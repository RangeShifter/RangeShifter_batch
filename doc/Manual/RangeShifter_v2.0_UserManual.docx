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2473F2DA"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063DBF">
          <w:rPr>
            <w:webHidden/>
          </w:rPr>
          <w:t>1</w:t>
        </w:r>
        <w:r w:rsidR="00092A14">
          <w:rPr>
            <w:webHidden/>
          </w:rPr>
          <w:fldChar w:fldCharType="end"/>
        </w:r>
      </w:hyperlink>
    </w:p>
    <w:p w14:paraId="2791FB06" w14:textId="546B0C7D"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063DBF">
          <w:rPr>
            <w:webHidden/>
          </w:rPr>
          <w:t>1</w:t>
        </w:r>
        <w:r w:rsidR="00092A14">
          <w:rPr>
            <w:webHidden/>
          </w:rPr>
          <w:fldChar w:fldCharType="end"/>
        </w:r>
      </w:hyperlink>
    </w:p>
    <w:p w14:paraId="2657EEE0" w14:textId="6CE03007"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063DBF">
          <w:rPr>
            <w:webHidden/>
          </w:rPr>
          <w:t>4</w:t>
        </w:r>
        <w:r w:rsidR="00092A14">
          <w:rPr>
            <w:webHidden/>
          </w:rPr>
          <w:fldChar w:fldCharType="end"/>
        </w:r>
      </w:hyperlink>
    </w:p>
    <w:p w14:paraId="1673BBC1" w14:textId="51B5BD69"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063DBF">
          <w:rPr>
            <w:webHidden/>
          </w:rPr>
          <w:t>5</w:t>
        </w:r>
        <w:r w:rsidR="00092A14">
          <w:rPr>
            <w:webHidden/>
          </w:rPr>
          <w:fldChar w:fldCharType="end"/>
        </w:r>
      </w:hyperlink>
    </w:p>
    <w:p w14:paraId="70F68D50" w14:textId="0A82947F"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063DBF">
          <w:rPr>
            <w:webHidden/>
          </w:rPr>
          <w:t>7</w:t>
        </w:r>
        <w:r w:rsidR="00092A14">
          <w:rPr>
            <w:webHidden/>
          </w:rPr>
          <w:fldChar w:fldCharType="end"/>
        </w:r>
      </w:hyperlink>
    </w:p>
    <w:p w14:paraId="3D982ABA" w14:textId="4187A111"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063DBF">
          <w:rPr>
            <w:webHidden/>
          </w:rPr>
          <w:t>9</w:t>
        </w:r>
        <w:r w:rsidR="00092A14">
          <w:rPr>
            <w:webHidden/>
          </w:rPr>
          <w:fldChar w:fldCharType="end"/>
        </w:r>
      </w:hyperlink>
    </w:p>
    <w:p w14:paraId="11ABF45F" w14:textId="6C54EB6F"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063DBF">
          <w:rPr>
            <w:webHidden/>
          </w:rPr>
          <w:t>9</w:t>
        </w:r>
        <w:r w:rsidR="00092A14">
          <w:rPr>
            <w:webHidden/>
          </w:rPr>
          <w:fldChar w:fldCharType="end"/>
        </w:r>
      </w:hyperlink>
    </w:p>
    <w:p w14:paraId="0CCA88FA" w14:textId="6E843C27"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063DBF">
          <w:rPr>
            <w:webHidden/>
          </w:rPr>
          <w:t>9</w:t>
        </w:r>
        <w:r w:rsidR="00092A14">
          <w:rPr>
            <w:webHidden/>
          </w:rPr>
          <w:fldChar w:fldCharType="end"/>
        </w:r>
      </w:hyperlink>
    </w:p>
    <w:p w14:paraId="50F59598" w14:textId="63D2A855"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063DBF">
          <w:rPr>
            <w:webHidden/>
          </w:rPr>
          <w:t>9</w:t>
        </w:r>
        <w:r w:rsidR="00092A14">
          <w:rPr>
            <w:webHidden/>
          </w:rPr>
          <w:fldChar w:fldCharType="end"/>
        </w:r>
      </w:hyperlink>
    </w:p>
    <w:p w14:paraId="7878B996" w14:textId="020B3DA5"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063DBF">
          <w:rPr>
            <w:webHidden/>
          </w:rPr>
          <w:t>9</w:t>
        </w:r>
        <w:r w:rsidR="00092A14">
          <w:rPr>
            <w:webHidden/>
          </w:rPr>
          <w:fldChar w:fldCharType="end"/>
        </w:r>
      </w:hyperlink>
    </w:p>
    <w:p w14:paraId="4A74B9BC" w14:textId="6E18CB8E"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063DBF">
          <w:rPr>
            <w:webHidden/>
          </w:rPr>
          <w:t>9</w:t>
        </w:r>
        <w:r w:rsidR="00092A14">
          <w:rPr>
            <w:webHidden/>
          </w:rPr>
          <w:fldChar w:fldCharType="end"/>
        </w:r>
      </w:hyperlink>
    </w:p>
    <w:p w14:paraId="7B064014" w14:textId="3DECD23E"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063DBF">
          <w:rPr>
            <w:webHidden/>
          </w:rPr>
          <w:t>11</w:t>
        </w:r>
        <w:r w:rsidR="00092A14">
          <w:rPr>
            <w:webHidden/>
          </w:rPr>
          <w:fldChar w:fldCharType="end"/>
        </w:r>
      </w:hyperlink>
    </w:p>
    <w:p w14:paraId="39D536DA" w14:textId="610E0538"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063DBF">
          <w:rPr>
            <w:webHidden/>
          </w:rPr>
          <w:t>13</w:t>
        </w:r>
        <w:r w:rsidR="00092A14">
          <w:rPr>
            <w:webHidden/>
          </w:rPr>
          <w:fldChar w:fldCharType="end"/>
        </w:r>
      </w:hyperlink>
    </w:p>
    <w:p w14:paraId="43A61F23" w14:textId="66893801"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063DBF">
          <w:rPr>
            <w:webHidden/>
          </w:rPr>
          <w:t>13</w:t>
        </w:r>
        <w:r w:rsidR="00092A14">
          <w:rPr>
            <w:webHidden/>
          </w:rPr>
          <w:fldChar w:fldCharType="end"/>
        </w:r>
      </w:hyperlink>
    </w:p>
    <w:p w14:paraId="570568AA" w14:textId="78DC26C7"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063DBF">
          <w:rPr>
            <w:webHidden/>
          </w:rPr>
          <w:t>13</w:t>
        </w:r>
        <w:r w:rsidR="00092A14">
          <w:rPr>
            <w:webHidden/>
          </w:rPr>
          <w:fldChar w:fldCharType="end"/>
        </w:r>
      </w:hyperlink>
    </w:p>
    <w:p w14:paraId="058D31A1" w14:textId="1B887C79"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063DBF">
          <w:rPr>
            <w:webHidden/>
          </w:rPr>
          <w:t>13</w:t>
        </w:r>
        <w:r w:rsidR="00092A14">
          <w:rPr>
            <w:webHidden/>
          </w:rPr>
          <w:fldChar w:fldCharType="end"/>
        </w:r>
      </w:hyperlink>
    </w:p>
    <w:p w14:paraId="14B5A83C" w14:textId="7078BBEA"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063DBF">
          <w:rPr>
            <w:webHidden/>
          </w:rPr>
          <w:t>15</w:t>
        </w:r>
        <w:r w:rsidR="00092A14">
          <w:rPr>
            <w:webHidden/>
          </w:rPr>
          <w:fldChar w:fldCharType="end"/>
        </w:r>
      </w:hyperlink>
    </w:p>
    <w:p w14:paraId="1803C8DC" w14:textId="10EB6BD2"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063DBF">
          <w:rPr>
            <w:webHidden/>
          </w:rPr>
          <w:t>16</w:t>
        </w:r>
        <w:r w:rsidR="00092A14">
          <w:rPr>
            <w:webHidden/>
          </w:rPr>
          <w:fldChar w:fldCharType="end"/>
        </w:r>
      </w:hyperlink>
    </w:p>
    <w:p w14:paraId="643D6933" w14:textId="7847C68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063DBF">
          <w:rPr>
            <w:webHidden/>
          </w:rPr>
          <w:t>17</w:t>
        </w:r>
        <w:r w:rsidR="00092A14">
          <w:rPr>
            <w:webHidden/>
          </w:rPr>
          <w:fldChar w:fldCharType="end"/>
        </w:r>
      </w:hyperlink>
    </w:p>
    <w:p w14:paraId="22F9BC18" w14:textId="764606F9"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063DBF">
          <w:rPr>
            <w:webHidden/>
          </w:rPr>
          <w:t>17</w:t>
        </w:r>
        <w:r w:rsidR="00092A14">
          <w:rPr>
            <w:webHidden/>
          </w:rPr>
          <w:fldChar w:fldCharType="end"/>
        </w:r>
      </w:hyperlink>
    </w:p>
    <w:p w14:paraId="61B1B424" w14:textId="7E90614F"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063DBF">
          <w:rPr>
            <w:webHidden/>
          </w:rPr>
          <w:t>18</w:t>
        </w:r>
        <w:r w:rsidR="00092A14">
          <w:rPr>
            <w:webHidden/>
          </w:rPr>
          <w:fldChar w:fldCharType="end"/>
        </w:r>
      </w:hyperlink>
    </w:p>
    <w:p w14:paraId="7958B798" w14:textId="78FDD625"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063DBF">
          <w:rPr>
            <w:webHidden/>
          </w:rPr>
          <w:t>19</w:t>
        </w:r>
        <w:r w:rsidR="00092A14">
          <w:rPr>
            <w:webHidden/>
          </w:rPr>
          <w:fldChar w:fldCharType="end"/>
        </w:r>
      </w:hyperlink>
    </w:p>
    <w:p w14:paraId="5B883F59" w14:textId="4050C1F7"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063DBF">
          <w:rPr>
            <w:webHidden/>
          </w:rPr>
          <w:t>20</w:t>
        </w:r>
        <w:r w:rsidR="00092A14">
          <w:rPr>
            <w:webHidden/>
          </w:rPr>
          <w:fldChar w:fldCharType="end"/>
        </w:r>
      </w:hyperlink>
    </w:p>
    <w:p w14:paraId="14F3205D" w14:textId="7DDEBCA2"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063DBF">
          <w:rPr>
            <w:webHidden/>
          </w:rPr>
          <w:t>30</w:t>
        </w:r>
        <w:r w:rsidR="00092A14">
          <w:rPr>
            <w:webHidden/>
          </w:rPr>
          <w:fldChar w:fldCharType="end"/>
        </w:r>
      </w:hyperlink>
    </w:p>
    <w:p w14:paraId="4E2D39E5" w14:textId="08081AE4"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063DBF">
          <w:rPr>
            <w:webHidden/>
          </w:rPr>
          <w:t>30</w:t>
        </w:r>
        <w:r w:rsidR="00092A14">
          <w:rPr>
            <w:webHidden/>
          </w:rPr>
          <w:fldChar w:fldCharType="end"/>
        </w:r>
      </w:hyperlink>
    </w:p>
    <w:p w14:paraId="3812E32E" w14:textId="1DD88693"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063DBF">
          <w:rPr>
            <w:webHidden/>
          </w:rPr>
          <w:t>32</w:t>
        </w:r>
        <w:r w:rsidR="00092A14">
          <w:rPr>
            <w:webHidden/>
          </w:rPr>
          <w:fldChar w:fldCharType="end"/>
        </w:r>
      </w:hyperlink>
    </w:p>
    <w:p w14:paraId="47A21F25" w14:textId="62BBECE2"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063DBF">
          <w:rPr>
            <w:webHidden/>
          </w:rPr>
          <w:t>33</w:t>
        </w:r>
        <w:r w:rsidR="00092A14">
          <w:rPr>
            <w:webHidden/>
          </w:rPr>
          <w:fldChar w:fldCharType="end"/>
        </w:r>
      </w:hyperlink>
    </w:p>
    <w:p w14:paraId="3191BA90" w14:textId="426C0717"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063DBF">
          <w:rPr>
            <w:webHidden/>
          </w:rPr>
          <w:t>35</w:t>
        </w:r>
        <w:r w:rsidR="00092A14">
          <w:rPr>
            <w:webHidden/>
          </w:rPr>
          <w:fldChar w:fldCharType="end"/>
        </w:r>
      </w:hyperlink>
    </w:p>
    <w:p w14:paraId="3EAF0446" w14:textId="7EAE6F07"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063DBF">
          <w:rPr>
            <w:webHidden/>
          </w:rPr>
          <w:t>38</w:t>
        </w:r>
        <w:r w:rsidR="00092A14">
          <w:rPr>
            <w:webHidden/>
          </w:rPr>
          <w:fldChar w:fldCharType="end"/>
        </w:r>
      </w:hyperlink>
    </w:p>
    <w:p w14:paraId="5B43C2BA" w14:textId="1455DB2D"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063DBF">
          <w:rPr>
            <w:webHidden/>
          </w:rPr>
          <w:t>40</w:t>
        </w:r>
        <w:r w:rsidR="00092A14">
          <w:rPr>
            <w:webHidden/>
          </w:rPr>
          <w:fldChar w:fldCharType="end"/>
        </w:r>
      </w:hyperlink>
    </w:p>
    <w:p w14:paraId="5192367B" w14:textId="1282172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063DBF">
          <w:rPr>
            <w:webHidden/>
          </w:rPr>
          <w:t>44</w:t>
        </w:r>
        <w:r w:rsidR="00092A14">
          <w:rPr>
            <w:webHidden/>
          </w:rPr>
          <w:fldChar w:fldCharType="end"/>
        </w:r>
      </w:hyperlink>
    </w:p>
    <w:p w14:paraId="7140EF83" w14:textId="19CC7CFA"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063DBF">
          <w:rPr>
            <w:webHidden/>
          </w:rPr>
          <w:t>45</w:t>
        </w:r>
        <w:r w:rsidR="00092A14">
          <w:rPr>
            <w:webHidden/>
          </w:rPr>
          <w:fldChar w:fldCharType="end"/>
        </w:r>
      </w:hyperlink>
    </w:p>
    <w:p w14:paraId="633164D5" w14:textId="2E83D24E"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063DBF">
          <w:rPr>
            <w:webHidden/>
          </w:rPr>
          <w:t>46</w:t>
        </w:r>
        <w:r w:rsidR="00092A14">
          <w:rPr>
            <w:webHidden/>
          </w:rPr>
          <w:fldChar w:fldCharType="end"/>
        </w:r>
      </w:hyperlink>
    </w:p>
    <w:p w14:paraId="78F61D1C" w14:textId="1AB08ECB"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063DBF">
          <w:rPr>
            <w:webHidden/>
          </w:rPr>
          <w:t>47</w:t>
        </w:r>
        <w:r w:rsidR="00092A14">
          <w:rPr>
            <w:webHidden/>
          </w:rPr>
          <w:fldChar w:fldCharType="end"/>
        </w:r>
      </w:hyperlink>
    </w:p>
    <w:p w14:paraId="14C7C44B" w14:textId="2119AE82"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063DBF">
          <w:rPr>
            <w:webHidden/>
          </w:rPr>
          <w:t>49</w:t>
        </w:r>
        <w:r w:rsidR="00092A14">
          <w:rPr>
            <w:webHidden/>
          </w:rPr>
          <w:fldChar w:fldCharType="end"/>
        </w:r>
      </w:hyperlink>
    </w:p>
    <w:p w14:paraId="4EC2344E" w14:textId="04F26C0A"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063DBF">
          <w:rPr>
            <w:webHidden/>
          </w:rPr>
          <w:t>49</w:t>
        </w:r>
        <w:r w:rsidR="00092A14">
          <w:rPr>
            <w:webHidden/>
          </w:rPr>
          <w:fldChar w:fldCharType="end"/>
        </w:r>
      </w:hyperlink>
    </w:p>
    <w:p w14:paraId="0B5D83FC" w14:textId="79F86130"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063DBF">
          <w:rPr>
            <w:webHidden/>
          </w:rPr>
          <w:t>49</w:t>
        </w:r>
        <w:r w:rsidR="00092A14">
          <w:rPr>
            <w:webHidden/>
          </w:rPr>
          <w:fldChar w:fldCharType="end"/>
        </w:r>
      </w:hyperlink>
    </w:p>
    <w:p w14:paraId="1D9D0063" w14:textId="70FB36F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063DBF">
          <w:rPr>
            <w:webHidden/>
          </w:rPr>
          <w:t>51</w:t>
        </w:r>
        <w:r w:rsidR="00092A14">
          <w:rPr>
            <w:webHidden/>
          </w:rPr>
          <w:fldChar w:fldCharType="end"/>
        </w:r>
      </w:hyperlink>
    </w:p>
    <w:p w14:paraId="2B24A564" w14:textId="0DCFE34E"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063DBF">
          <w:rPr>
            <w:webHidden/>
          </w:rPr>
          <w:t>52</w:t>
        </w:r>
        <w:r w:rsidR="00092A14">
          <w:rPr>
            <w:webHidden/>
          </w:rPr>
          <w:fldChar w:fldCharType="end"/>
        </w:r>
      </w:hyperlink>
    </w:p>
    <w:p w14:paraId="37E9B57C" w14:textId="43339C18"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063DBF">
          <w:rPr>
            <w:webHidden/>
          </w:rPr>
          <w:t>52</w:t>
        </w:r>
        <w:r w:rsidR="00092A14">
          <w:rPr>
            <w:webHidden/>
          </w:rPr>
          <w:fldChar w:fldCharType="end"/>
        </w:r>
      </w:hyperlink>
    </w:p>
    <w:p w14:paraId="1BE42CD1" w14:textId="23431F6A"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063DBF">
          <w:rPr>
            <w:webHidden/>
          </w:rPr>
          <w:t>53</w:t>
        </w:r>
        <w:r w:rsidR="00092A14">
          <w:rPr>
            <w:webHidden/>
          </w:rPr>
          <w:fldChar w:fldCharType="end"/>
        </w:r>
      </w:hyperlink>
    </w:p>
    <w:p w14:paraId="1B980E71" w14:textId="16119621"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063DBF">
          <w:rPr>
            <w:webHidden/>
          </w:rPr>
          <w:t>54</w:t>
        </w:r>
        <w:r w:rsidR="00092A14">
          <w:rPr>
            <w:webHidden/>
          </w:rPr>
          <w:fldChar w:fldCharType="end"/>
        </w:r>
      </w:hyperlink>
    </w:p>
    <w:p w14:paraId="336EC797" w14:textId="49DFCEE6"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063DBF">
          <w:rPr>
            <w:webHidden/>
          </w:rPr>
          <w:t>61</w:t>
        </w:r>
        <w:r w:rsidR="00092A14">
          <w:rPr>
            <w:webHidden/>
          </w:rPr>
          <w:fldChar w:fldCharType="end"/>
        </w:r>
      </w:hyperlink>
    </w:p>
    <w:p w14:paraId="3BEBAAB9" w14:textId="72293C71"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063DBF">
          <w:rPr>
            <w:webHidden/>
          </w:rPr>
          <w:t>61</w:t>
        </w:r>
        <w:r w:rsidR="00092A14">
          <w:rPr>
            <w:webHidden/>
          </w:rPr>
          <w:fldChar w:fldCharType="end"/>
        </w:r>
      </w:hyperlink>
    </w:p>
    <w:p w14:paraId="5B013DE4" w14:textId="3E057F65"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063DBF">
          <w:rPr>
            <w:webHidden/>
          </w:rPr>
          <w:t>63</w:t>
        </w:r>
        <w:r w:rsidR="00092A14">
          <w:rPr>
            <w:webHidden/>
          </w:rPr>
          <w:fldChar w:fldCharType="end"/>
        </w:r>
      </w:hyperlink>
    </w:p>
    <w:p w14:paraId="59B046FE" w14:textId="1DF29424"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063DBF">
          <w:rPr>
            <w:webHidden/>
          </w:rPr>
          <w:t>68</w:t>
        </w:r>
        <w:r w:rsidR="00092A14">
          <w:rPr>
            <w:webHidden/>
          </w:rPr>
          <w:fldChar w:fldCharType="end"/>
        </w:r>
      </w:hyperlink>
    </w:p>
    <w:p w14:paraId="5AA05F14" w14:textId="292CAC2C"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063DBF">
          <w:rPr>
            <w:webHidden/>
          </w:rPr>
          <w:t>79</w:t>
        </w:r>
        <w:r w:rsidR="00092A14">
          <w:rPr>
            <w:webHidden/>
          </w:rPr>
          <w:fldChar w:fldCharType="end"/>
        </w:r>
      </w:hyperlink>
    </w:p>
    <w:p w14:paraId="556C762E" w14:textId="722C41B5"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063DBF">
          <w:rPr>
            <w:webHidden/>
          </w:rPr>
          <w:t>82</w:t>
        </w:r>
        <w:r w:rsidR="00092A14">
          <w:rPr>
            <w:webHidden/>
          </w:rPr>
          <w:fldChar w:fldCharType="end"/>
        </w:r>
      </w:hyperlink>
    </w:p>
    <w:p w14:paraId="3CFE9C7A" w14:textId="3C182064"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063DBF">
          <w:rPr>
            <w:webHidden/>
          </w:rPr>
          <w:t>95</w:t>
        </w:r>
        <w:r w:rsidR="00092A14">
          <w:rPr>
            <w:webHidden/>
          </w:rPr>
          <w:fldChar w:fldCharType="end"/>
        </w:r>
      </w:hyperlink>
    </w:p>
    <w:p w14:paraId="0EC5BF07" w14:textId="73968C06"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063DBF">
          <w:rPr>
            <w:webHidden/>
          </w:rPr>
          <w:t>97</w:t>
        </w:r>
        <w:r w:rsidR="00092A14">
          <w:rPr>
            <w:webHidden/>
          </w:rPr>
          <w:fldChar w:fldCharType="end"/>
        </w:r>
      </w:hyperlink>
    </w:p>
    <w:p w14:paraId="533E26B0" w14:textId="594F21C2"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063DBF">
          <w:rPr>
            <w:webHidden/>
          </w:rPr>
          <w:t>98</w:t>
        </w:r>
        <w:r w:rsidR="00092A14">
          <w:rPr>
            <w:webHidden/>
          </w:rPr>
          <w:fldChar w:fldCharType="end"/>
        </w:r>
      </w:hyperlink>
    </w:p>
    <w:p w14:paraId="125F2228" w14:textId="5F65F13B"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063DBF">
          <w:rPr>
            <w:webHidden/>
          </w:rPr>
          <w:t>101</w:t>
        </w:r>
        <w:r w:rsidR="00092A14">
          <w:rPr>
            <w:webHidden/>
          </w:rPr>
          <w:fldChar w:fldCharType="end"/>
        </w:r>
      </w:hyperlink>
    </w:p>
    <w:p w14:paraId="66AE0171" w14:textId="23751242"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063DBF">
          <w:rPr>
            <w:webHidden/>
          </w:rPr>
          <w:t>101</w:t>
        </w:r>
        <w:r w:rsidR="00092A14">
          <w:rPr>
            <w:webHidden/>
          </w:rPr>
          <w:fldChar w:fldCharType="end"/>
        </w:r>
      </w:hyperlink>
    </w:p>
    <w:p w14:paraId="3C7A2CA2" w14:textId="038A076F"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063DBF">
          <w:rPr>
            <w:webHidden/>
          </w:rPr>
          <w:t>101</w:t>
        </w:r>
        <w:r w:rsidR="00092A14">
          <w:rPr>
            <w:webHidden/>
          </w:rPr>
          <w:fldChar w:fldCharType="end"/>
        </w:r>
      </w:hyperlink>
    </w:p>
    <w:p w14:paraId="360F21DD" w14:textId="34C2C3C1"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063DBF">
          <w:rPr>
            <w:webHidden/>
          </w:rPr>
          <w:t>102</w:t>
        </w:r>
        <w:r w:rsidR="00092A14">
          <w:rPr>
            <w:webHidden/>
          </w:rPr>
          <w:fldChar w:fldCharType="end"/>
        </w:r>
      </w:hyperlink>
    </w:p>
    <w:p w14:paraId="7D92DB0C" w14:textId="5C39BF74"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063DBF">
          <w:rPr>
            <w:webHidden/>
          </w:rPr>
          <w:t>102</w:t>
        </w:r>
        <w:r w:rsidR="00092A14">
          <w:rPr>
            <w:webHidden/>
          </w:rPr>
          <w:fldChar w:fldCharType="end"/>
        </w:r>
      </w:hyperlink>
    </w:p>
    <w:p w14:paraId="05EA4B4E" w14:textId="02EFDF52"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063DBF">
          <w:rPr>
            <w:webHidden/>
          </w:rPr>
          <w:t>103</w:t>
        </w:r>
        <w:r w:rsidR="00092A14">
          <w:rPr>
            <w:webHidden/>
          </w:rPr>
          <w:fldChar w:fldCharType="end"/>
        </w:r>
      </w:hyperlink>
    </w:p>
    <w:p w14:paraId="0857B134" w14:textId="6CE92273"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063DBF">
          <w:rPr>
            <w:webHidden/>
          </w:rPr>
          <w:t>104</w:t>
        </w:r>
        <w:r w:rsidR="00092A14">
          <w:rPr>
            <w:webHidden/>
          </w:rPr>
          <w:fldChar w:fldCharType="end"/>
        </w:r>
      </w:hyperlink>
    </w:p>
    <w:p w14:paraId="2735BE68" w14:textId="6CA622F0"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063DBF">
          <w:rPr>
            <w:webHidden/>
          </w:rPr>
          <w:t>105</w:t>
        </w:r>
        <w:r w:rsidR="00092A14">
          <w:rPr>
            <w:webHidden/>
          </w:rPr>
          <w:fldChar w:fldCharType="end"/>
        </w:r>
      </w:hyperlink>
    </w:p>
    <w:p w14:paraId="53D65D31" w14:textId="10C48190"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063DBF">
          <w:rPr>
            <w:webHidden/>
          </w:rPr>
          <w:t>110</w:t>
        </w:r>
        <w:r w:rsidR="00092A14">
          <w:rPr>
            <w:webHidden/>
          </w:rPr>
          <w:fldChar w:fldCharType="end"/>
        </w:r>
      </w:hyperlink>
    </w:p>
    <w:p w14:paraId="61C21098" w14:textId="0B27BA1E"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063DBF">
          <w:rPr>
            <w:webHidden/>
          </w:rPr>
          <w:t>110</w:t>
        </w:r>
        <w:r w:rsidR="00092A14">
          <w:rPr>
            <w:webHidden/>
          </w:rPr>
          <w:fldChar w:fldCharType="end"/>
        </w:r>
      </w:hyperlink>
    </w:p>
    <w:p w14:paraId="6D03715B" w14:textId="59CDCE1B"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063DBF">
          <w:rPr>
            <w:webHidden/>
          </w:rPr>
          <w:t>111</w:t>
        </w:r>
        <w:r w:rsidR="00092A14">
          <w:rPr>
            <w:webHidden/>
          </w:rPr>
          <w:fldChar w:fldCharType="end"/>
        </w:r>
      </w:hyperlink>
    </w:p>
    <w:p w14:paraId="38209D9B" w14:textId="1B7198C2"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063DBF">
          <w:rPr>
            <w:webHidden/>
          </w:rPr>
          <w:t>112</w:t>
        </w:r>
        <w:r w:rsidR="00092A14">
          <w:rPr>
            <w:webHidden/>
          </w:rPr>
          <w:fldChar w:fldCharType="end"/>
        </w:r>
      </w:hyperlink>
    </w:p>
    <w:p w14:paraId="564B0C5D" w14:textId="015A04E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063DBF">
          <w:rPr>
            <w:webHidden/>
          </w:rPr>
          <w:t>112</w:t>
        </w:r>
        <w:r w:rsidR="00092A14">
          <w:rPr>
            <w:webHidden/>
          </w:rPr>
          <w:fldChar w:fldCharType="end"/>
        </w:r>
      </w:hyperlink>
    </w:p>
    <w:p w14:paraId="18262973" w14:textId="0831BD77"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063DBF">
          <w:rPr>
            <w:webHidden/>
          </w:rPr>
          <w:t>112</w:t>
        </w:r>
        <w:r w:rsidR="00092A14">
          <w:rPr>
            <w:webHidden/>
          </w:rPr>
          <w:fldChar w:fldCharType="end"/>
        </w:r>
      </w:hyperlink>
    </w:p>
    <w:p w14:paraId="0B10D634" w14:textId="2581DB66"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063DBF">
          <w:rPr>
            <w:webHidden/>
          </w:rPr>
          <w:t>116</w:t>
        </w:r>
        <w:r w:rsidR="00092A14">
          <w:rPr>
            <w:webHidden/>
          </w:rPr>
          <w:fldChar w:fldCharType="end"/>
        </w:r>
      </w:hyperlink>
    </w:p>
    <w:p w14:paraId="1FF64FED" w14:textId="52A82E75"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063DBF">
          <w:rPr>
            <w:webHidden/>
          </w:rPr>
          <w:t>116</w:t>
        </w:r>
        <w:r w:rsidR="00092A14">
          <w:rPr>
            <w:webHidden/>
          </w:rPr>
          <w:fldChar w:fldCharType="end"/>
        </w:r>
      </w:hyperlink>
    </w:p>
    <w:p w14:paraId="4764F211" w14:textId="599511F0"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063DBF">
          <w:rPr>
            <w:webHidden/>
          </w:rPr>
          <w:t>125</w:t>
        </w:r>
        <w:r w:rsidR="00092A14">
          <w:rPr>
            <w:webHidden/>
          </w:rPr>
          <w:fldChar w:fldCharType="end"/>
        </w:r>
      </w:hyperlink>
    </w:p>
    <w:p w14:paraId="06A74E25" w14:textId="4C674FB9"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063DBF">
          <w:rPr>
            <w:webHidden/>
          </w:rPr>
          <w:t>125</w:t>
        </w:r>
        <w:r w:rsidR="00092A14">
          <w:rPr>
            <w:webHidden/>
          </w:rPr>
          <w:fldChar w:fldCharType="end"/>
        </w:r>
      </w:hyperlink>
    </w:p>
    <w:p w14:paraId="5B6D9E5B" w14:textId="3535C7B1"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063DBF">
          <w:rPr>
            <w:webHidden/>
          </w:rPr>
          <w:t>130</w:t>
        </w:r>
        <w:r w:rsidR="00092A14">
          <w:rPr>
            <w:webHidden/>
          </w:rPr>
          <w:fldChar w:fldCharType="end"/>
        </w:r>
      </w:hyperlink>
    </w:p>
    <w:p w14:paraId="1760FCC0" w14:textId="43A202D0"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063DBF">
          <w:rPr>
            <w:webHidden/>
          </w:rPr>
          <w:t>130</w:t>
        </w:r>
        <w:r w:rsidR="00092A14">
          <w:rPr>
            <w:webHidden/>
          </w:rPr>
          <w:fldChar w:fldCharType="end"/>
        </w:r>
      </w:hyperlink>
    </w:p>
    <w:p w14:paraId="7ECD169B" w14:textId="3599EEB2"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063DBF">
          <w:rPr>
            <w:webHidden/>
          </w:rPr>
          <w:t>136</w:t>
        </w:r>
        <w:r w:rsidR="00092A14">
          <w:rPr>
            <w:webHidden/>
          </w:rPr>
          <w:fldChar w:fldCharType="end"/>
        </w:r>
      </w:hyperlink>
    </w:p>
    <w:p w14:paraId="1CE935BE" w14:textId="21C6BFFD"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063DBF">
          <w:rPr>
            <w:webHidden/>
          </w:rPr>
          <w:t>136</w:t>
        </w:r>
        <w:r w:rsidR="00092A14">
          <w:rPr>
            <w:webHidden/>
          </w:rPr>
          <w:fldChar w:fldCharType="end"/>
        </w:r>
      </w:hyperlink>
    </w:p>
    <w:p w14:paraId="39BF7033" w14:textId="41CD1CC6"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063DBF">
          <w:rPr>
            <w:webHidden/>
          </w:rPr>
          <w:t>140</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w:t>
      </w:r>
      <w:proofErr w:type="gramStart"/>
      <w:r>
        <w:t>landscape</w:t>
      </w:r>
      <w:proofErr w:type="gramEnd"/>
      <w:r>
        <w:t xml:space="preserv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 xml:space="preserve">Populations comprising only one </w:t>
      </w:r>
      <w:proofErr w:type="gramStart"/>
      <w:r>
        <w:t>sex</w:t>
      </w:r>
      <w:proofErr w:type="gramEnd"/>
      <w:r>
        <w:t xml:space="preserve">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w:t>
      </w:r>
      <w:proofErr w:type="gramStart"/>
      <w:r w:rsidRPr="00D123FB">
        <w:rPr>
          <w:rFonts w:eastAsiaTheme="minorEastAsia" w:cs="Times New Roman"/>
          <w:szCs w:val="24"/>
          <w:lang w:val="en-GB"/>
        </w:rPr>
        <w:t>omniscient, but</w:t>
      </w:r>
      <w:proofErr w:type="gramEnd"/>
      <w:r w:rsidRPr="00D123FB">
        <w:rPr>
          <w:rFonts w:eastAsiaTheme="minorEastAsia" w:cs="Times New Roman"/>
          <w:szCs w:val="24"/>
          <w:lang w:val="en-GB"/>
        </w:rPr>
        <w:t xml:space="preserve">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mean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 xml:space="preserve">ality is not </w:t>
      </w:r>
      <w:proofErr w:type="gramStart"/>
      <w:r>
        <w:rPr>
          <w:rFonts w:eastAsiaTheme="minorEastAsia" w:cs="Times New Roman"/>
          <w:szCs w:val="24"/>
        </w:rPr>
        <w:t>double-accounted</w:t>
      </w:r>
      <w:proofErr w:type="gramEnd"/>
      <w:r>
        <w:rPr>
          <w:rFonts w:eastAsiaTheme="minorEastAsia" w:cs="Times New Roman"/>
          <w:szCs w:val="24"/>
        </w:rPr>
        <w:t>.</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7378D7">
        <w:rPr>
          <w:szCs w:val="24"/>
        </w:rPr>
        <w:t>size</w:t>
      </w:r>
      <w:proofErr w:type="gramEnd"/>
      <w:r w:rsidRPr="007378D7">
        <w:rPr>
          <w:szCs w:val="24"/>
        </w:rPr>
        <w:t xml:space="preserv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proofErr w:type="gramStart"/>
      <w:ins w:id="614" w:author="Pannetier, Theo" w:date="2024-08-07T16:44:00Z" w16du:dateUtc="2024-08-07T15:44:00Z">
        <w:r>
          <w:t>or,</w:t>
        </w:r>
        <w:proofErr w:type="gramEnd"/>
        <w:r>
          <w:t xml:space="preserve">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proofErr w:type="gramStart"/>
      <w:ins w:id="617" w:author="Pannetier, Theo" w:date="2024-08-07T16:44:00Z" w16du:dateUtc="2024-08-07T15:44:00Z">
        <w:r>
          <w:t>./</w:t>
        </w:r>
        <w:proofErr w:type="gramEnd"/>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4" w:author="Pannetier, Theo" w:date="2024-08-30T09:49:00Z" w16du:dateUtc="2024-08-30T08:49:00Z">
              <w:r>
                <w:t>(3.0)</w:t>
              </w:r>
            </w:ins>
            <w:ins w:id="645" w:author="Pannetier, Theo" w:date="2024-08-30T09:50:00Z" w16du:dateUtc="2024-08-30T08:50:00Z">
              <w:r>
                <w:t xml:space="preserve"> </w:t>
              </w:r>
            </w:ins>
            <w:ins w:id="646"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7" w:author="Pannetier, Theo" w:date="2024-08-30T09:50:00Z" w16du:dateUtc="2024-08-30T08:50:00Z"/>
              </w:rPr>
            </w:pPr>
            <w:del w:id="648" w:author="Pannetier, Theo" w:date="2024-08-30T09:50:00Z" w16du:dateUtc="2024-08-30T08:50:00Z">
              <w:r w:rsidDel="00CF0A4F">
                <w:delText>Y</w:delText>
              </w:r>
              <w:r w:rsidR="0067520E" w:rsidDel="00CF0A4F">
                <w:delText>es</w:delText>
              </w:r>
            </w:del>
            <w:ins w:id="649" w:author="Pannetier, Theo" w:date="2024-08-30T09:50:00Z" w16du:dateUtc="2024-08-30T08:50:00Z">
              <w:r>
                <w:t>optional</w:t>
              </w:r>
            </w:ins>
          </w:p>
          <w:p w14:paraId="283D1C84" w14:textId="77777777" w:rsidR="00CF0A4F" w:rsidRDefault="00CF0A4F" w:rsidP="00C57BF9">
            <w:pPr>
              <w:pStyle w:val="Table11"/>
              <w:rPr>
                <w:ins w:id="650" w:author="Pannetier, Theo" w:date="2024-08-30T09:50:00Z" w16du:dateUtc="2024-08-30T08:50:00Z"/>
              </w:rPr>
            </w:pPr>
          </w:p>
          <w:p w14:paraId="5D0569D0" w14:textId="77777777" w:rsidR="00CF0A4F" w:rsidRDefault="00CF0A4F" w:rsidP="00C57BF9">
            <w:pPr>
              <w:pStyle w:val="Table11"/>
              <w:rPr>
                <w:ins w:id="651" w:author="Pannetier, Theo" w:date="2024-08-30T09:50:00Z" w16du:dateUtc="2024-08-30T08:50:00Z"/>
              </w:rPr>
            </w:pPr>
          </w:p>
          <w:p w14:paraId="34F1F013" w14:textId="0853443D" w:rsidR="00CF0A4F" w:rsidRPr="00211309" w:rsidRDefault="00CF0A4F" w:rsidP="00C57BF9">
            <w:pPr>
              <w:pStyle w:val="Table11"/>
            </w:pPr>
            <w:ins w:id="652" w:author="Pannetier, Theo" w:date="2024-08-30T09:50:00Z" w16du:dateUtc="2024-08-30T08:50:00Z">
              <w:r>
                <w:t>optional</w:t>
              </w:r>
            </w:ins>
          </w:p>
        </w:tc>
        <w:tc>
          <w:tcPr>
            <w:tcW w:w="6480" w:type="dxa"/>
          </w:tcPr>
          <w:p w14:paraId="21CA8606" w14:textId="77777777" w:rsidR="00CF0A4F" w:rsidRDefault="0067520E" w:rsidP="00C57BF9">
            <w:pPr>
              <w:pStyle w:val="Table11"/>
              <w:rPr>
                <w:ins w:id="653" w:author="Pannetier, Theo" w:date="2024-08-30T09:50:00Z" w16du:dateUtc="2024-08-30T08:50:00Z"/>
              </w:rPr>
            </w:pPr>
            <w:r>
              <w:t xml:space="preserve">Must have matching simulation nos. to those in </w:t>
            </w:r>
            <w:r w:rsidRPr="00DB4A70">
              <w:rPr>
                <w:i/>
              </w:rPr>
              <w:t>ParametersFile</w:t>
            </w:r>
            <w:r>
              <w:br/>
              <w:t xml:space="preserve">1 line per simulation; </w:t>
            </w:r>
            <w:del w:id="654" w:author="Pannetier, Theo" w:date="2024-06-08T12:14:00Z">
              <w:r w:rsidDel="00425F33">
                <w:delText>may be NULL, but if there are heritable traits, default genome structure will be applied</w:delText>
              </w:r>
            </w:del>
            <w:ins w:id="655" w:author="Pannetier, Theo" w:date="2024-06-08T12:14:00Z">
              <w:r w:rsidR="00425F33">
                <w:t xml:space="preserve">must be </w:t>
              </w:r>
            </w:ins>
            <w:ins w:id="656" w:author="Pannetier, Theo" w:date="2024-06-08T12:15:00Z">
              <w:r w:rsidR="00425F33">
                <w:t>provided if any eligible trait is enabled, otherwise it must be NULL.</w:t>
              </w:r>
            </w:ins>
          </w:p>
          <w:p w14:paraId="70BCEE66" w14:textId="77777777" w:rsidR="00CF0A4F" w:rsidRDefault="00CF0A4F" w:rsidP="00C57BF9">
            <w:pPr>
              <w:pStyle w:val="Table11"/>
              <w:rPr>
                <w:ins w:id="657" w:author="Pannetier, Theo" w:date="2024-08-30T09:50:00Z" w16du:dateUtc="2024-08-30T08:50:00Z"/>
              </w:rPr>
            </w:pPr>
          </w:p>
          <w:p w14:paraId="4093CBF7" w14:textId="4C9B8406" w:rsidR="00CF0A4F" w:rsidRPr="00CF0A4F" w:rsidRDefault="00CF0A4F" w:rsidP="00C57BF9">
            <w:pPr>
              <w:pStyle w:val="Table11"/>
            </w:pPr>
            <w:ins w:id="658" w:author="Pannetier, Theo" w:date="2024-08-30T09:50:00Z" w16du:dateUtc="2024-08-30T08:50:00Z">
              <w:r>
                <w:t>Must have matching simulation n</w:t>
              </w:r>
            </w:ins>
            <w:ins w:id="659"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60" w:name="_Toc54110084"/>
      <w:r>
        <w:t>Parameter files</w:t>
      </w:r>
      <w:bookmarkEnd w:id="660"/>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61"/>
      <w:commentRangeStart w:id="662"/>
      <w:proofErr w:type="spellStart"/>
      <w:r w:rsidRPr="00252C9C">
        <w:rPr>
          <w:i/>
        </w:rPr>
        <w:t>LandNum</w:t>
      </w:r>
      <w:proofErr w:type="spellEnd"/>
      <w:r>
        <w:t xml:space="preserve"> </w:t>
      </w:r>
      <w:commentRangeEnd w:id="661"/>
      <w:r w:rsidR="00DF2DC1">
        <w:rPr>
          <w:rStyle w:val="CommentReference"/>
          <w:rFonts w:eastAsiaTheme="minorHAnsi" w:cstheme="minorBidi"/>
          <w:lang w:val="en-US"/>
        </w:rPr>
        <w:commentReference w:id="661"/>
      </w:r>
      <w:commentRangeEnd w:id="662"/>
      <w:r w:rsidR="00603062">
        <w:rPr>
          <w:rStyle w:val="CommentReference"/>
          <w:rFonts w:eastAsiaTheme="minorHAnsi" w:cstheme="minorBidi"/>
          <w:lang w:val="en-US"/>
        </w:rPr>
        <w:commentReference w:id="662"/>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3" w:name="_Outputs"/>
      <w:bookmarkEnd w:id="663"/>
      <w:proofErr w:type="spellStart"/>
      <w:r>
        <w:t>Genetics</w:t>
      </w:r>
      <w:r w:rsidRPr="002C1A8A">
        <w:t>File</w:t>
      </w:r>
      <w:proofErr w:type="spellEnd"/>
    </w:p>
    <w:p w14:paraId="6E141F84" w14:textId="3B61EAAD" w:rsidR="0067520E" w:rsidRDefault="0067520E" w:rsidP="00C57BF9">
      <w:pPr>
        <w:rPr>
          <w:ins w:id="664"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5" w:author="Pannetier, Theo" w:date="2024-08-30T09:52:00Z" w16du:dateUtc="2024-08-30T08:52:00Z"/>
          <w:i/>
          <w:iCs/>
        </w:rPr>
      </w:pPr>
      <w:proofErr w:type="spellStart"/>
      <w:ins w:id="666" w:author="Pannetier, Theo" w:date="2024-08-30T09:52:00Z" w16du:dateUtc="2024-08-30T08:52:00Z">
        <w:r>
          <w:rPr>
            <w:i/>
            <w:iCs/>
          </w:rPr>
          <w:t>TraitsFile</w:t>
        </w:r>
        <w:proofErr w:type="spellEnd"/>
      </w:ins>
    </w:p>
    <w:p w14:paraId="11A5062E" w14:textId="53E2001F" w:rsidR="00CF0A4F" w:rsidRPr="00CF0A4F" w:rsidRDefault="00CF0A4F" w:rsidP="00C57BF9">
      <w:ins w:id="667" w:author="Pannetier, Theo" w:date="2024-08-30T09:52:00Z" w16du:dateUtc="2024-08-30T08:52:00Z">
        <w:r>
          <w:t xml:space="preserve">This file specifies parameters specific to </w:t>
        </w:r>
      </w:ins>
      <w:ins w:id="668"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9" w:name="_Toc54110085"/>
      <w:r w:rsidRPr="00D123FB">
        <w:lastRenderedPageBreak/>
        <w:t>Outputs</w:t>
      </w:r>
      <w:bookmarkEnd w:id="669"/>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70" w:name="_Toc54110086"/>
      <w:r w:rsidRPr="00D123FB">
        <w:t>Parameters</w:t>
      </w:r>
      <w:bookmarkEnd w:id="670"/>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1" w:name="_Species_range"/>
      <w:bookmarkStart w:id="672" w:name="_Toc54110087"/>
      <w:bookmarkEnd w:id="671"/>
      <w:r>
        <w:t>R</w:t>
      </w:r>
      <w:r w:rsidR="0067520E" w:rsidRPr="00D123FB">
        <w:t>ange</w:t>
      </w:r>
      <w:bookmarkEnd w:id="672"/>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3" w:name="_Toc54110088"/>
      <w:r w:rsidRPr="00D123FB">
        <w:lastRenderedPageBreak/>
        <w:t>Occupancy</w:t>
      </w:r>
      <w:bookmarkEnd w:id="673"/>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4" w:name="_Toc54110089"/>
      <w:r w:rsidRPr="00D123FB">
        <w:t>Populations</w:t>
      </w:r>
      <w:bookmarkEnd w:id="674"/>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75" w:name="_Individuals"/>
      <w:bookmarkStart w:id="676" w:name="_Toc54110090"/>
      <w:bookmarkEnd w:id="675"/>
      <w:r w:rsidRPr="00D123FB">
        <w:lastRenderedPageBreak/>
        <w:t>Individuals</w:t>
      </w:r>
      <w:bookmarkEnd w:id="676"/>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77" w:name="Table2"/>
      <w:r w:rsidRPr="0064244C">
        <w:rPr>
          <w:b/>
          <w:sz w:val="22"/>
        </w:rPr>
        <w:lastRenderedPageBreak/>
        <w:t xml:space="preserve">Table </w:t>
      </w:r>
      <w:r>
        <w:rPr>
          <w:b/>
          <w:sz w:val="22"/>
        </w:rPr>
        <w:t>2</w:t>
      </w:r>
      <w:bookmarkEnd w:id="677"/>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8" w:name="_Toc54110091"/>
      <w:r>
        <w:t>Genetics</w:t>
      </w:r>
      <w:bookmarkEnd w:id="678"/>
      <w:r w:rsidR="0006022B">
        <w:t xml:space="preserve"> </w:t>
      </w:r>
      <w:ins w:id="679"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80"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1"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2"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3" w:author="Pannetier, Theo" w:date="2024-06-05T11:35:00Z">
            <w:rPr/>
          </w:rPrChange>
        </w:rPr>
        <w:t>Sim</w:t>
      </w:r>
      <w:r>
        <w:rPr>
          <w:i/>
          <w:iCs/>
        </w:rPr>
        <w:t>&lt;</w:t>
      </w:r>
      <w:proofErr w:type="spellStart"/>
      <w:r>
        <w:rPr>
          <w:i/>
          <w:iCs/>
        </w:rPr>
        <w:t>sim_nb</w:t>
      </w:r>
      <w:proofErr w:type="spellEnd"/>
      <w:r>
        <w:rPr>
          <w:i/>
          <w:iCs/>
        </w:rPr>
        <w:t>&gt;</w:t>
      </w:r>
      <w:r w:rsidRPr="009D1A33">
        <w:rPr>
          <w:i/>
          <w:iCs/>
          <w:rPrChange w:id="684"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85" w:author="Pannetier, Theo" w:date="2024-06-05T11:35:00Z">
            <w:rPr/>
          </w:rPrChange>
        </w:rPr>
        <w:t>_Rep</w:t>
      </w:r>
      <w:r>
        <w:rPr>
          <w:i/>
          <w:iCs/>
        </w:rPr>
        <w:t>&lt;</w:t>
      </w:r>
      <w:proofErr w:type="spellStart"/>
      <w:r>
        <w:rPr>
          <w:i/>
          <w:iCs/>
        </w:rPr>
        <w:t>replicate_nb</w:t>
      </w:r>
      <w:proofErr w:type="spellEnd"/>
      <w:r>
        <w:rPr>
          <w:i/>
          <w:iCs/>
        </w:rPr>
        <w:t>&gt;</w:t>
      </w:r>
      <w:r w:rsidRPr="009D1A33">
        <w:rPr>
          <w:i/>
          <w:iCs/>
          <w:rPrChange w:id="686" w:author="Pannetier, Theo" w:date="2024-06-05T11:35:00Z">
            <w:rPr/>
          </w:rPrChange>
        </w:rPr>
        <w:t>_</w:t>
      </w:r>
      <w:proofErr w:type="spellStart"/>
      <w:r w:rsidRPr="009D1A33">
        <w:rPr>
          <w:i/>
          <w:iCs/>
          <w:rPrChange w:id="687"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8"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9" w:author="Pannetier, Theo" w:date="2024-08-20T16:35:00Z" w16du:dateUtc="2024-08-20T15:35:00Z">
        <w:r>
          <w:t xml:space="preserve"> Dominance coe</w:t>
        </w:r>
      </w:ins>
      <w:ins w:id="690"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91"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2" w:author="Pannetier, Theo" w:date="2024-08-20T16:36:00Z" w16du:dateUtc="2024-08-20T15:36:00Z">
        <w:r>
          <w:t xml:space="preserve"> </w:t>
        </w:r>
      </w:ins>
      <w:r w:rsidR="006E3BD6">
        <w:t>(If diploid) D</w:t>
      </w:r>
      <w:ins w:id="693"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4"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5"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4CF010FD" w:rsidR="00D32894" w:rsidRPr="00A73D4A" w:rsidRDefault="004764A5" w:rsidP="00D32894">
      <w:pPr>
        <w:pStyle w:val="ListParagraph"/>
        <w:numPr>
          <w:ilvl w:val="0"/>
          <w:numId w:val="72"/>
        </w:numPr>
        <w:rPr>
          <w:i/>
          <w:iCs/>
          <w:rPrChange w:id="696" w:author="Pannetier, Theo" w:date="2024-06-05T12:08:00Z">
            <w:rPr>
              <w:i/>
              <w:iCs/>
              <w:vertAlign w:val="subscript"/>
            </w:rPr>
          </w:rPrChange>
        </w:rPr>
      </w:pPr>
      <w:r>
        <w:t xml:space="preserve">Weir &amp; Cockerham’s </w:t>
      </w:r>
      <w:proofErr w:type="spellStart"/>
      <w:proofErr w:type="gramStart"/>
      <w:r w:rsidR="00D32894" w:rsidRPr="00A73D4A">
        <w:rPr>
          <w:i/>
          <w:iCs/>
          <w:rPrChange w:id="697" w:author="Pannetier, Theo" w:date="2024-06-05T12:08:00Z">
            <w:rPr/>
          </w:rPrChange>
        </w:rPr>
        <w:t>F</w:t>
      </w:r>
      <w:r w:rsidR="00D32894" w:rsidRPr="00A73D4A">
        <w:rPr>
          <w:i/>
          <w:iCs/>
          <w:vertAlign w:val="subscript"/>
          <w:rPrChange w:id="698" w:author="Pannetier, Theo" w:date="2024-06-05T12:08:00Z">
            <w:rPr/>
          </w:rPrChange>
        </w:rPr>
        <w:t>st</w:t>
      </w:r>
      <w:proofErr w:type="spellEnd"/>
      <w:r>
        <w:rPr>
          <w:i/>
          <w:iCs/>
          <w:vertAlign w:val="subscript"/>
        </w:rPr>
        <w:t xml:space="preserve"> </w:t>
      </w:r>
      <w:r>
        <w:rPr>
          <w:i/>
          <w:iCs/>
        </w:rPr>
        <w:t xml:space="preserve"> </w:t>
      </w:r>
      <w:r>
        <w:t>(</w:t>
      </w:r>
      <w:proofErr w:type="gramEnd"/>
      <w:r>
        <w:t>if enabled)</w:t>
      </w:r>
    </w:p>
    <w:p w14:paraId="34F59667" w14:textId="39936048" w:rsidR="00D32894" w:rsidRPr="004764A5" w:rsidRDefault="004764A5" w:rsidP="004764A5">
      <w:pPr>
        <w:pStyle w:val="ListParagraph"/>
        <w:numPr>
          <w:ilvl w:val="0"/>
          <w:numId w:val="72"/>
        </w:numPr>
        <w:rPr>
          <w:i/>
          <w:iCs/>
        </w:rPr>
      </w:pPr>
      <w:r>
        <w:t xml:space="preserve">Weir &amp; Cockerham’s </w:t>
      </w:r>
      <w:r w:rsidR="00D32894" w:rsidRPr="00CC483F">
        <w:rPr>
          <w:i/>
          <w:iCs/>
        </w:rPr>
        <w:t>F</w:t>
      </w:r>
      <w:r w:rsidR="00D32894">
        <w:rPr>
          <w:i/>
          <w:iCs/>
          <w:vertAlign w:val="subscript"/>
        </w:rPr>
        <w:t>is</w:t>
      </w:r>
      <w:r>
        <w:rPr>
          <w:i/>
          <w:iCs/>
          <w:vertAlign w:val="subscript"/>
        </w:rPr>
        <w:t xml:space="preserve"> </w:t>
      </w:r>
      <w:r>
        <w:t>(if enabled)</w:t>
      </w:r>
    </w:p>
    <w:p w14:paraId="4C97B845" w14:textId="5E552BC9" w:rsidR="00D32894" w:rsidRPr="004764A5" w:rsidRDefault="004764A5" w:rsidP="004764A5">
      <w:pPr>
        <w:pStyle w:val="ListParagraph"/>
        <w:numPr>
          <w:ilvl w:val="0"/>
          <w:numId w:val="72"/>
        </w:numPr>
        <w:rPr>
          <w:i/>
          <w:iCs/>
        </w:rPr>
      </w:pPr>
      <w:r>
        <w:t>Weir &amp; Cockerham’s</w:t>
      </w:r>
      <w:r w:rsidR="00D32894">
        <w:t xml:space="preserve"> </w:t>
      </w:r>
      <w:r w:rsidR="00D32894" w:rsidRPr="00CC483F">
        <w:rPr>
          <w:i/>
          <w:iCs/>
        </w:rPr>
        <w:t>F</w:t>
      </w:r>
      <w:r w:rsidR="00D32894">
        <w:rPr>
          <w:i/>
          <w:iCs/>
          <w:vertAlign w:val="subscript"/>
        </w:rPr>
        <w:t>i</w:t>
      </w:r>
      <w:r w:rsidR="00D32894" w:rsidRPr="00CC483F">
        <w:rPr>
          <w:i/>
          <w:iCs/>
          <w:vertAlign w:val="subscript"/>
        </w:rPr>
        <w:t>t</w:t>
      </w:r>
      <w:r>
        <w:rPr>
          <w:i/>
          <w:iCs/>
          <w:vertAlign w:val="subscript"/>
        </w:rPr>
        <w:t xml:space="preserve"> </w:t>
      </w:r>
      <w:r>
        <w:t>(if enabled)</w:t>
      </w:r>
    </w:p>
    <w:p w14:paraId="74F426AC" w14:textId="2621551C" w:rsidR="004764A5" w:rsidRPr="004764A5" w:rsidRDefault="004764A5" w:rsidP="004764A5">
      <w:pPr>
        <w:pStyle w:val="ListParagraph"/>
        <w:numPr>
          <w:ilvl w:val="0"/>
          <w:numId w:val="72"/>
        </w:numPr>
        <w:rPr>
          <w:i/>
          <w:iCs/>
        </w:rPr>
      </w:pPr>
      <w:r>
        <w:t xml:space="preserve">Weir &amp; Hill’s corrected </w:t>
      </w:r>
      <w:proofErr w:type="spellStart"/>
      <w:r w:rsidRPr="004764A5">
        <w:rPr>
          <w:i/>
          <w:iCs/>
        </w:rPr>
        <w:t>F</w:t>
      </w:r>
      <w:r w:rsidRPr="004764A5">
        <w:rPr>
          <w:i/>
          <w:iCs/>
          <w:vertAlign w:val="subscript"/>
        </w:rPr>
        <w:t>st</w:t>
      </w:r>
      <w:proofErr w:type="spellEnd"/>
      <w:r>
        <w:t xml:space="preserve"> (if enabled)</w:t>
      </w:r>
    </w:p>
    <w:p w14:paraId="73851A83" w14:textId="6D9C4059" w:rsidR="00D32894" w:rsidRPr="004764A5" w:rsidRDefault="00D32894" w:rsidP="00D32894">
      <w:pPr>
        <w:pStyle w:val="ListParagraph"/>
        <w:numPr>
          <w:ilvl w:val="0"/>
          <w:numId w:val="72"/>
        </w:num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99"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0"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1" w:author="Pannetier, Theo" w:date="2024-06-05T12:11:00Z">
            <w:rPr/>
          </w:rPrChange>
        </w:rPr>
      </w:pPr>
      <w:r>
        <w:t>Mean number of fixed alleles per patch</w:t>
      </w:r>
      <w:r w:rsidR="007D3BBD">
        <w:t xml:space="preserve">. Note that this may differ from the number of globally fixed alleles, for example if one allele is fixed </w:t>
      </w:r>
      <w:proofErr w:type="gramStart"/>
      <w:r w:rsidR="007D3BBD">
        <w:t>in a given</w:t>
      </w:r>
      <w:proofErr w:type="gramEnd"/>
      <w:r w:rsidR="007D3BBD">
        <w:t xml:space="preserve">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2"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proofErr w:type="spellStart"/>
      <w:ins w:id="703" w:author="Pannetier, Theo" w:date="2024-08-15T16:03:00Z" w16du:dateUtc="2024-08-15T15:03:00Z">
        <w:r>
          <w:rPr>
            <w:iCs/>
            <w:szCs w:val="24"/>
            <w:lang w:eastAsia="en-GB"/>
          </w:rPr>
          <w:t>RangeShifter</w:t>
        </w:r>
        <w:proofErr w:type="spellEnd"/>
        <w:r>
          <w:rPr>
            <w:iCs/>
            <w:szCs w:val="24"/>
            <w:lang w:eastAsia="en-GB"/>
          </w:rPr>
          <w:t xml:space="preserve"> estimates s</w:t>
        </w:r>
      </w:ins>
      <w:del w:id="704"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5" w:author="Pannetier, Theo" w:date="2024-08-15T16:00:00Z" w16du:dateUtc="2024-08-15T15:00:00Z">
        <w:r>
          <w:rPr>
            <w:iCs/>
            <w:szCs w:val="24"/>
            <w:lang w:eastAsia="en-GB"/>
          </w:rPr>
          <w:t xml:space="preserve"> </w:t>
        </w:r>
      </w:ins>
      <w:del w:id="706" w:author="Pannetier, Theo" w:date="2024-08-15T16:00:00Z" w16du:dateUtc="2024-08-15T15:00:00Z">
        <w:r w:rsidR="00671D22" w:rsidDel="00357717">
          <w:rPr>
            <w:iCs/>
            <w:szCs w:val="24"/>
            <w:lang w:eastAsia="en-GB"/>
          </w:rPr>
          <w:delText xml:space="preserve"> </w:delText>
        </w:r>
      </w:del>
      <w:del w:id="707"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08"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w:t>
      </w:r>
      <w:proofErr w:type="spellStart"/>
      <w:r>
        <w:rPr>
          <w:iCs/>
          <w:szCs w:val="24"/>
          <w:lang w:eastAsia="en-GB"/>
        </w:rPr>
        <w:t>F</w:t>
      </w:r>
      <w:r w:rsidRPr="00586E62">
        <w:rPr>
          <w:iCs/>
          <w:szCs w:val="24"/>
          <w:vertAlign w:val="subscript"/>
          <w:lang w:eastAsia="en-GB"/>
        </w:rPr>
        <w:t>st</w:t>
      </w:r>
      <w:proofErr w:type="spellEnd"/>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 xml:space="preserve">While the methods are designed for diploid systems, it is </w:t>
      </w:r>
      <w:proofErr w:type="gramStart"/>
      <w:r>
        <w:rPr>
          <w:iCs/>
          <w:szCs w:val="24"/>
          <w:lang w:eastAsia="en-GB"/>
        </w:rPr>
        <w:t>absolutely possible</w:t>
      </w:r>
      <w:proofErr w:type="gramEnd"/>
      <w:r>
        <w:rPr>
          <w:iCs/>
          <w:szCs w:val="24"/>
          <w:lang w:eastAsia="en-GB"/>
        </w:rPr>
        <w:t xml:space="preserve"> to compute F-stats for haploid organisms – in this case, heterozygosity terms evaluate to zero. (Reminder: in </w:t>
      </w:r>
      <w:proofErr w:type="spellStart"/>
      <w:r>
        <w:rPr>
          <w:iCs/>
          <w:szCs w:val="24"/>
          <w:lang w:eastAsia="en-GB"/>
        </w:rPr>
        <w:t>RangeShifter</w:t>
      </w:r>
      <w:proofErr w:type="spellEnd"/>
      <w:r>
        <w:rPr>
          <w:iCs/>
          <w:szCs w:val="24"/>
          <w:lang w:eastAsia="en-GB"/>
        </w:rPr>
        <w:t>,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proofErr w:type="spellStart"/>
      <w:r>
        <w:rPr>
          <w:i/>
          <w:szCs w:val="24"/>
          <w:lang w:eastAsia="en-GB"/>
        </w:rPr>
        <w:t>i</w:t>
      </w:r>
      <w:proofErr w:type="spellEnd"/>
      <w:r>
        <w:rPr>
          <w:i/>
          <w:szCs w:val="24"/>
          <w:lang w:eastAsia="en-GB"/>
        </w:rPr>
        <w:t xml:space="preserve">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proofErr w:type="spellStart"/>
      <w:r w:rsidR="00510160" w:rsidRPr="00CA25B2">
        <w:rPr>
          <w:i/>
          <w:szCs w:val="24"/>
          <w:lang w:eastAsia="en-GB"/>
        </w:rPr>
        <w:t>n</w:t>
      </w:r>
      <w:r w:rsidR="00510160" w:rsidRPr="00CA25B2">
        <w:rPr>
          <w:i/>
          <w:szCs w:val="24"/>
          <w:vertAlign w:val="subscript"/>
          <w:lang w:eastAsia="en-GB"/>
        </w:rPr>
        <w:t>i</w:t>
      </w:r>
      <w:proofErr w:type="spellEnd"/>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proofErr w:type="spellStart"/>
      <w:proofErr w:type="gramStart"/>
      <w:r>
        <w:rPr>
          <w:i/>
          <w:szCs w:val="24"/>
          <w:lang w:eastAsia="en-GB"/>
        </w:rPr>
        <w:t>p</w:t>
      </w:r>
      <w:r w:rsidR="00E30382">
        <w:rPr>
          <w:i/>
          <w:szCs w:val="24"/>
          <w:vertAlign w:val="subscript"/>
          <w:lang w:eastAsia="en-GB"/>
        </w:rPr>
        <w:t>l,i</w:t>
      </w:r>
      <w:proofErr w:type="gramEnd"/>
      <w:r w:rsidRPr="00CA25B2">
        <w:rPr>
          <w:i/>
          <w:szCs w:val="24"/>
          <w:vertAlign w:val="subscript"/>
          <w:lang w:eastAsia="en-GB"/>
        </w:rPr>
        <w:t>,u</w:t>
      </w:r>
      <w:proofErr w:type="spellEnd"/>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proofErr w:type="spellStart"/>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proofErr w:type="spellEnd"/>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proofErr w:type="gramStart"/>
      <w:r w:rsidR="00E30382">
        <w:rPr>
          <w:i/>
          <w:szCs w:val="24"/>
          <w:vertAlign w:val="subscript"/>
          <w:lang w:eastAsia="en-GB"/>
        </w:rPr>
        <w:t>l,u</w:t>
      </w:r>
      <w:proofErr w:type="gramEnd"/>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proofErr w:type="spellStart"/>
      <w:r w:rsidRPr="00170C5B">
        <w:rPr>
          <w:i/>
          <w:iCs/>
          <w:lang w:val="en-US"/>
        </w:rPr>
        <w:t>F</w:t>
      </w:r>
      <w:r w:rsidRPr="00170C5B">
        <w:rPr>
          <w:i/>
          <w:iCs/>
          <w:vertAlign w:val="subscript"/>
          <w:lang w:val="en-US"/>
        </w:rPr>
        <w:t>st</w:t>
      </w:r>
      <w:proofErr w:type="spellEnd"/>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w:t>
      </w:r>
      <w:proofErr w:type="spellStart"/>
      <w:r w:rsidR="00DD0604">
        <w:rPr>
          <w:lang w:val="en-US"/>
        </w:rPr>
        <w:t>RangeShifter</w:t>
      </w:r>
      <w:proofErr w:type="spellEnd"/>
      <w:r w:rsidR="00DD0604">
        <w:rPr>
          <w:lang w:val="en-US"/>
        </w:rPr>
        <w:t>,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proofErr w:type="spellStart"/>
      <w:r w:rsidR="005425B3" w:rsidRPr="006E3BD6">
        <w:rPr>
          <w:i/>
          <w:iCs/>
          <w:lang w:val="en-US"/>
        </w:rPr>
        <w:t>θ</w:t>
      </w:r>
      <w:r w:rsidR="00D35057" w:rsidRPr="006E3BD6">
        <w:rPr>
          <w:i/>
          <w:iCs/>
          <w:vertAlign w:val="subscript"/>
          <w:lang w:val="en-US"/>
        </w:rPr>
        <w:t>W</w:t>
      </w:r>
      <w:proofErr w:type="spellEnd"/>
      <w:r w:rsidR="005425B3">
        <w:rPr>
          <w:lang w:val="en-US"/>
        </w:rPr>
        <w:t xml:space="preserve"> cannot be estimated directly</w:t>
      </w:r>
      <w:r w:rsidR="00D35057">
        <w:rPr>
          <w:lang w:val="en-US"/>
        </w:rPr>
        <w:t xml:space="preserve">, but only relative to the averaged measure </w:t>
      </w:r>
      <w:proofErr w:type="spellStart"/>
      <w:r w:rsidR="00D35057" w:rsidRPr="006E3BD6">
        <w:rPr>
          <w:i/>
          <w:iCs/>
          <w:lang w:val="en-US"/>
        </w:rPr>
        <w:t>θ</w:t>
      </w:r>
      <w:r w:rsidR="00D35057" w:rsidRPr="006E3BD6">
        <w:rPr>
          <w:i/>
          <w:iCs/>
          <w:vertAlign w:val="subscript"/>
          <w:lang w:val="en-US"/>
        </w:rPr>
        <w:t>A</w:t>
      </w:r>
      <w:proofErr w:type="spellEnd"/>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09"/>
          <m:f>
            <m:fPr>
              <m:ctrlPr>
                <w:rPr>
                  <w:rFonts w:ascii="Cambria Math" w:hAnsi="Cambria Math"/>
                  <w:lang w:val="en-US"/>
                </w:rPr>
              </m:ctrlPr>
            </m:fPr>
            <m:num>
              <w:bookmarkStart w:id="710"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0"/>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09"/>
          <m:r>
            <m:rPr>
              <m:sty m:val="p"/>
            </m:rPr>
            <w:rPr>
              <w:rStyle w:val="CommentReference"/>
              <w:rFonts w:eastAsiaTheme="minorHAnsi" w:cstheme="minorBidi"/>
              <w:lang w:val="en-US"/>
            </w:rPr>
            <w:commentReference w:id="709"/>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proofErr w:type="spellStart"/>
      <w:r w:rsidRPr="00170C5B">
        <w:rPr>
          <w:i/>
          <w:iCs/>
          <w:lang w:val="en-US"/>
        </w:rPr>
        <w:t>F</w:t>
      </w:r>
      <w:r w:rsidRPr="004537DA">
        <w:rPr>
          <w:i/>
          <w:iCs/>
          <w:vertAlign w:val="subscript"/>
          <w:lang w:val="en-US"/>
        </w:rPr>
        <w:t>st</w:t>
      </w:r>
      <w:proofErr w:type="spellEnd"/>
      <w:r>
        <w:rPr>
          <w:i/>
          <w:iCs/>
          <w:lang w:val="en-US"/>
        </w:rPr>
        <w:t xml:space="preserve"> </w:t>
      </w:r>
      <w:r>
        <w:rPr>
          <w:lang w:val="en-US"/>
        </w:rPr>
        <w:t xml:space="preserve">estimate if sample sizes </w:t>
      </w:r>
      <w:proofErr w:type="spellStart"/>
      <w:r w:rsidR="004537DA" w:rsidRPr="004537DA">
        <w:rPr>
          <w:i/>
          <w:iCs/>
          <w:lang w:val="en-US"/>
        </w:rPr>
        <w:t>n</w:t>
      </w:r>
      <w:r w:rsidR="004537DA" w:rsidRPr="004537DA">
        <w:rPr>
          <w:i/>
          <w:iCs/>
          <w:vertAlign w:val="subscript"/>
          <w:lang w:val="en-US"/>
        </w:rPr>
        <w:t>i</w:t>
      </w:r>
      <w:proofErr w:type="spellEnd"/>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proofErr w:type="spellStart"/>
      <w:r w:rsidR="002B5B15" w:rsidRPr="002B5B15">
        <w:rPr>
          <w:i/>
          <w:iCs/>
          <w:vertAlign w:val="subscript"/>
          <w:lang w:val="en-US"/>
        </w:rPr>
        <w:t>i</w:t>
      </w:r>
      <w:proofErr w:type="spellEnd"/>
      <w:r w:rsidR="002B5B15">
        <w:rPr>
          <w:lang w:val="en-US"/>
        </w:rPr>
        <w:t xml:space="preserve"> (such that the average of </w:t>
      </w:r>
      <w:r w:rsidR="002B5B15" w:rsidRPr="002B5B15">
        <w:rPr>
          <w:i/>
          <w:iCs/>
          <w:lang w:val="en-US"/>
        </w:rPr>
        <w:t>β</w:t>
      </w:r>
      <w:proofErr w:type="spellStart"/>
      <w:r w:rsidR="002B5B15" w:rsidRPr="002B5B15">
        <w:rPr>
          <w:i/>
          <w:iCs/>
          <w:vertAlign w:val="subscript"/>
          <w:lang w:val="en-US"/>
        </w:rPr>
        <w:t>i</w:t>
      </w:r>
      <w:proofErr w:type="spellEnd"/>
      <w:r w:rsidR="002B5B15">
        <w:rPr>
          <w:lang w:val="en-US"/>
        </w:rPr>
        <w:t xml:space="preserve"> over </w:t>
      </w:r>
      <w:proofErr w:type="spellStart"/>
      <w:r w:rsidR="002B5B15">
        <w:rPr>
          <w:i/>
          <w:iCs/>
          <w:lang w:val="en-US"/>
        </w:rPr>
        <w:t>i</w:t>
      </w:r>
      <w:proofErr w:type="spellEnd"/>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proofErr w:type="spellStart"/>
      <w:r w:rsidR="002B5B15">
        <w:rPr>
          <w:i/>
          <w:iCs/>
          <w:lang w:val="en-US"/>
        </w:rPr>
        <w:t>i</w:t>
      </w:r>
      <w:proofErr w:type="spellEnd"/>
      <w:r w:rsidR="002B5B15">
        <w:rPr>
          <w:lang w:val="en-US"/>
        </w:rPr>
        <w:t xml:space="preserve"> ≠ </w:t>
      </w:r>
      <w:proofErr w:type="spellStart"/>
      <w:r w:rsidR="002B5B15">
        <w:rPr>
          <w:i/>
          <w:iCs/>
          <w:lang w:val="en-US"/>
        </w:rPr>
        <w:t>i</w:t>
      </w:r>
      <w:proofErr w:type="spellEnd"/>
      <w:r w:rsidR="002B5B15">
        <w:rPr>
          <w:i/>
          <w:iCs/>
          <w:lang w:val="en-US"/>
        </w:rPr>
        <w:t>’</w:t>
      </w:r>
    </w:p>
    <w:p w14:paraId="08891A21" w14:textId="1CCBE45A" w:rsidR="008148C6" w:rsidRPr="008148C6" w:rsidRDefault="00000000" w:rsidP="0006022B">
      <w:pPr>
        <w:rPr>
          <w:lang w:val="en-US"/>
          <w:rPrChange w:id="711"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w:t>
      </w:r>
      <w:proofErr w:type="spellStart"/>
      <w:r>
        <w:t>RangeShifter</w:t>
      </w:r>
      <w:proofErr w:type="spellEnd"/>
      <w:r>
        <w:t xml:space="preserve"> outputs an additional file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t>perLocusN</w:t>
      </w:r>
      <w:r w:rsidRPr="00A73D4A">
        <w:t>eutralGenetics</w:t>
      </w:r>
      <w:proofErr w:type="spellEnd"/>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proofErr w:type="spellStart"/>
      <w:r>
        <w:t>RepSeason</w:t>
      </w:r>
      <w:proofErr w:type="spellEnd"/>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proofErr w:type="spellStart"/>
      <w:r w:rsidRPr="00395B84">
        <w:rPr>
          <w:i/>
          <w:iCs/>
        </w:rPr>
        <w:t>F</w:t>
      </w:r>
      <w:r w:rsidRPr="00395B84">
        <w:rPr>
          <w:i/>
          <w:iCs/>
          <w:vertAlign w:val="subscript"/>
        </w:rPr>
        <w:t>st</w:t>
      </w:r>
      <w:proofErr w:type="spellEnd"/>
      <w:r w:rsidR="00586E62">
        <w:t xml:space="preserve">, the value of </w:t>
      </w:r>
      <w:proofErr w:type="spellStart"/>
      <w:proofErr w:type="gramStart"/>
      <w:r w:rsidR="00586E62" w:rsidRPr="00586E62">
        <w:rPr>
          <w:i/>
          <w:iCs/>
        </w:rPr>
        <w:t>F</w:t>
      </w:r>
      <w:r w:rsidR="00586E62" w:rsidRPr="00586E62">
        <w:rPr>
          <w:i/>
          <w:iCs/>
          <w:vertAlign w:val="subscript"/>
        </w:rPr>
        <w:t>st,l</w:t>
      </w:r>
      <w:proofErr w:type="spellEnd"/>
      <w:proofErr w:type="gramEnd"/>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proofErr w:type="spellStart"/>
      <w:proofErr w:type="gramStart"/>
      <w:r w:rsidR="00586E62" w:rsidRPr="00586E62">
        <w:rPr>
          <w:i/>
          <w:iCs/>
        </w:rPr>
        <w:t>F</w:t>
      </w:r>
      <w:r w:rsidR="00586E62">
        <w:rPr>
          <w:i/>
          <w:iCs/>
          <w:vertAlign w:val="subscript"/>
        </w:rPr>
        <w:t>is</w:t>
      </w:r>
      <w:r w:rsidR="00586E62" w:rsidRPr="00586E62">
        <w:rPr>
          <w:i/>
          <w:iCs/>
          <w:vertAlign w:val="subscript"/>
        </w:rPr>
        <w:t>,l</w:t>
      </w:r>
      <w:proofErr w:type="spellEnd"/>
      <w:proofErr w:type="gramEnd"/>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proofErr w:type="spellStart"/>
      <w:proofErr w:type="gramStart"/>
      <w:r w:rsidR="00586E62" w:rsidRPr="00586E62">
        <w:rPr>
          <w:i/>
          <w:iCs/>
        </w:rPr>
        <w:t>F</w:t>
      </w:r>
      <w:r w:rsidR="00586E62">
        <w:rPr>
          <w:i/>
          <w:iCs/>
          <w:vertAlign w:val="subscript"/>
        </w:rPr>
        <w:t>it</w:t>
      </w:r>
      <w:r w:rsidR="00586E62" w:rsidRPr="00586E62">
        <w:rPr>
          <w:i/>
          <w:iCs/>
          <w:vertAlign w:val="subscript"/>
        </w:rPr>
        <w:t>,l</w:t>
      </w:r>
      <w:proofErr w:type="spellEnd"/>
      <w:proofErr w:type="gramEnd"/>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w:t>
      </w:r>
      <w:proofErr w:type="spellStart"/>
      <w:r w:rsidRPr="00586E62">
        <w:rPr>
          <w:i/>
          <w:iCs/>
        </w:rPr>
        <w:t>i</w:t>
      </w:r>
      <w:proofErr w:type="spellEnd"/>
      <w:r w:rsidRPr="00586E62">
        <w:rPr>
          <w:i/>
          <w:iCs/>
        </w:rPr>
        <w:t>&gt;_het</w:t>
      </w:r>
      <w:r>
        <w:t xml:space="preserve"> for each patch </w:t>
      </w:r>
      <w:proofErr w:type="spellStart"/>
      <w:r w:rsidR="00586E62" w:rsidRPr="00586E62">
        <w:rPr>
          <w:i/>
          <w:iCs/>
        </w:rPr>
        <w:t>i</w:t>
      </w:r>
      <w:proofErr w:type="spellEnd"/>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proofErr w:type="spellStart"/>
      <w:r w:rsidR="00586E62" w:rsidRPr="00586E62">
        <w:rPr>
          <w:i/>
          <w:iCs/>
        </w:rPr>
        <w:t>i</w:t>
      </w:r>
      <w:proofErr w:type="spellEnd"/>
      <w:r w:rsidR="00586E62">
        <w:t xml:space="preserve"> and locus </w:t>
      </w:r>
      <w:r w:rsidR="00586E62" w:rsidRPr="00586E62">
        <w:rPr>
          <w:i/>
          <w:iCs/>
        </w:rPr>
        <w:t>l</w:t>
      </w:r>
      <w:r w:rsidR="00B134C1">
        <w:t>. If patches have been sampled with the “</w:t>
      </w:r>
      <w:proofErr w:type="spellStart"/>
      <w:r w:rsidR="00B134C1">
        <w:t>random_occupied</w:t>
      </w:r>
      <w:proofErr w:type="spellEnd"/>
      <w:r w:rsidR="00B134C1">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proofErr w:type="spellStart"/>
      <w:r w:rsidR="009661DB" w:rsidRPr="00395B84">
        <w:rPr>
          <w:i/>
          <w:iCs/>
        </w:rPr>
        <w:t>F</w:t>
      </w:r>
      <w:r w:rsidR="009661DB" w:rsidRPr="00395B84">
        <w:rPr>
          <w:i/>
          <w:iCs/>
          <w:vertAlign w:val="subscript"/>
          <w:rPrChange w:id="712" w:author="Pannetier, Theo" w:date="2024-06-05T14:25:00Z">
            <w:rPr/>
          </w:rPrChange>
        </w:rPr>
        <w:t>st</w:t>
      </w:r>
      <w:proofErr w:type="spellEnd"/>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proofErr w:type="spellStart"/>
      <w:r w:rsidRPr="002B5B15">
        <w:rPr>
          <w:i/>
          <w:iCs/>
          <w:vertAlign w:val="subscript"/>
          <w:lang w:val="en-US"/>
        </w:rPr>
        <w:t>i</w:t>
      </w:r>
      <w:proofErr w:type="spellEnd"/>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 xml:space="preserve">Pairwise </w:t>
      </w:r>
      <w:proofErr w:type="spellStart"/>
      <w:r>
        <w:t>F</w:t>
      </w:r>
      <w:r w:rsidRPr="002A2B71">
        <w:rPr>
          <w:vertAlign w:val="subscript"/>
        </w:rPr>
        <w:t>st</w:t>
      </w:r>
      <w:proofErr w:type="spellEnd"/>
    </w:p>
    <w:p w14:paraId="7016F758" w14:textId="7A14DD6C" w:rsidR="0067520E" w:rsidRPr="00D123FB" w:rsidRDefault="0067520E" w:rsidP="009E434A">
      <w:pPr>
        <w:pStyle w:val="Heading3"/>
        <w:numPr>
          <w:ilvl w:val="2"/>
          <w:numId w:val="14"/>
        </w:numPr>
      </w:pPr>
      <w:r w:rsidRPr="00D123FB">
        <w:lastRenderedPageBreak/>
        <w:t>Traits</w:t>
      </w:r>
      <w:bookmarkEnd w:id="680"/>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3" w:name="_Toc54110093"/>
      <w:r w:rsidRPr="00D123FB">
        <w:t xml:space="preserve">Connectivity </w:t>
      </w:r>
      <w:r w:rsidRPr="00C11307">
        <w:t>matrix</w:t>
      </w:r>
      <w:bookmarkEnd w:id="713"/>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714" w:name="_Examples_&amp;_Tutorials"/>
      <w:bookmarkEnd w:id="714"/>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5" w:name="_Heat_maps"/>
      <w:bookmarkStart w:id="716" w:name="_Toc54110094"/>
      <w:bookmarkEnd w:id="715"/>
      <w:r>
        <w:t>Heat maps</w:t>
      </w:r>
      <w:bookmarkEnd w:id="716"/>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17" w:name="_Toc54110095"/>
      <w:r>
        <w:lastRenderedPageBreak/>
        <w:t>Log file</w:t>
      </w:r>
      <w:bookmarkEnd w:id="717"/>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18" w:name="_Toc54110096"/>
      <w:r w:rsidRPr="00D123FB">
        <w:lastRenderedPageBreak/>
        <w:t>Examples &amp; Tutorials</w:t>
      </w:r>
      <w:bookmarkEnd w:id="718"/>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19" w:name="_Exercise_1"/>
      <w:bookmarkStart w:id="720" w:name="_Toc54110097"/>
      <w:bookmarkEnd w:id="719"/>
      <w:r w:rsidRPr="00D123FB">
        <w:t>Exercise 1</w:t>
      </w:r>
      <w:bookmarkEnd w:id="720"/>
      <w:r w:rsidRPr="00D123FB">
        <w:t xml:space="preserve"> </w:t>
      </w:r>
    </w:p>
    <w:p w14:paraId="47B3483B" w14:textId="0191D9FF" w:rsidR="0067520E" w:rsidRPr="00D123FB" w:rsidRDefault="00301C87" w:rsidP="009E434A">
      <w:pPr>
        <w:pStyle w:val="Heading3"/>
        <w:numPr>
          <w:ilvl w:val="2"/>
          <w:numId w:val="14"/>
        </w:numPr>
      </w:pPr>
      <w:bookmarkStart w:id="721" w:name="_Toc54110098"/>
      <w:r>
        <w:t>R</w:t>
      </w:r>
      <w:r w:rsidR="0067520E" w:rsidRPr="00D123FB">
        <w:t>ange expansion, long-distance dispersal and environmental stochasticity</w:t>
      </w:r>
      <w:bookmarkEnd w:id="721"/>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2" w:name="_Exercise_2"/>
      <w:bookmarkStart w:id="723" w:name="_Toc54110099"/>
      <w:bookmarkEnd w:id="722"/>
      <w:r w:rsidRPr="00D123FB">
        <w:t>Exercise 2</w:t>
      </w:r>
      <w:bookmarkEnd w:id="723"/>
      <w:r w:rsidRPr="00D123FB">
        <w:t xml:space="preserve"> </w:t>
      </w:r>
    </w:p>
    <w:p w14:paraId="2995979E" w14:textId="77777777" w:rsidR="0067520E" w:rsidRPr="00D123FB" w:rsidRDefault="0067520E" w:rsidP="009E434A">
      <w:pPr>
        <w:pStyle w:val="Heading3"/>
        <w:numPr>
          <w:ilvl w:val="2"/>
          <w:numId w:val="14"/>
        </w:numPr>
      </w:pPr>
      <w:bookmarkStart w:id="724" w:name="_Toc54110100"/>
      <w:r>
        <w:t>Landscape-</w:t>
      </w:r>
      <w:r w:rsidRPr="00D123FB">
        <w:t xml:space="preserve">scale connectivity, matrix permeability and dispersal </w:t>
      </w:r>
      <w:r>
        <w:t>behaviour</w:t>
      </w:r>
      <w:bookmarkEnd w:id="724"/>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w:t>
      </w:r>
      <w:proofErr w:type="gramStart"/>
      <w:r>
        <w:t>landscape</w:t>
      </w:r>
      <w:proofErr w:type="gramEnd"/>
      <w:r>
        <w:t xml:space="preserv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7pt" o:ole="">
            <v:imagedata r:id="rId85" o:title=""/>
          </v:shape>
          <o:OLEObject Type="Embed" ProgID="Equation.3" ShapeID="_x0000_i1027" DrawAspect="Content" ObjectID="_1790768384"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5" w:name="_Exercise_3"/>
      <w:bookmarkStart w:id="726" w:name="_Toc54110101"/>
      <w:bookmarkEnd w:id="725"/>
      <w:r w:rsidRPr="00D123FB">
        <w:t>Exercise 3</w:t>
      </w:r>
      <w:bookmarkEnd w:id="726"/>
    </w:p>
    <w:p w14:paraId="14125AE0" w14:textId="77777777" w:rsidR="0067520E" w:rsidRPr="00D123FB" w:rsidRDefault="0067520E" w:rsidP="009E434A">
      <w:pPr>
        <w:pStyle w:val="Heading3"/>
        <w:numPr>
          <w:ilvl w:val="2"/>
          <w:numId w:val="14"/>
        </w:numPr>
      </w:pPr>
      <w:bookmarkStart w:id="727" w:name="_Toc54110102"/>
      <w:r w:rsidRPr="00D123FB">
        <w:t>Evolution of dispersal during range shifting</w:t>
      </w:r>
      <w:bookmarkEnd w:id="727"/>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w:t>
      </w:r>
      <w:proofErr w:type="gramStart"/>
      <w:r w:rsidRPr="00245E3F">
        <w:rPr>
          <w:szCs w:val="24"/>
        </w:rPr>
        <w:t>emerges</w:t>
      </w:r>
      <w:proofErr w:type="gramEnd"/>
      <w:r w:rsidRPr="00245E3F">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28" w:name="_Toc54110103"/>
      <w:r w:rsidRPr="00D123FB">
        <w:t xml:space="preserve">Exercise </w:t>
      </w:r>
      <w:r>
        <w:t>4</w:t>
      </w:r>
      <w:bookmarkEnd w:id="728"/>
      <w:r w:rsidRPr="00D123FB">
        <w:t xml:space="preserve"> </w:t>
      </w:r>
      <w:bookmarkStart w:id="729" w:name="exercise4"/>
      <w:bookmarkEnd w:id="729"/>
    </w:p>
    <w:p w14:paraId="73516BA4" w14:textId="77777777" w:rsidR="0067520E" w:rsidRPr="00D123FB" w:rsidRDefault="0067520E" w:rsidP="009E434A">
      <w:pPr>
        <w:pStyle w:val="Heading3"/>
        <w:numPr>
          <w:ilvl w:val="2"/>
          <w:numId w:val="14"/>
        </w:numPr>
      </w:pPr>
      <w:bookmarkStart w:id="730" w:name="_Toc54110104"/>
      <w:r>
        <w:t>Landscape-scale connectivity</w:t>
      </w:r>
      <w:r w:rsidRPr="00D123FB">
        <w:t xml:space="preserve"> </w:t>
      </w:r>
      <w:r>
        <w:t>in batch mode</w:t>
      </w:r>
      <w:bookmarkEnd w:id="730"/>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31" w:author="Pannetier, Theo" w:date="2024-06-08T21:15:00Z"/>
          <w:szCs w:val="24"/>
        </w:rPr>
      </w:pPr>
      <w:del w:id="732"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3" w:author="Pannetier, Theo" w:date="2024-06-08T21:13:00Z"/>
          <w:szCs w:val="24"/>
        </w:rPr>
      </w:pPr>
      <w:ins w:id="734"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35" w:author="Pannetier, Theo" w:date="2024-06-08T21:17:00Z">
        <w:r>
          <w:rPr>
            <w:szCs w:val="24"/>
          </w:rPr>
          <w:t>and Outputs folder for this exercise</w:t>
        </w:r>
      </w:ins>
      <w:ins w:id="736" w:author="Pannetier, Theo" w:date="2024-06-08T21:16:00Z">
        <w:r>
          <w:rPr>
            <w:szCs w:val="24"/>
          </w:rPr>
          <w:t>)</w:t>
        </w:r>
      </w:ins>
      <w:ins w:id="737" w:author="Pannetier, Theo" w:date="2024-06-08T21:17:00Z">
        <w:r>
          <w:rPr>
            <w:szCs w:val="24"/>
          </w:rPr>
          <w:t xml:space="preserve"> and open it to run the batch mode fr</w:t>
        </w:r>
      </w:ins>
      <w:ins w:id="738" w:author="Pannetier, Theo" w:date="2024-06-08T21:18:00Z">
        <w:r>
          <w:rPr>
            <w:szCs w:val="24"/>
          </w:rPr>
          <w:t xml:space="preserve">om the </w:t>
        </w:r>
        <w:r w:rsidRPr="002B6FD4">
          <w:rPr>
            <w:i/>
            <w:iCs/>
            <w:szCs w:val="24"/>
            <w:rPrChange w:id="739"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740"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41" w:author="Pannetier, Theo" w:date="2024-06-08T21:09:00Z">
        <w:r w:rsidR="002B6FD4">
          <w:rPr>
            <w:szCs w:val="24"/>
          </w:rPr>
          <w:t>close the program</w:t>
        </w:r>
      </w:ins>
      <w:r>
        <w:rPr>
          <w:szCs w:val="24"/>
        </w:rPr>
        <w:t xml:space="preserve">. </w:t>
      </w:r>
      <w:ins w:id="742" w:author="Pannetier, Theo" w:date="2024-06-08T21:09:00Z">
        <w:r w:rsidR="002B6FD4">
          <w:rPr>
            <w:szCs w:val="24"/>
          </w:rPr>
          <w:t>T</w:t>
        </w:r>
      </w:ins>
      <w:del w:id="743"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44"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5"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6"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47" w:author="Pannetier, Theo" w:date="2024-06-08T21:10:00Z">
        <w:r w:rsidR="002B6FD4">
          <w:rPr>
            <w:szCs w:val="24"/>
          </w:rPr>
          <w:t>message</w:t>
        </w:r>
      </w:ins>
      <w:r>
        <w:rPr>
          <w:szCs w:val="24"/>
        </w:rPr>
        <w:t xml:space="preserve">; </w:t>
      </w:r>
      <w:del w:id="748" w:author="Pannetier, Theo" w:date="2024-06-08T21:11:00Z">
        <w:r w:rsidDel="002B6FD4">
          <w:rPr>
            <w:szCs w:val="24"/>
          </w:rPr>
          <w:delText>if not</w:delText>
        </w:r>
      </w:del>
      <w:ins w:id="749" w:author="Pannetier, Theo" w:date="2024-06-08T21:11:00Z">
        <w:r w:rsidR="002B6FD4">
          <w:rPr>
            <w:szCs w:val="24"/>
          </w:rPr>
          <w:t>else</w:t>
        </w:r>
      </w:ins>
      <w:r>
        <w:rPr>
          <w:szCs w:val="24"/>
        </w:rPr>
        <w:t xml:space="preserve">, identify and correct the outstanding error(s) before repeating the batch validation procedure. </w:t>
      </w:r>
      <w:del w:id="750"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51" w:name="_Toc457377030"/>
      <w:r>
        <w:lastRenderedPageBreak/>
        <w:br w:type="page"/>
      </w:r>
    </w:p>
    <w:p w14:paraId="661B5CB0" w14:textId="0AB8ED66" w:rsidR="005C0200" w:rsidRPr="00D123FB" w:rsidRDefault="005C0200" w:rsidP="005C0200">
      <w:pPr>
        <w:pStyle w:val="Heading2"/>
        <w:numPr>
          <w:ilvl w:val="1"/>
          <w:numId w:val="14"/>
        </w:numPr>
      </w:pPr>
      <w:bookmarkStart w:id="752" w:name="_Toc54110105"/>
      <w:r w:rsidRPr="00D123FB">
        <w:lastRenderedPageBreak/>
        <w:t xml:space="preserve">Exercise </w:t>
      </w:r>
      <w:bookmarkEnd w:id="751"/>
      <w:r>
        <w:t>5</w:t>
      </w:r>
      <w:bookmarkEnd w:id="752"/>
      <w:r w:rsidRPr="00D123FB">
        <w:t xml:space="preserve"> </w:t>
      </w:r>
    </w:p>
    <w:p w14:paraId="42BFB6B6" w14:textId="77777777" w:rsidR="005C0200" w:rsidRPr="00D123FB" w:rsidRDefault="005C0200" w:rsidP="005C0200">
      <w:pPr>
        <w:pStyle w:val="Heading3"/>
        <w:numPr>
          <w:ilvl w:val="2"/>
          <w:numId w:val="14"/>
        </w:numPr>
      </w:pPr>
      <w:bookmarkStart w:id="753" w:name="_Toc54110106"/>
      <w:r>
        <w:t xml:space="preserve">Introduction to genetics in </w:t>
      </w:r>
      <w:proofErr w:type="spellStart"/>
      <w:r w:rsidRPr="00D123FB">
        <w:t>RangeShifter</w:t>
      </w:r>
      <w:proofErr w:type="spellEnd"/>
      <w:r>
        <w:t xml:space="preserve"> v2</w:t>
      </w:r>
      <w:bookmarkEnd w:id="753"/>
    </w:p>
    <w:p w14:paraId="4FD137BD" w14:textId="525D9E7C"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754" w:author="Pannetier, Theo" w:date="2024-06-08T19:22:00Z">
        <w:r w:rsidRPr="00F3526D" w:rsidDel="00A27D76">
          <w:rPr>
            <w:i/>
          </w:rPr>
          <w:delText>Archfile</w:delText>
        </w:r>
      </w:del>
      <w:proofErr w:type="spellStart"/>
      <w:ins w:id="755"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r w:rsidR="00063DBF">
        <w:t>produce</w:t>
      </w:r>
      <w:del w:id="756" w:author="Pannetier, Theo" w:date="2024-10-18T11:00:00Z" w16du:dateUtc="2024-10-18T10:00:00Z">
        <w:r w:rsidR="00063DBF" w:rsidDel="00063DBF">
          <w:delText xml:space="preserve"> and</w:delText>
        </w:r>
        <w:r w:rsidDel="00063DBF">
          <w:delText xml:space="preserve"> develop some techniques for visualising the output</w:delText>
        </w:r>
      </w:del>
      <w:r>
        <w: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757" w:author="Pannetier, Theo" w:date="2024-06-08T19:23:00Z"/>
        </w:rPr>
      </w:pPr>
      <w:r w:rsidRPr="009F0226">
        <w:t xml:space="preserve">Emigration is density-dependent, sex-dependent and exhibits individual variability. Only the juvenile stage may emigrate. The initial trait distributions </w:t>
      </w:r>
      <w:del w:id="758" w:author="Pannetier, Theo" w:date="2024-06-08T19:21:00Z">
        <w:r w:rsidRPr="009F0226" w:rsidDel="00A27D76">
          <w:delText xml:space="preserve">are </w:delText>
        </w:r>
      </w:del>
      <w:ins w:id="759" w:author="Pannetier, Theo" w:date="2024-06-08T19:21:00Z">
        <w:r w:rsidR="00A27D76">
          <w:t>(</w:t>
        </w:r>
      </w:ins>
      <w:r w:rsidRPr="009F0226">
        <w:t>the same for both sexes</w:t>
      </w:r>
      <w:ins w:id="760" w:author="Pannetier, Theo" w:date="2024-06-08T19:21:00Z">
        <w:r w:rsidR="00A27D76">
          <w:t>)</w:t>
        </w:r>
      </w:ins>
      <w:del w:id="761" w:author="Pannetier, Theo" w:date="2024-06-08T19:21:00Z">
        <w:r w:rsidRPr="009F0226" w:rsidDel="00A27D76">
          <w:delText xml:space="preserve">, and </w:delText>
        </w:r>
      </w:del>
      <w:r w:rsidRPr="009F0226">
        <w:t xml:space="preserve">should be </w:t>
      </w:r>
      <w:ins w:id="762" w:author="Pannetier, Theo" w:date="2024-06-08T19:21:00Z">
        <w:r w:rsidR="00A27D76">
          <w:t>normal distributions with the following parameters:</w:t>
        </w:r>
      </w:ins>
      <w:del w:id="763"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4" w:author="Pannetier, Theo" w:date="2024-06-08T19:23:00Z"/>
          <w:rPrChange w:id="765" w:author="Pannetier, Theo" w:date="2024-06-08T19:23:00Z">
            <w:rPr>
              <w:ins w:id="766" w:author="Pannetier, Theo" w:date="2024-06-08T19:23:00Z"/>
              <w:i/>
            </w:rPr>
          </w:rPrChange>
        </w:rPr>
      </w:pPr>
      <w:r w:rsidRPr="009F0226">
        <w:rPr>
          <w:i/>
        </w:rPr>
        <w:t>D0</w:t>
      </w:r>
      <w:ins w:id="767" w:author="Pannetier, Theo" w:date="2024-06-08T19:23:00Z">
        <w:r w:rsidR="00A27D76">
          <w:rPr>
            <w:i/>
          </w:rPr>
          <w:t xml:space="preserve"> m</w:t>
        </w:r>
      </w:ins>
      <w:del w:id="768" w:author="Pannetier, Theo" w:date="2024-06-08T19:23:00Z">
        <w:r w:rsidRPr="009F0226" w:rsidDel="00A27D76">
          <w:rPr>
            <w:i/>
          </w:rPr>
          <w:delText>M</w:delText>
        </w:r>
      </w:del>
      <w:r w:rsidRPr="009F0226">
        <w:rPr>
          <w:i/>
        </w:rPr>
        <w:t>ean</w:t>
      </w:r>
      <w:r w:rsidRPr="009F0226">
        <w:t> = 0.</w:t>
      </w:r>
      <w:ins w:id="769" w:author="Pannetier, Theo" w:date="2024-06-08T19:24:00Z">
        <w:r w:rsidR="00A27D76">
          <w:t>0</w:t>
        </w:r>
      </w:ins>
      <w:r w:rsidRPr="009F0226">
        <w:t>5</w:t>
      </w:r>
      <w:del w:id="770" w:author="Pannetier, Theo" w:date="2024-06-08T19:23:00Z">
        <w:r w:rsidRPr="009F0226" w:rsidDel="00A27D76">
          <w:delText xml:space="preserve">, </w:delText>
        </w:r>
        <w:r w:rsidRPr="009F0226" w:rsidDel="00A27D76">
          <w:rPr>
            <w:i/>
          </w:rPr>
          <w:delText>D0SD</w:delText>
        </w:r>
      </w:del>
      <w:ins w:id="771" w:author="Pannetier, Theo" w:date="2024-06-08T19:23:00Z">
        <w:r w:rsidR="00A27D76">
          <w:rPr>
            <w:i/>
          </w:rPr>
          <w:t>s.d.</w:t>
        </w:r>
      </w:ins>
      <w:r w:rsidRPr="009F0226">
        <w:t> = 0.</w:t>
      </w:r>
      <w:ins w:id="772" w:author="Pannetier, Theo" w:date="2024-06-08T19:24:00Z">
        <w:r w:rsidR="00A27D76">
          <w:t>0</w:t>
        </w:r>
      </w:ins>
      <w:r w:rsidRPr="009F0226">
        <w:t xml:space="preserve">1, </w:t>
      </w:r>
      <w:del w:id="773"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4" w:author="Pannetier, Theo" w:date="2024-06-08T19:24:00Z"/>
          <w:rPrChange w:id="775" w:author="Pannetier, Theo" w:date="2024-06-08T19:24:00Z">
            <w:rPr>
              <w:ins w:id="776" w:author="Pannetier, Theo" w:date="2024-06-08T19:24:00Z"/>
              <w:i/>
            </w:rPr>
          </w:rPrChange>
        </w:rPr>
      </w:pPr>
      <w:r w:rsidRPr="009F0226">
        <w:rPr>
          <w:i/>
        </w:rPr>
        <w:t>A</w:t>
      </w:r>
      <w:r w:rsidR="005C0200" w:rsidRPr="009F0226">
        <w:rPr>
          <w:i/>
        </w:rPr>
        <w:t>lpha</w:t>
      </w:r>
      <w:ins w:id="777" w:author="Pannetier, Theo" w:date="2024-06-08T19:23:00Z">
        <w:r>
          <w:rPr>
            <w:i/>
          </w:rPr>
          <w:t xml:space="preserve"> m</w:t>
        </w:r>
      </w:ins>
      <w:del w:id="778" w:author="Pannetier, Theo" w:date="2024-06-08T19:23:00Z">
        <w:r w:rsidR="005C0200" w:rsidRPr="009F0226" w:rsidDel="00A27D76">
          <w:rPr>
            <w:i/>
          </w:rPr>
          <w:delText>M</w:delText>
        </w:r>
      </w:del>
      <w:r w:rsidR="005C0200" w:rsidRPr="009F0226">
        <w:rPr>
          <w:i/>
        </w:rPr>
        <w:t>ean</w:t>
      </w:r>
      <w:r w:rsidR="005C0200" w:rsidRPr="009F0226">
        <w:t> = </w:t>
      </w:r>
      <w:ins w:id="779" w:author="Pannetier, Theo" w:date="2024-06-08T19:23:00Z">
        <w:r>
          <w:t>2</w:t>
        </w:r>
      </w:ins>
      <w:del w:id="780" w:author="Pannetier, Theo" w:date="2024-06-08T19:23:00Z">
        <w:r w:rsidR="005C0200" w:rsidRPr="009F0226" w:rsidDel="00A27D76">
          <w:delText>1</w:delText>
        </w:r>
      </w:del>
      <w:r w:rsidR="005C0200" w:rsidRPr="009F0226">
        <w:t xml:space="preserve">0.0, </w:t>
      </w:r>
      <w:del w:id="781" w:author="Pannetier, Theo" w:date="2024-06-08T19:24:00Z">
        <w:r w:rsidR="005C0200" w:rsidRPr="009F0226" w:rsidDel="00A27D76">
          <w:rPr>
            <w:i/>
          </w:rPr>
          <w:delText>alphaSD</w:delText>
        </w:r>
      </w:del>
      <w:proofErr w:type="spellStart"/>
      <w:ins w:id="782" w:author="Pannetier, Theo" w:date="2024-06-08T19:24:00Z">
        <w:r>
          <w:rPr>
            <w:i/>
          </w:rPr>
          <w:t>s.d.</w:t>
        </w:r>
      </w:ins>
      <w:proofErr w:type="spellEnd"/>
      <w:r w:rsidR="005C0200" w:rsidRPr="009F0226">
        <w:t> = </w:t>
      </w:r>
      <w:ins w:id="783" w:author="Pannetier, Theo" w:date="2024-06-08T19:24:00Z">
        <w:r>
          <w:t>4</w:t>
        </w:r>
      </w:ins>
      <w:del w:id="784" w:author="Pannetier, Theo" w:date="2024-06-08T19:24:00Z">
        <w:r w:rsidR="005C0200" w:rsidRPr="009F0226" w:rsidDel="00A27D76">
          <w:delText>2</w:delText>
        </w:r>
      </w:del>
      <w:r w:rsidR="005C0200" w:rsidRPr="009F0226">
        <w:t xml:space="preserve">.0, </w:t>
      </w:r>
      <w:del w:id="785"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3451A705" w:rsidR="005C0200" w:rsidRPr="009F0226" w:rsidRDefault="00A27D76">
      <w:pPr>
        <w:pStyle w:val="Normalnumbered"/>
        <w:numPr>
          <w:ilvl w:val="1"/>
          <w:numId w:val="65"/>
        </w:numPr>
        <w:pPrChange w:id="786" w:author="Pannetier, Theo" w:date="2024-06-08T19:23:00Z">
          <w:pPr>
            <w:pStyle w:val="Normalnumbered"/>
          </w:pPr>
        </w:pPrChange>
      </w:pPr>
      <w:r w:rsidRPr="009F0226">
        <w:rPr>
          <w:i/>
        </w:rPr>
        <w:t>B</w:t>
      </w:r>
      <w:r w:rsidR="005C0200" w:rsidRPr="009F0226">
        <w:rPr>
          <w:i/>
        </w:rPr>
        <w:t>eta</w:t>
      </w:r>
      <w:ins w:id="787" w:author="Pannetier, Theo" w:date="2024-06-08T19:25:00Z">
        <w:r>
          <w:rPr>
            <w:i/>
          </w:rPr>
          <w:t xml:space="preserve"> m</w:t>
        </w:r>
      </w:ins>
      <w:del w:id="788" w:author="Pannetier, Theo" w:date="2024-06-08T19:25:00Z">
        <w:r w:rsidR="005C0200" w:rsidRPr="009F0226" w:rsidDel="00A27D76">
          <w:rPr>
            <w:i/>
          </w:rPr>
          <w:delText>M</w:delText>
        </w:r>
      </w:del>
      <w:r w:rsidR="005C0200" w:rsidRPr="009F0226">
        <w:rPr>
          <w:i/>
        </w:rPr>
        <w:t>ean</w:t>
      </w:r>
      <w:r w:rsidR="005C0200" w:rsidRPr="009F0226">
        <w:t> = </w:t>
      </w:r>
      <w:ins w:id="789" w:author="Pannetier, Theo" w:date="2024-10-18T14:48:00Z" w16du:dateUtc="2024-10-18T13:48:00Z">
        <w:r w:rsidR="00113130">
          <w:t>1.0</w:t>
        </w:r>
      </w:ins>
      <w:del w:id="790" w:author="Pannetier, Theo" w:date="2024-06-08T19:25:00Z">
        <w:r w:rsidR="005C0200" w:rsidRPr="009F0226" w:rsidDel="00A27D76">
          <w:delText>1.0</w:delText>
        </w:r>
      </w:del>
      <w:r w:rsidR="005C0200" w:rsidRPr="009F0226">
        <w:t xml:space="preserve">, </w:t>
      </w:r>
      <w:proofErr w:type="spellStart"/>
      <w:ins w:id="791" w:author="Pannetier, Theo" w:date="2024-06-08T19:25:00Z">
        <w:r>
          <w:rPr>
            <w:i/>
          </w:rPr>
          <w:t>s.d.</w:t>
        </w:r>
      </w:ins>
      <w:proofErr w:type="spellEnd"/>
      <w:del w:id="792" w:author="Pannetier, Theo" w:date="2024-06-08T19:25:00Z">
        <w:r w:rsidR="005C0200" w:rsidRPr="009F0226" w:rsidDel="00A27D76">
          <w:rPr>
            <w:i/>
          </w:rPr>
          <w:delText>betaSD</w:delText>
        </w:r>
      </w:del>
      <w:r w:rsidR="005C0200" w:rsidRPr="009F0226">
        <w:t> = 0.</w:t>
      </w:r>
      <w:ins w:id="793" w:author="Pannetier, Theo" w:date="2024-06-08T19:25:00Z">
        <w:r>
          <w:t>04</w:t>
        </w:r>
      </w:ins>
      <w:del w:id="794" w:author="Pannetier, Theo" w:date="2024-06-08T19:25:00Z">
        <w:r w:rsidR="005C0200" w:rsidRPr="009F0226" w:rsidDel="00A27D76">
          <w:delText>2</w:delText>
        </w:r>
      </w:del>
      <w:del w:id="795"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796" w:author="Pannetier, Theo" w:date="2024-06-08T19:26:00Z"/>
          <w:moveTo w:id="797" w:author="Pannetier, Theo" w:date="2024-06-08T19:26:00Z"/>
        </w:rPr>
      </w:pPr>
      <w:r>
        <w:t>Settlement is density-dependent, sex-dependent and exhibits individual variability in density dependence.</w:t>
      </w:r>
      <w:r w:rsidRPr="00A32856">
        <w:t xml:space="preserve"> </w:t>
      </w:r>
      <w:del w:id="798"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99" w:author="Pannetier, Theo" w:date="2024-06-08T19:26:00Z">
        <w:r w:rsidR="00A27D76">
          <w:t xml:space="preserve"> </w:t>
        </w:r>
      </w:ins>
      <w:moveToRangeStart w:id="800" w:author="Pannetier, Theo" w:date="2024-06-08T19:26:00Z" w:name="move168767208"/>
      <w:moveTo w:id="801"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800"/>
    <w:p w14:paraId="575ADDA4" w14:textId="4B3A3641" w:rsidR="00A27D76" w:rsidRDefault="00A27D76">
      <w:pPr>
        <w:pStyle w:val="Normalnumbered"/>
        <w:numPr>
          <w:ilvl w:val="0"/>
          <w:numId w:val="0"/>
        </w:numPr>
        <w:ind w:left="360"/>
        <w:rPr>
          <w:ins w:id="802" w:author="Pannetier, Theo" w:date="2024-06-08T19:26:00Z"/>
        </w:rPr>
        <w:pPrChange w:id="803" w:author="Pannetier, Theo" w:date="2024-06-08T19:26:00Z">
          <w:pPr>
            <w:pStyle w:val="Normalnumbered"/>
          </w:pPr>
        </w:pPrChange>
      </w:pPr>
      <w:ins w:id="804"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5" w:author="Pannetier, Theo" w:date="2024-06-08T19:26:00Z"/>
        </w:rPr>
      </w:pPr>
      <w:ins w:id="806" w:author="Pannetier, Theo" w:date="2024-06-08T19:27:00Z">
        <w:r>
          <w:rPr>
            <w:i/>
          </w:rPr>
          <w:t>S</w:t>
        </w:r>
      </w:ins>
      <w:ins w:id="807" w:author="Pannetier, Theo" w:date="2024-06-08T19:26:00Z">
        <w:r w:rsidRPr="009F0226">
          <w:rPr>
            <w:i/>
          </w:rPr>
          <w:t>0</w:t>
        </w:r>
        <w:r>
          <w:rPr>
            <w:i/>
          </w:rPr>
          <w:t xml:space="preserve"> m</w:t>
        </w:r>
        <w:r w:rsidRPr="009F0226">
          <w:rPr>
            <w:i/>
          </w:rPr>
          <w:t>ean</w:t>
        </w:r>
        <w:r w:rsidRPr="009F0226">
          <w:t> = 0.</w:t>
        </w:r>
      </w:ins>
      <w:ins w:id="808" w:author="Pannetier, Theo" w:date="2024-06-08T19:27:00Z">
        <w:r>
          <w:t>07</w:t>
        </w:r>
      </w:ins>
      <w:ins w:id="809" w:author="Pannetier, Theo" w:date="2024-06-08T19:26:00Z">
        <w:r w:rsidRPr="009F0226">
          <w:t>5</w:t>
        </w:r>
      </w:ins>
      <w:ins w:id="810" w:author="Pannetier, Theo" w:date="2024-06-08T19:27:00Z">
        <w:r>
          <w:t xml:space="preserve">, </w:t>
        </w:r>
      </w:ins>
      <w:proofErr w:type="spellStart"/>
      <w:ins w:id="811"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2" w:author="Pannetier, Theo" w:date="2024-06-08T19:26:00Z"/>
        </w:rPr>
      </w:pPr>
      <w:ins w:id="813" w:author="Pannetier, Theo" w:date="2024-06-08T19:26:00Z">
        <w:r w:rsidRPr="009F0226">
          <w:rPr>
            <w:i/>
          </w:rPr>
          <w:t>Alpha</w:t>
        </w:r>
        <w:r>
          <w:rPr>
            <w:i/>
          </w:rPr>
          <w:t xml:space="preserve"> m</w:t>
        </w:r>
        <w:r w:rsidRPr="009F0226">
          <w:rPr>
            <w:i/>
          </w:rPr>
          <w:t>ean</w:t>
        </w:r>
        <w:r w:rsidRPr="009F0226">
          <w:t> = </w:t>
        </w:r>
      </w:ins>
      <w:ins w:id="814" w:author="Pannetier, Theo" w:date="2024-06-08T19:27:00Z">
        <w:r>
          <w:t>-</w:t>
        </w:r>
      </w:ins>
      <w:ins w:id="815"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28D62B6B" w:rsidR="00A27D76" w:rsidRDefault="00A27D76">
      <w:pPr>
        <w:pStyle w:val="Normalnumbered"/>
        <w:numPr>
          <w:ilvl w:val="1"/>
          <w:numId w:val="65"/>
        </w:numPr>
        <w:rPr>
          <w:ins w:id="816" w:author="Pannetier, Theo" w:date="2024-06-08T19:26:00Z"/>
        </w:rPr>
        <w:pPrChange w:id="817" w:author="Pannetier, Theo" w:date="2024-06-08T19:26:00Z">
          <w:pPr>
            <w:pStyle w:val="Normalnumbered"/>
          </w:pPr>
        </w:pPrChange>
      </w:pPr>
      <w:ins w:id="818" w:author="Pannetier, Theo" w:date="2024-06-08T19:26:00Z">
        <w:r w:rsidRPr="009F0226">
          <w:rPr>
            <w:i/>
          </w:rPr>
          <w:t>Beta</w:t>
        </w:r>
        <w:r>
          <w:rPr>
            <w:i/>
          </w:rPr>
          <w:t xml:space="preserve"> m</w:t>
        </w:r>
        <w:r w:rsidRPr="009F0226">
          <w:rPr>
            <w:i/>
          </w:rPr>
          <w:t>ean</w:t>
        </w:r>
        <w:r w:rsidRPr="009F0226">
          <w:t> = </w:t>
        </w:r>
      </w:ins>
      <w:ins w:id="819" w:author="Pannetier, Theo" w:date="2024-10-18T14:53:00Z" w16du:dateUtc="2024-10-18T13:53:00Z">
        <w:r w:rsidR="00113130">
          <w:t>1.0</w:t>
        </w:r>
      </w:ins>
      <w:ins w:id="820" w:author="Pannetier, Theo" w:date="2024-06-08T19:26:00Z">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821" w:author="Pannetier, Theo" w:date="2024-06-08T19:26:00Z"/>
        </w:rPr>
      </w:pPr>
      <w:moveFromRangeStart w:id="822" w:author="Pannetier, Theo" w:date="2024-06-08T19:26:00Z" w:name="move168767208"/>
      <w:moveFrom w:id="823"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2"/>
    <w:p w14:paraId="7BF7F25C" w14:textId="14250647" w:rsidR="005C0200" w:rsidRPr="00E82CE9" w:rsidRDefault="005C0200" w:rsidP="005C0200">
      <w:pPr>
        <w:pStyle w:val="Normalnumbered"/>
      </w:pPr>
      <w:del w:id="824" w:author="Pannetier, Theo" w:date="2024-06-08T19:30:00Z">
        <w:r w:rsidDel="001E726F">
          <w:delText xml:space="preserve">The </w:delText>
        </w:r>
      </w:del>
      <w:ins w:id="825" w:author="Pannetier, Theo" w:date="2024-06-08T19:30:00Z">
        <w:r w:rsidR="001E726F">
          <w:t xml:space="preserve">Using the </w:t>
        </w:r>
        <w:proofErr w:type="spellStart"/>
        <w:r w:rsidR="001E726F">
          <w:t>GeneticsFile</w:t>
        </w:r>
        <w:proofErr w:type="spellEnd"/>
        <w:r w:rsidR="001E726F">
          <w:t xml:space="preserve"> and </w:t>
        </w:r>
      </w:ins>
      <w:proofErr w:type="spellStart"/>
      <w:ins w:id="826" w:author="Pannetier, Theo" w:date="2024-06-08T19:31:00Z">
        <w:r w:rsidR="001E726F">
          <w:t>TraitsFile</w:t>
        </w:r>
        <w:proofErr w:type="spellEnd"/>
        <w:r w:rsidR="001E726F">
          <w:t xml:space="preserve">, set the </w:t>
        </w:r>
      </w:ins>
      <w:r>
        <w:t xml:space="preserve">genetic architecture </w:t>
      </w:r>
      <w:del w:id="827" w:author="Pannetier, Theo" w:date="2024-06-08T19:31:00Z">
        <w:r w:rsidDel="001E726F">
          <w:delText>should comprise</w:delText>
        </w:r>
      </w:del>
      <w:ins w:id="828"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9" w:author="Pannetier, Theo" w:date="2024-10-18T14:08:00Z" w16du:dateUtc="2024-10-18T13:08:00Z">
        <w:r w:rsidR="003D2118">
          <w:t xml:space="preserve"> (positions)</w:t>
        </w:r>
      </w:ins>
      <w:ins w:id="830" w:author="Pannetier, Theo" w:date="2024-06-08T19:32:00Z">
        <w:r w:rsidR="001E726F">
          <w:t xml:space="preserve"> for the trait it controls</w:t>
        </w:r>
      </w:ins>
      <w:r>
        <w:t xml:space="preserve">. Also </w:t>
      </w:r>
      <w:r w:rsidRPr="00E82CE9">
        <w:t xml:space="preserve">set </w:t>
      </w:r>
      <w:del w:id="831" w:author="Pannetier, Theo" w:date="2024-06-08T19:32:00Z">
        <w:r w:rsidRPr="00E82CE9" w:rsidDel="001E726F">
          <w:rPr>
            <w:rPrChange w:id="832" w:author="Pannetier, Theo" w:date="2024-06-08T20:17:00Z">
              <w:rPr>
                <w:i/>
                <w:iCs/>
              </w:rPr>
            </w:rPrChange>
          </w:rPr>
          <w:delText>ProbMutn</w:delText>
        </w:r>
        <w:r w:rsidRPr="00E82CE9" w:rsidDel="001E726F">
          <w:delText> =</w:delText>
        </w:r>
      </w:del>
      <w:ins w:id="833" w:author="Pannetier, Theo" w:date="2024-06-08T19:32:00Z">
        <w:r w:rsidR="001E726F" w:rsidRPr="00E82CE9">
          <w:rPr>
            <w:rPrChange w:id="834" w:author="Pannetier, Theo" w:date="2024-06-08T20:17:00Z">
              <w:rPr>
                <w:i/>
                <w:iCs/>
              </w:rPr>
            </w:rPrChange>
          </w:rPr>
          <w:t xml:space="preserve">the mutation rate </w:t>
        </w:r>
      </w:ins>
      <w:ins w:id="835" w:author="Pannetier, Theo" w:date="2024-10-18T14:13:00Z" w16du:dateUtc="2024-10-18T13:13:00Z">
        <w:r w:rsidR="003D2118">
          <w:t xml:space="preserve">for each trait </w:t>
        </w:r>
      </w:ins>
      <w:ins w:id="836" w:author="Pannetier, Theo" w:date="2024-06-08T19:32:00Z">
        <w:r w:rsidR="001E726F" w:rsidRPr="00E82CE9">
          <w:rPr>
            <w:rPrChange w:id="837" w:author="Pannetier, Theo" w:date="2024-06-08T20:17:00Z">
              <w:rPr>
                <w:i/>
                <w:iCs/>
              </w:rPr>
            </w:rPrChange>
          </w:rPr>
          <w:t>to</w:t>
        </w:r>
      </w:ins>
      <w:r w:rsidRPr="00E82CE9">
        <w:t> 0.0001</w:t>
      </w:r>
      <w:ins w:id="838" w:author="Pannetier, Theo" w:date="2024-10-18T14:13:00Z" w16du:dateUtc="2024-10-18T13:13:00Z">
        <w:r w:rsidR="003D2118">
          <w:t xml:space="preserve"> and </w:t>
        </w:r>
      </w:ins>
      <w:del w:id="839" w:author="Pannetier, Theo" w:date="2024-10-18T14:13:00Z" w16du:dateUtc="2024-10-18T13:13:00Z">
        <w:r w:rsidRPr="00E82CE9" w:rsidDel="003D2118">
          <w:delText>,</w:delText>
        </w:r>
      </w:del>
      <w:r w:rsidRPr="00E82CE9">
        <w:rPr>
          <w:rPrChange w:id="840" w:author="Pannetier, Theo" w:date="2024-06-08T20:17:00Z">
            <w:rPr>
              <w:i/>
              <w:iCs/>
            </w:rPr>
          </w:rPrChange>
        </w:rPr>
        <w:t xml:space="preserve"> </w:t>
      </w:r>
      <w:del w:id="841" w:author="Pannetier, Theo" w:date="2024-06-08T19:32:00Z">
        <w:r w:rsidRPr="00E82CE9" w:rsidDel="001E726F">
          <w:rPr>
            <w:rPrChange w:id="842" w:author="Pannetier, Theo" w:date="2024-06-08T20:17:00Z">
              <w:rPr>
                <w:i/>
                <w:iCs/>
              </w:rPr>
            </w:rPrChange>
          </w:rPr>
          <w:delText>ProbCross</w:delText>
        </w:r>
        <w:r w:rsidRPr="00E82CE9" w:rsidDel="001E726F">
          <w:delText> =</w:delText>
        </w:r>
      </w:del>
      <w:ins w:id="843" w:author="Pannetier, Theo" w:date="2024-06-08T19:32:00Z">
        <w:r w:rsidR="001E726F" w:rsidRPr="00E82CE9">
          <w:rPr>
            <w:rPrChange w:id="844" w:author="Pannetier, Theo" w:date="2024-06-08T20:17:00Z">
              <w:rPr>
                <w:i/>
                <w:iCs/>
              </w:rPr>
            </w:rPrChange>
          </w:rPr>
          <w:t>the recombination rate to</w:t>
        </w:r>
      </w:ins>
      <w:r w:rsidRPr="00E82CE9">
        <w:t> 0.25</w:t>
      </w:r>
      <w:ins w:id="845"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w:t>
        </w:r>
      </w:ins>
      <w:ins w:id="846" w:author="Pannetier, Theo" w:date="2024-10-18T14:13:00Z" w16du:dateUtc="2024-10-18T13:13:00Z">
        <w:r w:rsidR="003D2118">
          <w:t>0</w:t>
        </w:r>
      </w:ins>
      <w:ins w:id="847" w:author="Pannetier, Theo" w:date="2024-06-08T20:18:00Z">
        <w:r w:rsidR="00E82CE9">
          <w:t>1.</w:t>
        </w:r>
      </w:ins>
      <w:del w:id="848" w:author="Pannetier, Theo" w:date="2024-06-08T20:18:00Z">
        <w:r w:rsidRPr="00E82CE9" w:rsidDel="00E82CE9">
          <w:delText>,</w:delText>
        </w:r>
        <w:r w:rsidRPr="00E82CE9" w:rsidDel="00E82CE9">
          <w:rPr>
            <w:rPrChange w:id="849" w:author="Pannetier, Theo" w:date="2024-06-08T20:17:00Z">
              <w:rPr>
                <w:i/>
              </w:rPr>
            </w:rPrChange>
          </w:rPr>
          <w:delText xml:space="preserve"> AlleleSD</w:delText>
        </w:r>
        <w:r w:rsidRPr="00E82CE9" w:rsidDel="00E82CE9">
          <w:delText> = 0.01 and</w:delText>
        </w:r>
        <w:r w:rsidRPr="00E82CE9" w:rsidDel="00E82CE9">
          <w:rPr>
            <w:rPrChange w:id="850" w:author="Pannetier, Theo" w:date="2024-06-08T20:17:00Z">
              <w:rPr>
                <w:i/>
              </w:rPr>
            </w:rPrChange>
          </w:rPr>
          <w:delText xml:space="preserve"> MutationSD</w:delText>
        </w:r>
        <w:r w:rsidRPr="00E82CE9" w:rsidDel="00E82CE9">
          <w:delText>  = 0.02.</w:delText>
        </w:r>
      </w:del>
    </w:p>
    <w:p w14:paraId="7219A1B7" w14:textId="6117C4BA"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w:t>
      </w:r>
      <w:proofErr w:type="spellStart"/>
      <w:r>
        <w:t>years</w:t>
      </w:r>
      <w:ins w:id="851" w:author="Pannetier, Theo" w:date="2024-10-18T14:20:00Z" w16du:dateUtc="2024-10-18T13:20:00Z">
        <w:r w:rsidR="00F7071E">
          <w:t>.</w:t>
        </w:r>
      </w:ins>
      <w:del w:id="852" w:author="Pannetier, Theo" w:date="2024-10-18T14:20:00Z" w16du:dateUtc="2024-10-18T13:20:00Z">
        <w:r w:rsidDel="00F7071E">
          <w:delText xml:space="preserve"> and </w:delText>
        </w:r>
        <w:r w:rsidRPr="00066075" w:rsidDel="00F7071E">
          <w:rPr>
            <w:i/>
          </w:rPr>
          <w:delText>Genetics</w:delText>
        </w:r>
        <w:r w:rsidDel="00F7071E">
          <w:delText xml:space="preserve"> </w:delText>
        </w:r>
      </w:del>
      <w:ins w:id="853" w:author="Pannetier, Theo" w:date="2024-10-18T14:20:00Z" w16du:dateUtc="2024-10-18T13:20:00Z">
        <w:r w:rsidR="00F7071E">
          <w:rPr>
            <w:i/>
          </w:rPr>
          <w:t>Gene</w:t>
        </w:r>
        <w:proofErr w:type="spellEnd"/>
        <w:r w:rsidR="00F7071E">
          <w:rPr>
            <w:i/>
          </w:rPr>
          <w:t xml:space="preserve"> Values</w:t>
        </w:r>
        <w:r w:rsidR="00F7071E">
          <w:rPr>
            <w:iCs/>
          </w:rPr>
          <w:t xml:space="preserve"> should be output</w:t>
        </w:r>
        <w:r w:rsidR="00F7071E">
          <w:t xml:space="preserve"> </w:t>
        </w:r>
      </w:ins>
      <w:r>
        <w:t>every 4000 years</w:t>
      </w:r>
      <w:del w:id="854" w:author="Pannetier, Theo" w:date="2024-06-08T19:29:00Z">
        <w:r w:rsidDel="00A27D76">
          <w:delText xml:space="preserve"> as a cross-table</w:delText>
        </w:r>
      </w:del>
      <w:ins w:id="855" w:author="Pannetier, Theo" w:date="2024-10-18T14:21:00Z" w16du:dateUtc="2024-10-18T13:21:00Z">
        <w:r w:rsidR="00F7071E">
          <w:t>, for a sample of 10 cells or patches</w:t>
        </w:r>
      </w:ins>
      <w:r>
        <w:t xml:space="preserve"> for adults</w:t>
      </w:r>
      <w:ins w:id="856" w:author="Pannetier, Theo" w:date="2024-10-18T14:19:00Z" w16du:dateUtc="2024-10-18T13:19:00Z">
        <w:r w:rsidR="00D43D00">
          <w:t xml:space="preserve"> (stage 1)</w:t>
        </w:r>
      </w:ins>
      <w:r>
        <w:t xml:space="preserve">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57" w:author="Pannetier, Theo" w:date="2024-06-08T19:30:00Z"/>
          <w:szCs w:val="24"/>
        </w:rPr>
      </w:pPr>
      <w:del w:id="858"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59" w:author="Pannetier, Theo" w:date="2024-06-08T20:19:00Z">
        <w:r w:rsidDel="00E82CE9">
          <w:delText>Using the same data file, p</w:delText>
        </w:r>
      </w:del>
      <w:ins w:id="860"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lastRenderedPageBreak/>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61" w:author="Pannetier, Theo" w:date="2024-06-08T20:29:00Z">
        <w:r w:rsidDel="00442B9D">
          <w:delText xml:space="preserve">Applying </w:delText>
        </w:r>
      </w:del>
      <w:ins w:id="862" w:author="Pannetier, Theo" w:date="2024-06-08T20:29:00Z">
        <w:r w:rsidR="00442B9D">
          <w:t xml:space="preserve">Studying the </w:t>
        </w:r>
      </w:ins>
      <w:ins w:id="863" w:author="Pannetier, Theo" w:date="2024-06-08T20:30:00Z">
        <w:r w:rsidR="001000A3">
          <w:t xml:space="preserve">effect of the </w:t>
        </w:r>
      </w:ins>
      <w:r>
        <w:t>genetic architecture</w:t>
      </w:r>
      <w:del w:id="864" w:author="Pannetier, Theo" w:date="2024-06-08T20:30:00Z">
        <w:r w:rsidDel="00442B9D">
          <w:delText xml:space="preserve"> explicitly</w:delText>
        </w:r>
      </w:del>
    </w:p>
    <w:p w14:paraId="5E2D8D8F" w14:textId="0919BE70" w:rsidR="005C0200" w:rsidRDefault="00442B9D" w:rsidP="00442B9D">
      <w:ins w:id="865" w:author="Pannetier, Theo" w:date="2024-06-08T20:26:00Z">
        <w:r>
          <w:t>Change the genetic architecture so that</w:t>
        </w:r>
      </w:ins>
      <w:ins w:id="866" w:author="Pannetier, Theo" w:date="2024-06-08T20:28:00Z">
        <w:r>
          <w:t xml:space="preserve"> t</w:t>
        </w:r>
      </w:ins>
      <w:ins w:id="867" w:author="Pannetier, Theo" w:date="2024-06-08T20:27:00Z">
        <w:r>
          <w:t>he genome contains only 3 chromosomes</w:t>
        </w:r>
      </w:ins>
      <w:ins w:id="868" w:author="Pannetier, Theo" w:date="2024-06-08T20:28:00Z">
        <w:r>
          <w:t xml:space="preserve">. </w:t>
        </w:r>
      </w:ins>
      <w:ins w:id="869" w:author="Pannetier, Theo" w:date="2024-06-08T20:27:00Z">
        <w:r>
          <w:t xml:space="preserve">Each trait </w:t>
        </w:r>
      </w:ins>
      <w:ins w:id="870" w:author="Pannetier, Theo" w:date="2024-06-08T20:28:00Z">
        <w:r>
          <w:t xml:space="preserve">is controlled by two loci on the same chromosome, separated by three positions (so that they are only distantly linked). </w:t>
        </w:r>
      </w:ins>
      <w:del w:id="871"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72" w:author="Pannetier, Theo" w:date="2024-06-08T20:29:00Z">
        <w:r w:rsidR="005C0200" w:rsidDel="00442B9D">
          <w:delText xml:space="preserve">All loci code for a trait (i.e. there is </w:delText>
        </w:r>
        <w:r w:rsidR="005C0200" w:rsidDel="00442B9D">
          <w:lastRenderedPageBreak/>
          <w:delText xml:space="preserve">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35341285" w:rsidR="005C0200" w:rsidRDefault="005C0200" w:rsidP="005C0200">
      <w:r>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r w:rsidR="00063DBF">
        <w:t>model and</w:t>
      </w:r>
      <w:r>
        <w:t xml:space="preserve"> determine how changing the genetic architecture has affected the behaviour of the species.</w:t>
      </w:r>
    </w:p>
    <w:p w14:paraId="52929C3A" w14:textId="0C65D2E8" w:rsidR="005C0200" w:rsidDel="00442B9D" w:rsidRDefault="005C0200" w:rsidP="00442B9D">
      <w:pPr>
        <w:rPr>
          <w:del w:id="873" w:author="Pannetier, Theo" w:date="2024-06-08T20:25:00Z"/>
          <w:szCs w:val="24"/>
        </w:rPr>
      </w:pPr>
      <w:del w:id="874"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75" w:author="Pannetier, Theo" w:date="2024-06-08T20:29:00Z"/>
          <w:szCs w:val="24"/>
        </w:rPr>
      </w:pPr>
      <w:del w:id="876"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77" w:name="_Toc54110107"/>
      <w:r w:rsidRPr="00D123FB">
        <w:lastRenderedPageBreak/>
        <w:t>References</w:t>
      </w:r>
      <w:bookmarkEnd w:id="877"/>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78"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79" w:author="Pannetier, Theo" w:date="2024-06-04T20:40:00Z">
            <w:rPr/>
          </w:rPrChange>
        </w:rPr>
      </w:pPr>
      <w:ins w:id="880" w:author="Pannetier, Theo" w:date="2024-06-04T20:39:00Z">
        <w:r w:rsidRPr="00046A8E">
          <w:rPr>
            <w:i/>
            <w:iCs/>
          </w:rPr>
          <w:t xml:space="preserve">Peng B., Kimmel M., Amos C. </w:t>
        </w:r>
      </w:ins>
      <w:ins w:id="881" w:author="Pannetier, Theo" w:date="2024-06-04T20:40:00Z">
        <w:r w:rsidRPr="00046A8E">
          <w:rPr>
            <w:i/>
            <w:iCs/>
          </w:rPr>
          <w:t xml:space="preserve">(2012) </w:t>
        </w:r>
      </w:ins>
      <w:ins w:id="882" w:author="Pannetier, Theo" w:date="2024-06-04T20:39:00Z">
        <w:r w:rsidRPr="00046A8E">
          <w:rPr>
            <w:i/>
            <w:iCs/>
          </w:rPr>
          <w:t xml:space="preserve">Forward-Time Population Genetics Simulations: Methods, Implementation, and Applications. </w:t>
        </w:r>
        <w:r w:rsidRPr="00046A8E">
          <w:rPr>
            <w:i/>
            <w:iCs/>
            <w:rPrChange w:id="883" w:author="Pannetier, Theo" w:date="2024-06-04T20:40:00Z">
              <w:rPr>
                <w:rFonts w:asciiTheme="minorHAnsi" w:eastAsiaTheme="minorHAnsi" w:hAnsiTheme="minorHAnsi" w:cstheme="minorBidi"/>
                <w:kern w:val="2"/>
                <w:szCs w:val="22"/>
              </w:rPr>
            </w:rPrChange>
          </w:rPr>
          <w:t>Wiley-Blackwel</w:t>
        </w:r>
      </w:ins>
      <w:ins w:id="884" w:author="Pannetier, Theo" w:date="2024-06-04T20:40:00Z">
        <w:r w:rsidRPr="00046A8E">
          <w:rPr>
            <w:i/>
            <w:iCs/>
            <w:rPrChange w:id="885"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86" w:author="Pannetier, Theo" w:date="2024-06-04T20:36:00Z"/>
        </w:rPr>
        <w:pPrChange w:id="887" w:author="Pannetier, Theo" w:date="2024-06-04T20:38:00Z">
          <w:pPr>
            <w:pStyle w:val="Heading1"/>
          </w:pPr>
        </w:pPrChange>
      </w:pPr>
      <w:ins w:id="888" w:author="Pannetier, Theo" w:date="2024-06-04T20:36:00Z">
        <w:r w:rsidRPr="00046A8E">
          <w:t xml:space="preserve">Weir, B.S., and Cockerham, C. C. </w:t>
        </w:r>
      </w:ins>
      <w:ins w:id="889" w:author="Pannetier, Theo" w:date="2024-06-04T20:39:00Z">
        <w:r w:rsidR="00BB6C1A" w:rsidRPr="00046A8E">
          <w:t xml:space="preserve">(1984) </w:t>
        </w:r>
      </w:ins>
      <w:ins w:id="890" w:author="Pannetier, Theo" w:date="2024-06-04T20:36:00Z">
        <w:r w:rsidRPr="00046A8E">
          <w:rPr>
            <w:rPrChange w:id="891"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892"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93" w:author="Pannetier, Theo" w:date="2024-06-04T20:36:00Z"/>
        </w:rPr>
      </w:pPr>
      <w:ins w:id="894" w:author="Pannetier, Theo" w:date="2024-06-04T20:36:00Z">
        <w:r w:rsidRPr="00046A8E">
          <w:t xml:space="preserve">Weir, B.S., and Hill, W. G. </w:t>
        </w:r>
        <w:r w:rsidR="00BB6C1A" w:rsidRPr="00046A8E">
          <w:t xml:space="preserve">(2002) </w:t>
        </w:r>
        <w:r w:rsidRPr="00046A8E">
          <w:rPr>
            <w:rPrChange w:id="895"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96"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97"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1"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2" w:author="Palmer, Steve [2]" w:date="2020-08-13T11:59:00Z" w:initials="PS">
    <w:p w14:paraId="6DF5FC28" w14:textId="4401B07B" w:rsidR="00D97DB2" w:rsidRDefault="00D97DB2">
      <w:pPr>
        <w:pStyle w:val="CommentText"/>
      </w:pPr>
      <w:r>
        <w:rPr>
          <w:rStyle w:val="CommentReference"/>
        </w:rPr>
        <w:annotationRef/>
      </w:r>
      <w:r>
        <w:t>NO</w:t>
      </w:r>
    </w:p>
  </w:comment>
  <w:comment w:id="709"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A919A" w14:textId="77777777" w:rsidR="00902436" w:rsidRDefault="00902436" w:rsidP="00185BD6">
      <w:pPr>
        <w:spacing w:after="0"/>
      </w:pPr>
      <w:r>
        <w:separator/>
      </w:r>
    </w:p>
  </w:endnote>
  <w:endnote w:type="continuationSeparator" w:id="0">
    <w:p w14:paraId="001ADE8F" w14:textId="77777777" w:rsidR="00902436" w:rsidRDefault="00902436"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34EBA" w14:textId="77777777" w:rsidR="00902436" w:rsidRDefault="00902436" w:rsidP="00185BD6">
      <w:pPr>
        <w:spacing w:after="0"/>
      </w:pPr>
      <w:r>
        <w:separator/>
      </w:r>
    </w:p>
  </w:footnote>
  <w:footnote w:type="continuationSeparator" w:id="0">
    <w:p w14:paraId="20800949" w14:textId="77777777" w:rsidR="00902436" w:rsidRDefault="00902436"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w:t>
      </w:r>
      <w:proofErr w:type="gramStart"/>
      <w:r>
        <w:t>exactly the same</w:t>
      </w:r>
      <w:proofErr w:type="gramEnd"/>
      <w:r>
        <w:t xml:space="preserv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4A3E9AAD"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063DBF">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063DBF">
      <w:rPr>
        <w:noProof/>
        <w:sz w:val="20"/>
      </w:rPr>
      <w:t>18/10/24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1687B"/>
    <w:rsid w:val="00026B6E"/>
    <w:rsid w:val="00035FB0"/>
    <w:rsid w:val="0003780B"/>
    <w:rsid w:val="00037A8F"/>
    <w:rsid w:val="00040993"/>
    <w:rsid w:val="000454B1"/>
    <w:rsid w:val="00046A8E"/>
    <w:rsid w:val="00050F3C"/>
    <w:rsid w:val="000576B5"/>
    <w:rsid w:val="00057731"/>
    <w:rsid w:val="0006022B"/>
    <w:rsid w:val="00063DBF"/>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7D87"/>
    <w:rsid w:val="001000A3"/>
    <w:rsid w:val="00100855"/>
    <w:rsid w:val="00111155"/>
    <w:rsid w:val="00113130"/>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118"/>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02436"/>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134C1"/>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7071E"/>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78"/>
        <o:r id="V:Rule2" type="connector" idref="#AutoShape 94"/>
        <o:r id="V:Rule3" type="connector" idref="#AutoShape 10"/>
        <o:r id="V:Rule4" type="connector" idref="#AutoShape 67"/>
        <o:r id="V:Rule5" type="connector" idref="#AutoShape 81"/>
        <o:r id="V:Rule6" type="connector" idref="#AutoShape 620"/>
        <o:r id="V:Rule7" type="connector" idref="#AutoShape 80"/>
        <o:r id="V:Rule8" type="connector" idref="#AutoShape 8"/>
        <o:r id="V:Rule9" type="connector" idref="#AutoShape 749"/>
        <o:r id="V:Rule10" type="connector" idref="#AutoShape 440"/>
        <o:r id="V:Rule11" type="connector" idref="#AutoShape 73"/>
        <o:r id="V:Rule12" type="connector" idref="#AutoShape 18"/>
        <o:r id="V:Rule13" type="connector" idref="#AutoShape 840"/>
        <o:r id="V:Rule14" type="connector" idref="#AutoShape 625"/>
        <o:r id="V:Rule15" type="connector" idref="#AutoShape 606"/>
        <o:r id="V:Rule16" type="connector" idref="#AutoShape 9"/>
        <o:r id="V:Rule17" type="connector" idref="#AutoShape 57"/>
        <o:r id="V:Rule18" type="connector" idref="#AutoShape 470"/>
        <o:r id="V:Rule19" type="connector" idref="#AutoShape 11"/>
        <o:r id="V:Rule20" type="connector" idref="#AutoShape 841"/>
        <o:r id="V:Rule21" type="connector" idref="#AutoShape 621"/>
        <o:r id="V:Rule22" type="connector" idref="#AutoShape 769"/>
        <o:r id="V:Rule23" type="connector" idref="#AutoShape 748"/>
        <o:r id="V:Rule24" type="connector" idref="#AutoShape 95"/>
        <o:r id="V:Rule25" type="connector" idref="#AutoShape 22"/>
        <o:r id="V:Rule26" type="connector" idref="#AutoShape 768"/>
        <o:r id="V:Rule27" type="connector" idref="#AutoShape 72"/>
        <o:r id="V:Rule28" type="connector" idref="#AutoShape 741"/>
        <o:r id="V:Rule29" type="connector" idref="#AutoShape 615"/>
        <o:r id="V:Rule30" type="connector" idref="#AutoShape 469"/>
        <o:r id="V:Rule31" type="connector" idref="#AutoShape 623"/>
        <o:r id="V:Rule32" type="connector" idref="#AutoShape 23"/>
        <o:r id="V:Rule33" type="connector" idref="#AutoShape 756"/>
        <o:r id="V:Rule34" type="connector" idref="#AutoShape 624"/>
        <o:r id="V:Rule35" type="connector" idref="#AutoShape 17"/>
        <o:r id="V:Rule36" type="connector" idref="#AutoShape 608"/>
        <o:r id="V:Rule37" type="connector" idref="#AutoShape 13"/>
        <o:r id="V:Rule38" type="connector" idref="#AutoShape 774"/>
        <o:r id="V:Rule39" type="connector" idref="#AutoShape 797"/>
        <o:r id="V:Rule40" type="connector" idref="#AutoShape 607"/>
        <o:r id="V:Rule41" type="connector" idref="#AutoShape 21"/>
        <o:r id="V:Rule42" type="connector" idref="#AutoShape 93"/>
        <o:r id="V:Rule43" type="connector" idref="#AutoShape 42"/>
        <o:r id="V:Rule44" type="connector" idref="#AutoShape 103"/>
        <o:r id="V:Rule45" type="connector" idref="#AutoShape 468"/>
        <o:r id="V:Rule46" type="connector" idref="#AutoShape 43"/>
        <o:r id="V:Rule47" type="connector" idref="#AutoShape 92"/>
        <o:r id="V:Rule48" type="connector" idref="#AutoShape 66"/>
        <o:r id="V:Rule49" type="connector" idref="#AutoShape 764"/>
        <o:r id="V:Rule50" type="connector" idref="#AutoShape 771"/>
        <o:r id="V:Rule51" type="connector" idref="#AutoShape 19"/>
        <o:r id="V:Rule52" type="connector" idref="#AutoShape 60"/>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6781</TotalTime>
  <Pages>162</Pages>
  <Words>170281</Words>
  <Characters>970604</Characters>
  <Application>Microsoft Office Word</Application>
  <DocSecurity>0</DocSecurity>
  <Lines>8088</Lines>
  <Paragraphs>2277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48</cp:revision>
  <cp:lastPrinted>2024-10-18T09:57:00Z</cp:lastPrinted>
  <dcterms:created xsi:type="dcterms:W3CDTF">2020-11-01T10:05:00Z</dcterms:created>
  <dcterms:modified xsi:type="dcterms:W3CDTF">2024-10-18T13:53:00Z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