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r>
        <w:t>a,d</w:t>
      </w:r>
      <w:proofErr w:type="spellEnd"/>
      <w:r>
        <w:t>) Random landscapes. (</w:t>
      </w:r>
      <w:proofErr w:type="spellStart"/>
      <w:r>
        <w:t>b,e</w:t>
      </w:r>
      <w:proofErr w:type="spellEnd"/>
      <w:r>
        <w:t>) </w:t>
      </w:r>
      <w:r w:rsidRPr="00D123FB">
        <w:t>Fractal landscapes for which H</w:t>
      </w:r>
      <w:r>
        <w:t> = 0.1. (</w:t>
      </w:r>
      <w:proofErr w:type="spellStart"/>
      <w:r>
        <w:t>c,f</w:t>
      </w:r>
      <w:proofErr w:type="spell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r w:rsidRPr="00D123FB">
        <w:rPr>
          <w:i/>
          <w:szCs w:val="24"/>
          <w:vertAlign w:val="subscript"/>
        </w:rPr>
        <w:t>x,y</w:t>
      </w:r>
      <w:proofErr w:type="spell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r w:rsidR="0067520E" w:rsidRPr="00D123FB">
        <w:rPr>
          <w:rFonts w:cs="Times New Roman"/>
          <w:szCs w:val="24"/>
          <w:lang w:val="en-GB"/>
        </w:rPr>
        <w:t>RangeShifter</w:t>
      </w:r>
      <w:proofErr w:type="spell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appropriately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made sex-dependent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be stage-dependent.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r w:rsidRPr="00C3051D">
        <w:rPr>
          <w:i/>
        </w:rPr>
        <w:t>mean</w:t>
      </w:r>
      <w:r w:rsidRPr="00910641">
        <w:t>,</w:t>
      </w:r>
      <w:r w:rsidRPr="00C3051D">
        <w:rPr>
          <w:i/>
        </w:rPr>
        <w:t>s.d</w:t>
      </w:r>
      <w:proofErr w:type="spellEnd"/>
      <w:r w:rsidRPr="00C3051D">
        <w:rPr>
          <w:i/>
        </w:rPr>
        <w:t>.</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individuals / density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cells  to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batch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ins w:id="614" w:author="Pannetier, Theo" w:date="2024-08-07T16:44:00Z" w16du:dateUtc="2024-08-07T15:44:00Z">
        <w:r>
          <w:t>or,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ins w:id="617" w:author="Pannetier, Theo" w:date="2024-08-07T16:44:00Z" w16du:dateUtc="2024-08-07T15:44:00Z">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r>
        <w:t>RangeShifter</w:t>
      </w:r>
      <w:proofErr w:type="spellEnd"/>
      <w:r>
        <w:t>,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644" w:author="Pannetier, Theo" w:date="2024-06-08T12:14:00Z">
              <w:r w:rsidDel="00425F33">
                <w:delText>may be NULL, but if there are heritable traits, default genome structure will be applied</w:delText>
              </w:r>
            </w:del>
            <w:ins w:id="645" w:author="Pannetier, Theo" w:date="2024-06-08T12:14:00Z">
              <w:r w:rsidR="00425F33">
                <w:t xml:space="preserve">must be </w:t>
              </w:r>
            </w:ins>
            <w:ins w:id="646"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47" w:name="_Toc54110084"/>
      <w:r>
        <w:t>Parameter files</w:t>
      </w:r>
      <w:bookmarkEnd w:id="647"/>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lastRenderedPageBreak/>
        <w:t>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48"/>
      <w:commentRangeStart w:id="649"/>
      <w:proofErr w:type="spellStart"/>
      <w:r w:rsidRPr="00252C9C">
        <w:rPr>
          <w:i/>
        </w:rPr>
        <w:t>LandNum</w:t>
      </w:r>
      <w:proofErr w:type="spellEnd"/>
      <w:r>
        <w:t xml:space="preserve"> </w:t>
      </w:r>
      <w:commentRangeEnd w:id="648"/>
      <w:r w:rsidR="00DF2DC1">
        <w:rPr>
          <w:rStyle w:val="CommentReference"/>
          <w:rFonts w:eastAsiaTheme="minorHAnsi" w:cstheme="minorBidi"/>
          <w:lang w:val="en-US"/>
        </w:rPr>
        <w:commentReference w:id="648"/>
      </w:r>
      <w:commentRangeEnd w:id="649"/>
      <w:r w:rsidR="00603062">
        <w:rPr>
          <w:rStyle w:val="CommentReference"/>
          <w:rFonts w:eastAsiaTheme="minorHAnsi" w:cstheme="minorBidi"/>
          <w:lang w:val="en-US"/>
        </w:rPr>
        <w:commentReference w:id="649"/>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lastRenderedPageBreak/>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50" w:name="_Outputs"/>
      <w:bookmarkEnd w:id="650"/>
      <w:proofErr w:type="spellStart"/>
      <w:r>
        <w:t>Genetics</w:t>
      </w:r>
      <w:r w:rsidRPr="002C1A8A">
        <w:t>File</w:t>
      </w:r>
      <w:proofErr w:type="spellEnd"/>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51" w:name="_Toc54110085"/>
      <w:r w:rsidRPr="00D123FB">
        <w:lastRenderedPageBreak/>
        <w:t>Outputs</w:t>
      </w:r>
      <w:bookmarkEnd w:id="651"/>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52" w:name="_Toc54110086"/>
      <w:r w:rsidRPr="00D123FB">
        <w:t>Parameters</w:t>
      </w:r>
      <w:bookmarkEnd w:id="652"/>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53" w:name="_Species_range"/>
      <w:bookmarkStart w:id="654" w:name="_Toc54110087"/>
      <w:bookmarkEnd w:id="653"/>
      <w:r>
        <w:t>R</w:t>
      </w:r>
      <w:r w:rsidR="0067520E" w:rsidRPr="00D123FB">
        <w:t>ange</w:t>
      </w:r>
      <w:bookmarkEnd w:id="654"/>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55" w:name="_Toc54110088"/>
      <w:r w:rsidRPr="00D123FB">
        <w:lastRenderedPageBreak/>
        <w:t>Occupancy</w:t>
      </w:r>
      <w:bookmarkEnd w:id="655"/>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56" w:name="_Toc54110089"/>
      <w:r w:rsidRPr="00D123FB">
        <w:t>Populations</w:t>
      </w:r>
      <w:bookmarkEnd w:id="656"/>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57" w:name="_Individuals"/>
      <w:bookmarkStart w:id="658" w:name="_Toc54110090"/>
      <w:bookmarkEnd w:id="657"/>
      <w:r w:rsidRPr="00D123FB">
        <w:lastRenderedPageBreak/>
        <w:t>Individuals</w:t>
      </w:r>
      <w:bookmarkEnd w:id="658"/>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59" w:name="Table2"/>
      <w:r w:rsidRPr="0064244C">
        <w:rPr>
          <w:b/>
          <w:sz w:val="22"/>
        </w:rPr>
        <w:lastRenderedPageBreak/>
        <w:t xml:space="preserve">Table </w:t>
      </w:r>
      <w:r>
        <w:rPr>
          <w:b/>
          <w:sz w:val="22"/>
        </w:rPr>
        <w:t>2</w:t>
      </w:r>
      <w:bookmarkEnd w:id="659"/>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60" w:name="_Toc54110091"/>
      <w:r>
        <w:t>Genetics</w:t>
      </w:r>
      <w:bookmarkEnd w:id="660"/>
      <w:r w:rsidR="0006022B">
        <w:t xml:space="preserve"> </w:t>
      </w:r>
      <w:ins w:id="661"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62"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63"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64"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65" w:author="Pannetier, Theo" w:date="2024-06-05T11:35:00Z">
            <w:rPr/>
          </w:rPrChange>
        </w:rPr>
        <w:t>Sim</w:t>
      </w:r>
      <w:r>
        <w:rPr>
          <w:i/>
          <w:iCs/>
        </w:rPr>
        <w:t>&lt;</w:t>
      </w:r>
      <w:proofErr w:type="spellStart"/>
      <w:r>
        <w:rPr>
          <w:i/>
          <w:iCs/>
        </w:rPr>
        <w:t>sim_nb</w:t>
      </w:r>
      <w:proofErr w:type="spellEnd"/>
      <w:r>
        <w:rPr>
          <w:i/>
          <w:iCs/>
        </w:rPr>
        <w:t>&gt;</w:t>
      </w:r>
      <w:r w:rsidRPr="009D1A33">
        <w:rPr>
          <w:i/>
          <w:iCs/>
          <w:rPrChange w:id="666"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67" w:author="Pannetier, Theo" w:date="2024-06-05T11:35:00Z">
            <w:rPr/>
          </w:rPrChange>
        </w:rPr>
        <w:t>_Rep</w:t>
      </w:r>
      <w:r>
        <w:rPr>
          <w:i/>
          <w:iCs/>
        </w:rPr>
        <w:t>&lt;</w:t>
      </w:r>
      <w:proofErr w:type="spellStart"/>
      <w:r>
        <w:rPr>
          <w:i/>
          <w:iCs/>
        </w:rPr>
        <w:t>replicate_nb</w:t>
      </w:r>
      <w:proofErr w:type="spellEnd"/>
      <w:r>
        <w:rPr>
          <w:i/>
          <w:iCs/>
        </w:rPr>
        <w:t>&gt;</w:t>
      </w:r>
      <w:r w:rsidRPr="009D1A33">
        <w:rPr>
          <w:i/>
          <w:iCs/>
          <w:rPrChange w:id="668" w:author="Pannetier, Theo" w:date="2024-06-05T11:35:00Z">
            <w:rPr/>
          </w:rPrChange>
        </w:rPr>
        <w:t>_</w:t>
      </w:r>
      <w:proofErr w:type="spellStart"/>
      <w:r w:rsidRPr="009D1A33">
        <w:rPr>
          <w:i/>
          <w:iCs/>
          <w:rPrChange w:id="669"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70"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71" w:author="Pannetier, Theo" w:date="2024-08-20T16:35:00Z" w16du:dateUtc="2024-08-20T15:35:00Z">
        <w:r>
          <w:t xml:space="preserve"> Dominance coe</w:t>
        </w:r>
      </w:ins>
      <w:ins w:id="672" w:author="Pannetier, Theo" w:date="2024-08-20T16:36:00Z" w16du:dateUtc="2024-08-20T15:36:00Z">
        <w:r>
          <w:t>fficient for the allele on the first chromosome (this will be 0 except for genetic fitness traits)</w:t>
        </w:r>
      </w:ins>
    </w:p>
    <w:p w14:paraId="11548C11" w14:textId="743BCCF6" w:rsidR="001539B1" w:rsidRDefault="001539B1" w:rsidP="001539B1">
      <w:pPr>
        <w:pStyle w:val="ListParagraph"/>
        <w:numPr>
          <w:ilvl w:val="0"/>
          <w:numId w:val="71"/>
        </w:numPr>
        <w:rPr>
          <w:ins w:id="673" w:author="Pannetier, Theo" w:date="2024-08-20T16:36:00Z" w16du:dateUtc="2024-08-20T15:36:00Z"/>
        </w:rPr>
      </w:pPr>
      <w:r>
        <w:t>(if diploid) value of the allele on the second chromosome</w:t>
      </w:r>
    </w:p>
    <w:p w14:paraId="7706F9A3" w14:textId="10C95E83" w:rsidR="00654EB7" w:rsidRDefault="00AB57E8" w:rsidP="001539B1">
      <w:pPr>
        <w:pStyle w:val="ListParagraph"/>
        <w:numPr>
          <w:ilvl w:val="0"/>
          <w:numId w:val="71"/>
        </w:numPr>
      </w:pPr>
      <w:ins w:id="674" w:author="Pannetier, Theo" w:date="2024-08-20T16:36:00Z" w16du:dateUtc="2024-08-20T15:36:00Z">
        <w:r>
          <w:t xml:space="preserve"> </w:t>
        </w:r>
        <w:r w:rsidR="00654EB7">
          <w:t xml:space="preserve">Dominance coefficient for the allele on the </w:t>
        </w:r>
        <w:r w:rsidR="00654EB7">
          <w:t>second</w:t>
        </w:r>
        <w:r w:rsidR="00654EB7">
          <w:t xml:space="preserve"> chromosome</w:t>
        </w:r>
      </w:ins>
    </w:p>
    <w:p w14:paraId="3586C7D5" w14:textId="77777777" w:rsidR="001539B1" w:rsidRPr="009D1A33" w:rsidRDefault="001539B1">
      <w:pPr>
        <w:pPrChange w:id="675"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76"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77" w:author="Pannetier, Theo" w:date="2024-06-05T12:08:00Z">
            <w:rPr>
              <w:i/>
              <w:iCs/>
              <w:vertAlign w:val="subscript"/>
            </w:rPr>
          </w:rPrChange>
        </w:rPr>
      </w:pPr>
      <w:r>
        <w:t xml:space="preserve">Standard </w:t>
      </w:r>
      <w:proofErr w:type="spellStart"/>
      <w:r w:rsidRPr="00A73D4A">
        <w:rPr>
          <w:i/>
          <w:iCs/>
          <w:rPrChange w:id="678" w:author="Pannetier, Theo" w:date="2024-06-05T12:08:00Z">
            <w:rPr/>
          </w:rPrChange>
        </w:rPr>
        <w:t>F</w:t>
      </w:r>
      <w:r w:rsidRPr="00A73D4A">
        <w:rPr>
          <w:i/>
          <w:iCs/>
          <w:vertAlign w:val="subscript"/>
          <w:rPrChange w:id="679" w:author="Pannetier, Theo" w:date="2024-06-05T12:08:00Z">
            <w:rPr/>
          </w:rPrChange>
        </w:rPr>
        <w:t>st</w:t>
      </w:r>
      <w:proofErr w:type="spellEnd"/>
      <w:ins w:id="680" w:author="Pannetier, Theo" w:date="2024-08-15T15:16:00Z" w16du:dateUtc="2024-08-15T14:16:00Z">
        <w:r w:rsidR="000B6917">
          <w:rPr>
            <w:i/>
            <w:iCs/>
            <w:vertAlign w:val="subscript"/>
          </w:rPr>
          <w:t xml:space="preserve">  </w:t>
        </w:r>
        <w:r w:rsidR="000B6917">
          <w:rPr>
            <w:i/>
            <w:iCs/>
          </w:rPr>
          <w:t xml:space="preserve">(Cockerham’s </w:t>
        </w:r>
      </w:ins>
      <w:ins w:id="681"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682"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683"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73851A83" w14:textId="6D9C4059" w:rsidR="00D32894" w:rsidRPr="00A73D4A" w:rsidRDefault="00D32894" w:rsidP="00D32894">
      <w:pPr>
        <w:pStyle w:val="ListParagraph"/>
        <w:numPr>
          <w:ilvl w:val="0"/>
          <w:numId w:val="72"/>
        </w:numPr>
        <w:rPr>
          <w:i/>
          <w:iCs/>
          <w:rPrChange w:id="684"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85"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86"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87"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688" w:author="Pannetier, Theo" w:date="2024-06-05T12:12:00Z">
            <w:rPr>
              <w:rFonts w:eastAsia="Times New Roman" w:cs="Times New Roman"/>
              <w:szCs w:val="20"/>
              <w:lang w:val="en-GB"/>
            </w:rPr>
          </w:rPrChange>
        </w:rPr>
        <w:t>o</w:t>
      </w:r>
      <w:r>
        <w:t>, calculated as the mean number of heterozygous loci per individual per locus</w:t>
      </w:r>
    </w:p>
    <w:p w14:paraId="2F7A1071" w14:textId="70902395" w:rsidR="009E3267" w:rsidRDefault="00357717" w:rsidP="009E3267">
      <w:pPr>
        <w:spacing w:before="100" w:beforeAutospacing="1" w:after="100" w:afterAutospacing="1" w:line="240" w:lineRule="auto"/>
        <w:jc w:val="left"/>
        <w:rPr>
          <w:iCs/>
          <w:szCs w:val="24"/>
          <w:lang w:val="en-US" w:eastAsia="en-GB"/>
        </w:rPr>
      </w:pPr>
      <w:proofErr w:type="spellStart"/>
      <w:ins w:id="689" w:author="Pannetier, Theo" w:date="2024-08-15T16:03:00Z" w16du:dateUtc="2024-08-15T15:03:00Z">
        <w:r>
          <w:rPr>
            <w:iCs/>
            <w:szCs w:val="24"/>
            <w:lang w:eastAsia="en-GB"/>
          </w:rPr>
          <w:t>RangeShifter</w:t>
        </w:r>
        <w:proofErr w:type="spellEnd"/>
        <w:r>
          <w:rPr>
            <w:iCs/>
            <w:szCs w:val="24"/>
            <w:lang w:eastAsia="en-GB"/>
          </w:rPr>
          <w:t xml:space="preserve"> estimates s</w:t>
        </w:r>
      </w:ins>
      <w:del w:id="690"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691" w:author="Pannetier, Theo" w:date="2024-08-15T16:00:00Z" w16du:dateUtc="2024-08-15T15:00:00Z">
        <w:r>
          <w:rPr>
            <w:iCs/>
            <w:szCs w:val="24"/>
            <w:lang w:eastAsia="en-GB"/>
          </w:rPr>
          <w:t xml:space="preserve"> </w:t>
        </w:r>
      </w:ins>
      <w:del w:id="692" w:author="Pannetier, Theo" w:date="2024-08-15T16:00:00Z" w16du:dateUtc="2024-08-15T15:00:00Z">
        <w:r w:rsidR="00671D22" w:rsidDel="00357717">
          <w:rPr>
            <w:iCs/>
            <w:szCs w:val="24"/>
            <w:lang w:eastAsia="en-GB"/>
          </w:rPr>
          <w:delText xml:space="preserve"> </w:delText>
        </w:r>
      </w:del>
      <w:del w:id="693"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694" w:author="Pannetier, Theo" w:date="2024-08-15T16:05:00Z" w16du:dateUtc="2024-08-15T15:05:00Z">
            <w:rPr>
              <w:iCs/>
              <w:szCs w:val="24"/>
              <w:lang w:eastAsia="en-GB"/>
            </w:rPr>
          </w:rPrChange>
        </w:rPr>
        <w:t xml:space="preserve">θ </w:t>
      </w:r>
      <w:r>
        <w:rPr>
          <w:iCs/>
          <w:szCs w:val="24"/>
          <w:lang w:eastAsia="en-GB"/>
        </w:rPr>
        <w:t>statistics, using the classic</w:t>
      </w:r>
      <w:r w:rsidR="00AB02F6">
        <w:rPr>
          <w:iCs/>
          <w:szCs w:val="24"/>
          <w:lang w:eastAsia="en-GB"/>
        </w:rPr>
        <w:t xml:space="preserve"> method-of-moments</w:t>
      </w:r>
      <w:r>
        <w:rPr>
          <w:iCs/>
          <w:szCs w:val="24"/>
          <w:lang w:eastAsia="en-GB"/>
        </w:rPr>
        <w:t xml:space="preserve"> estimator of Weir &amp; Cockerham (1984)</w:t>
      </w:r>
      <w:r w:rsidR="00AB02F6">
        <w:rPr>
          <w:iCs/>
          <w:szCs w:val="24"/>
          <w:lang w:eastAsia="en-GB"/>
        </w:rPr>
        <w:t xml:space="preserve"> and some extensions from Weir and Hill (2002)</w:t>
      </w:r>
      <w:r>
        <w:rPr>
          <w:iCs/>
          <w:szCs w:val="24"/>
          <w:lang w:eastAsia="en-GB"/>
        </w:rPr>
        <w:t xml:space="preserve">. In short, </w:t>
      </w:r>
      <w:r w:rsidRPr="00CA25B2">
        <w:rPr>
          <w:i/>
          <w:szCs w:val="24"/>
          <w:lang w:eastAsia="en-GB"/>
        </w:rPr>
        <w:t xml:space="preserve">θ </w:t>
      </w:r>
      <w:r>
        <w:rPr>
          <w:iCs/>
          <w:szCs w:val="24"/>
          <w:lang w:eastAsia="en-GB"/>
        </w:rPr>
        <w:t>(</w:t>
      </w:r>
      <w:proofErr w:type="spellStart"/>
      <w:r>
        <w:rPr>
          <w:iCs/>
          <w:szCs w:val="24"/>
          <w:lang w:eastAsia="en-GB"/>
        </w:rPr>
        <w:t>Fst</w:t>
      </w:r>
      <w:proofErr w:type="spellEnd"/>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&amp; Weir 2009 for an introduction). </w:t>
      </w:r>
      <w:r w:rsidR="00AB02F6">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00AB02F6" w:rsidRPr="00E30382">
        <w:rPr>
          <w:iCs/>
          <w:szCs w:val="24"/>
          <w:lang w:eastAsia="en-GB"/>
        </w:rPr>
        <w:t>for</w:t>
      </w:r>
      <w:r w:rsidR="00AB02F6">
        <w:rPr>
          <w:iCs/>
          <w:szCs w:val="24"/>
          <w:lang w:eastAsia="en-GB"/>
        </w:rPr>
        <w:t xml:space="preserve"> </w:t>
      </w:r>
      <w:r w:rsidR="00510160">
        <w:rPr>
          <w:iCs/>
          <w:szCs w:val="24"/>
          <w:lang w:eastAsia="en-GB"/>
        </w:rPr>
        <w:t>each sampled</w:t>
      </w:r>
      <w:r w:rsidR="00AB02F6">
        <w:rPr>
          <w:iCs/>
          <w:szCs w:val="24"/>
          <w:lang w:eastAsia="en-GB"/>
        </w:rPr>
        <w:t xml:space="preserve"> population </w:t>
      </w:r>
      <w:proofErr w:type="spellStart"/>
      <w:r w:rsidR="00AB02F6">
        <w:rPr>
          <w:i/>
          <w:szCs w:val="24"/>
          <w:lang w:eastAsia="en-GB"/>
        </w:rPr>
        <w:t>i</w:t>
      </w:r>
      <w:proofErr w:type="spellEnd"/>
      <w:r w:rsidR="00AB02F6">
        <w:rPr>
          <w:i/>
          <w:szCs w:val="24"/>
          <w:lang w:eastAsia="en-GB"/>
        </w:rPr>
        <w:t xml:space="preserve"> </w:t>
      </w:r>
      <w:r w:rsidR="00AB02F6" w:rsidRPr="00CA25B2">
        <w:rPr>
          <w:i/>
          <w:szCs w:val="24"/>
          <w:lang w:eastAsia="en-GB"/>
        </w:rPr>
        <w:t>=</w:t>
      </w:r>
      <w:r w:rsidR="00AB02F6">
        <w:rPr>
          <w:i/>
          <w:szCs w:val="24"/>
          <w:lang w:eastAsia="en-GB"/>
        </w:rPr>
        <w:t xml:space="preserve"> </w:t>
      </w:r>
      <w:r w:rsidR="00AB02F6" w:rsidRPr="00CA25B2">
        <w:rPr>
          <w:i/>
          <w:szCs w:val="24"/>
          <w:lang w:eastAsia="en-GB"/>
        </w:rPr>
        <w:t xml:space="preserve">1, 2, …, r </w:t>
      </w:r>
      <w:r w:rsidR="00AB02F6">
        <w:rPr>
          <w:iCs/>
          <w:szCs w:val="24"/>
          <w:lang w:eastAsia="en-GB"/>
        </w:rPr>
        <w:t xml:space="preserve"> </w:t>
      </w:r>
      <w:r w:rsidR="00510160">
        <w:rPr>
          <w:iCs/>
          <w:szCs w:val="24"/>
          <w:lang w:eastAsia="en-GB"/>
        </w:rPr>
        <w:t xml:space="preserve"> of size </w:t>
      </w:r>
      <w:proofErr w:type="spellStart"/>
      <w:r w:rsidR="00510160" w:rsidRPr="00CA25B2">
        <w:rPr>
          <w:i/>
          <w:szCs w:val="24"/>
          <w:lang w:eastAsia="en-GB"/>
        </w:rPr>
        <w:t>n</w:t>
      </w:r>
      <w:r w:rsidR="00510160" w:rsidRPr="00CA25B2">
        <w:rPr>
          <w:i/>
          <w:szCs w:val="24"/>
          <w:vertAlign w:val="subscript"/>
          <w:lang w:eastAsia="en-GB"/>
        </w:rPr>
        <w:t>i</w:t>
      </w:r>
      <w:proofErr w:type="spellEnd"/>
      <w:r w:rsidR="00510160">
        <w:rPr>
          <w:i/>
          <w:szCs w:val="24"/>
          <w:vertAlign w:val="subscript"/>
          <w:lang w:eastAsia="en-GB"/>
        </w:rPr>
        <w:t>,</w:t>
      </w:r>
      <w:r w:rsidR="00510160">
        <w:rPr>
          <w:iCs/>
          <w:szCs w:val="24"/>
          <w:lang w:eastAsia="en-GB"/>
        </w:rPr>
        <w:t xml:space="preserve"> </w:t>
      </w:r>
      <w:r w:rsidR="00AB02F6">
        <w:rPr>
          <w:iCs/>
          <w:szCs w:val="24"/>
          <w:lang w:eastAsia="en-GB"/>
        </w:rPr>
        <w:t xml:space="preserve">the frequencies </w:t>
      </w:r>
      <w:proofErr w:type="spellStart"/>
      <w:r w:rsidR="00AB02F6">
        <w:rPr>
          <w:i/>
          <w:szCs w:val="24"/>
          <w:lang w:eastAsia="en-GB"/>
        </w:rPr>
        <w:t>p</w:t>
      </w:r>
      <w:r w:rsidR="00E30382">
        <w:rPr>
          <w:i/>
          <w:szCs w:val="24"/>
          <w:vertAlign w:val="subscript"/>
          <w:lang w:eastAsia="en-GB"/>
        </w:rPr>
        <w:t>l,i</w:t>
      </w:r>
      <w:r w:rsidR="00AB02F6" w:rsidRPr="00CA25B2">
        <w:rPr>
          <w:i/>
          <w:szCs w:val="24"/>
          <w:vertAlign w:val="subscript"/>
          <w:lang w:eastAsia="en-GB"/>
        </w:rPr>
        <w:t>,u</w:t>
      </w:r>
      <w:proofErr w:type="spellEnd"/>
      <w:r w:rsidR="00AB02F6">
        <w:rPr>
          <w:iCs/>
          <w:szCs w:val="24"/>
          <w:lang w:eastAsia="en-GB"/>
        </w:rPr>
        <w:t xml:space="preserve"> of alleles </w:t>
      </w:r>
      <w:r w:rsidR="00AB02F6" w:rsidRPr="00CA25B2">
        <w:rPr>
          <w:i/>
          <w:szCs w:val="24"/>
          <w:lang w:eastAsia="en-GB"/>
        </w:rPr>
        <w:t>u = 1, 2, …, m</w:t>
      </w:r>
      <w:r w:rsidR="00AB02F6">
        <w:rPr>
          <w:iCs/>
          <w:szCs w:val="24"/>
          <w:lang w:eastAsia="en-GB"/>
        </w:rPr>
        <w:t xml:space="preserve"> and the observe</w:t>
      </w:r>
      <w:r w:rsidR="00510160">
        <w:rPr>
          <w:iCs/>
          <w:szCs w:val="24"/>
          <w:lang w:eastAsia="en-GB"/>
        </w:rPr>
        <w:t xml:space="preserve">d proportion </w:t>
      </w:r>
      <w:proofErr w:type="spellStart"/>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proofErr w:type="spellEnd"/>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lastRenderedPageBreak/>
        <w:t xml:space="preserve">These quantities are used to calculate the variance components due to variation in allele </w:t>
      </w:r>
      <w:r>
        <w:rPr>
          <w:i/>
          <w:iCs/>
          <w:szCs w:val="24"/>
          <w:u w:val="single"/>
          <w:lang w:eastAsia="en-GB"/>
        </w:rPr>
        <w:t>u</w:t>
      </w:r>
      <w:r>
        <w:rPr>
          <w:szCs w:val="24"/>
          <w:u w:val="single"/>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55EB8C74" w14:textId="733B7167" w:rsidR="00510160" w:rsidRPr="00441381" w:rsidRDefault="00801706" w:rsidP="00510160">
      <w:pPr>
        <w:spacing w:before="100" w:beforeAutospacing="1" w:after="100" w:afterAutospacing="1" w:line="240" w:lineRule="auto"/>
        <w:jc w:val="left"/>
        <w:rPr>
          <w:iCs/>
          <w:szCs w:val="24"/>
          <w:lang w:val="en-US" w:eastAsia="en-GB"/>
        </w:rPr>
      </w:pPr>
      <w:r>
        <w:rPr>
          <w:rFonts w:eastAsiaTheme="minorEastAsia" w:cstheme="minorBidi"/>
          <w:szCs w:val="24"/>
          <w:lang w:eastAsia="en-GB"/>
        </w:rPr>
        <w:t>where</w:t>
      </w:r>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CC279BE" w14:textId="77777777" w:rsidR="00801706" w:rsidRDefault="00801706" w:rsidP="009E3267">
      <w:pPr>
        <w:spacing w:before="100" w:beforeAutospacing="1" w:after="100" w:afterAutospacing="1" w:line="240" w:lineRule="auto"/>
        <w:jc w:val="left"/>
        <w:rPr>
          <w:iCs/>
          <w:szCs w:val="24"/>
          <w:lang w:eastAsia="en-GB"/>
        </w:rPr>
      </w:pPr>
    </w:p>
    <w:p w14:paraId="11A2BC23" w14:textId="5B13CB09"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of the F-statistics are obtained by a ratio of the averages of the moment estimates across the L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5ED2ECF7" w14:textId="207EA5AE" w:rsidR="001B4C9C" w:rsidRDefault="005117E2" w:rsidP="0006022B">
      <w:pPr>
        <w:rPr>
          <w:lang w:val="en-US"/>
        </w:rPr>
      </w:pPr>
      <w:r>
        <w:rPr>
          <w:lang w:val="en-US"/>
        </w:rPr>
        <w:t xml:space="preserve">This estimator </w:t>
      </w:r>
      <w:r w:rsidR="001B4C9C">
        <w:rPr>
          <w:lang w:val="en-US"/>
        </w:rPr>
        <w:t>assumes that all alleles, and all sampled populations share the same “true” value of θ. That is, all populations have experienced roughly the same amount of evolution, including genetic drift, which in turn carries the assumption of equal sample sizes.</w:t>
      </w:r>
    </w:p>
    <w:p w14:paraId="3A80B04C" w14:textId="2C061E43" w:rsidR="00D35057" w:rsidRPr="00CA25B2" w:rsidRDefault="001B4C9C" w:rsidP="0006022B">
      <w:pPr>
        <w:rPr>
          <w:vertAlign w:val="subscript"/>
          <w:lang w:val="en-US"/>
        </w:rPr>
      </w:pPr>
      <w:r>
        <w:rPr>
          <w:lang w:val="en-US"/>
        </w:rPr>
        <w:lastRenderedPageBreak/>
        <w:t>Weir &amp; Hill</w:t>
      </w:r>
      <w:r w:rsidR="00D35057">
        <w:rPr>
          <w:lang w:val="en-US"/>
        </w:rPr>
        <w:t xml:space="preserve"> (2002)</w:t>
      </w:r>
      <w:r>
        <w:rPr>
          <w:lang w:val="en-US"/>
        </w:rPr>
        <w:t xml:space="preserve"> have introduced an estimator relaxing the assumption of equal sample sizes</w:t>
      </w:r>
      <w:r w:rsidR="005425B3">
        <w:rPr>
          <w:lang w:val="en-US"/>
        </w:rPr>
        <w:t xml:space="preserve">. The drawback of this estimator is that </w:t>
      </w:r>
      <w:proofErr w:type="spellStart"/>
      <w:r w:rsidR="005425B3">
        <w:rPr>
          <w:lang w:val="en-US"/>
        </w:rPr>
        <w:t>θ</w:t>
      </w:r>
      <w:r w:rsidR="00D35057" w:rsidRPr="00CA25B2">
        <w:rPr>
          <w:vertAlign w:val="subscript"/>
          <w:lang w:val="en-US"/>
        </w:rPr>
        <w:t>W</w:t>
      </w:r>
      <w:proofErr w:type="spellEnd"/>
      <w:r w:rsidR="005425B3">
        <w:rPr>
          <w:lang w:val="en-US"/>
        </w:rPr>
        <w:t xml:space="preserve"> cannot be estimated directly</w:t>
      </w:r>
      <w:r w:rsidR="00D35057">
        <w:rPr>
          <w:lang w:val="en-US"/>
        </w:rPr>
        <w:t xml:space="preserve">, but only relative to the averaged measure </w:t>
      </w:r>
      <w:proofErr w:type="spellStart"/>
      <w:r w:rsidR="00D35057">
        <w:rPr>
          <w:lang w:val="en-US"/>
        </w:rPr>
        <w:t>θ</w:t>
      </w:r>
      <w:r w:rsidR="00D35057" w:rsidRPr="00CA25B2">
        <w:rPr>
          <w:vertAlign w:val="subscript"/>
          <w:lang w:val="en-US"/>
        </w:rPr>
        <w:t>A</w:t>
      </w:r>
      <w:proofErr w:type="spellEnd"/>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m:f>
            <m:fPr>
              <m:ctrlPr>
                <w:rPr>
                  <w:rFonts w:ascii="Cambria Math" w:hAnsi="Cambria Math"/>
                  <w:lang w:val="en-US"/>
                </w:rPr>
              </m:ctrlPr>
            </m:fPr>
            <m:num>
              <w:bookmarkStart w:id="695"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695"/>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26FC83D6" w14:textId="71D340AF" w:rsidR="00D35057" w:rsidRDefault="00CD5FFF" w:rsidP="0006022B">
      <w:pPr>
        <w:rPr>
          <w:lang w:val="en-US"/>
        </w:rPr>
      </w:pPr>
      <w:r>
        <w:rPr>
          <w:lang w:val="en-US"/>
        </w:rPr>
        <w:t>It is also possible to calculate pairwise and population-specific estimates:</w:t>
      </w:r>
    </w:p>
    <w:p w14:paraId="3AF1A3CC" w14:textId="45F3ADD8" w:rsidR="008148C6" w:rsidRPr="008148C6" w:rsidRDefault="00000000" w:rsidP="0006022B">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39AEBA10" w14:textId="3E6325AA" w:rsidR="00CD5FFF" w:rsidRPr="008148C6"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F0A662D" w14:textId="77777777" w:rsidR="008148C6" w:rsidRPr="008148C6" w:rsidRDefault="008148C6" w:rsidP="0006022B">
      <w:pPr>
        <w:rPr>
          <w:lang w:val="en-US"/>
        </w:rPr>
      </w:pPr>
    </w:p>
    <w:p w14:paraId="08891A21" w14:textId="1CCBE45A" w:rsidR="008148C6" w:rsidRPr="008148C6" w:rsidRDefault="00000000" w:rsidP="0006022B">
      <w:pPr>
        <w:rPr>
          <w:lang w:val="en-US"/>
          <w:rPrChange w:id="696"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D9AF6BF" w:rsidR="001A071B" w:rsidRPr="001A071B" w:rsidRDefault="00000000" w:rsidP="0006022B">
      <w:pPr>
        <w:rPr>
          <w:lang w:val="en-US"/>
          <w:rPrChange w:id="697" w:author="Pannetier, Theo" w:date="2024-08-15T17:42:00Z" w16du:dateUtc="2024-08-15T16:42:00Z">
            <w:rPr>
              <w:rFonts w:ascii="Cambria Math" w:hAnsi="Cambria Math"/>
              <w:i/>
              <w:lang w:val="en-US"/>
            </w:rPr>
          </w:rPrChange>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060D112" w14:textId="77777777" w:rsidR="001A071B" w:rsidRPr="00CA25B2" w:rsidRDefault="001A071B" w:rsidP="0006022B">
      <w:pPr>
        <w:rPr>
          <w:lang w:val="en-US"/>
        </w:rPr>
      </w:pPr>
    </w:p>
    <w:p w14:paraId="48A6C7A5" w14:textId="58CAC784" w:rsidR="0006022B" w:rsidRDefault="0006022B" w:rsidP="00CA25B2">
      <w:pPr>
        <w:pStyle w:val="Heading3"/>
        <w:numPr>
          <w:ilvl w:val="3"/>
          <w:numId w:val="14"/>
        </w:numPr>
      </w:pPr>
      <w:r>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CA25B2">
        <w:rPr>
          <w:vertAlign w:val="subscript"/>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698"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62"/>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699" w:name="_Toc54110093"/>
      <w:r w:rsidRPr="00D123FB">
        <w:t xml:space="preserve">Connectivity </w:t>
      </w:r>
      <w:r w:rsidRPr="00C11307">
        <w:t>matrix</w:t>
      </w:r>
      <w:bookmarkEnd w:id="699"/>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lastRenderedPageBreak/>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700" w:name="_Examples_&amp;_Tutorials"/>
      <w:bookmarkEnd w:id="700"/>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01" w:name="_Heat_maps"/>
      <w:bookmarkStart w:id="702" w:name="_Toc54110094"/>
      <w:bookmarkEnd w:id="701"/>
      <w:r>
        <w:t>Heat maps</w:t>
      </w:r>
      <w:bookmarkEnd w:id="702"/>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03" w:name="_Toc54110095"/>
      <w:r>
        <w:t>Log file</w:t>
      </w:r>
      <w:bookmarkEnd w:id="703"/>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04" w:name="_Toc54110096"/>
      <w:r w:rsidRPr="00D123FB">
        <w:lastRenderedPageBreak/>
        <w:t>Examples &amp; Tutorials</w:t>
      </w:r>
      <w:bookmarkEnd w:id="704"/>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r w:rsidRPr="00D123FB">
        <w:rPr>
          <w:szCs w:val="24"/>
        </w:rPr>
        <w:t>RangeShifter</w:t>
      </w:r>
      <w:proofErr w:type="spellEnd"/>
      <w:r w:rsidRPr="00D123FB">
        <w:rPr>
          <w:szCs w:val="24"/>
        </w:rPr>
        <w:t xml:space="preserve">,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05" w:name="_Exercise_1"/>
      <w:bookmarkStart w:id="706" w:name="_Toc54110097"/>
      <w:bookmarkEnd w:id="705"/>
      <w:r w:rsidRPr="00D123FB">
        <w:t>Exercise 1</w:t>
      </w:r>
      <w:bookmarkEnd w:id="706"/>
      <w:r w:rsidRPr="00D123FB">
        <w:t xml:space="preserve"> </w:t>
      </w:r>
    </w:p>
    <w:p w14:paraId="47B3483B" w14:textId="0191D9FF" w:rsidR="0067520E" w:rsidRPr="00D123FB" w:rsidRDefault="00301C87" w:rsidP="009E434A">
      <w:pPr>
        <w:pStyle w:val="Heading3"/>
        <w:numPr>
          <w:ilvl w:val="2"/>
          <w:numId w:val="14"/>
        </w:numPr>
      </w:pPr>
      <w:bookmarkStart w:id="707" w:name="_Toc54110098"/>
      <w:r>
        <w:t>R</w:t>
      </w:r>
      <w:r w:rsidR="0067520E" w:rsidRPr="00D123FB">
        <w:t>ange expansion, long-distance dispersal and environmental stochasticity</w:t>
      </w:r>
      <w:bookmarkEnd w:id="707"/>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08" w:name="_Exercise_2"/>
      <w:bookmarkStart w:id="709" w:name="_Toc54110099"/>
      <w:bookmarkEnd w:id="708"/>
      <w:r w:rsidRPr="00D123FB">
        <w:t>Exercise 2</w:t>
      </w:r>
      <w:bookmarkEnd w:id="709"/>
      <w:r w:rsidRPr="00D123FB">
        <w:t xml:space="preserve"> </w:t>
      </w:r>
    </w:p>
    <w:p w14:paraId="2995979E" w14:textId="77777777" w:rsidR="0067520E" w:rsidRPr="00D123FB" w:rsidRDefault="0067520E" w:rsidP="009E434A">
      <w:pPr>
        <w:pStyle w:val="Heading3"/>
        <w:numPr>
          <w:ilvl w:val="2"/>
          <w:numId w:val="14"/>
        </w:numPr>
      </w:pPr>
      <w:bookmarkStart w:id="710" w:name="_Toc54110100"/>
      <w:r>
        <w:t>Landscape-</w:t>
      </w:r>
      <w:r w:rsidRPr="00D123FB">
        <w:t xml:space="preserve">scale connectivity, matrix permeability and dispersal </w:t>
      </w:r>
      <w:r>
        <w:t>behaviour</w:t>
      </w:r>
      <w:bookmarkEnd w:id="710"/>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55pt" o:ole="">
            <v:imagedata r:id="rId84" o:title=""/>
          </v:shape>
          <o:OLEObject Type="Embed" ProgID="Equation.3" ShapeID="_x0000_i1027" DrawAspect="Content" ObjectID="_1785676973" r:id="rId85"/>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11" w:name="_Exercise_3"/>
      <w:bookmarkStart w:id="712" w:name="_Toc54110101"/>
      <w:bookmarkEnd w:id="711"/>
      <w:r w:rsidRPr="00D123FB">
        <w:t>Exercise 3</w:t>
      </w:r>
      <w:bookmarkEnd w:id="712"/>
    </w:p>
    <w:p w14:paraId="14125AE0" w14:textId="77777777" w:rsidR="0067520E" w:rsidRPr="00D123FB" w:rsidRDefault="0067520E" w:rsidP="009E434A">
      <w:pPr>
        <w:pStyle w:val="Heading3"/>
        <w:numPr>
          <w:ilvl w:val="2"/>
          <w:numId w:val="14"/>
        </w:numPr>
      </w:pPr>
      <w:bookmarkStart w:id="713" w:name="_Toc54110102"/>
      <w:r w:rsidRPr="00D123FB">
        <w:t>Evolution of dispersal during range shifting</w:t>
      </w:r>
      <w:bookmarkEnd w:id="713"/>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14" w:name="_Toc54110103"/>
      <w:r w:rsidRPr="00D123FB">
        <w:t xml:space="preserve">Exercise </w:t>
      </w:r>
      <w:r>
        <w:t>4</w:t>
      </w:r>
      <w:bookmarkEnd w:id="714"/>
      <w:r w:rsidRPr="00D123FB">
        <w:t xml:space="preserve"> </w:t>
      </w:r>
      <w:bookmarkStart w:id="715" w:name="exercise4"/>
      <w:bookmarkEnd w:id="715"/>
    </w:p>
    <w:p w14:paraId="73516BA4" w14:textId="77777777" w:rsidR="0067520E" w:rsidRPr="00D123FB" w:rsidRDefault="0067520E" w:rsidP="009E434A">
      <w:pPr>
        <w:pStyle w:val="Heading3"/>
        <w:numPr>
          <w:ilvl w:val="2"/>
          <w:numId w:val="14"/>
        </w:numPr>
      </w:pPr>
      <w:bookmarkStart w:id="716" w:name="_Toc54110104"/>
      <w:r>
        <w:t>Landscape-scale connectivity</w:t>
      </w:r>
      <w:r w:rsidRPr="00D123FB">
        <w:t xml:space="preserve"> </w:t>
      </w:r>
      <w:r>
        <w:t>in batch mode</w:t>
      </w:r>
      <w:bookmarkEnd w:id="716"/>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place-holder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r w:rsidRPr="00BD4FC6">
        <w:rPr>
          <w:i/>
          <w:szCs w:val="24"/>
        </w:rPr>
        <w:t>LandFile</w:t>
      </w:r>
      <w:proofErr w:type="spellEnd"/>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particular </w:t>
      </w:r>
      <w:proofErr w:type="spellStart"/>
      <w:r w:rsidRPr="0044544A">
        <w:rPr>
          <w:i/>
          <w:szCs w:val="24"/>
        </w:rPr>
        <w:t>LandscapeFile</w:t>
      </w:r>
      <w:proofErr w:type="spell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17" w:author="Pannetier, Theo" w:date="2024-06-08T21:15:00Z"/>
          <w:szCs w:val="24"/>
        </w:rPr>
      </w:pPr>
      <w:del w:id="718"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19" w:author="Pannetier, Theo" w:date="2024-06-08T21:13:00Z"/>
          <w:szCs w:val="24"/>
        </w:rPr>
      </w:pPr>
      <w:ins w:id="720"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21" w:author="Pannetier, Theo" w:date="2024-06-08T21:17:00Z">
        <w:r>
          <w:rPr>
            <w:szCs w:val="24"/>
          </w:rPr>
          <w:t>and Outputs folder for this exercise</w:t>
        </w:r>
      </w:ins>
      <w:ins w:id="722" w:author="Pannetier, Theo" w:date="2024-06-08T21:16:00Z">
        <w:r>
          <w:rPr>
            <w:szCs w:val="24"/>
          </w:rPr>
          <w:t>)</w:t>
        </w:r>
      </w:ins>
      <w:ins w:id="723" w:author="Pannetier, Theo" w:date="2024-06-08T21:17:00Z">
        <w:r>
          <w:rPr>
            <w:szCs w:val="24"/>
          </w:rPr>
          <w:t xml:space="preserve"> and open it to run the batch mode fr</w:t>
        </w:r>
      </w:ins>
      <w:ins w:id="724" w:author="Pannetier, Theo" w:date="2024-06-08T21:18:00Z">
        <w:r>
          <w:rPr>
            <w:szCs w:val="24"/>
          </w:rPr>
          <w:t xml:space="preserve">om the </w:t>
        </w:r>
        <w:r w:rsidRPr="002B6FD4">
          <w:rPr>
            <w:i/>
            <w:iCs/>
            <w:szCs w:val="24"/>
            <w:rPrChange w:id="725"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26"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27" w:author="Pannetier, Theo" w:date="2024-06-08T21:09:00Z">
        <w:r w:rsidR="002B6FD4">
          <w:rPr>
            <w:szCs w:val="24"/>
          </w:rPr>
          <w:t>close the program</w:t>
        </w:r>
      </w:ins>
      <w:r>
        <w:rPr>
          <w:szCs w:val="24"/>
        </w:rPr>
        <w:t xml:space="preserve">. </w:t>
      </w:r>
      <w:ins w:id="728" w:author="Pannetier, Theo" w:date="2024-06-08T21:09:00Z">
        <w:r w:rsidR="002B6FD4">
          <w:rPr>
            <w:szCs w:val="24"/>
          </w:rPr>
          <w:t>T</w:t>
        </w:r>
      </w:ins>
      <w:del w:id="729"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30"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31"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32"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33" w:author="Pannetier, Theo" w:date="2024-06-08T21:10:00Z">
        <w:r w:rsidR="002B6FD4">
          <w:rPr>
            <w:szCs w:val="24"/>
          </w:rPr>
          <w:t>message</w:t>
        </w:r>
      </w:ins>
      <w:r>
        <w:rPr>
          <w:szCs w:val="24"/>
        </w:rPr>
        <w:t xml:space="preserve">; </w:t>
      </w:r>
      <w:del w:id="734" w:author="Pannetier, Theo" w:date="2024-06-08T21:11:00Z">
        <w:r w:rsidDel="002B6FD4">
          <w:rPr>
            <w:szCs w:val="24"/>
          </w:rPr>
          <w:delText>if not</w:delText>
        </w:r>
      </w:del>
      <w:ins w:id="735" w:author="Pannetier, Theo" w:date="2024-06-08T21:11:00Z">
        <w:r w:rsidR="002B6FD4">
          <w:rPr>
            <w:szCs w:val="24"/>
          </w:rPr>
          <w:t>else</w:t>
        </w:r>
      </w:ins>
      <w:r>
        <w:rPr>
          <w:szCs w:val="24"/>
        </w:rPr>
        <w:t xml:space="preserve">, identify and correct the outstanding error(s) before repeating the batch validation procedure. </w:t>
      </w:r>
      <w:del w:id="736"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w:t>
      </w:r>
      <w:proofErr w:type="spellStart"/>
      <w:r>
        <w:rPr>
          <w:szCs w:val="24"/>
        </w:rPr>
        <w:t>RangeShifter</w:t>
      </w:r>
      <w:proofErr w:type="spellEnd"/>
      <w:r>
        <w:rPr>
          <w:szCs w:val="24"/>
        </w:rPr>
        <w:t xml:space="preserve">.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37" w:name="_Toc457377030"/>
      <w:r>
        <w:lastRenderedPageBreak/>
        <w:br w:type="page"/>
      </w:r>
    </w:p>
    <w:p w14:paraId="661B5CB0" w14:textId="0AB8ED66" w:rsidR="005C0200" w:rsidRPr="00D123FB" w:rsidRDefault="005C0200" w:rsidP="005C0200">
      <w:pPr>
        <w:pStyle w:val="Heading2"/>
        <w:numPr>
          <w:ilvl w:val="1"/>
          <w:numId w:val="14"/>
        </w:numPr>
      </w:pPr>
      <w:bookmarkStart w:id="738" w:name="_Toc54110105"/>
      <w:r w:rsidRPr="00D123FB">
        <w:lastRenderedPageBreak/>
        <w:t xml:space="preserve">Exercise </w:t>
      </w:r>
      <w:bookmarkEnd w:id="737"/>
      <w:r>
        <w:t>5</w:t>
      </w:r>
      <w:bookmarkEnd w:id="738"/>
      <w:r w:rsidRPr="00D123FB">
        <w:t xml:space="preserve"> </w:t>
      </w:r>
    </w:p>
    <w:p w14:paraId="42BFB6B6" w14:textId="77777777" w:rsidR="005C0200" w:rsidRPr="00D123FB" w:rsidRDefault="005C0200" w:rsidP="005C0200">
      <w:pPr>
        <w:pStyle w:val="Heading3"/>
        <w:numPr>
          <w:ilvl w:val="2"/>
          <w:numId w:val="14"/>
        </w:numPr>
      </w:pPr>
      <w:bookmarkStart w:id="739" w:name="_Toc54110106"/>
      <w:r>
        <w:t xml:space="preserve">Introduction to genetics in </w:t>
      </w:r>
      <w:proofErr w:type="spellStart"/>
      <w:r w:rsidRPr="00D123FB">
        <w:t>RangeShifter</w:t>
      </w:r>
      <w:proofErr w:type="spellEnd"/>
      <w:r>
        <w:t xml:space="preserve"> v2</w:t>
      </w:r>
      <w:bookmarkEnd w:id="739"/>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740" w:author="Pannetier, Theo" w:date="2024-06-08T19:22:00Z">
        <w:r w:rsidRPr="00F3526D" w:rsidDel="00A27D76">
          <w:rPr>
            <w:i/>
          </w:rPr>
          <w:delText>Archfile</w:delText>
        </w:r>
      </w:del>
      <w:proofErr w:type="spellStart"/>
      <w:ins w:id="741"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742" w:author="Pannetier, Theo" w:date="2024-06-08T19:23:00Z"/>
        </w:rPr>
      </w:pPr>
      <w:r w:rsidRPr="009F0226">
        <w:t xml:space="preserve">Emigration is density-dependent, sex-dependent and exhibits individual variability. Only the juvenile stage may emigrate. The initial trait distributions </w:t>
      </w:r>
      <w:del w:id="743" w:author="Pannetier, Theo" w:date="2024-06-08T19:21:00Z">
        <w:r w:rsidRPr="009F0226" w:rsidDel="00A27D76">
          <w:delText xml:space="preserve">are </w:delText>
        </w:r>
      </w:del>
      <w:ins w:id="744" w:author="Pannetier, Theo" w:date="2024-06-08T19:21:00Z">
        <w:r w:rsidR="00A27D76">
          <w:t>(</w:t>
        </w:r>
      </w:ins>
      <w:r w:rsidRPr="009F0226">
        <w:t>the same for both sexes</w:t>
      </w:r>
      <w:ins w:id="745" w:author="Pannetier, Theo" w:date="2024-06-08T19:21:00Z">
        <w:r w:rsidR="00A27D76">
          <w:t>)</w:t>
        </w:r>
      </w:ins>
      <w:del w:id="746" w:author="Pannetier, Theo" w:date="2024-06-08T19:21:00Z">
        <w:r w:rsidRPr="009F0226" w:rsidDel="00A27D76">
          <w:delText xml:space="preserve">, and </w:delText>
        </w:r>
      </w:del>
      <w:r w:rsidRPr="009F0226">
        <w:t xml:space="preserve">should be </w:t>
      </w:r>
      <w:ins w:id="747" w:author="Pannetier, Theo" w:date="2024-06-08T19:21:00Z">
        <w:r w:rsidR="00A27D76">
          <w:t>normal distributions with the following parameters:</w:t>
        </w:r>
      </w:ins>
      <w:del w:id="748"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49" w:author="Pannetier, Theo" w:date="2024-06-08T19:23:00Z"/>
          <w:rPrChange w:id="750" w:author="Pannetier, Theo" w:date="2024-06-08T19:23:00Z">
            <w:rPr>
              <w:ins w:id="751" w:author="Pannetier, Theo" w:date="2024-06-08T19:23:00Z"/>
              <w:i/>
            </w:rPr>
          </w:rPrChange>
        </w:rPr>
      </w:pPr>
      <w:r w:rsidRPr="009F0226">
        <w:rPr>
          <w:i/>
        </w:rPr>
        <w:t>D0</w:t>
      </w:r>
      <w:ins w:id="752" w:author="Pannetier, Theo" w:date="2024-06-08T19:23:00Z">
        <w:r w:rsidR="00A27D76">
          <w:rPr>
            <w:i/>
          </w:rPr>
          <w:t xml:space="preserve"> m</w:t>
        </w:r>
      </w:ins>
      <w:del w:id="753" w:author="Pannetier, Theo" w:date="2024-06-08T19:23:00Z">
        <w:r w:rsidRPr="009F0226" w:rsidDel="00A27D76">
          <w:rPr>
            <w:i/>
          </w:rPr>
          <w:delText>M</w:delText>
        </w:r>
      </w:del>
      <w:r w:rsidRPr="009F0226">
        <w:rPr>
          <w:i/>
        </w:rPr>
        <w:t>ean</w:t>
      </w:r>
      <w:r w:rsidRPr="009F0226">
        <w:t> = 0.</w:t>
      </w:r>
      <w:ins w:id="754" w:author="Pannetier, Theo" w:date="2024-06-08T19:24:00Z">
        <w:r w:rsidR="00A27D76">
          <w:t>0</w:t>
        </w:r>
      </w:ins>
      <w:r w:rsidRPr="009F0226">
        <w:t>5</w:t>
      </w:r>
      <w:del w:id="755" w:author="Pannetier, Theo" w:date="2024-06-08T19:23:00Z">
        <w:r w:rsidRPr="009F0226" w:rsidDel="00A27D76">
          <w:delText xml:space="preserve">, </w:delText>
        </w:r>
        <w:r w:rsidRPr="009F0226" w:rsidDel="00A27D76">
          <w:rPr>
            <w:i/>
          </w:rPr>
          <w:delText>D0SD</w:delText>
        </w:r>
      </w:del>
      <w:ins w:id="756" w:author="Pannetier, Theo" w:date="2024-06-08T19:23:00Z">
        <w:r w:rsidR="00A27D76">
          <w:rPr>
            <w:i/>
          </w:rPr>
          <w:t>s.d.</w:t>
        </w:r>
      </w:ins>
      <w:r w:rsidRPr="009F0226">
        <w:t> = 0.</w:t>
      </w:r>
      <w:ins w:id="757" w:author="Pannetier, Theo" w:date="2024-06-08T19:24:00Z">
        <w:r w:rsidR="00A27D76">
          <w:t>0</w:t>
        </w:r>
      </w:ins>
      <w:r w:rsidRPr="009F0226">
        <w:t xml:space="preserve">1, </w:t>
      </w:r>
      <w:del w:id="758"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59" w:author="Pannetier, Theo" w:date="2024-06-08T19:24:00Z"/>
          <w:rPrChange w:id="760" w:author="Pannetier, Theo" w:date="2024-06-08T19:24:00Z">
            <w:rPr>
              <w:ins w:id="761" w:author="Pannetier, Theo" w:date="2024-06-08T19:24:00Z"/>
              <w:i/>
            </w:rPr>
          </w:rPrChange>
        </w:rPr>
      </w:pPr>
      <w:r w:rsidRPr="009F0226">
        <w:rPr>
          <w:i/>
        </w:rPr>
        <w:t>A</w:t>
      </w:r>
      <w:r w:rsidR="005C0200" w:rsidRPr="009F0226">
        <w:rPr>
          <w:i/>
        </w:rPr>
        <w:t>lpha</w:t>
      </w:r>
      <w:ins w:id="762" w:author="Pannetier, Theo" w:date="2024-06-08T19:23:00Z">
        <w:r>
          <w:rPr>
            <w:i/>
          </w:rPr>
          <w:t xml:space="preserve"> m</w:t>
        </w:r>
      </w:ins>
      <w:del w:id="763" w:author="Pannetier, Theo" w:date="2024-06-08T19:23:00Z">
        <w:r w:rsidR="005C0200" w:rsidRPr="009F0226" w:rsidDel="00A27D76">
          <w:rPr>
            <w:i/>
          </w:rPr>
          <w:delText>M</w:delText>
        </w:r>
      </w:del>
      <w:r w:rsidR="005C0200" w:rsidRPr="009F0226">
        <w:rPr>
          <w:i/>
        </w:rPr>
        <w:t>ean</w:t>
      </w:r>
      <w:r w:rsidR="005C0200" w:rsidRPr="009F0226">
        <w:t> = </w:t>
      </w:r>
      <w:ins w:id="764" w:author="Pannetier, Theo" w:date="2024-06-08T19:23:00Z">
        <w:r>
          <w:t>2</w:t>
        </w:r>
      </w:ins>
      <w:del w:id="765" w:author="Pannetier, Theo" w:date="2024-06-08T19:23:00Z">
        <w:r w:rsidR="005C0200" w:rsidRPr="009F0226" w:rsidDel="00A27D76">
          <w:delText>1</w:delText>
        </w:r>
      </w:del>
      <w:r w:rsidR="005C0200" w:rsidRPr="009F0226">
        <w:t xml:space="preserve">0.0, </w:t>
      </w:r>
      <w:del w:id="766" w:author="Pannetier, Theo" w:date="2024-06-08T19:24:00Z">
        <w:r w:rsidR="005C0200" w:rsidRPr="009F0226" w:rsidDel="00A27D76">
          <w:rPr>
            <w:i/>
          </w:rPr>
          <w:delText>alphaSD</w:delText>
        </w:r>
      </w:del>
      <w:proofErr w:type="spellStart"/>
      <w:ins w:id="767" w:author="Pannetier, Theo" w:date="2024-06-08T19:24:00Z">
        <w:r>
          <w:rPr>
            <w:i/>
          </w:rPr>
          <w:t>s.d.</w:t>
        </w:r>
      </w:ins>
      <w:proofErr w:type="spellEnd"/>
      <w:r w:rsidR="005C0200" w:rsidRPr="009F0226">
        <w:t> = </w:t>
      </w:r>
      <w:ins w:id="768" w:author="Pannetier, Theo" w:date="2024-06-08T19:24:00Z">
        <w:r>
          <w:t>4</w:t>
        </w:r>
      </w:ins>
      <w:del w:id="769" w:author="Pannetier, Theo" w:date="2024-06-08T19:24:00Z">
        <w:r w:rsidR="005C0200" w:rsidRPr="009F0226" w:rsidDel="00A27D76">
          <w:delText>2</w:delText>
        </w:r>
      </w:del>
      <w:r w:rsidR="005C0200" w:rsidRPr="009F0226">
        <w:t xml:space="preserve">.0, </w:t>
      </w:r>
      <w:del w:id="770"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71" w:author="Pannetier, Theo" w:date="2024-06-08T19:23:00Z">
          <w:pPr>
            <w:pStyle w:val="Normalnumbered"/>
          </w:pPr>
        </w:pPrChange>
      </w:pPr>
      <w:r w:rsidRPr="009F0226">
        <w:rPr>
          <w:i/>
        </w:rPr>
        <w:t>B</w:t>
      </w:r>
      <w:r w:rsidR="005C0200" w:rsidRPr="009F0226">
        <w:rPr>
          <w:i/>
        </w:rPr>
        <w:t>eta</w:t>
      </w:r>
      <w:ins w:id="772" w:author="Pannetier, Theo" w:date="2024-06-08T19:25:00Z">
        <w:r>
          <w:rPr>
            <w:i/>
          </w:rPr>
          <w:t xml:space="preserve"> m</w:t>
        </w:r>
      </w:ins>
      <w:del w:id="773" w:author="Pannetier, Theo" w:date="2024-06-08T19:25:00Z">
        <w:r w:rsidR="005C0200" w:rsidRPr="009F0226" w:rsidDel="00A27D76">
          <w:rPr>
            <w:i/>
          </w:rPr>
          <w:delText>M</w:delText>
        </w:r>
      </w:del>
      <w:r w:rsidR="005C0200" w:rsidRPr="009F0226">
        <w:rPr>
          <w:i/>
        </w:rPr>
        <w:t>ean</w:t>
      </w:r>
      <w:r w:rsidR="005C0200" w:rsidRPr="009F0226">
        <w:t> = </w:t>
      </w:r>
      <w:ins w:id="774" w:author="Pannetier, Theo" w:date="2024-06-08T19:25:00Z">
        <w:r>
          <w:t>0.2</w:t>
        </w:r>
      </w:ins>
      <w:del w:id="775" w:author="Pannetier, Theo" w:date="2024-06-08T19:25:00Z">
        <w:r w:rsidR="005C0200" w:rsidRPr="009F0226" w:rsidDel="00A27D76">
          <w:delText>1.0</w:delText>
        </w:r>
      </w:del>
      <w:r w:rsidR="005C0200" w:rsidRPr="009F0226">
        <w:t xml:space="preserve">, </w:t>
      </w:r>
      <w:proofErr w:type="spellStart"/>
      <w:ins w:id="776" w:author="Pannetier, Theo" w:date="2024-06-08T19:25:00Z">
        <w:r>
          <w:rPr>
            <w:i/>
          </w:rPr>
          <w:t>s.d.</w:t>
        </w:r>
      </w:ins>
      <w:proofErr w:type="spellEnd"/>
      <w:del w:id="777" w:author="Pannetier, Theo" w:date="2024-06-08T19:25:00Z">
        <w:r w:rsidR="005C0200" w:rsidRPr="009F0226" w:rsidDel="00A27D76">
          <w:rPr>
            <w:i/>
          </w:rPr>
          <w:delText>betaSD</w:delText>
        </w:r>
      </w:del>
      <w:r w:rsidR="005C0200" w:rsidRPr="009F0226">
        <w:t> = 0.</w:t>
      </w:r>
      <w:ins w:id="778" w:author="Pannetier, Theo" w:date="2024-06-08T19:25:00Z">
        <w:r>
          <w:t>04</w:t>
        </w:r>
      </w:ins>
      <w:del w:id="779" w:author="Pannetier, Theo" w:date="2024-06-08T19:25:00Z">
        <w:r w:rsidR="005C0200" w:rsidRPr="009F0226" w:rsidDel="00A27D76">
          <w:delText>2</w:delText>
        </w:r>
      </w:del>
      <w:del w:id="780"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781" w:author="Pannetier, Theo" w:date="2024-06-08T19:26:00Z"/>
          <w:moveTo w:id="782" w:author="Pannetier, Theo" w:date="2024-06-08T19:26:00Z"/>
        </w:rPr>
      </w:pPr>
      <w:r>
        <w:t>Settlement is density-dependent, sex-dependent and exhibits individual variability in density dependence.</w:t>
      </w:r>
      <w:r w:rsidRPr="00A32856">
        <w:t xml:space="preserve"> </w:t>
      </w:r>
      <w:del w:id="783"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84" w:author="Pannetier, Theo" w:date="2024-06-08T19:26:00Z">
        <w:r w:rsidR="00A27D76">
          <w:t xml:space="preserve"> </w:t>
        </w:r>
      </w:ins>
      <w:moveToRangeStart w:id="785" w:author="Pannetier, Theo" w:date="2024-06-08T19:26:00Z" w:name="move168767208"/>
      <w:moveTo w:id="786" w:author="Pannetier, Theo" w:date="2024-06-08T19:26:00Z">
        <w:r w:rsidR="00A27D76">
          <w:t xml:space="preserve">Males are required to find a mate in the cell in order to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785"/>
    <w:p w14:paraId="575ADDA4" w14:textId="4B3A3641" w:rsidR="00A27D76" w:rsidRDefault="00A27D76">
      <w:pPr>
        <w:pStyle w:val="Normalnumbered"/>
        <w:numPr>
          <w:ilvl w:val="0"/>
          <w:numId w:val="0"/>
        </w:numPr>
        <w:ind w:left="360"/>
        <w:rPr>
          <w:ins w:id="787" w:author="Pannetier, Theo" w:date="2024-06-08T19:26:00Z"/>
        </w:rPr>
        <w:pPrChange w:id="788" w:author="Pannetier, Theo" w:date="2024-06-08T19:26:00Z">
          <w:pPr>
            <w:pStyle w:val="Normalnumbered"/>
          </w:pPr>
        </w:pPrChange>
      </w:pPr>
      <w:ins w:id="789"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790" w:author="Pannetier, Theo" w:date="2024-06-08T19:26:00Z"/>
        </w:rPr>
      </w:pPr>
      <w:ins w:id="791" w:author="Pannetier, Theo" w:date="2024-06-08T19:27:00Z">
        <w:r>
          <w:rPr>
            <w:i/>
          </w:rPr>
          <w:t>S</w:t>
        </w:r>
      </w:ins>
      <w:ins w:id="792" w:author="Pannetier, Theo" w:date="2024-06-08T19:26:00Z">
        <w:r w:rsidRPr="009F0226">
          <w:rPr>
            <w:i/>
          </w:rPr>
          <w:t>0</w:t>
        </w:r>
        <w:r>
          <w:rPr>
            <w:i/>
          </w:rPr>
          <w:t xml:space="preserve"> m</w:t>
        </w:r>
        <w:r w:rsidRPr="009F0226">
          <w:rPr>
            <w:i/>
          </w:rPr>
          <w:t>ean</w:t>
        </w:r>
        <w:r w:rsidRPr="009F0226">
          <w:t> = 0.</w:t>
        </w:r>
      </w:ins>
      <w:ins w:id="793" w:author="Pannetier, Theo" w:date="2024-06-08T19:27:00Z">
        <w:r>
          <w:t>07</w:t>
        </w:r>
      </w:ins>
      <w:ins w:id="794" w:author="Pannetier, Theo" w:date="2024-06-08T19:26:00Z">
        <w:r w:rsidRPr="009F0226">
          <w:t>5</w:t>
        </w:r>
      </w:ins>
      <w:ins w:id="795" w:author="Pannetier, Theo" w:date="2024-06-08T19:27:00Z">
        <w:r>
          <w:t xml:space="preserve">, </w:t>
        </w:r>
      </w:ins>
      <w:proofErr w:type="spellStart"/>
      <w:ins w:id="796"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797" w:author="Pannetier, Theo" w:date="2024-06-08T19:26:00Z"/>
        </w:rPr>
      </w:pPr>
      <w:ins w:id="798" w:author="Pannetier, Theo" w:date="2024-06-08T19:26:00Z">
        <w:r w:rsidRPr="009F0226">
          <w:rPr>
            <w:i/>
          </w:rPr>
          <w:t>Alpha</w:t>
        </w:r>
        <w:r>
          <w:rPr>
            <w:i/>
          </w:rPr>
          <w:t xml:space="preserve"> m</w:t>
        </w:r>
        <w:r w:rsidRPr="009F0226">
          <w:rPr>
            <w:i/>
          </w:rPr>
          <w:t>ean</w:t>
        </w:r>
        <w:r w:rsidRPr="009F0226">
          <w:t> = </w:t>
        </w:r>
      </w:ins>
      <w:ins w:id="799" w:author="Pannetier, Theo" w:date="2024-06-08T19:27:00Z">
        <w:r>
          <w:t>-</w:t>
        </w:r>
      </w:ins>
      <w:ins w:id="800"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801" w:author="Pannetier, Theo" w:date="2024-06-08T19:26:00Z"/>
        </w:rPr>
        <w:pPrChange w:id="802" w:author="Pannetier, Theo" w:date="2024-06-08T19:26:00Z">
          <w:pPr>
            <w:pStyle w:val="Normalnumbered"/>
          </w:pPr>
        </w:pPrChange>
      </w:pPr>
      <w:ins w:id="803"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804" w:author="Pannetier, Theo" w:date="2024-06-08T19:26:00Z"/>
        </w:rPr>
      </w:pPr>
      <w:moveFromRangeStart w:id="805" w:author="Pannetier, Theo" w:date="2024-06-08T19:26:00Z" w:name="move168767208"/>
      <w:moveFrom w:id="806"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05"/>
    <w:p w14:paraId="7BF7F25C" w14:textId="05D82E64" w:rsidR="005C0200" w:rsidRPr="00E82CE9" w:rsidRDefault="005C0200" w:rsidP="005C0200">
      <w:pPr>
        <w:pStyle w:val="Normalnumbered"/>
      </w:pPr>
      <w:del w:id="807" w:author="Pannetier, Theo" w:date="2024-06-08T19:30:00Z">
        <w:r w:rsidDel="001E726F">
          <w:delText xml:space="preserve">The </w:delText>
        </w:r>
      </w:del>
      <w:ins w:id="808" w:author="Pannetier, Theo" w:date="2024-06-08T19:30:00Z">
        <w:r w:rsidR="001E726F">
          <w:t xml:space="preserve">Using the </w:t>
        </w:r>
        <w:proofErr w:type="spellStart"/>
        <w:r w:rsidR="001E726F">
          <w:t>GeneticsFile</w:t>
        </w:r>
        <w:proofErr w:type="spellEnd"/>
        <w:r w:rsidR="001E726F">
          <w:t xml:space="preserve"> and </w:t>
        </w:r>
      </w:ins>
      <w:proofErr w:type="spellStart"/>
      <w:ins w:id="809" w:author="Pannetier, Theo" w:date="2024-06-08T19:31:00Z">
        <w:r w:rsidR="001E726F">
          <w:t>TraitsFile</w:t>
        </w:r>
        <w:proofErr w:type="spellEnd"/>
        <w:r w:rsidR="001E726F">
          <w:t xml:space="preserve">, set the </w:t>
        </w:r>
      </w:ins>
      <w:r>
        <w:t xml:space="preserve">genetic architecture </w:t>
      </w:r>
      <w:del w:id="810" w:author="Pannetier, Theo" w:date="2024-06-08T19:31:00Z">
        <w:r w:rsidDel="001E726F">
          <w:delText>should comprise</w:delText>
        </w:r>
      </w:del>
      <w:ins w:id="811"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12" w:author="Pannetier, Theo" w:date="2024-06-08T19:32:00Z">
        <w:r w:rsidR="001E726F">
          <w:t xml:space="preserve"> for the trait it controls</w:t>
        </w:r>
      </w:ins>
      <w:r>
        <w:t xml:space="preserve">. Also </w:t>
      </w:r>
      <w:r w:rsidRPr="00E82CE9">
        <w:t xml:space="preserve">set </w:t>
      </w:r>
      <w:del w:id="813" w:author="Pannetier, Theo" w:date="2024-06-08T19:32:00Z">
        <w:r w:rsidRPr="00E82CE9" w:rsidDel="001E726F">
          <w:rPr>
            <w:rPrChange w:id="814" w:author="Pannetier, Theo" w:date="2024-06-08T20:17:00Z">
              <w:rPr>
                <w:i/>
                <w:iCs/>
              </w:rPr>
            </w:rPrChange>
          </w:rPr>
          <w:delText>ProbMutn</w:delText>
        </w:r>
        <w:r w:rsidRPr="00E82CE9" w:rsidDel="001E726F">
          <w:delText> =</w:delText>
        </w:r>
      </w:del>
      <w:ins w:id="815" w:author="Pannetier, Theo" w:date="2024-06-08T19:32:00Z">
        <w:r w:rsidR="001E726F" w:rsidRPr="00E82CE9">
          <w:rPr>
            <w:rPrChange w:id="816" w:author="Pannetier, Theo" w:date="2024-06-08T20:17:00Z">
              <w:rPr>
                <w:i/>
                <w:iCs/>
              </w:rPr>
            </w:rPrChange>
          </w:rPr>
          <w:t>the mutation rate to</w:t>
        </w:r>
      </w:ins>
      <w:r w:rsidRPr="00E82CE9">
        <w:t> 0.0001,</w:t>
      </w:r>
      <w:r w:rsidRPr="00E82CE9">
        <w:rPr>
          <w:rPrChange w:id="817" w:author="Pannetier, Theo" w:date="2024-06-08T20:17:00Z">
            <w:rPr>
              <w:i/>
              <w:iCs/>
            </w:rPr>
          </w:rPrChange>
        </w:rPr>
        <w:t xml:space="preserve"> </w:t>
      </w:r>
      <w:del w:id="818" w:author="Pannetier, Theo" w:date="2024-06-08T19:32:00Z">
        <w:r w:rsidRPr="00E82CE9" w:rsidDel="001E726F">
          <w:rPr>
            <w:rPrChange w:id="819" w:author="Pannetier, Theo" w:date="2024-06-08T20:17:00Z">
              <w:rPr>
                <w:i/>
                <w:iCs/>
              </w:rPr>
            </w:rPrChange>
          </w:rPr>
          <w:delText>ProbCross</w:delText>
        </w:r>
        <w:r w:rsidRPr="00E82CE9" w:rsidDel="001E726F">
          <w:delText> =</w:delText>
        </w:r>
      </w:del>
      <w:ins w:id="820" w:author="Pannetier, Theo" w:date="2024-06-08T19:32:00Z">
        <w:r w:rsidR="001E726F" w:rsidRPr="00E82CE9">
          <w:rPr>
            <w:rPrChange w:id="821" w:author="Pannetier, Theo" w:date="2024-06-08T20:17:00Z">
              <w:rPr>
                <w:i/>
                <w:iCs/>
              </w:rPr>
            </w:rPrChange>
          </w:rPr>
          <w:t>the recombination rate to</w:t>
        </w:r>
      </w:ins>
      <w:r w:rsidRPr="00E82CE9">
        <w:t> 0.25</w:t>
      </w:r>
      <w:ins w:id="822"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823" w:author="Pannetier, Theo" w:date="2024-06-08T20:18:00Z">
        <w:r w:rsidRPr="00E82CE9" w:rsidDel="00E82CE9">
          <w:delText>,</w:delText>
        </w:r>
        <w:r w:rsidRPr="00E82CE9" w:rsidDel="00E82CE9">
          <w:rPr>
            <w:rPrChange w:id="824" w:author="Pannetier, Theo" w:date="2024-06-08T20:17:00Z">
              <w:rPr>
                <w:i/>
              </w:rPr>
            </w:rPrChange>
          </w:rPr>
          <w:delText xml:space="preserve"> AlleleSD</w:delText>
        </w:r>
        <w:r w:rsidRPr="00E82CE9" w:rsidDel="00E82CE9">
          <w:delText> = 0.01 and</w:delText>
        </w:r>
        <w:r w:rsidRPr="00E82CE9" w:rsidDel="00E82CE9">
          <w:rPr>
            <w:rPrChange w:id="825"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26"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27" w:author="Pannetier, Theo" w:date="2024-06-08T19:30:00Z"/>
          <w:szCs w:val="24"/>
        </w:rPr>
      </w:pPr>
      <w:del w:id="828"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29" w:author="Pannetier, Theo" w:date="2024-06-08T20:19:00Z">
        <w:r w:rsidDel="00E82CE9">
          <w:delText>Using the same data file, p</w:delText>
        </w:r>
      </w:del>
      <w:ins w:id="830"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31" w:author="Pannetier, Theo" w:date="2024-06-08T20:29:00Z">
        <w:r w:rsidDel="00442B9D">
          <w:delText xml:space="preserve">Applying </w:delText>
        </w:r>
      </w:del>
      <w:ins w:id="832" w:author="Pannetier, Theo" w:date="2024-06-08T20:29:00Z">
        <w:r w:rsidR="00442B9D">
          <w:t xml:space="preserve">Studying the </w:t>
        </w:r>
      </w:ins>
      <w:ins w:id="833" w:author="Pannetier, Theo" w:date="2024-06-08T20:30:00Z">
        <w:r w:rsidR="001000A3">
          <w:t xml:space="preserve">effect of the </w:t>
        </w:r>
      </w:ins>
      <w:r>
        <w:t>genetic architecture</w:t>
      </w:r>
      <w:del w:id="834" w:author="Pannetier, Theo" w:date="2024-06-08T20:30:00Z">
        <w:r w:rsidDel="00442B9D">
          <w:delText xml:space="preserve"> explicitly</w:delText>
        </w:r>
      </w:del>
    </w:p>
    <w:p w14:paraId="5E2D8D8F" w14:textId="0919BE70" w:rsidR="005C0200" w:rsidRDefault="00442B9D" w:rsidP="00442B9D">
      <w:ins w:id="835" w:author="Pannetier, Theo" w:date="2024-06-08T20:26:00Z">
        <w:r>
          <w:t>Change the genetic architecture so that</w:t>
        </w:r>
      </w:ins>
      <w:ins w:id="836" w:author="Pannetier, Theo" w:date="2024-06-08T20:28:00Z">
        <w:r>
          <w:t xml:space="preserve"> t</w:t>
        </w:r>
      </w:ins>
      <w:ins w:id="837" w:author="Pannetier, Theo" w:date="2024-06-08T20:27:00Z">
        <w:r>
          <w:t>he genome contains only 3 chromosomes</w:t>
        </w:r>
      </w:ins>
      <w:ins w:id="838" w:author="Pannetier, Theo" w:date="2024-06-08T20:28:00Z">
        <w:r>
          <w:t xml:space="preserve">. </w:t>
        </w:r>
      </w:ins>
      <w:ins w:id="839" w:author="Pannetier, Theo" w:date="2024-06-08T20:27:00Z">
        <w:r>
          <w:t xml:space="preserve">Each trait </w:t>
        </w:r>
      </w:ins>
      <w:ins w:id="840" w:author="Pannetier, Theo" w:date="2024-06-08T20:28:00Z">
        <w:r>
          <w:t xml:space="preserve">is controlled by two loci on the same chromosome, separated by three positions (so that they are only distantly linked). </w:t>
        </w:r>
      </w:ins>
      <w:del w:id="841"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42"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43" w:author="Pannetier, Theo" w:date="2024-06-08T20:25:00Z"/>
          <w:szCs w:val="24"/>
        </w:rPr>
      </w:pPr>
      <w:del w:id="844"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45" w:author="Pannetier, Theo" w:date="2024-06-08T20:29:00Z"/>
          <w:szCs w:val="24"/>
        </w:rPr>
      </w:pPr>
      <w:del w:id="846"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47" w:name="_Toc54110107"/>
      <w:r w:rsidRPr="00D123FB">
        <w:lastRenderedPageBreak/>
        <w:t>References</w:t>
      </w:r>
      <w:bookmarkEnd w:id="847"/>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48"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49" w:author="Pannetier, Theo" w:date="2024-06-04T20:40:00Z">
            <w:rPr/>
          </w:rPrChange>
        </w:rPr>
      </w:pPr>
      <w:ins w:id="850" w:author="Pannetier, Theo" w:date="2024-06-04T20:39:00Z">
        <w:r w:rsidRPr="00046A8E">
          <w:rPr>
            <w:i/>
            <w:iCs/>
          </w:rPr>
          <w:t xml:space="preserve">Peng B., Kimmel M., Amos C. </w:t>
        </w:r>
      </w:ins>
      <w:ins w:id="851" w:author="Pannetier, Theo" w:date="2024-06-04T20:40:00Z">
        <w:r w:rsidRPr="00046A8E">
          <w:rPr>
            <w:i/>
            <w:iCs/>
          </w:rPr>
          <w:t xml:space="preserve">(2012) </w:t>
        </w:r>
      </w:ins>
      <w:ins w:id="852" w:author="Pannetier, Theo" w:date="2024-06-04T20:39:00Z">
        <w:r w:rsidRPr="00046A8E">
          <w:rPr>
            <w:i/>
            <w:iCs/>
          </w:rPr>
          <w:t xml:space="preserve">Forward-Time Population Genetics Simulations: Methods, Implementation, and Applications. </w:t>
        </w:r>
        <w:r w:rsidRPr="00046A8E">
          <w:rPr>
            <w:i/>
            <w:iCs/>
            <w:rPrChange w:id="853" w:author="Pannetier, Theo" w:date="2024-06-04T20:40:00Z">
              <w:rPr>
                <w:rFonts w:asciiTheme="minorHAnsi" w:eastAsiaTheme="minorHAnsi" w:hAnsiTheme="minorHAnsi" w:cstheme="minorBidi"/>
                <w:kern w:val="2"/>
                <w:szCs w:val="22"/>
              </w:rPr>
            </w:rPrChange>
          </w:rPr>
          <w:t>Wiley-Blackwel</w:t>
        </w:r>
      </w:ins>
      <w:ins w:id="854" w:author="Pannetier, Theo" w:date="2024-06-04T20:40:00Z">
        <w:r w:rsidRPr="00046A8E">
          <w:rPr>
            <w:i/>
            <w:iCs/>
            <w:rPrChange w:id="855"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56" w:author="Pannetier, Theo" w:date="2024-06-04T20:36:00Z"/>
        </w:rPr>
        <w:pPrChange w:id="857" w:author="Pannetier, Theo" w:date="2024-06-04T20:38:00Z">
          <w:pPr>
            <w:pStyle w:val="Heading1"/>
          </w:pPr>
        </w:pPrChange>
      </w:pPr>
      <w:ins w:id="858" w:author="Pannetier, Theo" w:date="2024-06-04T20:36:00Z">
        <w:r w:rsidRPr="00046A8E">
          <w:t xml:space="preserve">Weir, B.S., and Cockerham, C. C. </w:t>
        </w:r>
      </w:ins>
      <w:ins w:id="859" w:author="Pannetier, Theo" w:date="2024-06-04T20:39:00Z">
        <w:r w:rsidR="00BB6C1A" w:rsidRPr="00046A8E">
          <w:t xml:space="preserve">(1984) </w:t>
        </w:r>
      </w:ins>
      <w:ins w:id="860" w:author="Pannetier, Theo" w:date="2024-06-04T20:36:00Z">
        <w:r w:rsidRPr="00046A8E">
          <w:rPr>
            <w:rPrChange w:id="861"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62"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63" w:author="Pannetier, Theo" w:date="2024-06-04T20:36:00Z"/>
        </w:rPr>
      </w:pPr>
      <w:ins w:id="864" w:author="Pannetier, Theo" w:date="2024-06-04T20:36:00Z">
        <w:r w:rsidRPr="00046A8E">
          <w:t xml:space="preserve">Weir, B.S., and Hill, W. G. </w:t>
        </w:r>
        <w:r w:rsidR="00BB6C1A" w:rsidRPr="00046A8E">
          <w:t xml:space="preserve">(2002) </w:t>
        </w:r>
        <w:r w:rsidRPr="00046A8E">
          <w:rPr>
            <w:rPrChange w:id="865"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66"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67"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4"/>
      <w:footerReference w:type="first" r:id="rId105"/>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48" w:author="Bocedi, Greta" w:date="2020-03-06T11:20:00Z" w:initials="BG">
    <w:p w14:paraId="6A9BDE6B" w14:textId="4CDDF29D" w:rsidR="00D97DB2" w:rsidRDefault="00D97DB2">
      <w:pPr>
        <w:pStyle w:val="CommentText"/>
      </w:pPr>
      <w:r>
        <w:rPr>
          <w:rStyle w:val="CommentReference"/>
        </w:rPr>
        <w:annotationRef/>
      </w:r>
      <w:r>
        <w:t>Same as Sim number???</w:t>
      </w:r>
    </w:p>
  </w:comment>
  <w:comment w:id="649" w:author="Palmer, Steve [2]" w:date="2020-08-13T11:59:00Z" w:initials="PS">
    <w:p w14:paraId="6DF5FC28" w14:textId="4401B07B" w:rsidR="00D97DB2" w:rsidRDefault="00D97DB2">
      <w:pPr>
        <w:pStyle w:val="CommentText"/>
      </w:pPr>
      <w:r>
        <w:rPr>
          <w:rStyle w:val="CommentReference"/>
        </w:rPr>
        <w:annotationRef/>
      </w:r>
      <w:r>
        <w:t>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4E6956" w14:textId="77777777" w:rsidR="00266EF3" w:rsidRDefault="00266EF3" w:rsidP="00185BD6">
      <w:pPr>
        <w:spacing w:after="0"/>
      </w:pPr>
      <w:r>
        <w:separator/>
      </w:r>
    </w:p>
  </w:endnote>
  <w:endnote w:type="continuationSeparator" w:id="0">
    <w:p w14:paraId="6EA15BE7" w14:textId="77777777" w:rsidR="00266EF3" w:rsidRDefault="00266EF3"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9D709" w14:textId="77777777" w:rsidR="00266EF3" w:rsidRDefault="00266EF3" w:rsidP="00185BD6">
      <w:pPr>
        <w:spacing w:after="0"/>
      </w:pPr>
      <w:r>
        <w:separator/>
      </w:r>
    </w:p>
  </w:footnote>
  <w:footnote w:type="continuationSeparator" w:id="0">
    <w:p w14:paraId="0F35527E" w14:textId="77777777" w:rsidR="00266EF3" w:rsidRDefault="00266EF3"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754E41A7"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CA25B2">
      <w:rPr>
        <w:noProof/>
        <w:sz w:val="20"/>
      </w:rPr>
      <w:t>20/08/24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7726"/>
    <w:rsid w:val="000A3BD0"/>
    <w:rsid w:val="000A573C"/>
    <w:rsid w:val="000B0675"/>
    <w:rsid w:val="000B11BD"/>
    <w:rsid w:val="000B6917"/>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3F68A2"/>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625"/>
        <o:r id="V:Rule2" type="connector" idref="#AutoShape 748"/>
        <o:r id="V:Rule3" type="connector" idref="#AutoShape 67"/>
        <o:r id="V:Rule4" type="connector" idref="#AutoShape 468"/>
        <o:r id="V:Rule5" type="connector" idref="#AutoShape 624"/>
        <o:r id="V:Rule6" type="connector" idref="#AutoShape 769"/>
        <o:r id="V:Rule7" type="connector" idref="#AutoShape 841"/>
        <o:r id="V:Rule8" type="connector" idref="#AutoShape 606"/>
        <o:r id="V:Rule9" type="connector" idref="#AutoShape 608"/>
        <o:r id="V:Rule10" type="connector" idref="#AutoShape 103"/>
        <o:r id="V:Rule11" type="connector" idref="#AutoShape 23"/>
        <o:r id="V:Rule12" type="connector" idref="#AutoShape 749"/>
        <o:r id="V:Rule13" type="connector" idref="#AutoShape 741"/>
        <o:r id="V:Rule14" type="connector" idref="#AutoShape 80"/>
        <o:r id="V:Rule15" type="connector" idref="#AutoShape 22"/>
        <o:r id="V:Rule16" type="connector" idref="#AutoShape 623"/>
        <o:r id="V:Rule17" type="connector" idref="#AutoShape 440"/>
        <o:r id="V:Rule18" type="connector" idref="#AutoShape 10"/>
        <o:r id="V:Rule19" type="connector" idref="#AutoShape 60"/>
        <o:r id="V:Rule20" type="connector" idref="#AutoShape 797"/>
        <o:r id="V:Rule21" type="connector" idref="#AutoShape 73"/>
        <o:r id="V:Rule22" type="connector" idref="#AutoShape 18"/>
        <o:r id="V:Rule23" type="connector" idref="#AutoShape 57"/>
        <o:r id="V:Rule24" type="connector" idref="#AutoShape 43"/>
        <o:r id="V:Rule25" type="connector" idref="#AutoShape 764"/>
        <o:r id="V:Rule26" type="connector" idref="#AutoShape 42"/>
        <o:r id="V:Rule27" type="connector" idref="#AutoShape 469"/>
        <o:r id="V:Rule28" type="connector" idref="#AutoShape 19"/>
        <o:r id="V:Rule29" type="connector" idref="#AutoShape 21"/>
        <o:r id="V:Rule30" type="connector" idref="#AutoShape 81"/>
        <o:r id="V:Rule31" type="connector" idref="#AutoShape 17"/>
        <o:r id="V:Rule32" type="connector" idref="#AutoShape 607"/>
        <o:r id="V:Rule33" type="connector" idref="#AutoShape 470"/>
        <o:r id="V:Rule34" type="connector" idref="#AutoShape 94"/>
        <o:r id="V:Rule35" type="connector" idref="#AutoShape 93"/>
        <o:r id="V:Rule36" type="connector" idref="#AutoShape 774"/>
        <o:r id="V:Rule37" type="connector" idref="#AutoShape 615"/>
        <o:r id="V:Rule38" type="connector" idref="#AutoShape 768"/>
        <o:r id="V:Rule39" type="connector" idref="#AutoShape 756"/>
        <o:r id="V:Rule40" type="connector" idref="#AutoShape 771"/>
        <o:r id="V:Rule41" type="connector" idref="#AutoShape 8"/>
        <o:r id="V:Rule42" type="connector" idref="#AutoShape 95"/>
        <o:r id="V:Rule43" type="connector" idref="#AutoShape 9"/>
        <o:r id="V:Rule44" type="connector" idref="#AutoShape 620"/>
        <o:r id="V:Rule45" type="connector" idref="#AutoShape 840"/>
        <o:r id="V:Rule46" type="connector" idref="#AutoShape 13"/>
        <o:r id="V:Rule47" type="connector" idref="#AutoShape 621"/>
        <o:r id="V:Rule48" type="connector" idref="#AutoShape 11"/>
        <o:r id="V:Rule49" type="connector" idref="#AutoShape 92"/>
        <o:r id="V:Rule50" type="connector" idref="#AutoShape 66"/>
        <o:r id="V:Rule51" type="connector" idref="#AutoShape 778"/>
        <o:r id="V:Rule52" type="connector" idref="#AutoShape 72"/>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6.wmf"/><Relationship Id="rId89" Type="http://schemas.openxmlformats.org/officeDocument/2006/relationships/image" Target="media/image70.emf"/><Relationship Id="rId16" Type="http://schemas.openxmlformats.org/officeDocument/2006/relationships/footer" Target="footer5.xml"/><Relationship Id="rId107" Type="http://schemas.microsoft.com/office/2011/relationships/people" Target="peop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wmf"/><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6.png"/><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2.png"/><Relationship Id="rId85" Type="http://schemas.openxmlformats.org/officeDocument/2006/relationships/oleObject" Target="embeddings/oleObject1.bin"/><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23.png"/><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69.emf"/><Relationship Id="rId91" Type="http://schemas.openxmlformats.org/officeDocument/2006/relationships/image" Target="media/image72.emf"/><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emf"/><Relationship Id="rId99" Type="http://schemas.openxmlformats.org/officeDocument/2006/relationships/image" Target="media/image80.png"/><Relationship Id="rId101"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8.emf"/><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8.emf"/><Relationship Id="rId61" Type="http://schemas.openxmlformats.org/officeDocument/2006/relationships/image" Target="media/image43.emf"/><Relationship Id="rId82" Type="http://schemas.openxmlformats.org/officeDocument/2006/relationships/image" Target="media/image64.emf"/><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1.emf"/><Relationship Id="rId105"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4.emf"/><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6350</TotalTime>
  <Pages>161</Pages>
  <Words>169928</Words>
  <Characters>968593</Characters>
  <Application>Microsoft Office Word</Application>
  <DocSecurity>0</DocSecurity>
  <Lines>8071</Lines>
  <Paragraphs>2272</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40</cp:revision>
  <dcterms:created xsi:type="dcterms:W3CDTF">2020-11-01T10:05:00Z</dcterms:created>
  <dcterms:modified xsi:type="dcterms:W3CDTF">2024-08-20T15:36:00Z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