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r w:rsidRPr="00D123FB">
        <w:rPr>
          <w:sz w:val="96"/>
          <w:szCs w:val="96"/>
        </w:rPr>
        <w:t>RangeShifter</w:t>
      </w:r>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How to use the RangeShifter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RangeShifter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2473F2DA"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063DBF">
          <w:rPr>
            <w:webHidden/>
          </w:rPr>
          <w:t>1</w:t>
        </w:r>
        <w:r w:rsidR="00092A14">
          <w:rPr>
            <w:webHidden/>
          </w:rPr>
          <w:fldChar w:fldCharType="end"/>
        </w:r>
      </w:hyperlink>
    </w:p>
    <w:p w14:paraId="2791FB06" w14:textId="546B0C7D"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063DBF">
          <w:rPr>
            <w:webHidden/>
          </w:rPr>
          <w:t>1</w:t>
        </w:r>
        <w:r w:rsidR="00092A14">
          <w:rPr>
            <w:webHidden/>
          </w:rPr>
          <w:fldChar w:fldCharType="end"/>
        </w:r>
      </w:hyperlink>
    </w:p>
    <w:p w14:paraId="2657EEE0" w14:textId="6CE03007"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063DBF">
          <w:rPr>
            <w:webHidden/>
          </w:rPr>
          <w:t>4</w:t>
        </w:r>
        <w:r w:rsidR="00092A14">
          <w:rPr>
            <w:webHidden/>
          </w:rPr>
          <w:fldChar w:fldCharType="end"/>
        </w:r>
      </w:hyperlink>
    </w:p>
    <w:p w14:paraId="1673BBC1" w14:textId="51B5BD69"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063DBF">
          <w:rPr>
            <w:webHidden/>
          </w:rPr>
          <w:t>5</w:t>
        </w:r>
        <w:r w:rsidR="00092A14">
          <w:rPr>
            <w:webHidden/>
          </w:rPr>
          <w:fldChar w:fldCharType="end"/>
        </w:r>
      </w:hyperlink>
    </w:p>
    <w:p w14:paraId="70F68D50" w14:textId="0A82947F"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063DBF">
          <w:rPr>
            <w:webHidden/>
          </w:rPr>
          <w:t>7</w:t>
        </w:r>
        <w:r w:rsidR="00092A14">
          <w:rPr>
            <w:webHidden/>
          </w:rPr>
          <w:fldChar w:fldCharType="end"/>
        </w:r>
      </w:hyperlink>
    </w:p>
    <w:p w14:paraId="3D982ABA" w14:textId="4187A111"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063DBF">
          <w:rPr>
            <w:webHidden/>
          </w:rPr>
          <w:t>9</w:t>
        </w:r>
        <w:r w:rsidR="00092A14">
          <w:rPr>
            <w:webHidden/>
          </w:rPr>
          <w:fldChar w:fldCharType="end"/>
        </w:r>
      </w:hyperlink>
    </w:p>
    <w:p w14:paraId="11ABF45F" w14:textId="6C54EB6F"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063DBF">
          <w:rPr>
            <w:webHidden/>
          </w:rPr>
          <w:t>9</w:t>
        </w:r>
        <w:r w:rsidR="00092A14">
          <w:rPr>
            <w:webHidden/>
          </w:rPr>
          <w:fldChar w:fldCharType="end"/>
        </w:r>
      </w:hyperlink>
    </w:p>
    <w:p w14:paraId="0CCA88FA" w14:textId="6E843C27"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063DBF">
          <w:rPr>
            <w:webHidden/>
          </w:rPr>
          <w:t>9</w:t>
        </w:r>
        <w:r w:rsidR="00092A14">
          <w:rPr>
            <w:webHidden/>
          </w:rPr>
          <w:fldChar w:fldCharType="end"/>
        </w:r>
      </w:hyperlink>
    </w:p>
    <w:p w14:paraId="50F59598" w14:textId="63D2A855"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063DBF">
          <w:rPr>
            <w:webHidden/>
          </w:rPr>
          <w:t>9</w:t>
        </w:r>
        <w:r w:rsidR="00092A14">
          <w:rPr>
            <w:webHidden/>
          </w:rPr>
          <w:fldChar w:fldCharType="end"/>
        </w:r>
      </w:hyperlink>
    </w:p>
    <w:p w14:paraId="7878B996" w14:textId="020B3DA5"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063DBF">
          <w:rPr>
            <w:webHidden/>
          </w:rPr>
          <w:t>9</w:t>
        </w:r>
        <w:r w:rsidR="00092A14">
          <w:rPr>
            <w:webHidden/>
          </w:rPr>
          <w:fldChar w:fldCharType="end"/>
        </w:r>
      </w:hyperlink>
    </w:p>
    <w:p w14:paraId="4A74B9BC" w14:textId="6E18CB8E"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063DBF">
          <w:rPr>
            <w:webHidden/>
          </w:rPr>
          <w:t>9</w:t>
        </w:r>
        <w:r w:rsidR="00092A14">
          <w:rPr>
            <w:webHidden/>
          </w:rPr>
          <w:fldChar w:fldCharType="end"/>
        </w:r>
      </w:hyperlink>
    </w:p>
    <w:p w14:paraId="7B064014" w14:textId="3DECD23E"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063DBF">
          <w:rPr>
            <w:webHidden/>
          </w:rPr>
          <w:t>11</w:t>
        </w:r>
        <w:r w:rsidR="00092A14">
          <w:rPr>
            <w:webHidden/>
          </w:rPr>
          <w:fldChar w:fldCharType="end"/>
        </w:r>
      </w:hyperlink>
    </w:p>
    <w:p w14:paraId="39D536DA" w14:textId="610E0538"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063DBF">
          <w:rPr>
            <w:webHidden/>
          </w:rPr>
          <w:t>13</w:t>
        </w:r>
        <w:r w:rsidR="00092A14">
          <w:rPr>
            <w:webHidden/>
          </w:rPr>
          <w:fldChar w:fldCharType="end"/>
        </w:r>
      </w:hyperlink>
    </w:p>
    <w:p w14:paraId="43A61F23" w14:textId="66893801"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063DBF">
          <w:rPr>
            <w:webHidden/>
          </w:rPr>
          <w:t>13</w:t>
        </w:r>
        <w:r w:rsidR="00092A14">
          <w:rPr>
            <w:webHidden/>
          </w:rPr>
          <w:fldChar w:fldCharType="end"/>
        </w:r>
      </w:hyperlink>
    </w:p>
    <w:p w14:paraId="570568AA" w14:textId="78DC26C7"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063DBF">
          <w:rPr>
            <w:webHidden/>
          </w:rPr>
          <w:t>13</w:t>
        </w:r>
        <w:r w:rsidR="00092A14">
          <w:rPr>
            <w:webHidden/>
          </w:rPr>
          <w:fldChar w:fldCharType="end"/>
        </w:r>
      </w:hyperlink>
    </w:p>
    <w:p w14:paraId="058D31A1" w14:textId="1B887C79"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063DBF">
          <w:rPr>
            <w:webHidden/>
          </w:rPr>
          <w:t>13</w:t>
        </w:r>
        <w:r w:rsidR="00092A14">
          <w:rPr>
            <w:webHidden/>
          </w:rPr>
          <w:fldChar w:fldCharType="end"/>
        </w:r>
      </w:hyperlink>
    </w:p>
    <w:p w14:paraId="14B5A83C" w14:textId="7078BBEA"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063DBF">
          <w:rPr>
            <w:webHidden/>
          </w:rPr>
          <w:t>15</w:t>
        </w:r>
        <w:r w:rsidR="00092A14">
          <w:rPr>
            <w:webHidden/>
          </w:rPr>
          <w:fldChar w:fldCharType="end"/>
        </w:r>
      </w:hyperlink>
    </w:p>
    <w:p w14:paraId="1803C8DC" w14:textId="10EB6BD2"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063DBF">
          <w:rPr>
            <w:webHidden/>
          </w:rPr>
          <w:t>16</w:t>
        </w:r>
        <w:r w:rsidR="00092A14">
          <w:rPr>
            <w:webHidden/>
          </w:rPr>
          <w:fldChar w:fldCharType="end"/>
        </w:r>
      </w:hyperlink>
    </w:p>
    <w:p w14:paraId="643D6933" w14:textId="7847C68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063DBF">
          <w:rPr>
            <w:webHidden/>
          </w:rPr>
          <w:t>17</w:t>
        </w:r>
        <w:r w:rsidR="00092A14">
          <w:rPr>
            <w:webHidden/>
          </w:rPr>
          <w:fldChar w:fldCharType="end"/>
        </w:r>
      </w:hyperlink>
    </w:p>
    <w:p w14:paraId="22F9BC18" w14:textId="764606F9"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063DBF">
          <w:rPr>
            <w:webHidden/>
          </w:rPr>
          <w:t>17</w:t>
        </w:r>
        <w:r w:rsidR="00092A14">
          <w:rPr>
            <w:webHidden/>
          </w:rPr>
          <w:fldChar w:fldCharType="end"/>
        </w:r>
      </w:hyperlink>
    </w:p>
    <w:p w14:paraId="61B1B424" w14:textId="7E90614F"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063DBF">
          <w:rPr>
            <w:webHidden/>
          </w:rPr>
          <w:t>18</w:t>
        </w:r>
        <w:r w:rsidR="00092A14">
          <w:rPr>
            <w:webHidden/>
          </w:rPr>
          <w:fldChar w:fldCharType="end"/>
        </w:r>
      </w:hyperlink>
    </w:p>
    <w:p w14:paraId="7958B798" w14:textId="78FDD625"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063DBF">
          <w:rPr>
            <w:webHidden/>
          </w:rPr>
          <w:t>19</w:t>
        </w:r>
        <w:r w:rsidR="00092A14">
          <w:rPr>
            <w:webHidden/>
          </w:rPr>
          <w:fldChar w:fldCharType="end"/>
        </w:r>
      </w:hyperlink>
    </w:p>
    <w:p w14:paraId="5B883F59" w14:textId="4050C1F7"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063DBF">
          <w:rPr>
            <w:webHidden/>
          </w:rPr>
          <w:t>20</w:t>
        </w:r>
        <w:r w:rsidR="00092A14">
          <w:rPr>
            <w:webHidden/>
          </w:rPr>
          <w:fldChar w:fldCharType="end"/>
        </w:r>
      </w:hyperlink>
    </w:p>
    <w:p w14:paraId="14F3205D" w14:textId="7DDEBCA2"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063DBF">
          <w:rPr>
            <w:webHidden/>
          </w:rPr>
          <w:t>30</w:t>
        </w:r>
        <w:r w:rsidR="00092A14">
          <w:rPr>
            <w:webHidden/>
          </w:rPr>
          <w:fldChar w:fldCharType="end"/>
        </w:r>
      </w:hyperlink>
    </w:p>
    <w:p w14:paraId="4E2D39E5" w14:textId="08081AE4"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063DBF">
          <w:rPr>
            <w:webHidden/>
          </w:rPr>
          <w:t>30</w:t>
        </w:r>
        <w:r w:rsidR="00092A14">
          <w:rPr>
            <w:webHidden/>
          </w:rPr>
          <w:fldChar w:fldCharType="end"/>
        </w:r>
      </w:hyperlink>
    </w:p>
    <w:p w14:paraId="3812E32E" w14:textId="1DD88693"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063DBF">
          <w:rPr>
            <w:webHidden/>
          </w:rPr>
          <w:t>32</w:t>
        </w:r>
        <w:r w:rsidR="00092A14">
          <w:rPr>
            <w:webHidden/>
          </w:rPr>
          <w:fldChar w:fldCharType="end"/>
        </w:r>
      </w:hyperlink>
    </w:p>
    <w:p w14:paraId="47A21F25" w14:textId="62BBECE2"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063DBF">
          <w:rPr>
            <w:webHidden/>
          </w:rPr>
          <w:t>33</w:t>
        </w:r>
        <w:r w:rsidR="00092A14">
          <w:rPr>
            <w:webHidden/>
          </w:rPr>
          <w:fldChar w:fldCharType="end"/>
        </w:r>
      </w:hyperlink>
    </w:p>
    <w:p w14:paraId="3191BA90" w14:textId="426C0717"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063DBF">
          <w:rPr>
            <w:webHidden/>
          </w:rPr>
          <w:t>35</w:t>
        </w:r>
        <w:r w:rsidR="00092A14">
          <w:rPr>
            <w:webHidden/>
          </w:rPr>
          <w:fldChar w:fldCharType="end"/>
        </w:r>
      </w:hyperlink>
    </w:p>
    <w:p w14:paraId="3EAF0446" w14:textId="7EAE6F07"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063DBF">
          <w:rPr>
            <w:webHidden/>
          </w:rPr>
          <w:t>38</w:t>
        </w:r>
        <w:r w:rsidR="00092A14">
          <w:rPr>
            <w:webHidden/>
          </w:rPr>
          <w:fldChar w:fldCharType="end"/>
        </w:r>
      </w:hyperlink>
    </w:p>
    <w:p w14:paraId="5B43C2BA" w14:textId="1455DB2D"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063DBF">
          <w:rPr>
            <w:webHidden/>
          </w:rPr>
          <w:t>40</w:t>
        </w:r>
        <w:r w:rsidR="00092A14">
          <w:rPr>
            <w:webHidden/>
          </w:rPr>
          <w:fldChar w:fldCharType="end"/>
        </w:r>
      </w:hyperlink>
    </w:p>
    <w:p w14:paraId="5192367B" w14:textId="1282172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063DBF">
          <w:rPr>
            <w:webHidden/>
          </w:rPr>
          <w:t>44</w:t>
        </w:r>
        <w:r w:rsidR="00092A14">
          <w:rPr>
            <w:webHidden/>
          </w:rPr>
          <w:fldChar w:fldCharType="end"/>
        </w:r>
      </w:hyperlink>
    </w:p>
    <w:p w14:paraId="7140EF83" w14:textId="19CC7CFA"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063DBF">
          <w:rPr>
            <w:webHidden/>
          </w:rPr>
          <w:t>45</w:t>
        </w:r>
        <w:r w:rsidR="00092A14">
          <w:rPr>
            <w:webHidden/>
          </w:rPr>
          <w:fldChar w:fldCharType="end"/>
        </w:r>
      </w:hyperlink>
    </w:p>
    <w:p w14:paraId="633164D5" w14:textId="2E83D24E"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063DBF">
          <w:rPr>
            <w:webHidden/>
          </w:rPr>
          <w:t>46</w:t>
        </w:r>
        <w:r w:rsidR="00092A14">
          <w:rPr>
            <w:webHidden/>
          </w:rPr>
          <w:fldChar w:fldCharType="end"/>
        </w:r>
      </w:hyperlink>
    </w:p>
    <w:p w14:paraId="78F61D1C" w14:textId="1AB08ECB"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063DBF">
          <w:rPr>
            <w:webHidden/>
          </w:rPr>
          <w:t>47</w:t>
        </w:r>
        <w:r w:rsidR="00092A14">
          <w:rPr>
            <w:webHidden/>
          </w:rPr>
          <w:fldChar w:fldCharType="end"/>
        </w:r>
      </w:hyperlink>
    </w:p>
    <w:p w14:paraId="14C7C44B" w14:textId="2119AE82"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063DBF">
          <w:rPr>
            <w:webHidden/>
          </w:rPr>
          <w:t>49</w:t>
        </w:r>
        <w:r w:rsidR="00092A14">
          <w:rPr>
            <w:webHidden/>
          </w:rPr>
          <w:fldChar w:fldCharType="end"/>
        </w:r>
      </w:hyperlink>
    </w:p>
    <w:p w14:paraId="4EC2344E" w14:textId="04F26C0A"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063DBF">
          <w:rPr>
            <w:webHidden/>
          </w:rPr>
          <w:t>49</w:t>
        </w:r>
        <w:r w:rsidR="00092A14">
          <w:rPr>
            <w:webHidden/>
          </w:rPr>
          <w:fldChar w:fldCharType="end"/>
        </w:r>
      </w:hyperlink>
    </w:p>
    <w:p w14:paraId="0B5D83FC" w14:textId="79F86130"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063DBF">
          <w:rPr>
            <w:webHidden/>
          </w:rPr>
          <w:t>49</w:t>
        </w:r>
        <w:r w:rsidR="00092A14">
          <w:rPr>
            <w:webHidden/>
          </w:rPr>
          <w:fldChar w:fldCharType="end"/>
        </w:r>
      </w:hyperlink>
    </w:p>
    <w:p w14:paraId="1D9D0063" w14:textId="70FB36F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063DBF">
          <w:rPr>
            <w:webHidden/>
          </w:rPr>
          <w:t>51</w:t>
        </w:r>
        <w:r w:rsidR="00092A14">
          <w:rPr>
            <w:webHidden/>
          </w:rPr>
          <w:fldChar w:fldCharType="end"/>
        </w:r>
      </w:hyperlink>
    </w:p>
    <w:p w14:paraId="2B24A564" w14:textId="0DCFE34E"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063DBF">
          <w:rPr>
            <w:webHidden/>
          </w:rPr>
          <w:t>52</w:t>
        </w:r>
        <w:r w:rsidR="00092A14">
          <w:rPr>
            <w:webHidden/>
          </w:rPr>
          <w:fldChar w:fldCharType="end"/>
        </w:r>
      </w:hyperlink>
    </w:p>
    <w:p w14:paraId="37E9B57C" w14:textId="43339C18"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063DBF">
          <w:rPr>
            <w:webHidden/>
          </w:rPr>
          <w:t>52</w:t>
        </w:r>
        <w:r w:rsidR="00092A14">
          <w:rPr>
            <w:webHidden/>
          </w:rPr>
          <w:fldChar w:fldCharType="end"/>
        </w:r>
      </w:hyperlink>
    </w:p>
    <w:p w14:paraId="1BE42CD1" w14:textId="23431F6A"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063DBF">
          <w:rPr>
            <w:webHidden/>
          </w:rPr>
          <w:t>53</w:t>
        </w:r>
        <w:r w:rsidR="00092A14">
          <w:rPr>
            <w:webHidden/>
          </w:rPr>
          <w:fldChar w:fldCharType="end"/>
        </w:r>
      </w:hyperlink>
    </w:p>
    <w:p w14:paraId="1B980E71" w14:textId="16119621"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063DBF">
          <w:rPr>
            <w:webHidden/>
          </w:rPr>
          <w:t>54</w:t>
        </w:r>
        <w:r w:rsidR="00092A14">
          <w:rPr>
            <w:webHidden/>
          </w:rPr>
          <w:fldChar w:fldCharType="end"/>
        </w:r>
      </w:hyperlink>
    </w:p>
    <w:p w14:paraId="336EC797" w14:textId="49DFCEE6"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063DBF">
          <w:rPr>
            <w:webHidden/>
          </w:rPr>
          <w:t>61</w:t>
        </w:r>
        <w:r w:rsidR="00092A14">
          <w:rPr>
            <w:webHidden/>
          </w:rPr>
          <w:fldChar w:fldCharType="end"/>
        </w:r>
      </w:hyperlink>
    </w:p>
    <w:p w14:paraId="3BEBAAB9" w14:textId="72293C71"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063DBF">
          <w:rPr>
            <w:webHidden/>
          </w:rPr>
          <w:t>61</w:t>
        </w:r>
        <w:r w:rsidR="00092A14">
          <w:rPr>
            <w:webHidden/>
          </w:rPr>
          <w:fldChar w:fldCharType="end"/>
        </w:r>
      </w:hyperlink>
    </w:p>
    <w:p w14:paraId="5B013DE4" w14:textId="3E057F65"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063DBF">
          <w:rPr>
            <w:webHidden/>
          </w:rPr>
          <w:t>63</w:t>
        </w:r>
        <w:r w:rsidR="00092A14">
          <w:rPr>
            <w:webHidden/>
          </w:rPr>
          <w:fldChar w:fldCharType="end"/>
        </w:r>
      </w:hyperlink>
    </w:p>
    <w:p w14:paraId="59B046FE" w14:textId="1DF29424"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063DBF">
          <w:rPr>
            <w:webHidden/>
          </w:rPr>
          <w:t>68</w:t>
        </w:r>
        <w:r w:rsidR="00092A14">
          <w:rPr>
            <w:webHidden/>
          </w:rPr>
          <w:fldChar w:fldCharType="end"/>
        </w:r>
      </w:hyperlink>
    </w:p>
    <w:p w14:paraId="5AA05F14" w14:textId="292CAC2C"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063DBF">
          <w:rPr>
            <w:webHidden/>
          </w:rPr>
          <w:t>79</w:t>
        </w:r>
        <w:r w:rsidR="00092A14">
          <w:rPr>
            <w:webHidden/>
          </w:rPr>
          <w:fldChar w:fldCharType="end"/>
        </w:r>
      </w:hyperlink>
    </w:p>
    <w:p w14:paraId="556C762E" w14:textId="722C41B5"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063DBF">
          <w:rPr>
            <w:webHidden/>
          </w:rPr>
          <w:t>82</w:t>
        </w:r>
        <w:r w:rsidR="00092A14">
          <w:rPr>
            <w:webHidden/>
          </w:rPr>
          <w:fldChar w:fldCharType="end"/>
        </w:r>
      </w:hyperlink>
    </w:p>
    <w:p w14:paraId="3CFE9C7A" w14:textId="3C182064"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063DBF">
          <w:rPr>
            <w:webHidden/>
          </w:rPr>
          <w:t>95</w:t>
        </w:r>
        <w:r w:rsidR="00092A14">
          <w:rPr>
            <w:webHidden/>
          </w:rPr>
          <w:fldChar w:fldCharType="end"/>
        </w:r>
      </w:hyperlink>
    </w:p>
    <w:p w14:paraId="0EC5BF07" w14:textId="73968C06"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063DBF">
          <w:rPr>
            <w:webHidden/>
          </w:rPr>
          <w:t>97</w:t>
        </w:r>
        <w:r w:rsidR="00092A14">
          <w:rPr>
            <w:webHidden/>
          </w:rPr>
          <w:fldChar w:fldCharType="end"/>
        </w:r>
      </w:hyperlink>
    </w:p>
    <w:p w14:paraId="533E26B0" w14:textId="594F21C2"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063DBF">
          <w:rPr>
            <w:webHidden/>
          </w:rPr>
          <w:t>98</w:t>
        </w:r>
        <w:r w:rsidR="00092A14">
          <w:rPr>
            <w:webHidden/>
          </w:rPr>
          <w:fldChar w:fldCharType="end"/>
        </w:r>
      </w:hyperlink>
    </w:p>
    <w:p w14:paraId="125F2228" w14:textId="5F65F13B"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063DBF">
          <w:rPr>
            <w:webHidden/>
          </w:rPr>
          <w:t>101</w:t>
        </w:r>
        <w:r w:rsidR="00092A14">
          <w:rPr>
            <w:webHidden/>
          </w:rPr>
          <w:fldChar w:fldCharType="end"/>
        </w:r>
      </w:hyperlink>
    </w:p>
    <w:p w14:paraId="66AE0171" w14:textId="23751242"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063DBF">
          <w:rPr>
            <w:webHidden/>
          </w:rPr>
          <w:t>101</w:t>
        </w:r>
        <w:r w:rsidR="00092A14">
          <w:rPr>
            <w:webHidden/>
          </w:rPr>
          <w:fldChar w:fldCharType="end"/>
        </w:r>
      </w:hyperlink>
    </w:p>
    <w:p w14:paraId="3C7A2CA2" w14:textId="038A076F"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063DBF">
          <w:rPr>
            <w:webHidden/>
          </w:rPr>
          <w:t>101</w:t>
        </w:r>
        <w:r w:rsidR="00092A14">
          <w:rPr>
            <w:webHidden/>
          </w:rPr>
          <w:fldChar w:fldCharType="end"/>
        </w:r>
      </w:hyperlink>
    </w:p>
    <w:p w14:paraId="360F21DD" w14:textId="34C2C3C1"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063DBF">
          <w:rPr>
            <w:webHidden/>
          </w:rPr>
          <w:t>102</w:t>
        </w:r>
        <w:r w:rsidR="00092A14">
          <w:rPr>
            <w:webHidden/>
          </w:rPr>
          <w:fldChar w:fldCharType="end"/>
        </w:r>
      </w:hyperlink>
    </w:p>
    <w:p w14:paraId="7D92DB0C" w14:textId="5C39BF74"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063DBF">
          <w:rPr>
            <w:webHidden/>
          </w:rPr>
          <w:t>102</w:t>
        </w:r>
        <w:r w:rsidR="00092A14">
          <w:rPr>
            <w:webHidden/>
          </w:rPr>
          <w:fldChar w:fldCharType="end"/>
        </w:r>
      </w:hyperlink>
    </w:p>
    <w:p w14:paraId="05EA4B4E" w14:textId="02EFDF52"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063DBF">
          <w:rPr>
            <w:webHidden/>
          </w:rPr>
          <w:t>103</w:t>
        </w:r>
        <w:r w:rsidR="00092A14">
          <w:rPr>
            <w:webHidden/>
          </w:rPr>
          <w:fldChar w:fldCharType="end"/>
        </w:r>
      </w:hyperlink>
    </w:p>
    <w:p w14:paraId="0857B134" w14:textId="6CE92273"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063DBF">
          <w:rPr>
            <w:webHidden/>
          </w:rPr>
          <w:t>104</w:t>
        </w:r>
        <w:r w:rsidR="00092A14">
          <w:rPr>
            <w:webHidden/>
          </w:rPr>
          <w:fldChar w:fldCharType="end"/>
        </w:r>
      </w:hyperlink>
    </w:p>
    <w:p w14:paraId="2735BE68" w14:textId="6CA622F0"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063DBF">
          <w:rPr>
            <w:webHidden/>
          </w:rPr>
          <w:t>105</w:t>
        </w:r>
        <w:r w:rsidR="00092A14">
          <w:rPr>
            <w:webHidden/>
          </w:rPr>
          <w:fldChar w:fldCharType="end"/>
        </w:r>
      </w:hyperlink>
    </w:p>
    <w:p w14:paraId="53D65D31" w14:textId="10C48190"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063DBF">
          <w:rPr>
            <w:webHidden/>
          </w:rPr>
          <w:t>110</w:t>
        </w:r>
        <w:r w:rsidR="00092A14">
          <w:rPr>
            <w:webHidden/>
          </w:rPr>
          <w:fldChar w:fldCharType="end"/>
        </w:r>
      </w:hyperlink>
    </w:p>
    <w:p w14:paraId="61C21098" w14:textId="0B27BA1E"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063DBF">
          <w:rPr>
            <w:webHidden/>
          </w:rPr>
          <w:t>110</w:t>
        </w:r>
        <w:r w:rsidR="00092A14">
          <w:rPr>
            <w:webHidden/>
          </w:rPr>
          <w:fldChar w:fldCharType="end"/>
        </w:r>
      </w:hyperlink>
    </w:p>
    <w:p w14:paraId="6D03715B" w14:textId="59CDCE1B"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063DBF">
          <w:rPr>
            <w:webHidden/>
          </w:rPr>
          <w:t>111</w:t>
        </w:r>
        <w:r w:rsidR="00092A14">
          <w:rPr>
            <w:webHidden/>
          </w:rPr>
          <w:fldChar w:fldCharType="end"/>
        </w:r>
      </w:hyperlink>
    </w:p>
    <w:p w14:paraId="38209D9B" w14:textId="1B7198C2"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063DBF">
          <w:rPr>
            <w:webHidden/>
          </w:rPr>
          <w:t>112</w:t>
        </w:r>
        <w:r w:rsidR="00092A14">
          <w:rPr>
            <w:webHidden/>
          </w:rPr>
          <w:fldChar w:fldCharType="end"/>
        </w:r>
      </w:hyperlink>
    </w:p>
    <w:p w14:paraId="564B0C5D" w14:textId="015A04E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063DBF">
          <w:rPr>
            <w:webHidden/>
          </w:rPr>
          <w:t>112</w:t>
        </w:r>
        <w:r w:rsidR="00092A14">
          <w:rPr>
            <w:webHidden/>
          </w:rPr>
          <w:fldChar w:fldCharType="end"/>
        </w:r>
      </w:hyperlink>
    </w:p>
    <w:p w14:paraId="18262973" w14:textId="0831BD77"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063DBF">
          <w:rPr>
            <w:webHidden/>
          </w:rPr>
          <w:t>112</w:t>
        </w:r>
        <w:r w:rsidR="00092A14">
          <w:rPr>
            <w:webHidden/>
          </w:rPr>
          <w:fldChar w:fldCharType="end"/>
        </w:r>
      </w:hyperlink>
    </w:p>
    <w:p w14:paraId="0B10D634" w14:textId="2581DB66"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063DBF">
          <w:rPr>
            <w:webHidden/>
          </w:rPr>
          <w:t>116</w:t>
        </w:r>
        <w:r w:rsidR="00092A14">
          <w:rPr>
            <w:webHidden/>
          </w:rPr>
          <w:fldChar w:fldCharType="end"/>
        </w:r>
      </w:hyperlink>
    </w:p>
    <w:p w14:paraId="1FF64FED" w14:textId="52A82E75"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063DBF">
          <w:rPr>
            <w:webHidden/>
          </w:rPr>
          <w:t>116</w:t>
        </w:r>
        <w:r w:rsidR="00092A14">
          <w:rPr>
            <w:webHidden/>
          </w:rPr>
          <w:fldChar w:fldCharType="end"/>
        </w:r>
      </w:hyperlink>
    </w:p>
    <w:p w14:paraId="4764F211" w14:textId="599511F0"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063DBF">
          <w:rPr>
            <w:webHidden/>
          </w:rPr>
          <w:t>125</w:t>
        </w:r>
        <w:r w:rsidR="00092A14">
          <w:rPr>
            <w:webHidden/>
          </w:rPr>
          <w:fldChar w:fldCharType="end"/>
        </w:r>
      </w:hyperlink>
    </w:p>
    <w:p w14:paraId="06A74E25" w14:textId="4C674FB9"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063DBF">
          <w:rPr>
            <w:webHidden/>
          </w:rPr>
          <w:t>125</w:t>
        </w:r>
        <w:r w:rsidR="00092A14">
          <w:rPr>
            <w:webHidden/>
          </w:rPr>
          <w:fldChar w:fldCharType="end"/>
        </w:r>
      </w:hyperlink>
    </w:p>
    <w:p w14:paraId="5B6D9E5B" w14:textId="3535C7B1"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063DBF">
          <w:rPr>
            <w:webHidden/>
          </w:rPr>
          <w:t>130</w:t>
        </w:r>
        <w:r w:rsidR="00092A14">
          <w:rPr>
            <w:webHidden/>
          </w:rPr>
          <w:fldChar w:fldCharType="end"/>
        </w:r>
      </w:hyperlink>
    </w:p>
    <w:p w14:paraId="1760FCC0" w14:textId="43A202D0"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063DBF">
          <w:rPr>
            <w:webHidden/>
          </w:rPr>
          <w:t>130</w:t>
        </w:r>
        <w:r w:rsidR="00092A14">
          <w:rPr>
            <w:webHidden/>
          </w:rPr>
          <w:fldChar w:fldCharType="end"/>
        </w:r>
      </w:hyperlink>
    </w:p>
    <w:p w14:paraId="7ECD169B" w14:textId="3599EEB2"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063DBF">
          <w:rPr>
            <w:webHidden/>
          </w:rPr>
          <w:t>136</w:t>
        </w:r>
        <w:r w:rsidR="00092A14">
          <w:rPr>
            <w:webHidden/>
          </w:rPr>
          <w:fldChar w:fldCharType="end"/>
        </w:r>
      </w:hyperlink>
    </w:p>
    <w:p w14:paraId="1CE935BE" w14:textId="21C6BFFD"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063DBF">
          <w:rPr>
            <w:webHidden/>
          </w:rPr>
          <w:t>136</w:t>
        </w:r>
        <w:r w:rsidR="00092A14">
          <w:rPr>
            <w:webHidden/>
          </w:rPr>
          <w:fldChar w:fldCharType="end"/>
        </w:r>
      </w:hyperlink>
    </w:p>
    <w:p w14:paraId="39BF7033" w14:textId="41CD1CC6"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063DBF">
          <w:rPr>
            <w:webHidden/>
          </w:rPr>
          <w:t>140</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initial development of RangeShifter</w:t>
      </w:r>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Development of RangeShifter v2.0 was supported by the project PROBIS funded by the BiodivERsA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genetics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RangeShifter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Default="0067520E" w:rsidP="00744E86">
      <w:pPr>
        <w:pStyle w:val="Keepnext"/>
      </w:pPr>
      <w:r w:rsidRPr="00D123FB">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RangeShifter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r w:rsidRPr="00D123FB">
        <w:rPr>
          <w:szCs w:val="24"/>
        </w:rPr>
        <w:t xml:space="preserve">RangeShifter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RangeShifter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RangeShifter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The key strengths of RangeShifter,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RangeShifter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r w:rsidRPr="00D123FB">
        <w:t xml:space="preserve">RangeShifter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r w:rsidRPr="00D123FB">
        <w:t xml:space="preserve">RangeShifter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RangeShifter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r w:rsidRPr="00D123FB">
        <w:t xml:space="preserve">RangeShifter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r w:rsidRPr="00D123FB">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RangeShifter, as </w:t>
      </w:r>
      <w:r>
        <w:t>we see them, are:</w:t>
      </w:r>
    </w:p>
    <w:p w14:paraId="7D3CE993" w14:textId="77777777" w:rsidR="0067520E" w:rsidRPr="00D123FB" w:rsidRDefault="0067520E" w:rsidP="009E434A">
      <w:pPr>
        <w:pStyle w:val="Numbered"/>
        <w:numPr>
          <w:ilvl w:val="0"/>
          <w:numId w:val="16"/>
        </w:numPr>
      </w:pPr>
      <w:r w:rsidRPr="00D123FB">
        <w:t xml:space="preserve">RangeShifter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r w:rsidRPr="00D123FB">
        <w:t xml:space="preserve">RangeShifter does not yet provide for functional relationships between its demographic or dispersal parameters and climate variables. When applying RangeShifter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sDiv</w:t>
      </w:r>
      <w:r w:rsidR="0067520E">
        <w:t>, Leipzig, Germany and Diversitas).</w:t>
      </w:r>
      <w:r w:rsidR="00E01233">
        <w:t xml:space="preserve"> We anticipate that the inclusion of inter-specific interactions will be a major development of the upcoming versions of RangeShifter.</w:t>
      </w:r>
    </w:p>
    <w:p w14:paraId="53D8B818" w14:textId="77777777" w:rsidR="0067520E" w:rsidRPr="00D123FB" w:rsidRDefault="0067520E" w:rsidP="00DE53B2">
      <w:pPr>
        <w:pStyle w:val="Numbered"/>
      </w:pPr>
      <w:r w:rsidRPr="00D123FB">
        <w:t>RangeShifter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r>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169F483A" w14:textId="1D8C3C58" w:rsidR="00A36A6C" w:rsidRDefault="006E3F8A" w:rsidP="00A36A6C">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enetic mechanisms have been entirely reworked i</w:t>
        </w:r>
      </w:ins>
      <w:ins w:id="13" w:author="Pannetier, Theo" w:date="2024-06-08T12:28:00Z">
        <w:r w:rsidR="008B18FB">
          <w:t xml:space="preserve">n RangeShifter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ins w:id="25" w:author="Pannetier, Theo" w:date="2024-06-08T12:27:00Z">
        <w:r>
          <w:t>RangeShifter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ins w:id="33" w:author="Pannetier, Theo" w:date="2024-06-04T16:53:00Z">
        <w:r w:rsidR="00A36A6C">
          <w:t xml:space="preserve">RangeShifter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RangeShifter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Individuals are the basic entities of the RangeShifter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Model work flow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The model can be run on real landscape maps that can be imported into RangeShifter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r w:rsidRPr="00D123FB">
        <w:rPr>
          <w:szCs w:val="24"/>
        </w:rPr>
        <w:t>RangeShifter can import artificial landscape</w:t>
      </w:r>
      <w:r>
        <w:rPr>
          <w:szCs w:val="24"/>
        </w:rPr>
        <w:t>s</w:t>
      </w:r>
      <w:r w:rsidRPr="00D123FB">
        <w:rPr>
          <w:szCs w:val="24"/>
        </w:rPr>
        <w:t xml:space="preserve"> that have been gene</w:t>
      </w:r>
      <w:r w:rsidR="00F21E9B">
        <w:rPr>
          <w:szCs w:val="24"/>
        </w:rPr>
        <w:t>rated by other generators (e.g. </w:t>
      </w:r>
      <w:r w:rsidRPr="00D123FB">
        <w:rPr>
          <w:szCs w:val="24"/>
        </w:rPr>
        <w:t xml:space="preserve">Qrule, Simmap, Dinamica,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erated with RangeShifter.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(a,d) Random landscapes. (b,e) </w:t>
      </w:r>
      <w:r w:rsidRPr="00D123FB">
        <w:t>Fractal landscapes for which H</w:t>
      </w:r>
      <w:r>
        <w:t> = 0.1. (c,f)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RangeShifter: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(x,y)</w:t>
      </w:r>
      <w:r w:rsidRPr="007E0DF7">
        <w:rPr>
          <w:i/>
        </w:rPr>
        <w:t xml:space="preserve"> = 1.0 - |y – y</w:t>
      </w:r>
      <w:r w:rsidRPr="007E0DF7">
        <w:rPr>
          <w:i/>
          <w:vertAlign w:val="subscript"/>
        </w:rPr>
        <w:t>opt</w:t>
      </w:r>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(x,y)</w:t>
      </w:r>
      <w:r w:rsidRPr="007E0DF7">
        <w:rPr>
          <w:i/>
        </w:rPr>
        <w:t xml:space="preserve"> = E</w:t>
      </w:r>
      <w:r w:rsidRPr="007E0DF7">
        <w:rPr>
          <w:i/>
          <w:vertAlign w:val="subscript"/>
        </w:rPr>
        <w:t>opt</w:t>
      </w:r>
      <w:r w:rsidRPr="007E0DF7">
        <w:rPr>
          <w:i/>
        </w:rPr>
        <w:t xml:space="preserve"> * e</w:t>
      </w:r>
      <w:r w:rsidRPr="007E0DF7">
        <w:rPr>
          <w:i/>
          <w:vertAlign w:val="subscript"/>
        </w:rPr>
        <w:t>(x,y)</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(x,y)</w:t>
      </w:r>
      <w:r w:rsidRPr="007E0DF7">
        <w:rPr>
          <w:i/>
        </w:rPr>
        <w:t xml:space="preserve"> = 1.0 - e</w:t>
      </w:r>
      <w:r w:rsidRPr="007E0DF7">
        <w:rPr>
          <w:i/>
          <w:vertAlign w:val="subscript"/>
        </w:rPr>
        <w:t>(x,y)</w:t>
      </w:r>
      <w:r w:rsidRPr="007E0DF7">
        <w:rPr>
          <w:i/>
        </w:rPr>
        <w:t xml:space="preserve"> + E</w:t>
      </w:r>
      <w:r w:rsidRPr="007E0DF7">
        <w:rPr>
          <w:i/>
          <w:vertAlign w:val="subscript"/>
        </w:rPr>
        <w:t>opt</w:t>
      </w:r>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r w:rsidRPr="00D123FB">
        <w:rPr>
          <w:i/>
          <w:szCs w:val="24"/>
        </w:rPr>
        <w:t>E</w:t>
      </w:r>
      <w:r w:rsidRPr="00D123FB">
        <w:rPr>
          <w:i/>
          <w:szCs w:val="24"/>
          <w:vertAlign w:val="subscript"/>
        </w:rPr>
        <w:t>opt</w:t>
      </w:r>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r w:rsidRPr="00D123FB">
        <w:rPr>
          <w:i/>
          <w:szCs w:val="24"/>
        </w:rPr>
        <w:t>y</w:t>
      </w:r>
      <w:r w:rsidRPr="00D123FB">
        <w:rPr>
          <w:i/>
          <w:szCs w:val="24"/>
          <w:vertAlign w:val="subscript"/>
        </w:rPr>
        <w:t>opt</w:t>
      </w:r>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(x,y)</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r w:rsidRPr="00D123FB">
        <w:rPr>
          <w:i/>
        </w:rPr>
        <w:t>K</w:t>
      </w:r>
      <w:r w:rsidRPr="00D123FB">
        <w:rPr>
          <w:i/>
          <w:vertAlign w:val="subscript"/>
        </w:rPr>
        <w:t>opt</w:t>
      </w:r>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RangeShifter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RangeShifter,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RangeShifter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RangeShifter.</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r w:rsidRPr="00D123FB">
        <w:rPr>
          <w:szCs w:val="24"/>
        </w:rPr>
        <w:t xml:space="preserve">RangeShifter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r w:rsidRPr="00D123FB">
        <w:rPr>
          <w:i/>
        </w:rPr>
        <w:t xml:space="preserve">i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is the maximum growth rate (obtained at very low density only) and </w:t>
      </w:r>
      <w:r w:rsidRPr="004105B0">
        <w:rPr>
          <w:rFonts w:eastAsiaTheme="minorEastAsia"/>
          <w:i/>
          <w:szCs w:val="24"/>
        </w:rPr>
        <w:t>K</w:t>
      </w:r>
      <w:r w:rsidRPr="004105B0">
        <w:rPr>
          <w:rFonts w:eastAsiaTheme="minorEastAsia"/>
          <w:i/>
          <w:szCs w:val="24"/>
          <w:vertAlign w:val="subscript"/>
        </w:rPr>
        <w:t>i,t</w:t>
      </w:r>
      <w:r w:rsidRPr="004105B0">
        <w:rPr>
          <w:rFonts w:eastAsiaTheme="minorEastAsia"/>
          <w:szCs w:val="24"/>
        </w:rPr>
        <w:t xml:space="preserve"> is the carrying capacity. Both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and </w:t>
      </w:r>
      <w:r w:rsidRPr="004105B0">
        <w:rPr>
          <w:rFonts w:eastAsiaTheme="minorEastAsia"/>
          <w:i/>
          <w:szCs w:val="24"/>
        </w:rPr>
        <w:t>K</w:t>
      </w:r>
      <w:r w:rsidRPr="004105B0">
        <w:rPr>
          <w:rFonts w:eastAsiaTheme="minorEastAsia"/>
          <w:i/>
          <w:szCs w:val="24"/>
          <w:vertAlign w:val="subscript"/>
        </w:rPr>
        <w:t>i,t</w:t>
      </w:r>
      <w:r w:rsidRPr="00D123FB">
        <w:rPr>
          <w:rFonts w:eastAsiaTheme="minorEastAsia"/>
          <w:szCs w:val="24"/>
        </w:rPr>
        <w:t xml:space="preserve"> can vary in space and time, depending on the model setting. </w:t>
      </w:r>
      <w:r w:rsidRPr="00D123FB">
        <w:rPr>
          <w:rFonts w:eastAsiaTheme="minorEastAsia"/>
          <w:i/>
          <w:szCs w:val="24"/>
        </w:rPr>
        <w:t>b</w:t>
      </w:r>
      <w:r w:rsidRPr="00D123FB">
        <w:rPr>
          <w:rFonts w:eastAsiaTheme="minorEastAsia"/>
          <w:i/>
          <w:szCs w:val="24"/>
          <w:vertAlign w:val="subscript"/>
        </w:rPr>
        <w:t>c</w:t>
      </w:r>
      <w:r w:rsidRPr="00D123FB">
        <w:rPr>
          <w:rFonts w:eastAsiaTheme="minorEastAsia"/>
          <w:szCs w:val="24"/>
        </w:rPr>
        <w:t xml:space="preserve"> is the competition coefficient which describes the type of density regulation, providing for under-compensatory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&lt; 1), compensatory (</w:t>
      </w:r>
      <w:r w:rsidRPr="00D123FB">
        <w:rPr>
          <w:rFonts w:eastAsiaTheme="minorEastAsia"/>
          <w:i/>
          <w:szCs w:val="24"/>
        </w:rPr>
        <w:t>b</w:t>
      </w:r>
      <w:r w:rsidRPr="00D123FB">
        <w:rPr>
          <w:rFonts w:eastAsiaTheme="minorEastAsia"/>
          <w:i/>
          <w:szCs w:val="24"/>
          <w:vertAlign w:val="subscript"/>
        </w:rPr>
        <w:t>c</w:t>
      </w:r>
      <w:r>
        <w:rPr>
          <w:rFonts w:eastAsiaTheme="minorEastAsia"/>
          <w:i/>
          <w:szCs w:val="24"/>
        </w:rPr>
        <w:t> = </w:t>
      </w:r>
      <w:r w:rsidRPr="00D123FB">
        <w:rPr>
          <w:rFonts w:eastAsiaTheme="minorEastAsia"/>
          <w:szCs w:val="24"/>
        </w:rPr>
        <w:t>1) or over-compensatory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r w:rsidRPr="006973CE">
        <w:rPr>
          <w:rFonts w:eastAsiaTheme="minorEastAsia"/>
          <w:i/>
        </w:rPr>
        <w:t>R</w:t>
      </w:r>
      <w:r w:rsidRPr="006973CE">
        <w:rPr>
          <w:rFonts w:eastAsiaTheme="minorEastAsia"/>
          <w:i/>
          <w:vertAlign w:val="subscript"/>
        </w:rPr>
        <w:t>i,t</w:t>
      </w:r>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RangeShifter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r w:rsidRPr="00D123FB">
        <w:rPr>
          <w:i/>
        </w:rPr>
        <w:t>t</w:t>
      </w:r>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RangeShifter,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r w:rsidRPr="00D123FB">
        <w:rPr>
          <w:i/>
          <w:szCs w:val="24"/>
        </w:rPr>
        <w:t>ϕ</w:t>
      </w:r>
      <w:r w:rsidRPr="00D123FB">
        <w:rPr>
          <w:i/>
          <w:szCs w:val="24"/>
          <w:vertAlign w:val="subscript"/>
        </w:rPr>
        <w:t>s</w:t>
      </w:r>
      <w:r w:rsidRPr="00D123FB">
        <w:rPr>
          <w:szCs w:val="24"/>
        </w:rPr>
        <w:t xml:space="preserve">), while Bernoulli trials </w:t>
      </w:r>
      <w:r w:rsidRPr="00D123FB">
        <w:rPr>
          <w:i/>
          <w:szCs w:val="24"/>
        </w:rPr>
        <w:t>Bern</w:t>
      </w:r>
      <w:r w:rsidRPr="00D123FB">
        <w:rPr>
          <w:szCs w:val="24"/>
        </w:rPr>
        <w:t>(</w:t>
      </w:r>
      <w:r w:rsidRPr="00D123FB">
        <w:rPr>
          <w:i/>
          <w:szCs w:val="24"/>
        </w:rPr>
        <w:t>σ</w:t>
      </w:r>
      <w:r w:rsidRPr="00D123FB">
        <w:rPr>
          <w:i/>
          <w:szCs w:val="24"/>
          <w:vertAlign w:val="subscript"/>
        </w:rPr>
        <w:t>s</w:t>
      </w:r>
      <w:r w:rsidRPr="00D123FB">
        <w:rPr>
          <w:szCs w:val="24"/>
        </w:rPr>
        <w:t xml:space="preserve">) and </w:t>
      </w:r>
      <w:r w:rsidRPr="00D123FB">
        <w:rPr>
          <w:i/>
          <w:szCs w:val="24"/>
        </w:rPr>
        <w:t>Bern</w:t>
      </w:r>
      <w:r w:rsidRPr="00D123FB">
        <w:rPr>
          <w:szCs w:val="24"/>
        </w:rPr>
        <w:t>(</w:t>
      </w:r>
      <w:r w:rsidRPr="00D123FB">
        <w:rPr>
          <w:i/>
          <w:szCs w:val="24"/>
        </w:rPr>
        <w:t>γ</w:t>
      </w:r>
      <w:r w:rsidRPr="00D123FB">
        <w:rPr>
          <w:i/>
          <w:szCs w:val="24"/>
          <w:vertAlign w:val="subscript"/>
        </w:rPr>
        <w:t>s</w:t>
      </w:r>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RangeShifter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r w:rsidRPr="00D123FB">
        <w:rPr>
          <w:rFonts w:cs="Times New Roman"/>
          <w:i/>
          <w:szCs w:val="24"/>
          <w:lang w:val="en-GB"/>
        </w:rPr>
        <w:t>γ</w:t>
      </w:r>
      <w:r w:rsidRPr="00D123FB">
        <w:rPr>
          <w:rFonts w:cs="Times New Roman"/>
          <w:i/>
          <w:szCs w:val="24"/>
          <w:vertAlign w:val="subscript"/>
          <w:lang w:val="en-GB"/>
        </w:rPr>
        <w:t>m</w:t>
      </w:r>
      <w:r w:rsidRPr="00D123FB">
        <w:rPr>
          <w:rFonts w:cs="Times New Roman"/>
          <w:szCs w:val="24"/>
          <w:lang w:val="en-GB"/>
        </w:rPr>
        <w:t xml:space="preserve"> and </w:t>
      </w:r>
      <w:r w:rsidRPr="00D123FB">
        <w:rPr>
          <w:rFonts w:cs="Times New Roman"/>
          <w:i/>
          <w:szCs w:val="24"/>
          <w:lang w:val="en-GB"/>
        </w:rPr>
        <w:t>γ</w:t>
      </w:r>
      <w:r w:rsidRPr="00D123FB">
        <w:rPr>
          <w:rFonts w:cs="Times New Roman"/>
          <w:i/>
          <w:szCs w:val="24"/>
          <w:vertAlign w:val="subscript"/>
          <w:lang w:val="en-GB"/>
        </w:rPr>
        <w:t>f</w:t>
      </w:r>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RangeShifter,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is the fecundity of stage </w:t>
      </w:r>
      <w:r w:rsidRPr="00D123FB">
        <w:rPr>
          <w:rFonts w:eastAsiaTheme="minorEastAsia"/>
          <w:i/>
        </w:rPr>
        <w:t>i</w:t>
      </w:r>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r w:rsidRPr="00D123FB">
        <w:rPr>
          <w:rFonts w:eastAsiaTheme="minorEastAsia"/>
          <w:i/>
        </w:rPr>
        <w:t>ω</w:t>
      </w:r>
      <w:r w:rsidRPr="00D123FB">
        <w:rPr>
          <w:rFonts w:eastAsiaTheme="minorEastAsia"/>
          <w:i/>
          <w:vertAlign w:val="subscript"/>
        </w:rPr>
        <w:t>ij</w:t>
      </w:r>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r w:rsidRPr="00D123FB">
        <w:rPr>
          <w:rFonts w:eastAsiaTheme="minorEastAsia"/>
          <w:i/>
        </w:rPr>
        <w:t>i</w:t>
      </w:r>
      <w:r w:rsidRPr="00D123FB">
        <w:rPr>
          <w:rFonts w:eastAsiaTheme="minorEastAsia"/>
        </w:rPr>
        <w:t xml:space="preserve">. Hence, the total number of individuals </w:t>
      </w:r>
      <w:r w:rsidRPr="00D123FB">
        <w:rPr>
          <w:rFonts w:eastAsiaTheme="minorEastAsia"/>
          <w:i/>
        </w:rPr>
        <w:t>N</w:t>
      </w:r>
      <w:r w:rsidRPr="00D123FB">
        <w:rPr>
          <w:rFonts w:eastAsiaTheme="minorEastAsia"/>
          <w:i/>
          <w:vertAlign w:val="subscript"/>
        </w:rPr>
        <w:t>t</w:t>
      </w:r>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r w:rsidRPr="00D123FB">
        <w:rPr>
          <w:i/>
        </w:rPr>
        <w:t>σ</w:t>
      </w:r>
      <w:r w:rsidRPr="00D123FB">
        <w:rPr>
          <w:i/>
          <w:vertAlign w:val="subscript"/>
        </w:rPr>
        <w:t>i</w:t>
      </w:r>
      <w:r w:rsidRPr="00D123FB">
        <w:t xml:space="preserve"> is the survival probability of stage </w:t>
      </w:r>
      <w:r w:rsidRPr="00D123FB">
        <w:rPr>
          <w:i/>
        </w:rPr>
        <w:t>i,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r w:rsidRPr="00D123FB">
        <w:rPr>
          <w:rFonts w:eastAsiaTheme="minorEastAsia"/>
          <w:i/>
        </w:rPr>
        <w:t>C</w:t>
      </w:r>
      <w:r w:rsidRPr="00D123FB">
        <w:rPr>
          <w:rFonts w:eastAsiaTheme="minorEastAsia"/>
          <w:i/>
          <w:vertAlign w:val="subscript"/>
        </w:rPr>
        <w:t>σ</w:t>
      </w:r>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r w:rsidRPr="00D123FB">
        <w:rPr>
          <w:i/>
        </w:rPr>
        <w:t>γ</w:t>
      </w:r>
      <w:r w:rsidRPr="00D123FB">
        <w:rPr>
          <w:i/>
          <w:vertAlign w:val="subscript"/>
        </w:rPr>
        <w:t>i</w:t>
      </w:r>
      <w:r w:rsidRPr="00D123FB">
        <w:t xml:space="preserve"> is the development probability of stage </w:t>
      </w:r>
      <w:r w:rsidRPr="00D123FB">
        <w:rPr>
          <w:i/>
        </w:rPr>
        <w:t>i,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r w:rsidRPr="00D123FB">
        <w:rPr>
          <w:rFonts w:eastAsiaTheme="minorEastAsia"/>
          <w:i/>
        </w:rPr>
        <w:t>C</w:t>
      </w:r>
      <w:r w:rsidRPr="00D123FB">
        <w:rPr>
          <w:rFonts w:eastAsiaTheme="minorEastAsia"/>
          <w:i/>
          <w:vertAlign w:val="subscript"/>
        </w:rPr>
        <w:t>γ</w:t>
      </w:r>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RangeShifter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w:t>
      </w:r>
      <w:r>
        <w:rPr>
          <w:szCs w:val="24"/>
        </w:rPr>
        <w:t xml:space="preserve">in the field. </w:t>
      </w:r>
      <w:r w:rsidRPr="00D123FB">
        <w:rPr>
          <w:szCs w:val="24"/>
        </w:rPr>
        <w:t>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r>
        <w:t>RangeShifter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RangeShifter,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(Poethke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r w:rsidRPr="00E74F45">
        <w:rPr>
          <w:i/>
        </w:rPr>
        <w:t>bN</w:t>
      </w:r>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In RangeShifter,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RangeShifter,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nter-individual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RangeShifter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environmental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(i)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individuals’ perceptual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r>
        <w:rPr>
          <w:rFonts w:cs="Times New Roman"/>
          <w:szCs w:val="24"/>
          <w:lang w:val="en-GB"/>
        </w:rPr>
        <w:t>RangeShifter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More detailed and species-specific movement models are beyond the scope of RangeShifter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r>
        <w:rPr>
          <w:rFonts w:eastAsiaTheme="minorEastAsia"/>
          <w:szCs w:val="24"/>
        </w:rPr>
        <w:t>RangeShifter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RangeShifter</w:t>
      </w:r>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RangeShifter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r w:rsidRPr="00D123FB">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D123FB">
        <w:rPr>
          <w:rFonts w:eastAsiaTheme="minorEastAsia"/>
          <w:i/>
        </w:rPr>
        <w:t>p</w:t>
      </w:r>
      <w:r w:rsidRPr="00D123FB">
        <w:rPr>
          <w:rFonts w:eastAsiaTheme="minorEastAsia"/>
          <w:i/>
          <w:vertAlign w:val="subscript"/>
        </w:rPr>
        <w:t>s</w:t>
      </w:r>
      <w:r w:rsidRPr="00D123FB">
        <w:rPr>
          <w:rFonts w:eastAsiaTheme="minorEastAsia"/>
        </w:rPr>
        <w:t xml:space="preserve">, of settling in the cell or patch </w:t>
      </w:r>
      <w:r w:rsidRPr="00D123FB">
        <w:rPr>
          <w:rFonts w:eastAsiaTheme="minorEastAsia"/>
          <w:i/>
        </w:rPr>
        <w:t>i</w:t>
      </w:r>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r w:rsidRPr="00D123FB">
        <w:rPr>
          <w:rFonts w:eastAsiaTheme="minorEastAsia" w:cs="Times New Roman"/>
          <w:i/>
          <w:szCs w:val="24"/>
          <w:lang w:val="en-GB"/>
        </w:rPr>
        <w:t>i</w:t>
      </w:r>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requires that these mortality costs are described appropriately and, for this, it is important to recognize how dispersal mortality is incorporated in RangeShifter.</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l is provided in RangeShifter.</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 xml:space="preserve">RangeShifter 3.0 is not yet available to </w:t>
        </w:r>
      </w:ins>
      <w:ins w:id="95" w:author="Pannetier, Theo" w:date="2024-06-04T16:57:00Z">
        <w:r w:rsidRPr="00A36A6C">
          <w:rPr>
            <w:rFonts w:eastAsiaTheme="minorEastAsia" w:cs="Times New Roman"/>
            <w:i/>
            <w:iCs/>
            <w:szCs w:val="24"/>
            <w:lang w:val="en-GB"/>
            <w:rPrChange w:id="96"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7" w:author="Pannetier, Theo" w:date="2024-06-04T16:34:00Z"/>
          <w:rFonts w:eastAsiaTheme="minorEastAsia" w:cs="Times New Roman"/>
          <w:szCs w:val="24"/>
          <w:lang w:val="en-GB"/>
        </w:rPr>
      </w:pPr>
      <w:moveToRangeStart w:id="98" w:author="Pannetier, Theo" w:date="2024-06-04T16:34:00Z" w:name="move168411309"/>
      <w:moveTo w:id="99"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SLiM: </w:t>
        </w:r>
        <w:r w:rsidRPr="00DB1103">
          <w:rPr>
            <w:rFonts w:eastAsiaTheme="minorEastAsia" w:cs="Times New Roman"/>
            <w:szCs w:val="24"/>
            <w:lang w:val="en-GB"/>
          </w:rPr>
          <w:t>Haller &amp; Messer, 2019</w:t>
        </w:r>
        <w:r>
          <w:rPr>
            <w:rFonts w:eastAsiaTheme="minorEastAsia" w:cs="Times New Roman"/>
            <w:szCs w:val="24"/>
            <w:lang w:val="en-GB"/>
          </w:rPr>
          <w:t xml:space="preserve">;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environmental features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8"/>
    </w:p>
    <w:p w14:paraId="5DEF49E9" w14:textId="5112FACA" w:rsidR="002D7F8C" w:rsidRDefault="00A36A6C" w:rsidP="00C57BF9">
      <w:pPr>
        <w:pStyle w:val="ListParagraph"/>
        <w:ind w:left="0"/>
        <w:rPr>
          <w:ins w:id="100" w:author="Pannetier, Theo" w:date="2024-06-04T16:59:00Z"/>
          <w:rFonts w:eastAsiaTheme="minorEastAsia" w:cs="Times New Roman"/>
          <w:szCs w:val="24"/>
          <w:lang w:val="en-GB"/>
        </w:rPr>
      </w:pPr>
      <w:ins w:id="101" w:author="Pannetier, Theo" w:date="2024-06-04T16:58:00Z">
        <w:r>
          <w:rPr>
            <w:rFonts w:eastAsiaTheme="minorEastAsia" w:cs="Times New Roman"/>
            <w:szCs w:val="24"/>
            <w:lang w:val="en-GB"/>
          </w:rPr>
          <w:t>RangeShifter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2" w:author="Pannetier, Theo" w:date="2024-06-04T16:59:00Z"/>
          <w:rFonts w:eastAsiaTheme="minorEastAsia" w:cs="Times New Roman"/>
          <w:szCs w:val="24"/>
          <w:lang w:val="en-GB"/>
        </w:rPr>
      </w:pPr>
      <w:ins w:id="103" w:author="Pannetier, Theo" w:date="2024-06-04T16:59:00Z">
        <w:r>
          <w:rPr>
            <w:rFonts w:eastAsiaTheme="minorEastAsia" w:cs="Times New Roman"/>
            <w:szCs w:val="24"/>
            <w:lang w:val="en-GB"/>
          </w:rPr>
          <w:lastRenderedPageBreak/>
          <w:t xml:space="preserve">In 3.0, three types of </w:t>
        </w:r>
      </w:ins>
      <w:ins w:id="104" w:author="Pannetier, Theo" w:date="2024-06-04T17:00:00Z">
        <w:r>
          <w:rPr>
            <w:rFonts w:eastAsiaTheme="minorEastAsia" w:cs="Times New Roman"/>
            <w:szCs w:val="24"/>
            <w:lang w:val="en-GB"/>
          </w:rPr>
          <w:t xml:space="preserve">“traits” can be made evolvable and </w:t>
        </w:r>
      </w:ins>
      <w:ins w:id="105" w:author="Pannetier, Theo" w:date="2024-06-04T17:05:00Z">
        <w:r>
          <w:rPr>
            <w:rFonts w:eastAsiaTheme="minorEastAsia" w:cs="Times New Roman"/>
            <w:szCs w:val="24"/>
            <w:lang w:val="en-GB"/>
          </w:rPr>
          <w:t>parametrised with their own genetic architecture</w:t>
        </w:r>
      </w:ins>
      <w:ins w:id="106"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7" w:author="Pannetier, Theo" w:date="2024-06-04T17:05:00Z"/>
          <w:rFonts w:eastAsiaTheme="minorEastAsia" w:cs="Times New Roman"/>
          <w:szCs w:val="24"/>
          <w:lang w:val="en-GB"/>
        </w:rPr>
      </w:pPr>
      <w:ins w:id="108" w:author="Pannetier, Theo" w:date="2024-06-04T16:59:00Z">
        <w:r w:rsidRPr="00BD6D5A">
          <w:rPr>
            <w:rFonts w:eastAsiaTheme="minorEastAsia" w:cs="Times New Roman"/>
            <w:b/>
            <w:bCs/>
            <w:szCs w:val="24"/>
            <w:lang w:val="en-GB"/>
            <w:rPrChange w:id="109" w:author="Pannetier, Theo" w:date="2024-06-04T17:10:00Z">
              <w:rPr>
                <w:rFonts w:eastAsiaTheme="minorEastAsia" w:cs="Times New Roman"/>
                <w:szCs w:val="24"/>
                <w:lang w:val="en-GB"/>
              </w:rPr>
            </w:rPrChange>
          </w:rPr>
          <w:t>Dispersal traits</w:t>
        </w:r>
      </w:ins>
      <w:ins w:id="110" w:author="Pannetier, Theo" w:date="2024-06-04T17:10:00Z">
        <w:r w:rsidR="00BD6D5A">
          <w:rPr>
            <w:rFonts w:eastAsiaTheme="minorEastAsia" w:cs="Times New Roman"/>
            <w:szCs w:val="24"/>
            <w:lang w:val="en-GB"/>
          </w:rPr>
          <w:t xml:space="preserve"> </w:t>
        </w:r>
      </w:ins>
      <w:ins w:id="111"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2"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3" w:author="Pannetier, Theo" w:date="2024-06-04T17:07:00Z">
        <w:r>
          <w:rPr>
            <w:rFonts w:eastAsiaTheme="minorEastAsia" w:cs="Times New Roman"/>
            <w:szCs w:val="24"/>
            <w:lang w:val="en-GB"/>
          </w:rPr>
          <w:t>ch p</w:t>
        </w:r>
      </w:ins>
      <w:ins w:id="114" w:author="Pannetier, Theo" w:date="2024-06-04T17:08:00Z">
        <w:r>
          <w:rPr>
            <w:rFonts w:eastAsiaTheme="minorEastAsia" w:cs="Times New Roman"/>
            <w:szCs w:val="24"/>
            <w:lang w:val="en-GB"/>
          </w:rPr>
          <w:t>hase of dispersal (emigration, transfer and settlement)</w:t>
        </w:r>
      </w:ins>
      <w:ins w:id="115"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6" w:author="Pannetier, Theo" w:date="2024-06-04T17:05:00Z"/>
          <w:rFonts w:eastAsiaTheme="minorEastAsia" w:cs="Times New Roman"/>
          <w:b/>
          <w:bCs/>
          <w:szCs w:val="24"/>
          <w:lang w:val="en-GB"/>
          <w:rPrChange w:id="117" w:author="Pannetier, Theo" w:date="2024-06-04T17:10:00Z">
            <w:rPr>
              <w:ins w:id="118" w:author="Pannetier, Theo" w:date="2024-06-04T17:05:00Z"/>
              <w:rFonts w:eastAsiaTheme="minorEastAsia" w:cs="Times New Roman"/>
              <w:szCs w:val="24"/>
              <w:lang w:val="en-GB"/>
            </w:rPr>
          </w:rPrChange>
        </w:rPr>
      </w:pPr>
      <w:ins w:id="119" w:author="Pannetier, Theo" w:date="2024-06-04T17:05:00Z">
        <w:r w:rsidRPr="00BD6D5A">
          <w:rPr>
            <w:rFonts w:eastAsiaTheme="minorEastAsia" w:cs="Times New Roman"/>
            <w:b/>
            <w:bCs/>
            <w:szCs w:val="24"/>
            <w:lang w:val="en-GB"/>
            <w:rPrChange w:id="120" w:author="Pannetier, Theo" w:date="2024-06-04T17:10:00Z">
              <w:rPr>
                <w:rFonts w:eastAsiaTheme="minorEastAsia" w:cs="Times New Roman"/>
                <w:szCs w:val="24"/>
                <w:lang w:val="en-GB"/>
              </w:rPr>
            </w:rPrChange>
          </w:rPr>
          <w:t>Genetic fitness traits</w:t>
        </w:r>
      </w:ins>
      <w:ins w:id="121" w:author="Pannetier, Theo" w:date="2024-06-04T17:10:00Z">
        <w:r w:rsidR="00BD6D5A" w:rsidRPr="00BD6D5A">
          <w:rPr>
            <w:rFonts w:eastAsiaTheme="minorEastAsia" w:cs="Times New Roman"/>
            <w:b/>
            <w:bCs/>
            <w:szCs w:val="24"/>
            <w:lang w:val="en-GB"/>
            <w:rPrChange w:id="122"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3"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4" w:author="Pannetier, Theo" w:date="2024-06-04T17:39:00Z">
        <w:r w:rsidR="00EE659A">
          <w:rPr>
            <w:rFonts w:eastAsiaTheme="minorEastAsia" w:cs="Times New Roman"/>
            <w:szCs w:val="24"/>
            <w:lang w:val="en-GB"/>
          </w:rPr>
          <w:t xml:space="preserve">newborn </w:t>
        </w:r>
      </w:ins>
      <w:ins w:id="125"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6" w:author="Pannetier, Theo" w:date="2024-06-04T16:34:00Z"/>
          <w:rFonts w:eastAsiaTheme="minorEastAsia" w:cs="Times New Roman"/>
          <w:szCs w:val="24"/>
          <w:lang w:val="en-GB"/>
        </w:rPr>
        <w:pPrChange w:id="127" w:author="Pannetier, Theo" w:date="2024-06-04T16:59:00Z">
          <w:pPr>
            <w:pStyle w:val="ListParagraph"/>
            <w:ind w:left="0"/>
          </w:pPr>
        </w:pPrChange>
      </w:pPr>
      <w:ins w:id="128"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29" w:author="Pannetier, Theo" w:date="2024-06-04T17:11:00Z">
              <w:rPr>
                <w:rFonts w:eastAsiaTheme="minorEastAsia" w:cs="Times New Roman"/>
                <w:szCs w:val="24"/>
                <w:lang w:val="en-GB"/>
              </w:rPr>
            </w:rPrChange>
          </w:rPr>
          <w:t>n</w:t>
        </w:r>
      </w:ins>
      <w:ins w:id="130" w:author="Pannetier, Theo" w:date="2024-06-04T17:05:00Z">
        <w:r w:rsidR="00DC5C24" w:rsidRPr="00BD6D5A">
          <w:rPr>
            <w:rFonts w:eastAsiaTheme="minorEastAsia" w:cs="Times New Roman"/>
            <w:b/>
            <w:bCs/>
            <w:szCs w:val="24"/>
            <w:lang w:val="en-GB"/>
            <w:rPrChange w:id="131" w:author="Pannetier, Theo" w:date="2024-06-04T17:11:00Z">
              <w:rPr>
                <w:rFonts w:eastAsiaTheme="minorEastAsia" w:cs="Times New Roman"/>
                <w:szCs w:val="24"/>
                <w:lang w:val="en-GB"/>
              </w:rPr>
            </w:rPrChange>
          </w:rPr>
          <w:t>eutral trait</w:t>
        </w:r>
      </w:ins>
      <w:ins w:id="132" w:author="Pannetier, Theo" w:date="2024-06-04T17:11:00Z">
        <w:r>
          <w:rPr>
            <w:rFonts w:eastAsiaTheme="minorEastAsia" w:cs="Times New Roman"/>
            <w:szCs w:val="24"/>
            <w:lang w:val="en-GB"/>
          </w:rPr>
          <w:t xml:space="preserve"> </w:t>
        </w:r>
      </w:ins>
      <w:ins w:id="133" w:author="Pannetier, Theo" w:date="2024-06-04T17:12:00Z">
        <w:r>
          <w:rPr>
            <w:rFonts w:eastAsiaTheme="minorEastAsia" w:cs="Times New Roman"/>
            <w:szCs w:val="24"/>
            <w:lang w:val="en-GB"/>
          </w:rPr>
          <w:t>does not have any phenotypic effect during the simulation</w:t>
        </w:r>
      </w:ins>
      <w:ins w:id="134" w:author="Pannetier, Theo" w:date="2024-06-04T17:33:00Z">
        <w:r w:rsidR="00C63BC8">
          <w:rPr>
            <w:rFonts w:eastAsiaTheme="minorEastAsia" w:cs="Times New Roman"/>
            <w:szCs w:val="24"/>
            <w:lang w:val="en-GB"/>
          </w:rPr>
          <w:t>. I</w:t>
        </w:r>
      </w:ins>
      <w:ins w:id="135" w:author="Pannetier, Theo" w:date="2024-06-04T17:28:00Z">
        <w:r w:rsidR="00C63BC8">
          <w:rPr>
            <w:rFonts w:eastAsiaTheme="minorEastAsia" w:cs="Times New Roman"/>
            <w:szCs w:val="24"/>
            <w:lang w:val="en-GB"/>
          </w:rPr>
          <w:t xml:space="preserve">t </w:t>
        </w:r>
      </w:ins>
      <w:ins w:id="136" w:author="Pannetier, Theo" w:date="2024-06-04T17:12:00Z">
        <w:r>
          <w:rPr>
            <w:rFonts w:eastAsiaTheme="minorEastAsia" w:cs="Times New Roman"/>
            <w:szCs w:val="24"/>
            <w:lang w:val="en-GB"/>
          </w:rPr>
          <w:t xml:space="preserve">is used to </w:t>
        </w:r>
      </w:ins>
      <w:ins w:id="137"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8" w:author="Pannetier, Theo" w:date="2024-06-04T17:29:00Z"/>
        </w:rPr>
      </w:pPr>
      <w:ins w:id="139" w:author="Pannetier, Theo" w:date="2024-06-04T17:29:00Z">
        <w:r>
          <w:t>All traits follow a common</w:t>
        </w:r>
      </w:ins>
      <w:ins w:id="140" w:author="Pannetier, Theo" w:date="2024-06-04T17:34:00Z">
        <w:r>
          <w:t xml:space="preserve"> paramet</w:t>
        </w:r>
      </w:ins>
      <w:ins w:id="141" w:author="Pannetier, Theo" w:date="2024-06-04T17:35:00Z">
        <w:r>
          <w:t>risation</w:t>
        </w:r>
      </w:ins>
      <w:ins w:id="142" w:author="Pannetier, Theo" w:date="2024-06-04T17:29:00Z">
        <w:r>
          <w:t xml:space="preserve"> structur</w:t>
        </w:r>
      </w:ins>
      <w:ins w:id="143" w:author="Pannetier, Theo" w:date="2024-06-04T17:34:00Z">
        <w:r>
          <w:t>e. For each trait,</w:t>
        </w:r>
      </w:ins>
      <w:ins w:id="144"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5" w:author="Pannetier, Theo" w:date="2024-06-04T17:35:00Z"/>
        </w:rPr>
      </w:pPr>
      <w:ins w:id="146" w:author="Pannetier, Theo" w:date="2024-06-04T17:35:00Z">
        <w:r>
          <w:t xml:space="preserve">The number and positions of </w:t>
        </w:r>
      </w:ins>
      <w:ins w:id="147" w:author="Pannetier, Theo" w:date="2024-06-04T18:08:00Z">
        <w:r w:rsidR="006A113F">
          <w:t>genes</w:t>
        </w:r>
      </w:ins>
      <w:ins w:id="148" w:author="Pannetier, Theo" w:date="2024-06-04T17:35:00Z">
        <w:r>
          <w:t xml:space="preserve"> controlling the trait</w:t>
        </w:r>
      </w:ins>
      <w:ins w:id="149"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0" w:author="Pannetier, Theo" w:date="2024-06-04T17:37:00Z"/>
        </w:rPr>
      </w:pPr>
      <w:ins w:id="151"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2" w:author="Pannetier, Theo" w:date="2024-06-04T17:37:00Z"/>
        </w:rPr>
      </w:pPr>
      <w:ins w:id="153"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4" w:author="Pannetier, Theo" w:date="2024-06-04T17:29:00Z"/>
        </w:rPr>
      </w:pPr>
      <w:ins w:id="155" w:author="Pannetier, Theo" w:date="2024-06-04T17:37:00Z">
        <w:r>
          <w:t xml:space="preserve">A distribution </w:t>
        </w:r>
      </w:ins>
      <w:ins w:id="156"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7" w:author="Pannetier, Theo" w:date="2024-06-04T17:29:00Z"/>
        </w:rPr>
      </w:pPr>
      <w:ins w:id="158" w:author="Pannetier, Theo" w:date="2024-06-04T17:36:00Z">
        <w:r>
          <w:t xml:space="preserve">A distribution </w:t>
        </w:r>
      </w:ins>
      <w:ins w:id="159"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0" w:author="Pannetier, Theo" w:date="2024-06-04T17:40:00Z"/>
        </w:rPr>
      </w:pPr>
      <w:ins w:id="161" w:author="Pannetier, Theo" w:date="2024-06-04T17:37:00Z">
        <w:r>
          <w:t xml:space="preserve">A distribution </w:t>
        </w:r>
      </w:ins>
      <w:ins w:id="162" w:author="Pannetier, Theo" w:date="2024-06-04T17:39:00Z">
        <w:r w:rsidR="00EE659A">
          <w:t>to sample dominance coefficients from (restricted to genetic fitness traits)</w:t>
        </w:r>
      </w:ins>
      <w:ins w:id="163" w:author="Pannetier, Theo" w:date="2024-06-04T17:38:00Z">
        <w:r>
          <w:t>.</w:t>
        </w:r>
      </w:ins>
      <w:ins w:id="164"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5"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6" w:author="Pannetier, Theo" w:date="2024-06-04T18:07:00Z"/>
        </w:rPr>
      </w:pPr>
      <w:ins w:id="167" w:author="Pannetier, Theo" w:date="2024-06-04T18:04:00Z">
        <w:r>
          <w:t>The genome itself is not modelled explicitly, and is instead re</w:t>
        </w:r>
      </w:ins>
      <w:ins w:id="168" w:author="Pannetier, Theo" w:date="2024-06-04T18:05:00Z">
        <w:r>
          <w:t>presented by</w:t>
        </w:r>
      </w:ins>
      <w:ins w:id="169" w:author="Pannetier, Theo" w:date="2024-06-04T18:07:00Z">
        <w:r>
          <w:t xml:space="preserve"> a genome size,</w:t>
        </w:r>
      </w:ins>
      <w:ins w:id="170" w:author="Pannetier, Theo" w:date="2024-06-04T18:05:00Z">
        <w:r>
          <w:t xml:space="preserve"> the set of </w:t>
        </w:r>
      </w:ins>
      <w:ins w:id="171" w:author="Pannetier, Theo" w:date="2024-06-04T18:08:00Z">
        <w:r>
          <w:t xml:space="preserve">gene positions and </w:t>
        </w:r>
      </w:ins>
      <w:ins w:id="172" w:author="Pannetier, Theo" w:date="2024-06-04T18:05:00Z">
        <w:r>
          <w:t xml:space="preserve">a set of positions </w:t>
        </w:r>
      </w:ins>
      <w:ins w:id="173" w:author="Pannetier, Theo" w:date="2024-06-04T18:08:00Z">
        <w:r>
          <w:t xml:space="preserve">for the chromosome breaks </w:t>
        </w:r>
      </w:ins>
      <w:ins w:id="174" w:author="Pannetier, Theo" w:date="2024-06-04T18:13:00Z">
        <w:r w:rsidR="008D3079">
          <w:t>(hence determining the number of chromosomes</w:t>
        </w:r>
      </w:ins>
      <w:ins w:id="175" w:author="Pannetier, Theo" w:date="2024-06-04T18:08:00Z">
        <w:r>
          <w:t>)</w:t>
        </w:r>
      </w:ins>
      <w:ins w:id="176"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7"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8" w:author="Pannetier, Theo" w:date="2024-06-04T18:15:00Z"/>
        </w:rPr>
      </w:pPr>
      <w:ins w:id="179" w:author="Pannetier, Theo" w:date="2024-06-04T18:12:00Z">
        <w:r>
          <w:t>The</w:t>
        </w:r>
      </w:ins>
      <w:ins w:id="180" w:author="Pannetier, Theo" w:date="2024-06-04T18:06:00Z">
        <w:r w:rsidR="006A113F">
          <w:t xml:space="preserve"> rate of recombination </w:t>
        </w:r>
      </w:ins>
      <w:ins w:id="181" w:author="Pannetier, Theo" w:date="2024-06-04T18:12:00Z">
        <w:r>
          <w:t>applies</w:t>
        </w:r>
      </w:ins>
      <w:ins w:id="182" w:author="Pannetier, Theo" w:date="2024-06-04T18:09:00Z">
        <w:r w:rsidR="006A113F">
          <w:t xml:space="preserve"> </w:t>
        </w:r>
      </w:ins>
      <w:ins w:id="183" w:author="Pannetier, Theo" w:date="2024-06-04T18:12:00Z">
        <w:r>
          <w:t>to</w:t>
        </w:r>
      </w:ins>
      <w:ins w:id="184" w:author="Pannetier, Theo" w:date="2024-06-04T18:09:00Z">
        <w:r w:rsidR="006A113F">
          <w:t xml:space="preserve"> the entire genome. </w:t>
        </w:r>
      </w:ins>
      <w:ins w:id="185" w:author="Pannetier, Theo" w:date="2024-06-04T18:10:00Z">
        <w:r w:rsidR="006A113F">
          <w:t>Genetic linkage does occur</w:t>
        </w:r>
      </w:ins>
      <w:ins w:id="186" w:author="Pannetier, Theo" w:date="2024-06-04T18:12:00Z">
        <w:r>
          <w:t>,</w:t>
        </w:r>
      </w:ins>
      <w:ins w:id="187" w:author="Pannetier, Theo" w:date="2024-06-04T18:10:00Z">
        <w:r w:rsidR="006A113F">
          <w:t xml:space="preserve"> </w:t>
        </w:r>
      </w:ins>
      <w:ins w:id="188" w:author="Pannetier, Theo" w:date="2024-06-04T18:11:00Z">
        <w:r w:rsidR="006A113F">
          <w:t xml:space="preserve">based on the distances between genes controlling different traits. </w:t>
        </w:r>
      </w:ins>
      <w:ins w:id="189" w:author="Pannetier, Theo" w:date="2024-06-04T18:09:00Z">
        <w:r w:rsidR="006A113F">
          <w:t>Multiple t</w:t>
        </w:r>
      </w:ins>
      <w:ins w:id="190" w:author="Pannetier, Theo" w:date="2024-06-04T18:10:00Z">
        <w:r w:rsidR="006A113F">
          <w:t>raits can use the same position</w:t>
        </w:r>
      </w:ins>
      <w:ins w:id="191" w:author="Pannetier, Theo" w:date="2024-06-04T18:11:00Z">
        <w:r w:rsidR="006A113F">
          <w:t xml:space="preserve">, making the alleles of such genes completely linked, but mutations and expression </w:t>
        </w:r>
        <w:r>
          <w:t xml:space="preserve">of </w:t>
        </w:r>
      </w:ins>
      <w:ins w:id="192"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3" w:author="Pannetier, Theo" w:date="2024-06-04T17:40:00Z"/>
        </w:rPr>
        <w:pPrChange w:id="194" w:author="Pannetier, Theo" w:date="2024-06-04T18:04:00Z">
          <w:pPr>
            <w:pStyle w:val="ListParagraph"/>
            <w:spacing w:after="160" w:line="259" w:lineRule="auto"/>
            <w:ind w:left="720"/>
            <w:contextualSpacing/>
            <w:jc w:val="left"/>
          </w:pPr>
        </w:pPrChange>
      </w:pPr>
      <w:ins w:id="195"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6" w:author="Pannetier, Theo" w:date="2024-06-04T17:42:00Z"/>
          <w:rFonts w:eastAsiaTheme="minorEastAsia"/>
          <w:rPrChange w:id="197" w:author="Pannetier, Theo" w:date="2024-06-04T17:43:00Z">
            <w:rPr>
              <w:ins w:id="198" w:author="Pannetier, Theo" w:date="2024-06-04T17:42:00Z"/>
            </w:rPr>
          </w:rPrChange>
        </w:rPr>
        <w:pPrChange w:id="199" w:author="Pannetier, Theo" w:date="2024-06-04T17:42:00Z">
          <w:pPr/>
        </w:pPrChange>
      </w:pPr>
      <w:ins w:id="200"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1" w:author="Pannetier, Theo" w:date="2024-06-04T17:46:00Z"/>
        </w:rPr>
      </w:pPr>
      <w:ins w:id="202" w:author="Pannetier, Theo" w:date="2024-06-04T17:43:00Z">
        <w:r>
          <w:t xml:space="preserve">Dispersal traits </w:t>
        </w:r>
      </w:ins>
      <w:ins w:id="203" w:author="Pannetier, Theo" w:date="2024-06-04T17:42:00Z">
        <w:r>
          <w:t xml:space="preserve">comprise all the </w:t>
        </w:r>
      </w:ins>
      <w:ins w:id="204" w:author="Pannetier, Theo" w:date="2024-06-04T17:43:00Z">
        <w:r>
          <w:t>evolvable</w:t>
        </w:r>
      </w:ins>
      <w:ins w:id="205" w:author="Pannetier, Theo" w:date="2024-06-04T17:42:00Z">
        <w:r>
          <w:t xml:space="preserve"> traits controlling emigration, transfer and settlement</w:t>
        </w:r>
      </w:ins>
      <w:ins w:id="206" w:author="Pannetier, Theo" w:date="2024-06-04T17:56:00Z">
        <w:r w:rsidR="00D57758">
          <w:t>, n</w:t>
        </w:r>
      </w:ins>
      <w:ins w:id="207" w:author="Pannetier, Theo" w:date="2024-06-04T17:48:00Z">
        <w:r>
          <w:t>amely:</w:t>
        </w:r>
      </w:ins>
    </w:p>
    <w:p w14:paraId="5BD6A315" w14:textId="3B029C0C" w:rsidR="00EE659A" w:rsidRDefault="00EE659A" w:rsidP="00EE659A">
      <w:pPr>
        <w:rPr>
          <w:ins w:id="208" w:author="Pannetier, Theo" w:date="2024-06-04T17:43:00Z"/>
        </w:rPr>
      </w:pPr>
      <w:ins w:id="209" w:author="Pannetier, Theo" w:date="2024-06-04T17:46:00Z">
        <w:r w:rsidRPr="00EE659A">
          <w:rPr>
            <w:b/>
            <w:bCs/>
            <w:rPrChange w:id="210" w:author="Pannetier, Theo" w:date="2024-06-04T17:46:00Z">
              <w:rPr/>
            </w:rPrChange>
          </w:rPr>
          <w:t>Emigration</w:t>
        </w:r>
      </w:ins>
      <w:ins w:id="211"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2" w:author="Pannetier, Theo" w:date="2024-06-04T17:43:00Z"/>
        </w:rPr>
      </w:pPr>
      <w:ins w:id="213" w:author="Pannetier, Theo" w:date="2024-06-04T17:43:00Z">
        <w:r>
          <w:t>The probability of emigration D</w:t>
        </w:r>
        <w:r w:rsidRPr="00D57758">
          <w:rPr>
            <w:vertAlign w:val="subscript"/>
            <w:rPrChange w:id="214" w:author="Pannetier, Theo" w:date="2024-06-04T17:58:00Z">
              <w:rPr/>
            </w:rPrChange>
          </w:rPr>
          <w:t>0</w:t>
        </w:r>
      </w:ins>
    </w:p>
    <w:p w14:paraId="060FADAB" w14:textId="70A84A4D" w:rsidR="00EE659A" w:rsidRDefault="00EE659A" w:rsidP="00EE659A">
      <w:pPr>
        <w:pStyle w:val="ListParagraph"/>
        <w:numPr>
          <w:ilvl w:val="0"/>
          <w:numId w:val="70"/>
        </w:numPr>
        <w:rPr>
          <w:ins w:id="215" w:author="Pannetier, Theo" w:date="2024-06-04T17:44:00Z"/>
        </w:rPr>
      </w:pPr>
      <w:ins w:id="216"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7" w:author="Pannetier, Theo" w:date="2024-06-04T17:46:00Z"/>
        </w:rPr>
      </w:pPr>
      <w:ins w:id="218" w:author="Pannetier, Theo" w:date="2024-06-04T17:44:00Z">
        <w:r>
          <w:t>The density threshold of the density-dependent emigration function</w:t>
        </w:r>
      </w:ins>
    </w:p>
    <w:p w14:paraId="5E7E8191" w14:textId="1DF278C9" w:rsidR="00EE659A" w:rsidRPr="00D57758" w:rsidRDefault="00EE659A">
      <w:pPr>
        <w:rPr>
          <w:ins w:id="219" w:author="Pannetier, Theo" w:date="2024-06-04T17:44:00Z"/>
          <w:b/>
          <w:bCs/>
          <w:rPrChange w:id="220" w:author="Pannetier, Theo" w:date="2024-06-04T17:56:00Z">
            <w:rPr>
              <w:ins w:id="221" w:author="Pannetier, Theo" w:date="2024-06-04T17:44:00Z"/>
            </w:rPr>
          </w:rPrChange>
        </w:rPr>
        <w:pPrChange w:id="222" w:author="Pannetier, Theo" w:date="2024-06-04T17:46:00Z">
          <w:pPr>
            <w:pStyle w:val="ListParagraph"/>
            <w:numPr>
              <w:numId w:val="70"/>
            </w:numPr>
            <w:ind w:left="720" w:hanging="360"/>
          </w:pPr>
        </w:pPrChange>
      </w:pPr>
      <w:ins w:id="223" w:author="Pannetier, Theo" w:date="2024-06-04T17:46:00Z">
        <w:r w:rsidRPr="00D57758">
          <w:rPr>
            <w:b/>
            <w:bCs/>
            <w:rPrChange w:id="224" w:author="Pannetier, Theo" w:date="2024-06-04T17:56:00Z">
              <w:rPr/>
            </w:rPrChange>
          </w:rPr>
          <w:t>Tra</w:t>
        </w:r>
      </w:ins>
      <w:ins w:id="225" w:author="Pannetier, Theo" w:date="2024-06-04T17:47:00Z">
        <w:r w:rsidRPr="00D57758">
          <w:rPr>
            <w:b/>
            <w:bCs/>
            <w:rPrChange w:id="226" w:author="Pannetier, Theo" w:date="2024-06-04T17:56:00Z">
              <w:rPr/>
            </w:rPrChange>
          </w:rPr>
          <w:t>nsfer using kernels</w:t>
        </w:r>
      </w:ins>
      <w:ins w:id="227"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8" w:author="Pannetier, Theo" w:date="2024-06-04T17:45:00Z"/>
        </w:rPr>
      </w:pPr>
      <w:ins w:id="229" w:author="Pannetier, Theo" w:date="2024-06-04T17:45:00Z">
        <w:r>
          <w:t>The mean parameter</w:t>
        </w:r>
      </w:ins>
      <w:ins w:id="230" w:author="Pannetier, Theo" w:date="2024-06-04T17:46:00Z">
        <w:r>
          <w:t>(s)</w:t>
        </w:r>
      </w:ins>
      <w:ins w:id="231" w:author="Pannetier, Theo" w:date="2024-06-04T17:45:00Z">
        <w:r>
          <w:t xml:space="preserve"> of the</w:t>
        </w:r>
      </w:ins>
      <w:ins w:id="232" w:author="Pannetier, Theo" w:date="2024-06-04T17:46:00Z">
        <w:r>
          <w:t xml:space="preserve"> (two)</w:t>
        </w:r>
      </w:ins>
      <w:ins w:id="233" w:author="Pannetier, Theo" w:date="2024-06-04T17:45:00Z">
        <w:r>
          <w:t xml:space="preserve"> dispersal kernel(s)</w:t>
        </w:r>
      </w:ins>
    </w:p>
    <w:p w14:paraId="056763EF" w14:textId="49F86182" w:rsidR="00EE659A" w:rsidRDefault="00EE659A" w:rsidP="00EE659A">
      <w:pPr>
        <w:pStyle w:val="ListParagraph"/>
        <w:numPr>
          <w:ilvl w:val="0"/>
          <w:numId w:val="70"/>
        </w:numPr>
        <w:rPr>
          <w:ins w:id="234" w:author="Pannetier, Theo" w:date="2024-06-04T17:47:00Z"/>
        </w:rPr>
      </w:pPr>
      <w:ins w:id="235" w:author="Pannetier, Theo" w:date="2024-06-04T17:46:00Z">
        <w:r>
          <w:t xml:space="preserve">The probability of </w:t>
        </w:r>
      </w:ins>
      <w:ins w:id="236" w:author="Pannetier, Theo" w:date="2024-06-04T17:47:00Z">
        <w:r>
          <w:t>using the first kernel</w:t>
        </w:r>
      </w:ins>
    </w:p>
    <w:p w14:paraId="48A86D91" w14:textId="76AB31D6" w:rsidR="00EE659A" w:rsidRPr="00D57758" w:rsidRDefault="00EE659A">
      <w:pPr>
        <w:rPr>
          <w:ins w:id="237" w:author="Pannetier, Theo" w:date="2024-06-04T17:47:00Z"/>
          <w:b/>
          <w:bCs/>
          <w:rPrChange w:id="238" w:author="Pannetier, Theo" w:date="2024-06-04T17:56:00Z">
            <w:rPr>
              <w:ins w:id="239" w:author="Pannetier, Theo" w:date="2024-06-04T17:47:00Z"/>
            </w:rPr>
          </w:rPrChange>
        </w:rPr>
        <w:pPrChange w:id="240" w:author="Pannetier, Theo" w:date="2024-06-04T17:47:00Z">
          <w:pPr>
            <w:pStyle w:val="ListParagraph"/>
            <w:numPr>
              <w:numId w:val="70"/>
            </w:numPr>
            <w:ind w:left="720" w:hanging="360"/>
          </w:pPr>
        </w:pPrChange>
      </w:pPr>
      <w:ins w:id="241" w:author="Pannetier, Theo" w:date="2024-06-04T17:47:00Z">
        <w:r w:rsidRPr="00D57758">
          <w:rPr>
            <w:b/>
            <w:bCs/>
            <w:rPrChange w:id="242" w:author="Pannetier, Theo" w:date="2024-06-04T17:56:00Z">
              <w:rPr/>
            </w:rPrChange>
          </w:rPr>
          <w:lastRenderedPageBreak/>
          <w:t xml:space="preserve">Transfer using </w:t>
        </w:r>
      </w:ins>
      <w:ins w:id="243" w:author="Pannetier, Theo" w:date="2024-06-04T17:48:00Z">
        <w:r w:rsidRPr="00D57758">
          <w:rPr>
            <w:b/>
            <w:bCs/>
            <w:rPrChange w:id="244" w:author="Pannetier, Theo" w:date="2024-06-04T17:56:00Z">
              <w:rPr/>
            </w:rPrChange>
          </w:rPr>
          <w:t>the stochastic movement simulator</w:t>
        </w:r>
      </w:ins>
      <w:ins w:id="245" w:author="Pannetier, Theo" w:date="2024-06-04T17:49:00Z">
        <w:r w:rsidRPr="00D57758">
          <w:rPr>
            <w:b/>
            <w:bCs/>
            <w:rPrChange w:id="246"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7" w:author="Pannetier, Theo" w:date="2024-06-04T17:51:00Z"/>
        </w:rPr>
      </w:pPr>
      <w:ins w:id="248" w:author="Pannetier, Theo" w:date="2024-06-04T17:47:00Z">
        <w:r>
          <w:t xml:space="preserve">The </w:t>
        </w:r>
      </w:ins>
      <w:ins w:id="249"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0" w:author="Pannetier, Theo" w:date="2024-06-04T17:55:00Z"/>
        </w:rPr>
      </w:pPr>
      <w:ins w:id="251" w:author="Pannetier, Theo" w:date="2024-06-04T17:51:00Z">
        <w:r>
          <w:t xml:space="preserve">The </w:t>
        </w:r>
      </w:ins>
      <w:ins w:id="252" w:author="Pannetier, Theo" w:date="2024-06-04T17:56:00Z">
        <w:r>
          <w:t>goal</w:t>
        </w:r>
      </w:ins>
      <w:ins w:id="253"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4" w:author="Pannetier, Theo" w:date="2024-06-04T17:55:00Z"/>
        </w:rPr>
      </w:pPr>
      <w:ins w:id="255"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6" w:author="Pannetier, Theo" w:date="2024-06-04T17:49:00Z"/>
        </w:rPr>
      </w:pPr>
      <w:ins w:id="257" w:author="Pannetier, Theo" w:date="2024-06-04T17:56:00Z">
        <w:r>
          <w:t>The distance threshold of the distance-dependent decay of the goal bias</w:t>
        </w:r>
      </w:ins>
    </w:p>
    <w:p w14:paraId="36A307D3" w14:textId="2BB8A6A0" w:rsidR="00EE659A" w:rsidRPr="00D57758" w:rsidRDefault="00EE659A" w:rsidP="00EE659A">
      <w:pPr>
        <w:rPr>
          <w:ins w:id="258" w:author="Pannetier, Theo" w:date="2024-06-04T17:49:00Z"/>
          <w:b/>
          <w:bCs/>
          <w:rPrChange w:id="259" w:author="Pannetier, Theo" w:date="2024-06-04T17:56:00Z">
            <w:rPr>
              <w:ins w:id="260" w:author="Pannetier, Theo" w:date="2024-06-04T17:49:00Z"/>
            </w:rPr>
          </w:rPrChange>
        </w:rPr>
      </w:pPr>
      <w:ins w:id="261" w:author="Pannetier, Theo" w:date="2024-06-04T17:49:00Z">
        <w:r w:rsidRPr="00D57758">
          <w:rPr>
            <w:b/>
            <w:bCs/>
            <w:rPrChange w:id="262"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3" w:author="Pannetier, Theo" w:date="2024-06-04T17:50:00Z"/>
        </w:rPr>
      </w:pPr>
      <w:ins w:id="264" w:author="Pannetier, Theo" w:date="2024-06-04T17:49:00Z">
        <w:r>
          <w:t xml:space="preserve">The </w:t>
        </w:r>
      </w:ins>
      <w:ins w:id="265" w:author="Pannetier, Theo" w:date="2024-06-04T17:50:00Z">
        <w:r>
          <w:t>length of a single transfer step</w:t>
        </w:r>
      </w:ins>
    </w:p>
    <w:p w14:paraId="48A090B5" w14:textId="6E1612BC" w:rsidR="00EE659A" w:rsidRDefault="00EE659A" w:rsidP="00EE659A">
      <w:pPr>
        <w:pStyle w:val="ListParagraph"/>
        <w:numPr>
          <w:ilvl w:val="0"/>
          <w:numId w:val="70"/>
        </w:numPr>
        <w:rPr>
          <w:ins w:id="266" w:author="Pannetier, Theo" w:date="2024-06-04T17:57:00Z"/>
        </w:rPr>
      </w:pPr>
      <w:ins w:id="267"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8" w:author="Pannetier, Theo" w:date="2024-06-04T17:57:00Z"/>
          <w:b/>
          <w:bCs/>
          <w:rPrChange w:id="269" w:author="Pannetier, Theo" w:date="2024-06-04T17:57:00Z">
            <w:rPr>
              <w:ins w:id="270" w:author="Pannetier, Theo" w:date="2024-06-04T17:57:00Z"/>
            </w:rPr>
          </w:rPrChange>
        </w:rPr>
        <w:pPrChange w:id="271" w:author="Pannetier, Theo" w:date="2024-06-04T17:57:00Z">
          <w:pPr>
            <w:pStyle w:val="ListParagraph"/>
            <w:numPr>
              <w:numId w:val="70"/>
            </w:numPr>
            <w:ind w:left="720" w:hanging="360"/>
          </w:pPr>
        </w:pPrChange>
      </w:pPr>
      <w:ins w:id="272" w:author="Pannetier, Theo" w:date="2024-06-04T17:57:00Z">
        <w:r w:rsidRPr="00D57758">
          <w:rPr>
            <w:b/>
            <w:bCs/>
            <w:rPrChange w:id="273" w:author="Pannetier, Theo" w:date="2024-06-04T17:57:00Z">
              <w:rPr/>
            </w:rPrChange>
          </w:rPr>
          <w:t>Settlement</w:t>
        </w:r>
      </w:ins>
      <w:ins w:id="274" w:author="Pannetier, Theo" w:date="2024-06-04T17:58:00Z">
        <w:r>
          <w:rPr>
            <w:b/>
            <w:bCs/>
          </w:rPr>
          <w:t xml:space="preserve"> </w:t>
        </w:r>
      </w:ins>
      <w:ins w:id="275" w:author="Pannetier, Theo" w:date="2024-06-04T17:59:00Z">
        <w:r w:rsidRPr="00D57758">
          <w:rPr>
            <w:b/>
            <w:bCs/>
          </w:rPr>
          <w:t>(♀♂)</w:t>
        </w:r>
      </w:ins>
    </w:p>
    <w:p w14:paraId="37F0EEF7" w14:textId="36D7FC7C" w:rsidR="00D57758" w:rsidRDefault="00D57758" w:rsidP="00EE659A">
      <w:pPr>
        <w:pStyle w:val="ListParagraph"/>
        <w:numPr>
          <w:ilvl w:val="0"/>
          <w:numId w:val="70"/>
        </w:numPr>
        <w:rPr>
          <w:ins w:id="276" w:author="Pannetier, Theo" w:date="2024-06-04T17:57:00Z"/>
        </w:rPr>
      </w:pPr>
      <w:ins w:id="277" w:author="Pannetier, Theo" w:date="2024-06-04T17:57:00Z">
        <w:r>
          <w:t>The probability of settlement S</w:t>
        </w:r>
        <w:r w:rsidRPr="00D57758">
          <w:rPr>
            <w:vertAlign w:val="subscript"/>
            <w:rPrChange w:id="278" w:author="Pannetier, Theo" w:date="2024-06-04T17:58:00Z">
              <w:rPr/>
            </w:rPrChange>
          </w:rPr>
          <w:t>0</w:t>
        </w:r>
      </w:ins>
    </w:p>
    <w:p w14:paraId="22CCD6C3" w14:textId="7CF975B3" w:rsidR="00D57758" w:rsidRDefault="00D57758" w:rsidP="00D57758">
      <w:pPr>
        <w:pStyle w:val="ListParagraph"/>
        <w:numPr>
          <w:ilvl w:val="0"/>
          <w:numId w:val="70"/>
        </w:numPr>
        <w:rPr>
          <w:ins w:id="279" w:author="Pannetier, Theo" w:date="2024-06-04T17:58:00Z"/>
        </w:rPr>
      </w:pPr>
      <w:ins w:id="280"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1" w:author="Pannetier, Theo" w:date="2024-06-04T17:47:00Z"/>
        </w:rPr>
      </w:pPr>
      <w:ins w:id="282" w:author="Pannetier, Theo" w:date="2024-06-04T17:58:00Z">
        <w:r>
          <w:t>The density threshold of the density-dependent settlement function</w:t>
        </w:r>
      </w:ins>
    </w:p>
    <w:p w14:paraId="303428F3" w14:textId="433F0CCF" w:rsidR="00EE659A" w:rsidRDefault="00EE659A" w:rsidP="00EE659A">
      <w:pPr>
        <w:rPr>
          <w:ins w:id="283" w:author="Pannetier, Theo" w:date="2024-06-04T18:02:00Z"/>
        </w:rPr>
      </w:pPr>
      <w:ins w:id="284" w:author="Pannetier, Theo" w:date="2024-06-04T17:48:00Z">
        <w:r>
          <w:t xml:space="preserve">Traits marked with </w:t>
        </w:r>
      </w:ins>
      <w:ins w:id="285" w:author="Pannetier, Theo" w:date="2024-06-04T17:59:00Z">
        <w:r w:rsidR="00D57758" w:rsidRPr="00D57758">
          <w:rPr>
            <w:b/>
            <w:bCs/>
          </w:rPr>
          <w:t>♀♂</w:t>
        </w:r>
        <w:r w:rsidR="00D57758">
          <w:rPr>
            <w:b/>
            <w:bCs/>
          </w:rPr>
          <w:t xml:space="preserve"> </w:t>
        </w:r>
        <w:r w:rsidR="00D57758">
          <w:t>can</w:t>
        </w:r>
      </w:ins>
      <w:ins w:id="286" w:author="Pannetier, Theo" w:date="2024-06-04T18:03:00Z">
        <w:r w:rsidR="006A113F">
          <w:t xml:space="preserve"> additionally</w:t>
        </w:r>
      </w:ins>
      <w:ins w:id="287" w:author="Pannetier, Theo" w:date="2024-06-04T17:59:00Z">
        <w:r w:rsidR="00D57758">
          <w:t xml:space="preserve"> be made sex-dependent</w:t>
        </w:r>
      </w:ins>
      <w:ins w:id="288" w:author="Pannetier, Theo" w:date="2024-06-04T18:00:00Z">
        <w:r w:rsidR="00D57758">
          <w:t xml:space="preserve">, </w:t>
        </w:r>
      </w:ins>
      <w:ins w:id="289" w:author="Pannetier, Theo" w:date="2024-06-04T18:01:00Z">
        <w:r w:rsidR="006A113F">
          <w:t xml:space="preserve">in which case a male and female version of the trait are specified and evolve independently, expressing only </w:t>
        </w:r>
      </w:ins>
      <w:ins w:id="290" w:author="Pannetier, Theo" w:date="2024-06-04T18:02:00Z">
        <w:r w:rsidR="006A113F">
          <w:t>for</w:t>
        </w:r>
      </w:ins>
      <w:ins w:id="291" w:author="Pannetier, Theo" w:date="2024-06-04T18:01:00Z">
        <w:r w:rsidR="006A113F">
          <w:t xml:space="preserve"> the corresponding sex.</w:t>
        </w:r>
      </w:ins>
    </w:p>
    <w:p w14:paraId="63DBF95A" w14:textId="25CD5628" w:rsidR="006A113F" w:rsidRPr="00D57758" w:rsidRDefault="006A113F" w:rsidP="00EE659A">
      <w:pPr>
        <w:rPr>
          <w:ins w:id="292" w:author="Pannetier, Theo" w:date="2024-06-04T17:42:00Z"/>
        </w:rPr>
      </w:pPr>
      <w:ins w:id="293" w:author="Pannetier, Theo" w:date="2024-06-04T18:02:00Z">
        <w:r>
          <w:t xml:space="preserve">Traits </w:t>
        </w:r>
      </w:ins>
      <w:ins w:id="294" w:author="Pannetier, Theo" w:date="2024-06-04T18:03:00Z">
        <w:r>
          <w:t>set</w:t>
        </w:r>
      </w:ins>
      <w:ins w:id="295" w:author="Pannetier, Theo" w:date="2024-06-04T18:02:00Z">
        <w:r>
          <w:t xml:space="preserve"> to </w:t>
        </w:r>
      </w:ins>
      <w:ins w:id="296" w:author="Pannetier, Theo" w:date="2024-06-04T18:03:00Z">
        <w:r>
          <w:t xml:space="preserve">evolve </w:t>
        </w:r>
      </w:ins>
      <w:ins w:id="297" w:author="Pannetier, Theo" w:date="2024-06-04T18:02:00Z">
        <w:r>
          <w:t xml:space="preserve">cannot </w:t>
        </w:r>
      </w:ins>
      <w:ins w:id="298" w:author="Pannetier, Theo" w:date="2024-06-04T18:03:00Z">
        <w:r>
          <w:t xml:space="preserve">simultaneously </w:t>
        </w:r>
      </w:ins>
      <w:ins w:id="299" w:author="Pannetier, Theo" w:date="2024-06-04T18:02:00Z">
        <w:r>
          <w:t>be stage-dependent.</w:t>
        </w:r>
      </w:ins>
    </w:p>
    <w:p w14:paraId="19034A94" w14:textId="656E9FC3" w:rsidR="00D57758" w:rsidRDefault="00D57758" w:rsidP="00EE659A">
      <w:pPr>
        <w:rPr>
          <w:ins w:id="300" w:author="Pannetier, Theo" w:date="2024-06-04T17:53:00Z"/>
        </w:rPr>
      </w:pPr>
      <w:ins w:id="301" w:author="Pannetier, Theo" w:date="2024-06-04T17:53:00Z">
        <w:r>
          <w:t>The alleles of each trait</w:t>
        </w:r>
      </w:ins>
      <w:ins w:id="302"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3" w:author="Pannetier, Theo" w:date="2024-06-04T17:53:00Z"/>
        </w:rPr>
      </w:pPr>
      <w:ins w:id="304" w:author="Pannetier, Theo" w:date="2024-06-04T17:54:00Z">
        <w:r>
          <w:t>Mutations are additive and</w:t>
        </w:r>
      </w:ins>
      <w:ins w:id="305" w:author="Pannetier, Theo" w:date="2024-06-04T17:42:00Z">
        <w:r w:rsidR="00EE659A">
          <w:t xml:space="preserve"> can be sampled in either a normal or uniform distribution. </w:t>
        </w:r>
      </w:ins>
      <w:ins w:id="306" w:author="Pannetier, Theo" w:date="2024-06-04T17:54:00Z">
        <w:r>
          <w:t>Initial allele values are sampled in a normal or uniform distribution.</w:t>
        </w:r>
      </w:ins>
    </w:p>
    <w:p w14:paraId="1610CE0D" w14:textId="14641A7A" w:rsidR="00EE659A" w:rsidRDefault="00EE659A" w:rsidP="00EE659A">
      <w:pPr>
        <w:rPr>
          <w:ins w:id="307" w:author="Pannetier, Theo" w:date="2024-06-04T17:53:00Z"/>
        </w:rPr>
      </w:pPr>
      <w:ins w:id="308" w:author="Pannetier, Theo" w:date="2024-06-04T17:42:00Z">
        <w:r>
          <w:t>All evolving dispersal trait parameters can be sex-specific except for movement processes (as previously), in which case the initial distribution, mutation distribution and mode of distribution can differ between males and females. The traits and parameters cannot be stage-specific.</w:t>
        </w:r>
      </w:ins>
    </w:p>
    <w:p w14:paraId="05796AE4" w14:textId="3B5D7772" w:rsidR="00EE659A" w:rsidRDefault="00D57758">
      <w:pPr>
        <w:rPr>
          <w:ins w:id="309" w:author="Pannetier, Theo" w:date="2024-06-04T17:29:00Z"/>
        </w:rPr>
        <w:pPrChange w:id="310" w:author="Pannetier, Theo" w:date="2024-06-04T20:02:00Z">
          <w:pPr>
            <w:pStyle w:val="ListParagraph"/>
            <w:numPr>
              <w:numId w:val="70"/>
            </w:numPr>
            <w:spacing w:after="160" w:line="259" w:lineRule="auto"/>
            <w:ind w:left="720" w:hanging="360"/>
            <w:contextualSpacing/>
            <w:jc w:val="left"/>
          </w:pPr>
        </w:pPrChange>
      </w:pPr>
      <w:ins w:id="311" w:author="Pannetier, Theo" w:date="2024-06-04T17:53:00Z">
        <w:r>
          <w:t xml:space="preserve">There is also an option for </w:t>
        </w:r>
      </w:ins>
      <w:ins w:id="312" w:author="Pannetier, Theo" w:date="2024-06-04T18:15:00Z">
        <w:r w:rsidR="008D3079">
          <w:t>each dispersal trait</w:t>
        </w:r>
      </w:ins>
      <w:ins w:id="313"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4" w:author="Pannetier, Theo" w:date="2024-06-04T20:02:00Z"/>
          <w:rFonts w:eastAsiaTheme="minorEastAsia"/>
        </w:rPr>
      </w:pPr>
      <w:ins w:id="315"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6" w:author="Pannetier, Theo" w:date="2024-06-04T20:06:00Z"/>
        </w:rPr>
      </w:pPr>
      <w:ins w:id="317" w:author="Pannetier, Theo" w:date="2024-06-04T20:09:00Z">
        <w:r>
          <w:t xml:space="preserve">The alleles of genetic fitness traits represent deleterious mutations </w:t>
        </w:r>
      </w:ins>
      <w:ins w:id="318" w:author="Pannetier, Theo" w:date="2024-06-04T20:10:00Z">
        <w:r>
          <w:t>which combined expression reduce the viability of juveniles</w:t>
        </w:r>
      </w:ins>
      <w:ins w:id="319" w:author="Pannetier, Theo" w:date="2024-06-04T20:11:00Z">
        <w:r>
          <w:t>, i.e. the genetic load</w:t>
        </w:r>
      </w:ins>
      <w:ins w:id="320" w:author="Pannetier, Theo" w:date="2024-06-04T20:10:00Z">
        <w:r>
          <w:t xml:space="preserve">. </w:t>
        </w:r>
      </w:ins>
      <w:ins w:id="321" w:author="Pannetier, Theo" w:date="2024-06-04T20:04:00Z">
        <w:r>
          <w:t xml:space="preserve">Immediately after </w:t>
        </w:r>
      </w:ins>
      <w:ins w:id="322" w:author="Pannetier, Theo" w:date="2024-06-04T20:10:00Z">
        <w:r>
          <w:t>birth</w:t>
        </w:r>
      </w:ins>
      <w:ins w:id="323" w:author="Pannetier, Theo" w:date="2024-06-04T20:04:00Z">
        <w:r>
          <w:t xml:space="preserve">, all newly born </w:t>
        </w:r>
      </w:ins>
      <w:ins w:id="324" w:author="Pannetier, Theo" w:date="2024-06-04T20:10:00Z">
        <w:r>
          <w:t>individuals</w:t>
        </w:r>
      </w:ins>
      <w:ins w:id="325" w:author="Pannetier, Theo" w:date="2024-06-04T20:04:00Z">
        <w:r>
          <w:t xml:space="preserve"> are checked for viability</w:t>
        </w:r>
      </w:ins>
      <w:ins w:id="326" w:author="Pannetier, Theo" w:date="2024-06-04T20:05:00Z">
        <w:r>
          <w:t xml:space="preserve"> via a</w:t>
        </w:r>
      </w:ins>
      <w:ins w:id="327" w:author="Pannetier, Theo" w:date="2024-06-04T20:04:00Z">
        <w:r>
          <w:t xml:space="preserve"> Bernoulli trial</w:t>
        </w:r>
      </w:ins>
      <w:ins w:id="328" w:author="Pannetier, Theo" w:date="2024-06-04T20:06:00Z">
        <w:r>
          <w:t xml:space="preserve">. The probability of </w:t>
        </w:r>
      </w:ins>
      <w:ins w:id="329" w:author="Pannetier, Theo" w:date="2024-06-04T20:07:00Z">
        <w:r>
          <w:t>an</w:t>
        </w:r>
      </w:ins>
      <w:ins w:id="330" w:author="Pannetier, Theo" w:date="2024-06-04T20:06:00Z">
        <w:r>
          <w:t xml:space="preserve"> individual pass</w:t>
        </w:r>
      </w:ins>
      <w:ins w:id="331" w:author="Pannetier, Theo" w:date="2024-06-04T20:09:00Z">
        <w:r>
          <w:t>ing</w:t>
        </w:r>
      </w:ins>
      <w:ins w:id="332" w:author="Pannetier, Theo" w:date="2024-06-04T20:06:00Z">
        <w:r>
          <w:t xml:space="preserve"> the test and surviv</w:t>
        </w:r>
      </w:ins>
      <w:ins w:id="333" w:author="Pannetier, Theo" w:date="2024-06-04T20:09:00Z">
        <w:r>
          <w:t>ing</w:t>
        </w:r>
      </w:ins>
      <w:ins w:id="334" w:author="Pannetier, Theo" w:date="2024-06-04T20:06:00Z">
        <w:r>
          <w:t xml:space="preserve"> </w:t>
        </w:r>
      </w:ins>
      <w:ins w:id="335" w:author="Pannetier, Theo" w:date="2024-06-04T20:09:00Z">
        <w:r>
          <w:t xml:space="preserve">birth </w:t>
        </w:r>
      </w:ins>
      <w:ins w:id="336" w:author="Pannetier, Theo" w:date="2024-06-04T20:06:00Z">
        <w:r>
          <w:t>is equal to its genetic fitness.</w:t>
        </w:r>
      </w:ins>
    </w:p>
    <w:p w14:paraId="5BFB3D51" w14:textId="77777777" w:rsidR="005D1187" w:rsidRDefault="00D41B10" w:rsidP="00D41B10">
      <w:pPr>
        <w:rPr>
          <w:ins w:id="337" w:author="Pannetier, Theo" w:date="2024-06-04T20:15:00Z"/>
        </w:rPr>
      </w:pPr>
      <w:ins w:id="338" w:author="Pannetier, Theo" w:date="2024-06-04T20:04:00Z">
        <w:r>
          <w:lastRenderedPageBreak/>
          <w:t xml:space="preserve">Genetic fitness </w:t>
        </w:r>
      </w:ins>
      <w:ins w:id="339" w:author="Pannetier, Theo" w:date="2024-06-04T20:07:00Z">
        <w:r>
          <w:t>is</w:t>
        </w:r>
      </w:ins>
      <w:ins w:id="340" w:author="Pannetier, Theo" w:date="2024-06-04T20:04:00Z">
        <w:r>
          <w:t xml:space="preserve"> 1 by default</w:t>
        </w:r>
      </w:ins>
      <w:ins w:id="341" w:author="Pannetier, Theo" w:date="2024-06-04T20:07:00Z">
        <w:r>
          <w:t>,</w:t>
        </w:r>
      </w:ins>
      <w:ins w:id="342" w:author="Pannetier, Theo" w:date="2024-06-04T20:04:00Z">
        <w:r>
          <w:t xml:space="preserve"> but </w:t>
        </w:r>
      </w:ins>
      <w:ins w:id="343" w:author="Pannetier, Theo" w:date="2024-06-04T20:12:00Z">
        <w:r w:rsidR="005D1187">
          <w:t xml:space="preserve">every allele </w:t>
        </w:r>
      </w:ins>
      <w:ins w:id="344" w:author="Pannetier, Theo" w:date="2024-06-04T20:13:00Z">
        <w:r w:rsidR="005D1187">
          <w:t xml:space="preserve">reduces this value by an amount that depends on its </w:t>
        </w:r>
      </w:ins>
      <w:ins w:id="345" w:author="Pannetier, Theo" w:date="2024-06-04T20:14:00Z">
        <w:r w:rsidR="005D1187">
          <w:t>selection coefficient</w:t>
        </w:r>
      </w:ins>
      <w:ins w:id="346" w:author="Pannetier, Theo" w:date="2024-06-04T20:13:00Z">
        <w:r w:rsidR="005D1187">
          <w:t xml:space="preserve"> </w:t>
        </w:r>
        <w:r w:rsidR="005D1187" w:rsidRPr="005D1187">
          <w:rPr>
            <w:i/>
            <w:iCs/>
            <w:rPrChange w:id="347" w:author="Pannetier, Theo" w:date="2024-06-04T20:13:00Z">
              <w:rPr/>
            </w:rPrChange>
          </w:rPr>
          <w:t>s</w:t>
        </w:r>
      </w:ins>
      <w:ins w:id="348" w:author="Pannetier, Theo" w:date="2024-06-04T20:14:00Z">
        <w:r w:rsidR="005D1187">
          <w:t>,</w:t>
        </w:r>
      </w:ins>
      <w:ins w:id="349" w:author="Pannetier, Theo" w:date="2024-06-04T20:13:00Z">
        <w:r w:rsidR="005D1187">
          <w:t xml:space="preserve"> and </w:t>
        </w:r>
      </w:ins>
      <w:ins w:id="350" w:author="Pannetier, Theo" w:date="2024-06-04T20:14:00Z">
        <w:r w:rsidR="005D1187">
          <w:t xml:space="preserve">(for diploid systems) </w:t>
        </w:r>
      </w:ins>
      <w:ins w:id="351" w:author="Pannetier, Theo" w:date="2024-06-04T20:13:00Z">
        <w:r w:rsidR="005D1187">
          <w:t>the</w:t>
        </w:r>
      </w:ins>
      <w:ins w:id="352" w:author="Pannetier, Theo" w:date="2024-06-04T20:14:00Z">
        <w:r w:rsidR="005D1187">
          <w:t xml:space="preserve"> value of its </w:t>
        </w:r>
      </w:ins>
      <w:ins w:id="353" w:author="Pannetier, Theo" w:date="2024-06-04T20:13:00Z">
        <w:r w:rsidR="005D1187">
          <w:t xml:space="preserve">dominance coefficient </w:t>
        </w:r>
      </w:ins>
      <w:ins w:id="354" w:author="Pannetier, Theo" w:date="2024-06-04T20:14:00Z">
        <w:r w:rsidR="005D1187" w:rsidRPr="005D1187">
          <w:rPr>
            <w:i/>
            <w:iCs/>
            <w:rPrChange w:id="355" w:author="Pannetier, Theo" w:date="2024-06-04T20:15:00Z">
              <w:rPr/>
            </w:rPrChange>
          </w:rPr>
          <w:t>h</w:t>
        </w:r>
        <w:r w:rsidR="005D1187">
          <w:t xml:space="preserve"> relative to that of the other allele it is paired with.</w:t>
        </w:r>
      </w:ins>
    </w:p>
    <w:p w14:paraId="0A3C9B93" w14:textId="6AFCD81A" w:rsidR="00D41B10" w:rsidRDefault="005D1187">
      <w:pPr>
        <w:rPr>
          <w:ins w:id="356" w:author="Pannetier, Theo" w:date="2024-06-04T20:04:00Z"/>
        </w:rPr>
        <w:pPrChange w:id="357" w:author="Pannetier, Theo" w:date="2024-06-04T20:04:00Z">
          <w:pPr>
            <w:pStyle w:val="ListParagraph"/>
            <w:numPr>
              <w:numId w:val="14"/>
            </w:numPr>
            <w:ind w:left="432" w:hanging="432"/>
          </w:pPr>
        </w:pPrChange>
      </w:pPr>
      <w:ins w:id="358" w:author="Pannetier, Theo" w:date="2024-06-04T20:15:00Z">
        <w:r>
          <w:t>More precisely, the g</w:t>
        </w:r>
      </w:ins>
      <w:ins w:id="359" w:author="Pannetier, Theo" w:date="2024-06-04T20:04:00Z">
        <w:r w:rsidR="00D41B10">
          <w:t xml:space="preserve">enetic fitness </w:t>
        </w:r>
        <w:r w:rsidR="00D41B10" w:rsidRPr="005D1187">
          <w:rPr>
            <w:i/>
            <w:iCs/>
            <w:rPrChange w:id="360" w:author="Pannetier, Theo" w:date="2024-06-04T20:15:00Z">
              <w:rPr/>
            </w:rPrChange>
          </w:rPr>
          <w:t>W</w:t>
        </w:r>
        <w:r w:rsidR="00D41B10">
          <w:t xml:space="preserve"> of an individual is the product of the contributions </w:t>
        </w:r>
        <w:r w:rsidR="00D41B10" w:rsidRPr="005D1187">
          <w:rPr>
            <w:i/>
            <w:iCs/>
            <w:rPrChange w:id="361" w:author="Pannetier, Theo" w:date="2024-06-04T20:15:00Z">
              <w:rPr/>
            </w:rPrChange>
          </w:rPr>
          <w:t>w</w:t>
        </w:r>
        <w:r w:rsidR="00D41B10" w:rsidRPr="00D41B10">
          <w:rPr>
            <w:vertAlign w:val="subscript"/>
          </w:rPr>
          <w:t xml:space="preserve"> </w:t>
        </w:r>
        <w:r w:rsidR="00D41B10">
          <w:t xml:space="preserve">of each genetic load locus. The contribution </w:t>
        </w:r>
        <w:r w:rsidR="00D41B10" w:rsidRPr="005D1187">
          <w:rPr>
            <w:i/>
            <w:iCs/>
            <w:rPrChange w:id="362" w:author="Pannetier, Theo" w:date="2024-06-04T20:15:00Z">
              <w:rPr/>
            </w:rPrChange>
          </w:rPr>
          <w:t>w</w:t>
        </w:r>
        <w:r w:rsidR="00D41B10" w:rsidRPr="005D1187">
          <w:rPr>
            <w:i/>
            <w:iCs/>
            <w:vertAlign w:val="subscript"/>
            <w:rPrChange w:id="363" w:author="Pannetier, Theo" w:date="2024-06-04T20:15:00Z">
              <w:rPr>
                <w:vertAlign w:val="subscript"/>
              </w:rPr>
            </w:rPrChange>
          </w:rPr>
          <w:t>i</w:t>
        </w:r>
        <w:r w:rsidR="00D41B10">
          <w:t xml:space="preserve"> of locus </w:t>
        </w:r>
        <w:r w:rsidR="00D41B10" w:rsidRPr="005D1187">
          <w:rPr>
            <w:i/>
            <w:iCs/>
            <w:rPrChange w:id="364" w:author="Pannetier, Theo" w:date="2024-06-04T20:16:00Z">
              <w:rPr/>
            </w:rPrChange>
          </w:rPr>
          <w:t>i</w:t>
        </w:r>
        <w:r w:rsidR="00D41B10">
          <w:t xml:space="preserve"> with alleles A and B is:</w:t>
        </w:r>
      </w:ins>
    </w:p>
    <w:p w14:paraId="633DB2EB" w14:textId="404DA9ED" w:rsidR="005D1187" w:rsidRPr="005D1187" w:rsidRDefault="00000000" w:rsidP="005D1187">
      <w:pPr>
        <w:pStyle w:val="ListParagraph"/>
        <w:ind w:left="432"/>
        <w:rPr>
          <w:ins w:id="365" w:author="Pannetier, Theo" w:date="2024-06-04T20:16:00Z"/>
          <w:rFonts w:eastAsiaTheme="minorEastAsia"/>
        </w:rPr>
      </w:pPr>
      <m:oMathPara>
        <m:oMathParaPr>
          <m:jc m:val="center"/>
        </m:oMathParaPr>
        <m:oMath>
          <m:sSub>
            <m:sSubPr>
              <m:ctrlPr>
                <w:ins w:id="366" w:author="Pannetier, Theo" w:date="2024-06-04T20:04:00Z">
                  <w:rPr>
                    <w:rFonts w:ascii="Cambria Math" w:hAnsi="Cambria Math"/>
                    <w:i/>
                  </w:rPr>
                </w:ins>
              </m:ctrlPr>
            </m:sSubPr>
            <m:e>
              <m:r>
                <w:ins w:id="367" w:author="Pannetier, Theo" w:date="2024-06-04T20:04:00Z">
                  <w:rPr>
                    <w:rFonts w:ascii="Cambria Math" w:hAnsi="Cambria Math"/>
                  </w:rPr>
                  <m:t>w</m:t>
                </w:ins>
              </m:r>
            </m:e>
            <m:sub>
              <m:r>
                <w:ins w:id="368" w:author="Pannetier, Theo" w:date="2024-06-04T20:04:00Z">
                  <w:rPr>
                    <w:rFonts w:ascii="Cambria Math" w:hAnsi="Cambria Math"/>
                  </w:rPr>
                  <m:t>i</m:t>
                </w:ins>
              </m:r>
            </m:sub>
          </m:sSub>
          <m:r>
            <w:ins w:id="369" w:author="Pannetier, Theo" w:date="2024-06-04T20:04:00Z">
              <w:rPr>
                <w:rFonts w:ascii="Cambria Math" w:hAnsi="Cambria Math"/>
              </w:rPr>
              <m:t>= 1-</m:t>
            </w:ins>
          </m:r>
          <m:sSub>
            <m:sSubPr>
              <m:ctrlPr>
                <w:ins w:id="370" w:author="Pannetier, Theo" w:date="2024-06-04T20:04:00Z">
                  <w:rPr>
                    <w:rFonts w:ascii="Cambria Math" w:hAnsi="Cambria Math"/>
                    <w:i/>
                  </w:rPr>
                </w:ins>
              </m:ctrlPr>
            </m:sSubPr>
            <m:e>
              <m:sSub>
                <m:sSubPr>
                  <m:ctrlPr>
                    <w:ins w:id="371" w:author="Pannetier, Theo" w:date="2024-06-04T20:04:00Z">
                      <w:rPr>
                        <w:rFonts w:ascii="Cambria Math" w:hAnsi="Cambria Math"/>
                        <w:i/>
                      </w:rPr>
                    </w:ins>
                  </m:ctrlPr>
                </m:sSubPr>
                <m:e>
                  <m:r>
                    <w:ins w:id="372" w:author="Pannetier, Theo" w:date="2024-06-04T20:04:00Z">
                      <w:rPr>
                        <w:rFonts w:ascii="Cambria Math" w:hAnsi="Cambria Math"/>
                      </w:rPr>
                      <m:t>h</m:t>
                    </w:ins>
                  </m:r>
                </m:e>
                <m:sub>
                  <m:r>
                    <w:ins w:id="373" w:author="Pannetier, Theo" w:date="2024-06-04T20:04:00Z">
                      <w:rPr>
                        <w:rFonts w:ascii="Cambria Math" w:hAnsi="Cambria Math"/>
                      </w:rPr>
                      <m:t>i</m:t>
                    </w:ins>
                  </m:r>
                </m:sub>
              </m:sSub>
              <m:r>
                <w:ins w:id="374" w:author="Pannetier, Theo" w:date="2024-06-04T20:04:00Z">
                  <w:rPr>
                    <w:rFonts w:ascii="Cambria Math" w:hAnsi="Cambria Math"/>
                  </w:rPr>
                  <m:t>s</m:t>
                </w:ins>
              </m:r>
            </m:e>
            <m:sub>
              <m:r>
                <w:ins w:id="375" w:author="Pannetier, Theo" w:date="2024-06-04T20:04:00Z">
                  <w:rPr>
                    <w:rFonts w:ascii="Cambria Math" w:hAnsi="Cambria Math"/>
                  </w:rPr>
                  <m:t>A</m:t>
                </w:ins>
              </m:r>
            </m:sub>
          </m:sSub>
          <m:r>
            <w:ins w:id="376" w:author="Pannetier, Theo" w:date="2024-06-04T20:04:00Z">
              <w:rPr>
                <w:rFonts w:ascii="Cambria Math" w:hAnsi="Cambria Math"/>
              </w:rPr>
              <m:t>-(1-</m:t>
            </w:ins>
          </m:r>
          <m:sSub>
            <m:sSubPr>
              <m:ctrlPr>
                <w:ins w:id="377" w:author="Pannetier, Theo" w:date="2024-06-04T20:04:00Z">
                  <w:rPr>
                    <w:rFonts w:ascii="Cambria Math" w:hAnsi="Cambria Math"/>
                    <w:i/>
                  </w:rPr>
                </w:ins>
              </m:ctrlPr>
            </m:sSubPr>
            <m:e>
              <m:r>
                <w:ins w:id="378" w:author="Pannetier, Theo" w:date="2024-06-04T20:04:00Z">
                  <w:rPr>
                    <w:rFonts w:ascii="Cambria Math" w:hAnsi="Cambria Math"/>
                  </w:rPr>
                  <m:t>h</m:t>
                </w:ins>
              </m:r>
            </m:e>
            <m:sub>
              <m:r>
                <w:ins w:id="379" w:author="Pannetier, Theo" w:date="2024-06-04T20:04:00Z">
                  <w:rPr>
                    <w:rFonts w:ascii="Cambria Math" w:hAnsi="Cambria Math"/>
                  </w:rPr>
                  <m:t>i</m:t>
                </w:ins>
              </m:r>
            </m:sub>
          </m:sSub>
          <m:r>
            <w:ins w:id="380" w:author="Pannetier, Theo" w:date="2024-06-04T20:04:00Z">
              <w:rPr>
                <w:rFonts w:ascii="Cambria Math" w:hAnsi="Cambria Math"/>
              </w:rPr>
              <m:t>)</m:t>
            </w:ins>
          </m:r>
          <m:sSub>
            <m:sSubPr>
              <m:ctrlPr>
                <w:ins w:id="381" w:author="Pannetier, Theo" w:date="2024-06-04T20:04:00Z">
                  <w:rPr>
                    <w:rFonts w:ascii="Cambria Math" w:hAnsi="Cambria Math"/>
                    <w:i/>
                  </w:rPr>
                </w:ins>
              </m:ctrlPr>
            </m:sSubPr>
            <m:e>
              <m:r>
                <w:ins w:id="382" w:author="Pannetier, Theo" w:date="2024-06-04T20:04:00Z">
                  <w:rPr>
                    <w:rFonts w:ascii="Cambria Math" w:hAnsi="Cambria Math"/>
                  </w:rPr>
                  <m:t>s</m:t>
                </w:ins>
              </m:r>
            </m:e>
            <m:sub>
              <m:r>
                <w:ins w:id="383"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4" w:author="Pannetier, Theo" w:date="2024-06-04T20:04:00Z"/>
          <w:rFonts w:eastAsiaTheme="minorEastAsia"/>
        </w:rPr>
        <w:pPrChange w:id="385" w:author="Pannetier, Theo" w:date="2024-06-04T20:04:00Z">
          <w:pPr>
            <w:pStyle w:val="ListParagraph"/>
            <w:numPr>
              <w:numId w:val="14"/>
            </w:numPr>
            <w:ind w:left="432" w:hanging="432"/>
          </w:pPr>
        </w:pPrChange>
      </w:pPr>
      <m:oMathPara>
        <m:oMathParaPr>
          <m:jc m:val="center"/>
        </m:oMathParaPr>
        <m:oMath>
          <m:sSub>
            <m:sSubPr>
              <m:ctrlPr>
                <w:ins w:id="386" w:author="Pannetier, Theo" w:date="2024-06-04T20:04:00Z">
                  <w:rPr>
                    <w:rFonts w:ascii="Cambria Math" w:eastAsiaTheme="minorEastAsia" w:hAnsi="Cambria Math"/>
                    <w:i/>
                  </w:rPr>
                </w:ins>
              </m:ctrlPr>
            </m:sSubPr>
            <m:e>
              <m:r>
                <w:ins w:id="387" w:author="Pannetier, Theo" w:date="2024-06-04T20:04:00Z">
                  <w:rPr>
                    <w:rFonts w:ascii="Cambria Math" w:eastAsiaTheme="minorEastAsia" w:hAnsi="Cambria Math"/>
                  </w:rPr>
                  <m:t>h</m:t>
                </w:ins>
              </m:r>
            </m:e>
            <m:sub>
              <m:r>
                <w:ins w:id="388" w:author="Pannetier, Theo" w:date="2024-06-04T20:04:00Z">
                  <w:rPr>
                    <w:rFonts w:ascii="Cambria Math" w:eastAsiaTheme="minorEastAsia" w:hAnsi="Cambria Math"/>
                  </w:rPr>
                  <m:t>i</m:t>
                </w:ins>
              </m:r>
            </m:sub>
          </m:sSub>
          <m:r>
            <w:ins w:id="389" w:author="Pannetier, Theo" w:date="2024-06-04T20:04:00Z">
              <w:rPr>
                <w:rFonts w:ascii="Cambria Math" w:eastAsiaTheme="minorEastAsia" w:hAnsi="Cambria Math"/>
              </w:rPr>
              <m:t xml:space="preserve">= </m:t>
            </w:ins>
          </m:r>
          <m:f>
            <m:fPr>
              <m:ctrlPr>
                <w:ins w:id="390" w:author="Pannetier, Theo" w:date="2024-06-04T20:04:00Z">
                  <w:rPr>
                    <w:rFonts w:ascii="Cambria Math" w:eastAsiaTheme="minorEastAsia" w:hAnsi="Cambria Math"/>
                    <w:i/>
                  </w:rPr>
                </w:ins>
              </m:ctrlPr>
            </m:fPr>
            <m:num>
              <m:sSub>
                <m:sSubPr>
                  <m:ctrlPr>
                    <w:ins w:id="391" w:author="Pannetier, Theo" w:date="2024-06-04T20:04:00Z">
                      <w:rPr>
                        <w:rFonts w:ascii="Cambria Math" w:eastAsiaTheme="minorEastAsia" w:hAnsi="Cambria Math"/>
                        <w:i/>
                      </w:rPr>
                    </w:ins>
                  </m:ctrlPr>
                </m:sSubPr>
                <m:e>
                  <m:r>
                    <w:ins w:id="392" w:author="Pannetier, Theo" w:date="2024-06-04T20:04:00Z">
                      <w:rPr>
                        <w:rFonts w:ascii="Cambria Math" w:eastAsiaTheme="minorEastAsia" w:hAnsi="Cambria Math"/>
                      </w:rPr>
                      <m:t>h</m:t>
                    </w:ins>
                  </m:r>
                </m:e>
                <m:sub>
                  <m:r>
                    <w:ins w:id="393" w:author="Pannetier, Theo" w:date="2024-06-04T20:04:00Z">
                      <w:rPr>
                        <w:rFonts w:ascii="Cambria Math" w:eastAsiaTheme="minorEastAsia" w:hAnsi="Cambria Math"/>
                      </w:rPr>
                      <m:t>A</m:t>
                    </w:ins>
                  </m:r>
                </m:sub>
              </m:sSub>
            </m:num>
            <m:den>
              <m:sSub>
                <m:sSubPr>
                  <m:ctrlPr>
                    <w:ins w:id="394" w:author="Pannetier, Theo" w:date="2024-06-04T20:04:00Z">
                      <w:rPr>
                        <w:rFonts w:ascii="Cambria Math" w:eastAsiaTheme="minorEastAsia" w:hAnsi="Cambria Math"/>
                        <w:i/>
                      </w:rPr>
                    </w:ins>
                  </m:ctrlPr>
                </m:sSubPr>
                <m:e>
                  <m:r>
                    <w:ins w:id="395" w:author="Pannetier, Theo" w:date="2024-06-04T20:04:00Z">
                      <w:rPr>
                        <w:rFonts w:ascii="Cambria Math" w:eastAsiaTheme="minorEastAsia" w:hAnsi="Cambria Math"/>
                      </w:rPr>
                      <m:t>h</m:t>
                    </w:ins>
                  </m:r>
                </m:e>
                <m:sub>
                  <m:r>
                    <w:ins w:id="396" w:author="Pannetier, Theo" w:date="2024-06-04T20:04:00Z">
                      <w:rPr>
                        <w:rFonts w:ascii="Cambria Math" w:eastAsiaTheme="minorEastAsia" w:hAnsi="Cambria Math"/>
                      </w:rPr>
                      <m:t>A</m:t>
                    </w:ins>
                  </m:r>
                </m:sub>
              </m:sSub>
              <m:r>
                <w:ins w:id="397" w:author="Pannetier, Theo" w:date="2024-06-04T20:04:00Z">
                  <w:rPr>
                    <w:rFonts w:ascii="Cambria Math" w:eastAsiaTheme="minorEastAsia" w:hAnsi="Cambria Math"/>
                  </w:rPr>
                  <m:t xml:space="preserve">+ </m:t>
                </w:ins>
              </m:r>
              <m:sSub>
                <m:sSubPr>
                  <m:ctrlPr>
                    <w:ins w:id="398" w:author="Pannetier, Theo" w:date="2024-06-04T20:04:00Z">
                      <w:rPr>
                        <w:rFonts w:ascii="Cambria Math" w:eastAsiaTheme="minorEastAsia" w:hAnsi="Cambria Math"/>
                        <w:i/>
                      </w:rPr>
                    </w:ins>
                  </m:ctrlPr>
                </m:sSubPr>
                <m:e>
                  <m:r>
                    <w:ins w:id="399" w:author="Pannetier, Theo" w:date="2024-06-04T20:04:00Z">
                      <w:rPr>
                        <w:rFonts w:ascii="Cambria Math" w:eastAsiaTheme="minorEastAsia" w:hAnsi="Cambria Math"/>
                      </w:rPr>
                      <m:t>h</m:t>
                    </w:ins>
                  </m:r>
                </m:e>
                <m:sub>
                  <m:r>
                    <w:ins w:id="400"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1" w:author="Pannetier, Theo" w:date="2024-06-04T20:04:00Z"/>
          <w:rPrChange w:id="402" w:author="Pannetier, Theo" w:date="2024-06-04T20:18:00Z">
            <w:rPr>
              <w:ins w:id="403" w:author="Pannetier, Theo" w:date="2024-06-04T20:04:00Z"/>
              <w:rFonts w:eastAsiaTheme="minorEastAsia"/>
            </w:rPr>
          </w:rPrChange>
        </w:rPr>
        <w:pPrChange w:id="404" w:author="Pannetier, Theo" w:date="2024-06-04T20:04:00Z">
          <w:pPr>
            <w:pStyle w:val="ListParagraph"/>
            <w:numPr>
              <w:numId w:val="14"/>
            </w:numPr>
            <w:ind w:left="432" w:hanging="432"/>
          </w:pPr>
        </w:pPrChange>
      </w:pPr>
      <w:ins w:id="405" w:author="Pannetier, Theo" w:date="2024-06-04T20:17:00Z">
        <w:r>
          <w:t>S</w:t>
        </w:r>
      </w:ins>
      <w:ins w:id="406" w:author="Pannetier, Theo" w:date="2024-06-04T20:04:00Z">
        <w:r w:rsidR="00D41B10">
          <w:t>election and dominance coefficients for new alleles (mutations) are drawn from distributions specified by the user:</w:t>
        </w:r>
      </w:ins>
      <w:ins w:id="407" w:author="Pannetier, Theo" w:date="2024-06-04T20:24:00Z">
        <w:r>
          <w:t xml:space="preserve"> either a</w:t>
        </w:r>
      </w:ins>
      <w:ins w:id="408" w:author="Pannetier, Theo" w:date="2024-06-04T20:04:00Z">
        <w:r w:rsidR="00D41B10">
          <w:t xml:space="preserve"> uniform, normal, gamma, </w:t>
        </w:r>
      </w:ins>
      <w:ins w:id="409" w:author="Pannetier, Theo" w:date="2024-06-04T20:17:00Z">
        <w:r>
          <w:t xml:space="preserve">or </w:t>
        </w:r>
      </w:ins>
      <w:ins w:id="410" w:author="Pannetier, Theo" w:date="2024-06-04T20:04:00Z">
        <w:r w:rsidR="00D41B10">
          <w:t>negative exponential</w:t>
        </w:r>
      </w:ins>
      <w:ins w:id="411" w:author="Pannetier, Theo" w:date="2024-06-04T20:34:00Z">
        <w:r w:rsidR="000C7A8C">
          <w:t>, and or not additive</w:t>
        </w:r>
      </w:ins>
      <w:ins w:id="412" w:author="Pannetier, Theo" w:date="2024-06-04T20:17:00Z">
        <w:r>
          <w:t xml:space="preserve">. </w:t>
        </w:r>
      </w:ins>
      <w:ins w:id="413" w:author="Pannetier, Theo" w:date="2024-06-04T20:18:00Z">
        <w:r>
          <w:t>Dominance coefficients</w:t>
        </w:r>
      </w:ins>
      <w:ins w:id="414" w:author="Pannetier, Theo" w:date="2024-06-04T20:04:00Z">
        <w:r w:rsidR="00D41B10">
          <w:t xml:space="preserve"> </w:t>
        </w:r>
      </w:ins>
      <w:ins w:id="415" w:author="Pannetier, Theo" w:date="2024-06-04T20:18:00Z">
        <w:r>
          <w:t xml:space="preserve">can additionally be sampled from a </w:t>
        </w:r>
      </w:ins>
      <w:ins w:id="416" w:author="Pannetier, Theo" w:date="2024-06-04T20:04:00Z">
        <w:r w:rsidR="00D41B10">
          <w:t xml:space="preserve">scaled uniform distribution </w:t>
        </w:r>
      </w:ins>
      <w:ins w:id="417" w:author="Pannetier, Theo" w:date="2024-06-04T20:19:00Z">
        <w:r>
          <w:t>between zero and</w:t>
        </w:r>
      </w:ins>
      <w:ins w:id="418" w:author="Pannetier, Theo" w:date="2024-06-04T20:20:00Z">
        <w:r>
          <w:t xml:space="preserve"> a</w:t>
        </w:r>
      </w:ins>
      <w:ins w:id="419" w:author="Pannetier, Theo" w:date="2024-06-04T20:04:00Z">
        <w:r w:rsidR="00D41B10">
          <w:t xml:space="preserve"> maximum value </w:t>
        </w:r>
      </w:ins>
      <w:ins w:id="420" w:author="Pannetier, Theo" w:date="2024-06-04T20:20:00Z">
        <w:r>
          <w:t xml:space="preserve">that </w:t>
        </w:r>
      </w:ins>
      <w:ins w:id="421" w:author="Pannetier, Theo" w:date="2024-06-04T20:04:00Z">
        <w:r w:rsidR="00D41B10">
          <w:t xml:space="preserve">depends on the selection coefficient. </w:t>
        </w:r>
      </w:ins>
      <w:ins w:id="422" w:author="Pannetier, Theo" w:date="2024-06-04T20:20:00Z">
        <w:r>
          <w:t xml:space="preserve">This maximum value is equal to </w:t>
        </w:r>
      </w:ins>
      <m:oMath>
        <m:sSup>
          <m:sSupPr>
            <m:ctrlPr>
              <w:ins w:id="423" w:author="Pannetier, Theo" w:date="2024-06-04T20:20:00Z">
                <w:rPr>
                  <w:rFonts w:ascii="Cambria Math" w:hAnsi="Cambria Math"/>
                  <w:i/>
                </w:rPr>
              </w:ins>
            </m:ctrlPr>
          </m:sSupPr>
          <m:e>
            <m:r>
              <w:ins w:id="424" w:author="Pannetier, Theo" w:date="2024-06-04T20:20:00Z">
                <w:rPr>
                  <w:rFonts w:ascii="Cambria Math" w:hAnsi="Cambria Math"/>
                </w:rPr>
                <m:t>e</m:t>
              </w:ins>
            </m:r>
          </m:e>
          <m:sup>
            <m:r>
              <w:ins w:id="425" w:author="Pannetier, Theo" w:date="2024-06-04T20:20:00Z">
                <w:rPr>
                  <w:rFonts w:ascii="Cambria Math" w:hAnsi="Cambria Math"/>
                </w:rPr>
                <m:t>-k</m:t>
              </w:ins>
            </m:r>
            <m:sSub>
              <m:sSubPr>
                <m:ctrlPr>
                  <w:ins w:id="426" w:author="Pannetier, Theo" w:date="2024-06-04T20:20:00Z">
                    <w:rPr>
                      <w:rFonts w:ascii="Cambria Math" w:hAnsi="Cambria Math"/>
                      <w:i/>
                    </w:rPr>
                  </w:ins>
                </m:ctrlPr>
              </m:sSubPr>
              <m:e>
                <m:r>
                  <w:ins w:id="427" w:author="Pannetier, Theo" w:date="2024-06-04T20:20:00Z">
                    <w:rPr>
                      <w:rFonts w:ascii="Cambria Math" w:hAnsi="Cambria Math"/>
                    </w:rPr>
                    <m:t>s</m:t>
                  </w:ins>
                </m:r>
              </m:e>
              <m:sub>
                <m:r>
                  <w:ins w:id="428" w:author="Pannetier, Theo" w:date="2024-06-04T20:20:00Z">
                    <w:rPr>
                      <w:rFonts w:ascii="Cambria Math" w:hAnsi="Cambria Math"/>
                    </w:rPr>
                    <m:t>i</m:t>
                  </w:ins>
                </m:r>
              </m:sub>
            </m:sSub>
          </m:sup>
        </m:sSup>
      </m:oMath>
      <w:ins w:id="429" w:author="Pannetier, Theo" w:date="2024-06-04T20:21:00Z">
        <w:r>
          <w:t xml:space="preserve"> w</w:t>
        </w:r>
      </w:ins>
      <w:ins w:id="430" w:author="Pannetier, Theo" w:date="2024-06-04T20:04:00Z">
        <w:r w:rsidR="00D41B10" w:rsidRPr="00D41B10">
          <w:rPr>
            <w:rFonts w:eastAsiaTheme="minorEastAsia"/>
          </w:rPr>
          <w:t>here s</w:t>
        </w:r>
        <w:r w:rsidR="00D41B10" w:rsidRPr="00D41B10">
          <w:rPr>
            <w:rFonts w:eastAsiaTheme="minorEastAsia"/>
            <w:vertAlign w:val="subscript"/>
          </w:rPr>
          <w:t>i</w:t>
        </w:r>
        <w:r w:rsidR="00D41B10" w:rsidRPr="00D41B10">
          <w:rPr>
            <w:rFonts w:eastAsiaTheme="minorEastAsia"/>
          </w:rPr>
          <w:t xml:space="preserve"> is the selection coefficient for the locus and </w:t>
        </w:r>
      </w:ins>
      <m:oMath>
        <m:r>
          <w:ins w:id="431" w:author="Pannetier, Theo" w:date="2024-06-04T20:21:00Z">
            <w:rPr>
              <w:rFonts w:ascii="Cambria Math" w:eastAsiaTheme="minorEastAsia" w:hAnsi="Cambria Math"/>
            </w:rPr>
            <m:t xml:space="preserve">k= </m:t>
          </w:ins>
        </m:r>
        <m:r>
          <w:ins w:id="432"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3" w:author="Pannetier, Theo" w:date="2024-06-04T20:22:00Z">
                    <w:rPr>
                      <w:rFonts w:ascii="Cambria Math" w:eastAsiaTheme="minorEastAsia" w:hAnsi="Cambria Math"/>
                      <w:i/>
                    </w:rPr>
                  </w:ins>
                </m:ctrlPr>
              </m:dPr>
              <m:e>
                <m:r>
                  <w:ins w:id="434" w:author="Pannetier, Theo" w:date="2024-06-04T20:22:00Z">
                    <w:rPr>
                      <w:rFonts w:ascii="Cambria Math" w:eastAsiaTheme="minorEastAsia" w:hAnsi="Cambria Math"/>
                    </w:rPr>
                    <m:t>2</m:t>
                  </w:ins>
                </m:r>
                <m:sSub>
                  <m:sSubPr>
                    <m:ctrlPr>
                      <w:ins w:id="435" w:author="Pannetier, Theo" w:date="2024-06-04T20:22:00Z">
                        <w:rPr>
                          <w:rFonts w:ascii="Cambria Math" w:eastAsiaTheme="minorEastAsia" w:hAnsi="Cambria Math"/>
                          <w:i/>
                        </w:rPr>
                      </w:ins>
                    </m:ctrlPr>
                  </m:sSubPr>
                  <m:e>
                    <m:r>
                      <w:ins w:id="436" w:author="Pannetier, Theo" w:date="2024-06-04T20:22:00Z">
                        <w:rPr>
                          <w:rFonts w:ascii="Cambria Math" w:eastAsiaTheme="minorEastAsia" w:hAnsi="Cambria Math"/>
                        </w:rPr>
                        <m:t>h</m:t>
                      </w:ins>
                    </m:r>
                  </m:e>
                  <m:sub>
                    <m:r>
                      <w:ins w:id="437" w:author="Pannetier, Theo" w:date="2024-06-04T20:22:00Z">
                        <w:rPr>
                          <w:rFonts w:ascii="Cambria Math" w:eastAsiaTheme="minorEastAsia" w:hAnsi="Cambria Math"/>
                        </w:rPr>
                        <m:t>D</m:t>
                      </w:ins>
                    </m:r>
                  </m:sub>
                </m:sSub>
              </m:e>
            </m:d>
          </m:e>
        </m:func>
        <m:r>
          <w:ins w:id="438" w:author="Pannetier, Theo" w:date="2024-06-04T20:22:00Z">
            <w:rPr>
              <w:rFonts w:ascii="Cambria Math" w:eastAsiaTheme="minorEastAsia" w:hAnsi="Cambria Math"/>
            </w:rPr>
            <m:t xml:space="preserve">/ </m:t>
          </w:ins>
        </m:r>
        <m:sSub>
          <m:sSubPr>
            <m:ctrlPr>
              <w:ins w:id="439" w:author="Pannetier, Theo" w:date="2024-06-04T20:23:00Z">
                <w:rPr>
                  <w:rFonts w:ascii="Cambria Math" w:eastAsiaTheme="minorEastAsia" w:hAnsi="Cambria Math"/>
                  <w:i/>
                </w:rPr>
              </w:ins>
            </m:ctrlPr>
          </m:sSubPr>
          <m:e>
            <m:r>
              <w:ins w:id="440" w:author="Pannetier, Theo" w:date="2024-06-04T20:23:00Z">
                <w:rPr>
                  <w:rFonts w:ascii="Cambria Math" w:eastAsiaTheme="minorEastAsia" w:hAnsi="Cambria Math"/>
                </w:rPr>
                <m:t>s</m:t>
              </w:ins>
            </m:r>
          </m:e>
          <m:sub>
            <m:r>
              <w:ins w:id="441" w:author="Pannetier, Theo" w:date="2024-06-04T20:23:00Z">
                <w:rPr>
                  <w:rFonts w:ascii="Cambria Math" w:eastAsiaTheme="minorEastAsia" w:hAnsi="Cambria Math"/>
                </w:rPr>
                <m:t>D</m:t>
              </w:ins>
            </m:r>
          </m:sub>
        </m:sSub>
      </m:oMath>
      <w:ins w:id="442" w:author="Pannetier, Theo" w:date="2024-06-04T20:04:00Z">
        <w:r w:rsidR="00D41B10" w:rsidRPr="00D41B10">
          <w:rPr>
            <w:rFonts w:eastAsiaTheme="minorEastAsia"/>
          </w:rPr>
          <w:t xml:space="preserve">. </w:t>
        </w:r>
        <w:r w:rsidR="00D41B10" w:rsidRPr="005D1187">
          <w:rPr>
            <w:rFonts w:eastAsiaTheme="minorEastAsia"/>
            <w:i/>
            <w:iCs/>
            <w:rPrChange w:id="443" w:author="Pannetier, Theo" w:date="2024-06-04T20:23:00Z">
              <w:rPr>
                <w:rFonts w:eastAsiaTheme="minorEastAsia"/>
              </w:rPr>
            </w:rPrChange>
          </w:rPr>
          <w:t>h</w:t>
        </w:r>
        <w:r w:rsidR="00D41B10" w:rsidRPr="005D1187">
          <w:rPr>
            <w:rFonts w:eastAsiaTheme="minorEastAsia"/>
            <w:i/>
            <w:iCs/>
            <w:vertAlign w:val="subscript"/>
            <w:rPrChange w:id="444" w:author="Pannetier, Theo" w:date="2024-06-04T20:23:00Z">
              <w:rPr>
                <w:rFonts w:eastAsiaTheme="minorEastAsia"/>
                <w:vertAlign w:val="subscript"/>
              </w:rPr>
            </w:rPrChange>
          </w:rPr>
          <w:t>D</w:t>
        </w:r>
        <w:r w:rsidR="00D41B10" w:rsidRPr="00D41B10">
          <w:rPr>
            <w:rFonts w:eastAsiaTheme="minorEastAsia"/>
          </w:rPr>
          <w:t xml:space="preserve"> is the </w:t>
        </w:r>
      </w:ins>
      <w:ins w:id="445" w:author="Pannetier, Theo" w:date="2024-06-04T20:23:00Z">
        <w:r>
          <w:rPr>
            <w:rFonts w:eastAsiaTheme="minorEastAsia"/>
          </w:rPr>
          <w:t xml:space="preserve">desired </w:t>
        </w:r>
      </w:ins>
      <w:ins w:id="446" w:author="Pannetier, Theo" w:date="2024-06-04T20:04:00Z">
        <w:r w:rsidR="00D41B10" w:rsidRPr="00D41B10">
          <w:rPr>
            <w:rFonts w:eastAsiaTheme="minorEastAsia"/>
          </w:rPr>
          <w:t xml:space="preserve">mean dominance coefficient; </w:t>
        </w:r>
        <w:r w:rsidR="00D41B10" w:rsidRPr="005D1187">
          <w:rPr>
            <w:rFonts w:eastAsiaTheme="minorEastAsia"/>
            <w:i/>
            <w:iCs/>
            <w:rPrChange w:id="447" w:author="Pannetier, Theo" w:date="2024-06-04T20:23:00Z">
              <w:rPr>
                <w:rFonts w:eastAsiaTheme="minorEastAsia"/>
              </w:rPr>
            </w:rPrChange>
          </w:rPr>
          <w:t>s</w:t>
        </w:r>
        <w:r w:rsidR="00D41B10" w:rsidRPr="005D1187">
          <w:rPr>
            <w:rFonts w:eastAsiaTheme="minorEastAsia"/>
            <w:i/>
            <w:iCs/>
            <w:vertAlign w:val="subscript"/>
            <w:rPrChange w:id="448" w:author="Pannetier, Theo" w:date="2024-06-04T20:23:00Z">
              <w:rPr>
                <w:rFonts w:eastAsiaTheme="minorEastAsia"/>
                <w:vertAlign w:val="subscript"/>
              </w:rPr>
            </w:rPrChange>
          </w:rPr>
          <w:t>D</w:t>
        </w:r>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49" w:author="Pannetier, Theo" w:date="2024-06-04T20:23:00Z">
        <w:r>
          <w:rPr>
            <w:rFonts w:eastAsiaTheme="minorEastAsia"/>
          </w:rPr>
          <w:t>(</w:t>
        </w:r>
      </w:ins>
      <w:ins w:id="450" w:author="Pannetier, Theo" w:date="2024-06-04T20:24:00Z">
        <w:r>
          <w:rPr>
            <w:rFonts w:eastAsiaTheme="minorEastAsia"/>
          </w:rPr>
          <w:t>selection coefficients</w:t>
        </w:r>
      </w:ins>
      <w:ins w:id="451" w:author="Pannetier, Theo" w:date="2024-06-04T20:23:00Z">
        <w:r>
          <w:rPr>
            <w:rFonts w:eastAsiaTheme="minorEastAsia"/>
          </w:rPr>
          <w:t xml:space="preserve">) </w:t>
        </w:r>
      </w:ins>
      <w:ins w:id="452" w:author="Pannetier, Theo" w:date="2024-06-04T20:04:00Z">
        <w:r w:rsidR="00D41B10" w:rsidRPr="00D41B10">
          <w:rPr>
            <w:rFonts w:eastAsiaTheme="minorEastAsia"/>
          </w:rPr>
          <w:t>mutation distribution.</w:t>
        </w:r>
      </w:ins>
    </w:p>
    <w:p w14:paraId="7F4217FB" w14:textId="24719888" w:rsidR="00D41B10" w:rsidRPr="00D41B10" w:rsidRDefault="00D41B10">
      <w:pPr>
        <w:rPr>
          <w:ins w:id="453" w:author="Pannetier, Theo" w:date="2024-06-04T20:04:00Z"/>
          <w:rFonts w:eastAsiaTheme="minorEastAsia"/>
          <w:rPrChange w:id="454" w:author="Pannetier, Theo" w:date="2024-06-04T20:04:00Z">
            <w:rPr>
              <w:ins w:id="455" w:author="Pannetier, Theo" w:date="2024-06-04T20:04:00Z"/>
            </w:rPr>
          </w:rPrChange>
        </w:rPr>
        <w:pPrChange w:id="456" w:author="Pannetier, Theo" w:date="2024-06-04T20:04:00Z">
          <w:pPr>
            <w:pStyle w:val="ListParagraph"/>
            <w:numPr>
              <w:numId w:val="14"/>
            </w:numPr>
            <w:ind w:left="432" w:hanging="432"/>
          </w:pPr>
        </w:pPrChange>
      </w:pPr>
      <w:ins w:id="457" w:author="Pannetier, Theo" w:date="2024-06-04T20:04:00Z">
        <w:r w:rsidRPr="00D41B10">
          <w:rPr>
            <w:rFonts w:eastAsiaTheme="minorEastAsia"/>
            <w:rPrChange w:id="458" w:author="Pannetier, Theo" w:date="2024-06-04T20:04:00Z">
              <w:rPr/>
            </w:rPrChange>
          </w:rPr>
          <w:t xml:space="preserve">While </w:t>
        </w:r>
      </w:ins>
      <w:ins w:id="459" w:author="Pannetier, Theo" w:date="2024-06-04T20:24:00Z">
        <w:r w:rsidR="000C7A8C">
          <w:rPr>
            <w:rFonts w:eastAsiaTheme="minorEastAsia"/>
          </w:rPr>
          <w:t xml:space="preserve">selection coefficients </w:t>
        </w:r>
      </w:ins>
      <w:ins w:id="460" w:author="Pannetier, Theo" w:date="2024-06-04T20:04:00Z">
        <w:r w:rsidRPr="00D41B10">
          <w:rPr>
            <w:rFonts w:eastAsiaTheme="minorEastAsia"/>
            <w:rPrChange w:id="461" w:author="Pannetier, Theo" w:date="2024-06-04T20:04:00Z">
              <w:rPr/>
            </w:rPrChange>
          </w:rPr>
          <w:t xml:space="preserve">should typically be </w:t>
        </w:r>
      </w:ins>
      <w:ins w:id="462" w:author="Pannetier, Theo" w:date="2024-06-04T20:24:00Z">
        <w:r w:rsidR="000C7A8C">
          <w:rPr>
            <w:rFonts w:eastAsiaTheme="minorEastAsia"/>
          </w:rPr>
          <w:t>zero or positive, to represent the effect of deleterious muta</w:t>
        </w:r>
      </w:ins>
      <w:ins w:id="463" w:author="Pannetier, Theo" w:date="2024-06-04T20:25:00Z">
        <w:r w:rsidR="000C7A8C">
          <w:rPr>
            <w:rFonts w:eastAsiaTheme="minorEastAsia"/>
          </w:rPr>
          <w:t>tions</w:t>
        </w:r>
      </w:ins>
      <w:ins w:id="464" w:author="Pannetier, Theo" w:date="2024-06-04T20:04:00Z">
        <w:r w:rsidRPr="00D41B10">
          <w:rPr>
            <w:rFonts w:eastAsiaTheme="minorEastAsia"/>
            <w:rPrChange w:id="465" w:author="Pannetier, Theo" w:date="2024-06-04T20:04:00Z">
              <w:rPr/>
            </w:rPrChange>
          </w:rPr>
          <w:t xml:space="preserve">, negative values up to -1 are allowed </w:t>
        </w:r>
      </w:ins>
      <w:ins w:id="466" w:author="Pannetier, Theo" w:date="2024-06-04T20:25:00Z">
        <w:r w:rsidR="000C7A8C">
          <w:rPr>
            <w:rFonts w:eastAsiaTheme="minorEastAsia"/>
          </w:rPr>
          <w:t>and may arise if the</w:t>
        </w:r>
      </w:ins>
      <w:ins w:id="467" w:author="Pannetier, Theo" w:date="2024-06-04T20:04:00Z">
        <w:r w:rsidRPr="00D41B10">
          <w:rPr>
            <w:rFonts w:eastAsiaTheme="minorEastAsia"/>
            <w:rPrChange w:id="468" w:author="Pannetier, Theo" w:date="2024-06-04T20:04:00Z">
              <w:rPr/>
            </w:rPrChange>
          </w:rPr>
          <w:t xml:space="preserve"> mutation distribution specified by the user</w:t>
        </w:r>
      </w:ins>
      <w:ins w:id="469" w:author="Pannetier, Theo" w:date="2024-06-04T20:25:00Z">
        <w:r w:rsidR="000C7A8C">
          <w:rPr>
            <w:rFonts w:eastAsiaTheme="minorEastAsia"/>
          </w:rPr>
          <w:t xml:space="preserve"> allows it</w:t>
        </w:r>
      </w:ins>
      <w:ins w:id="470" w:author="Pannetier, Theo" w:date="2024-06-04T20:04:00Z">
        <w:r w:rsidRPr="00D41B10">
          <w:rPr>
            <w:rFonts w:eastAsiaTheme="minorEastAsia"/>
            <w:rPrChange w:id="471"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2" w:author="Pannetier, Theo" w:date="2024-06-04T20:31:00Z"/>
        </w:rPr>
      </w:pPr>
      <w:ins w:id="473" w:author="Pannetier, Theo" w:date="2024-06-04T20:26:00Z">
        <w:r>
          <w:t>To allow more flexibility, t</w:t>
        </w:r>
      </w:ins>
      <w:ins w:id="474"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5" w:author="Pannetier, Theo" w:date="2024-06-04T20:31:00Z"/>
          <w:rFonts w:eastAsiaTheme="minorEastAsia"/>
        </w:rPr>
      </w:pPr>
      <w:ins w:id="476" w:author="Pannetier, Theo" w:date="2024-06-04T20:26:00Z">
        <w:r>
          <w:t xml:space="preserve"> </w:t>
        </w:r>
      </w:ins>
      <w:ins w:id="477"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8" w:author="Pannetier, Theo" w:date="2024-06-04T20:32:00Z"/>
        </w:rPr>
      </w:pPr>
      <w:ins w:id="479" w:author="Pannetier, Theo" w:date="2024-06-04T20:32:00Z">
        <w:r>
          <w:t>A neutral trait can be specified to track the evolution of population structure and neutral variation</w:t>
        </w:r>
      </w:ins>
      <w:ins w:id="480" w:author="Pannetier, Theo" w:date="2024-06-04T20:31:00Z">
        <w:r>
          <w:t xml:space="preserve">. </w:t>
        </w:r>
      </w:ins>
      <w:ins w:id="481" w:author="Pannetier, Theo" w:date="2024-06-04T20:47:00Z">
        <w:r w:rsidR="00332547">
          <w:t>It is not expressed, and only used to compute neutral statistics (see Outputs section)</w:t>
        </w:r>
      </w:ins>
      <w:ins w:id="482" w:author="Pannetier, Theo" w:date="2024-08-08T15:35:00Z" w16du:dateUtc="2024-08-08T14:35:00Z">
        <w:r w:rsidR="00C50351">
          <w:t>.</w:t>
        </w:r>
      </w:ins>
    </w:p>
    <w:p w14:paraId="5B740EAD" w14:textId="7BFEF29E" w:rsidR="00BB6C1A" w:rsidRPr="000C7A8C" w:rsidDel="00332547" w:rsidRDefault="00BB6C1A">
      <w:pPr>
        <w:rPr>
          <w:del w:id="483" w:author="Pannetier, Theo" w:date="2024-06-04T20:47:00Z"/>
          <w:rPrChange w:id="484" w:author="Pannetier, Theo" w:date="2024-06-04T20:31:00Z">
            <w:rPr>
              <w:del w:id="485" w:author="Pannetier, Theo" w:date="2024-06-04T20:47:00Z"/>
              <w:rFonts w:eastAsiaTheme="minorEastAsia" w:cs="Times New Roman"/>
              <w:szCs w:val="24"/>
            </w:rPr>
          </w:rPrChange>
        </w:rPr>
        <w:pPrChange w:id="486" w:author="Pannetier, Theo" w:date="2024-06-04T20:31:00Z">
          <w:pPr>
            <w:pStyle w:val="ListParagraph"/>
            <w:ind w:left="0"/>
          </w:pPr>
        </w:pPrChange>
      </w:pPr>
      <w:ins w:id="487" w:author="Pannetier, Theo" w:date="2024-06-04T20:42:00Z">
        <w:r>
          <w:t>The</w:t>
        </w:r>
      </w:ins>
      <w:ins w:id="488" w:author="Pannetier, Theo" w:date="2024-08-08T15:36:00Z" w16du:dateUtc="2024-08-08T14:36:00Z">
        <w:r w:rsidR="00C50351">
          <w:t xml:space="preserve"> user specifies the number of possible</w:t>
        </w:r>
      </w:ins>
      <w:ins w:id="489" w:author="Pannetier, Theo" w:date="2024-06-04T20:42:00Z">
        <w:r>
          <w:t xml:space="preserve"> alleles</w:t>
        </w:r>
      </w:ins>
      <w:ins w:id="490" w:author="Pannetier, Theo" w:date="2024-08-08T15:36:00Z" w16du:dateUtc="2024-08-08T14:36:00Z">
        <w:r w:rsidR="00C50351">
          <w:t xml:space="preserve"> for neutral loci</w:t>
        </w:r>
      </w:ins>
      <w:ins w:id="491" w:author="Pannetier, Theo" w:date="2024-08-08T15:37:00Z" w16du:dateUtc="2024-08-08T14:37:00Z">
        <w:r w:rsidR="00C50351">
          <w:t xml:space="preserve"> (up to 256), via the maximum parameter of the mutation distrib</w:t>
        </w:r>
      </w:ins>
      <w:ins w:id="492" w:author="Pannetier, Theo" w:date="2024-08-08T15:38:00Z" w16du:dateUtc="2024-08-08T14:38:00Z">
        <w:r w:rsidR="00C50351">
          <w:t>ution</w:t>
        </w:r>
      </w:ins>
      <w:ins w:id="493" w:author="Pannetier, Theo" w:date="2024-06-04T20:31:00Z">
        <w:r w:rsidR="000C7A8C">
          <w:t xml:space="preserve">. </w:t>
        </w:r>
      </w:ins>
      <w:ins w:id="494" w:author="Pannetier, Theo" w:date="2024-06-04T20:33:00Z">
        <w:r w:rsidR="000C7A8C">
          <w:t>Initial values are either identical for all sites (equal to the max value) or sampled in a uniform d</w:t>
        </w:r>
      </w:ins>
      <w:ins w:id="495" w:author="Pannetier, Theo" w:date="2024-06-04T20:34:00Z">
        <w:r w:rsidR="000C7A8C">
          <w:t>istribution</w:t>
        </w:r>
      </w:ins>
      <w:ins w:id="496" w:author="Pannetier, Theo" w:date="2024-08-08T15:35:00Z" w16du:dateUtc="2024-08-08T14:35:00Z">
        <w:r w:rsidR="00C50351">
          <w:t xml:space="preserve"> (between 0 and the </w:t>
        </w:r>
      </w:ins>
      <w:ins w:id="497" w:author="Pannetier, Theo" w:date="2024-08-08T15:36:00Z" w16du:dateUtc="2024-08-08T14:36:00Z">
        <w:r w:rsidR="00C50351">
          <w:t>maximum value</w:t>
        </w:r>
      </w:ins>
      <w:ins w:id="498" w:author="Pannetier, Theo" w:date="2024-08-08T15:35:00Z" w16du:dateUtc="2024-08-08T14:35:00Z">
        <w:r w:rsidR="00C50351">
          <w:t>)</w:t>
        </w:r>
      </w:ins>
      <w:ins w:id="499"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0" w:name="_Genetics"/>
      <w:bookmarkStart w:id="501" w:name="_Toc54110064"/>
      <w:bookmarkEnd w:id="500"/>
      <w:r>
        <w:rPr>
          <w:rFonts w:eastAsiaTheme="minorEastAsia"/>
        </w:rPr>
        <w:t>Genetics</w:t>
      </w:r>
      <w:bookmarkEnd w:id="501"/>
      <w:r w:rsidR="002D7F8C">
        <w:rPr>
          <w:rFonts w:eastAsiaTheme="minorEastAsia"/>
        </w:rPr>
        <w:t xml:space="preserve"> </w:t>
      </w:r>
      <w:ins w:id="502"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3" w:author="Pannetier, Theo" w:date="2024-06-04T16:33:00Z">
        <w:r>
          <w:rPr>
            <w:rFonts w:eastAsiaTheme="minorEastAsia" w:cs="Times New Roman"/>
            <w:i/>
            <w:iCs/>
            <w:szCs w:val="24"/>
            <w:lang w:val="en-GB"/>
          </w:rPr>
          <w:t xml:space="preserve">This section is relevant to the graphic user interface (GUI), for which RangeShifter 3.0 is not available yet. For </w:t>
        </w:r>
      </w:ins>
      <w:ins w:id="504" w:author="Pannetier, Theo" w:date="2024-06-04T16:34:00Z">
        <w:r>
          <w:rPr>
            <w:rFonts w:eastAsiaTheme="minorEastAsia" w:cs="Times New Roman"/>
            <w:i/>
            <w:iCs/>
            <w:szCs w:val="24"/>
            <w:lang w:val="en-GB"/>
          </w:rPr>
          <w:t>the batch version, please refer to the previous section.</w:t>
        </w:r>
      </w:ins>
      <w:ins w:id="505" w:author="Pannetier, Theo" w:date="2024-06-04T16:33:00Z">
        <w:r>
          <w:rPr>
            <w:rFonts w:eastAsiaTheme="minorEastAsia" w:cs="Times New Roman"/>
            <w:i/>
            <w:iCs/>
            <w:szCs w:val="24"/>
            <w:lang w:val="en-GB"/>
          </w:rPr>
          <w:t xml:space="preserve"> </w:t>
        </w:r>
      </w:ins>
      <w:moveFromRangeStart w:id="506" w:author="Pannetier, Theo" w:date="2024-06-04T16:34:00Z" w:name="move168411309"/>
      <w:moveFrom w:id="507"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6"/>
    </w:p>
    <w:p w14:paraId="03E30219" w14:textId="42377363" w:rsidR="00732856" w:rsidRDefault="00A52C6B" w:rsidP="00C57BF9">
      <w:pPr>
        <w:pStyle w:val="ListParagraph"/>
        <w:ind w:left="0"/>
        <w:rPr>
          <w:rFonts w:eastAsiaTheme="minorEastAsia" w:cs="Times New Roman"/>
          <w:szCs w:val="24"/>
          <w:lang w:val="en-GB"/>
        </w:rPr>
      </w:pPr>
      <w:r>
        <w:rPr>
          <w:rFonts w:eastAsiaTheme="minorEastAsia" w:cs="Times New Roman"/>
          <w:szCs w:val="24"/>
          <w:lang w:val="en-GB"/>
        </w:rPr>
        <w:t xml:space="preserve">RangeShifter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p>
    <w:p w14:paraId="4A64F75C" w14:textId="77777777" w:rsidR="0067520E" w:rsidRDefault="0067520E" w:rsidP="009E434A">
      <w:pPr>
        <w:pStyle w:val="Heading3"/>
        <w:numPr>
          <w:ilvl w:val="2"/>
          <w:numId w:val="14"/>
        </w:numPr>
        <w:rPr>
          <w:rFonts w:eastAsiaTheme="minorEastAsia"/>
        </w:rPr>
      </w:pPr>
      <w:bookmarkStart w:id="508" w:name="_Flexible_genetic_architecture"/>
      <w:bookmarkStart w:id="509" w:name="_Toc54110065"/>
      <w:bookmarkEnd w:id="508"/>
      <w:r>
        <w:rPr>
          <w:rFonts w:eastAsiaTheme="minorEastAsia"/>
        </w:rPr>
        <w:t>Flexible genetic architecture</w:t>
      </w:r>
      <w:bookmarkEnd w:id="509"/>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0"/>
      <w:commentRangeStart w:id="511"/>
      <w:r>
        <w:rPr>
          <w:rFonts w:eastAsiaTheme="minorEastAsia" w:cs="Times New Roman"/>
          <w:szCs w:val="24"/>
          <w:lang w:val="en-GB"/>
        </w:rPr>
        <w:t xml:space="preserve">neutral loci </w:t>
      </w:r>
      <w:commentRangeEnd w:id="510"/>
      <w:r w:rsidR="00C65543">
        <w:rPr>
          <w:rStyle w:val="CommentReference"/>
        </w:rPr>
        <w:commentReference w:id="510"/>
      </w:r>
      <w:commentRangeEnd w:id="511"/>
      <w:r w:rsidR="009247C6">
        <w:rPr>
          <w:rStyle w:val="CommentReference"/>
        </w:rPr>
        <w:commentReference w:id="511"/>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2"/>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2"/>
      <w:r w:rsidR="009247C6">
        <w:rPr>
          <w:rStyle w:val="CommentReference"/>
        </w:rPr>
        <w:commentReference w:id="512"/>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3" w:name="_Genome_initialisation"/>
      <w:bookmarkStart w:id="514" w:name="_Toc54110066"/>
      <w:bookmarkEnd w:id="513"/>
      <w:r>
        <w:rPr>
          <w:rFonts w:eastAsiaTheme="minorEastAsia"/>
        </w:rPr>
        <w:t>Genome initialisation</w:t>
      </w:r>
      <w:bookmarkEnd w:id="514"/>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5" w:name="_Pleiotropy,_neutral_loci"/>
      <w:bookmarkStart w:id="516" w:name="_Toc54110067"/>
      <w:bookmarkEnd w:id="515"/>
      <w:r>
        <w:rPr>
          <w:rFonts w:eastAsiaTheme="minorEastAsia"/>
        </w:rPr>
        <w:t>Pleiotropy, neutral loci and mutation</w:t>
      </w:r>
      <w:bookmarkEnd w:id="516"/>
    </w:p>
    <w:p w14:paraId="188C994C" w14:textId="7A317174" w:rsidR="0067520E" w:rsidRDefault="0067520E" w:rsidP="00C57BF9">
      <w:pPr>
        <w:pStyle w:val="ListParagraph"/>
        <w:ind w:left="0"/>
        <w:rPr>
          <w:rFonts w:eastAsiaTheme="minorEastAsia" w:cs="Times New Roman"/>
          <w:szCs w:val="24"/>
          <w:lang w:val="en-GB"/>
        </w:rPr>
      </w:pPr>
      <w:commentRangeStart w:id="517"/>
      <w:commentRangeStart w:id="518"/>
      <w:r>
        <w:rPr>
          <w:rFonts w:eastAsiaTheme="minorEastAsia" w:cs="Times New Roman"/>
          <w:szCs w:val="24"/>
          <w:lang w:val="en-GB"/>
        </w:rPr>
        <w:t xml:space="preserve">It is possible that a particular locus can be specified more than once for a particular trait; </w:t>
      </w:r>
      <w:commentRangeEnd w:id="517"/>
      <w:r w:rsidR="003928F0">
        <w:rPr>
          <w:rStyle w:val="CommentReference"/>
        </w:rPr>
        <w:commentReference w:id="517"/>
      </w:r>
      <w:commentRangeEnd w:id="518"/>
      <w:r w:rsidR="00A81110">
        <w:rPr>
          <w:rStyle w:val="CommentReference"/>
        </w:rPr>
        <w:commentReference w:id="518"/>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519"/>
      <w:commentRangeStart w:id="520"/>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19"/>
      <w:r w:rsidR="00CA4552">
        <w:rPr>
          <w:rStyle w:val="CommentReference"/>
        </w:rPr>
        <w:commentReference w:id="519"/>
      </w:r>
      <w:commentRangeEnd w:id="520"/>
      <w:r w:rsidR="00F96410">
        <w:rPr>
          <w:rStyle w:val="CommentReference"/>
        </w:rPr>
        <w:commentReference w:id="520"/>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1" w:name="_Using_RangeShifter"/>
      <w:bookmarkStart w:id="522" w:name="_Toc54110068"/>
      <w:bookmarkEnd w:id="521"/>
      <w:r w:rsidRPr="00D123FB">
        <w:lastRenderedPageBreak/>
        <w:t>Using RangeShifter</w:t>
      </w:r>
      <w:bookmarkEnd w:id="522"/>
    </w:p>
    <w:p w14:paraId="5BE31510" w14:textId="77777777" w:rsidR="0067520E" w:rsidRPr="00D123FB" w:rsidRDefault="0067520E" w:rsidP="00C57BF9">
      <w:pPr>
        <w:rPr>
          <w:szCs w:val="24"/>
        </w:rPr>
      </w:pPr>
      <w:r w:rsidRPr="00D123FB">
        <w:rPr>
          <w:szCs w:val="24"/>
        </w:rPr>
        <w:t xml:space="preserve">RangeShifter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In this chapter, we will describe how to use RangeShifter.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r w:rsidRPr="00E92618">
        <w:rPr>
          <w:szCs w:val="24"/>
        </w:rPr>
        <w:t>RangeShifter</w:t>
      </w:r>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3" w:name="_Toc54110069"/>
      <w:r w:rsidRPr="00D123FB">
        <w:t>Inputs</w:t>
      </w:r>
      <w:bookmarkEnd w:id="523"/>
    </w:p>
    <w:p w14:paraId="0882A4E4" w14:textId="77777777" w:rsidR="0067520E" w:rsidRPr="00D123FB" w:rsidRDefault="0067520E" w:rsidP="009E434A">
      <w:pPr>
        <w:pStyle w:val="Heading3"/>
        <w:numPr>
          <w:ilvl w:val="2"/>
          <w:numId w:val="14"/>
        </w:numPr>
      </w:pPr>
      <w:bookmarkStart w:id="524" w:name="_Landscape_1"/>
      <w:bookmarkStart w:id="525" w:name="_Toc54110070"/>
      <w:bookmarkEnd w:id="524"/>
      <w:r w:rsidRPr="00D123FB">
        <w:t>Landscape</w:t>
      </w:r>
      <w:bookmarkEnd w:id="525"/>
    </w:p>
    <w:p w14:paraId="16FC6711" w14:textId="77777777" w:rsidR="0067520E" w:rsidRPr="00D123FB" w:rsidRDefault="0067520E" w:rsidP="00B35389">
      <w:pPr>
        <w:pStyle w:val="Keepnext"/>
      </w:pPr>
      <w:r w:rsidRPr="00D123FB">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ncols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nrows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xllcorner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yllcorner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cellsize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NODATA_value</w:t>
            </w:r>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The rest of the file is a grid containing a value for each cell, one line per row. RangeShifter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6"/>
      <w:commentRangeStart w:id="527"/>
      <w:r w:rsidRPr="00D123FB">
        <w:t>In the batch mode, the codes are required to be sequential integers starting from 1.</w:t>
      </w:r>
      <w:commentRangeEnd w:id="526"/>
      <w:r w:rsidR="00C44765">
        <w:rPr>
          <w:rStyle w:val="CommentReference"/>
          <w:rFonts w:eastAsiaTheme="minorHAnsi" w:cstheme="minorBidi"/>
          <w:lang w:val="en-US"/>
        </w:rPr>
        <w:commentReference w:id="526"/>
      </w:r>
      <w:commentRangeEnd w:id="527"/>
      <w:r w:rsidR="00240365">
        <w:rPr>
          <w:rStyle w:val="CommentReference"/>
          <w:rFonts w:eastAsiaTheme="minorHAnsi" w:cstheme="minorBidi"/>
          <w:lang w:val="en-US"/>
        </w:rPr>
        <w:commentReference w:id="527"/>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A single cell in the landscape can contain different habitats in different proportions. In this case, RangeShifter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Note that RangeShifter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8" w:name="_Species_distribution"/>
      <w:bookmarkStart w:id="529" w:name="_Toc54110071"/>
      <w:bookmarkEnd w:id="528"/>
      <w:r>
        <w:t>Species</w:t>
      </w:r>
      <w:r w:rsidRPr="00D123FB">
        <w:t xml:space="preserve"> distribution</w:t>
      </w:r>
      <w:bookmarkEnd w:id="529"/>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0"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0"/>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RangeShifter graphical user interface.</w:t>
      </w:r>
    </w:p>
    <w:p w14:paraId="2D5CF9BB" w14:textId="77777777" w:rsidR="0067520E" w:rsidRPr="00D123FB" w:rsidRDefault="0067520E" w:rsidP="009E434A">
      <w:pPr>
        <w:pStyle w:val="Heading3"/>
        <w:numPr>
          <w:ilvl w:val="2"/>
          <w:numId w:val="14"/>
        </w:numPr>
      </w:pPr>
      <w:bookmarkStart w:id="531" w:name="_Toc54110073"/>
      <w:r w:rsidRPr="00D123FB">
        <w:t xml:space="preserve">Main </w:t>
      </w:r>
      <w:r>
        <w:t>m</w:t>
      </w:r>
      <w:r w:rsidRPr="00D123FB">
        <w:t>enu</w:t>
      </w:r>
      <w:bookmarkEnd w:id="531"/>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D123FB" w:rsidRDefault="0067520E" w:rsidP="009E434A">
      <w:pPr>
        <w:pStyle w:val="Heading3"/>
        <w:numPr>
          <w:ilvl w:val="2"/>
          <w:numId w:val="14"/>
        </w:numPr>
      </w:pPr>
      <w:bookmarkStart w:id="532" w:name="_Toc54110074"/>
      <w:r w:rsidRPr="00D123FB">
        <w:t xml:space="preserve">Getting </w:t>
      </w:r>
      <w:r>
        <w:t>s</w:t>
      </w:r>
      <w:r w:rsidRPr="00D123FB">
        <w:t>tarted</w:t>
      </w:r>
      <w:bookmarkEnd w:id="532"/>
    </w:p>
    <w:p w14:paraId="3BEFC9DC" w14:textId="77777777" w:rsidR="0067520E" w:rsidRPr="00D123FB" w:rsidRDefault="0067520E" w:rsidP="00C57BF9">
      <w:pPr>
        <w:contextualSpacing/>
        <w:rPr>
          <w:szCs w:val="24"/>
        </w:rPr>
      </w:pPr>
      <w:r w:rsidRPr="00D123FB">
        <w:rPr>
          <w:szCs w:val="24"/>
        </w:rPr>
        <w:t xml:space="preserve">Open RangeShifter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r w:rsidRPr="00D123FB">
        <w:rPr>
          <w:b/>
          <w:szCs w:val="24"/>
        </w:rPr>
        <w:t xml:space="preserve">Output_Maps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3" w:name="_Setting_the_landscape"/>
      <w:bookmarkStart w:id="534" w:name="_Toc54110075"/>
      <w:bookmarkEnd w:id="533"/>
      <w:r w:rsidRPr="00D123FB">
        <w:lastRenderedPageBreak/>
        <w:t>Setting the landscape</w:t>
      </w:r>
      <w:bookmarkEnd w:id="534"/>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RangeShifter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The maps can either be real landscapes or artificial landscapes that have been previously generated with any landscape generator (including the one available in RangeShifter).</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r w:rsidRPr="00D123FB">
        <w:rPr>
          <w:i/>
        </w:rPr>
        <w:t>Neovison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5" w:name="_Import_raster:_Landscape"/>
      <w:bookmarkStart w:id="536" w:name="_Import_raster:_Model"/>
      <w:bookmarkEnd w:id="535"/>
      <w:bookmarkEnd w:id="536"/>
      <w:r w:rsidRPr="00D123FB">
        <w:t xml:space="preserve">Import raster: </w:t>
      </w:r>
      <w:r>
        <w:t>m</w:t>
      </w:r>
      <w:r w:rsidRPr="00D123FB">
        <w:t>odel type</w:t>
      </w:r>
    </w:p>
    <w:p w14:paraId="4EBD45B9" w14:textId="77777777" w:rsidR="0067520E" w:rsidRPr="00D123FB" w:rsidRDefault="0067520E" w:rsidP="00C57BF9">
      <w:pPr>
        <w:rPr>
          <w:szCs w:val="24"/>
        </w:rPr>
      </w:pPr>
      <w:r w:rsidRPr="00D123FB">
        <w:rPr>
          <w:szCs w:val="24"/>
        </w:rPr>
        <w:t xml:space="preserve">RangeShifter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RangeShifter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7" w:name="_Dynamic_landscapes"/>
      <w:bookmarkEnd w:id="537"/>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RangeShifter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This option allows generation of a series of artificial landscapes, which can be subsequently used within RangeShifter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RangeShifter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of 100 rows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8" w:name="_Importing_a_species"/>
      <w:bookmarkEnd w:id="538"/>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RangeShifter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39" w:name="_Toc54110076"/>
      <w:r w:rsidRPr="00D123FB">
        <w:lastRenderedPageBreak/>
        <w:t>Importing a species distribution map</w:t>
      </w:r>
      <w:bookmarkEnd w:id="539"/>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0" w:name="_Environmental_gradient_1"/>
      <w:bookmarkStart w:id="541" w:name="_Toc54110077"/>
      <w:bookmarkEnd w:id="540"/>
      <w:r w:rsidRPr="00D123FB">
        <w:t>Environmental gradient</w:t>
      </w:r>
      <w:bookmarkEnd w:id="541"/>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2" w:name="_Setting_the_species"/>
      <w:bookmarkStart w:id="543" w:name="_Toc54110078"/>
      <w:bookmarkEnd w:id="542"/>
      <w:r w:rsidRPr="00D123FB">
        <w:t xml:space="preserve">Setting the species parameters: </w:t>
      </w:r>
      <w:r>
        <w:t>p</w:t>
      </w:r>
      <w:r w:rsidRPr="00D123FB">
        <w:t>opulation dynamics</w:t>
      </w:r>
      <w:bookmarkEnd w:id="543"/>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r w:rsidRPr="00AC4209">
        <w:rPr>
          <w:i/>
        </w:rPr>
        <w:t>Rmax</w:t>
      </w:r>
      <w:r w:rsidRPr="00D123FB">
        <w:t xml:space="preserve"> and the competition coefficient </w:t>
      </w:r>
      <w:r w:rsidRPr="00AC4209">
        <w:rPr>
          <w:i/>
        </w:rPr>
        <w:t>b</w:t>
      </w:r>
      <w:r w:rsidRPr="00AC4209">
        <w:rPr>
          <w:i/>
          <w:vertAlign w:val="subscript"/>
        </w:rPr>
        <w:t>c</w:t>
      </w:r>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r w:rsidRPr="00D123FB">
        <w:rPr>
          <w:i/>
        </w:rPr>
        <w:t>Rmax</w:t>
      </w:r>
      <w:r w:rsidRPr="00D123FB">
        <w:t xml:space="preserve">, </w:t>
      </w:r>
      <w:r w:rsidRPr="00D123FB">
        <w:rPr>
          <w:i/>
        </w:rPr>
        <w:t>b</w:t>
      </w:r>
      <w:r w:rsidRPr="00D123FB">
        <w:rPr>
          <w:i/>
          <w:vertAlign w:val="subscript"/>
        </w:rPr>
        <w:t>c</w:t>
      </w:r>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r w:rsidRPr="00D123FB">
        <w:rPr>
          <w:i/>
        </w:rPr>
        <w:t>Rmax</w:t>
      </w:r>
      <w:r w:rsidRPr="00D123FB">
        <w:t xml:space="preserve">, </w:t>
      </w:r>
      <w:r w:rsidRPr="00D123FB">
        <w:rPr>
          <w:i/>
        </w:rPr>
        <w:t>b</w:t>
      </w:r>
      <w:r w:rsidRPr="00D123FB">
        <w:rPr>
          <w:i/>
          <w:vertAlign w:val="subscript"/>
        </w:rPr>
        <w:t>c</w:t>
      </w:r>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r w:rsidRPr="00D123FB">
        <w:t>RangeShifter,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r w:rsidRPr="00D123FB">
        <w:rPr>
          <w:i/>
          <w:szCs w:val="24"/>
        </w:rPr>
        <w:t>C</w:t>
      </w:r>
      <w:r w:rsidRPr="00D123FB">
        <w:rPr>
          <w:i/>
          <w:szCs w:val="24"/>
          <w:vertAlign w:val="subscript"/>
        </w:rPr>
        <w:t>γ</w:t>
      </w:r>
      <w:r w:rsidRPr="00D123FB">
        <w:rPr>
          <w:szCs w:val="24"/>
        </w:rPr>
        <w:t xml:space="preserve"> and </w:t>
      </w:r>
      <w:r w:rsidRPr="00D123FB">
        <w:rPr>
          <w:i/>
          <w:szCs w:val="24"/>
        </w:rPr>
        <w:t>C</w:t>
      </w:r>
      <w:r w:rsidRPr="00D123FB">
        <w:rPr>
          <w:i/>
          <w:szCs w:val="24"/>
          <w:vertAlign w:val="subscript"/>
        </w:rPr>
        <w:t>σ</w:t>
      </w:r>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r w:rsidRPr="00D123FB">
        <w:rPr>
          <w:i/>
          <w:szCs w:val="24"/>
        </w:rPr>
        <w:t>ω</w:t>
      </w:r>
      <w:r w:rsidRPr="00D123FB">
        <w:rPr>
          <w:i/>
          <w:szCs w:val="24"/>
          <w:vertAlign w:val="subscript"/>
        </w:rPr>
        <w:t>ij</w:t>
      </w:r>
      <w:r w:rsidRPr="00D123FB">
        <w:rPr>
          <w:szCs w:val="24"/>
        </w:rPr>
        <w:t xml:space="preserve">, i.e. the effect of density of stage </w:t>
      </w:r>
      <w:r w:rsidRPr="00D123FB">
        <w:rPr>
          <w:i/>
          <w:szCs w:val="24"/>
        </w:rPr>
        <w:t>j</w:t>
      </w:r>
      <w:r w:rsidRPr="00D123FB">
        <w:rPr>
          <w:szCs w:val="24"/>
        </w:rPr>
        <w:t xml:space="preserve"> on the demographic parameters of stage </w:t>
      </w:r>
      <w:r w:rsidRPr="00D123FB">
        <w:rPr>
          <w:i/>
          <w:szCs w:val="24"/>
        </w:rPr>
        <w:t>i</w:t>
      </w:r>
      <w:r w:rsidRPr="00D123FB">
        <w:rPr>
          <w:szCs w:val="24"/>
        </w:rPr>
        <w:t xml:space="preserve">. A value of zero means that stage </w:t>
      </w:r>
      <w:r w:rsidRPr="00D123FB">
        <w:rPr>
          <w:i/>
          <w:szCs w:val="24"/>
        </w:rPr>
        <w:t>i</w:t>
      </w:r>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r w:rsidRPr="00D123FB">
        <w:rPr>
          <w:i/>
        </w:rPr>
        <w:t>ω</w:t>
      </w:r>
      <w:r w:rsidRPr="00D123FB">
        <w:rPr>
          <w:i/>
          <w:vertAlign w:val="subscript"/>
        </w:rPr>
        <w:t>ij</w:t>
      </w:r>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r w:rsidRPr="00D123FB">
        <w:rPr>
          <w:i/>
          <w:szCs w:val="24"/>
        </w:rPr>
        <w:t>b</w:t>
      </w:r>
      <w:r w:rsidRPr="00D123FB">
        <w:rPr>
          <w:i/>
          <w:szCs w:val="24"/>
          <w:vertAlign w:val="subscript"/>
        </w:rPr>
        <w:t>c</w:t>
      </w:r>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544" w:name="_Setting_the_species_1"/>
      <w:bookmarkStart w:id="545" w:name="_Toc54110079"/>
      <w:bookmarkEnd w:id="544"/>
      <w:r>
        <w:t>Setting the species</w:t>
      </w:r>
      <w:r w:rsidRPr="00D123FB">
        <w:t xml:space="preserve"> parameters: </w:t>
      </w:r>
      <w:r>
        <w:t>d</w:t>
      </w:r>
      <w:r w:rsidRPr="00D123FB">
        <w:t>ispersal</w:t>
      </w:r>
      <w:bookmarkEnd w:id="545"/>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r w:rsidRPr="00C3051D">
        <w:rPr>
          <w:i/>
        </w:rPr>
        <w:t>mean</w:t>
      </w:r>
      <w:r w:rsidRPr="00910641">
        <w:t>,</w:t>
      </w:r>
      <w:r w:rsidRPr="00C3051D">
        <w:rPr>
          <w:i/>
        </w:rPr>
        <w:t>s.d.</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s.d.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RangeShifter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6" w:author="Palmer, Steve" w:date="2020-11-01T09:57:00Z">
        <w:r w:rsidDel="00F62F9C">
          <w:rPr>
            <w:szCs w:val="24"/>
          </w:rPr>
          <w:delText xml:space="preserve">transience </w:delText>
        </w:r>
      </w:del>
      <w:ins w:id="547"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RangeShifter: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8" w:name="_Stochastic_Movement_Simulator,_1"/>
      <w:bookmarkEnd w:id="548"/>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19). This version of RangeShifter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RangeShifter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549" w:name="_Setting_the_genetics"/>
      <w:bookmarkStart w:id="550" w:name="_Toc54110080"/>
      <w:bookmarkEnd w:id="549"/>
      <w:r>
        <w:t>Setting the genetics parameters</w:t>
      </w:r>
      <w:bookmarkEnd w:id="550"/>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s.d.</w:t>
      </w:r>
      <w:r>
        <w:rPr>
          <w:szCs w:val="24"/>
        </w:rPr>
        <w:t xml:space="preserve"> and the </w:t>
      </w:r>
      <w:r w:rsidRPr="00F96926">
        <w:rPr>
          <w:i/>
          <w:szCs w:val="24"/>
        </w:rPr>
        <w:t>Mutation s.d.</w:t>
      </w:r>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r w:rsidRPr="0010206E">
        <w:rPr>
          <w:i/>
          <w:szCs w:val="24"/>
        </w:rPr>
        <w:t>NChromosomes</w:t>
      </w:r>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r w:rsidRPr="0010206E">
        <w:rPr>
          <w:i/>
          <w:szCs w:val="24"/>
        </w:rPr>
        <w:t>NLoci</w:t>
      </w:r>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r w:rsidRPr="0010206E">
        <w:rPr>
          <w:i/>
          <w:szCs w:val="24"/>
        </w:rPr>
        <w:t>NLoci</w:t>
      </w:r>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1" w:name="_Setting_the_simulation"/>
      <w:bookmarkStart w:id="552" w:name="_Toc54110081"/>
      <w:bookmarkEnd w:id="551"/>
      <w:r w:rsidRPr="00D123FB">
        <w:lastRenderedPageBreak/>
        <w:t>Setting the simulation parameters</w:t>
      </w:r>
      <w:bookmarkEnd w:id="552"/>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D123FB" w:rsidRDefault="0067520E" w:rsidP="00C57BF9">
      <w:pPr>
        <w:pStyle w:val="Heading4"/>
      </w:pPr>
      <w:bookmarkStart w:id="553" w:name="_Initialisation_rules"/>
      <w:bookmarkEnd w:id="553"/>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4" w:author="Palmer, Steve" w:date="2020-11-01T10:02:00Z">
        <w:r w:rsidR="0067520E" w:rsidRPr="00D123FB" w:rsidDel="00F62F9C">
          <w:delText xml:space="preserve">three </w:delText>
        </w:r>
      </w:del>
      <w:ins w:id="555"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(i)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6" w:name="_Free_initialization"/>
      <w:bookmarkEnd w:id="556"/>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7" w:name="_From_species’_distribution"/>
      <w:bookmarkEnd w:id="557"/>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8" w:name="_From_Initialization_File"/>
      <w:bookmarkStart w:id="559" w:name="_From_initial_individuals"/>
      <w:bookmarkEnd w:id="558"/>
      <w:bookmarkEnd w:id="559"/>
      <w:r>
        <w:lastRenderedPageBreak/>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r w:rsidRPr="00F712BD">
        <w:rPr>
          <w:i/>
          <w:szCs w:val="24"/>
        </w:rPr>
        <w:t>SeedType</w:t>
      </w:r>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r w:rsidRPr="00F712BD">
        <w:rPr>
          <w:i/>
          <w:szCs w:val="24"/>
        </w:rPr>
        <w:t>FreeType</w:t>
      </w:r>
      <w:r w:rsidRPr="00F712BD">
        <w:rPr>
          <w:szCs w:val="24"/>
        </w:rPr>
        <w:t xml:space="preserve">: type of free initialisation for </w:t>
      </w:r>
      <w:r w:rsidRPr="00F712BD">
        <w:rPr>
          <w:i/>
          <w:szCs w:val="24"/>
        </w:rPr>
        <w:t>SeedType</w:t>
      </w:r>
      <w:r w:rsidRPr="00F712BD">
        <w:rPr>
          <w:szCs w:val="24"/>
        </w:rPr>
        <w:t xml:space="preserve"> = 0 (0 = random; 1 = all suitable cells/patches; 2 = manually selected cells/patches; -9 if </w:t>
      </w:r>
      <w:r w:rsidRPr="00F712BD">
        <w:rPr>
          <w:i/>
          <w:szCs w:val="24"/>
        </w:rPr>
        <w:t>SeedType</w:t>
      </w:r>
      <w:r w:rsidRPr="00F712BD">
        <w:rPr>
          <w:szCs w:val="24"/>
        </w:rPr>
        <w:t> = 1)</w:t>
      </w:r>
    </w:p>
    <w:p w14:paraId="560224CD" w14:textId="77777777" w:rsidR="0067520E" w:rsidRPr="00F712BD" w:rsidRDefault="0067520E" w:rsidP="008D38CB">
      <w:pPr>
        <w:spacing w:after="120"/>
        <w:ind w:left="720"/>
        <w:rPr>
          <w:szCs w:val="24"/>
        </w:rPr>
      </w:pPr>
      <w:r w:rsidRPr="00F712BD">
        <w:rPr>
          <w:i/>
          <w:szCs w:val="24"/>
        </w:rPr>
        <w:t>SpType</w:t>
      </w:r>
      <w:r w:rsidRPr="00F712BD">
        <w:rPr>
          <w:szCs w:val="24"/>
        </w:rPr>
        <w:t xml:space="preserve">: initialisation type when </w:t>
      </w:r>
      <w:r w:rsidRPr="00F712BD">
        <w:rPr>
          <w:i/>
          <w:szCs w:val="24"/>
        </w:rPr>
        <w:t>SeedType</w:t>
      </w:r>
      <w:r w:rsidRPr="00F712BD">
        <w:rPr>
          <w:szCs w:val="24"/>
        </w:rPr>
        <w:t xml:space="preserve"> = 1 (0 = all (patches within all) species' presence cells; 1 = some randomly chosen species' presence cells (or all patches within them); 2 = all cells/patches within selected species' distribution cells; -9 if </w:t>
      </w:r>
      <w:r w:rsidRPr="00F712BD">
        <w:rPr>
          <w:i/>
          <w:szCs w:val="24"/>
        </w:rPr>
        <w:t>SeedType</w:t>
      </w:r>
      <w:r w:rsidRPr="00F712BD">
        <w:rPr>
          <w:szCs w:val="24"/>
        </w:rPr>
        <w:t> = 0)</w:t>
      </w:r>
    </w:p>
    <w:p w14:paraId="2B4AA723" w14:textId="77777777" w:rsidR="0067520E" w:rsidRPr="00F712BD" w:rsidRDefault="0067520E" w:rsidP="008D38CB">
      <w:pPr>
        <w:spacing w:after="120"/>
        <w:ind w:left="720"/>
        <w:rPr>
          <w:szCs w:val="24"/>
        </w:rPr>
      </w:pPr>
      <w:r w:rsidRPr="00F712BD">
        <w:rPr>
          <w:i/>
          <w:szCs w:val="24"/>
        </w:rPr>
        <w:t>InitDens</w:t>
      </w:r>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r w:rsidRPr="00F712BD">
        <w:rPr>
          <w:i/>
          <w:szCs w:val="24"/>
        </w:rPr>
        <w:t>IndXCell / Ind_per_ha</w:t>
      </w:r>
      <w:r w:rsidRPr="00F712BD">
        <w:rPr>
          <w:szCs w:val="24"/>
        </w:rPr>
        <w:t xml:space="preserve">: number of individuals / density to seed in each cell/patch in case of </w:t>
      </w:r>
      <w:r w:rsidRPr="00F712BD">
        <w:rPr>
          <w:i/>
          <w:szCs w:val="24"/>
        </w:rPr>
        <w:t>InitDens </w:t>
      </w:r>
      <w:r w:rsidRPr="00F712BD">
        <w:rPr>
          <w:szCs w:val="24"/>
        </w:rPr>
        <w:t xml:space="preserve">= 2; otherwise -9 </w:t>
      </w:r>
    </w:p>
    <w:p w14:paraId="52F0BE7C" w14:textId="77777777" w:rsidR="0067520E" w:rsidRPr="00F712BD" w:rsidRDefault="0067520E" w:rsidP="008D38CB">
      <w:pPr>
        <w:spacing w:after="120"/>
        <w:ind w:left="720"/>
        <w:rPr>
          <w:szCs w:val="24"/>
        </w:rPr>
      </w:pPr>
      <w:r w:rsidRPr="00F712BD">
        <w:rPr>
          <w:i/>
          <w:szCs w:val="24"/>
        </w:rPr>
        <w:lastRenderedPageBreak/>
        <w:t>IndXStage</w:t>
      </w:r>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r w:rsidRPr="00F712BD">
        <w:rPr>
          <w:i/>
          <w:szCs w:val="24"/>
        </w:rPr>
        <w:t>InitAge</w:t>
      </w:r>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r w:rsidRPr="00F712BD">
        <w:rPr>
          <w:i/>
          <w:szCs w:val="24"/>
        </w:rPr>
        <w:t>minX</w:t>
      </w:r>
      <w:r w:rsidRPr="00F712BD">
        <w:rPr>
          <w:szCs w:val="24"/>
        </w:rPr>
        <w:t xml:space="preserve">, </w:t>
      </w:r>
      <w:r w:rsidRPr="00F712BD">
        <w:rPr>
          <w:i/>
          <w:szCs w:val="24"/>
        </w:rPr>
        <w:t>maxX</w:t>
      </w:r>
      <w:r w:rsidRPr="00F712BD">
        <w:rPr>
          <w:szCs w:val="24"/>
        </w:rPr>
        <w:t xml:space="preserve">, </w:t>
      </w:r>
      <w:r w:rsidRPr="00F712BD">
        <w:rPr>
          <w:i/>
          <w:szCs w:val="24"/>
        </w:rPr>
        <w:t>minY</w:t>
      </w:r>
      <w:r w:rsidR="008D38CB">
        <w:rPr>
          <w:szCs w:val="24"/>
        </w:rPr>
        <w:t>,</w:t>
      </w:r>
      <w:r w:rsidRPr="00F712BD">
        <w:rPr>
          <w:szCs w:val="24"/>
        </w:rPr>
        <w:t xml:space="preserve"> </w:t>
      </w:r>
      <w:r w:rsidRPr="00F712BD">
        <w:rPr>
          <w:i/>
          <w:szCs w:val="24"/>
        </w:rPr>
        <w:t>maxY</w:t>
      </w:r>
      <w:r w:rsidRPr="00F712BD">
        <w:rPr>
          <w:szCs w:val="24"/>
        </w:rPr>
        <w:t>: minimum and maximum coordinates of the area to initialise in the case of free initialisation (</w:t>
      </w:r>
      <w:r w:rsidRPr="00F712BD">
        <w:rPr>
          <w:i/>
          <w:szCs w:val="24"/>
        </w:rPr>
        <w:t>SeedType</w:t>
      </w:r>
      <w:r w:rsidRPr="00F712BD">
        <w:rPr>
          <w:szCs w:val="24"/>
        </w:rPr>
        <w:t xml:space="preserve"> = 0); if </w:t>
      </w:r>
      <w:r w:rsidRPr="00F712BD">
        <w:rPr>
          <w:i/>
          <w:szCs w:val="24"/>
        </w:rPr>
        <w:t>SeedType</w:t>
      </w:r>
      <w:r w:rsidRPr="00F712BD">
        <w:rPr>
          <w:szCs w:val="24"/>
        </w:rPr>
        <w:t> = 1, these are set to -9</w:t>
      </w:r>
    </w:p>
    <w:p w14:paraId="3A5F8D30" w14:textId="77777777" w:rsidR="0067520E" w:rsidRPr="00F712BD" w:rsidRDefault="0067520E" w:rsidP="008D38CB">
      <w:pPr>
        <w:spacing w:after="120"/>
        <w:ind w:left="720"/>
        <w:rPr>
          <w:szCs w:val="24"/>
        </w:rPr>
      </w:pPr>
      <w:r w:rsidRPr="00F712BD">
        <w:rPr>
          <w:i/>
          <w:szCs w:val="24"/>
        </w:rPr>
        <w:t>NCells</w:t>
      </w:r>
      <w:r w:rsidRPr="00F712BD">
        <w:rPr>
          <w:szCs w:val="24"/>
        </w:rPr>
        <w:t>: number of cells / patches to initialise in the case of free random initialisation (</w:t>
      </w:r>
      <w:r w:rsidRPr="00F712BD">
        <w:rPr>
          <w:i/>
          <w:szCs w:val="24"/>
        </w:rPr>
        <w:t>SeedType</w:t>
      </w:r>
      <w:r w:rsidRPr="00F712BD">
        <w:rPr>
          <w:szCs w:val="24"/>
        </w:rPr>
        <w:t xml:space="preserve"> = 0 and </w:t>
      </w:r>
      <w:r w:rsidRPr="00F712BD">
        <w:rPr>
          <w:i/>
          <w:szCs w:val="24"/>
        </w:rPr>
        <w:t>FreeType</w:t>
      </w:r>
      <w:r w:rsidRPr="00F712BD">
        <w:rPr>
          <w:szCs w:val="24"/>
        </w:rPr>
        <w:t> = 0); otherwise set to -9</w:t>
      </w:r>
    </w:p>
    <w:p w14:paraId="7EB8477F" w14:textId="77777777" w:rsidR="0067520E" w:rsidRPr="00F712BD" w:rsidRDefault="0067520E" w:rsidP="008D38CB">
      <w:pPr>
        <w:spacing w:after="120"/>
        <w:ind w:left="720"/>
        <w:rPr>
          <w:szCs w:val="24"/>
        </w:rPr>
      </w:pPr>
      <w:r w:rsidRPr="00F712BD">
        <w:rPr>
          <w:i/>
          <w:szCs w:val="24"/>
        </w:rPr>
        <w:t>FreezeYear</w:t>
      </w:r>
      <w:r w:rsidRPr="00F712BD">
        <w:rPr>
          <w:szCs w:val="24"/>
        </w:rPr>
        <w:t>: year at which the species range is allowed to expand beyond the initial range for free initialisation of random / all cells / patches (</w:t>
      </w:r>
      <w:r w:rsidRPr="00F712BD">
        <w:rPr>
          <w:i/>
          <w:szCs w:val="24"/>
        </w:rPr>
        <w:t>SeedType</w:t>
      </w:r>
      <w:r w:rsidRPr="00F712BD">
        <w:rPr>
          <w:szCs w:val="24"/>
        </w:rPr>
        <w:t xml:space="preserve"> = 0 and </w:t>
      </w:r>
      <w:r w:rsidRPr="00F712BD">
        <w:rPr>
          <w:i/>
          <w:szCs w:val="24"/>
        </w:rPr>
        <w:t>FreeType</w:t>
      </w:r>
      <w:r w:rsidRPr="00F712BD">
        <w:rPr>
          <w:szCs w:val="24"/>
        </w:rPr>
        <w:t> &lt; 2); otherwise set to -9</w:t>
      </w:r>
    </w:p>
    <w:p w14:paraId="7E9BC3E6" w14:textId="77777777" w:rsidR="0067520E" w:rsidRPr="00F712BD" w:rsidRDefault="0067520E" w:rsidP="008D38CB">
      <w:pPr>
        <w:spacing w:after="120"/>
        <w:ind w:left="720"/>
        <w:rPr>
          <w:i/>
          <w:szCs w:val="24"/>
        </w:rPr>
      </w:pPr>
      <w:r w:rsidRPr="00F712BD">
        <w:rPr>
          <w:i/>
          <w:szCs w:val="24"/>
        </w:rPr>
        <w:t>InitCells_File</w:t>
      </w:r>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r w:rsidRPr="00F712BD">
        <w:rPr>
          <w:i/>
          <w:szCs w:val="24"/>
        </w:rPr>
        <w:t>SeedType</w:t>
      </w:r>
      <w:r w:rsidRPr="00F712BD">
        <w:rPr>
          <w:szCs w:val="24"/>
        </w:rPr>
        <w:t xml:space="preserve"> = 0 and </w:t>
      </w:r>
      <w:r w:rsidRPr="00F712BD">
        <w:rPr>
          <w:i/>
          <w:szCs w:val="24"/>
        </w:rPr>
        <w:t>FreeType</w:t>
      </w:r>
      <w:r w:rsidRPr="00F712BD">
        <w:rPr>
          <w:szCs w:val="24"/>
        </w:rPr>
        <w:t> = 2</w:t>
      </w:r>
    </w:p>
    <w:p w14:paraId="6D7761A6" w14:textId="77777777" w:rsidR="0067520E" w:rsidRPr="00F712BD" w:rsidRDefault="0067520E" w:rsidP="008D38CB">
      <w:pPr>
        <w:spacing w:after="120"/>
        <w:ind w:left="1080"/>
        <w:rPr>
          <w:szCs w:val="24"/>
        </w:rPr>
      </w:pPr>
      <w:r w:rsidRPr="00F712BD">
        <w:rPr>
          <w:i/>
          <w:szCs w:val="24"/>
        </w:rPr>
        <w:t>SeedType</w:t>
      </w:r>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r w:rsidRPr="00F712BD">
        <w:rPr>
          <w:i/>
          <w:szCs w:val="24"/>
        </w:rPr>
        <w:t>NSpCells</w:t>
      </w:r>
      <w:r w:rsidRPr="00F712BD">
        <w:rPr>
          <w:szCs w:val="24"/>
        </w:rPr>
        <w:t xml:space="preserve">: number of species' presence cells to initialise randomly when </w:t>
      </w:r>
      <w:r w:rsidRPr="00F712BD">
        <w:rPr>
          <w:i/>
          <w:szCs w:val="24"/>
        </w:rPr>
        <w:t>SpType</w:t>
      </w:r>
      <w:r w:rsidRPr="00F712BD">
        <w:rPr>
          <w:szCs w:val="24"/>
        </w:rPr>
        <w:t> = 1.</w:t>
      </w:r>
    </w:p>
    <w:p w14:paraId="0697D165" w14:textId="77777777" w:rsidR="0067520E" w:rsidRPr="00F712BD" w:rsidRDefault="0067520E" w:rsidP="008D38CB">
      <w:pPr>
        <w:spacing w:after="120"/>
        <w:ind w:left="720"/>
        <w:rPr>
          <w:i/>
          <w:szCs w:val="24"/>
        </w:rPr>
      </w:pPr>
      <w:r w:rsidRPr="00F712BD">
        <w:rPr>
          <w:i/>
          <w:szCs w:val="24"/>
        </w:rPr>
        <w:t>InitSpDistCells_File</w:t>
      </w:r>
      <w:r w:rsidRPr="00F712BD">
        <w:rPr>
          <w:szCs w:val="24"/>
        </w:rPr>
        <w:t xml:space="preserve">: name of the file containing the list of species' distribution cells  to initialise. This is the third file that is created if </w:t>
      </w:r>
      <w:r w:rsidRPr="00F712BD">
        <w:rPr>
          <w:i/>
          <w:szCs w:val="24"/>
        </w:rPr>
        <w:t>SeedType</w:t>
      </w:r>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r w:rsidRPr="00F712BD">
        <w:rPr>
          <w:i/>
          <w:szCs w:val="24"/>
        </w:rPr>
        <w:t>SeedType</w:t>
      </w:r>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RangeShifter,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RangeShifter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r w:rsidRPr="00D123FB">
        <w:t xml:space="preserve">RangeShifter offers the possibility of saving maps as outputs in bitmap (*.bmp) format. All the maps produced will be saved in the folder </w:t>
      </w:r>
      <w:r w:rsidRPr="00D123FB">
        <w:rPr>
          <w:i/>
        </w:rPr>
        <w:t>Output_Maps</w:t>
      </w:r>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0" w:name="_Batch_mode"/>
      <w:bookmarkStart w:id="561" w:name="_Ref371684055"/>
      <w:bookmarkStart w:id="562" w:name="_Toc54110082"/>
      <w:bookmarkEnd w:id="560"/>
      <w:r w:rsidRPr="00D123FB">
        <w:t xml:space="preserve">Batch </w:t>
      </w:r>
      <w:r>
        <w:t>m</w:t>
      </w:r>
      <w:r w:rsidRPr="00D123FB">
        <w:t>ode</w:t>
      </w:r>
      <w:bookmarkEnd w:id="561"/>
      <w:bookmarkEnd w:id="562"/>
    </w:p>
    <w:p w14:paraId="31C11579" w14:textId="7092650B" w:rsidR="0067520E" w:rsidRDefault="002F6C60" w:rsidP="00C57BF9">
      <w:ins w:id="563" w:author="Pannetier, Theo" w:date="2024-08-07T16:16:00Z" w16du:dateUtc="2024-08-07T15:16:00Z">
        <w:r>
          <w:t>In the GUI, t</w:t>
        </w:r>
      </w:ins>
      <w:del w:id="564" w:author="Pannetier, Theo" w:date="2024-08-07T16:16:00Z" w16du:dateUtc="2024-08-07T15:16:00Z">
        <w:r w:rsidR="0067520E" w:rsidDel="002F6C60">
          <w:delText>T</w:delText>
        </w:r>
      </w:del>
      <w:r w:rsidR="0067520E">
        <w:t xml:space="preserve">he batch option for RangeShifter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5"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6" w:author="Pannetier, Theo" w:date="2024-08-07T16:18:00Z" w16du:dateUtc="2024-08-07T15:18:00Z"/>
        </w:rPr>
      </w:pPr>
      <w:r>
        <w:t>A</w:t>
      </w:r>
      <w:ins w:id="567" w:author="Pannetier, Theo" w:date="2024-08-07T16:17:00Z" w16du:dateUtc="2024-08-07T15:17:00Z">
        <w:r w:rsidR="002F6C60">
          <w:t>lternatively, a</w:t>
        </w:r>
      </w:ins>
      <w:r>
        <w:t xml:space="preserve"> batch may</w:t>
      </w:r>
      <w:del w:id="568" w:author="Pannetier, Theo" w:date="2024-08-07T16:17:00Z" w16du:dateUtc="2024-08-07T15:17:00Z">
        <w:r w:rsidDel="002F6C60">
          <w:delText xml:space="preserve"> also</w:delText>
        </w:r>
      </w:del>
      <w:r>
        <w:t xml:space="preserve"> be processed using the batch-only version of RangeShifter</w:t>
      </w:r>
      <w:del w:id="569" w:author="Pannetier, Theo" w:date="2024-08-07T16:28:00Z" w16du:dateUtc="2024-08-07T15:28:00Z">
        <w:r w:rsidDel="00026B6E">
          <w:delText>,</w:delText>
        </w:r>
      </w:del>
      <w:ins w:id="570" w:author="Pannetier, Theo" w:date="2024-08-07T16:18:00Z" w16du:dateUtc="2024-08-07T15:18:00Z">
        <w:r w:rsidR="002F6C60">
          <w:t xml:space="preserve"> </w:t>
        </w:r>
      </w:ins>
      <w:ins w:id="571" w:author="Pannetier, Theo" w:date="2024-08-07T16:28:00Z" w16du:dateUtc="2024-08-07T15:28:00Z">
        <w:r w:rsidR="00026B6E">
          <w:t>(</w:t>
        </w:r>
      </w:ins>
      <w:ins w:id="572" w:author="Pannetier, Theo" w:date="2024-08-07T16:18:00Z" w16du:dateUtc="2024-08-07T15:18:00Z">
        <w:r w:rsidR="002F6C60">
          <w:t>RangeShifter-batch</w:t>
        </w:r>
      </w:ins>
      <w:ins w:id="573" w:author="Pannetier, Theo" w:date="2024-08-07T16:28:00Z" w16du:dateUtc="2024-08-07T15:28:00Z">
        <w:r w:rsidR="00026B6E">
          <w:t>)</w:t>
        </w:r>
      </w:ins>
      <w:ins w:id="574" w:author="Pannetier, Theo" w:date="2024-08-07T16:18:00Z" w16du:dateUtc="2024-08-07T15:18:00Z">
        <w:r w:rsidR="002F6C60">
          <w:t>,</w:t>
        </w:r>
      </w:ins>
      <w:r>
        <w:t xml:space="preserve"> which is a command-line version of the program</w:t>
      </w:r>
      <w:del w:id="575" w:author="Pannetier, Theo" w:date="2024-08-07T16:18:00Z" w16du:dateUtc="2024-08-07T15:18:00Z">
        <w:r w:rsidDel="002F6C60">
          <w:delText>, i.e. it has no GUI</w:delText>
        </w:r>
      </w:del>
      <w:r>
        <w:t xml:space="preserve">. </w:t>
      </w:r>
      <w:r w:rsidR="00566DCF">
        <w:t xml:space="preserve">Output map files cannot </w:t>
      </w:r>
      <w:ins w:id="576"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7" w:author="Pannetier, Theo" w:date="2024-08-07T16:30:00Z" w16du:dateUtc="2024-08-07T15:30:00Z"/>
        </w:rPr>
      </w:pPr>
      <w:ins w:id="578" w:author="Pannetier, Theo" w:date="2024-08-07T16:19:00Z" w16du:dateUtc="2024-08-07T15:19:00Z">
        <w:r>
          <w:t xml:space="preserve">The source code for RangeShifter-batch is available on </w:t>
        </w:r>
      </w:ins>
      <w:ins w:id="579"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0" w:author="Pannetier, Theo" w:date="2024-08-07T16:19:00Z" w16du:dateUtc="2024-08-07T15:19:00Z">
        <w:r>
          <w:t xml:space="preserve">, and </w:t>
        </w:r>
      </w:ins>
      <w:ins w:id="581" w:author="Pannetier, Theo" w:date="2024-08-07T16:20:00Z" w16du:dateUtc="2024-08-07T15:20:00Z">
        <w:r>
          <w:t>the programme must be compiled and built using CMake prior to running</w:t>
        </w:r>
      </w:ins>
      <w:ins w:id="582" w:author="Pannetier, Theo" w:date="2024-08-07T16:21:00Z" w16du:dateUtc="2024-08-07T15:21:00Z">
        <w:r>
          <w:t xml:space="preserve"> (see the README for instructions).</w:t>
        </w:r>
      </w:ins>
    </w:p>
    <w:p w14:paraId="102975CC" w14:textId="3183170C" w:rsidR="00026B6E" w:rsidRDefault="00026B6E" w:rsidP="00026B6E">
      <w:pPr>
        <w:rPr>
          <w:ins w:id="583" w:author="Pannetier, Theo" w:date="2024-08-07T16:37:00Z" w16du:dateUtc="2024-08-07T15:37:00Z"/>
        </w:rPr>
      </w:pPr>
      <w:ins w:id="584" w:author="Pannetier, Theo" w:date="2024-08-07T16:35:00Z" w16du:dateUtc="2024-08-07T15:35:00Z">
        <w:r>
          <w:t>As for the GUI, the batch mode requires a project directory cont</w:t>
        </w:r>
      </w:ins>
      <w:ins w:id="585" w:author="Pannetier, Theo" w:date="2024-08-07T16:36:00Z" w16du:dateUtc="2024-08-07T15:36:00Z">
        <w:r>
          <w:t xml:space="preserve">aining three sub-folders, named </w:t>
        </w:r>
        <w:r w:rsidRPr="00026B6E">
          <w:rPr>
            <w:i/>
            <w:iCs/>
            <w:rPrChange w:id="586" w:author="Pannetier, Theo" w:date="2024-08-07T16:37:00Z" w16du:dateUtc="2024-08-07T15:37:00Z">
              <w:rPr/>
            </w:rPrChange>
          </w:rPr>
          <w:t>Inputs</w:t>
        </w:r>
        <w:r>
          <w:t xml:space="preserve">, </w:t>
        </w:r>
        <w:r w:rsidRPr="00026B6E">
          <w:rPr>
            <w:i/>
            <w:iCs/>
            <w:rPrChange w:id="587" w:author="Pannetier, Theo" w:date="2024-08-07T16:37:00Z" w16du:dateUtc="2024-08-07T15:37:00Z">
              <w:rPr/>
            </w:rPrChange>
          </w:rPr>
          <w:t>Outputs</w:t>
        </w:r>
        <w:r>
          <w:t xml:space="preserve"> and </w:t>
        </w:r>
        <w:r w:rsidRPr="00026B6E">
          <w:rPr>
            <w:i/>
            <w:iCs/>
            <w:rPrChange w:id="588" w:author="Pannetier, Theo" w:date="2024-08-07T16:37:00Z" w16du:dateUtc="2024-08-07T15:37:00Z">
              <w:rPr/>
            </w:rPrChange>
          </w:rPr>
          <w:t>Output_Maps</w:t>
        </w:r>
        <w:r>
          <w:t xml:space="preserve">. </w:t>
        </w:r>
        <w:r w:rsidRPr="00026B6E">
          <w:rPr>
            <w:i/>
            <w:iCs/>
            <w:rPrChange w:id="589" w:author="Pannetier, Theo" w:date="2024-08-07T16:37:00Z" w16du:dateUtc="2024-08-07T15:37:00Z">
              <w:rPr/>
            </w:rPrChange>
          </w:rPr>
          <w:t>Inputs</w:t>
        </w:r>
        <w:r>
          <w:t xml:space="preserve"> must contain a Control File named </w:t>
        </w:r>
        <w:r w:rsidRPr="00026B6E">
          <w:rPr>
            <w:i/>
            <w:iCs/>
            <w:rPrChange w:id="590" w:author="Pannetier, Theo" w:date="2024-08-07T16:36:00Z" w16du:dateUtc="2024-08-07T15:36:00Z">
              <w:rPr/>
            </w:rPrChange>
          </w:rPr>
          <w:t>CONTROL.txt</w:t>
        </w:r>
        <w:r>
          <w:t>.</w:t>
        </w:r>
      </w:ins>
    </w:p>
    <w:p w14:paraId="057BAD19" w14:textId="061B56D4" w:rsidR="00766B34" w:rsidRDefault="00766B34" w:rsidP="00026B6E">
      <w:pPr>
        <w:rPr>
          <w:ins w:id="591" w:author="Pannetier, Theo" w:date="2024-08-07T16:38:00Z" w16du:dateUtc="2024-08-07T15:38:00Z"/>
        </w:rPr>
      </w:pPr>
      <w:ins w:id="592" w:author="Pannetier, Theo" w:date="2024-08-07T16:38:00Z" w16du:dateUtc="2024-08-07T15:38:00Z">
        <w:r>
          <w:t>RangeShifter-batch can then be run by either:</w:t>
        </w:r>
      </w:ins>
    </w:p>
    <w:p w14:paraId="00A3A73B" w14:textId="77777777" w:rsidR="00766B34" w:rsidRDefault="00766B34" w:rsidP="00766B34">
      <w:pPr>
        <w:pStyle w:val="ListParagraph"/>
        <w:numPr>
          <w:ilvl w:val="0"/>
          <w:numId w:val="76"/>
        </w:numPr>
        <w:rPr>
          <w:ins w:id="593" w:author="Pannetier, Theo" w:date="2024-08-07T16:45:00Z" w16du:dateUtc="2024-08-07T15:45:00Z"/>
        </w:rPr>
      </w:pPr>
      <w:ins w:id="594" w:author="Pannetier, Theo" w:date="2024-08-07T16:38:00Z" w16du:dateUtc="2024-08-07T15:38:00Z">
        <w:r>
          <w:t xml:space="preserve">Copying </w:t>
        </w:r>
      </w:ins>
      <w:ins w:id="595"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6" w:author="Pannetier, Theo" w:date="2024-08-07T16:43:00Z" w16du:dateUtc="2024-08-07T15:43:00Z"/>
        </w:rPr>
        <w:pPrChange w:id="597" w:author="Pannetier, Theo" w:date="2024-08-07T16:45:00Z" w16du:dateUtc="2024-08-07T15:45:00Z">
          <w:pPr>
            <w:pStyle w:val="Numbered"/>
          </w:pPr>
        </w:pPrChange>
      </w:pPr>
      <w:ins w:id="598" w:author="Pannetier, Theo" w:date="2024-08-07T16:39:00Z" w16du:dateUtc="2024-08-07T15:39:00Z">
        <w:r>
          <w:t xml:space="preserve">Calling the executable </w:t>
        </w:r>
      </w:ins>
      <w:ins w:id="599" w:author="Pannetier, Theo" w:date="2024-08-07T16:40:00Z" w16du:dateUtc="2024-08-07T15:40:00Z">
        <w:r>
          <w:t>from the command line (or a script), passing</w:t>
        </w:r>
      </w:ins>
      <w:ins w:id="600" w:author="Pannetier, Theo" w:date="2024-08-07T16:42:00Z" w16du:dateUtc="2024-08-07T15:42:00Z">
        <w:r>
          <w:t xml:space="preserve"> as the first argument</w:t>
        </w:r>
      </w:ins>
      <w:ins w:id="601" w:author="Pannetier, Theo" w:date="2024-08-07T16:40:00Z" w16du:dateUtc="2024-08-07T15:40:00Z">
        <w:r>
          <w:t xml:space="preserve"> the </w:t>
        </w:r>
      </w:ins>
      <w:ins w:id="602" w:author="Pannetier, Theo" w:date="2024-08-07T16:41:00Z" w16du:dateUtc="2024-08-07T15:41:00Z">
        <w:r>
          <w:t xml:space="preserve">path to the </w:t>
        </w:r>
      </w:ins>
      <w:ins w:id="603" w:author="Pannetier, Theo" w:date="2024-08-07T16:42:00Z" w16du:dateUtc="2024-08-07T15:42:00Z">
        <w:r>
          <w:t>project directory, relative to the working directory.</w:t>
        </w:r>
      </w:ins>
      <w:ins w:id="604" w:author="Pannetier, Theo" w:date="2024-08-07T16:43:00Z" w16du:dateUtc="2024-08-07T15:43:00Z">
        <w:r>
          <w:t xml:space="preserve"> For example, using the Windows PowerShell:</w:t>
        </w:r>
      </w:ins>
    </w:p>
    <w:p w14:paraId="70D4CBFF" w14:textId="65E6B69A" w:rsidR="00766B34" w:rsidRDefault="00766B34">
      <w:pPr>
        <w:ind w:left="720" w:firstLine="720"/>
        <w:rPr>
          <w:ins w:id="605" w:author="Pannetier, Theo" w:date="2024-08-07T16:44:00Z" w16du:dateUtc="2024-08-07T15:44:00Z"/>
        </w:rPr>
        <w:pPrChange w:id="606" w:author="Pannetier, Theo" w:date="2024-08-07T16:46:00Z" w16du:dateUtc="2024-08-07T15:46:00Z">
          <w:pPr>
            <w:ind w:left="720"/>
          </w:pPr>
        </w:pPrChange>
      </w:pPr>
      <w:ins w:id="607" w:author="Pannetier, Theo" w:date="2024-08-07T16:43:00Z" w16du:dateUtc="2024-08-07T15:43:00Z">
        <w:r>
          <w:t>c:\Programs\RangeShifter_v2.</w:t>
        </w:r>
      </w:ins>
      <w:ins w:id="608" w:author="Pannetier, Theo" w:date="2024-08-07T16:44:00Z" w16du:dateUtc="2024-08-07T15:44:00Z">
        <w:r>
          <w:t>1</w:t>
        </w:r>
      </w:ins>
      <w:ins w:id="609" w:author="Pannetier, Theo" w:date="2024-08-07T16:43:00Z" w16du:dateUtc="2024-08-07T15:43:00Z">
        <w:r>
          <w:t>.</w:t>
        </w:r>
      </w:ins>
      <w:ins w:id="610" w:author="Pannetier, Theo" w:date="2024-08-07T16:44:00Z" w16du:dateUtc="2024-08-07T15:44:00Z">
        <w:r>
          <w:t>0</w:t>
        </w:r>
      </w:ins>
      <w:ins w:id="611" w:author="Pannetier, Theo" w:date="2024-08-07T16:43:00Z" w16du:dateUtc="2024-08-07T15:43:00Z">
        <w:r>
          <w:t>   </w:t>
        </w:r>
        <w:r w:rsidRPr="005977D8">
          <w:t>c</w:t>
        </w:r>
        <w:r>
          <w:t>:\Projects\Connectivity\</w:t>
        </w:r>
      </w:ins>
    </w:p>
    <w:p w14:paraId="52B82AD9" w14:textId="56778E03" w:rsidR="00766B34" w:rsidRDefault="00766B34" w:rsidP="00766B34">
      <w:pPr>
        <w:ind w:left="720"/>
        <w:rPr>
          <w:ins w:id="612" w:author="Pannetier, Theo" w:date="2024-08-07T16:44:00Z" w16du:dateUtc="2024-08-07T15:44:00Z"/>
        </w:rPr>
      </w:pPr>
      <w:ins w:id="613" w:author="Pannetier, Theo" w:date="2024-08-07T16:44:00Z" w16du:dateUtc="2024-08-07T15:44:00Z">
        <w:r>
          <w:t>or, using a Unix-like shell:</w:t>
        </w:r>
      </w:ins>
    </w:p>
    <w:p w14:paraId="1A67D9A6" w14:textId="20B2CD28" w:rsidR="00766B34" w:rsidRDefault="00766B34">
      <w:pPr>
        <w:ind w:left="720" w:firstLine="720"/>
        <w:rPr>
          <w:ins w:id="614" w:author="Pannetier, Theo" w:date="2024-08-07T16:45:00Z" w16du:dateUtc="2024-08-07T15:45:00Z"/>
        </w:rPr>
        <w:pPrChange w:id="615" w:author="Pannetier, Theo" w:date="2024-08-07T16:46:00Z" w16du:dateUtc="2024-08-07T15:46:00Z">
          <w:pPr>
            <w:ind w:left="720"/>
          </w:pPr>
        </w:pPrChange>
      </w:pPr>
      <w:ins w:id="616" w:author="Pannetier, Theo" w:date="2024-08-07T16:44:00Z" w16du:dateUtc="2024-08-07T15:44:00Z">
        <w:r>
          <w:t>./Programs/RangeShifter_v2.1.0 ./</w:t>
        </w:r>
      </w:ins>
      <w:ins w:id="617" w:author="Pannetier, Theo" w:date="2024-08-07T16:45:00Z" w16du:dateUtc="2024-08-07T15:45:00Z">
        <w:r>
          <w:t>Projects/Connectivity/</w:t>
        </w:r>
      </w:ins>
    </w:p>
    <w:p w14:paraId="07928BBC" w14:textId="78A6C21A" w:rsidR="00766B34" w:rsidRDefault="00766B34">
      <w:pPr>
        <w:ind w:left="720"/>
        <w:rPr>
          <w:ins w:id="618" w:author="Pannetier, Theo" w:date="2024-08-07T16:47:00Z" w16du:dateUtc="2024-08-07T15:47:00Z"/>
        </w:rPr>
        <w:pPrChange w:id="619" w:author="Pannetier, Theo" w:date="2024-08-07T16:47:00Z" w16du:dateUtc="2024-08-07T15:47:00Z">
          <w:pPr>
            <w:ind w:firstLine="720"/>
          </w:pPr>
        </w:pPrChange>
      </w:pPr>
      <w:ins w:id="620" w:author="Pannetier, Theo" w:date="2024-08-07T16:45:00Z" w16du:dateUtc="2024-08-07T15:45:00Z">
        <w:r>
          <w:t xml:space="preserve">Please note the final back-slash character, which must </w:t>
        </w:r>
      </w:ins>
      <w:ins w:id="621" w:author="Pannetier, Theo" w:date="2024-08-07T16:46:00Z" w16du:dateUtc="2024-08-07T15:46:00Z">
        <w:r>
          <w:t>be included.</w:t>
        </w:r>
      </w:ins>
      <w:ins w:id="622" w:author="Pannetier, Theo" w:date="2024-08-07T16:45:00Z" w16du:dateUtc="2024-08-07T15:45:00Z">
        <w:r>
          <w:t xml:space="preserve"> </w:t>
        </w:r>
      </w:ins>
      <w:ins w:id="623" w:author="Pannetier, Theo" w:date="2024-08-07T16:46:00Z" w16du:dateUtc="2024-08-07T15:46:00Z">
        <w:r>
          <w:t>Optionally, a second argument may be passe</w:t>
        </w:r>
      </w:ins>
      <w:ins w:id="624"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5" w:author="Pannetier, Theo" w:date="2024-08-07T16:43:00Z" w16du:dateUtc="2024-08-07T15:43:00Z"/>
        </w:rPr>
      </w:pPr>
      <w:ins w:id="626"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7" w:author="Pannetier, Theo" w:date="2024-08-07T16:47:00Z" w16du:dateUtc="2024-08-07T15:47:00Z"/>
        </w:rPr>
      </w:pPr>
      <w:del w:id="628"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29" w:author="Pannetier, Theo" w:date="2024-08-07T16:47:00Z" w16du:dateUtc="2024-08-07T15:47:00Z"/>
        </w:rPr>
      </w:pPr>
      <w:del w:id="630"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1" w:author="Pannetier, Theo" w:date="2024-08-07T16:47:00Z" w16du:dateUtc="2024-08-07T15:47:00Z"/>
        </w:rPr>
      </w:pPr>
      <w:del w:id="632"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3" w:author="Pannetier, Theo" w:date="2024-08-07T16:47:00Z" w16du:dateUtc="2024-08-07T15:47:00Z"/>
        </w:rPr>
      </w:pPr>
      <w:del w:id="634"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5" w:author="Pannetier, Theo" w:date="2024-08-07T16:47:00Z" w16du:dateUtc="2024-08-07T15:47:00Z"/>
        </w:rPr>
      </w:pPr>
      <w:del w:id="636"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7" w:author="Pannetier, Theo" w:date="2024-08-07T16:47:00Z" w16du:dateUtc="2024-08-07T15:47:00Z"/>
        </w:rPr>
      </w:pPr>
      <w:del w:id="638"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39" w:author="Pannetier, Theo" w:date="2024-08-07T16:31:00Z" w16du:dateUtc="2024-08-07T15:31:00Z">
        <w:r w:rsidDel="00026B6E">
          <w:delText xml:space="preserve">and optional genetic architecture file </w:delText>
        </w:r>
      </w:del>
      <w:r>
        <w:t xml:space="preserve">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r w:rsidRPr="00557FEF">
        <w:rPr>
          <w:i/>
        </w:rPr>
        <w:t>ParameterFile</w:t>
      </w:r>
      <w:r>
        <w:t xml:space="preserve"> (see below) have no effect in the batch-only version.</w:t>
      </w:r>
    </w:p>
    <w:p w14:paraId="6EB4B137" w14:textId="77777777" w:rsidR="0067520E" w:rsidRDefault="0067520E" w:rsidP="009E434A">
      <w:pPr>
        <w:pStyle w:val="Heading3"/>
        <w:numPr>
          <w:ilvl w:val="2"/>
          <w:numId w:val="14"/>
        </w:numPr>
      </w:pPr>
      <w:bookmarkStart w:id="640" w:name="_Toc54110083"/>
      <w:r>
        <w:t>Control file</w:t>
      </w:r>
      <w:bookmarkEnd w:id="640"/>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1" w:name="_Model_parameters"/>
      <w:bookmarkStart w:id="642" w:name="_Ref371685142"/>
      <w:bookmarkEnd w:id="641"/>
      <w:r>
        <w:t>Model parameters</w:t>
      </w:r>
      <w:bookmarkEnd w:id="642"/>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r w:rsidRPr="00012144">
        <w:rPr>
          <w:i/>
        </w:rPr>
        <w:t>StageStructFile</w:t>
      </w:r>
      <w:r>
        <w:t xml:space="preserve"> filename must be set to NULL, and the </w:t>
      </w:r>
      <w:r w:rsidRPr="00473EB6">
        <w:rPr>
          <w:i/>
        </w:rPr>
        <w:t>GeneticsFile</w:t>
      </w:r>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6C480B5D" w14:textId="77777777" w:rsidR="0067520E" w:rsidRDefault="0067520E" w:rsidP="00C57BF9">
            <w:pPr>
              <w:pStyle w:val="Table11"/>
            </w:pPr>
            <w:r w:rsidRPr="00473EB6">
              <w:t>GeneticsFile</w:t>
            </w:r>
          </w:p>
          <w:p w14:paraId="589BE5E7" w14:textId="77777777" w:rsidR="00CF0A4F" w:rsidRDefault="00CF0A4F" w:rsidP="00C57BF9">
            <w:pPr>
              <w:pStyle w:val="Table11"/>
            </w:pPr>
          </w:p>
          <w:p w14:paraId="0FCE6685" w14:textId="77777777" w:rsidR="00CF0A4F" w:rsidRDefault="00CF0A4F" w:rsidP="00C57BF9">
            <w:pPr>
              <w:pStyle w:val="Table11"/>
            </w:pPr>
          </w:p>
          <w:p w14:paraId="30BB2244" w14:textId="77777777" w:rsidR="00CF0A4F" w:rsidRDefault="00CF0A4F" w:rsidP="00C57BF9">
            <w:pPr>
              <w:pStyle w:val="Table11"/>
            </w:pPr>
          </w:p>
          <w:p w14:paraId="25F00696" w14:textId="05BE6F99" w:rsidR="00CF0A4F" w:rsidRDefault="00CF0A4F" w:rsidP="00C57BF9">
            <w:pPr>
              <w:pStyle w:val="Table11"/>
            </w:pPr>
            <w:ins w:id="643" w:author="Pannetier, Theo" w:date="2024-08-30T09:49:00Z" w16du:dateUtc="2024-08-30T08:49:00Z">
              <w:r>
                <w:t>(3.0)</w:t>
              </w:r>
            </w:ins>
            <w:ins w:id="644" w:author="Pannetier, Theo" w:date="2024-08-30T09:50:00Z" w16du:dateUtc="2024-08-30T08:50:00Z">
              <w:r>
                <w:t xml:space="preserve"> </w:t>
              </w:r>
            </w:ins>
            <w:ins w:id="645" w:author="Pannetier, Theo" w:date="2024-08-30T09:49:00Z" w16du:dateUtc="2024-08-30T08:49:00Z">
              <w:r>
                <w:t>TraitsFile</w:t>
              </w:r>
            </w:ins>
          </w:p>
          <w:p w14:paraId="42398D63" w14:textId="77777777" w:rsidR="00CF0A4F" w:rsidRPr="00211309" w:rsidRDefault="00CF0A4F" w:rsidP="00C57BF9">
            <w:pPr>
              <w:pStyle w:val="Table11"/>
            </w:pPr>
          </w:p>
        </w:tc>
        <w:tc>
          <w:tcPr>
            <w:tcW w:w="1152" w:type="dxa"/>
          </w:tcPr>
          <w:p w14:paraId="74981B02" w14:textId="43E2E358" w:rsidR="0067520E" w:rsidRDefault="00CF0A4F" w:rsidP="00C57BF9">
            <w:pPr>
              <w:pStyle w:val="Table11"/>
              <w:rPr>
                <w:ins w:id="646" w:author="Pannetier, Theo" w:date="2024-08-30T09:50:00Z" w16du:dateUtc="2024-08-30T08:50:00Z"/>
              </w:rPr>
            </w:pPr>
            <w:del w:id="647" w:author="Pannetier, Theo" w:date="2024-08-30T09:50:00Z" w16du:dateUtc="2024-08-30T08:50:00Z">
              <w:r w:rsidDel="00CF0A4F">
                <w:delText>Y</w:delText>
              </w:r>
              <w:r w:rsidR="0067520E" w:rsidDel="00CF0A4F">
                <w:delText>es</w:delText>
              </w:r>
            </w:del>
            <w:ins w:id="648" w:author="Pannetier, Theo" w:date="2024-08-30T09:50:00Z" w16du:dateUtc="2024-08-30T08:50:00Z">
              <w:r>
                <w:t>optional</w:t>
              </w:r>
            </w:ins>
          </w:p>
          <w:p w14:paraId="283D1C84" w14:textId="77777777" w:rsidR="00CF0A4F" w:rsidRDefault="00CF0A4F" w:rsidP="00C57BF9">
            <w:pPr>
              <w:pStyle w:val="Table11"/>
              <w:rPr>
                <w:ins w:id="649" w:author="Pannetier, Theo" w:date="2024-08-30T09:50:00Z" w16du:dateUtc="2024-08-30T08:50:00Z"/>
              </w:rPr>
            </w:pPr>
          </w:p>
          <w:p w14:paraId="5D0569D0" w14:textId="77777777" w:rsidR="00CF0A4F" w:rsidRDefault="00CF0A4F" w:rsidP="00C57BF9">
            <w:pPr>
              <w:pStyle w:val="Table11"/>
              <w:rPr>
                <w:ins w:id="650" w:author="Pannetier, Theo" w:date="2024-08-30T09:50:00Z" w16du:dateUtc="2024-08-30T08:50:00Z"/>
              </w:rPr>
            </w:pPr>
          </w:p>
          <w:p w14:paraId="34F1F013" w14:textId="0853443D" w:rsidR="00CF0A4F" w:rsidRPr="00211309" w:rsidRDefault="00CF0A4F" w:rsidP="00C57BF9">
            <w:pPr>
              <w:pStyle w:val="Table11"/>
            </w:pPr>
            <w:ins w:id="651" w:author="Pannetier, Theo" w:date="2024-08-30T09:50:00Z" w16du:dateUtc="2024-08-30T08:50:00Z">
              <w:r>
                <w:t>optional</w:t>
              </w:r>
            </w:ins>
          </w:p>
        </w:tc>
        <w:tc>
          <w:tcPr>
            <w:tcW w:w="6480" w:type="dxa"/>
          </w:tcPr>
          <w:p w14:paraId="21CA8606" w14:textId="77777777" w:rsidR="00CF0A4F" w:rsidRDefault="0067520E" w:rsidP="00C57BF9">
            <w:pPr>
              <w:pStyle w:val="Table11"/>
              <w:rPr>
                <w:ins w:id="652" w:author="Pannetier, Theo" w:date="2024-08-30T09:50:00Z" w16du:dateUtc="2024-08-30T08:50:00Z"/>
              </w:rPr>
            </w:pPr>
            <w:r>
              <w:t xml:space="preserve">Must have matching simulation nos. to those in </w:t>
            </w:r>
            <w:r w:rsidRPr="00DB4A70">
              <w:rPr>
                <w:i/>
              </w:rPr>
              <w:t>ParametersFile</w:t>
            </w:r>
            <w:r>
              <w:br/>
              <w:t xml:space="preserve">1 line per simulation; </w:t>
            </w:r>
            <w:del w:id="653" w:author="Pannetier, Theo" w:date="2024-06-08T12:14:00Z">
              <w:r w:rsidDel="00425F33">
                <w:delText>may be NULL, but if there are heritable traits, default genome structure will be applied</w:delText>
              </w:r>
            </w:del>
            <w:ins w:id="654" w:author="Pannetier, Theo" w:date="2024-06-08T12:14:00Z">
              <w:r w:rsidR="00425F33">
                <w:t xml:space="preserve">must be </w:t>
              </w:r>
            </w:ins>
            <w:ins w:id="655" w:author="Pannetier, Theo" w:date="2024-06-08T12:15:00Z">
              <w:r w:rsidR="00425F33">
                <w:t>provided if any eligible trait is enabled, otherwise it must be NULL.</w:t>
              </w:r>
            </w:ins>
          </w:p>
          <w:p w14:paraId="70BCEE66" w14:textId="77777777" w:rsidR="00CF0A4F" w:rsidRDefault="00CF0A4F" w:rsidP="00C57BF9">
            <w:pPr>
              <w:pStyle w:val="Table11"/>
              <w:rPr>
                <w:ins w:id="656" w:author="Pannetier, Theo" w:date="2024-08-30T09:50:00Z" w16du:dateUtc="2024-08-30T08:50:00Z"/>
              </w:rPr>
            </w:pPr>
          </w:p>
          <w:p w14:paraId="4093CBF7" w14:textId="4C9B8406" w:rsidR="00CF0A4F" w:rsidRPr="00CF0A4F" w:rsidRDefault="00CF0A4F" w:rsidP="00C57BF9">
            <w:pPr>
              <w:pStyle w:val="Table11"/>
            </w:pPr>
            <w:ins w:id="657" w:author="Pannetier, Theo" w:date="2024-08-30T09:50:00Z" w16du:dateUtc="2024-08-30T08:50:00Z">
              <w:r>
                <w:t>Must have matching simulation n</w:t>
              </w:r>
            </w:ins>
            <w:ins w:id="658" w:author="Pannetier, Theo" w:date="2024-08-30T09:51:00Z" w16du:dateUtc="2024-08-30T08:51:00Z">
              <w:r>
                <w:t xml:space="preserve">umbers to those in </w:t>
              </w:r>
              <w:r>
                <w:rPr>
                  <w:i/>
                  <w:iCs/>
                </w:rPr>
                <w:t>ParametersFile</w:t>
              </w:r>
              <w:r>
                <w:t>. 1 line per trait type per simulation.</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3372DF1D" w:rsidR="0067520E" w:rsidRPr="00211309" w:rsidRDefault="00CF0A4F" w:rsidP="00C57BF9">
            <w:pPr>
              <w:pStyle w:val="Table11"/>
            </w:pPr>
            <w:r>
              <w:t>Y</w:t>
            </w:r>
            <w:r w:rsidR="0067520E">
              <w:t>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59" w:name="_Toc54110084"/>
      <w:r>
        <w:t>Parameter files</w:t>
      </w:r>
      <w:bookmarkEnd w:id="659"/>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r w:rsidRPr="00AC5ADD">
        <w:rPr>
          <w:i/>
        </w:rPr>
        <w:t>LandType</w:t>
      </w:r>
      <w:r w:rsidRPr="00AC5ADD">
        <w:t xml:space="preserve">, </w:t>
      </w:r>
      <w:r w:rsidRPr="00AC5ADD">
        <w:rPr>
          <w:i/>
        </w:rPr>
        <w:t>MaxHabitats</w:t>
      </w:r>
      <w:r w:rsidRPr="00AC5ADD">
        <w:t>,</w:t>
      </w:r>
      <w:r w:rsidRPr="00AC5ADD">
        <w:rPr>
          <w:i/>
        </w:rPr>
        <w:t xml:space="preserve"> Transfer</w:t>
      </w:r>
      <w:r>
        <w:t xml:space="preserve">), and care must be taken to ensure that the correct file format is applied. If the wrong file type is specified, the </w:t>
      </w:r>
      <w:r w:rsidRPr="00F93293">
        <w:rPr>
          <w:i/>
        </w:rPr>
        <w:t>BatchLog</w:t>
      </w:r>
      <w:r>
        <w:t xml:space="preserve"> will report errors in the column headers.</w:t>
      </w:r>
    </w:p>
    <w:p w14:paraId="695DBE35" w14:textId="77777777" w:rsidR="0067520E" w:rsidRDefault="0067520E" w:rsidP="00C57BF9">
      <w:r>
        <w:lastRenderedPageBreak/>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r>
        <w:t>Parameter</w:t>
      </w:r>
      <w:r w:rsidRPr="0058460F">
        <w:t>Fil</w:t>
      </w:r>
      <w:r>
        <w:t>e</w:t>
      </w:r>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RangeShifter</w:t>
      </w:r>
      <w:r w:rsidDel="002664C0">
        <w:t xml:space="preserve"> </w:t>
      </w:r>
      <w:r>
        <w:t xml:space="preserve">in the </w:t>
      </w:r>
      <w:r w:rsidRPr="00F93293">
        <w:rPr>
          <w:i/>
        </w:rPr>
        <w:t>Outputs</w:t>
      </w:r>
      <w:r>
        <w:t xml:space="preserve"> and </w:t>
      </w:r>
      <w:r w:rsidRPr="00F93293">
        <w:rPr>
          <w:i/>
        </w:rPr>
        <w:t>Output_Maps</w:t>
      </w:r>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r w:rsidRPr="00C02994">
        <w:t>LandFile</w:t>
      </w:r>
    </w:p>
    <w:p w14:paraId="0B3F9BD5" w14:textId="77D38F66" w:rsidR="0067520E" w:rsidRDefault="0067520E" w:rsidP="00C57BF9">
      <w:r>
        <w:t xml:space="preserve">For </w:t>
      </w:r>
      <w:r w:rsidRPr="00724228">
        <w:rPr>
          <w:i/>
        </w:rPr>
        <w:t>LandType</w:t>
      </w:r>
      <w:r>
        <w:t xml:space="preserve"> options 0 and 2 (imported raster landscapes – either real, or previously-generated artificial), the </w:t>
      </w:r>
      <w:r w:rsidRPr="00DB4A70">
        <w:rPr>
          <w:i/>
        </w:rPr>
        <w:t>LandFile</w:t>
      </w:r>
      <w:r>
        <w:t xml:space="preserve"> specifies one or more landscapes to be read by RangeShifter</w:t>
      </w:r>
      <w:r w:rsidDel="002664C0">
        <w:t xml:space="preserve"> </w:t>
      </w:r>
      <w:r>
        <w:t xml:space="preserve">for each simulation specified in the </w:t>
      </w:r>
      <w:r w:rsidRPr="00DB4A70">
        <w:rPr>
          <w:i/>
        </w:rPr>
        <w:t>ParameterFile</w:t>
      </w:r>
      <w:r>
        <w:t xml:space="preserve">. A landscape comprises the compulsory </w:t>
      </w:r>
      <w:r w:rsidRPr="00724228">
        <w:rPr>
          <w:i/>
        </w:rPr>
        <w:t>LandscapeFile</w:t>
      </w:r>
      <w:r>
        <w:t>, which holds either habitat codes (</w:t>
      </w:r>
      <w:r w:rsidRPr="00724228">
        <w:rPr>
          <w:i/>
        </w:rPr>
        <w:t>LandType</w:t>
      </w:r>
      <w:r>
        <w:t xml:space="preserve"> = 0, integers, </w:t>
      </w:r>
      <w:r w:rsidRPr="002F49B1">
        <w:rPr>
          <w:u w:val="single"/>
        </w:rPr>
        <w:t>sequentially numbered from 1</w:t>
      </w:r>
      <w:r>
        <w:t>) or a landscape quality index (</w:t>
      </w:r>
      <w:r w:rsidRPr="00724228">
        <w:rPr>
          <w:i/>
        </w:rPr>
        <w:t>LandType</w:t>
      </w:r>
      <w:r>
        <w:t> = 2</w:t>
      </w:r>
      <w:r w:rsidRPr="00784E14">
        <w:t>, decimal, from 0.0 to 100.0),</w:t>
      </w:r>
      <w:r>
        <w:t xml:space="preserve"> and optionally a </w:t>
      </w:r>
      <w:r w:rsidRPr="00724228">
        <w:rPr>
          <w:i/>
        </w:rPr>
        <w:t>PatchFile</w:t>
      </w:r>
      <w:r>
        <w:t xml:space="preserve"> identifying patches for a patched-based model</w:t>
      </w:r>
      <w:r w:rsidR="00037A8F">
        <w:t xml:space="preserve">, a </w:t>
      </w:r>
      <w:r w:rsidR="00037A8F" w:rsidRPr="00037A8F">
        <w:rPr>
          <w:i/>
        </w:rPr>
        <w:t>DynLandFile</w:t>
      </w:r>
      <w:r w:rsidR="00037A8F">
        <w:t xml:space="preserve"> for dynamic landscapes</w:t>
      </w:r>
      <w:r>
        <w:t xml:space="preserve"> and/or </w:t>
      </w:r>
      <w:r w:rsidR="00037A8F">
        <w:t>a</w:t>
      </w:r>
      <w:r>
        <w:t xml:space="preserve"> </w:t>
      </w:r>
      <w:r w:rsidRPr="00724228">
        <w:rPr>
          <w:i/>
        </w:rPr>
        <w:t>SpDistFile</w:t>
      </w:r>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r w:rsidRPr="00724228">
        <w:rPr>
          <w:i/>
        </w:rPr>
        <w:t>LandType</w:t>
      </w:r>
      <w:r>
        <w:t xml:space="preserve"> option 9 (artificial landscapes), the </w:t>
      </w:r>
      <w:r w:rsidRPr="00DB4A70">
        <w:rPr>
          <w:i/>
        </w:rPr>
        <w:t>LandFile</w:t>
      </w:r>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Default="0067520E" w:rsidP="00C57BF9">
      <w:r>
        <w:t xml:space="preserve">For all </w:t>
      </w:r>
      <w:r w:rsidRPr="00724228">
        <w:rPr>
          <w:i/>
        </w:rPr>
        <w:t>LandType</w:t>
      </w:r>
      <w:r>
        <w:t xml:space="preserve"> options, landscapes must be uniquely numbered in the </w:t>
      </w:r>
      <w:commentRangeStart w:id="660"/>
      <w:commentRangeStart w:id="661"/>
      <w:r w:rsidRPr="00252C9C">
        <w:rPr>
          <w:i/>
        </w:rPr>
        <w:t>LandNum</w:t>
      </w:r>
      <w:r>
        <w:t xml:space="preserve"> </w:t>
      </w:r>
      <w:commentRangeEnd w:id="660"/>
      <w:r w:rsidR="00DF2DC1">
        <w:rPr>
          <w:rStyle w:val="CommentReference"/>
          <w:rFonts w:eastAsiaTheme="minorHAnsi" w:cstheme="minorBidi"/>
          <w:lang w:val="en-US"/>
        </w:rPr>
        <w:commentReference w:id="660"/>
      </w:r>
      <w:commentRangeEnd w:id="661"/>
      <w:r w:rsidR="00603062">
        <w:rPr>
          <w:rStyle w:val="CommentReference"/>
          <w:rFonts w:eastAsiaTheme="minorHAnsi" w:cstheme="minorBidi"/>
          <w:lang w:val="en-US"/>
        </w:rPr>
        <w:commentReference w:id="661"/>
      </w:r>
      <w:r>
        <w:t>column, which also is included in output file names.</w:t>
      </w:r>
    </w:p>
    <w:p w14:paraId="05F42ED8" w14:textId="77777777" w:rsidR="0067520E" w:rsidRDefault="0067520E" w:rsidP="00C57BF9">
      <w:pPr>
        <w:pStyle w:val="Heading4"/>
      </w:pPr>
      <w:r w:rsidRPr="00C02994">
        <w:t>StageStructFile</w:t>
      </w:r>
    </w:p>
    <w:p w14:paraId="03B5D7AF" w14:textId="77777777" w:rsidR="0067520E" w:rsidRDefault="0067520E" w:rsidP="00C57BF9">
      <w:r>
        <w:t xml:space="preserve">This file specifies additional parameters required for a stage-structured model. These include the compulsory </w:t>
      </w:r>
      <w:r w:rsidRPr="003118D9">
        <w:rPr>
          <w:i/>
        </w:rPr>
        <w:t>TransMatrixFile</w:t>
      </w:r>
      <w:r>
        <w:t xml:space="preserve">, and optional stage weights matrix files if there is stage-structured density-dependence in fecundity, development or survival. The structure of the </w:t>
      </w:r>
      <w:r>
        <w:lastRenderedPageBreak/>
        <w:t>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r w:rsidRPr="004B5657">
        <w:rPr>
          <w:i/>
        </w:rPr>
        <w:t>EmigrationFile</w:t>
      </w:r>
      <w:r>
        <w:t xml:space="preserve">, </w:t>
      </w:r>
      <w:r w:rsidRPr="004B5657">
        <w:rPr>
          <w:i/>
        </w:rPr>
        <w:t>TransferFile</w:t>
      </w:r>
      <w:r>
        <w:t xml:space="preserve"> and </w:t>
      </w:r>
      <w:r w:rsidRPr="004B5657">
        <w:rPr>
          <w:i/>
        </w:rPr>
        <w:t>SettlementFile</w:t>
      </w:r>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r w:rsidRPr="00426986">
        <w:rPr>
          <w:i/>
        </w:rPr>
        <w:t>S</w:t>
      </w:r>
      <w:r>
        <w:rPr>
          <w:i/>
        </w:rPr>
        <w:t>ex</w:t>
      </w:r>
      <w:r w:rsidRPr="00426986">
        <w:rPr>
          <w:i/>
        </w:rPr>
        <w:t>Dep</w:t>
      </w:r>
      <w:r>
        <w:t xml:space="preserve"> = 0), and the number of required lines in the </w:t>
      </w:r>
      <w:r w:rsidRPr="00DF03E3">
        <w:rPr>
          <w:i/>
        </w:rPr>
        <w:t>EmigrationFile</w:t>
      </w:r>
      <w:r>
        <w:t xml:space="preserve"> would equal the number of stages in the population. For the same population, the mean of the dispersal kernel may differ between the sexes, and the </w:t>
      </w:r>
      <w:r w:rsidRPr="00DF03E3">
        <w:rPr>
          <w:i/>
        </w:rPr>
        <w:t>TransferFile</w:t>
      </w:r>
      <w:r>
        <w:t xml:space="preserve"> would therefore have </w:t>
      </w:r>
      <w:r w:rsidRPr="00426986">
        <w:rPr>
          <w:i/>
        </w:rPr>
        <w:t>S</w:t>
      </w:r>
      <w:r>
        <w:rPr>
          <w:i/>
        </w:rPr>
        <w:t>ex</w:t>
      </w:r>
      <w:r w:rsidRPr="00426986">
        <w:rPr>
          <w:i/>
        </w:rPr>
        <w:t>Dep</w:t>
      </w:r>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r w:rsidRPr="00426986">
        <w:rPr>
          <w:i/>
        </w:rPr>
        <w:t>S</w:t>
      </w:r>
      <w:r>
        <w:rPr>
          <w:i/>
        </w:rPr>
        <w:t>ex</w:t>
      </w:r>
      <w:r w:rsidRPr="00426986">
        <w:rPr>
          <w:i/>
        </w:rPr>
        <w:t>Dep</w:t>
      </w:r>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62" w:name="_Outputs"/>
      <w:bookmarkEnd w:id="662"/>
      <w:r>
        <w:t>Genetics</w:t>
      </w:r>
      <w:r w:rsidRPr="002C1A8A">
        <w:t>File</w:t>
      </w:r>
    </w:p>
    <w:p w14:paraId="6E141F84" w14:textId="3B61EAAD" w:rsidR="0067520E" w:rsidRDefault="0067520E" w:rsidP="00C57BF9">
      <w:pPr>
        <w:rPr>
          <w:ins w:id="663" w:author="Pannetier, Theo" w:date="2024-08-30T09:52:00Z" w16du:dateUtc="2024-08-30T08:52:00Z"/>
        </w:rPr>
      </w:pPr>
      <w:r>
        <w:t xml:space="preserve">This file provides the genome-level genetics parameters to be used for the simulation. </w:t>
      </w:r>
    </w:p>
    <w:p w14:paraId="7E9BB70D" w14:textId="73D2FB64" w:rsidR="00CF0A4F" w:rsidRDefault="00CF0A4F" w:rsidP="00C57BF9">
      <w:pPr>
        <w:rPr>
          <w:ins w:id="664" w:author="Pannetier, Theo" w:date="2024-08-30T09:52:00Z" w16du:dateUtc="2024-08-30T08:52:00Z"/>
          <w:i/>
          <w:iCs/>
        </w:rPr>
      </w:pPr>
      <w:ins w:id="665" w:author="Pannetier, Theo" w:date="2024-08-30T09:52:00Z" w16du:dateUtc="2024-08-30T08:52:00Z">
        <w:r>
          <w:rPr>
            <w:i/>
            <w:iCs/>
          </w:rPr>
          <w:t>TraitsFile</w:t>
        </w:r>
      </w:ins>
    </w:p>
    <w:p w14:paraId="11A5062E" w14:textId="53E2001F" w:rsidR="00CF0A4F" w:rsidRPr="00CF0A4F" w:rsidRDefault="00CF0A4F" w:rsidP="00C57BF9">
      <w:ins w:id="666" w:author="Pannetier, Theo" w:date="2024-08-30T09:52:00Z" w16du:dateUtc="2024-08-30T08:52:00Z">
        <w:r>
          <w:t xml:space="preserve">This file specifies parameters specific to </w:t>
        </w:r>
      </w:ins>
      <w:ins w:id="667" w:author="Pannetier, Theo" w:date="2024-08-30T09:53:00Z" w16du:dateUtc="2024-08-30T08:53:00Z">
        <w:r>
          <w:t>gene-controlled traits: evolvable dispersal traits, genetic load, and neutral variation.</w:t>
        </w:r>
      </w:ins>
    </w:p>
    <w:p w14:paraId="1509F37B" w14:textId="77777777" w:rsidR="0067520E" w:rsidRDefault="0067520E" w:rsidP="00C57BF9">
      <w:pPr>
        <w:pStyle w:val="Heading4"/>
      </w:pPr>
      <w:r w:rsidRPr="002C1A8A">
        <w:t>InitialisationFile</w:t>
      </w:r>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68" w:name="_Toc54110085"/>
      <w:r w:rsidRPr="00D123FB">
        <w:lastRenderedPageBreak/>
        <w:t>Outputs</w:t>
      </w:r>
      <w:bookmarkEnd w:id="668"/>
    </w:p>
    <w:p w14:paraId="06221D34" w14:textId="77777777" w:rsidR="0067520E" w:rsidRPr="00D123FB" w:rsidRDefault="0067520E" w:rsidP="00C57BF9">
      <w:pPr>
        <w:rPr>
          <w:szCs w:val="24"/>
        </w:rPr>
      </w:pPr>
      <w:r w:rsidRPr="00D123FB">
        <w:rPr>
          <w:szCs w:val="24"/>
        </w:rPr>
        <w:t xml:space="preserve">RangeShifter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669" w:name="_Toc54110086"/>
      <w:r w:rsidRPr="00D123FB">
        <w:t>Parameters</w:t>
      </w:r>
      <w:bookmarkEnd w:id="669"/>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70" w:name="_Species_range"/>
      <w:bookmarkStart w:id="671" w:name="_Toc54110087"/>
      <w:bookmarkEnd w:id="670"/>
      <w:r>
        <w:t>R</w:t>
      </w:r>
      <w:r w:rsidR="0067520E" w:rsidRPr="00D123FB">
        <w:t>ange</w:t>
      </w:r>
      <w:bookmarkEnd w:id="671"/>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r w:rsidRPr="00D123FB">
        <w:rPr>
          <w:i/>
        </w:rPr>
        <w:t>RepSeason</w:t>
      </w:r>
      <w:r w:rsidRPr="00D123FB">
        <w:t>)</w:t>
      </w:r>
    </w:p>
    <w:p w14:paraId="5F93E0E2" w14:textId="77777777" w:rsidR="0067520E" w:rsidRPr="00D123FB" w:rsidRDefault="0067520E" w:rsidP="00787453">
      <w:pPr>
        <w:pStyle w:val="Numbered"/>
      </w:pPr>
      <w:r w:rsidRPr="00D123FB">
        <w:t>Total number of individuals (</w:t>
      </w:r>
      <w:r w:rsidRPr="00D123FB">
        <w:rPr>
          <w:i/>
        </w:rPr>
        <w:t>NInds</w:t>
      </w:r>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r w:rsidRPr="00D123FB">
        <w:rPr>
          <w:i/>
        </w:rPr>
        <w:t>N</w:t>
      </w:r>
      <w:r>
        <w:rPr>
          <w:i/>
        </w:rPr>
        <w:t>Juvs</w:t>
      </w:r>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r w:rsidRPr="00D123FB">
        <w:rPr>
          <w:i/>
        </w:rPr>
        <w:t>NOccupCells</w:t>
      </w:r>
      <w:r w:rsidRPr="00D123FB">
        <w:t>) or total number of patches (</w:t>
      </w:r>
      <w:r w:rsidRPr="00D123FB">
        <w:rPr>
          <w:i/>
        </w:rPr>
        <w:t>NOccupPatches</w:t>
      </w:r>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r w:rsidRPr="00D123FB">
        <w:rPr>
          <w:i/>
        </w:rPr>
        <w:t>OccupSuit</w:t>
      </w:r>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r w:rsidRPr="00D123FB">
        <w:rPr>
          <w:i/>
        </w:rPr>
        <w:t>min_</w:t>
      </w:r>
      <w:r>
        <w:rPr>
          <w:i/>
        </w:rPr>
        <w:t>X</w:t>
      </w:r>
      <w:r w:rsidRPr="00D123FB">
        <w:rPr>
          <w:i/>
        </w:rPr>
        <w:t>, max_</w:t>
      </w:r>
      <w:r>
        <w:rPr>
          <w:i/>
        </w:rPr>
        <w:t>X</w:t>
      </w:r>
      <w:r w:rsidRPr="00D123FB">
        <w:rPr>
          <w:i/>
        </w:rPr>
        <w:t>, min_</w:t>
      </w:r>
      <w:r>
        <w:rPr>
          <w:i/>
        </w:rPr>
        <w:t>Y</w:t>
      </w:r>
      <w:r w:rsidRPr="00D123FB">
        <w:rPr>
          <w:i/>
        </w:rPr>
        <w:t>, max_</w:t>
      </w:r>
      <w:r>
        <w:rPr>
          <w:i/>
        </w:rPr>
        <w:t>Y</w:t>
      </w:r>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72" w:name="_Toc54110088"/>
      <w:r w:rsidRPr="00D123FB">
        <w:lastRenderedPageBreak/>
        <w:t>Occupancy</w:t>
      </w:r>
      <w:bookmarkEnd w:id="672"/>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r w:rsidR="0067520E" w:rsidRPr="00787453">
        <w:rPr>
          <w:i/>
        </w:rPr>
        <w:t>PatchID</w:t>
      </w:r>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r w:rsidRPr="00D123FB">
        <w:rPr>
          <w:i/>
        </w:rPr>
        <w:t>Mean_OccupSuit</w:t>
      </w:r>
      <w:r w:rsidRPr="00D123FB">
        <w:t xml:space="preserve">) and </w:t>
      </w:r>
      <w:r>
        <w:t>its</w:t>
      </w:r>
      <w:r w:rsidRPr="00D123FB">
        <w:t xml:space="preserve"> standard </w:t>
      </w:r>
      <w:r>
        <w:t>error</w:t>
      </w:r>
      <w:r w:rsidRPr="00D123FB">
        <w:t xml:space="preserve"> (</w:t>
      </w:r>
      <w:r w:rsidRPr="00D123FB">
        <w:rPr>
          <w:i/>
        </w:rPr>
        <w:t>S</w:t>
      </w:r>
      <w:r>
        <w:rPr>
          <w:i/>
        </w:rPr>
        <w:t>td_error</w:t>
      </w:r>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73" w:name="_Toc54110089"/>
      <w:r w:rsidRPr="00D123FB">
        <w:t>Populations</w:t>
      </w:r>
      <w:bookmarkEnd w:id="673"/>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r w:rsidRPr="00D123FB">
        <w:rPr>
          <w:i/>
        </w:rPr>
        <w:t>RepSeason</w:t>
      </w:r>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r w:rsidRPr="00D123FB">
        <w:rPr>
          <w:i/>
        </w:rPr>
        <w:t>PatchID</w:t>
      </w:r>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r w:rsidRPr="00D123FB">
        <w:rPr>
          <w:i/>
        </w:rPr>
        <w:t>NInd</w:t>
      </w:r>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r w:rsidRPr="00D123FB">
        <w:rPr>
          <w:i/>
        </w:rPr>
        <w:t>Nfemales</w:t>
      </w:r>
      <w:r w:rsidRPr="00037A8F">
        <w:t>_</w:t>
      </w:r>
      <w:r w:rsidRPr="00D123FB">
        <w:rPr>
          <w:i/>
        </w:rPr>
        <w:t>stage</w:t>
      </w:r>
      <w:r w:rsidRPr="00D123FB">
        <w:t>X) and of males (</w:t>
      </w:r>
      <w:r w:rsidRPr="00D123FB">
        <w:rPr>
          <w:i/>
        </w:rPr>
        <w:t>Nmales</w:t>
      </w:r>
      <w:r w:rsidRPr="00037A8F">
        <w:t>_</w:t>
      </w:r>
      <w:r w:rsidRPr="00D123FB">
        <w:rPr>
          <w:i/>
        </w:rPr>
        <w:t>stage</w:t>
      </w:r>
      <w:r w:rsidRPr="00D123FB">
        <w:t>X) in each stage. In the case of sexual model without stage structure, two columns will indicate the number of females (</w:t>
      </w:r>
      <w:r w:rsidRPr="00D123FB">
        <w:rPr>
          <w:i/>
        </w:rPr>
        <w:t>Nfemales</w:t>
      </w:r>
      <w:r w:rsidRPr="00D123FB">
        <w:t>) and of males (</w:t>
      </w:r>
      <w:r w:rsidRPr="00D123FB">
        <w:rPr>
          <w:i/>
        </w:rPr>
        <w:t>Nmales</w:t>
      </w:r>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r w:rsidRPr="00D123FB">
        <w:rPr>
          <w:i/>
        </w:rPr>
        <w:t>N</w:t>
      </w:r>
      <w:r>
        <w:rPr>
          <w:i/>
        </w:rPr>
        <w:t>Juvs</w:t>
      </w:r>
      <w:r w:rsidRPr="00D123FB">
        <w:t>). If the reproduction is sexual, these columns will be replaced by the number of females</w:t>
      </w:r>
      <w:r>
        <w:t xml:space="preserve"> juveniles</w:t>
      </w:r>
      <w:r w:rsidRPr="00D123FB">
        <w:t xml:space="preserve"> (</w:t>
      </w:r>
      <w:r w:rsidRPr="00D123FB">
        <w:rPr>
          <w:i/>
        </w:rPr>
        <w:t>N</w:t>
      </w:r>
      <w:r>
        <w:rPr>
          <w:i/>
        </w:rPr>
        <w:t>JuvF</w:t>
      </w:r>
      <w:r w:rsidRPr="00D123FB">
        <w:rPr>
          <w:i/>
        </w:rPr>
        <w:t>emales</w:t>
      </w:r>
      <w:r w:rsidRPr="00D123FB">
        <w:t xml:space="preserve">) </w:t>
      </w:r>
      <w:r>
        <w:t>and</w:t>
      </w:r>
      <w:r w:rsidRPr="00D123FB">
        <w:t xml:space="preserve"> males (</w:t>
      </w:r>
      <w:r w:rsidRPr="00D123FB">
        <w:rPr>
          <w:i/>
        </w:rPr>
        <w:t>N</w:t>
      </w:r>
      <w:r>
        <w:rPr>
          <w:i/>
        </w:rPr>
        <w:t>JuvM</w:t>
      </w:r>
      <w:r w:rsidRPr="00D123FB">
        <w:rPr>
          <w:i/>
        </w:rPr>
        <w:t>ales</w:t>
      </w:r>
      <w:r w:rsidRPr="00D123FB">
        <w:t>)</w:t>
      </w:r>
      <w:r>
        <w:t>.</w:t>
      </w:r>
    </w:p>
    <w:p w14:paraId="7A9F41B6" w14:textId="77777777" w:rsidR="0067520E" w:rsidRPr="00D123FB" w:rsidRDefault="0067520E" w:rsidP="009E434A">
      <w:pPr>
        <w:pStyle w:val="Heading3"/>
        <w:numPr>
          <w:ilvl w:val="2"/>
          <w:numId w:val="14"/>
        </w:numPr>
      </w:pPr>
      <w:bookmarkStart w:id="674" w:name="_Individuals"/>
      <w:bookmarkStart w:id="675" w:name="_Toc54110090"/>
      <w:bookmarkEnd w:id="674"/>
      <w:r w:rsidRPr="00D123FB">
        <w:lastRenderedPageBreak/>
        <w:t>Individuals</w:t>
      </w:r>
      <w:bookmarkEnd w:id="675"/>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r w:rsidRPr="00D123FB">
        <w:rPr>
          <w:i/>
        </w:rPr>
        <w:t>RepSeason</w:t>
      </w:r>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r>
        <w:rPr>
          <w:i/>
        </w:rPr>
        <w:t>I</w:t>
      </w:r>
      <w:r w:rsidRPr="00D123FB">
        <w:rPr>
          <w:i/>
        </w:rPr>
        <w:t>ndID</w:t>
      </w:r>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r>
        <w:rPr>
          <w:i/>
        </w:rPr>
        <w:t>Natal</w:t>
      </w:r>
      <w:r w:rsidRPr="00037A8F">
        <w:t>_</w:t>
      </w:r>
      <w:r>
        <w:rPr>
          <w:i/>
        </w:rPr>
        <w:t>X</w:t>
      </w:r>
      <w:r w:rsidRPr="00D123FB">
        <w:t xml:space="preserve"> and </w:t>
      </w:r>
      <w:r>
        <w:rPr>
          <w:i/>
        </w:rPr>
        <w:t>Natal</w:t>
      </w:r>
      <w:r w:rsidRPr="00037A8F">
        <w:t>_</w:t>
      </w:r>
      <w:r>
        <w:rPr>
          <w:i/>
        </w:rPr>
        <w:t>Y</w:t>
      </w:r>
      <w:r w:rsidRPr="00D123FB">
        <w:t>) and current cell (</w:t>
      </w:r>
      <w:r w:rsidR="00316C72">
        <w:rPr>
          <w:i/>
        </w:rPr>
        <w:t>X</w:t>
      </w:r>
      <w:r w:rsidRPr="00D123FB">
        <w:t xml:space="preserve"> and </w:t>
      </w:r>
      <w:r w:rsidR="00316C72">
        <w:rPr>
          <w:i/>
        </w:rPr>
        <w:t>Y</w:t>
      </w:r>
      <w:r w:rsidRPr="00D123FB">
        <w:t>) coordinates or natal and current patch IDs (</w:t>
      </w:r>
      <w:r>
        <w:rPr>
          <w:i/>
        </w:rPr>
        <w:t>N</w:t>
      </w:r>
      <w:r w:rsidRPr="00D123FB">
        <w:rPr>
          <w:i/>
        </w:rPr>
        <w:t>atal</w:t>
      </w:r>
      <w:r w:rsidRPr="00037A8F">
        <w:t>_</w:t>
      </w:r>
      <w:r>
        <w:rPr>
          <w:i/>
        </w:rPr>
        <w:t>p</w:t>
      </w:r>
      <w:r w:rsidRPr="00D123FB">
        <w:rPr>
          <w:i/>
        </w:rPr>
        <w:t xml:space="preserve">atch </w:t>
      </w:r>
      <w:r w:rsidRPr="00D123FB">
        <w:t xml:space="preserve">and </w:t>
      </w:r>
      <w:r w:rsidRPr="00D123FB">
        <w:rPr>
          <w:i/>
        </w:rPr>
        <w:t>PatchID</w:t>
      </w:r>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r w:rsidRPr="00D123FB">
        <w:rPr>
          <w:rFonts w:cs="Times New Roman"/>
          <w:i/>
          <w:szCs w:val="24"/>
          <w:lang w:val="en-GB"/>
        </w:rPr>
        <w:t>mean_distI</w:t>
      </w:r>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r w:rsidRPr="00D123FB">
        <w:rPr>
          <w:rFonts w:cs="Times New Roman"/>
          <w:i/>
          <w:szCs w:val="24"/>
          <w:lang w:val="en-GB"/>
        </w:rPr>
        <w:t>mean_distII</w:t>
      </w:r>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r w:rsidRPr="00D123FB">
        <w:rPr>
          <w:rFonts w:cs="Times New Roman"/>
          <w:i/>
          <w:szCs w:val="24"/>
          <w:lang w:val="en-GB"/>
        </w:rPr>
        <w:t>PfirstKernel</w:t>
      </w:r>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r w:rsidRPr="00D123FB">
        <w:rPr>
          <w:i/>
        </w:rPr>
        <w:t>StepLength</w:t>
      </w:r>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r w:rsidRPr="00D123FB">
        <w:rPr>
          <w:i/>
        </w:rPr>
        <w:t>alpha</w:t>
      </w:r>
      <w:r>
        <w:rPr>
          <w:i/>
        </w:rPr>
        <w:t>S</w:t>
      </w:r>
      <w:r w:rsidRPr="00D123FB">
        <w:t xml:space="preserve"> and </w:t>
      </w:r>
      <w:r w:rsidRPr="00D123FB">
        <w:rPr>
          <w:i/>
        </w:rPr>
        <w:t>beta</w:t>
      </w:r>
      <w:r>
        <w:rPr>
          <w:i/>
        </w:rPr>
        <w:t>S</w:t>
      </w:r>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r w:rsidRPr="00D123FB">
        <w:rPr>
          <w:i/>
        </w:rPr>
        <w:t>DistMoved</w:t>
      </w:r>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r w:rsidRPr="00D123FB">
        <w:rPr>
          <w:i/>
        </w:rPr>
        <w:t>Nsteps</w:t>
      </w:r>
      <w:r>
        <w:t>) for movement models</w:t>
      </w:r>
    </w:p>
    <w:p w14:paraId="2BF0577C" w14:textId="77777777" w:rsidR="0067520E" w:rsidRPr="0064244C" w:rsidRDefault="0067520E" w:rsidP="00787453">
      <w:pPr>
        <w:keepNext/>
        <w:keepLines/>
        <w:spacing w:before="120" w:after="120"/>
        <w:ind w:left="360"/>
        <w:jc w:val="center"/>
        <w:rPr>
          <w:sz w:val="22"/>
        </w:rPr>
      </w:pPr>
      <w:bookmarkStart w:id="676" w:name="Table2"/>
      <w:r w:rsidRPr="0064244C">
        <w:rPr>
          <w:b/>
          <w:sz w:val="22"/>
        </w:rPr>
        <w:lastRenderedPageBreak/>
        <w:t xml:space="preserve">Table </w:t>
      </w:r>
      <w:r>
        <w:rPr>
          <w:b/>
          <w:sz w:val="22"/>
        </w:rPr>
        <w:t>2</w:t>
      </w:r>
      <w:bookmarkEnd w:id="676"/>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77" w:name="_Toc54110091"/>
      <w:r>
        <w:t>Genetics</w:t>
      </w:r>
      <w:bookmarkEnd w:id="677"/>
      <w:r w:rsidR="0006022B">
        <w:t xml:space="preserve"> </w:t>
      </w:r>
      <w:ins w:id="678"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r>
        <w:rPr>
          <w:i/>
        </w:rPr>
        <w:t>I</w:t>
      </w:r>
      <w:r w:rsidRPr="00D123FB">
        <w:rPr>
          <w:i/>
        </w:rPr>
        <w:t>ndID</w:t>
      </w:r>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79"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80"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a number of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81"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82" w:author="Pannetier, Theo" w:date="2024-06-05T11:35:00Z">
            <w:rPr/>
          </w:rPrChange>
        </w:rPr>
        <w:t>Sim</w:t>
      </w:r>
      <w:r>
        <w:rPr>
          <w:i/>
          <w:iCs/>
        </w:rPr>
        <w:t>&lt;sim_nb&gt;</w:t>
      </w:r>
      <w:r w:rsidRPr="009D1A33">
        <w:rPr>
          <w:i/>
          <w:iCs/>
          <w:rPrChange w:id="683" w:author="Pannetier, Theo" w:date="2024-06-05T11:35:00Z">
            <w:rPr/>
          </w:rPrChange>
        </w:rPr>
        <w:t>_Land</w:t>
      </w:r>
      <w:r>
        <w:rPr>
          <w:i/>
          <w:iCs/>
        </w:rPr>
        <w:t>&lt;landscape_nb&gt;</w:t>
      </w:r>
      <w:r w:rsidRPr="009D1A33">
        <w:rPr>
          <w:i/>
          <w:iCs/>
          <w:rPrChange w:id="684" w:author="Pannetier, Theo" w:date="2024-06-05T11:35:00Z">
            <w:rPr/>
          </w:rPrChange>
        </w:rPr>
        <w:t>_Rep</w:t>
      </w:r>
      <w:r>
        <w:rPr>
          <w:i/>
          <w:iCs/>
        </w:rPr>
        <w:t>&lt;replicate_nb&gt;</w:t>
      </w:r>
      <w:r w:rsidRPr="009D1A33">
        <w:rPr>
          <w:i/>
          <w:iCs/>
          <w:rPrChange w:id="685" w:author="Pannetier, Theo" w:date="2024-06-05T11:35:00Z">
            <w:rPr/>
          </w:rPrChange>
        </w:rPr>
        <w:t>_geneValues</w:t>
      </w:r>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86"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87" w:author="Pannetier, Theo" w:date="2024-08-20T16:35:00Z" w16du:dateUtc="2024-08-20T15:35:00Z">
        <w:r>
          <w:t xml:space="preserve"> Dominance coe</w:t>
        </w:r>
      </w:ins>
      <w:ins w:id="688" w:author="Pannetier, Theo" w:date="2024-08-20T16:36:00Z" w16du:dateUtc="2024-08-20T15:36:00Z">
        <w:r>
          <w:t>fficient for the allele on the first chromosome (this will be 0 except for genetic fitness traits)</w:t>
        </w:r>
      </w:ins>
    </w:p>
    <w:p w14:paraId="11548C11" w14:textId="342CB098" w:rsidR="001539B1" w:rsidRDefault="001539B1" w:rsidP="001539B1">
      <w:pPr>
        <w:pStyle w:val="ListParagraph"/>
        <w:numPr>
          <w:ilvl w:val="0"/>
          <w:numId w:val="71"/>
        </w:numPr>
        <w:rPr>
          <w:ins w:id="689" w:author="Pannetier, Theo" w:date="2024-08-20T16:36:00Z" w16du:dateUtc="2024-08-20T15:36:00Z"/>
        </w:rPr>
      </w:pPr>
      <w:r>
        <w:t>(</w:t>
      </w:r>
      <w:r w:rsidR="006E3BD6">
        <w:t>I</w:t>
      </w:r>
      <w:r>
        <w:t xml:space="preserve">f diploid) </w:t>
      </w:r>
      <w:r w:rsidR="006E3BD6">
        <w:t>V</w:t>
      </w:r>
      <w:r>
        <w:t>alue of the allele on the second chromosome</w:t>
      </w:r>
    </w:p>
    <w:p w14:paraId="7706F9A3" w14:textId="055464FB" w:rsidR="00654EB7" w:rsidRDefault="00AB57E8" w:rsidP="001539B1">
      <w:pPr>
        <w:pStyle w:val="ListParagraph"/>
        <w:numPr>
          <w:ilvl w:val="0"/>
          <w:numId w:val="71"/>
        </w:numPr>
      </w:pPr>
      <w:ins w:id="690" w:author="Pannetier, Theo" w:date="2024-08-20T16:36:00Z" w16du:dateUtc="2024-08-20T15:36:00Z">
        <w:r>
          <w:t xml:space="preserve"> </w:t>
        </w:r>
      </w:ins>
      <w:r w:rsidR="006E3BD6">
        <w:t>(If diploid) D</w:t>
      </w:r>
      <w:ins w:id="691" w:author="Pannetier, Theo" w:date="2024-08-20T16:36:00Z" w16du:dateUtc="2024-08-20T15:36:00Z">
        <w:r w:rsidR="00654EB7">
          <w:t>ominance coefficient for the allele on the second chromosome</w:t>
        </w:r>
      </w:ins>
    </w:p>
    <w:p w14:paraId="3586C7D5" w14:textId="77777777" w:rsidR="001539B1" w:rsidRPr="009D1A33" w:rsidRDefault="001539B1">
      <w:pPr>
        <w:pPrChange w:id="692"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93"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&lt;sim_nb&gt;</w:t>
      </w:r>
      <w:r w:rsidRPr="00CC483F">
        <w:rPr>
          <w:i/>
          <w:iCs/>
        </w:rPr>
        <w:t>_Land</w:t>
      </w:r>
      <w:r>
        <w:rPr>
          <w:i/>
          <w:iCs/>
        </w:rPr>
        <w:t>&lt;landscape_nb&gt;</w:t>
      </w:r>
      <w:r w:rsidRPr="00A73D4A">
        <w:t>_neutralGenetics</w:t>
      </w:r>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4CF010FD" w:rsidR="00D32894" w:rsidRPr="00A73D4A" w:rsidRDefault="004764A5" w:rsidP="00D32894">
      <w:pPr>
        <w:pStyle w:val="ListParagraph"/>
        <w:numPr>
          <w:ilvl w:val="0"/>
          <w:numId w:val="72"/>
        </w:numPr>
        <w:rPr>
          <w:i/>
          <w:iCs/>
          <w:rPrChange w:id="694" w:author="Pannetier, Theo" w:date="2024-06-05T12:08:00Z">
            <w:rPr>
              <w:i/>
              <w:iCs/>
              <w:vertAlign w:val="subscript"/>
            </w:rPr>
          </w:rPrChange>
        </w:rPr>
      </w:pPr>
      <w:r>
        <w:t xml:space="preserve">Weir &amp; Cockerham’s </w:t>
      </w:r>
      <w:r w:rsidR="00D32894" w:rsidRPr="00A73D4A">
        <w:rPr>
          <w:i/>
          <w:iCs/>
          <w:rPrChange w:id="695" w:author="Pannetier, Theo" w:date="2024-06-05T12:08:00Z">
            <w:rPr/>
          </w:rPrChange>
        </w:rPr>
        <w:t>F</w:t>
      </w:r>
      <w:r w:rsidR="00D32894" w:rsidRPr="00A73D4A">
        <w:rPr>
          <w:i/>
          <w:iCs/>
          <w:vertAlign w:val="subscript"/>
          <w:rPrChange w:id="696" w:author="Pannetier, Theo" w:date="2024-06-05T12:08:00Z">
            <w:rPr/>
          </w:rPrChange>
        </w:rPr>
        <w:t>st</w:t>
      </w:r>
      <w:r>
        <w:rPr>
          <w:i/>
          <w:iCs/>
          <w:vertAlign w:val="subscript"/>
        </w:rPr>
        <w:t xml:space="preserve"> </w:t>
      </w:r>
      <w:r>
        <w:rPr>
          <w:i/>
          <w:iCs/>
        </w:rPr>
        <w:t xml:space="preserve"> </w:t>
      </w:r>
      <w:r>
        <w:t>(if enabled)</w:t>
      </w:r>
    </w:p>
    <w:p w14:paraId="34F59667" w14:textId="39936048" w:rsidR="00D32894" w:rsidRPr="004764A5" w:rsidRDefault="004764A5" w:rsidP="004764A5">
      <w:pPr>
        <w:pStyle w:val="ListParagraph"/>
        <w:numPr>
          <w:ilvl w:val="0"/>
          <w:numId w:val="72"/>
        </w:numPr>
        <w:rPr>
          <w:i/>
          <w:iCs/>
        </w:rPr>
      </w:pPr>
      <w:r>
        <w:t xml:space="preserve">Weir &amp; Cockerham’s </w:t>
      </w:r>
      <w:r w:rsidR="00D32894" w:rsidRPr="00CC483F">
        <w:rPr>
          <w:i/>
          <w:iCs/>
        </w:rPr>
        <w:t>F</w:t>
      </w:r>
      <w:r w:rsidR="00D32894">
        <w:rPr>
          <w:i/>
          <w:iCs/>
          <w:vertAlign w:val="subscript"/>
        </w:rPr>
        <w:t>is</w:t>
      </w:r>
      <w:r>
        <w:rPr>
          <w:i/>
          <w:iCs/>
          <w:vertAlign w:val="subscript"/>
        </w:rPr>
        <w:t xml:space="preserve"> </w:t>
      </w:r>
      <w:r>
        <w:t>(if enabled)</w:t>
      </w:r>
    </w:p>
    <w:p w14:paraId="4C97B845" w14:textId="5E552BC9" w:rsidR="00D32894" w:rsidRPr="004764A5" w:rsidRDefault="004764A5" w:rsidP="004764A5">
      <w:pPr>
        <w:pStyle w:val="ListParagraph"/>
        <w:numPr>
          <w:ilvl w:val="0"/>
          <w:numId w:val="72"/>
        </w:numPr>
        <w:rPr>
          <w:i/>
          <w:iCs/>
        </w:rPr>
      </w:pPr>
      <w:r>
        <w:t>Weir &amp; Cockerham’s</w:t>
      </w:r>
      <w:r w:rsidR="00D32894">
        <w:t xml:space="preserve"> </w:t>
      </w:r>
      <w:r w:rsidR="00D32894" w:rsidRPr="00CC483F">
        <w:rPr>
          <w:i/>
          <w:iCs/>
        </w:rPr>
        <w:t>F</w:t>
      </w:r>
      <w:r w:rsidR="00D32894">
        <w:rPr>
          <w:i/>
          <w:iCs/>
          <w:vertAlign w:val="subscript"/>
        </w:rPr>
        <w:t>i</w:t>
      </w:r>
      <w:r w:rsidR="00D32894" w:rsidRPr="00CC483F">
        <w:rPr>
          <w:i/>
          <w:iCs/>
          <w:vertAlign w:val="subscript"/>
        </w:rPr>
        <w:t>t</w:t>
      </w:r>
      <w:r>
        <w:rPr>
          <w:i/>
          <w:iCs/>
          <w:vertAlign w:val="subscript"/>
        </w:rPr>
        <w:t xml:space="preserve"> </w:t>
      </w:r>
      <w:r>
        <w:t>(if enabled)</w:t>
      </w:r>
    </w:p>
    <w:p w14:paraId="74F426AC" w14:textId="2621551C" w:rsidR="004764A5" w:rsidRPr="004764A5" w:rsidRDefault="004764A5" w:rsidP="004764A5">
      <w:pPr>
        <w:pStyle w:val="ListParagraph"/>
        <w:numPr>
          <w:ilvl w:val="0"/>
          <w:numId w:val="72"/>
        </w:numPr>
        <w:rPr>
          <w:i/>
          <w:iCs/>
        </w:rPr>
      </w:pPr>
      <w:r>
        <w:t xml:space="preserve">Weir &amp; Hill’s corrected </w:t>
      </w:r>
      <w:r w:rsidRPr="004764A5">
        <w:rPr>
          <w:i/>
          <w:iCs/>
        </w:rPr>
        <w:t>F</w:t>
      </w:r>
      <w:r w:rsidRPr="004764A5">
        <w:rPr>
          <w:i/>
          <w:iCs/>
          <w:vertAlign w:val="subscript"/>
        </w:rPr>
        <w:t>st</w:t>
      </w:r>
      <w:r>
        <w:t xml:space="preserve"> (if enabled)</w:t>
      </w:r>
    </w:p>
    <w:p w14:paraId="73851A83" w14:textId="6D9C4059" w:rsidR="00D32894" w:rsidRPr="004764A5" w:rsidRDefault="00D32894" w:rsidP="00D32894">
      <w:pPr>
        <w:pStyle w:val="ListParagraph"/>
        <w:numPr>
          <w:ilvl w:val="0"/>
          <w:numId w:val="72"/>
        </w:num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697"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698"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699" w:author="Pannetier, Theo" w:date="2024-06-05T12:11:00Z">
            <w:rPr/>
          </w:rPrChange>
        </w:rPr>
      </w:pPr>
      <w:r>
        <w:t>Mean number of fixed alleles per patch</w:t>
      </w:r>
      <w:r w:rsidR="007D3BBD">
        <w:t>. Note that this may differ from the number of globally fixed alleles, for example if one allele is fixed in a given patch but polymorphism exists in other patches.</w:t>
      </w:r>
    </w:p>
    <w:p w14:paraId="070D17E3" w14:textId="2C4A4087" w:rsidR="00D32894" w:rsidRPr="00D32894" w:rsidRDefault="00D32894" w:rsidP="00D32894">
      <w:pPr>
        <w:pStyle w:val="ListParagraph"/>
        <w:numPr>
          <w:ilvl w:val="0"/>
          <w:numId w:val="72"/>
        </w:numPr>
        <w:rPr>
          <w:i/>
          <w:iCs/>
        </w:rPr>
      </w:pPr>
      <w:r>
        <w:t>Observed heterozygosity H</w:t>
      </w:r>
      <w:r w:rsidRPr="007523FD">
        <w:rPr>
          <w:vertAlign w:val="subscript"/>
          <w:rPrChange w:id="700" w:author="Pannetier, Theo" w:date="2024-06-05T12:12:00Z">
            <w:rPr>
              <w:rFonts w:eastAsia="Times New Roman" w:cs="Times New Roman"/>
              <w:szCs w:val="20"/>
              <w:lang w:val="en-GB"/>
            </w:rPr>
          </w:rPrChange>
        </w:rPr>
        <w:t>o</w:t>
      </w:r>
      <w:r>
        <w:t>, calculated as the mean number of heterozygous loci per individual per locus</w:t>
      </w:r>
      <w:r w:rsidR="00586E62">
        <w:t>.</w:t>
      </w:r>
    </w:p>
    <w:p w14:paraId="490269DA" w14:textId="0CAB7D4C" w:rsidR="006E3BD6" w:rsidRDefault="00357717" w:rsidP="009E3267">
      <w:pPr>
        <w:spacing w:before="100" w:beforeAutospacing="1" w:after="100" w:afterAutospacing="1" w:line="240" w:lineRule="auto"/>
        <w:jc w:val="left"/>
        <w:rPr>
          <w:iCs/>
          <w:szCs w:val="24"/>
          <w:lang w:eastAsia="en-GB"/>
        </w:rPr>
      </w:pPr>
      <w:ins w:id="701" w:author="Pannetier, Theo" w:date="2024-08-15T16:03:00Z" w16du:dateUtc="2024-08-15T15:03:00Z">
        <w:r>
          <w:rPr>
            <w:iCs/>
            <w:szCs w:val="24"/>
            <w:lang w:eastAsia="en-GB"/>
          </w:rPr>
          <w:t>RangeShifter estimates s</w:t>
        </w:r>
      </w:ins>
      <w:del w:id="702"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703" w:author="Pannetier, Theo" w:date="2024-08-15T16:00:00Z" w16du:dateUtc="2024-08-15T15:00:00Z">
        <w:r>
          <w:rPr>
            <w:iCs/>
            <w:szCs w:val="24"/>
            <w:lang w:eastAsia="en-GB"/>
          </w:rPr>
          <w:t xml:space="preserve"> </w:t>
        </w:r>
      </w:ins>
      <w:del w:id="704" w:author="Pannetier, Theo" w:date="2024-08-15T16:00:00Z" w16du:dateUtc="2024-08-15T15:00:00Z">
        <w:r w:rsidR="00671D22" w:rsidDel="00357717">
          <w:rPr>
            <w:iCs/>
            <w:szCs w:val="24"/>
            <w:lang w:eastAsia="en-GB"/>
          </w:rPr>
          <w:delText xml:space="preserve"> </w:delText>
        </w:r>
      </w:del>
      <w:del w:id="705"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706" w:author="Pannetier, Theo" w:date="2024-08-15T16:05:00Z" w16du:dateUtc="2024-08-15T15:05:00Z">
            <w:rPr>
              <w:iCs/>
              <w:szCs w:val="24"/>
              <w:lang w:eastAsia="en-GB"/>
            </w:rPr>
          </w:rPrChange>
        </w:rPr>
        <w:t xml:space="preserve">θ </w:t>
      </w:r>
      <w:r>
        <w:rPr>
          <w:iCs/>
          <w:szCs w:val="24"/>
          <w:lang w:eastAsia="en-GB"/>
        </w:rPr>
        <w:t xml:space="preserve">statistics, using </w:t>
      </w:r>
      <w:r w:rsidR="006E3BD6">
        <w:rPr>
          <w:iCs/>
          <w:szCs w:val="24"/>
          <w:lang w:eastAsia="en-GB"/>
        </w:rPr>
        <w:t xml:space="preserve">1) </w:t>
      </w:r>
      <w:r>
        <w:rPr>
          <w:iCs/>
          <w:szCs w:val="24"/>
          <w:lang w:eastAsia="en-GB"/>
        </w:rPr>
        <w:t>the classic</w:t>
      </w:r>
      <w:r w:rsidR="00AB02F6">
        <w:rPr>
          <w:iCs/>
          <w:szCs w:val="24"/>
          <w:lang w:eastAsia="en-GB"/>
        </w:rPr>
        <w:t xml:space="preserve"> method-of-moments</w:t>
      </w:r>
      <w:r>
        <w:rPr>
          <w:iCs/>
          <w:szCs w:val="24"/>
          <w:lang w:eastAsia="en-GB"/>
        </w:rPr>
        <w:t xml:space="preserve"> estimator of Weir </w:t>
      </w:r>
      <w:r w:rsidR="004537DA">
        <w:rPr>
          <w:iCs/>
          <w:szCs w:val="24"/>
          <w:lang w:eastAsia="en-GB"/>
        </w:rPr>
        <w:t>and</w:t>
      </w:r>
      <w:r>
        <w:rPr>
          <w:iCs/>
          <w:szCs w:val="24"/>
          <w:lang w:eastAsia="en-GB"/>
        </w:rPr>
        <w:t xml:space="preserve"> Cockerham (1984)</w:t>
      </w:r>
      <w:r w:rsidR="00AB02F6">
        <w:rPr>
          <w:iCs/>
          <w:szCs w:val="24"/>
          <w:lang w:eastAsia="en-GB"/>
        </w:rPr>
        <w:t xml:space="preserve"> and</w:t>
      </w:r>
      <w:r w:rsidR="006E3BD6">
        <w:rPr>
          <w:iCs/>
          <w:szCs w:val="24"/>
          <w:lang w:eastAsia="en-GB"/>
        </w:rPr>
        <w:t>/or 2)</w:t>
      </w:r>
      <w:r w:rsidR="00AB02F6">
        <w:rPr>
          <w:iCs/>
          <w:szCs w:val="24"/>
          <w:lang w:eastAsia="en-GB"/>
        </w:rPr>
        <w:t xml:space="preserve"> </w:t>
      </w:r>
      <w:r w:rsidR="006E3BD6">
        <w:rPr>
          <w:iCs/>
          <w:szCs w:val="24"/>
          <w:lang w:eastAsia="en-GB"/>
        </w:rPr>
        <w:t>the unequal sample-size generalization and</w:t>
      </w:r>
      <w:r w:rsidR="00AB02F6">
        <w:rPr>
          <w:iCs/>
          <w:szCs w:val="24"/>
          <w:lang w:eastAsia="en-GB"/>
        </w:rPr>
        <w:t xml:space="preserve"> extensions from Weir and Hill (2002)</w:t>
      </w:r>
      <w:r>
        <w:rPr>
          <w:iCs/>
          <w:szCs w:val="24"/>
          <w:lang w:eastAsia="en-GB"/>
        </w:rPr>
        <w:t xml:space="preserve">. </w:t>
      </w:r>
    </w:p>
    <w:p w14:paraId="0B8F2E26" w14:textId="652C4F6E" w:rsidR="006E3BD6" w:rsidRDefault="00357717" w:rsidP="009E3267">
      <w:pPr>
        <w:spacing w:before="100" w:beforeAutospacing="1" w:after="100" w:afterAutospacing="1" w:line="240" w:lineRule="auto"/>
        <w:jc w:val="left"/>
        <w:rPr>
          <w:iCs/>
          <w:szCs w:val="24"/>
          <w:lang w:eastAsia="en-GB"/>
        </w:rPr>
      </w:pPr>
      <w:r>
        <w:rPr>
          <w:iCs/>
          <w:szCs w:val="24"/>
          <w:lang w:eastAsia="en-GB"/>
        </w:rPr>
        <w:t xml:space="preserve">In short, </w:t>
      </w:r>
      <w:r w:rsidRPr="00CA25B2">
        <w:rPr>
          <w:i/>
          <w:szCs w:val="24"/>
          <w:lang w:eastAsia="en-GB"/>
        </w:rPr>
        <w:t xml:space="preserve">θ </w:t>
      </w:r>
      <w:r>
        <w:rPr>
          <w:iCs/>
          <w:szCs w:val="24"/>
          <w:lang w:eastAsia="en-GB"/>
        </w:rPr>
        <w:t>(F</w:t>
      </w:r>
      <w:r w:rsidRPr="00586E62">
        <w:rPr>
          <w:iCs/>
          <w:szCs w:val="24"/>
          <w:vertAlign w:val="subscript"/>
          <w:lang w:eastAsia="en-GB"/>
        </w:rPr>
        <w:t>st</w:t>
      </w:r>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w:t>
      </w:r>
      <w:r w:rsidR="004537DA">
        <w:rPr>
          <w:iCs/>
          <w:szCs w:val="24"/>
          <w:lang w:eastAsia="en-GB"/>
        </w:rPr>
        <w:t>and</w:t>
      </w:r>
      <w:r>
        <w:rPr>
          <w:iCs/>
          <w:szCs w:val="24"/>
          <w:lang w:eastAsia="en-GB"/>
        </w:rPr>
        <w:t xml:space="preserve"> Weir 2009 for an introduction). </w:t>
      </w:r>
    </w:p>
    <w:p w14:paraId="58732ECA" w14:textId="4E1A4579" w:rsidR="000F2D3B" w:rsidRDefault="000F2D3B" w:rsidP="009E3267">
      <w:pPr>
        <w:spacing w:before="100" w:beforeAutospacing="1" w:after="100" w:afterAutospacing="1" w:line="240" w:lineRule="auto"/>
        <w:jc w:val="left"/>
        <w:rPr>
          <w:iCs/>
          <w:szCs w:val="24"/>
          <w:lang w:eastAsia="en-GB"/>
        </w:rPr>
      </w:pPr>
      <w:r>
        <w:rPr>
          <w:iCs/>
          <w:szCs w:val="24"/>
          <w:lang w:eastAsia="en-GB"/>
        </w:rPr>
        <w:t>While the methods are designed for diploid systems, it is absolutely possible to compute F-stats for haploid organisms – in this case, heterozygosity terms evaluate to zero. (Reminder: in RangeShifter, asexual species are always haploid, and sexual organisms are always diploid).</w:t>
      </w:r>
    </w:p>
    <w:p w14:paraId="09D551EA" w14:textId="5F3DB68E" w:rsidR="006E3BD6" w:rsidRPr="006E3BD6" w:rsidRDefault="006E3BD6" w:rsidP="006E3BD6">
      <w:pPr>
        <w:pStyle w:val="ListParagraph"/>
        <w:numPr>
          <w:ilvl w:val="0"/>
          <w:numId w:val="77"/>
        </w:numPr>
        <w:spacing w:before="100" w:beforeAutospacing="1" w:after="100" w:afterAutospacing="1" w:line="240" w:lineRule="auto"/>
        <w:jc w:val="left"/>
        <w:rPr>
          <w:b/>
          <w:bCs/>
          <w:iCs/>
          <w:szCs w:val="24"/>
          <w:lang w:eastAsia="en-GB"/>
        </w:rPr>
      </w:pPr>
      <w:r w:rsidRPr="006E3BD6">
        <w:rPr>
          <w:b/>
          <w:bCs/>
          <w:iCs/>
          <w:szCs w:val="24"/>
          <w:lang w:eastAsia="en-GB"/>
        </w:rPr>
        <w:t xml:space="preserve">Weir </w:t>
      </w:r>
      <w:r w:rsidR="004537DA">
        <w:rPr>
          <w:b/>
          <w:bCs/>
          <w:iCs/>
          <w:szCs w:val="24"/>
          <w:lang w:eastAsia="en-GB"/>
        </w:rPr>
        <w:t>and</w:t>
      </w:r>
      <w:r w:rsidRPr="006E3BD6">
        <w:rPr>
          <w:b/>
          <w:bCs/>
          <w:iCs/>
          <w:szCs w:val="24"/>
          <w:lang w:eastAsia="en-GB"/>
        </w:rPr>
        <w:t xml:space="preserve"> Cockerham (1984)’s method:</w:t>
      </w:r>
    </w:p>
    <w:p w14:paraId="2F7A1071" w14:textId="11B29873" w:rsidR="009E3267" w:rsidRDefault="00AB02F6" w:rsidP="009E3267">
      <w:pPr>
        <w:spacing w:before="100" w:beforeAutospacing="1" w:after="100" w:afterAutospacing="1" w:line="240" w:lineRule="auto"/>
        <w:jc w:val="left"/>
        <w:rPr>
          <w:iCs/>
          <w:szCs w:val="24"/>
          <w:lang w:val="en-US" w:eastAsia="en-GB"/>
        </w:rPr>
      </w:pPr>
      <w:r>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Pr="00E30382">
        <w:rPr>
          <w:iCs/>
          <w:szCs w:val="24"/>
          <w:lang w:eastAsia="en-GB"/>
        </w:rPr>
        <w:t>for</w:t>
      </w:r>
      <w:r>
        <w:rPr>
          <w:iCs/>
          <w:szCs w:val="24"/>
          <w:lang w:eastAsia="en-GB"/>
        </w:rPr>
        <w:t xml:space="preserve"> </w:t>
      </w:r>
      <w:r w:rsidR="00510160">
        <w:rPr>
          <w:iCs/>
          <w:szCs w:val="24"/>
          <w:lang w:eastAsia="en-GB"/>
        </w:rPr>
        <w:t>each sampled</w:t>
      </w:r>
      <w:r>
        <w:rPr>
          <w:iCs/>
          <w:szCs w:val="24"/>
          <w:lang w:eastAsia="en-GB"/>
        </w:rPr>
        <w:t xml:space="preserve"> population </w:t>
      </w:r>
      <w:r>
        <w:rPr>
          <w:i/>
          <w:szCs w:val="24"/>
          <w:lang w:eastAsia="en-GB"/>
        </w:rPr>
        <w:t xml:space="preserve">i </w:t>
      </w:r>
      <w:r w:rsidRPr="00CA25B2">
        <w:rPr>
          <w:i/>
          <w:szCs w:val="24"/>
          <w:lang w:eastAsia="en-GB"/>
        </w:rPr>
        <w:t>=</w:t>
      </w:r>
      <w:r>
        <w:rPr>
          <w:i/>
          <w:szCs w:val="24"/>
          <w:lang w:eastAsia="en-GB"/>
        </w:rPr>
        <w:t xml:space="preserve"> </w:t>
      </w:r>
      <w:r w:rsidRPr="00CA25B2">
        <w:rPr>
          <w:i/>
          <w:szCs w:val="24"/>
          <w:lang w:eastAsia="en-GB"/>
        </w:rPr>
        <w:t xml:space="preserve">1, 2, …, r </w:t>
      </w:r>
      <w:r>
        <w:rPr>
          <w:iCs/>
          <w:szCs w:val="24"/>
          <w:lang w:eastAsia="en-GB"/>
        </w:rPr>
        <w:t xml:space="preserve"> </w:t>
      </w:r>
      <w:r w:rsidR="00510160">
        <w:rPr>
          <w:iCs/>
          <w:szCs w:val="24"/>
          <w:lang w:eastAsia="en-GB"/>
        </w:rPr>
        <w:t xml:space="preserve"> of size </w:t>
      </w:r>
      <w:r w:rsidR="00510160" w:rsidRPr="00CA25B2">
        <w:rPr>
          <w:i/>
          <w:szCs w:val="24"/>
          <w:lang w:eastAsia="en-GB"/>
        </w:rPr>
        <w:t>n</w:t>
      </w:r>
      <w:r w:rsidR="00510160" w:rsidRPr="00CA25B2">
        <w:rPr>
          <w:i/>
          <w:szCs w:val="24"/>
          <w:vertAlign w:val="subscript"/>
          <w:lang w:eastAsia="en-GB"/>
        </w:rPr>
        <w:t>i</w:t>
      </w:r>
      <w:r w:rsidR="00510160">
        <w:rPr>
          <w:i/>
          <w:szCs w:val="24"/>
          <w:vertAlign w:val="subscript"/>
          <w:lang w:eastAsia="en-GB"/>
        </w:rPr>
        <w:t>,</w:t>
      </w:r>
      <w:r w:rsidR="00510160">
        <w:rPr>
          <w:iCs/>
          <w:szCs w:val="24"/>
          <w:lang w:eastAsia="en-GB"/>
        </w:rPr>
        <w:t xml:space="preserve"> </w:t>
      </w:r>
      <w:r>
        <w:rPr>
          <w:iCs/>
          <w:szCs w:val="24"/>
          <w:lang w:eastAsia="en-GB"/>
        </w:rPr>
        <w:t xml:space="preserve">the frequencies </w:t>
      </w:r>
      <w:r>
        <w:rPr>
          <w:i/>
          <w:szCs w:val="24"/>
          <w:lang w:eastAsia="en-GB"/>
        </w:rPr>
        <w:t>p</w:t>
      </w:r>
      <w:r w:rsidR="00E30382">
        <w:rPr>
          <w:i/>
          <w:szCs w:val="24"/>
          <w:vertAlign w:val="subscript"/>
          <w:lang w:eastAsia="en-GB"/>
        </w:rPr>
        <w:t>l,i</w:t>
      </w:r>
      <w:r w:rsidRPr="00CA25B2">
        <w:rPr>
          <w:i/>
          <w:szCs w:val="24"/>
          <w:vertAlign w:val="subscript"/>
          <w:lang w:eastAsia="en-GB"/>
        </w:rPr>
        <w:t>,u</w:t>
      </w:r>
      <w:r>
        <w:rPr>
          <w:iCs/>
          <w:szCs w:val="24"/>
          <w:lang w:eastAsia="en-GB"/>
        </w:rPr>
        <w:t xml:space="preserve"> of alleles </w:t>
      </w:r>
      <w:r w:rsidRPr="00CA25B2">
        <w:rPr>
          <w:i/>
          <w:szCs w:val="24"/>
          <w:lang w:eastAsia="en-GB"/>
        </w:rPr>
        <w:t>u = 1, 2, …, m</w:t>
      </w:r>
      <w:r>
        <w:rPr>
          <w:iCs/>
          <w:szCs w:val="24"/>
          <w:lang w:eastAsia="en-GB"/>
        </w:rPr>
        <w:t xml:space="preserve"> and the observe</w:t>
      </w:r>
      <w:r w:rsidR="00510160">
        <w:rPr>
          <w:iCs/>
          <w:szCs w:val="24"/>
          <w:lang w:eastAsia="en-GB"/>
        </w:rPr>
        <w:t xml:space="preserve">d proportion </w:t>
      </w:r>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r w:rsidR="00E30382">
        <w:rPr>
          <w:i/>
          <w:szCs w:val="24"/>
          <w:vertAlign w:val="subscript"/>
          <w:lang w:eastAsia="en-GB"/>
        </w:rPr>
        <w:t>l,u</w:t>
      </w:r>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t xml:space="preserve">These quantities are used to calculate the variance components due to variation in allele </w:t>
      </w:r>
      <w:r w:rsidRPr="00DD0604">
        <w:rPr>
          <w:i/>
          <w:iCs/>
          <w:szCs w:val="24"/>
          <w:lang w:eastAsia="en-GB"/>
        </w:rPr>
        <w:t>u</w:t>
      </w:r>
      <w:r w:rsidRPr="00DD0604">
        <w:rPr>
          <w:szCs w:val="24"/>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6E3BD6" w:rsidRDefault="006E3BD6" w:rsidP="009E3267">
      <w:pPr>
        <w:spacing w:before="100" w:beforeAutospacing="1" w:after="100" w:afterAutospacing="1" w:line="240" w:lineRule="auto"/>
        <w:jc w:val="left"/>
        <w:rPr>
          <w:iCs/>
          <w:szCs w:val="24"/>
          <w:lang w:val="en-US" w:eastAsia="en-GB"/>
        </w:rPr>
      </w:pPr>
      <w:r>
        <w:rPr>
          <w:rFonts w:eastAsiaTheme="minorEastAsia" w:cstheme="minorBidi"/>
          <w:szCs w:val="24"/>
          <w:lang w:eastAsia="en-GB"/>
        </w:rPr>
        <w:t>W</w:t>
      </w:r>
      <w:r w:rsidR="00801706">
        <w:rPr>
          <w:rFonts w:eastAsiaTheme="minorEastAsia" w:cstheme="minorBidi"/>
          <w:szCs w:val="24"/>
          <w:lang w:eastAsia="en-GB"/>
        </w:rPr>
        <w:t>here</w:t>
      </w:r>
      <w:r>
        <w:rPr>
          <w:rFonts w:eastAsiaTheme="minorEastAsia" w:cstheme="minorBidi"/>
          <w:szCs w:val="24"/>
          <w:lang w:eastAsia="en-GB"/>
        </w:rPr>
        <w:tab/>
      </w:r>
      <m:oMath>
        <m:sSub>
          <m:sSubPr>
            <m:ctrlPr>
              <w:rPr>
                <w:rFonts w:ascii="Cambria Math" w:hAnsi="Cambria Math"/>
                <w:i/>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1A2BC23" w14:textId="146849A3"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Pr>
          <w:szCs w:val="24"/>
          <w:lang w:eastAsia="en-GB"/>
        </w:rPr>
        <w:t xml:space="preserve"> </w:t>
      </w:r>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 xml:space="preserve">of the </w:t>
      </w:r>
      <w:r w:rsidR="005117E2" w:rsidRPr="00170C5B">
        <w:rPr>
          <w:i/>
          <w:iCs/>
          <w:lang w:val="en-US"/>
        </w:rPr>
        <w:t>F</w:t>
      </w:r>
      <w:r w:rsidR="005117E2">
        <w:rPr>
          <w:lang w:val="en-US"/>
        </w:rPr>
        <w:t xml:space="preserve">-statistics are obtained by a ratio of the averages of the moment estimates across the </w:t>
      </w:r>
      <w:r w:rsidR="005117E2" w:rsidRPr="00170C5B">
        <w:rPr>
          <w:i/>
          <w:iCs/>
          <w:lang w:val="en-US"/>
        </w:rPr>
        <w:t>L</w:t>
      </w:r>
      <w:r w:rsidR="005117E2">
        <w:rPr>
          <w:lang w:val="en-US"/>
        </w:rPr>
        <w:t xml:space="preserve">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Default="00170C5B" w:rsidP="00DD0604">
      <w:pPr>
        <w:rPr>
          <w:lang w:val="en-US"/>
        </w:rPr>
      </w:pPr>
      <w:r>
        <w:rPr>
          <w:lang w:val="en-US"/>
        </w:rPr>
        <w:t xml:space="preserve">Note that the </w:t>
      </w:r>
      <w:r w:rsidRPr="00170C5B">
        <w:rPr>
          <w:i/>
          <w:iCs/>
          <w:lang w:val="en-US"/>
        </w:rPr>
        <w:t>F</w:t>
      </w:r>
      <w:r w:rsidRPr="00170C5B">
        <w:rPr>
          <w:i/>
          <w:iCs/>
          <w:vertAlign w:val="subscript"/>
          <w:lang w:val="en-US"/>
        </w:rPr>
        <w:t>st</w:t>
      </w:r>
      <w:r>
        <w:rPr>
          <w:lang w:val="en-US"/>
        </w:rPr>
        <w:t xml:space="preserve"> can take negative values if there is more variation </w:t>
      </w:r>
      <w:r w:rsidRPr="00170C5B">
        <w:rPr>
          <w:i/>
          <w:iCs/>
          <w:lang w:val="en-US"/>
        </w:rPr>
        <w:t>within</w:t>
      </w:r>
      <w:r>
        <w:rPr>
          <w:lang w:val="en-US"/>
        </w:rPr>
        <w:t xml:space="preserve"> populations than between.</w:t>
      </w:r>
    </w:p>
    <w:p w14:paraId="5ED2ECF7" w14:textId="20E1149A" w:rsidR="001B4C9C" w:rsidRDefault="005117E2" w:rsidP="00DD0604">
      <w:pPr>
        <w:rPr>
          <w:lang w:val="en-US"/>
        </w:rPr>
      </w:pPr>
      <w:r>
        <w:rPr>
          <w:lang w:val="en-US"/>
        </w:rPr>
        <w:t>Th</w:t>
      </w:r>
      <w:r w:rsidR="00DD0604">
        <w:rPr>
          <w:lang w:val="en-US"/>
        </w:rPr>
        <w:t>e</w:t>
      </w:r>
      <w:r>
        <w:rPr>
          <w:lang w:val="en-US"/>
        </w:rPr>
        <w:t xml:space="preserve"> estimator </w:t>
      </w:r>
      <w:r w:rsidR="001B4C9C">
        <w:rPr>
          <w:lang w:val="en-US"/>
        </w:rPr>
        <w:t xml:space="preserve">assumes that all alleles, and all sampled populations </w:t>
      </w:r>
      <w:r w:rsidR="00DD0604">
        <w:rPr>
          <w:lang w:val="en-US"/>
        </w:rPr>
        <w:t>are realizations of a single evolutionary process, with the</w:t>
      </w:r>
      <w:r w:rsidR="001B4C9C">
        <w:rPr>
          <w:lang w:val="en-US"/>
        </w:rPr>
        <w:t xml:space="preserve"> “true” value of </w:t>
      </w:r>
      <w:r w:rsidR="001B4C9C" w:rsidRPr="00DD0604">
        <w:rPr>
          <w:i/>
          <w:iCs/>
          <w:lang w:val="en-US"/>
        </w:rPr>
        <w:t>θ</w:t>
      </w:r>
      <w:r w:rsidR="00DD0604">
        <w:rPr>
          <w:lang w:val="en-US"/>
        </w:rPr>
        <w:t xml:space="preserve"> as a parameter</w:t>
      </w:r>
      <w:r w:rsidR="001B4C9C">
        <w:rPr>
          <w:lang w:val="en-US"/>
        </w:rPr>
        <w:t xml:space="preserve">. That is, </w:t>
      </w:r>
      <w:r w:rsidR="00DD0604">
        <w:rPr>
          <w:lang w:val="en-US"/>
        </w:rPr>
        <w:t xml:space="preserve">it assumes that </w:t>
      </w:r>
      <w:r w:rsidR="001B4C9C">
        <w:rPr>
          <w:lang w:val="en-US"/>
        </w:rPr>
        <w:t>all populations have experienced roughly the same amount of evolution, including genetic drift, which in turn carries the assumption of equal sample sizes.</w:t>
      </w:r>
      <w:r w:rsidR="00DD0604">
        <w:rPr>
          <w:lang w:val="en-US"/>
        </w:rPr>
        <w:t xml:space="preserve"> In RangeShifter, whether this is an issue will depend on the variation in population size</w:t>
      </w:r>
      <w:r w:rsidR="00170C5B">
        <w:rPr>
          <w:lang w:val="en-US"/>
        </w:rPr>
        <w:t>s (for example because of habitat heterogeneity)</w:t>
      </w:r>
      <w:r w:rsidR="00DD0604">
        <w:rPr>
          <w:lang w:val="en-US"/>
        </w:rPr>
        <w:t xml:space="preserve"> and the sampling method selected by the user. Setting a fixed number of individuals to be sampled from each sampled patch can help </w:t>
      </w:r>
      <w:r w:rsidR="00170C5B">
        <w:rPr>
          <w:lang w:val="en-US"/>
        </w:rPr>
        <w:t>enforcing the assumption, but departures can still occur if small populations with less individuals than required are sampled.</w:t>
      </w:r>
    </w:p>
    <w:p w14:paraId="001C7215" w14:textId="48789181" w:rsidR="00DD0604" w:rsidRPr="00170C5B" w:rsidRDefault="00170C5B" w:rsidP="00170C5B">
      <w:pPr>
        <w:pStyle w:val="ListParagraph"/>
        <w:numPr>
          <w:ilvl w:val="0"/>
          <w:numId w:val="77"/>
        </w:numPr>
        <w:spacing w:before="100" w:beforeAutospacing="1" w:after="100" w:afterAutospacing="1" w:line="240" w:lineRule="auto"/>
        <w:jc w:val="left"/>
        <w:rPr>
          <w:b/>
          <w:bCs/>
          <w:iCs/>
          <w:szCs w:val="24"/>
          <w:lang w:eastAsia="en-GB"/>
        </w:rPr>
      </w:pPr>
      <w:r w:rsidRPr="00170C5B">
        <w:rPr>
          <w:b/>
          <w:bCs/>
          <w:iCs/>
          <w:szCs w:val="24"/>
          <w:lang w:eastAsia="en-GB"/>
        </w:rPr>
        <w:t xml:space="preserve">Weir </w:t>
      </w:r>
      <w:r w:rsidR="004537DA">
        <w:rPr>
          <w:b/>
          <w:bCs/>
          <w:iCs/>
          <w:szCs w:val="24"/>
          <w:lang w:eastAsia="en-GB"/>
        </w:rPr>
        <w:t>and</w:t>
      </w:r>
      <w:r w:rsidRPr="00170C5B">
        <w:rPr>
          <w:b/>
          <w:bCs/>
          <w:iCs/>
          <w:szCs w:val="24"/>
          <w:lang w:eastAsia="en-GB"/>
        </w:rPr>
        <w:t xml:space="preserve"> </w:t>
      </w:r>
      <w:r>
        <w:rPr>
          <w:b/>
          <w:bCs/>
          <w:iCs/>
          <w:szCs w:val="24"/>
          <w:lang w:eastAsia="en-GB"/>
        </w:rPr>
        <w:t>Hill</w:t>
      </w:r>
      <w:r w:rsidRPr="00170C5B">
        <w:rPr>
          <w:b/>
          <w:bCs/>
          <w:iCs/>
          <w:szCs w:val="24"/>
          <w:lang w:eastAsia="en-GB"/>
        </w:rPr>
        <w:t xml:space="preserve"> (</w:t>
      </w:r>
      <w:r>
        <w:rPr>
          <w:b/>
          <w:bCs/>
          <w:iCs/>
          <w:szCs w:val="24"/>
          <w:lang w:eastAsia="en-GB"/>
        </w:rPr>
        <w:t>2002</w:t>
      </w:r>
      <w:r w:rsidRPr="00170C5B">
        <w:rPr>
          <w:b/>
          <w:bCs/>
          <w:iCs/>
          <w:szCs w:val="24"/>
          <w:lang w:eastAsia="en-GB"/>
        </w:rPr>
        <w:t>)’s method:</w:t>
      </w:r>
    </w:p>
    <w:p w14:paraId="3A80B04C" w14:textId="2D8ECD03" w:rsidR="00D35057" w:rsidRPr="00CA25B2" w:rsidRDefault="001B4C9C" w:rsidP="0006022B">
      <w:pPr>
        <w:rPr>
          <w:vertAlign w:val="subscript"/>
          <w:lang w:val="en-US"/>
        </w:rPr>
      </w:pPr>
      <w:r>
        <w:rPr>
          <w:lang w:val="en-US"/>
        </w:rPr>
        <w:t xml:space="preserve">Weir </w:t>
      </w:r>
      <w:r w:rsidR="004537DA">
        <w:rPr>
          <w:lang w:val="en-US"/>
        </w:rPr>
        <w:t>and</w:t>
      </w:r>
      <w:r>
        <w:rPr>
          <w:lang w:val="en-US"/>
        </w:rPr>
        <w:t xml:space="preserve"> Hill</w:t>
      </w:r>
      <w:r w:rsidR="00D35057">
        <w:rPr>
          <w:lang w:val="en-US"/>
        </w:rPr>
        <w:t xml:space="preserve"> (2002)</w:t>
      </w:r>
      <w:r>
        <w:rPr>
          <w:lang w:val="en-US"/>
        </w:rPr>
        <w:t xml:space="preserve"> have introduced an estimator relaxing the assumption of equal sample sizes</w:t>
      </w:r>
      <w:r w:rsidR="005425B3">
        <w:rPr>
          <w:lang w:val="en-US"/>
        </w:rPr>
        <w:t xml:space="preserve">. The </w:t>
      </w:r>
      <w:r w:rsidR="00DD0604">
        <w:rPr>
          <w:lang w:val="en-US"/>
        </w:rPr>
        <w:t xml:space="preserve">main </w:t>
      </w:r>
      <w:r w:rsidR="005425B3">
        <w:rPr>
          <w:lang w:val="en-US"/>
        </w:rPr>
        <w:t xml:space="preserve">drawback of this estimator is that </w:t>
      </w:r>
      <w:r w:rsidR="005425B3" w:rsidRPr="006E3BD6">
        <w:rPr>
          <w:i/>
          <w:iCs/>
          <w:lang w:val="en-US"/>
        </w:rPr>
        <w:t>θ</w:t>
      </w:r>
      <w:r w:rsidR="00D35057" w:rsidRPr="006E3BD6">
        <w:rPr>
          <w:i/>
          <w:iCs/>
          <w:vertAlign w:val="subscript"/>
          <w:lang w:val="en-US"/>
        </w:rPr>
        <w:t>W</w:t>
      </w:r>
      <w:r w:rsidR="005425B3">
        <w:rPr>
          <w:lang w:val="en-US"/>
        </w:rPr>
        <w:t xml:space="preserve"> cannot be estimated directly</w:t>
      </w:r>
      <w:r w:rsidR="00D35057">
        <w:rPr>
          <w:lang w:val="en-US"/>
        </w:rPr>
        <w:t xml:space="preserve">, but only relative to the averaged measure </w:t>
      </w:r>
      <w:r w:rsidR="00D35057" w:rsidRPr="006E3BD6">
        <w:rPr>
          <w:i/>
          <w:iCs/>
          <w:lang w:val="en-US"/>
        </w:rPr>
        <w:t>θ</w:t>
      </w:r>
      <w:r w:rsidR="00D35057" w:rsidRPr="006E3BD6">
        <w:rPr>
          <w:i/>
          <w:iCs/>
          <w:vertAlign w:val="subscript"/>
          <w:lang w:val="en-US"/>
        </w:rPr>
        <w:t>A</w:t>
      </w:r>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w:commentRangeStart w:id="707"/>
          <m:f>
            <m:fPr>
              <m:ctrlPr>
                <w:rPr>
                  <w:rFonts w:ascii="Cambria Math" w:hAnsi="Cambria Math"/>
                  <w:lang w:val="en-US"/>
                </w:rPr>
              </m:ctrlPr>
            </m:fPr>
            <m:num>
              <w:bookmarkStart w:id="708"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708"/>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w:commentRangeEnd w:id="707"/>
          <m:r>
            <m:rPr>
              <m:sty m:val="p"/>
            </m:rPr>
            <w:rPr>
              <w:rStyle w:val="CommentReference"/>
              <w:rFonts w:eastAsiaTheme="minorHAnsi" w:cstheme="minorBidi"/>
              <w:lang w:val="en-US"/>
            </w:rPr>
            <w:commentReference w:id="707"/>
          </m:r>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7EFBFDA7" w14:textId="7B5417A3" w:rsidR="004537DA" w:rsidRDefault="00170C5B" w:rsidP="0006022B">
      <w:pPr>
        <w:rPr>
          <w:lang w:val="en-US"/>
        </w:rPr>
      </w:pPr>
      <w:r>
        <w:rPr>
          <w:lang w:val="en-US"/>
        </w:rPr>
        <w:t xml:space="preserve">In practice, this estimate will converge to Weir </w:t>
      </w:r>
      <w:r w:rsidR="004537DA">
        <w:rPr>
          <w:lang w:val="en-US"/>
        </w:rPr>
        <w:t>and</w:t>
      </w:r>
      <w:r>
        <w:rPr>
          <w:lang w:val="en-US"/>
        </w:rPr>
        <w:t xml:space="preserve"> Cockerham’s </w:t>
      </w:r>
      <w:r w:rsidRPr="00170C5B">
        <w:rPr>
          <w:i/>
          <w:iCs/>
          <w:lang w:val="en-US"/>
        </w:rPr>
        <w:t>F</w:t>
      </w:r>
      <w:r w:rsidRPr="004537DA">
        <w:rPr>
          <w:i/>
          <w:iCs/>
          <w:vertAlign w:val="subscript"/>
          <w:lang w:val="en-US"/>
        </w:rPr>
        <w:t>st</w:t>
      </w:r>
      <w:r>
        <w:rPr>
          <w:i/>
          <w:iCs/>
          <w:lang w:val="en-US"/>
        </w:rPr>
        <w:t xml:space="preserve"> </w:t>
      </w:r>
      <w:r>
        <w:rPr>
          <w:lang w:val="en-US"/>
        </w:rPr>
        <w:t xml:space="preserve">estimate if sample sizes </w:t>
      </w:r>
      <w:r w:rsidR="004537DA" w:rsidRPr="004537DA">
        <w:rPr>
          <w:i/>
          <w:iCs/>
          <w:lang w:val="en-US"/>
        </w:rPr>
        <w:t>n</w:t>
      </w:r>
      <w:r w:rsidR="004537DA" w:rsidRPr="004537DA">
        <w:rPr>
          <w:i/>
          <w:iCs/>
          <w:vertAlign w:val="subscript"/>
          <w:lang w:val="en-US"/>
        </w:rPr>
        <w:t>i</w:t>
      </w:r>
      <w:r w:rsidR="004537DA">
        <w:rPr>
          <w:lang w:val="en-US"/>
        </w:rPr>
        <w:t xml:space="preserve"> </w:t>
      </w:r>
      <w:r>
        <w:rPr>
          <w:lang w:val="en-US"/>
        </w:rPr>
        <w:t xml:space="preserve">are equal and </w:t>
      </w:r>
      <w:r w:rsidR="004537DA">
        <w:rPr>
          <w:lang w:val="en-US"/>
        </w:rPr>
        <w:t xml:space="preserve">heterozygosity is 0 for all alleles. Note that this method does not allow to compute the </w:t>
      </w:r>
      <w:r w:rsidR="004537DA" w:rsidRPr="004537DA">
        <w:rPr>
          <w:i/>
          <w:iCs/>
          <w:lang w:val="en-US"/>
        </w:rPr>
        <w:t>F</w:t>
      </w:r>
      <w:r w:rsidR="004537DA" w:rsidRPr="004537DA">
        <w:rPr>
          <w:i/>
          <w:iCs/>
          <w:vertAlign w:val="subscript"/>
          <w:lang w:val="en-US"/>
        </w:rPr>
        <w:t>is</w:t>
      </w:r>
      <w:r w:rsidR="004537DA">
        <w:rPr>
          <w:lang w:val="en-US"/>
        </w:rPr>
        <w:t xml:space="preserve"> and </w:t>
      </w:r>
      <w:r w:rsidR="004537DA" w:rsidRPr="004537DA">
        <w:rPr>
          <w:i/>
          <w:iCs/>
          <w:lang w:val="en-US"/>
        </w:rPr>
        <w:t>F</w:t>
      </w:r>
      <w:r w:rsidR="004537DA" w:rsidRPr="004537DA">
        <w:rPr>
          <w:i/>
          <w:iCs/>
          <w:vertAlign w:val="subscript"/>
          <w:lang w:val="en-US"/>
        </w:rPr>
        <w:t>it</w:t>
      </w:r>
      <w:r w:rsidR="004537DA">
        <w:rPr>
          <w:lang w:val="en-US"/>
        </w:rPr>
        <w:t xml:space="preserve">. </w:t>
      </w:r>
    </w:p>
    <w:p w14:paraId="2F0A662D" w14:textId="4C37F01D" w:rsidR="008148C6" w:rsidRPr="008148C6" w:rsidRDefault="004537DA" w:rsidP="0006022B">
      <w:pPr>
        <w:rPr>
          <w:lang w:val="en-US"/>
        </w:rPr>
      </w:pPr>
      <w:r>
        <w:rPr>
          <w:lang w:val="en-US"/>
        </w:rPr>
        <w:t xml:space="preserve">Weir and Hill also provide methods to estimate population-specific estimates </w:t>
      </w:r>
      <w:r w:rsidR="002B5B15" w:rsidRPr="002B5B15">
        <w:rPr>
          <w:i/>
          <w:iCs/>
          <w:lang w:val="en-US"/>
        </w:rPr>
        <w:t>β</w:t>
      </w:r>
      <w:r w:rsidR="002B5B15" w:rsidRPr="002B5B15">
        <w:rPr>
          <w:i/>
          <w:iCs/>
          <w:vertAlign w:val="subscript"/>
          <w:lang w:val="en-US"/>
        </w:rPr>
        <w:t>i</w:t>
      </w:r>
      <w:r w:rsidR="002B5B15">
        <w:rPr>
          <w:lang w:val="en-US"/>
        </w:rPr>
        <w:t xml:space="preserve"> (such that the average of </w:t>
      </w:r>
      <w:r w:rsidR="002B5B15" w:rsidRPr="002B5B15">
        <w:rPr>
          <w:i/>
          <w:iCs/>
          <w:lang w:val="en-US"/>
        </w:rPr>
        <w:t>β</w:t>
      </w:r>
      <w:r w:rsidR="002B5B15" w:rsidRPr="002B5B15">
        <w:rPr>
          <w:i/>
          <w:iCs/>
          <w:vertAlign w:val="subscript"/>
          <w:lang w:val="en-US"/>
        </w:rPr>
        <w:t>i</w:t>
      </w:r>
      <w:r w:rsidR="002B5B15">
        <w:rPr>
          <w:lang w:val="en-US"/>
        </w:rPr>
        <w:t xml:space="preserve"> over </w:t>
      </w:r>
      <w:r w:rsidR="002B5B15">
        <w:rPr>
          <w:i/>
          <w:iCs/>
          <w:lang w:val="en-US"/>
        </w:rPr>
        <w:t>i</w:t>
      </w:r>
      <w:r w:rsidR="002B5B15">
        <w:rPr>
          <w:lang w:val="en-US"/>
        </w:rPr>
        <w:t xml:space="preserve"> is </w:t>
      </w:r>
      <w:r w:rsidR="002B5B15" w:rsidRPr="002B5B15">
        <w:rPr>
          <w:i/>
          <w:iCs/>
          <w:lang w:val="en-US"/>
        </w:rPr>
        <w:t>β</w:t>
      </w:r>
      <w:r w:rsidR="002B5B15">
        <w:rPr>
          <w:i/>
          <w:iCs/>
          <w:vertAlign w:val="subscript"/>
          <w:lang w:val="en-US"/>
        </w:rPr>
        <w:t>W</w:t>
      </w:r>
      <w:r w:rsidR="002B5B15">
        <w:rPr>
          <w:lang w:val="en-US"/>
        </w:rPr>
        <w:t xml:space="preserve">), and pairwise estimates </w:t>
      </w:r>
      <w:r w:rsidR="002B5B15" w:rsidRPr="002B5B15">
        <w:rPr>
          <w:i/>
          <w:iCs/>
          <w:lang w:val="en-US"/>
        </w:rPr>
        <w:t>β</w:t>
      </w:r>
      <w:r w:rsidR="002B5B15" w:rsidRPr="002B5B15">
        <w:rPr>
          <w:i/>
          <w:iCs/>
          <w:vertAlign w:val="subscript"/>
          <w:lang w:val="en-US"/>
        </w:rPr>
        <w:t>i</w:t>
      </w:r>
      <w:r w:rsidR="002B5B15">
        <w:rPr>
          <w:i/>
          <w:iCs/>
          <w:vertAlign w:val="subscript"/>
          <w:lang w:val="en-US"/>
        </w:rPr>
        <w:t>i’</w:t>
      </w:r>
      <w:r w:rsidR="002B5B15">
        <w:rPr>
          <w:lang w:val="en-US"/>
        </w:rPr>
        <w:t xml:space="preserve"> between populations </w:t>
      </w:r>
      <w:r w:rsidR="002B5B15">
        <w:rPr>
          <w:i/>
          <w:iCs/>
          <w:lang w:val="en-US"/>
        </w:rPr>
        <w:t>i</w:t>
      </w:r>
      <w:r w:rsidR="002B5B15">
        <w:rPr>
          <w:lang w:val="en-US"/>
        </w:rPr>
        <w:t xml:space="preserve"> ≠ </w:t>
      </w:r>
      <w:r w:rsidR="002B5B15">
        <w:rPr>
          <w:i/>
          <w:iCs/>
          <w:lang w:val="en-US"/>
        </w:rPr>
        <w:t>i’</w:t>
      </w:r>
    </w:p>
    <w:p w14:paraId="08891A21" w14:textId="1CCBE45A" w:rsidR="008148C6" w:rsidRPr="008148C6" w:rsidRDefault="00000000" w:rsidP="0006022B">
      <w:pPr>
        <w:rPr>
          <w:lang w:val="en-US"/>
          <w:rPrChange w:id="709"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FC89302" w:rsidR="001A071B" w:rsidRPr="002B5B15"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70E7254" w14:textId="77777777" w:rsidR="002B5B15" w:rsidRPr="008148C6" w:rsidRDefault="00000000" w:rsidP="002B5B15">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5044A2AF" w14:textId="2200819B" w:rsidR="002B5B15" w:rsidRPr="008148C6" w:rsidRDefault="00000000" w:rsidP="002B5B15">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30FA700B" w14:textId="77777777" w:rsidR="004537DA" w:rsidRPr="00CA25B2" w:rsidRDefault="004537DA" w:rsidP="0006022B">
      <w:pPr>
        <w:rPr>
          <w:lang w:val="en-US"/>
        </w:rPr>
      </w:pPr>
    </w:p>
    <w:p w14:paraId="5AB642EA" w14:textId="742981CD" w:rsidR="00395B84" w:rsidRDefault="00395B84" w:rsidP="00CA25B2">
      <w:pPr>
        <w:pStyle w:val="Heading3"/>
        <w:numPr>
          <w:ilvl w:val="3"/>
          <w:numId w:val="14"/>
        </w:numPr>
      </w:pPr>
      <w:r>
        <w:lastRenderedPageBreak/>
        <w:t>Per-locus neutral genetics</w:t>
      </w:r>
    </w:p>
    <w:p w14:paraId="0BBF271E" w14:textId="3F7BD020" w:rsidR="00395B84" w:rsidRDefault="00395B84" w:rsidP="00395B84">
      <w:r>
        <w:t xml:space="preserve">If the Weir and Cockerham method is enabled, RangeShifter outputs an additional file </w:t>
      </w:r>
      <w:r w:rsidRPr="00CC483F">
        <w:rPr>
          <w:i/>
          <w:iCs/>
        </w:rPr>
        <w:t>Sim</w:t>
      </w:r>
      <w:r>
        <w:rPr>
          <w:i/>
          <w:iCs/>
        </w:rPr>
        <w:t>&lt;sim_nb&gt;</w:t>
      </w:r>
      <w:r w:rsidRPr="00CC483F">
        <w:rPr>
          <w:i/>
          <w:iCs/>
        </w:rPr>
        <w:t>_Land</w:t>
      </w:r>
      <w:r>
        <w:rPr>
          <w:i/>
          <w:iCs/>
        </w:rPr>
        <w:t>&lt;landscape_nb&gt;</w:t>
      </w:r>
      <w:r w:rsidRPr="00A73D4A">
        <w:t>_</w:t>
      </w:r>
      <w:r>
        <w:t>perLocusN</w:t>
      </w:r>
      <w:r w:rsidRPr="00A73D4A">
        <w:t>eutralGenetics</w:t>
      </w:r>
      <w:r>
        <w:t xml:space="preserve"> with one entry for each neutral locus:</w:t>
      </w:r>
    </w:p>
    <w:p w14:paraId="017B1482" w14:textId="5529DEB4" w:rsidR="00395B84" w:rsidRDefault="00395B84" w:rsidP="00395B84">
      <w:pPr>
        <w:pStyle w:val="ListParagraph"/>
        <w:numPr>
          <w:ilvl w:val="0"/>
          <w:numId w:val="79"/>
        </w:numPr>
      </w:pPr>
      <w:r>
        <w:t>Year</w:t>
      </w:r>
    </w:p>
    <w:p w14:paraId="4B1798EF" w14:textId="76953043" w:rsidR="00395B84" w:rsidRDefault="00395B84" w:rsidP="00395B84">
      <w:pPr>
        <w:pStyle w:val="ListParagraph"/>
        <w:numPr>
          <w:ilvl w:val="0"/>
          <w:numId w:val="79"/>
        </w:numPr>
      </w:pPr>
      <w:r>
        <w:t>RepSeason</w:t>
      </w:r>
    </w:p>
    <w:p w14:paraId="695EC88E" w14:textId="78F089F3" w:rsidR="00395B84" w:rsidRDefault="00395B84" w:rsidP="00395B84">
      <w:pPr>
        <w:pStyle w:val="ListParagraph"/>
        <w:numPr>
          <w:ilvl w:val="0"/>
          <w:numId w:val="79"/>
        </w:numPr>
      </w:pPr>
      <w:r>
        <w:t xml:space="preserve">Locus, the ID of locus </w:t>
      </w:r>
      <w:r w:rsidRPr="00395B84">
        <w:rPr>
          <w:i/>
          <w:iCs/>
        </w:rPr>
        <w:t>l</w:t>
      </w:r>
    </w:p>
    <w:p w14:paraId="02113691" w14:textId="453EAC9E" w:rsidR="00395B84" w:rsidRDefault="00395B84" w:rsidP="00395B84">
      <w:pPr>
        <w:pStyle w:val="ListParagraph"/>
        <w:numPr>
          <w:ilvl w:val="0"/>
          <w:numId w:val="79"/>
        </w:numPr>
      </w:pPr>
      <w:r w:rsidRPr="00395B84">
        <w:rPr>
          <w:i/>
          <w:iCs/>
        </w:rPr>
        <w:t>F</w:t>
      </w:r>
      <w:r w:rsidRPr="00395B84">
        <w:rPr>
          <w:i/>
          <w:iCs/>
          <w:vertAlign w:val="subscript"/>
        </w:rPr>
        <w:t>st</w:t>
      </w:r>
      <w:r w:rsidR="00586E62">
        <w:t xml:space="preserve">, the value of </w:t>
      </w:r>
      <w:r w:rsidR="00586E62" w:rsidRPr="00586E62">
        <w:rPr>
          <w:i/>
          <w:iCs/>
        </w:rPr>
        <w:t>F</w:t>
      </w:r>
      <w:r w:rsidR="00586E62" w:rsidRPr="00586E62">
        <w:rPr>
          <w:i/>
          <w:iCs/>
          <w:vertAlign w:val="subscript"/>
        </w:rPr>
        <w:t>st,l</w:t>
      </w:r>
      <w:r w:rsidR="00586E62" w:rsidRPr="00586E62">
        <w:rPr>
          <w:vertAlign w:val="subscript"/>
        </w:rPr>
        <w:t xml:space="preserve"> </w:t>
      </w:r>
      <w:r w:rsidR="00586E62">
        <w:t xml:space="preserve">for locus </w:t>
      </w:r>
      <w:r w:rsidR="00586E62">
        <w:rPr>
          <w:i/>
          <w:iCs/>
        </w:rPr>
        <w:t>l</w:t>
      </w:r>
    </w:p>
    <w:p w14:paraId="5AAB4B95" w14:textId="597699C3" w:rsidR="00395B84" w:rsidRDefault="00395B84" w:rsidP="00395B84">
      <w:pPr>
        <w:pStyle w:val="ListParagraph"/>
        <w:numPr>
          <w:ilvl w:val="0"/>
          <w:numId w:val="79"/>
        </w:numPr>
      </w:pPr>
      <w:r w:rsidRPr="00395B84">
        <w:rPr>
          <w:i/>
          <w:iCs/>
        </w:rPr>
        <w:t>F</w:t>
      </w:r>
      <w:r w:rsidRPr="00395B84">
        <w:rPr>
          <w:i/>
          <w:iCs/>
          <w:vertAlign w:val="subscript"/>
        </w:rPr>
        <w:t>is</w:t>
      </w:r>
      <w:r w:rsidR="00586E62">
        <w:t xml:space="preserve">, the value of </w:t>
      </w:r>
      <w:r w:rsidR="00586E62" w:rsidRPr="00586E62">
        <w:rPr>
          <w:i/>
          <w:iCs/>
        </w:rPr>
        <w:t>F</w:t>
      </w:r>
      <w:r w:rsidR="00586E62">
        <w:rPr>
          <w:i/>
          <w:iCs/>
          <w:vertAlign w:val="subscript"/>
        </w:rPr>
        <w:t>is</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r>
        <w:t xml:space="preserve"> </w:t>
      </w:r>
    </w:p>
    <w:p w14:paraId="3DC1F172" w14:textId="30619F84" w:rsidR="00395B84" w:rsidRDefault="00395B84" w:rsidP="00395B84">
      <w:pPr>
        <w:pStyle w:val="ListParagraph"/>
        <w:numPr>
          <w:ilvl w:val="0"/>
          <w:numId w:val="79"/>
        </w:numPr>
      </w:pPr>
      <w:r w:rsidRPr="00395B84">
        <w:rPr>
          <w:i/>
          <w:iCs/>
        </w:rPr>
        <w:t>F</w:t>
      </w:r>
      <w:r w:rsidRPr="00395B84">
        <w:rPr>
          <w:i/>
          <w:iCs/>
          <w:vertAlign w:val="subscript"/>
        </w:rPr>
        <w:t>it</w:t>
      </w:r>
      <w:r w:rsidR="00586E62">
        <w:t xml:space="preserve">, the value of </w:t>
      </w:r>
      <w:r w:rsidR="00586E62" w:rsidRPr="00586E62">
        <w:rPr>
          <w:i/>
          <w:iCs/>
        </w:rPr>
        <w:t>F</w:t>
      </w:r>
      <w:r w:rsidR="00586E62">
        <w:rPr>
          <w:i/>
          <w:iCs/>
          <w:vertAlign w:val="subscript"/>
        </w:rPr>
        <w:t>it</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p>
    <w:p w14:paraId="535CB52B" w14:textId="75D5C462" w:rsidR="00395B84" w:rsidRDefault="00586E62" w:rsidP="00395B84">
      <w:pPr>
        <w:pStyle w:val="ListParagraph"/>
        <w:numPr>
          <w:ilvl w:val="0"/>
          <w:numId w:val="79"/>
        </w:numPr>
      </w:pPr>
      <w:r>
        <w:t>Het, the sample-level observed heterozygosity (</w:t>
      </w:r>
      <w:r w:rsidRPr="00586E62">
        <w:rPr>
          <w:i/>
          <w:iCs/>
        </w:rPr>
        <w:t>H</w:t>
      </w:r>
      <w:r w:rsidRPr="00586E62">
        <w:rPr>
          <w:i/>
          <w:iCs/>
          <w:vertAlign w:val="subscript"/>
        </w:rPr>
        <w:t>o</w:t>
      </w:r>
      <w:r>
        <w:t xml:space="preserve">) for locus </w:t>
      </w:r>
      <w:r w:rsidRPr="00586E62">
        <w:rPr>
          <w:i/>
          <w:iCs/>
        </w:rPr>
        <w:t>l</w:t>
      </w:r>
    </w:p>
    <w:p w14:paraId="1C73E349" w14:textId="509FB7FE" w:rsidR="00395B84" w:rsidRDefault="00395B84" w:rsidP="00395B84">
      <w:pPr>
        <w:pStyle w:val="ListParagraph"/>
        <w:numPr>
          <w:ilvl w:val="0"/>
          <w:numId w:val="79"/>
        </w:numPr>
      </w:pPr>
      <w:r>
        <w:t xml:space="preserve">One column </w:t>
      </w:r>
      <w:r w:rsidRPr="00586E62">
        <w:rPr>
          <w:i/>
          <w:iCs/>
        </w:rPr>
        <w:t>patch_&lt;i&gt;_het</w:t>
      </w:r>
      <w:r>
        <w:t xml:space="preserve"> for each patch </w:t>
      </w:r>
      <w:r w:rsidR="00586E62" w:rsidRPr="00586E62">
        <w:rPr>
          <w:i/>
          <w:iCs/>
        </w:rPr>
        <w:t>i</w:t>
      </w:r>
      <w:r>
        <w:t xml:space="preserve"> in the sample</w:t>
      </w:r>
      <w:r w:rsidR="00586E62">
        <w:t xml:space="preserve">, indicating </w:t>
      </w:r>
      <w:r w:rsidR="00586E62" w:rsidRPr="00586E62">
        <w:rPr>
          <w:i/>
          <w:iCs/>
        </w:rPr>
        <w:t>H</w:t>
      </w:r>
      <w:r w:rsidR="00586E62" w:rsidRPr="00586E62">
        <w:rPr>
          <w:i/>
          <w:iCs/>
          <w:vertAlign w:val="subscript"/>
        </w:rPr>
        <w:t>o</w:t>
      </w:r>
      <w:r w:rsidR="00586E62">
        <w:t xml:space="preserve"> for patch </w:t>
      </w:r>
      <w:r w:rsidR="00586E62" w:rsidRPr="00586E62">
        <w:rPr>
          <w:i/>
          <w:iCs/>
        </w:rPr>
        <w:t>i</w:t>
      </w:r>
      <w:r w:rsidR="00586E62">
        <w:t xml:space="preserve"> and locus </w:t>
      </w:r>
      <w:r w:rsidR="00586E62" w:rsidRPr="00586E62">
        <w:rPr>
          <w:i/>
          <w:iCs/>
        </w:rPr>
        <w:t>l</w:t>
      </w:r>
      <w:r w:rsidR="00B134C1">
        <w:t>. If patches have been sampled with the “random_occupied”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395B84" w:rsidRDefault="00395B84" w:rsidP="00395B84"/>
    <w:p w14:paraId="17F27BB4" w14:textId="77777777" w:rsidR="00395B84" w:rsidRPr="00395B84" w:rsidRDefault="00395B84" w:rsidP="00395B84"/>
    <w:p w14:paraId="48A6C7A5" w14:textId="589EAF41" w:rsidR="0006022B" w:rsidRDefault="0006022B" w:rsidP="00CA25B2">
      <w:pPr>
        <w:pStyle w:val="Heading3"/>
        <w:numPr>
          <w:ilvl w:val="3"/>
          <w:numId w:val="14"/>
        </w:numPr>
      </w:pPr>
      <w:r>
        <w:t>Pairwise patch neutral genetics</w:t>
      </w:r>
    </w:p>
    <w:p w14:paraId="2C1515BF" w14:textId="0AC42FD8" w:rsidR="0094264F" w:rsidRPr="00395B84" w:rsidRDefault="00395B84" w:rsidP="00FD4B9B">
      <w:r>
        <w:t>If the Weir and Hill method is enabled, a</w:t>
      </w:r>
      <w:r w:rsidR="009661DB">
        <w:t xml:space="preserve"> pairwise </w:t>
      </w:r>
      <w:r w:rsidR="009661DB" w:rsidRPr="00395B84">
        <w:rPr>
          <w:i/>
          <w:iCs/>
        </w:rPr>
        <w:t>F</w:t>
      </w:r>
      <w:r w:rsidR="009661DB" w:rsidRPr="00395B84">
        <w:rPr>
          <w:i/>
          <w:iCs/>
          <w:vertAlign w:val="subscript"/>
          <w:rPrChange w:id="710" w:author="Pannetier, Theo" w:date="2024-06-05T14:25:00Z">
            <w:rPr/>
          </w:rPrChange>
        </w:rPr>
        <w:t>st</w:t>
      </w:r>
      <w:r w:rsidR="009661DB">
        <w:t xml:space="preserve"> matrix is constituted and filled</w:t>
      </w:r>
      <w:r w:rsidR="0094264F">
        <w:t xml:space="preserve"> </w:t>
      </w:r>
      <w:r>
        <w:t xml:space="preserve">with the corresponding values of </w:t>
      </w:r>
      <w:r w:rsidRPr="002B5B15">
        <w:rPr>
          <w:i/>
          <w:iCs/>
          <w:lang w:val="en-US"/>
        </w:rPr>
        <w:t>β</w:t>
      </w:r>
      <w:r w:rsidRPr="002B5B15">
        <w:rPr>
          <w:i/>
          <w:iCs/>
          <w:vertAlign w:val="subscript"/>
          <w:lang w:val="en-US"/>
        </w:rPr>
        <w:t>i</w:t>
      </w:r>
      <w:r>
        <w:rPr>
          <w:i/>
          <w:iCs/>
          <w:vertAlign w:val="subscript"/>
          <w:lang w:val="en-US"/>
        </w:rPr>
        <w:t>i’</w:t>
      </w:r>
      <w:r>
        <w:t xml:space="preserve"> </w:t>
      </w:r>
      <w:r w:rsidR="00FD4B9B">
        <w:t xml:space="preserve">for each pair </w:t>
      </w:r>
      <w:r w:rsidR="0094264F">
        <w:t>of patches in the sample</w:t>
      </w:r>
      <w:r>
        <w:t xml:space="preserve">. Values of </w:t>
      </w:r>
      <w:r w:rsidRPr="002B5B15">
        <w:rPr>
          <w:i/>
          <w:iCs/>
          <w:lang w:val="en-US"/>
        </w:rPr>
        <w:t>β</w:t>
      </w:r>
      <w:r w:rsidRPr="002B5B15">
        <w:rPr>
          <w:i/>
          <w:iCs/>
          <w:vertAlign w:val="subscript"/>
          <w:lang w:val="en-US"/>
        </w:rPr>
        <w:t>i</w:t>
      </w:r>
      <w:r>
        <w:rPr>
          <w:i/>
          <w:iCs/>
          <w:lang w:val="en-US"/>
        </w:rPr>
        <w:t xml:space="preserve"> </w:t>
      </w:r>
      <w:r>
        <w:rPr>
          <w:lang w:val="en-US"/>
        </w:rPr>
        <w:t>are also computed along the diagonal.</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F6120F9" w14:textId="5D4A7DF5" w:rsidR="002A2B71" w:rsidRPr="0006022B" w:rsidRDefault="009661DB" w:rsidP="00395B84">
      <w:pPr>
        <w:pStyle w:val="ListParagraph"/>
        <w:numPr>
          <w:ilvl w:val="0"/>
          <w:numId w:val="73"/>
        </w:numPr>
      </w:pPr>
      <w:r>
        <w:t>Pairwise F</w:t>
      </w:r>
      <w:r w:rsidRPr="002A2B71">
        <w:rPr>
          <w:vertAlign w:val="subscript"/>
        </w:rPr>
        <w:t>st</w:t>
      </w:r>
    </w:p>
    <w:p w14:paraId="7016F758" w14:textId="7A14DD6C" w:rsidR="0067520E" w:rsidRPr="00D123FB" w:rsidRDefault="0067520E" w:rsidP="009E434A">
      <w:pPr>
        <w:pStyle w:val="Heading3"/>
        <w:numPr>
          <w:ilvl w:val="2"/>
          <w:numId w:val="14"/>
        </w:numPr>
      </w:pPr>
      <w:r w:rsidRPr="00D123FB">
        <w:lastRenderedPageBreak/>
        <w:t>Traits</w:t>
      </w:r>
      <w:bookmarkEnd w:id="679"/>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711" w:name="_Toc54110093"/>
      <w:r w:rsidRPr="00D123FB">
        <w:t xml:space="preserve">Connectivity </w:t>
      </w:r>
      <w:r w:rsidRPr="00C11307">
        <w:t>matrix</w:t>
      </w:r>
      <w:bookmarkEnd w:id="711"/>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r>
        <w:rPr>
          <w:i/>
        </w:rPr>
        <w:t>StartPatch</w:t>
      </w:r>
      <w:r w:rsidRPr="00D123FB">
        <w:t>)</w:t>
      </w:r>
    </w:p>
    <w:p w14:paraId="04DA5C21" w14:textId="77777777" w:rsidR="0067520E" w:rsidRPr="00D123FB" w:rsidRDefault="0067520E" w:rsidP="00236CD2">
      <w:pPr>
        <w:pStyle w:val="Numbered"/>
      </w:pPr>
      <w:r>
        <w:t>ID number of settlement patch</w:t>
      </w:r>
      <w:r w:rsidRPr="00D123FB">
        <w:t xml:space="preserve"> (</w:t>
      </w:r>
      <w:r>
        <w:rPr>
          <w:i/>
        </w:rPr>
        <w:t>EndPatch</w:t>
      </w:r>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r>
        <w:rPr>
          <w:i/>
        </w:rPr>
        <w:t>StartPatch</w:t>
      </w:r>
      <w:r>
        <w:t xml:space="preserve"> to</w:t>
      </w:r>
      <w:r w:rsidRPr="00D123FB">
        <w:t xml:space="preserve"> </w:t>
      </w:r>
      <w:r>
        <w:rPr>
          <w:i/>
        </w:rPr>
        <w:t>EndPatch</w:t>
      </w:r>
      <w:r w:rsidRPr="00D123FB">
        <w:t xml:space="preserve"> (</w:t>
      </w:r>
      <w:r w:rsidRPr="00D123FB">
        <w:rPr>
          <w:i/>
        </w:rPr>
        <w:t>NInd</w:t>
      </w:r>
      <w:r>
        <w:rPr>
          <w:i/>
        </w:rPr>
        <w:t>s</w:t>
      </w:r>
      <w:r w:rsidRPr="00D123FB">
        <w:t>)</w:t>
      </w:r>
    </w:p>
    <w:p w14:paraId="13786778" w14:textId="0A30314D" w:rsidR="005D0B95" w:rsidRDefault="005D0B95" w:rsidP="005D0B95">
      <w:bookmarkStart w:id="712" w:name="_Examples_&amp;_Tutorials"/>
      <w:bookmarkEnd w:id="712"/>
      <w:r w:rsidRPr="005D0B95">
        <w:t xml:space="preserve">The rows having </w:t>
      </w:r>
      <w:r>
        <w:t xml:space="preserve">an entry of </w:t>
      </w:r>
      <w:r w:rsidRPr="005D0B95">
        <w:t>-999 are sum</w:t>
      </w:r>
      <w:r>
        <w:t>mary rows, showing the total number</w:t>
      </w:r>
      <w:r w:rsidRPr="005D0B95">
        <w:t xml:space="preserve"> of successful emigrants from a patch (</w:t>
      </w:r>
      <w:r>
        <w:t>if EndPatch = -999) and the total number</w:t>
      </w:r>
      <w:r w:rsidRPr="005D0B95">
        <w:t xml:space="preserve"> of successful immigrants into a patch (</w:t>
      </w:r>
      <w:r>
        <w:t>if StartPatch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13" w:name="_Heat_maps"/>
      <w:bookmarkStart w:id="714" w:name="_Toc54110094"/>
      <w:bookmarkEnd w:id="713"/>
      <w:r>
        <w:t>Heat maps</w:t>
      </w:r>
      <w:bookmarkEnd w:id="714"/>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831B81">
        <w:rPr>
          <w:i/>
        </w:rPr>
        <w:t>Output_Maps</w:t>
      </w:r>
      <w:r>
        <w:t xml:space="preserve"> folder for 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15" w:name="_Toc54110095"/>
      <w:r>
        <w:lastRenderedPageBreak/>
        <w:t>Log file</w:t>
      </w:r>
      <w:bookmarkEnd w:id="715"/>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16" w:name="_Toc54110096"/>
      <w:r w:rsidRPr="00D123FB">
        <w:lastRenderedPageBreak/>
        <w:t>Examples &amp; Tutorials</w:t>
      </w:r>
      <w:bookmarkEnd w:id="716"/>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17" w:name="_Exercise_1"/>
      <w:bookmarkStart w:id="718" w:name="_Toc54110097"/>
      <w:bookmarkEnd w:id="717"/>
      <w:r w:rsidRPr="00D123FB">
        <w:t>Exercise 1</w:t>
      </w:r>
      <w:bookmarkEnd w:id="718"/>
      <w:r w:rsidRPr="00D123FB">
        <w:t xml:space="preserve"> </w:t>
      </w:r>
    </w:p>
    <w:p w14:paraId="47B3483B" w14:textId="0191D9FF" w:rsidR="0067520E" w:rsidRPr="00D123FB" w:rsidRDefault="00301C87" w:rsidP="009E434A">
      <w:pPr>
        <w:pStyle w:val="Heading3"/>
        <w:numPr>
          <w:ilvl w:val="2"/>
          <w:numId w:val="14"/>
        </w:numPr>
      </w:pPr>
      <w:bookmarkStart w:id="719" w:name="_Toc54110098"/>
      <w:r>
        <w:t>R</w:t>
      </w:r>
      <w:r w:rsidR="0067520E" w:rsidRPr="00D123FB">
        <w:t>ange expansion, long-distance dispersal and environmental stochasticity</w:t>
      </w:r>
      <w:bookmarkEnd w:id="719"/>
    </w:p>
    <w:p w14:paraId="43E6EAA8" w14:textId="77777777" w:rsidR="0067520E" w:rsidRPr="00D123FB" w:rsidRDefault="0067520E" w:rsidP="00C57BF9">
      <w:pPr>
        <w:rPr>
          <w:szCs w:val="24"/>
        </w:rPr>
      </w:pPr>
      <w:r w:rsidRPr="00D123FB">
        <w:rPr>
          <w:szCs w:val="24"/>
        </w:rPr>
        <w:t xml:space="preserve">This is an example of how RangeShifter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r w:rsidRPr="00744096">
        <w:rPr>
          <w:b/>
          <w:i/>
        </w:rPr>
        <w:t>Output_Maps</w:t>
      </w:r>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20" w:name="_Exercise_2"/>
      <w:bookmarkStart w:id="721" w:name="_Toc54110099"/>
      <w:bookmarkEnd w:id="720"/>
      <w:r w:rsidRPr="00D123FB">
        <w:t>Exercise 2</w:t>
      </w:r>
      <w:bookmarkEnd w:id="721"/>
      <w:r w:rsidRPr="00D123FB">
        <w:t xml:space="preserve"> </w:t>
      </w:r>
    </w:p>
    <w:p w14:paraId="2995979E" w14:textId="77777777" w:rsidR="0067520E" w:rsidRPr="00D123FB" w:rsidRDefault="0067520E" w:rsidP="009E434A">
      <w:pPr>
        <w:pStyle w:val="Heading3"/>
        <w:numPr>
          <w:ilvl w:val="2"/>
          <w:numId w:val="14"/>
        </w:numPr>
      </w:pPr>
      <w:bookmarkStart w:id="722" w:name="_Toc54110100"/>
      <w:r>
        <w:t>Landscape-</w:t>
      </w:r>
      <w:r w:rsidRPr="00D123FB">
        <w:t xml:space="preserve">scale connectivity, matrix permeability and dispersal </w:t>
      </w:r>
      <w:r>
        <w:t>behaviour</w:t>
      </w:r>
      <w:bookmarkEnd w:id="722"/>
      <w:r w:rsidR="00EC4BC7">
        <w:t xml:space="preserve">   </w:t>
      </w:r>
    </w:p>
    <w:p w14:paraId="6AE65C3E" w14:textId="77777777" w:rsidR="0067520E" w:rsidRPr="00D123FB" w:rsidRDefault="0067520E" w:rsidP="009704C4">
      <w:r w:rsidRPr="00D123FB">
        <w:t>In our second example, RangeShifter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7pt" o:ole="">
            <v:imagedata r:id="rId85" o:title=""/>
          </v:shape>
          <o:OLEObject Type="Embed" ProgID="Equation.3" ShapeID="_x0000_i1027" DrawAspect="Content" ObjectID="_1790777289"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RangeShifter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RangeShifter can incorporate more complexity in the way that movement is </w:t>
      </w:r>
      <w:r>
        <w:t>modelled</w:t>
      </w:r>
      <w:r w:rsidRPr="00D123FB">
        <w:t xml:space="preserve">. In this case, we relaxed the unrealistic assumption that the per-step mortality is constant across all the land-cover types, and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23" w:name="_Exercise_3"/>
      <w:bookmarkStart w:id="724" w:name="_Toc54110101"/>
      <w:bookmarkEnd w:id="723"/>
      <w:r w:rsidRPr="00D123FB">
        <w:t>Exercise 3</w:t>
      </w:r>
      <w:bookmarkEnd w:id="724"/>
    </w:p>
    <w:p w14:paraId="14125AE0" w14:textId="77777777" w:rsidR="0067520E" w:rsidRPr="00D123FB" w:rsidRDefault="0067520E" w:rsidP="009E434A">
      <w:pPr>
        <w:pStyle w:val="Heading3"/>
        <w:numPr>
          <w:ilvl w:val="2"/>
          <w:numId w:val="14"/>
        </w:numPr>
      </w:pPr>
      <w:bookmarkStart w:id="725" w:name="_Toc54110102"/>
      <w:r w:rsidRPr="00D123FB">
        <w:t>Evolution of dispersal during range shifting</w:t>
      </w:r>
      <w:bookmarkEnd w:id="725"/>
    </w:p>
    <w:p w14:paraId="1F351221" w14:textId="77777777" w:rsidR="0067520E" w:rsidRPr="00D123FB" w:rsidRDefault="0067520E" w:rsidP="00C57BF9">
      <w:pPr>
        <w:rPr>
          <w:szCs w:val="24"/>
        </w:rPr>
      </w:pPr>
      <w:r w:rsidRPr="00D123FB">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RangeShifter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RangeShifter.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r w:rsidRPr="00D123FB">
        <w:rPr>
          <w:i/>
        </w:rPr>
        <w:t>Rmax</w:t>
      </w:r>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r>
        <w:rPr>
          <w:i/>
        </w:rPr>
        <w:t>S.d.</w:t>
      </w:r>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s.d.</w:t>
      </w:r>
      <w:r w:rsidRPr="005920E3">
        <w:t xml:space="preserve"> to 0.3 and the </w:t>
      </w:r>
      <w:r w:rsidRPr="007203E6">
        <w:rPr>
          <w:i/>
        </w:rPr>
        <w:t>Mutation s.d.</w:t>
      </w:r>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r w:rsidRPr="007203E6">
        <w:rPr>
          <w:i/>
        </w:rPr>
        <w:t>Output_Maps</w:t>
      </w:r>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r w:rsidRPr="005920E3">
        <w:rPr>
          <w:rFonts w:cs="Times New Roman"/>
          <w:i/>
          <w:szCs w:val="24"/>
          <w:lang w:val="en-GB"/>
        </w:rPr>
        <w:t>Inds</w:t>
      </w:r>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r w:rsidRPr="007446D2">
        <w:rPr>
          <w:i/>
        </w:rPr>
        <w:t>S.d.</w:t>
      </w:r>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26" w:name="_Toc54110103"/>
      <w:r w:rsidRPr="00D123FB">
        <w:t xml:space="preserve">Exercise </w:t>
      </w:r>
      <w:r>
        <w:t>4</w:t>
      </w:r>
      <w:bookmarkEnd w:id="726"/>
      <w:r w:rsidRPr="00D123FB">
        <w:t xml:space="preserve"> </w:t>
      </w:r>
      <w:bookmarkStart w:id="727" w:name="exercise4"/>
      <w:bookmarkEnd w:id="727"/>
    </w:p>
    <w:p w14:paraId="73516BA4" w14:textId="77777777" w:rsidR="0067520E" w:rsidRPr="00D123FB" w:rsidRDefault="0067520E" w:rsidP="009E434A">
      <w:pPr>
        <w:pStyle w:val="Heading3"/>
        <w:numPr>
          <w:ilvl w:val="2"/>
          <w:numId w:val="14"/>
        </w:numPr>
      </w:pPr>
      <w:bookmarkStart w:id="728" w:name="_Toc54110104"/>
      <w:r>
        <w:t>Landscape-scale connectivity</w:t>
      </w:r>
      <w:r w:rsidRPr="00D123FB">
        <w:t xml:space="preserve"> </w:t>
      </w:r>
      <w:r>
        <w:t>in batch mode</w:t>
      </w:r>
      <w:bookmarkEnd w:id="728"/>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RangeShifter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r w:rsidRPr="00D55D65">
        <w:rPr>
          <w:i/>
        </w:rPr>
        <w:t>ParameterFile</w:t>
      </w:r>
      <w:r>
        <w:t xml:space="preserve"> governs the content of all other input files (except the </w:t>
      </w:r>
      <w:r w:rsidRPr="0044544A">
        <w:rPr>
          <w:i/>
        </w:rPr>
        <w:t>LandFile</w:t>
      </w:r>
      <w:r>
        <w:t xml:space="preserve">), which therefore must also specify parameters for a single simulation numbered 1. Some columns in the file hold the value -9; this is a place-holder for parameters which are not needed in this particular exercise, e.g. </w:t>
      </w:r>
      <w:r w:rsidRPr="0044544A">
        <w:rPr>
          <w:i/>
        </w:rPr>
        <w:t>GradSteep</w:t>
      </w:r>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r w:rsidRPr="00D55D65">
        <w:rPr>
          <w:i/>
        </w:rPr>
        <w:t>ParameterFile</w:t>
      </w:r>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r w:rsidRPr="0044544A">
        <w:rPr>
          <w:i/>
          <w:szCs w:val="24"/>
        </w:rPr>
        <w:t>LandFile</w:t>
      </w:r>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r w:rsidRPr="0044544A">
        <w:rPr>
          <w:i/>
          <w:szCs w:val="24"/>
        </w:rPr>
        <w:t>LandscapeFile</w:t>
      </w:r>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RangeShifter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r w:rsidRPr="00BD4FC6">
        <w:rPr>
          <w:i/>
          <w:szCs w:val="24"/>
        </w:rPr>
        <w:t>LandFile</w:t>
      </w:r>
      <w:r>
        <w:rPr>
          <w:szCs w:val="24"/>
        </w:rPr>
        <w:t xml:space="preserve"> specifies an initial distribution file (</w:t>
      </w:r>
      <w:r w:rsidRPr="0044544A">
        <w:rPr>
          <w:i/>
          <w:szCs w:val="24"/>
        </w:rPr>
        <w:t>SpDistFile</w:t>
      </w:r>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r w:rsidRPr="00BD4FC6">
        <w:rPr>
          <w:i/>
          <w:szCs w:val="24"/>
        </w:rPr>
        <w:t>LandFile</w:t>
      </w:r>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r w:rsidRPr="0044544A">
        <w:rPr>
          <w:i/>
          <w:szCs w:val="24"/>
        </w:rPr>
        <w:t>TransMatrixFile</w:t>
      </w:r>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r w:rsidRPr="00F102DA">
        <w:rPr>
          <w:i/>
          <w:szCs w:val="24"/>
        </w:rPr>
        <w:t>StageStructFile</w:t>
      </w:r>
      <w:r>
        <w:rPr>
          <w:szCs w:val="24"/>
        </w:rPr>
        <w:t xml:space="preserve"> indicates that the population exhibits density dependence in fecundity (</w:t>
      </w:r>
      <w:r w:rsidRPr="0061290E">
        <w:rPr>
          <w:i/>
          <w:szCs w:val="24"/>
        </w:rPr>
        <w:t>FecDensDep</w:t>
      </w:r>
      <w:r>
        <w:rPr>
          <w:szCs w:val="24"/>
        </w:rPr>
        <w:t xml:space="preserve">), but not in development or survival. Moreover, there are three columns in the </w:t>
      </w:r>
      <w:r w:rsidRPr="0044544A">
        <w:rPr>
          <w:i/>
          <w:szCs w:val="24"/>
        </w:rPr>
        <w:t>StageStructFile</w:t>
      </w:r>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r w:rsidRPr="0044544A">
        <w:rPr>
          <w:i/>
          <w:szCs w:val="24"/>
        </w:rPr>
        <w:t>SexDep</w:t>
      </w:r>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Movt Process</w:t>
      </w:r>
      <w:r>
        <w:rPr>
          <w:szCs w:val="24"/>
        </w:rPr>
        <w:t xml:space="preserve"> respectively; different formats would apply if transfer were by the kernel or CRW methods. In the </w:t>
      </w:r>
      <w:r w:rsidRPr="00603D35">
        <w:rPr>
          <w:i/>
          <w:szCs w:val="24"/>
        </w:rPr>
        <w:t>TransferFile</w:t>
      </w:r>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r w:rsidRPr="0044544A">
        <w:rPr>
          <w:i/>
          <w:szCs w:val="24"/>
        </w:rPr>
        <w:t>MortHab</w:t>
      </w:r>
      <w:r>
        <w:rPr>
          <w:szCs w:val="24"/>
        </w:rPr>
        <w:t xml:space="preserve"> columns, even though in this exercise, step-dependent mortality risk is not habitat-dependent. Note that the number of </w:t>
      </w:r>
      <w:r w:rsidRPr="00535830">
        <w:rPr>
          <w:i/>
          <w:szCs w:val="24"/>
        </w:rPr>
        <w:t>MortHab</w:t>
      </w:r>
      <w:r>
        <w:rPr>
          <w:szCs w:val="24"/>
        </w:rPr>
        <w:t xml:space="preserve"> and </w:t>
      </w:r>
      <w:r>
        <w:rPr>
          <w:i/>
          <w:szCs w:val="24"/>
        </w:rPr>
        <w:t>CostHab</w:t>
      </w:r>
      <w:r>
        <w:rPr>
          <w:szCs w:val="24"/>
        </w:rPr>
        <w:t xml:space="preserve"> columns depends on the parameter </w:t>
      </w:r>
      <w:r w:rsidRPr="0044544A">
        <w:rPr>
          <w:i/>
          <w:szCs w:val="24"/>
        </w:rPr>
        <w:t>MaxHabitats</w:t>
      </w:r>
      <w:r>
        <w:rPr>
          <w:szCs w:val="24"/>
        </w:rPr>
        <w:t xml:space="preserve"> in the </w:t>
      </w:r>
      <w:r w:rsidRPr="0044544A">
        <w:rPr>
          <w:i/>
          <w:szCs w:val="24"/>
        </w:rPr>
        <w:t>Control file</w:t>
      </w:r>
      <w:r>
        <w:rPr>
          <w:szCs w:val="24"/>
        </w:rPr>
        <w:t xml:space="preserve">, which may be greater than the number of habitats in any particular </w:t>
      </w:r>
      <w:r w:rsidRPr="0044544A">
        <w:rPr>
          <w:i/>
          <w:szCs w:val="24"/>
        </w:rPr>
        <w:t>LandscapeFile</w:t>
      </w:r>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29" w:author="Pannetier, Theo" w:date="2024-06-08T21:15:00Z"/>
          <w:szCs w:val="24"/>
        </w:rPr>
      </w:pPr>
      <w:del w:id="730"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31" w:author="Pannetier, Theo" w:date="2024-06-08T21:13:00Z"/>
          <w:szCs w:val="24"/>
        </w:rPr>
      </w:pPr>
      <w:ins w:id="732" w:author="Pannetier, Theo" w:date="2024-06-08T21:16:00Z">
        <w:r>
          <w:rPr>
            <w:szCs w:val="24"/>
          </w:rPr>
          <w:t xml:space="preserve">Move the RangeShifter batch executable into the project directory (i.e., in the same folder containing the Inputs, Output_Maps </w:t>
        </w:r>
      </w:ins>
      <w:ins w:id="733" w:author="Pannetier, Theo" w:date="2024-06-08T21:17:00Z">
        <w:r>
          <w:rPr>
            <w:szCs w:val="24"/>
          </w:rPr>
          <w:t>and Outputs folder for this exercise</w:t>
        </w:r>
      </w:ins>
      <w:ins w:id="734" w:author="Pannetier, Theo" w:date="2024-06-08T21:16:00Z">
        <w:r>
          <w:rPr>
            <w:szCs w:val="24"/>
          </w:rPr>
          <w:t>)</w:t>
        </w:r>
      </w:ins>
      <w:ins w:id="735" w:author="Pannetier, Theo" w:date="2024-06-08T21:17:00Z">
        <w:r>
          <w:rPr>
            <w:szCs w:val="24"/>
          </w:rPr>
          <w:t xml:space="preserve"> and open it to run the batch mode fr</w:t>
        </w:r>
      </w:ins>
      <w:ins w:id="736" w:author="Pannetier, Theo" w:date="2024-06-08T21:18:00Z">
        <w:r>
          <w:rPr>
            <w:szCs w:val="24"/>
          </w:rPr>
          <w:t xml:space="preserve">om the </w:t>
        </w:r>
        <w:r w:rsidRPr="002B6FD4">
          <w:rPr>
            <w:i/>
            <w:iCs/>
            <w:szCs w:val="24"/>
            <w:rPrChange w:id="737"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in order to demonstrate how to deal with input errors. Note the details of the error message, and then </w:t>
      </w:r>
      <w:del w:id="738"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39" w:author="Pannetier, Theo" w:date="2024-06-08T21:09:00Z">
        <w:r w:rsidR="002B6FD4">
          <w:rPr>
            <w:szCs w:val="24"/>
          </w:rPr>
          <w:t>close the program</w:t>
        </w:r>
      </w:ins>
      <w:r>
        <w:rPr>
          <w:szCs w:val="24"/>
        </w:rPr>
        <w:t xml:space="preserve">. </w:t>
      </w:r>
      <w:ins w:id="740" w:author="Pannetier, Theo" w:date="2024-06-08T21:09:00Z">
        <w:r w:rsidR="002B6FD4">
          <w:rPr>
            <w:szCs w:val="24"/>
          </w:rPr>
          <w:t>T</w:t>
        </w:r>
      </w:ins>
      <w:del w:id="741"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r w:rsidRPr="0044544A">
        <w:rPr>
          <w:i/>
          <w:szCs w:val="24"/>
        </w:rPr>
        <w:t>PropMales</w:t>
      </w:r>
      <w:r>
        <w:rPr>
          <w:szCs w:val="24"/>
        </w:rPr>
        <w:t xml:space="preserve"> column of line 1 of the </w:t>
      </w:r>
      <w:r w:rsidRPr="0044544A">
        <w:rPr>
          <w:i/>
          <w:szCs w:val="24"/>
        </w:rPr>
        <w:t>ParameterFile</w:t>
      </w:r>
      <w:r>
        <w:rPr>
          <w:szCs w:val="24"/>
        </w:rPr>
        <w:t xml:space="preserve">. Open the file </w:t>
      </w:r>
      <w:r w:rsidRPr="0044544A">
        <w:rPr>
          <w:i/>
          <w:szCs w:val="24"/>
        </w:rPr>
        <w:t>ParameterFile_ex4.txt</w:t>
      </w:r>
      <w:r>
        <w:rPr>
          <w:szCs w:val="24"/>
        </w:rPr>
        <w:t xml:space="preserve">, change the value of 0 for </w:t>
      </w:r>
      <w:r w:rsidRPr="00F12B80">
        <w:rPr>
          <w:i/>
          <w:szCs w:val="24"/>
        </w:rPr>
        <w:t>PropMales</w:t>
      </w:r>
      <w:r>
        <w:rPr>
          <w:szCs w:val="24"/>
        </w:rPr>
        <w:t xml:space="preserve"> to the correct value of 0.5 for the balanced sex-ratio population being simulated in this exercise, and save the file. Note that any errors in the </w:t>
      </w:r>
      <w:r w:rsidRPr="00F12B80">
        <w:rPr>
          <w:i/>
          <w:szCs w:val="24"/>
        </w:rPr>
        <w:t>ParameterFile</w:t>
      </w:r>
      <w:r>
        <w:rPr>
          <w:szCs w:val="24"/>
        </w:rPr>
        <w:t xml:space="preserve"> must be corrected before other files are checked (as the number and identity of simulations is taken from the </w:t>
      </w:r>
      <w:r w:rsidRPr="00F12B80">
        <w:rPr>
          <w:i/>
          <w:szCs w:val="24"/>
        </w:rPr>
        <w:t>ParameterFile</w:t>
      </w:r>
      <w:r>
        <w:rPr>
          <w:szCs w:val="24"/>
        </w:rPr>
        <w:t>).</w:t>
      </w:r>
    </w:p>
    <w:p w14:paraId="68179D79" w14:textId="3F98638A" w:rsidR="0067520E" w:rsidRDefault="0067520E">
      <w:pPr>
        <w:rPr>
          <w:szCs w:val="24"/>
        </w:rPr>
      </w:pPr>
      <w:del w:id="742"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r w:rsidRPr="00F12B80">
        <w:rPr>
          <w:i/>
          <w:szCs w:val="24"/>
        </w:rPr>
        <w:t>ParameterFile</w:t>
      </w:r>
      <w:r>
        <w:rPr>
          <w:szCs w:val="24"/>
        </w:rPr>
        <w:t xml:space="preserve">. Take another look at the </w:t>
      </w:r>
      <w:r w:rsidRPr="00F230D7">
        <w:rPr>
          <w:i/>
          <w:szCs w:val="24"/>
        </w:rPr>
        <w:t>BatchLog.txt</w:t>
      </w:r>
      <w:r>
        <w:rPr>
          <w:szCs w:val="24"/>
        </w:rPr>
        <w:t xml:space="preserve"> file. This time, the </w:t>
      </w:r>
      <w:r w:rsidRPr="00F12B80">
        <w:rPr>
          <w:i/>
          <w:szCs w:val="24"/>
        </w:rPr>
        <w:t>ParameterFile</w:t>
      </w:r>
      <w:r>
        <w:rPr>
          <w:szCs w:val="24"/>
        </w:rPr>
        <w:t xml:space="preserve"> should be reported as OK, but there are error messages relating (1) to the resolution of the </w:t>
      </w:r>
      <w:r w:rsidRPr="0044544A">
        <w:rPr>
          <w:i/>
          <w:szCs w:val="24"/>
        </w:rPr>
        <w:t>SpDistFile</w:t>
      </w:r>
      <w:r>
        <w:rPr>
          <w:szCs w:val="24"/>
        </w:rPr>
        <w:t xml:space="preserve"> and (2) to the </w:t>
      </w:r>
      <w:r w:rsidRPr="0044544A">
        <w:rPr>
          <w:i/>
          <w:szCs w:val="24"/>
        </w:rPr>
        <w:t>TransferFile</w:t>
      </w:r>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r w:rsidRPr="0044544A">
        <w:rPr>
          <w:i/>
          <w:szCs w:val="24"/>
        </w:rPr>
        <w:t>cellsize</w:t>
      </w:r>
      <w:r>
        <w:rPr>
          <w:szCs w:val="24"/>
        </w:rPr>
        <w:t xml:space="preserve"> of 10 (metres), the same as the other two landscape files. In fact, the error lies in the </w:t>
      </w:r>
      <w:r w:rsidRPr="00A22AB6">
        <w:rPr>
          <w:i/>
          <w:szCs w:val="24"/>
        </w:rPr>
        <w:t>Control_exercise4.txt</w:t>
      </w:r>
      <w:r>
        <w:rPr>
          <w:szCs w:val="24"/>
        </w:rPr>
        <w:t xml:space="preserve"> file, where </w:t>
      </w:r>
      <w:r w:rsidRPr="0044544A">
        <w:rPr>
          <w:i/>
          <w:szCs w:val="24"/>
        </w:rPr>
        <w:t>DistResolution</w:t>
      </w:r>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r w:rsidRPr="0044544A">
        <w:rPr>
          <w:i/>
          <w:szCs w:val="24"/>
        </w:rPr>
        <w:t>PRmethod</w:t>
      </w:r>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43"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44"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45" w:author="Pannetier, Theo" w:date="2024-06-08T21:10:00Z">
        <w:r w:rsidR="002B6FD4">
          <w:rPr>
            <w:szCs w:val="24"/>
          </w:rPr>
          <w:t>message</w:t>
        </w:r>
      </w:ins>
      <w:r>
        <w:rPr>
          <w:szCs w:val="24"/>
        </w:rPr>
        <w:t xml:space="preserve">; </w:t>
      </w:r>
      <w:del w:id="746" w:author="Pannetier, Theo" w:date="2024-06-08T21:11:00Z">
        <w:r w:rsidDel="002B6FD4">
          <w:rPr>
            <w:szCs w:val="24"/>
          </w:rPr>
          <w:delText>if not</w:delText>
        </w:r>
      </w:del>
      <w:ins w:id="747" w:author="Pannetier, Theo" w:date="2024-06-08T21:11:00Z">
        <w:r w:rsidR="002B6FD4">
          <w:rPr>
            <w:szCs w:val="24"/>
          </w:rPr>
          <w:t>else</w:t>
        </w:r>
      </w:ins>
      <w:r>
        <w:rPr>
          <w:szCs w:val="24"/>
        </w:rPr>
        <w:t xml:space="preserve">, identify and correct the outstanding error(s) before repeating the batch validation procedure. </w:t>
      </w:r>
      <w:del w:id="748"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to close RangeShifter. Now take a look at the output files in the </w:t>
      </w:r>
      <w:r w:rsidRPr="0044544A">
        <w:rPr>
          <w:i/>
          <w:szCs w:val="24"/>
        </w:rPr>
        <w:t>Outputs</w:t>
      </w:r>
      <w:r>
        <w:rPr>
          <w:szCs w:val="24"/>
        </w:rPr>
        <w:t xml:space="preserve"> folder for this exercise. The 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r w:rsidRPr="0044544A">
        <w:rPr>
          <w:i/>
          <w:szCs w:val="24"/>
        </w:rPr>
        <w:t>LandFile</w:t>
      </w:r>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r>
        <w:rPr>
          <w:i/>
        </w:rPr>
        <w:t>StageStructFile</w:t>
      </w:r>
      <w:r>
        <w:t xml:space="preserve">, </w:t>
      </w:r>
      <w:r w:rsidRPr="0044544A">
        <w:rPr>
          <w:i/>
        </w:rPr>
        <w:t>T</w:t>
      </w:r>
      <w:r>
        <w:rPr>
          <w:i/>
        </w:rPr>
        <w:t>ransf</w:t>
      </w:r>
      <w:r w:rsidRPr="00BB07FF">
        <w:rPr>
          <w:i/>
        </w:rPr>
        <w:t>erFile</w:t>
      </w:r>
      <w:r>
        <w:t xml:space="preserve"> and </w:t>
      </w:r>
      <w:r w:rsidRPr="0044544A">
        <w:rPr>
          <w:i/>
        </w:rPr>
        <w:t>I</w:t>
      </w:r>
      <w:r>
        <w:rPr>
          <w:i/>
        </w:rPr>
        <w:t>nitialisation</w:t>
      </w:r>
      <w:r w:rsidRPr="00BB07FF">
        <w:rPr>
          <w:i/>
        </w:rPr>
        <w:t>File</w:t>
      </w:r>
      <w:r>
        <w:t xml:space="preserve">. In the </w:t>
      </w:r>
      <w:r w:rsidRPr="0044544A">
        <w:rPr>
          <w:i/>
        </w:rPr>
        <w:t>EmigrationFile</w:t>
      </w:r>
      <w:r>
        <w:t xml:space="preserve">, all three lines must be copied and changed to </w:t>
      </w:r>
      <w:r w:rsidRPr="0044544A">
        <w:rPr>
          <w:i/>
        </w:rPr>
        <w:t>Simulation</w:t>
      </w:r>
      <w:r>
        <w:t xml:space="preserve"> 2. So far, the second simulation is the same as the first; the critical change is in the </w:t>
      </w:r>
      <w:r w:rsidRPr="0044544A">
        <w:rPr>
          <w:i/>
        </w:rPr>
        <w:t>SettlementFile</w:t>
      </w:r>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r w:rsidRPr="00D07062">
        <w:rPr>
          <w:i/>
        </w:rPr>
        <w:t>Se</w:t>
      </w:r>
      <w:r>
        <w:rPr>
          <w:i/>
        </w:rPr>
        <w:t>xDep</w:t>
      </w:r>
      <w:r>
        <w:t xml:space="preserve"> to 1</w:t>
      </w:r>
      <w:r w:rsidRPr="00244ADF">
        <w:t xml:space="preserve"> </w:t>
      </w:r>
      <w:r>
        <w:t xml:space="preserve">and </w:t>
      </w:r>
      <w:r>
        <w:rPr>
          <w:i/>
        </w:rPr>
        <w:t>FindMate</w:t>
      </w:r>
      <w:r>
        <w:t xml:space="preserve"> to 0, and on the second new line change </w:t>
      </w:r>
      <w:r w:rsidRPr="00D07062">
        <w:rPr>
          <w:i/>
        </w:rPr>
        <w:t>Se</w:t>
      </w:r>
      <w:r>
        <w:rPr>
          <w:i/>
        </w:rPr>
        <w:t>xDep</w:t>
      </w:r>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r w:rsidRPr="000F78E8">
        <w:rPr>
          <w:i/>
          <w:szCs w:val="24"/>
        </w:rPr>
        <w:t>SettlementFile</w:t>
      </w:r>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r w:rsidRPr="002F49B1">
        <w:rPr>
          <w:i/>
          <w:szCs w:val="24"/>
        </w:rPr>
        <w:t>BatchNum</w:t>
      </w:r>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r w:rsidRPr="0044544A">
        <w:rPr>
          <w:i/>
          <w:szCs w:val="24"/>
        </w:rPr>
        <w:t>SettlementFile</w:t>
      </w:r>
      <w:r>
        <w:rPr>
          <w:szCs w:val="24"/>
        </w:rPr>
        <w:t xml:space="preserve">). The key change for Experiment (d) is to specify habitat-dependent mortality risk, and so in the </w:t>
      </w:r>
      <w:r w:rsidRPr="0044544A">
        <w:rPr>
          <w:i/>
          <w:szCs w:val="24"/>
        </w:rPr>
        <w:t>TransferFile</w:t>
      </w:r>
      <w:r>
        <w:rPr>
          <w:szCs w:val="24"/>
        </w:rPr>
        <w:t xml:space="preserve">, the </w:t>
      </w:r>
      <w:r w:rsidRPr="0044544A">
        <w:rPr>
          <w:i/>
          <w:szCs w:val="24"/>
        </w:rPr>
        <w:t>SMtype</w:t>
      </w:r>
      <w:r>
        <w:rPr>
          <w:szCs w:val="24"/>
        </w:rPr>
        <w:t xml:space="preserve"> column must be changed to 1, and the seven </w:t>
      </w:r>
      <w:r w:rsidRPr="0044544A">
        <w:rPr>
          <w:i/>
          <w:szCs w:val="24"/>
        </w:rPr>
        <w:t>MortHab</w:t>
      </w:r>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r w:rsidRPr="0044544A">
        <w:rPr>
          <w:i/>
          <w:szCs w:val="24"/>
        </w:rPr>
        <w:t>Output_</w:t>
      </w:r>
      <w:r>
        <w:rPr>
          <w:i/>
          <w:szCs w:val="24"/>
        </w:rPr>
        <w:t>M</w:t>
      </w:r>
      <w:r w:rsidRPr="0044544A">
        <w:rPr>
          <w:i/>
          <w:szCs w:val="24"/>
        </w:rPr>
        <w:t>aps</w:t>
      </w:r>
      <w:r>
        <w:rPr>
          <w:szCs w:val="24"/>
        </w:rPr>
        <w:t xml:space="preserve"> folders), or, in the same working directory, by allocating a different </w:t>
      </w:r>
      <w:r w:rsidRPr="005E5333">
        <w:rPr>
          <w:i/>
          <w:szCs w:val="24"/>
        </w:rPr>
        <w:t>BatchNum</w:t>
      </w:r>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r w:rsidRPr="0044544A">
        <w:rPr>
          <w:i/>
          <w:szCs w:val="24"/>
        </w:rPr>
        <w:t>LandFile</w:t>
      </w:r>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r w:rsidRPr="002F49B1">
        <w:rPr>
          <w:i/>
          <w:szCs w:val="24"/>
        </w:rPr>
        <w:t>BatchNum</w:t>
      </w:r>
      <w:r>
        <w:rPr>
          <w:szCs w:val="24"/>
        </w:rPr>
        <w:t xml:space="preserve"> to some previously unused number, e.g. 99, set </w:t>
      </w:r>
      <w:r w:rsidRPr="0044544A">
        <w:rPr>
          <w:i/>
          <w:szCs w:val="24"/>
        </w:rPr>
        <w:t>Reproduction</w:t>
      </w:r>
      <w:r>
        <w:rPr>
          <w:szCs w:val="24"/>
        </w:rPr>
        <w:t xml:space="preserve"> to 0, and add ‘C’ to all the file names (except the </w:t>
      </w:r>
      <w:r w:rsidRPr="005522A6">
        <w:rPr>
          <w:i/>
          <w:szCs w:val="24"/>
        </w:rPr>
        <w:t>LandFile</w:t>
      </w:r>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r w:rsidRPr="0044544A">
        <w:rPr>
          <w:i/>
          <w:szCs w:val="24"/>
        </w:rPr>
        <w:t>ParameterFile</w:t>
      </w:r>
      <w:r>
        <w:rPr>
          <w:szCs w:val="24"/>
        </w:rPr>
        <w:t xml:space="preserve">; change the name of the </w:t>
      </w:r>
      <w:r w:rsidRPr="0044544A">
        <w:rPr>
          <w:i/>
          <w:szCs w:val="24"/>
        </w:rPr>
        <w:t>TransMatrixFile</w:t>
      </w:r>
      <w:r>
        <w:rPr>
          <w:szCs w:val="24"/>
        </w:rPr>
        <w:t xml:space="preserve"> in the </w:t>
      </w:r>
      <w:r w:rsidRPr="0044544A">
        <w:rPr>
          <w:i/>
          <w:szCs w:val="24"/>
        </w:rPr>
        <w:t>StageStructFile</w:t>
      </w:r>
      <w:r>
        <w:rPr>
          <w:szCs w:val="24"/>
        </w:rPr>
        <w:t xml:space="preserve">, and in the new </w:t>
      </w:r>
      <w:r w:rsidRPr="00984BDA">
        <w:rPr>
          <w:i/>
          <w:szCs w:val="24"/>
        </w:rPr>
        <w:t>TransMatrixFile</w:t>
      </w:r>
      <w:r>
        <w:rPr>
          <w:szCs w:val="24"/>
        </w:rPr>
        <w:t xml:space="preserve"> itself, set the fecundity of stage 2 to 2.5; change </w:t>
      </w:r>
      <w:r>
        <w:rPr>
          <w:i/>
          <w:szCs w:val="24"/>
        </w:rPr>
        <w:t>FindMate</w:t>
      </w:r>
      <w:r>
        <w:rPr>
          <w:szCs w:val="24"/>
        </w:rPr>
        <w:t xml:space="preserve"> to 0 in the </w:t>
      </w:r>
      <w:r w:rsidRPr="0044544A">
        <w:rPr>
          <w:i/>
          <w:szCs w:val="24"/>
        </w:rPr>
        <w:t>SettlementFile</w:t>
      </w:r>
      <w:r>
        <w:rPr>
          <w:szCs w:val="24"/>
        </w:rPr>
        <w:t xml:space="preserve">; change </w:t>
      </w:r>
      <w:r w:rsidRPr="0044544A">
        <w:rPr>
          <w:i/>
          <w:szCs w:val="24"/>
        </w:rPr>
        <w:t>IndsHa</w:t>
      </w:r>
      <w:r>
        <w:rPr>
          <w:szCs w:val="24"/>
        </w:rPr>
        <w:t xml:space="preserve"> to 5</w:t>
      </w:r>
      <w:r w:rsidRPr="00E732A7">
        <w:rPr>
          <w:szCs w:val="24"/>
        </w:rPr>
        <w:t xml:space="preserve"> </w:t>
      </w:r>
      <w:r>
        <w:rPr>
          <w:szCs w:val="24"/>
        </w:rPr>
        <w:t xml:space="preserve">in the </w:t>
      </w:r>
      <w:r w:rsidRPr="0044544A">
        <w:rPr>
          <w:i/>
          <w:szCs w:val="24"/>
        </w:rPr>
        <w:t>InitialisationFile</w:t>
      </w:r>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49" w:name="_Toc457377030"/>
      <w:r>
        <w:lastRenderedPageBreak/>
        <w:br w:type="page"/>
      </w:r>
    </w:p>
    <w:p w14:paraId="661B5CB0" w14:textId="0AB8ED66" w:rsidR="005C0200" w:rsidRPr="00D123FB" w:rsidRDefault="005C0200" w:rsidP="005C0200">
      <w:pPr>
        <w:pStyle w:val="Heading2"/>
        <w:numPr>
          <w:ilvl w:val="1"/>
          <w:numId w:val="14"/>
        </w:numPr>
      </w:pPr>
      <w:bookmarkStart w:id="750" w:name="_Toc54110105"/>
      <w:r w:rsidRPr="00D123FB">
        <w:lastRenderedPageBreak/>
        <w:t xml:space="preserve">Exercise </w:t>
      </w:r>
      <w:bookmarkEnd w:id="749"/>
      <w:r>
        <w:t>5</w:t>
      </w:r>
      <w:bookmarkEnd w:id="750"/>
      <w:r w:rsidRPr="00D123FB">
        <w:t xml:space="preserve"> </w:t>
      </w:r>
    </w:p>
    <w:p w14:paraId="42BFB6B6" w14:textId="77777777" w:rsidR="005C0200" w:rsidRPr="00D123FB" w:rsidRDefault="005C0200" w:rsidP="005C0200">
      <w:pPr>
        <w:pStyle w:val="Heading3"/>
        <w:numPr>
          <w:ilvl w:val="2"/>
          <w:numId w:val="14"/>
        </w:numPr>
      </w:pPr>
      <w:bookmarkStart w:id="751" w:name="_Toc54110106"/>
      <w:r>
        <w:t xml:space="preserve">Introduction to genetics in </w:t>
      </w:r>
      <w:r w:rsidRPr="00D123FB">
        <w:t>RangeShifter</w:t>
      </w:r>
      <w:r>
        <w:t xml:space="preserve"> v2</w:t>
      </w:r>
      <w:bookmarkEnd w:id="751"/>
    </w:p>
    <w:p w14:paraId="4FD137BD" w14:textId="525D9E7C"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r w:rsidRPr="00F3526D">
        <w:rPr>
          <w:i/>
        </w:rPr>
        <w:t>Batchmode</w:t>
      </w:r>
      <w:r>
        <w:t xml:space="preserve"> folder, especially with regard to how to set up the </w:t>
      </w:r>
      <w:r w:rsidRPr="00F3526D">
        <w:rPr>
          <w:i/>
        </w:rPr>
        <w:t>GeneticsFile</w:t>
      </w:r>
      <w:r>
        <w:t xml:space="preserve"> and the </w:t>
      </w:r>
      <w:del w:id="752" w:author="Pannetier, Theo" w:date="2024-06-08T19:22:00Z">
        <w:r w:rsidRPr="00F3526D" w:rsidDel="00A27D76">
          <w:rPr>
            <w:i/>
          </w:rPr>
          <w:delText>Archfile</w:delText>
        </w:r>
      </w:del>
      <w:ins w:id="753" w:author="Pannetier, Theo" w:date="2024-06-08T19:22:00Z">
        <w:r w:rsidR="00A27D76">
          <w:rPr>
            <w:i/>
          </w:rPr>
          <w:t>TraitsFile</w:t>
        </w:r>
      </w:ins>
      <w:r>
        <w:t xml:space="preserve">. Additionally, you will gain further familiarity with some of the output files which </w:t>
      </w:r>
      <w:r w:rsidRPr="00D123FB">
        <w:t xml:space="preserve">RangeShifter </w:t>
      </w:r>
      <w:r>
        <w:t xml:space="preserve">can </w:t>
      </w:r>
      <w:r w:rsidR="00063DBF">
        <w:t>produce</w:t>
      </w:r>
      <w:del w:id="754" w:author="Pannetier, Theo" w:date="2024-10-18T11:00:00Z" w16du:dateUtc="2024-10-18T10:00:00Z">
        <w:r w:rsidR="00063DBF" w:rsidDel="00063DBF">
          <w:delText xml:space="preserve"> and</w:delText>
        </w:r>
        <w:r w:rsidDel="00063DBF">
          <w:delText xml:space="preserve"> develop some techniques for visualising the output</w:delText>
        </w:r>
      </w:del>
      <w:r>
        <w: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r w:rsidRPr="001D7F06">
        <w:rPr>
          <w:i/>
        </w:rPr>
        <w:t>ParameterFile</w:t>
      </w:r>
      <w:r>
        <w:t>)</w:t>
      </w:r>
      <w:r w:rsidR="0061125C">
        <w:t xml:space="preserve"> </w:t>
      </w:r>
      <w:ins w:id="755" w:author="Pannetier, Theo" w:date="2024-10-18T17:22:00Z" w16du:dateUtc="2024-10-18T16:22:00Z">
        <w:r w:rsidR="0061125C">
          <w:t>and a resolution of 100m.</w:t>
        </w:r>
      </w:ins>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r w:rsidRPr="009F0226">
        <w:rPr>
          <w:i/>
        </w:rPr>
        <w:t>TransMatrixFile</w:t>
      </w:r>
      <w:r w:rsidRPr="009F0226">
        <w:t xml:space="preserve">) and density-dependent (but not stage-dependent). For the suitable habitat, set the </w:t>
      </w:r>
      <w:r w:rsidRPr="009F0226">
        <w:rPr>
          <w:i/>
        </w:rPr>
        <w:t>1/b</w:t>
      </w:r>
      <w:r w:rsidRPr="009F0226">
        <w:t xml:space="preserve"> parameter to 50 inds/ha (NB </w:t>
      </w:r>
      <w:r w:rsidRPr="009F0226">
        <w:rPr>
          <w:i/>
        </w:rPr>
        <w:t>1/b</w:t>
      </w:r>
      <w:r w:rsidRPr="009F0226">
        <w:t xml:space="preserve"> is represented by the column </w:t>
      </w:r>
      <w:r w:rsidRPr="009F0226">
        <w:rPr>
          <w:i/>
        </w:rPr>
        <w:t>K1</w:t>
      </w:r>
      <w:r w:rsidRPr="009F0226">
        <w:t xml:space="preserve"> in the </w:t>
      </w:r>
      <w:r w:rsidRPr="009F0226">
        <w:rPr>
          <w:i/>
        </w:rPr>
        <w:t>ParameterFile</w:t>
      </w:r>
      <w:r w:rsidRPr="009F0226">
        <w:t>).</w:t>
      </w:r>
    </w:p>
    <w:p w14:paraId="2AB797BE" w14:textId="77777777" w:rsidR="00A27D76" w:rsidRDefault="005C0200" w:rsidP="005C0200">
      <w:pPr>
        <w:pStyle w:val="Normalnumbered"/>
        <w:rPr>
          <w:ins w:id="756" w:author="Pannetier, Theo" w:date="2024-06-08T19:23:00Z"/>
        </w:rPr>
      </w:pPr>
      <w:r w:rsidRPr="009F0226">
        <w:t xml:space="preserve">Emigration is density-dependent, sex-dependent and exhibits individual variability. Only the juvenile stage may emigrate. The initial trait distributions </w:t>
      </w:r>
      <w:del w:id="757" w:author="Pannetier, Theo" w:date="2024-06-08T19:21:00Z">
        <w:r w:rsidRPr="009F0226" w:rsidDel="00A27D76">
          <w:delText xml:space="preserve">are </w:delText>
        </w:r>
      </w:del>
      <w:ins w:id="758" w:author="Pannetier, Theo" w:date="2024-06-08T19:21:00Z">
        <w:r w:rsidR="00A27D76">
          <w:t>(</w:t>
        </w:r>
      </w:ins>
      <w:r w:rsidRPr="009F0226">
        <w:t>the same for both sexes</w:t>
      </w:r>
      <w:ins w:id="759" w:author="Pannetier, Theo" w:date="2024-06-08T19:21:00Z">
        <w:r w:rsidR="00A27D76">
          <w:t>)</w:t>
        </w:r>
      </w:ins>
      <w:del w:id="760" w:author="Pannetier, Theo" w:date="2024-06-08T19:21:00Z">
        <w:r w:rsidRPr="009F0226" w:rsidDel="00A27D76">
          <w:delText xml:space="preserve">, and </w:delText>
        </w:r>
      </w:del>
      <w:r w:rsidRPr="009F0226">
        <w:t xml:space="preserve">should be </w:t>
      </w:r>
      <w:ins w:id="761" w:author="Pannetier, Theo" w:date="2024-06-08T19:21:00Z">
        <w:r w:rsidR="00A27D76">
          <w:t>normal distributions with the following parameters:</w:t>
        </w:r>
      </w:ins>
      <w:del w:id="762"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63" w:author="Pannetier, Theo" w:date="2024-06-08T19:23:00Z"/>
          <w:rPrChange w:id="764" w:author="Pannetier, Theo" w:date="2024-06-08T19:23:00Z">
            <w:rPr>
              <w:ins w:id="765" w:author="Pannetier, Theo" w:date="2024-06-08T19:23:00Z"/>
              <w:i/>
            </w:rPr>
          </w:rPrChange>
        </w:rPr>
      </w:pPr>
      <w:r w:rsidRPr="009F0226">
        <w:rPr>
          <w:i/>
        </w:rPr>
        <w:t>D0</w:t>
      </w:r>
      <w:ins w:id="766" w:author="Pannetier, Theo" w:date="2024-06-08T19:23:00Z">
        <w:r w:rsidR="00A27D76">
          <w:rPr>
            <w:i/>
          </w:rPr>
          <w:t xml:space="preserve"> m</w:t>
        </w:r>
      </w:ins>
      <w:del w:id="767" w:author="Pannetier, Theo" w:date="2024-06-08T19:23:00Z">
        <w:r w:rsidRPr="009F0226" w:rsidDel="00A27D76">
          <w:rPr>
            <w:i/>
          </w:rPr>
          <w:delText>M</w:delText>
        </w:r>
      </w:del>
      <w:r w:rsidRPr="009F0226">
        <w:rPr>
          <w:i/>
        </w:rPr>
        <w:t>ean</w:t>
      </w:r>
      <w:r w:rsidRPr="009F0226">
        <w:t> = 0.</w:t>
      </w:r>
      <w:ins w:id="768" w:author="Pannetier, Theo" w:date="2024-06-08T19:24:00Z">
        <w:r w:rsidR="00A27D76">
          <w:t>0</w:t>
        </w:r>
      </w:ins>
      <w:r w:rsidRPr="009F0226">
        <w:t>5</w:t>
      </w:r>
      <w:del w:id="769" w:author="Pannetier, Theo" w:date="2024-06-08T19:23:00Z">
        <w:r w:rsidRPr="009F0226" w:rsidDel="00A27D76">
          <w:delText xml:space="preserve">, </w:delText>
        </w:r>
        <w:r w:rsidRPr="009F0226" w:rsidDel="00A27D76">
          <w:rPr>
            <w:i/>
          </w:rPr>
          <w:delText>D0SD</w:delText>
        </w:r>
      </w:del>
      <w:ins w:id="770" w:author="Pannetier, Theo" w:date="2024-06-08T19:23:00Z">
        <w:r w:rsidR="00A27D76">
          <w:rPr>
            <w:i/>
          </w:rPr>
          <w:t>s.d.</w:t>
        </w:r>
      </w:ins>
      <w:r w:rsidRPr="009F0226">
        <w:t> = 0.</w:t>
      </w:r>
      <w:ins w:id="771" w:author="Pannetier, Theo" w:date="2024-06-08T19:24:00Z">
        <w:r w:rsidR="00A27D76">
          <w:t>0</w:t>
        </w:r>
      </w:ins>
      <w:r w:rsidRPr="009F0226">
        <w:t xml:space="preserve">1, </w:t>
      </w:r>
      <w:del w:id="772"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73" w:author="Pannetier, Theo" w:date="2024-06-08T19:24:00Z"/>
          <w:rPrChange w:id="774" w:author="Pannetier, Theo" w:date="2024-06-08T19:24:00Z">
            <w:rPr>
              <w:ins w:id="775" w:author="Pannetier, Theo" w:date="2024-06-08T19:24:00Z"/>
              <w:i/>
            </w:rPr>
          </w:rPrChange>
        </w:rPr>
      </w:pPr>
      <w:r w:rsidRPr="009F0226">
        <w:rPr>
          <w:i/>
        </w:rPr>
        <w:t>A</w:t>
      </w:r>
      <w:r w:rsidR="005C0200" w:rsidRPr="009F0226">
        <w:rPr>
          <w:i/>
        </w:rPr>
        <w:t>lpha</w:t>
      </w:r>
      <w:ins w:id="776" w:author="Pannetier, Theo" w:date="2024-06-08T19:23:00Z">
        <w:r>
          <w:rPr>
            <w:i/>
          </w:rPr>
          <w:t xml:space="preserve"> m</w:t>
        </w:r>
      </w:ins>
      <w:del w:id="777" w:author="Pannetier, Theo" w:date="2024-06-08T19:23:00Z">
        <w:r w:rsidR="005C0200" w:rsidRPr="009F0226" w:rsidDel="00A27D76">
          <w:rPr>
            <w:i/>
          </w:rPr>
          <w:delText>M</w:delText>
        </w:r>
      </w:del>
      <w:r w:rsidR="005C0200" w:rsidRPr="009F0226">
        <w:rPr>
          <w:i/>
        </w:rPr>
        <w:t>ean</w:t>
      </w:r>
      <w:r w:rsidR="005C0200" w:rsidRPr="009F0226">
        <w:t> = </w:t>
      </w:r>
      <w:ins w:id="778" w:author="Pannetier, Theo" w:date="2024-06-08T19:23:00Z">
        <w:r>
          <w:t>2</w:t>
        </w:r>
      </w:ins>
      <w:del w:id="779" w:author="Pannetier, Theo" w:date="2024-06-08T19:23:00Z">
        <w:r w:rsidR="005C0200" w:rsidRPr="009F0226" w:rsidDel="00A27D76">
          <w:delText>1</w:delText>
        </w:r>
      </w:del>
      <w:r w:rsidR="005C0200" w:rsidRPr="009F0226">
        <w:t xml:space="preserve">0.0, </w:t>
      </w:r>
      <w:del w:id="780" w:author="Pannetier, Theo" w:date="2024-06-08T19:24:00Z">
        <w:r w:rsidR="005C0200" w:rsidRPr="009F0226" w:rsidDel="00A27D76">
          <w:rPr>
            <w:i/>
          </w:rPr>
          <w:delText>alphaSD</w:delText>
        </w:r>
      </w:del>
      <w:ins w:id="781" w:author="Pannetier, Theo" w:date="2024-06-08T19:24:00Z">
        <w:r>
          <w:rPr>
            <w:i/>
          </w:rPr>
          <w:t>s.d.</w:t>
        </w:r>
      </w:ins>
      <w:r w:rsidR="005C0200" w:rsidRPr="009F0226">
        <w:t> = </w:t>
      </w:r>
      <w:ins w:id="782" w:author="Pannetier, Theo" w:date="2024-06-08T19:24:00Z">
        <w:r>
          <w:t>4</w:t>
        </w:r>
      </w:ins>
      <w:del w:id="783" w:author="Pannetier, Theo" w:date="2024-06-08T19:24:00Z">
        <w:r w:rsidR="005C0200" w:rsidRPr="009F0226" w:rsidDel="00A27D76">
          <w:delText>2</w:delText>
        </w:r>
      </w:del>
      <w:r w:rsidR="005C0200" w:rsidRPr="009F0226">
        <w:t xml:space="preserve">.0, </w:t>
      </w:r>
      <w:del w:id="784"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3451A705" w:rsidR="005C0200" w:rsidRPr="009F0226" w:rsidRDefault="00A27D76">
      <w:pPr>
        <w:pStyle w:val="Normalnumbered"/>
        <w:numPr>
          <w:ilvl w:val="1"/>
          <w:numId w:val="65"/>
        </w:numPr>
        <w:pPrChange w:id="785" w:author="Pannetier, Theo" w:date="2024-06-08T19:23:00Z">
          <w:pPr>
            <w:pStyle w:val="Normalnumbered"/>
          </w:pPr>
        </w:pPrChange>
      </w:pPr>
      <w:r w:rsidRPr="009F0226">
        <w:rPr>
          <w:i/>
        </w:rPr>
        <w:t>B</w:t>
      </w:r>
      <w:r w:rsidR="005C0200" w:rsidRPr="009F0226">
        <w:rPr>
          <w:i/>
        </w:rPr>
        <w:t>eta</w:t>
      </w:r>
      <w:ins w:id="786" w:author="Pannetier, Theo" w:date="2024-06-08T19:25:00Z">
        <w:r>
          <w:rPr>
            <w:i/>
          </w:rPr>
          <w:t xml:space="preserve"> m</w:t>
        </w:r>
      </w:ins>
      <w:del w:id="787" w:author="Pannetier, Theo" w:date="2024-06-08T19:25:00Z">
        <w:r w:rsidR="005C0200" w:rsidRPr="009F0226" w:rsidDel="00A27D76">
          <w:rPr>
            <w:i/>
          </w:rPr>
          <w:delText>M</w:delText>
        </w:r>
      </w:del>
      <w:r w:rsidR="005C0200" w:rsidRPr="009F0226">
        <w:rPr>
          <w:i/>
        </w:rPr>
        <w:t>ean</w:t>
      </w:r>
      <w:r w:rsidR="005C0200" w:rsidRPr="009F0226">
        <w:t> = </w:t>
      </w:r>
      <w:ins w:id="788" w:author="Pannetier, Theo" w:date="2024-10-18T14:48:00Z" w16du:dateUtc="2024-10-18T13:48:00Z">
        <w:r w:rsidR="00113130">
          <w:t>1.0</w:t>
        </w:r>
      </w:ins>
      <w:del w:id="789" w:author="Pannetier, Theo" w:date="2024-06-08T19:25:00Z">
        <w:r w:rsidR="005C0200" w:rsidRPr="009F0226" w:rsidDel="00A27D76">
          <w:delText>1.0</w:delText>
        </w:r>
      </w:del>
      <w:r w:rsidR="005C0200" w:rsidRPr="009F0226">
        <w:t xml:space="preserve">, </w:t>
      </w:r>
      <w:ins w:id="790" w:author="Pannetier, Theo" w:date="2024-06-08T19:25:00Z">
        <w:r>
          <w:rPr>
            <w:i/>
          </w:rPr>
          <w:t>s.d.</w:t>
        </w:r>
      </w:ins>
      <w:del w:id="791" w:author="Pannetier, Theo" w:date="2024-06-08T19:25:00Z">
        <w:r w:rsidR="005C0200" w:rsidRPr="009F0226" w:rsidDel="00A27D76">
          <w:rPr>
            <w:i/>
          </w:rPr>
          <w:delText>betaSD</w:delText>
        </w:r>
      </w:del>
      <w:r w:rsidR="005C0200" w:rsidRPr="009F0226">
        <w:t> = 0.</w:t>
      </w:r>
      <w:ins w:id="792" w:author="Pannetier, Theo" w:date="2024-06-08T19:25:00Z">
        <w:r>
          <w:t>04</w:t>
        </w:r>
      </w:ins>
      <w:del w:id="793" w:author="Pannetier, Theo" w:date="2024-06-08T19:25:00Z">
        <w:r w:rsidR="005C0200" w:rsidRPr="009F0226" w:rsidDel="00A27D76">
          <w:delText>2</w:delText>
        </w:r>
      </w:del>
      <w:del w:id="794"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A32856">
        <w:rPr>
          <w:i/>
        </w:rPr>
        <w:t>GoalType</w:t>
      </w:r>
      <w:r>
        <w:t xml:space="preserve"> = 2, </w:t>
      </w:r>
      <w:r w:rsidRPr="00A32856">
        <w:rPr>
          <w:i/>
        </w:rPr>
        <w:t>G</w:t>
      </w:r>
      <w:r>
        <w:rPr>
          <w:i/>
        </w:rPr>
        <w:t>B</w:t>
      </w:r>
      <w:r>
        <w:t xml:space="preserve"> = 1.2, </w:t>
      </w:r>
      <w:r w:rsidRPr="00A32856">
        <w:rPr>
          <w:i/>
        </w:rPr>
        <w:t>AlphaDB</w:t>
      </w:r>
      <w:r>
        <w:t xml:space="preserve"> = 0.0001 and </w:t>
      </w:r>
      <w:r w:rsidRPr="00A32856">
        <w:rPr>
          <w:i/>
        </w:rPr>
        <w:t>BetaDB</w:t>
      </w:r>
      <w:r>
        <w:rPr>
          <w:i/>
        </w:rPr>
        <w:t> = </w:t>
      </w:r>
      <w:r>
        <w:t xml:space="preserve">1000. Per-step mortality risk is habitat-dependent, being zero within suitable habitat and 0.02 within the matrix, and </w:t>
      </w:r>
      <w:r w:rsidRPr="00450884">
        <w:rPr>
          <w:i/>
        </w:rPr>
        <w:t>StraightenPath</w:t>
      </w:r>
      <w:r>
        <w:t xml:space="preserve"> should be 1.</w:t>
      </w:r>
    </w:p>
    <w:p w14:paraId="610D0308" w14:textId="77777777" w:rsidR="00A27D76" w:rsidDel="00A27D76" w:rsidRDefault="005C0200" w:rsidP="00A27D76">
      <w:pPr>
        <w:pStyle w:val="Normalnumbered"/>
        <w:rPr>
          <w:del w:id="795" w:author="Pannetier, Theo" w:date="2024-06-08T19:26:00Z"/>
          <w:moveTo w:id="796" w:author="Pannetier, Theo" w:date="2024-06-08T19:26:00Z"/>
        </w:rPr>
      </w:pPr>
      <w:r>
        <w:t>Settlement is density-dependent, sex-dependent and exhibits individual variability in density dependence.</w:t>
      </w:r>
      <w:r w:rsidRPr="00A32856">
        <w:t xml:space="preserve"> </w:t>
      </w:r>
      <w:del w:id="797"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798" w:author="Pannetier, Theo" w:date="2024-06-08T19:26:00Z">
        <w:r w:rsidR="00A27D76">
          <w:t xml:space="preserve"> </w:t>
        </w:r>
      </w:ins>
      <w:moveToRangeStart w:id="799" w:author="Pannetier, Theo" w:date="2024-06-08T19:26:00Z" w:name="move168767208"/>
      <w:moveTo w:id="800" w:author="Pannetier, Theo" w:date="2024-06-08T19:26:00Z">
        <w:r w:rsidR="00A27D76">
          <w:t xml:space="preserve">Males are required to find a mate in the cell in order to settle there. Also set </w:t>
        </w:r>
        <w:r w:rsidR="00A27D76" w:rsidRPr="00AD728C">
          <w:rPr>
            <w:i/>
          </w:rPr>
          <w:t>MinSteps</w:t>
        </w:r>
        <w:r w:rsidR="00A27D76">
          <w:t xml:space="preserve">, </w:t>
        </w:r>
        <w:r w:rsidR="00A27D76" w:rsidRPr="00AD728C">
          <w:rPr>
            <w:i/>
          </w:rPr>
          <w:t>M</w:t>
        </w:r>
        <w:r w:rsidR="00A27D76">
          <w:rPr>
            <w:i/>
          </w:rPr>
          <w:t>ax</w:t>
        </w:r>
        <w:r w:rsidR="00A27D76" w:rsidRPr="00AD728C">
          <w:rPr>
            <w:i/>
          </w:rPr>
          <w:t>Steps</w:t>
        </w:r>
        <w:r w:rsidR="00A27D76">
          <w:t xml:space="preserve"> and </w:t>
        </w:r>
        <w:r w:rsidR="00A27D76" w:rsidRPr="00AD728C">
          <w:rPr>
            <w:i/>
          </w:rPr>
          <w:t>M</w:t>
        </w:r>
        <w:r w:rsidR="00A27D76">
          <w:rPr>
            <w:i/>
          </w:rPr>
          <w:t>ax</w:t>
        </w:r>
        <w:r w:rsidR="00A27D76" w:rsidRPr="00AD728C">
          <w:rPr>
            <w:i/>
          </w:rPr>
          <w:t>Step</w:t>
        </w:r>
        <w:r w:rsidR="00A27D76">
          <w:rPr>
            <w:i/>
          </w:rPr>
          <w:t>sYear</w:t>
        </w:r>
        <w:r w:rsidR="00A27D76">
          <w:t xml:space="preserve"> to zero.</w:t>
        </w:r>
      </w:moveTo>
    </w:p>
    <w:moveToRangeEnd w:id="799"/>
    <w:p w14:paraId="575ADDA4" w14:textId="4B3A3641" w:rsidR="00A27D76" w:rsidRDefault="00A27D76">
      <w:pPr>
        <w:pStyle w:val="Normalnumbered"/>
        <w:numPr>
          <w:ilvl w:val="0"/>
          <w:numId w:val="0"/>
        </w:numPr>
        <w:ind w:left="360"/>
        <w:rPr>
          <w:ins w:id="801" w:author="Pannetier, Theo" w:date="2024-06-08T19:26:00Z"/>
        </w:rPr>
        <w:pPrChange w:id="802" w:author="Pannetier, Theo" w:date="2024-06-08T19:26:00Z">
          <w:pPr>
            <w:pStyle w:val="Normalnumbered"/>
          </w:pPr>
        </w:pPrChange>
      </w:pPr>
      <w:ins w:id="803" w:author="Pannetier, Theo" w:date="2024-06-08T19:26:00Z">
        <w:r w:rsidRPr="009F0226">
          <w:t xml:space="preserve">The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804" w:author="Pannetier, Theo" w:date="2024-06-08T19:26:00Z"/>
        </w:rPr>
      </w:pPr>
      <w:ins w:id="805" w:author="Pannetier, Theo" w:date="2024-06-08T19:27:00Z">
        <w:r>
          <w:rPr>
            <w:i/>
          </w:rPr>
          <w:t>S</w:t>
        </w:r>
      </w:ins>
      <w:ins w:id="806" w:author="Pannetier, Theo" w:date="2024-06-08T19:26:00Z">
        <w:r w:rsidRPr="009F0226">
          <w:rPr>
            <w:i/>
          </w:rPr>
          <w:t>0</w:t>
        </w:r>
        <w:r>
          <w:rPr>
            <w:i/>
          </w:rPr>
          <w:t xml:space="preserve"> m</w:t>
        </w:r>
        <w:r w:rsidRPr="009F0226">
          <w:rPr>
            <w:i/>
          </w:rPr>
          <w:t>ean</w:t>
        </w:r>
        <w:r w:rsidRPr="009F0226">
          <w:t> = 0.</w:t>
        </w:r>
      </w:ins>
      <w:ins w:id="807" w:author="Pannetier, Theo" w:date="2024-06-08T19:27:00Z">
        <w:r>
          <w:t>07</w:t>
        </w:r>
      </w:ins>
      <w:ins w:id="808" w:author="Pannetier, Theo" w:date="2024-06-08T19:26:00Z">
        <w:r w:rsidRPr="009F0226">
          <w:t>5</w:t>
        </w:r>
      </w:ins>
      <w:ins w:id="809" w:author="Pannetier, Theo" w:date="2024-06-08T19:27:00Z">
        <w:r>
          <w:t xml:space="preserve">, </w:t>
        </w:r>
      </w:ins>
      <w:ins w:id="810" w:author="Pannetier, Theo" w:date="2024-06-08T19:26:00Z">
        <w:r>
          <w:rPr>
            <w:i/>
          </w:rPr>
          <w:t>s.d.</w:t>
        </w:r>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811" w:author="Pannetier, Theo" w:date="2024-06-08T19:26:00Z"/>
        </w:rPr>
      </w:pPr>
      <w:ins w:id="812" w:author="Pannetier, Theo" w:date="2024-06-08T19:26:00Z">
        <w:r w:rsidRPr="009F0226">
          <w:rPr>
            <w:i/>
          </w:rPr>
          <w:t>Alpha</w:t>
        </w:r>
        <w:r>
          <w:rPr>
            <w:i/>
          </w:rPr>
          <w:t xml:space="preserve"> m</w:t>
        </w:r>
        <w:r w:rsidRPr="009F0226">
          <w:rPr>
            <w:i/>
          </w:rPr>
          <w:t>ean</w:t>
        </w:r>
        <w:r w:rsidRPr="009F0226">
          <w:t> = </w:t>
        </w:r>
      </w:ins>
      <w:ins w:id="813" w:author="Pannetier, Theo" w:date="2024-06-08T19:27:00Z">
        <w:r>
          <w:t>-</w:t>
        </w:r>
      </w:ins>
      <w:ins w:id="814" w:author="Pannetier, Theo" w:date="2024-06-08T19:26:00Z">
        <w:r>
          <w:t>2</w:t>
        </w:r>
        <w:r w:rsidRPr="009F0226">
          <w:t xml:space="preserve">0.0, </w:t>
        </w:r>
        <w:r>
          <w:rPr>
            <w:i/>
          </w:rPr>
          <w:t>s.d.</w:t>
        </w:r>
        <w:r w:rsidRPr="009F0226">
          <w:t> = </w:t>
        </w:r>
        <w:r>
          <w:t>4</w:t>
        </w:r>
        <w:r w:rsidRPr="009F0226">
          <w:t xml:space="preserve">.0, </w:t>
        </w:r>
      </w:ins>
    </w:p>
    <w:p w14:paraId="4BFD88E2" w14:textId="28D62B6B" w:rsidR="00A27D76" w:rsidRDefault="00A27D76">
      <w:pPr>
        <w:pStyle w:val="Normalnumbered"/>
        <w:numPr>
          <w:ilvl w:val="1"/>
          <w:numId w:val="65"/>
        </w:numPr>
        <w:rPr>
          <w:ins w:id="815" w:author="Pannetier, Theo" w:date="2024-06-08T19:26:00Z"/>
        </w:rPr>
        <w:pPrChange w:id="816" w:author="Pannetier, Theo" w:date="2024-06-08T19:26:00Z">
          <w:pPr>
            <w:pStyle w:val="Normalnumbered"/>
          </w:pPr>
        </w:pPrChange>
      </w:pPr>
      <w:ins w:id="817" w:author="Pannetier, Theo" w:date="2024-06-08T19:26:00Z">
        <w:r w:rsidRPr="009F0226">
          <w:rPr>
            <w:i/>
          </w:rPr>
          <w:t>Beta</w:t>
        </w:r>
        <w:r>
          <w:rPr>
            <w:i/>
          </w:rPr>
          <w:t xml:space="preserve"> m</w:t>
        </w:r>
        <w:r w:rsidRPr="009F0226">
          <w:rPr>
            <w:i/>
          </w:rPr>
          <w:t>ean</w:t>
        </w:r>
        <w:r w:rsidRPr="009F0226">
          <w:t> = </w:t>
        </w:r>
      </w:ins>
      <w:ins w:id="818" w:author="Pannetier, Theo" w:date="2024-10-18T14:53:00Z" w16du:dateUtc="2024-10-18T13:53:00Z">
        <w:r w:rsidR="00113130">
          <w:t>1.0</w:t>
        </w:r>
      </w:ins>
      <w:ins w:id="819" w:author="Pannetier, Theo" w:date="2024-06-08T19:26:00Z">
        <w:r w:rsidRPr="009F0226">
          <w:t xml:space="preserve">, </w:t>
        </w:r>
        <w:r>
          <w:rPr>
            <w:i/>
          </w:rPr>
          <w:t>s.d.</w:t>
        </w:r>
        <w:r w:rsidRPr="009F0226">
          <w:t> = 0.</w:t>
        </w:r>
        <w:r>
          <w:t>04</w:t>
        </w:r>
      </w:ins>
    </w:p>
    <w:p w14:paraId="59A3CCE2" w14:textId="5D5919AC" w:rsidR="005C0200" w:rsidDel="00A27D76" w:rsidRDefault="005C0200" w:rsidP="005C0200">
      <w:pPr>
        <w:pStyle w:val="Normalnumbered"/>
        <w:rPr>
          <w:moveFrom w:id="820" w:author="Pannetier, Theo" w:date="2024-06-08T19:26:00Z"/>
        </w:rPr>
      </w:pPr>
      <w:moveFromRangeStart w:id="821" w:author="Pannetier, Theo" w:date="2024-06-08T19:26:00Z" w:name="move168767208"/>
      <w:moveFrom w:id="822"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21"/>
    <w:p w14:paraId="7BF7F25C" w14:textId="14250647" w:rsidR="005C0200" w:rsidRPr="00E82CE9" w:rsidRDefault="005C0200" w:rsidP="005C0200">
      <w:pPr>
        <w:pStyle w:val="Normalnumbered"/>
      </w:pPr>
      <w:del w:id="823" w:author="Pannetier, Theo" w:date="2024-06-08T19:30:00Z">
        <w:r w:rsidDel="001E726F">
          <w:delText xml:space="preserve">The </w:delText>
        </w:r>
      </w:del>
      <w:ins w:id="824" w:author="Pannetier, Theo" w:date="2024-06-08T19:30:00Z">
        <w:r w:rsidR="001E726F">
          <w:t xml:space="preserve">Using the GeneticsFile and </w:t>
        </w:r>
      </w:ins>
      <w:ins w:id="825" w:author="Pannetier, Theo" w:date="2024-06-08T19:31:00Z">
        <w:r w:rsidR="001E726F">
          <w:t xml:space="preserve">TraitsFile, set the </w:t>
        </w:r>
      </w:ins>
      <w:r>
        <w:t xml:space="preserve">genetic architecture </w:t>
      </w:r>
      <w:del w:id="826" w:author="Pannetier, Theo" w:date="2024-06-08T19:31:00Z">
        <w:r w:rsidDel="001E726F">
          <w:delText>should comprise</w:delText>
        </w:r>
      </w:del>
      <w:ins w:id="827"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28" w:author="Pannetier, Theo" w:date="2024-10-18T14:08:00Z" w16du:dateUtc="2024-10-18T13:08:00Z">
        <w:r w:rsidR="003D2118">
          <w:t xml:space="preserve"> (positions)</w:t>
        </w:r>
      </w:ins>
      <w:ins w:id="829" w:author="Pannetier, Theo" w:date="2024-06-08T19:32:00Z">
        <w:r w:rsidR="001E726F">
          <w:t xml:space="preserve"> for the trait it controls</w:t>
        </w:r>
      </w:ins>
      <w:r>
        <w:t xml:space="preserve">. Also </w:t>
      </w:r>
      <w:r w:rsidRPr="00E82CE9">
        <w:t xml:space="preserve">set </w:t>
      </w:r>
      <w:del w:id="830" w:author="Pannetier, Theo" w:date="2024-06-08T19:32:00Z">
        <w:r w:rsidRPr="00E82CE9" w:rsidDel="001E726F">
          <w:rPr>
            <w:rPrChange w:id="831" w:author="Pannetier, Theo" w:date="2024-06-08T20:17:00Z">
              <w:rPr>
                <w:i/>
                <w:iCs/>
              </w:rPr>
            </w:rPrChange>
          </w:rPr>
          <w:delText>ProbMutn</w:delText>
        </w:r>
        <w:r w:rsidRPr="00E82CE9" w:rsidDel="001E726F">
          <w:delText> =</w:delText>
        </w:r>
      </w:del>
      <w:ins w:id="832" w:author="Pannetier, Theo" w:date="2024-06-08T19:32:00Z">
        <w:r w:rsidR="001E726F" w:rsidRPr="00E82CE9">
          <w:rPr>
            <w:rPrChange w:id="833" w:author="Pannetier, Theo" w:date="2024-06-08T20:17:00Z">
              <w:rPr>
                <w:i/>
                <w:iCs/>
              </w:rPr>
            </w:rPrChange>
          </w:rPr>
          <w:t xml:space="preserve">the mutation rate </w:t>
        </w:r>
      </w:ins>
      <w:ins w:id="834" w:author="Pannetier, Theo" w:date="2024-10-18T14:13:00Z" w16du:dateUtc="2024-10-18T13:13:00Z">
        <w:r w:rsidR="003D2118">
          <w:t xml:space="preserve">for each trait </w:t>
        </w:r>
      </w:ins>
      <w:ins w:id="835" w:author="Pannetier, Theo" w:date="2024-06-08T19:32:00Z">
        <w:r w:rsidR="001E726F" w:rsidRPr="00E82CE9">
          <w:rPr>
            <w:rPrChange w:id="836" w:author="Pannetier, Theo" w:date="2024-06-08T20:17:00Z">
              <w:rPr>
                <w:i/>
                <w:iCs/>
              </w:rPr>
            </w:rPrChange>
          </w:rPr>
          <w:t>to</w:t>
        </w:r>
      </w:ins>
      <w:r w:rsidRPr="00E82CE9">
        <w:t> 0.0001</w:t>
      </w:r>
      <w:ins w:id="837" w:author="Pannetier, Theo" w:date="2024-10-18T14:13:00Z" w16du:dateUtc="2024-10-18T13:13:00Z">
        <w:r w:rsidR="003D2118">
          <w:t xml:space="preserve"> and </w:t>
        </w:r>
      </w:ins>
      <w:del w:id="838" w:author="Pannetier, Theo" w:date="2024-10-18T14:13:00Z" w16du:dateUtc="2024-10-18T13:13:00Z">
        <w:r w:rsidRPr="00E82CE9" w:rsidDel="003D2118">
          <w:delText>,</w:delText>
        </w:r>
      </w:del>
      <w:r w:rsidRPr="00E82CE9">
        <w:rPr>
          <w:rPrChange w:id="839" w:author="Pannetier, Theo" w:date="2024-06-08T20:17:00Z">
            <w:rPr>
              <w:i/>
              <w:iCs/>
            </w:rPr>
          </w:rPrChange>
        </w:rPr>
        <w:t xml:space="preserve"> </w:t>
      </w:r>
      <w:del w:id="840" w:author="Pannetier, Theo" w:date="2024-06-08T19:32:00Z">
        <w:r w:rsidRPr="00E82CE9" w:rsidDel="001E726F">
          <w:rPr>
            <w:rPrChange w:id="841" w:author="Pannetier, Theo" w:date="2024-06-08T20:17:00Z">
              <w:rPr>
                <w:i/>
                <w:iCs/>
              </w:rPr>
            </w:rPrChange>
          </w:rPr>
          <w:delText>ProbCross</w:delText>
        </w:r>
        <w:r w:rsidRPr="00E82CE9" w:rsidDel="001E726F">
          <w:delText> =</w:delText>
        </w:r>
      </w:del>
      <w:ins w:id="842" w:author="Pannetier, Theo" w:date="2024-06-08T19:32:00Z">
        <w:r w:rsidR="001E726F" w:rsidRPr="00E82CE9">
          <w:rPr>
            <w:rPrChange w:id="843" w:author="Pannetier, Theo" w:date="2024-06-08T20:17:00Z">
              <w:rPr>
                <w:i/>
                <w:iCs/>
              </w:rPr>
            </w:rPrChange>
          </w:rPr>
          <w:t>the recombination rate to</w:t>
        </w:r>
      </w:ins>
      <w:r w:rsidRPr="00E82CE9">
        <w:t> 0.25</w:t>
      </w:r>
      <w:ins w:id="844" w:author="Pannetier, Theo" w:date="2024-06-08T20:18:00Z">
        <w:r w:rsidR="00E82CE9">
          <w:t>. All mutations should be sampled in a normal distribution centered on 0, with standard deviation 0.</w:t>
        </w:r>
      </w:ins>
      <w:ins w:id="845" w:author="Pannetier, Theo" w:date="2024-10-18T14:13:00Z" w16du:dateUtc="2024-10-18T13:13:00Z">
        <w:r w:rsidR="003D2118">
          <w:t>0</w:t>
        </w:r>
      </w:ins>
      <w:ins w:id="846" w:author="Pannetier, Theo" w:date="2024-06-08T20:18:00Z">
        <w:r w:rsidR="00E82CE9">
          <w:t>1.</w:t>
        </w:r>
      </w:ins>
      <w:del w:id="847" w:author="Pannetier, Theo" w:date="2024-06-08T20:18:00Z">
        <w:r w:rsidRPr="00E82CE9" w:rsidDel="00E82CE9">
          <w:delText>,</w:delText>
        </w:r>
        <w:r w:rsidRPr="00E82CE9" w:rsidDel="00E82CE9">
          <w:rPr>
            <w:rPrChange w:id="848" w:author="Pannetier, Theo" w:date="2024-06-08T20:17:00Z">
              <w:rPr>
                <w:i/>
              </w:rPr>
            </w:rPrChange>
          </w:rPr>
          <w:delText xml:space="preserve"> AlleleSD</w:delText>
        </w:r>
        <w:r w:rsidRPr="00E82CE9" w:rsidDel="00E82CE9">
          <w:delText> = 0.01 and</w:delText>
        </w:r>
        <w:r w:rsidRPr="00E82CE9" w:rsidDel="00E82CE9">
          <w:rPr>
            <w:rPrChange w:id="849" w:author="Pannetier, Theo" w:date="2024-06-08T20:17:00Z">
              <w:rPr>
                <w:i/>
              </w:rPr>
            </w:rPrChange>
          </w:rPr>
          <w:delText xml:space="preserve"> MutationSD</w:delText>
        </w:r>
        <w:r w:rsidRPr="00E82CE9" w:rsidDel="00E82CE9">
          <w:delText>  = 0.02.</w:delText>
        </w:r>
      </w:del>
    </w:p>
    <w:p w14:paraId="7219A1B7" w14:textId="6117C4BA"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w:t>
      </w:r>
      <w:ins w:id="850" w:author="Pannetier, Theo" w:date="2024-10-18T14:20:00Z" w16du:dateUtc="2024-10-18T13:20:00Z">
        <w:r w:rsidR="00F7071E">
          <w:t>.</w:t>
        </w:r>
      </w:ins>
      <w:del w:id="851" w:author="Pannetier, Theo" w:date="2024-10-18T14:20:00Z" w16du:dateUtc="2024-10-18T13:20:00Z">
        <w:r w:rsidDel="00F7071E">
          <w:delText xml:space="preserve"> and </w:delText>
        </w:r>
        <w:r w:rsidRPr="00066075" w:rsidDel="00F7071E">
          <w:rPr>
            <w:i/>
          </w:rPr>
          <w:delText>Genetics</w:delText>
        </w:r>
        <w:r w:rsidDel="00F7071E">
          <w:delText xml:space="preserve"> </w:delText>
        </w:r>
      </w:del>
      <w:ins w:id="852" w:author="Pannetier, Theo" w:date="2024-10-18T14:20:00Z" w16du:dateUtc="2024-10-18T13:20:00Z">
        <w:r w:rsidR="00F7071E">
          <w:rPr>
            <w:i/>
          </w:rPr>
          <w:t>Gene Values</w:t>
        </w:r>
        <w:r w:rsidR="00F7071E">
          <w:rPr>
            <w:iCs/>
          </w:rPr>
          <w:t xml:space="preserve"> should be output</w:t>
        </w:r>
        <w:r w:rsidR="00F7071E">
          <w:t xml:space="preserve"> </w:t>
        </w:r>
      </w:ins>
      <w:r>
        <w:t>every 4000 years</w:t>
      </w:r>
      <w:del w:id="853" w:author="Pannetier, Theo" w:date="2024-06-08T19:29:00Z">
        <w:r w:rsidDel="00A27D76">
          <w:delText xml:space="preserve"> as a cross-table</w:delText>
        </w:r>
      </w:del>
      <w:ins w:id="854" w:author="Pannetier, Theo" w:date="2024-10-18T14:21:00Z" w16du:dateUtc="2024-10-18T13:21:00Z">
        <w:r w:rsidR="00F7071E">
          <w:t>, for a sample of 10 cells or patches</w:t>
        </w:r>
      </w:ins>
      <w:r>
        <w:t xml:space="preserve"> for adults</w:t>
      </w:r>
      <w:ins w:id="855" w:author="Pannetier, Theo" w:date="2024-10-18T14:19:00Z" w16du:dateUtc="2024-10-18T13:19:00Z">
        <w:r w:rsidR="00D43D00">
          <w:t xml:space="preserve"> (stage 1)</w:t>
        </w:r>
      </w:ins>
      <w:r>
        <w:t xml:space="preserve">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56" w:author="Pannetier, Theo" w:date="2024-06-08T19:30:00Z"/>
          <w:szCs w:val="24"/>
        </w:rPr>
      </w:pPr>
      <w:del w:id="857"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58" w:author="Pannetier, Theo" w:date="2024-06-08T20:19:00Z">
        <w:r w:rsidDel="00E82CE9">
          <w:delText>Using the same data file, p</w:delText>
        </w:r>
      </w:del>
      <w:ins w:id="859"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lastRenderedPageBreak/>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60" w:author="Pannetier, Theo" w:date="2024-06-08T20:29:00Z">
        <w:r w:rsidDel="00442B9D">
          <w:delText xml:space="preserve">Applying </w:delText>
        </w:r>
      </w:del>
      <w:ins w:id="861" w:author="Pannetier, Theo" w:date="2024-06-08T20:29:00Z">
        <w:r w:rsidR="00442B9D">
          <w:t xml:space="preserve">Studying the </w:t>
        </w:r>
      </w:ins>
      <w:ins w:id="862" w:author="Pannetier, Theo" w:date="2024-06-08T20:30:00Z">
        <w:r w:rsidR="001000A3">
          <w:t xml:space="preserve">effect of the </w:t>
        </w:r>
      </w:ins>
      <w:r>
        <w:t>genetic architecture</w:t>
      </w:r>
      <w:del w:id="863" w:author="Pannetier, Theo" w:date="2024-06-08T20:30:00Z">
        <w:r w:rsidDel="00442B9D">
          <w:delText xml:space="preserve"> explicitly</w:delText>
        </w:r>
      </w:del>
    </w:p>
    <w:p w14:paraId="5E2D8D8F" w14:textId="0919BE70" w:rsidR="005C0200" w:rsidRDefault="00442B9D" w:rsidP="00442B9D">
      <w:ins w:id="864" w:author="Pannetier, Theo" w:date="2024-06-08T20:26:00Z">
        <w:r>
          <w:t>Change the genetic architecture so that</w:t>
        </w:r>
      </w:ins>
      <w:ins w:id="865" w:author="Pannetier, Theo" w:date="2024-06-08T20:28:00Z">
        <w:r>
          <w:t xml:space="preserve"> t</w:t>
        </w:r>
      </w:ins>
      <w:ins w:id="866" w:author="Pannetier, Theo" w:date="2024-06-08T20:27:00Z">
        <w:r>
          <w:t>he genome contains only 3 chromosomes</w:t>
        </w:r>
      </w:ins>
      <w:ins w:id="867" w:author="Pannetier, Theo" w:date="2024-06-08T20:28:00Z">
        <w:r>
          <w:t xml:space="preserve">. </w:t>
        </w:r>
      </w:ins>
      <w:ins w:id="868" w:author="Pannetier, Theo" w:date="2024-06-08T20:27:00Z">
        <w:r>
          <w:t xml:space="preserve">Each trait </w:t>
        </w:r>
      </w:ins>
      <w:ins w:id="869" w:author="Pannetier, Theo" w:date="2024-06-08T20:28:00Z">
        <w:r>
          <w:t xml:space="preserve">is controlled by two loci on the same chromosome, separated by three positions (so that they are only distantly linked). </w:t>
        </w:r>
      </w:ins>
      <w:del w:id="870"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71" w:author="Pannetier, Theo" w:date="2024-06-08T20:29:00Z">
        <w:r w:rsidR="005C0200" w:rsidDel="00442B9D">
          <w:delText xml:space="preserve">All loci code for a trait (i.e. there is </w:delText>
        </w:r>
        <w:r w:rsidR="005C0200" w:rsidDel="00442B9D">
          <w:lastRenderedPageBreak/>
          <w:delText xml:space="preserve">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35341285" w:rsidR="005C0200" w:rsidRDefault="005C0200" w:rsidP="005C0200">
      <w:r>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w:t>
      </w:r>
      <w:r w:rsidR="00063DBF">
        <w:t>model and</w:t>
      </w:r>
      <w:r>
        <w:t xml:space="preserve"> determine how changing the genetic architecture has affected the behaviour of the species.</w:t>
      </w:r>
    </w:p>
    <w:p w14:paraId="52929C3A" w14:textId="0C65D2E8" w:rsidR="005C0200" w:rsidDel="00442B9D" w:rsidRDefault="005C0200" w:rsidP="00442B9D">
      <w:pPr>
        <w:rPr>
          <w:del w:id="872" w:author="Pannetier, Theo" w:date="2024-06-08T20:25:00Z"/>
          <w:szCs w:val="24"/>
        </w:rPr>
      </w:pPr>
      <w:del w:id="873"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74" w:author="Pannetier, Theo" w:date="2024-06-08T20:29:00Z"/>
          <w:szCs w:val="24"/>
        </w:rPr>
      </w:pPr>
      <w:del w:id="875"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76" w:name="_Toc54110107"/>
      <w:r w:rsidRPr="00D123FB">
        <w:lastRenderedPageBreak/>
        <w:t>References</w:t>
      </w:r>
      <w:bookmarkEnd w:id="876"/>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77"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78" w:author="Pannetier, Theo" w:date="2024-06-04T20:40:00Z">
            <w:rPr/>
          </w:rPrChange>
        </w:rPr>
      </w:pPr>
      <w:ins w:id="879" w:author="Pannetier, Theo" w:date="2024-06-04T20:39:00Z">
        <w:r w:rsidRPr="00046A8E">
          <w:rPr>
            <w:i/>
            <w:iCs/>
          </w:rPr>
          <w:t xml:space="preserve">Peng B., Kimmel M., Amos C. </w:t>
        </w:r>
      </w:ins>
      <w:ins w:id="880" w:author="Pannetier, Theo" w:date="2024-06-04T20:40:00Z">
        <w:r w:rsidRPr="00046A8E">
          <w:rPr>
            <w:i/>
            <w:iCs/>
          </w:rPr>
          <w:t xml:space="preserve">(2012) </w:t>
        </w:r>
      </w:ins>
      <w:ins w:id="881" w:author="Pannetier, Theo" w:date="2024-06-04T20:39:00Z">
        <w:r w:rsidRPr="00046A8E">
          <w:rPr>
            <w:i/>
            <w:iCs/>
          </w:rPr>
          <w:t xml:space="preserve">Forward-Time Population Genetics Simulations: Methods, Implementation, and Applications. </w:t>
        </w:r>
        <w:r w:rsidRPr="00046A8E">
          <w:rPr>
            <w:i/>
            <w:iCs/>
            <w:rPrChange w:id="882" w:author="Pannetier, Theo" w:date="2024-06-04T20:40:00Z">
              <w:rPr>
                <w:rFonts w:asciiTheme="minorHAnsi" w:eastAsiaTheme="minorHAnsi" w:hAnsiTheme="minorHAnsi" w:cstheme="minorBidi"/>
                <w:kern w:val="2"/>
                <w:szCs w:val="22"/>
              </w:rPr>
            </w:rPrChange>
          </w:rPr>
          <w:t>Wiley-Blackwel</w:t>
        </w:r>
      </w:ins>
      <w:ins w:id="883" w:author="Pannetier, Theo" w:date="2024-06-04T20:40:00Z">
        <w:r w:rsidRPr="00046A8E">
          <w:rPr>
            <w:i/>
            <w:iCs/>
            <w:rPrChange w:id="884"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85" w:author="Pannetier, Theo" w:date="2024-06-04T20:36:00Z"/>
        </w:rPr>
        <w:pPrChange w:id="886" w:author="Pannetier, Theo" w:date="2024-06-04T20:38:00Z">
          <w:pPr>
            <w:pStyle w:val="Heading1"/>
          </w:pPr>
        </w:pPrChange>
      </w:pPr>
      <w:ins w:id="887" w:author="Pannetier, Theo" w:date="2024-06-04T20:36:00Z">
        <w:r w:rsidRPr="00046A8E">
          <w:t xml:space="preserve">Weir, B.S., and Cockerham, C. C. </w:t>
        </w:r>
      </w:ins>
      <w:ins w:id="888" w:author="Pannetier, Theo" w:date="2024-06-04T20:39:00Z">
        <w:r w:rsidR="00BB6C1A" w:rsidRPr="00046A8E">
          <w:t xml:space="preserve">(1984) </w:t>
        </w:r>
      </w:ins>
      <w:ins w:id="889" w:author="Pannetier, Theo" w:date="2024-06-04T20:36:00Z">
        <w:r w:rsidRPr="00046A8E">
          <w:rPr>
            <w:rPrChange w:id="890" w:author="Pannetier, Theo" w:date="2024-06-04T20:39:00Z">
              <w:rPr>
                <w:rFonts w:asciiTheme="minorHAnsi" w:eastAsiaTheme="minorHAnsi" w:hAnsiTheme="minorHAnsi" w:cstheme="minorBidi"/>
                <w:i/>
                <w:iCs/>
                <w:kern w:val="2"/>
                <w:szCs w:val="22"/>
              </w:rPr>
            </w:rPrChange>
          </w:rPr>
          <w:t>Estimating F-Statistics for The Analysis of Population Structure</w:t>
        </w:r>
        <w:r w:rsidRPr="00046A8E">
          <w:t xml:space="preserve">. </w:t>
        </w:r>
        <w:r w:rsidRPr="00046A8E">
          <w:rPr>
            <w:rPrChange w:id="891" w:author="Pannetier, Theo" w:date="2024-06-04T20:39:00Z">
              <w:rPr>
                <w:rFonts w:asciiTheme="minorHAnsi" w:eastAsiaTheme="minorHAnsi" w:hAnsiTheme="minorHAnsi" w:cstheme="minorBidi"/>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92" w:author="Pannetier, Theo" w:date="2024-06-04T20:36:00Z"/>
        </w:rPr>
      </w:pPr>
      <w:ins w:id="893" w:author="Pannetier, Theo" w:date="2024-06-04T20:36:00Z">
        <w:r w:rsidRPr="00046A8E">
          <w:t xml:space="preserve">Weir, B.S., and Hill, W. G. </w:t>
        </w:r>
        <w:r w:rsidR="00BB6C1A" w:rsidRPr="00046A8E">
          <w:t xml:space="preserve">(2002) </w:t>
        </w:r>
        <w:r w:rsidRPr="00046A8E">
          <w:rPr>
            <w:rPrChange w:id="894"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95"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96"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0"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1"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2"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7"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8"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19"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0"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6"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7"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60" w:author="Bocedi, Greta" w:date="2020-03-06T11:20:00Z" w:initials="BG">
    <w:p w14:paraId="6A9BDE6B" w14:textId="4CDDF29D" w:rsidR="00D97DB2" w:rsidRDefault="00D97DB2">
      <w:pPr>
        <w:pStyle w:val="CommentText"/>
      </w:pPr>
      <w:r>
        <w:rPr>
          <w:rStyle w:val="CommentReference"/>
        </w:rPr>
        <w:annotationRef/>
      </w:r>
      <w:r>
        <w:t>Same as Sim number???</w:t>
      </w:r>
    </w:p>
  </w:comment>
  <w:comment w:id="661" w:author="Palmer, Steve [2]" w:date="2020-08-13T11:59:00Z" w:initials="PS">
    <w:p w14:paraId="6DF5FC28" w14:textId="4401B07B" w:rsidR="00D97DB2" w:rsidRDefault="00D97DB2">
      <w:pPr>
        <w:pStyle w:val="CommentText"/>
      </w:pPr>
      <w:r>
        <w:rPr>
          <w:rStyle w:val="CommentReference"/>
        </w:rPr>
        <w:annotationRef/>
      </w:r>
      <w:r>
        <w:t>NO</w:t>
      </w:r>
    </w:p>
  </w:comment>
  <w:comment w:id="707"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870E2" w14:textId="77777777" w:rsidR="00A04130" w:rsidRDefault="00A04130" w:rsidP="00185BD6">
      <w:pPr>
        <w:spacing w:after="0"/>
      </w:pPr>
      <w:r>
        <w:separator/>
      </w:r>
    </w:p>
  </w:endnote>
  <w:endnote w:type="continuationSeparator" w:id="0">
    <w:p w14:paraId="27668CDD" w14:textId="77777777" w:rsidR="00A04130" w:rsidRDefault="00A04130"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88810" w14:textId="77777777" w:rsidR="00A04130" w:rsidRDefault="00A04130" w:rsidP="00185BD6">
      <w:pPr>
        <w:spacing w:after="0"/>
      </w:pPr>
      <w:r>
        <w:separator/>
      </w:r>
    </w:p>
  </w:footnote>
  <w:footnote w:type="continuationSeparator" w:id="0">
    <w:p w14:paraId="52A52967" w14:textId="77777777" w:rsidR="00A04130" w:rsidRDefault="00A04130"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153D3A8B"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063DBF">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61125C">
      <w:rPr>
        <w:noProof/>
        <w:sz w:val="20"/>
      </w:rPr>
      <w:t>18/10/24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1"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2"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4"/>
  </w:num>
  <w:num w:numId="2" w16cid:durableId="1065883375">
    <w:abstractNumId w:val="5"/>
  </w:num>
  <w:num w:numId="3" w16cid:durableId="1377389610">
    <w:abstractNumId w:val="23"/>
  </w:num>
  <w:num w:numId="4" w16cid:durableId="1760174627">
    <w:abstractNumId w:val="16"/>
  </w:num>
  <w:num w:numId="5" w16cid:durableId="1630817440">
    <w:abstractNumId w:val="18"/>
  </w:num>
  <w:num w:numId="6" w16cid:durableId="995887134">
    <w:abstractNumId w:val="19"/>
  </w:num>
  <w:num w:numId="7" w16cid:durableId="853766346">
    <w:abstractNumId w:val="1"/>
  </w:num>
  <w:num w:numId="8" w16cid:durableId="1274824545">
    <w:abstractNumId w:val="25"/>
  </w:num>
  <w:num w:numId="9" w16cid:durableId="742603110">
    <w:abstractNumId w:val="2"/>
  </w:num>
  <w:num w:numId="10" w16cid:durableId="269171543">
    <w:abstractNumId w:val="8"/>
  </w:num>
  <w:num w:numId="11" w16cid:durableId="87585556">
    <w:abstractNumId w:val="21"/>
  </w:num>
  <w:num w:numId="12" w16cid:durableId="867714323">
    <w:abstractNumId w:val="10"/>
  </w:num>
  <w:num w:numId="13" w16cid:durableId="721834510">
    <w:abstractNumId w:val="27"/>
  </w:num>
  <w:num w:numId="14" w16cid:durableId="1068723854">
    <w:abstractNumId w:val="4"/>
  </w:num>
  <w:num w:numId="15" w16cid:durableId="1251550116">
    <w:abstractNumId w:val="11"/>
  </w:num>
  <w:num w:numId="16" w16cid:durableId="378089841">
    <w:abstractNumId w:val="11"/>
    <w:lvlOverride w:ilvl="0">
      <w:startOverride w:val="1"/>
    </w:lvlOverride>
  </w:num>
  <w:num w:numId="17" w16cid:durableId="1072502283">
    <w:abstractNumId w:val="11"/>
    <w:lvlOverride w:ilvl="0">
      <w:startOverride w:val="1"/>
    </w:lvlOverride>
  </w:num>
  <w:num w:numId="18" w16cid:durableId="1041058495">
    <w:abstractNumId w:val="11"/>
    <w:lvlOverride w:ilvl="0">
      <w:startOverride w:val="1"/>
    </w:lvlOverride>
  </w:num>
  <w:num w:numId="19" w16cid:durableId="1066611365">
    <w:abstractNumId w:val="11"/>
    <w:lvlOverride w:ilvl="0">
      <w:startOverride w:val="1"/>
    </w:lvlOverride>
  </w:num>
  <w:num w:numId="20" w16cid:durableId="2070766534">
    <w:abstractNumId w:val="11"/>
    <w:lvlOverride w:ilvl="0">
      <w:startOverride w:val="1"/>
    </w:lvlOverride>
  </w:num>
  <w:num w:numId="21" w16cid:durableId="883296429">
    <w:abstractNumId w:val="11"/>
    <w:lvlOverride w:ilvl="0">
      <w:startOverride w:val="1"/>
    </w:lvlOverride>
  </w:num>
  <w:num w:numId="22" w16cid:durableId="2027250371">
    <w:abstractNumId w:val="11"/>
    <w:lvlOverride w:ilvl="0">
      <w:startOverride w:val="1"/>
    </w:lvlOverride>
  </w:num>
  <w:num w:numId="23" w16cid:durableId="1093359709">
    <w:abstractNumId w:val="11"/>
    <w:lvlOverride w:ilvl="0">
      <w:startOverride w:val="1"/>
    </w:lvlOverride>
  </w:num>
  <w:num w:numId="24" w16cid:durableId="993922138">
    <w:abstractNumId w:val="11"/>
    <w:lvlOverride w:ilvl="0">
      <w:startOverride w:val="1"/>
    </w:lvlOverride>
  </w:num>
  <w:num w:numId="25" w16cid:durableId="1026905869">
    <w:abstractNumId w:val="11"/>
    <w:lvlOverride w:ilvl="0">
      <w:startOverride w:val="1"/>
    </w:lvlOverride>
  </w:num>
  <w:num w:numId="26" w16cid:durableId="1483813743">
    <w:abstractNumId w:val="11"/>
    <w:lvlOverride w:ilvl="0">
      <w:startOverride w:val="1"/>
    </w:lvlOverride>
  </w:num>
  <w:num w:numId="27" w16cid:durableId="241112425">
    <w:abstractNumId w:val="11"/>
    <w:lvlOverride w:ilvl="0">
      <w:startOverride w:val="1"/>
    </w:lvlOverride>
  </w:num>
  <w:num w:numId="28" w16cid:durableId="1050416294">
    <w:abstractNumId w:val="11"/>
    <w:lvlOverride w:ilvl="0">
      <w:startOverride w:val="1"/>
    </w:lvlOverride>
  </w:num>
  <w:num w:numId="29" w16cid:durableId="229535604">
    <w:abstractNumId w:val="11"/>
    <w:lvlOverride w:ilvl="0">
      <w:startOverride w:val="1"/>
    </w:lvlOverride>
  </w:num>
  <w:num w:numId="30" w16cid:durableId="1782796554">
    <w:abstractNumId w:val="11"/>
    <w:lvlOverride w:ilvl="0">
      <w:startOverride w:val="1"/>
    </w:lvlOverride>
  </w:num>
  <w:num w:numId="31" w16cid:durableId="316807057">
    <w:abstractNumId w:val="11"/>
    <w:lvlOverride w:ilvl="0">
      <w:startOverride w:val="1"/>
    </w:lvlOverride>
  </w:num>
  <w:num w:numId="32" w16cid:durableId="1359575804">
    <w:abstractNumId w:val="11"/>
    <w:lvlOverride w:ilvl="0">
      <w:startOverride w:val="1"/>
    </w:lvlOverride>
  </w:num>
  <w:num w:numId="33" w16cid:durableId="676999590">
    <w:abstractNumId w:val="11"/>
    <w:lvlOverride w:ilvl="0">
      <w:startOverride w:val="1"/>
    </w:lvlOverride>
  </w:num>
  <w:num w:numId="34" w16cid:durableId="2710455">
    <w:abstractNumId w:val="11"/>
    <w:lvlOverride w:ilvl="0">
      <w:startOverride w:val="1"/>
    </w:lvlOverride>
  </w:num>
  <w:num w:numId="35" w16cid:durableId="1333532300">
    <w:abstractNumId w:val="11"/>
    <w:lvlOverride w:ilvl="0">
      <w:startOverride w:val="1"/>
    </w:lvlOverride>
  </w:num>
  <w:num w:numId="36" w16cid:durableId="375589068">
    <w:abstractNumId w:val="11"/>
    <w:lvlOverride w:ilvl="0">
      <w:startOverride w:val="1"/>
    </w:lvlOverride>
  </w:num>
  <w:num w:numId="37" w16cid:durableId="1094781748">
    <w:abstractNumId w:val="11"/>
    <w:lvlOverride w:ilvl="0">
      <w:startOverride w:val="1"/>
    </w:lvlOverride>
  </w:num>
  <w:num w:numId="38" w16cid:durableId="1910922881">
    <w:abstractNumId w:val="11"/>
    <w:lvlOverride w:ilvl="0">
      <w:startOverride w:val="1"/>
    </w:lvlOverride>
  </w:num>
  <w:num w:numId="39" w16cid:durableId="284701465">
    <w:abstractNumId w:val="11"/>
    <w:lvlOverride w:ilvl="0">
      <w:startOverride w:val="1"/>
    </w:lvlOverride>
  </w:num>
  <w:num w:numId="40" w16cid:durableId="1626689687">
    <w:abstractNumId w:val="11"/>
    <w:lvlOverride w:ilvl="0">
      <w:startOverride w:val="1"/>
    </w:lvlOverride>
  </w:num>
  <w:num w:numId="41" w16cid:durableId="593245955">
    <w:abstractNumId w:val="11"/>
    <w:lvlOverride w:ilvl="0">
      <w:startOverride w:val="1"/>
    </w:lvlOverride>
  </w:num>
  <w:num w:numId="42" w16cid:durableId="1440485215">
    <w:abstractNumId w:val="11"/>
    <w:lvlOverride w:ilvl="0">
      <w:startOverride w:val="1"/>
    </w:lvlOverride>
  </w:num>
  <w:num w:numId="43" w16cid:durableId="1167936277">
    <w:abstractNumId w:val="11"/>
    <w:lvlOverride w:ilvl="0">
      <w:startOverride w:val="1"/>
    </w:lvlOverride>
  </w:num>
  <w:num w:numId="44" w16cid:durableId="731002226">
    <w:abstractNumId w:val="11"/>
    <w:lvlOverride w:ilvl="0">
      <w:startOverride w:val="1"/>
    </w:lvlOverride>
  </w:num>
  <w:num w:numId="45" w16cid:durableId="1640065390">
    <w:abstractNumId w:val="11"/>
    <w:lvlOverride w:ilvl="0">
      <w:startOverride w:val="1"/>
    </w:lvlOverride>
  </w:num>
  <w:num w:numId="46" w16cid:durableId="1814981440">
    <w:abstractNumId w:val="11"/>
    <w:lvlOverride w:ilvl="0">
      <w:startOverride w:val="1"/>
    </w:lvlOverride>
  </w:num>
  <w:num w:numId="47" w16cid:durableId="692147502">
    <w:abstractNumId w:val="11"/>
    <w:lvlOverride w:ilvl="0">
      <w:startOverride w:val="1"/>
    </w:lvlOverride>
  </w:num>
  <w:num w:numId="48" w16cid:durableId="427239976">
    <w:abstractNumId w:val="11"/>
    <w:lvlOverride w:ilvl="0">
      <w:startOverride w:val="1"/>
    </w:lvlOverride>
  </w:num>
  <w:num w:numId="49" w16cid:durableId="1678531763">
    <w:abstractNumId w:val="11"/>
    <w:lvlOverride w:ilvl="0">
      <w:startOverride w:val="1"/>
    </w:lvlOverride>
  </w:num>
  <w:num w:numId="50" w16cid:durableId="1660452821">
    <w:abstractNumId w:val="11"/>
    <w:lvlOverride w:ilvl="0">
      <w:startOverride w:val="1"/>
    </w:lvlOverride>
  </w:num>
  <w:num w:numId="51" w16cid:durableId="1491290540">
    <w:abstractNumId w:val="11"/>
    <w:lvlOverride w:ilvl="0">
      <w:startOverride w:val="1"/>
    </w:lvlOverride>
  </w:num>
  <w:num w:numId="52" w16cid:durableId="117842462">
    <w:abstractNumId w:val="11"/>
    <w:lvlOverride w:ilvl="0">
      <w:startOverride w:val="1"/>
    </w:lvlOverride>
  </w:num>
  <w:num w:numId="53" w16cid:durableId="142700444">
    <w:abstractNumId w:val="11"/>
    <w:lvlOverride w:ilvl="0">
      <w:startOverride w:val="1"/>
    </w:lvlOverride>
  </w:num>
  <w:num w:numId="54" w16cid:durableId="215776698">
    <w:abstractNumId w:val="11"/>
    <w:lvlOverride w:ilvl="0">
      <w:startOverride w:val="1"/>
    </w:lvlOverride>
  </w:num>
  <w:num w:numId="55" w16cid:durableId="327247689">
    <w:abstractNumId w:val="11"/>
    <w:lvlOverride w:ilvl="0">
      <w:startOverride w:val="1"/>
    </w:lvlOverride>
  </w:num>
  <w:num w:numId="56" w16cid:durableId="694966376">
    <w:abstractNumId w:val="11"/>
    <w:lvlOverride w:ilvl="0">
      <w:startOverride w:val="1"/>
    </w:lvlOverride>
  </w:num>
  <w:num w:numId="57" w16cid:durableId="663777850">
    <w:abstractNumId w:val="11"/>
    <w:lvlOverride w:ilvl="0">
      <w:startOverride w:val="1"/>
    </w:lvlOverride>
  </w:num>
  <w:num w:numId="58" w16cid:durableId="1561862181">
    <w:abstractNumId w:val="11"/>
    <w:lvlOverride w:ilvl="0">
      <w:startOverride w:val="1"/>
    </w:lvlOverride>
  </w:num>
  <w:num w:numId="59" w16cid:durableId="845289384">
    <w:abstractNumId w:val="11"/>
    <w:lvlOverride w:ilvl="0">
      <w:startOverride w:val="1"/>
    </w:lvlOverride>
  </w:num>
  <w:num w:numId="60" w16cid:durableId="1394886151">
    <w:abstractNumId w:val="11"/>
    <w:lvlOverride w:ilvl="0">
      <w:startOverride w:val="1"/>
    </w:lvlOverride>
  </w:num>
  <w:num w:numId="61" w16cid:durableId="943223028">
    <w:abstractNumId w:val="11"/>
    <w:lvlOverride w:ilvl="0">
      <w:startOverride w:val="1"/>
    </w:lvlOverride>
  </w:num>
  <w:num w:numId="62" w16cid:durableId="580717153">
    <w:abstractNumId w:val="11"/>
    <w:lvlOverride w:ilvl="0">
      <w:startOverride w:val="1"/>
    </w:lvlOverride>
  </w:num>
  <w:num w:numId="63" w16cid:durableId="989745081">
    <w:abstractNumId w:val="13"/>
  </w:num>
  <w:num w:numId="64" w16cid:durableId="124663673">
    <w:abstractNumId w:val="11"/>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6"/>
  </w:num>
  <w:num w:numId="68" w16cid:durableId="1436360143">
    <w:abstractNumId w:val="15"/>
  </w:num>
  <w:num w:numId="69" w16cid:durableId="1144813086">
    <w:abstractNumId w:val="0"/>
  </w:num>
  <w:num w:numId="70" w16cid:durableId="954210613">
    <w:abstractNumId w:val="6"/>
  </w:num>
  <w:num w:numId="71" w16cid:durableId="1068576654">
    <w:abstractNumId w:val="29"/>
  </w:num>
  <w:num w:numId="72" w16cid:durableId="1320385745">
    <w:abstractNumId w:val="7"/>
  </w:num>
  <w:num w:numId="73" w16cid:durableId="955480442">
    <w:abstractNumId w:val="20"/>
  </w:num>
  <w:num w:numId="74" w16cid:durableId="991518162">
    <w:abstractNumId w:val="24"/>
  </w:num>
  <w:num w:numId="75" w16cid:durableId="1564950629">
    <w:abstractNumId w:val="12"/>
  </w:num>
  <w:num w:numId="76" w16cid:durableId="787237654">
    <w:abstractNumId w:val="28"/>
  </w:num>
  <w:num w:numId="77" w16cid:durableId="2109278534">
    <w:abstractNumId w:val="17"/>
  </w:num>
  <w:num w:numId="78" w16cid:durableId="1809202061">
    <w:abstractNumId w:val="9"/>
  </w:num>
  <w:num w:numId="79" w16cid:durableId="503282591">
    <w:abstractNumId w:val="22"/>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1687B"/>
    <w:rsid w:val="00026B6E"/>
    <w:rsid w:val="00035FB0"/>
    <w:rsid w:val="0003780B"/>
    <w:rsid w:val="00037A8F"/>
    <w:rsid w:val="00040993"/>
    <w:rsid w:val="000454B1"/>
    <w:rsid w:val="00046A8E"/>
    <w:rsid w:val="00050F3C"/>
    <w:rsid w:val="000576B5"/>
    <w:rsid w:val="00057731"/>
    <w:rsid w:val="0006022B"/>
    <w:rsid w:val="00063DBF"/>
    <w:rsid w:val="0007125F"/>
    <w:rsid w:val="000712E6"/>
    <w:rsid w:val="0007424D"/>
    <w:rsid w:val="00087818"/>
    <w:rsid w:val="000920DA"/>
    <w:rsid w:val="00092A14"/>
    <w:rsid w:val="00093E67"/>
    <w:rsid w:val="00097726"/>
    <w:rsid w:val="000A3BD0"/>
    <w:rsid w:val="000A573C"/>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7D87"/>
    <w:rsid w:val="001000A3"/>
    <w:rsid w:val="00100855"/>
    <w:rsid w:val="00111155"/>
    <w:rsid w:val="00113130"/>
    <w:rsid w:val="00114E98"/>
    <w:rsid w:val="00117BC7"/>
    <w:rsid w:val="00133146"/>
    <w:rsid w:val="0013792C"/>
    <w:rsid w:val="00142939"/>
    <w:rsid w:val="00142CAB"/>
    <w:rsid w:val="00144084"/>
    <w:rsid w:val="001539B1"/>
    <w:rsid w:val="00170C5B"/>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B15"/>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7315"/>
    <w:rsid w:val="003C3F8F"/>
    <w:rsid w:val="003D2118"/>
    <w:rsid w:val="003D24BD"/>
    <w:rsid w:val="003D7325"/>
    <w:rsid w:val="003E7798"/>
    <w:rsid w:val="003F161B"/>
    <w:rsid w:val="003F2FA0"/>
    <w:rsid w:val="003F68A2"/>
    <w:rsid w:val="00402138"/>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3DF3"/>
    <w:rsid w:val="004A3D59"/>
    <w:rsid w:val="004A73D8"/>
    <w:rsid w:val="004B7DEF"/>
    <w:rsid w:val="004D7A28"/>
    <w:rsid w:val="004E15EF"/>
    <w:rsid w:val="004E1714"/>
    <w:rsid w:val="004F264F"/>
    <w:rsid w:val="00500501"/>
    <w:rsid w:val="00510160"/>
    <w:rsid w:val="005117E2"/>
    <w:rsid w:val="00537BBF"/>
    <w:rsid w:val="005425B3"/>
    <w:rsid w:val="00552FBF"/>
    <w:rsid w:val="0055328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125C"/>
    <w:rsid w:val="0061290E"/>
    <w:rsid w:val="0062081D"/>
    <w:rsid w:val="006326FA"/>
    <w:rsid w:val="006443A2"/>
    <w:rsid w:val="006470A6"/>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BD6"/>
    <w:rsid w:val="006E3F8A"/>
    <w:rsid w:val="006F0A57"/>
    <w:rsid w:val="00700978"/>
    <w:rsid w:val="00717866"/>
    <w:rsid w:val="00717D44"/>
    <w:rsid w:val="007203E6"/>
    <w:rsid w:val="007261F2"/>
    <w:rsid w:val="00730E36"/>
    <w:rsid w:val="00732856"/>
    <w:rsid w:val="00740288"/>
    <w:rsid w:val="007418A9"/>
    <w:rsid w:val="00744E86"/>
    <w:rsid w:val="007523FD"/>
    <w:rsid w:val="00760BD7"/>
    <w:rsid w:val="0076136E"/>
    <w:rsid w:val="007656BD"/>
    <w:rsid w:val="00766B34"/>
    <w:rsid w:val="00766DB5"/>
    <w:rsid w:val="00766E2A"/>
    <w:rsid w:val="00774CD2"/>
    <w:rsid w:val="00787453"/>
    <w:rsid w:val="007911EF"/>
    <w:rsid w:val="007A528D"/>
    <w:rsid w:val="007A78DF"/>
    <w:rsid w:val="007B0C29"/>
    <w:rsid w:val="007B4F58"/>
    <w:rsid w:val="007C7CB1"/>
    <w:rsid w:val="007D2B25"/>
    <w:rsid w:val="007D3BBD"/>
    <w:rsid w:val="007E30E0"/>
    <w:rsid w:val="007E77BC"/>
    <w:rsid w:val="007E7E6F"/>
    <w:rsid w:val="007F2FBE"/>
    <w:rsid w:val="007F5C3D"/>
    <w:rsid w:val="00800A84"/>
    <w:rsid w:val="00801134"/>
    <w:rsid w:val="00801706"/>
    <w:rsid w:val="008148C6"/>
    <w:rsid w:val="008275A3"/>
    <w:rsid w:val="00831B81"/>
    <w:rsid w:val="00834330"/>
    <w:rsid w:val="008350BD"/>
    <w:rsid w:val="00837787"/>
    <w:rsid w:val="008501A8"/>
    <w:rsid w:val="0085358A"/>
    <w:rsid w:val="00855F9E"/>
    <w:rsid w:val="00862E4F"/>
    <w:rsid w:val="00882914"/>
    <w:rsid w:val="00887D2B"/>
    <w:rsid w:val="00894FB3"/>
    <w:rsid w:val="008B18FB"/>
    <w:rsid w:val="008B28CC"/>
    <w:rsid w:val="008B705A"/>
    <w:rsid w:val="008C19A2"/>
    <w:rsid w:val="008C3B7C"/>
    <w:rsid w:val="008D3079"/>
    <w:rsid w:val="008D38C5"/>
    <w:rsid w:val="008D38CB"/>
    <w:rsid w:val="008F4EC0"/>
    <w:rsid w:val="00902436"/>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B57E8"/>
    <w:rsid w:val="00AC04A8"/>
    <w:rsid w:val="00AC4209"/>
    <w:rsid w:val="00AC4401"/>
    <w:rsid w:val="00AC6D16"/>
    <w:rsid w:val="00AD57C0"/>
    <w:rsid w:val="00AD7A52"/>
    <w:rsid w:val="00AE27D5"/>
    <w:rsid w:val="00B02699"/>
    <w:rsid w:val="00B134C1"/>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E3AE5"/>
    <w:rsid w:val="00CE54AF"/>
    <w:rsid w:val="00CF0A4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E1417"/>
    <w:rsid w:val="00DE4FB9"/>
    <w:rsid w:val="00DE53B2"/>
    <w:rsid w:val="00DE723C"/>
    <w:rsid w:val="00DF2DC1"/>
    <w:rsid w:val="00E01233"/>
    <w:rsid w:val="00E03991"/>
    <w:rsid w:val="00E0496C"/>
    <w:rsid w:val="00E128C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7071E"/>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756"/>
        <o:r id="V:Rule2" type="connector" idref="#AutoShape 771"/>
        <o:r id="V:Rule3" type="connector" idref="#AutoShape 19"/>
        <o:r id="V:Rule4" type="connector" idref="#AutoShape 778"/>
        <o:r id="V:Rule5" type="connector" idref="#AutoShape 23"/>
        <o:r id="V:Rule6" type="connector" idref="#AutoShape 469"/>
        <o:r id="V:Rule7" type="connector" idref="#AutoShape 10"/>
        <o:r id="V:Rule8" type="connector" idref="#AutoShape 623"/>
        <o:r id="V:Rule9" type="connector" idref="#AutoShape 94"/>
        <o:r id="V:Rule10" type="connector" idref="#AutoShape 60"/>
        <o:r id="V:Rule11" type="connector" idref="#AutoShape 615"/>
        <o:r id="V:Rule12" type="connector" idref="#AutoShape 624"/>
        <o:r id="V:Rule13" type="connector" idref="#AutoShape 80"/>
        <o:r id="V:Rule14" type="connector" idref="#AutoShape 470"/>
        <o:r id="V:Rule15" type="connector" idref="#AutoShape 17"/>
        <o:r id="V:Rule16" type="connector" idref="#AutoShape 620"/>
        <o:r id="V:Rule17" type="connector" idref="#AutoShape 11"/>
        <o:r id="V:Rule18" type="connector" idref="#AutoShape 741"/>
        <o:r id="V:Rule19" type="connector" idref="#AutoShape 764"/>
        <o:r id="V:Rule20" type="connector" idref="#AutoShape 67"/>
        <o:r id="V:Rule21" type="connector" idref="#AutoShape 13"/>
        <o:r id="V:Rule22" type="connector" idref="#AutoShape 81"/>
        <o:r id="V:Rule23" type="connector" idref="#AutoShape 66"/>
        <o:r id="V:Rule24" type="connector" idref="#AutoShape 608"/>
        <o:r id="V:Rule25" type="connector" idref="#AutoShape 93"/>
        <o:r id="V:Rule26" type="connector" idref="#AutoShape 440"/>
        <o:r id="V:Rule27" type="connector" idref="#AutoShape 621"/>
        <o:r id="V:Rule28" type="connector" idref="#AutoShape 841"/>
        <o:r id="V:Rule29" type="connector" idref="#AutoShape 42"/>
        <o:r id="V:Rule30" type="connector" idref="#AutoShape 73"/>
        <o:r id="V:Rule31" type="connector" idref="#AutoShape 769"/>
        <o:r id="V:Rule32" type="connector" idref="#AutoShape 21"/>
        <o:r id="V:Rule33" type="connector" idref="#AutoShape 840"/>
        <o:r id="V:Rule34" type="connector" idref="#AutoShape 607"/>
        <o:r id="V:Rule35" type="connector" idref="#AutoShape 18"/>
        <o:r id="V:Rule36" type="connector" idref="#AutoShape 748"/>
        <o:r id="V:Rule37" type="connector" idref="#AutoShape 768"/>
        <o:r id="V:Rule38" type="connector" idref="#AutoShape 57"/>
        <o:r id="V:Rule39" type="connector" idref="#AutoShape 468"/>
        <o:r id="V:Rule40" type="connector" idref="#AutoShape 8"/>
        <o:r id="V:Rule41" type="connector" idref="#AutoShape 9"/>
        <o:r id="V:Rule42" type="connector" idref="#AutoShape 749"/>
        <o:r id="V:Rule43" type="connector" idref="#AutoShape 103"/>
        <o:r id="V:Rule44" type="connector" idref="#AutoShape 72"/>
        <o:r id="V:Rule45" type="connector" idref="#AutoShape 625"/>
        <o:r id="V:Rule46" type="connector" idref="#AutoShape 774"/>
        <o:r id="V:Rule47" type="connector" idref="#AutoShape 43"/>
        <o:r id="V:Rule48" type="connector" idref="#AutoShape 22"/>
        <o:r id="V:Rule49" type="connector" idref="#AutoShape 95"/>
        <o:r id="V:Rule50" type="connector" idref="#AutoShape 606"/>
        <o:r id="V:Rule51" type="connector" idref="#AutoShape 797"/>
        <o:r id="V:Rule52" type="connector" idref="#AutoShape 92"/>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6820</TotalTime>
  <Pages>162</Pages>
  <Words>170285</Words>
  <Characters>970625</Characters>
  <Application>Microsoft Office Word</Application>
  <DocSecurity>0</DocSecurity>
  <Lines>8088</Lines>
  <Paragraphs>2277</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49</cp:revision>
  <cp:lastPrinted>2024-10-18T09:57:00Z</cp:lastPrinted>
  <dcterms:created xsi:type="dcterms:W3CDTF">2020-11-01T10:05:00Z</dcterms:created>
  <dcterms:modified xsi:type="dcterms:W3CDTF">2024-10-18T16:22:00Z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