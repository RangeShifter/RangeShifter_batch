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27CC6" w14:textId="22EC534A" w:rsidR="0067520E" w:rsidRPr="00047DA9" w:rsidRDefault="00D97DB2" w:rsidP="00C57BF9">
      <w:pPr>
        <w:spacing w:line="360" w:lineRule="auto"/>
        <w:jc w:val="center"/>
        <w:rPr>
          <w:sz w:val="96"/>
          <w:szCs w:val="96"/>
        </w:rPr>
      </w:pPr>
      <w:r w:rsidRPr="00047DA9">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047DA9" w:rsidRDefault="0067520E" w:rsidP="00C57BF9">
      <w:pPr>
        <w:pBdr>
          <w:bottom w:val="single" w:sz="24" w:space="1" w:color="auto"/>
        </w:pBdr>
        <w:spacing w:line="360" w:lineRule="auto"/>
        <w:jc w:val="center"/>
        <w:rPr>
          <w:sz w:val="96"/>
          <w:szCs w:val="96"/>
        </w:rPr>
      </w:pPr>
      <w:r w:rsidRPr="00047DA9">
        <w:rPr>
          <w:sz w:val="96"/>
          <w:szCs w:val="96"/>
        </w:rPr>
        <w:t>RangeShifter</w:t>
      </w:r>
    </w:p>
    <w:p w14:paraId="6AED2E13" w14:textId="65AD5649" w:rsidR="0067520E" w:rsidRPr="00047DA9" w:rsidRDefault="0067520E" w:rsidP="00B97641">
      <w:pPr>
        <w:spacing w:before="480" w:line="360" w:lineRule="auto"/>
        <w:jc w:val="center"/>
        <w:rPr>
          <w:b/>
          <w:i/>
          <w:sz w:val="36"/>
          <w:szCs w:val="36"/>
        </w:rPr>
      </w:pPr>
      <w:r w:rsidRPr="00047DA9">
        <w:rPr>
          <w:b/>
          <w:i/>
          <w:sz w:val="36"/>
          <w:szCs w:val="36"/>
        </w:rPr>
        <w:t>Modelling eco-evo</w:t>
      </w:r>
      <w:r w:rsidR="00B97641" w:rsidRPr="00047DA9">
        <w:rPr>
          <w:b/>
          <w:i/>
          <w:sz w:val="36"/>
          <w:szCs w:val="36"/>
        </w:rPr>
        <w:t>lutionary dispersal dynamics &amp;</w:t>
      </w:r>
      <w:r w:rsidR="00B97641" w:rsidRPr="00047DA9">
        <w:rPr>
          <w:b/>
          <w:i/>
          <w:sz w:val="36"/>
          <w:szCs w:val="36"/>
        </w:rPr>
        <w:br/>
      </w:r>
      <w:r w:rsidRPr="00047DA9">
        <w:rPr>
          <w:b/>
          <w:i/>
          <w:sz w:val="36"/>
          <w:szCs w:val="36"/>
        </w:rPr>
        <w:t>Investigating species’ responses to environmental changes</w:t>
      </w:r>
    </w:p>
    <w:p w14:paraId="280D8CA2" w14:textId="77777777" w:rsidR="0067520E" w:rsidRPr="00047DA9" w:rsidRDefault="0067520E" w:rsidP="00C57BF9">
      <w:pPr>
        <w:spacing w:line="360" w:lineRule="auto"/>
        <w:rPr>
          <w:b/>
          <w:sz w:val="36"/>
          <w:szCs w:val="36"/>
        </w:rPr>
      </w:pPr>
    </w:p>
    <w:p w14:paraId="2AD8F4E6" w14:textId="02027C48" w:rsidR="0067520E" w:rsidRPr="00047DA9" w:rsidRDefault="0067520E" w:rsidP="00C57BF9">
      <w:pPr>
        <w:spacing w:line="360" w:lineRule="auto"/>
        <w:jc w:val="right"/>
        <w:rPr>
          <w:b/>
          <w:sz w:val="52"/>
          <w:szCs w:val="52"/>
        </w:rPr>
      </w:pPr>
      <w:r w:rsidRPr="00047DA9">
        <w:rPr>
          <w:b/>
          <w:sz w:val="52"/>
          <w:szCs w:val="52"/>
        </w:rPr>
        <w:t xml:space="preserve">Version </w:t>
      </w:r>
      <w:r w:rsidR="00497267">
        <w:rPr>
          <w:b/>
          <w:sz w:val="52"/>
          <w:szCs w:val="52"/>
        </w:rPr>
        <w:t>3</w:t>
      </w:r>
      <w:r w:rsidRPr="00047DA9">
        <w:rPr>
          <w:b/>
          <w:sz w:val="52"/>
          <w:szCs w:val="52"/>
        </w:rPr>
        <w:t>.0</w:t>
      </w:r>
    </w:p>
    <w:p w14:paraId="6037F16C" w14:textId="77777777" w:rsidR="0067520E" w:rsidRPr="00047DA9" w:rsidRDefault="0067520E" w:rsidP="00C57BF9">
      <w:pPr>
        <w:spacing w:line="360" w:lineRule="auto"/>
        <w:jc w:val="right"/>
        <w:rPr>
          <w:b/>
          <w:sz w:val="52"/>
          <w:szCs w:val="52"/>
        </w:rPr>
      </w:pPr>
      <w:r w:rsidRPr="00047DA9">
        <w:rPr>
          <w:b/>
          <w:sz w:val="52"/>
          <w:szCs w:val="52"/>
        </w:rPr>
        <w:t>User Manual</w:t>
      </w:r>
    </w:p>
    <w:p w14:paraId="5D359C37" w14:textId="77777777" w:rsidR="0067520E" w:rsidRPr="00047DA9" w:rsidRDefault="0067520E" w:rsidP="00C57BF9">
      <w:pPr>
        <w:spacing w:after="0" w:line="360" w:lineRule="auto"/>
        <w:jc w:val="center"/>
        <w:rPr>
          <w:i/>
          <w:sz w:val="28"/>
          <w:szCs w:val="28"/>
        </w:rPr>
      </w:pPr>
      <w:r w:rsidRPr="00047DA9">
        <w:rPr>
          <w:i/>
          <w:sz w:val="28"/>
          <w:szCs w:val="28"/>
        </w:rPr>
        <w:t>Greta Bocedi</w:t>
      </w:r>
    </w:p>
    <w:p w14:paraId="6CB6DDF8" w14:textId="77777777" w:rsidR="0067520E" w:rsidRDefault="0067520E" w:rsidP="00C57BF9">
      <w:pPr>
        <w:spacing w:after="0" w:line="360" w:lineRule="auto"/>
        <w:jc w:val="center"/>
        <w:rPr>
          <w:i/>
          <w:sz w:val="28"/>
          <w:szCs w:val="28"/>
        </w:rPr>
      </w:pPr>
      <w:r w:rsidRPr="00047DA9">
        <w:rPr>
          <w:i/>
          <w:sz w:val="28"/>
          <w:szCs w:val="28"/>
        </w:rPr>
        <w:t>Stephen C.F. Palmer</w:t>
      </w:r>
    </w:p>
    <w:p w14:paraId="5AA43594" w14:textId="6C6D84CF" w:rsidR="00497267" w:rsidRPr="00047DA9" w:rsidRDefault="00497267" w:rsidP="00C57BF9">
      <w:pPr>
        <w:spacing w:after="0" w:line="360" w:lineRule="auto"/>
        <w:jc w:val="center"/>
        <w:rPr>
          <w:i/>
          <w:sz w:val="28"/>
          <w:szCs w:val="28"/>
        </w:rPr>
      </w:pPr>
      <w:r>
        <w:rPr>
          <w:i/>
          <w:sz w:val="28"/>
          <w:szCs w:val="28"/>
        </w:rPr>
        <w:t>Theo Pannetier</w:t>
      </w:r>
    </w:p>
    <w:p w14:paraId="3E6E53D4" w14:textId="77777777" w:rsidR="0067520E" w:rsidRPr="00047DA9" w:rsidRDefault="0067520E" w:rsidP="00C57BF9">
      <w:pPr>
        <w:spacing w:line="360" w:lineRule="auto"/>
        <w:jc w:val="center"/>
        <w:rPr>
          <w:i/>
          <w:sz w:val="28"/>
          <w:szCs w:val="28"/>
        </w:rPr>
      </w:pPr>
      <w:r w:rsidRPr="00047DA9">
        <w:rPr>
          <w:i/>
          <w:sz w:val="28"/>
          <w:szCs w:val="28"/>
        </w:rPr>
        <w:t>and Justin M. J. Travis</w:t>
      </w:r>
    </w:p>
    <w:p w14:paraId="2992B2AD" w14:textId="77777777" w:rsidR="0067520E" w:rsidRPr="00047DA9" w:rsidRDefault="0067520E" w:rsidP="00C57BF9">
      <w:pPr>
        <w:spacing w:line="360" w:lineRule="auto"/>
        <w:jc w:val="center"/>
        <w:rPr>
          <w:i/>
          <w:sz w:val="28"/>
          <w:szCs w:val="28"/>
        </w:rPr>
      </w:pPr>
    </w:p>
    <w:p w14:paraId="7BDD5556" w14:textId="24B25BBB" w:rsidR="0067520E" w:rsidRPr="00047DA9" w:rsidRDefault="004F264F" w:rsidP="00C57BF9">
      <w:pPr>
        <w:pBdr>
          <w:bottom w:val="single" w:sz="18" w:space="1" w:color="auto"/>
        </w:pBdr>
        <w:spacing w:line="360" w:lineRule="auto"/>
        <w:jc w:val="center"/>
        <w:rPr>
          <w:sz w:val="36"/>
          <w:szCs w:val="36"/>
        </w:rPr>
      </w:pPr>
      <w:r w:rsidRPr="00047DA9">
        <w:rPr>
          <w:sz w:val="36"/>
          <w:szCs w:val="36"/>
        </w:rPr>
        <w:t>Novem</w:t>
      </w:r>
      <w:r w:rsidR="00240365" w:rsidRPr="00047DA9">
        <w:rPr>
          <w:sz w:val="36"/>
          <w:szCs w:val="36"/>
        </w:rPr>
        <w:t>ber</w:t>
      </w:r>
      <w:r w:rsidR="000D0A47" w:rsidRPr="00047DA9">
        <w:rPr>
          <w:sz w:val="36"/>
          <w:szCs w:val="36"/>
        </w:rPr>
        <w:t xml:space="preserve"> </w:t>
      </w:r>
      <w:r w:rsidR="00A27AA6" w:rsidRPr="00047DA9">
        <w:rPr>
          <w:sz w:val="36"/>
          <w:szCs w:val="36"/>
        </w:rPr>
        <w:t>202</w:t>
      </w:r>
      <w:r w:rsidR="00497267">
        <w:rPr>
          <w:sz w:val="36"/>
          <w:szCs w:val="36"/>
        </w:rPr>
        <w:t>4</w:t>
      </w:r>
    </w:p>
    <w:p w14:paraId="751FB0CF" w14:textId="77777777" w:rsidR="0067520E" w:rsidRPr="00047DA9" w:rsidRDefault="0067520E">
      <w:pPr>
        <w:spacing w:after="200" w:line="276" w:lineRule="auto"/>
        <w:rPr>
          <w:b/>
          <w:szCs w:val="24"/>
        </w:rPr>
      </w:pPr>
      <w:r w:rsidRPr="00047DA9">
        <w:rPr>
          <w:b/>
          <w:sz w:val="32"/>
          <w:szCs w:val="32"/>
        </w:rPr>
        <w:br w:type="page"/>
      </w:r>
    </w:p>
    <w:p w14:paraId="5BCEFD0B" w14:textId="77777777" w:rsidR="0067520E" w:rsidRPr="00047DA9" w:rsidRDefault="0067520E" w:rsidP="00C57BF9">
      <w:pPr>
        <w:rPr>
          <w:b/>
          <w:sz w:val="32"/>
          <w:szCs w:val="32"/>
        </w:rPr>
      </w:pPr>
      <w:r w:rsidRPr="00047DA9">
        <w:rPr>
          <w:b/>
          <w:sz w:val="32"/>
          <w:szCs w:val="32"/>
        </w:rPr>
        <w:lastRenderedPageBreak/>
        <w:t>How to use the RangeShifter manual</w:t>
      </w:r>
    </w:p>
    <w:p w14:paraId="2ECE74FA" w14:textId="77777777" w:rsidR="0067520E" w:rsidRPr="00047DA9" w:rsidRDefault="0067520E" w:rsidP="00C57BF9">
      <w:pPr>
        <w:spacing w:before="100" w:beforeAutospacing="1" w:after="100" w:afterAutospacing="1"/>
        <w:rPr>
          <w:szCs w:val="24"/>
          <w:lang w:eastAsia="en-GB"/>
        </w:rPr>
      </w:pPr>
      <w:r w:rsidRPr="00047DA9">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047DA9">
          <w:rPr>
            <w:rStyle w:val="Hyperlink"/>
            <w:szCs w:val="24"/>
            <w:lang w:eastAsia="en-GB"/>
          </w:rPr>
          <w:t>1</w:t>
        </w:r>
      </w:hyperlink>
      <w:r w:rsidRPr="00047DA9">
        <w:rPr>
          <w:szCs w:val="24"/>
          <w:lang w:eastAsia="en-GB"/>
        </w:rPr>
        <w:t xml:space="preserve"> and </w:t>
      </w:r>
      <w:hyperlink w:anchor="_Concepts_&amp;_Methods" w:history="1">
        <w:r w:rsidRPr="00047DA9">
          <w:rPr>
            <w:rStyle w:val="Hyperlink"/>
            <w:szCs w:val="24"/>
            <w:lang w:eastAsia="en-GB"/>
          </w:rPr>
          <w:t>2</w:t>
        </w:r>
      </w:hyperlink>
      <w:r w:rsidRPr="00047DA9">
        <w:rPr>
          <w:szCs w:val="24"/>
          <w:lang w:eastAsia="en-GB"/>
        </w:rPr>
        <w:t xml:space="preserve">) introduces the conceptual basis of the RangeShifter package. The second main part (chapter </w:t>
      </w:r>
      <w:hyperlink w:anchor="_Using_RangeShifter" w:history="1">
        <w:r w:rsidRPr="00047DA9">
          <w:rPr>
            <w:rStyle w:val="Hyperlink"/>
            <w:szCs w:val="24"/>
            <w:lang w:eastAsia="en-GB"/>
          </w:rPr>
          <w:t>3</w:t>
        </w:r>
      </w:hyperlink>
      <w:r w:rsidRPr="00047DA9">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047DA9">
          <w:rPr>
            <w:rStyle w:val="Hyperlink"/>
            <w:szCs w:val="24"/>
            <w:lang w:eastAsia="en-GB"/>
          </w:rPr>
          <w:t>4</w:t>
        </w:r>
      </w:hyperlink>
      <w:r w:rsidRPr="00047DA9">
        <w:rPr>
          <w:szCs w:val="24"/>
          <w:lang w:eastAsia="en-GB"/>
        </w:rPr>
        <w:t>) of the manual provides a set of tutorials designed to introduce the user to a broad range of the functionality that the package provides.</w:t>
      </w:r>
    </w:p>
    <w:p w14:paraId="416A5677" w14:textId="65D6838C" w:rsidR="0067520E" w:rsidRPr="00047DA9" w:rsidRDefault="0067520E" w:rsidP="00C57BF9">
      <w:pPr>
        <w:spacing w:before="100" w:beforeAutospacing="1" w:after="100" w:afterAutospacing="1"/>
        <w:rPr>
          <w:szCs w:val="24"/>
          <w:lang w:eastAsia="en-GB"/>
        </w:rPr>
      </w:pPr>
      <w:r w:rsidRPr="00047DA9">
        <w:rPr>
          <w:szCs w:val="24"/>
          <w:lang w:eastAsia="en-GB"/>
        </w:rPr>
        <w:t>Different people have different learning styles, and this will likely influence the way in which you utilize the manual. W</w:t>
      </w:r>
      <w:r w:rsidR="00493DF3" w:rsidRPr="00047DA9">
        <w:rPr>
          <w:szCs w:val="24"/>
          <w:lang w:eastAsia="en-GB"/>
        </w:rPr>
        <w:t>hile</w:t>
      </w:r>
      <w:r w:rsidRPr="00047DA9">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047DA9">
          <w:rPr>
            <w:rStyle w:val="Hyperlink"/>
            <w:szCs w:val="24"/>
            <w:lang w:eastAsia="en-GB"/>
          </w:rPr>
          <w:t>4</w:t>
        </w:r>
      </w:hyperlink>
      <w:r w:rsidRPr="00047DA9">
        <w:rPr>
          <w:szCs w:val="24"/>
          <w:lang w:eastAsia="en-GB"/>
        </w:rPr>
        <w:t xml:space="preserve">), subsequently referring to the second section (chapter </w:t>
      </w:r>
      <w:hyperlink w:anchor="_Using_RangeShifter" w:history="1">
        <w:r w:rsidRPr="00047DA9">
          <w:rPr>
            <w:rStyle w:val="Hyperlink"/>
            <w:szCs w:val="24"/>
            <w:lang w:eastAsia="en-GB"/>
          </w:rPr>
          <w:t>3</w:t>
        </w:r>
      </w:hyperlink>
      <w:r w:rsidRPr="00047DA9">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047DA9">
        <w:rPr>
          <w:szCs w:val="24"/>
          <w:lang w:eastAsia="en-GB"/>
        </w:rPr>
        <w:t>and also</w:t>
      </w:r>
      <w:proofErr w:type="gramEnd"/>
      <w:r w:rsidRPr="00047DA9">
        <w:rPr>
          <w:szCs w:val="24"/>
          <w:lang w:eastAsia="en-GB"/>
        </w:rPr>
        <w:t xml:space="preserve"> the section from ‘Getting Started’.  At the beginning of each </w:t>
      </w:r>
      <w:proofErr w:type="gramStart"/>
      <w:r w:rsidRPr="00047DA9">
        <w:rPr>
          <w:szCs w:val="24"/>
          <w:lang w:eastAsia="en-GB"/>
        </w:rPr>
        <w:t>tutorial</w:t>
      </w:r>
      <w:proofErr w:type="gramEnd"/>
      <w:r w:rsidRPr="00047DA9">
        <w:rPr>
          <w:szCs w:val="24"/>
          <w:lang w:eastAsia="en-GB"/>
        </w:rPr>
        <w:t xml:space="preserve">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and reading through to the end.</w:t>
      </w:r>
    </w:p>
    <w:p w14:paraId="2783DD30" w14:textId="77777777" w:rsidR="0067520E" w:rsidRPr="00047DA9" w:rsidRDefault="0067520E" w:rsidP="00C57BF9"/>
    <w:p w14:paraId="08C938A2" w14:textId="77777777" w:rsidR="0067520E" w:rsidRPr="00047DA9" w:rsidRDefault="0067520E" w:rsidP="00C57BF9">
      <w:pPr>
        <w:sectPr w:rsidR="0067520E" w:rsidRPr="00047DA9"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047DA9" w:rsidRDefault="0067520E" w:rsidP="00C57BF9">
      <w:pPr>
        <w:pStyle w:val="TOCHeading"/>
        <w:rPr>
          <w:lang w:val="en-GB"/>
        </w:rPr>
      </w:pPr>
      <w:r w:rsidRPr="00047DA9">
        <w:rPr>
          <w:lang w:val="en-GB"/>
        </w:rPr>
        <w:lastRenderedPageBreak/>
        <w:t>Table of Contents</w:t>
      </w:r>
    </w:p>
    <w:p w14:paraId="1D70C3DB" w14:textId="7F650DD9" w:rsidR="00497267" w:rsidRDefault="0067520E">
      <w:pPr>
        <w:pStyle w:val="TOC1"/>
        <w:rPr>
          <w:rFonts w:asciiTheme="minorHAnsi" w:eastAsiaTheme="minorEastAsia" w:hAnsiTheme="minorHAnsi" w:cstheme="minorBidi"/>
          <w:b w:val="0"/>
          <w:kern w:val="2"/>
          <w:szCs w:val="24"/>
          <w:lang w:eastAsia="en-GB"/>
          <w14:ligatures w14:val="standardContextual"/>
        </w:rPr>
      </w:pPr>
      <w:r w:rsidRPr="00047DA9">
        <w:rPr>
          <w:szCs w:val="24"/>
        </w:rPr>
        <w:fldChar w:fldCharType="begin"/>
      </w:r>
      <w:r w:rsidRPr="00047DA9">
        <w:rPr>
          <w:szCs w:val="24"/>
        </w:rPr>
        <w:instrText xml:space="preserve"> TOC \o "1-3" \h \z \u </w:instrText>
      </w:r>
      <w:r w:rsidRPr="00047DA9">
        <w:rPr>
          <w:szCs w:val="24"/>
        </w:rPr>
        <w:fldChar w:fldCharType="separate"/>
      </w:r>
      <w:hyperlink w:anchor="_Toc180771615" w:history="1">
        <w:r w:rsidR="00497267" w:rsidRPr="004D7417">
          <w:rPr>
            <w:rStyle w:val="Hyperlink"/>
          </w:rPr>
          <w:t>1</w:t>
        </w:r>
        <w:r w:rsidR="00497267">
          <w:rPr>
            <w:rFonts w:asciiTheme="minorHAnsi" w:eastAsiaTheme="minorEastAsia" w:hAnsiTheme="minorHAnsi" w:cstheme="minorBidi"/>
            <w:b w:val="0"/>
            <w:kern w:val="2"/>
            <w:szCs w:val="24"/>
            <w:lang w:eastAsia="en-GB"/>
            <w14:ligatures w14:val="standardContextual"/>
          </w:rPr>
          <w:tab/>
        </w:r>
        <w:r w:rsidR="00497267" w:rsidRPr="004D7417">
          <w:rPr>
            <w:rStyle w:val="Hyperlink"/>
          </w:rPr>
          <w:t>Introduction</w:t>
        </w:r>
        <w:r w:rsidR="00497267">
          <w:rPr>
            <w:webHidden/>
          </w:rPr>
          <w:tab/>
        </w:r>
        <w:r w:rsidR="00497267">
          <w:rPr>
            <w:webHidden/>
          </w:rPr>
          <w:fldChar w:fldCharType="begin"/>
        </w:r>
        <w:r w:rsidR="00497267">
          <w:rPr>
            <w:webHidden/>
          </w:rPr>
          <w:instrText xml:space="preserve"> PAGEREF _Toc180771615 \h </w:instrText>
        </w:r>
        <w:r w:rsidR="00497267">
          <w:rPr>
            <w:webHidden/>
          </w:rPr>
        </w:r>
        <w:r w:rsidR="00497267">
          <w:rPr>
            <w:webHidden/>
          </w:rPr>
          <w:fldChar w:fldCharType="separate"/>
        </w:r>
        <w:r w:rsidR="00497267">
          <w:rPr>
            <w:webHidden/>
          </w:rPr>
          <w:t>1</w:t>
        </w:r>
        <w:r w:rsidR="00497267">
          <w:rPr>
            <w:webHidden/>
          </w:rPr>
          <w:fldChar w:fldCharType="end"/>
        </w:r>
      </w:hyperlink>
    </w:p>
    <w:p w14:paraId="0A165D63" w14:textId="196A3987"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6" w:history="1">
        <w:r w:rsidRPr="004D7417">
          <w:rPr>
            <w:rStyle w:val="Hyperlink"/>
          </w:rPr>
          <w:t>1.1</w:t>
        </w:r>
        <w:r>
          <w:rPr>
            <w:rFonts w:asciiTheme="minorHAnsi" w:eastAsiaTheme="minorEastAsia" w:hAnsiTheme="minorHAnsi" w:cstheme="minorBidi"/>
            <w:b w:val="0"/>
            <w:kern w:val="2"/>
            <w:szCs w:val="24"/>
            <w:lang w:eastAsia="en-GB"/>
            <w14:ligatures w14:val="standardContextual"/>
          </w:rPr>
          <w:tab/>
        </w:r>
        <w:r w:rsidRPr="004D7417">
          <w:rPr>
            <w:rStyle w:val="Hyperlink"/>
          </w:rPr>
          <w:t>Background</w:t>
        </w:r>
        <w:r>
          <w:rPr>
            <w:webHidden/>
          </w:rPr>
          <w:tab/>
        </w:r>
        <w:r>
          <w:rPr>
            <w:webHidden/>
          </w:rPr>
          <w:fldChar w:fldCharType="begin"/>
        </w:r>
        <w:r>
          <w:rPr>
            <w:webHidden/>
          </w:rPr>
          <w:instrText xml:space="preserve"> PAGEREF _Toc180771616 \h </w:instrText>
        </w:r>
        <w:r>
          <w:rPr>
            <w:webHidden/>
          </w:rPr>
        </w:r>
        <w:r>
          <w:rPr>
            <w:webHidden/>
          </w:rPr>
          <w:fldChar w:fldCharType="separate"/>
        </w:r>
        <w:r>
          <w:rPr>
            <w:webHidden/>
          </w:rPr>
          <w:t>1</w:t>
        </w:r>
        <w:r>
          <w:rPr>
            <w:webHidden/>
          </w:rPr>
          <w:fldChar w:fldCharType="end"/>
        </w:r>
      </w:hyperlink>
    </w:p>
    <w:p w14:paraId="1709549E" w14:textId="5611D92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7" w:history="1">
        <w:r w:rsidRPr="004D7417">
          <w:rPr>
            <w:rStyle w:val="Hyperlink"/>
          </w:rPr>
          <w:t>1.2</w:t>
        </w:r>
        <w:r>
          <w:rPr>
            <w:rFonts w:asciiTheme="minorHAnsi" w:eastAsiaTheme="minorEastAsia" w:hAnsiTheme="minorHAnsi" w:cstheme="minorBidi"/>
            <w:b w:val="0"/>
            <w:kern w:val="2"/>
            <w:szCs w:val="24"/>
            <w:lang w:eastAsia="en-GB"/>
            <w14:ligatures w14:val="standardContextual"/>
          </w:rPr>
          <w:tab/>
        </w:r>
        <w:r w:rsidRPr="004D7417">
          <w:rPr>
            <w:rStyle w:val="Hyperlink"/>
          </w:rPr>
          <w:t>Aim and purpose</w:t>
        </w:r>
        <w:r>
          <w:rPr>
            <w:webHidden/>
          </w:rPr>
          <w:tab/>
        </w:r>
        <w:r>
          <w:rPr>
            <w:webHidden/>
          </w:rPr>
          <w:fldChar w:fldCharType="begin"/>
        </w:r>
        <w:r>
          <w:rPr>
            <w:webHidden/>
          </w:rPr>
          <w:instrText xml:space="preserve"> PAGEREF _Toc180771617 \h </w:instrText>
        </w:r>
        <w:r>
          <w:rPr>
            <w:webHidden/>
          </w:rPr>
        </w:r>
        <w:r>
          <w:rPr>
            <w:webHidden/>
          </w:rPr>
          <w:fldChar w:fldCharType="separate"/>
        </w:r>
        <w:r>
          <w:rPr>
            <w:webHidden/>
          </w:rPr>
          <w:t>4</w:t>
        </w:r>
        <w:r>
          <w:rPr>
            <w:webHidden/>
          </w:rPr>
          <w:fldChar w:fldCharType="end"/>
        </w:r>
      </w:hyperlink>
    </w:p>
    <w:p w14:paraId="5BFFE6F9" w14:textId="3345F19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8" w:history="1">
        <w:r w:rsidRPr="004D7417">
          <w:rPr>
            <w:rStyle w:val="Hyperlink"/>
          </w:rPr>
          <w:t>1.3</w:t>
        </w:r>
        <w:r>
          <w:rPr>
            <w:rFonts w:asciiTheme="minorHAnsi" w:eastAsiaTheme="minorEastAsia" w:hAnsiTheme="minorHAnsi" w:cstheme="minorBidi"/>
            <w:b w:val="0"/>
            <w:kern w:val="2"/>
            <w:szCs w:val="24"/>
            <w:lang w:eastAsia="en-GB"/>
            <w14:ligatures w14:val="standardContextual"/>
          </w:rPr>
          <w:tab/>
        </w:r>
        <w:r w:rsidRPr="004D7417">
          <w:rPr>
            <w:rStyle w:val="Hyperlink"/>
          </w:rPr>
          <w:t>Strengths and limitations</w:t>
        </w:r>
        <w:r>
          <w:rPr>
            <w:webHidden/>
          </w:rPr>
          <w:tab/>
        </w:r>
        <w:r>
          <w:rPr>
            <w:webHidden/>
          </w:rPr>
          <w:fldChar w:fldCharType="begin"/>
        </w:r>
        <w:r>
          <w:rPr>
            <w:webHidden/>
          </w:rPr>
          <w:instrText xml:space="preserve"> PAGEREF _Toc180771618 \h </w:instrText>
        </w:r>
        <w:r>
          <w:rPr>
            <w:webHidden/>
          </w:rPr>
        </w:r>
        <w:r>
          <w:rPr>
            <w:webHidden/>
          </w:rPr>
          <w:fldChar w:fldCharType="separate"/>
        </w:r>
        <w:r>
          <w:rPr>
            <w:webHidden/>
          </w:rPr>
          <w:t>5</w:t>
        </w:r>
        <w:r>
          <w:rPr>
            <w:webHidden/>
          </w:rPr>
          <w:fldChar w:fldCharType="end"/>
        </w:r>
      </w:hyperlink>
    </w:p>
    <w:p w14:paraId="034CB36E" w14:textId="19BDEF6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9" w:history="1">
        <w:r w:rsidRPr="004D7417">
          <w:rPr>
            <w:rStyle w:val="Hyperlink"/>
          </w:rPr>
          <w:t>1.4</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2.0</w:t>
        </w:r>
        <w:r>
          <w:rPr>
            <w:webHidden/>
          </w:rPr>
          <w:tab/>
        </w:r>
        <w:r>
          <w:rPr>
            <w:webHidden/>
          </w:rPr>
          <w:fldChar w:fldCharType="begin"/>
        </w:r>
        <w:r>
          <w:rPr>
            <w:webHidden/>
          </w:rPr>
          <w:instrText xml:space="preserve"> PAGEREF _Toc180771619 \h </w:instrText>
        </w:r>
        <w:r>
          <w:rPr>
            <w:webHidden/>
          </w:rPr>
        </w:r>
        <w:r>
          <w:rPr>
            <w:webHidden/>
          </w:rPr>
          <w:fldChar w:fldCharType="separate"/>
        </w:r>
        <w:r>
          <w:rPr>
            <w:webHidden/>
          </w:rPr>
          <w:t>7</w:t>
        </w:r>
        <w:r>
          <w:rPr>
            <w:webHidden/>
          </w:rPr>
          <w:fldChar w:fldCharType="end"/>
        </w:r>
      </w:hyperlink>
    </w:p>
    <w:p w14:paraId="308C35B0" w14:textId="6F5B96A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0" w:history="1">
        <w:r w:rsidRPr="004D7417">
          <w:rPr>
            <w:rStyle w:val="Hyperlink"/>
          </w:rPr>
          <w:t>1.5</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3.0</w:t>
        </w:r>
        <w:r>
          <w:rPr>
            <w:webHidden/>
          </w:rPr>
          <w:tab/>
        </w:r>
        <w:r>
          <w:rPr>
            <w:webHidden/>
          </w:rPr>
          <w:fldChar w:fldCharType="begin"/>
        </w:r>
        <w:r>
          <w:rPr>
            <w:webHidden/>
          </w:rPr>
          <w:instrText xml:space="preserve"> PAGEREF _Toc180771620 \h </w:instrText>
        </w:r>
        <w:r>
          <w:rPr>
            <w:webHidden/>
          </w:rPr>
        </w:r>
        <w:r>
          <w:rPr>
            <w:webHidden/>
          </w:rPr>
          <w:fldChar w:fldCharType="separate"/>
        </w:r>
        <w:r>
          <w:rPr>
            <w:webHidden/>
          </w:rPr>
          <w:t>8</w:t>
        </w:r>
        <w:r>
          <w:rPr>
            <w:webHidden/>
          </w:rPr>
          <w:fldChar w:fldCharType="end"/>
        </w:r>
      </w:hyperlink>
    </w:p>
    <w:p w14:paraId="0DF479A9" w14:textId="09E3D5B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21" w:history="1">
        <w:r w:rsidRPr="004D7417">
          <w:rPr>
            <w:rStyle w:val="Hyperlink"/>
          </w:rPr>
          <w:t>2</w:t>
        </w:r>
        <w:r>
          <w:rPr>
            <w:rFonts w:asciiTheme="minorHAnsi" w:eastAsiaTheme="minorEastAsia" w:hAnsiTheme="minorHAnsi" w:cstheme="minorBidi"/>
            <w:b w:val="0"/>
            <w:kern w:val="2"/>
            <w:szCs w:val="24"/>
            <w:lang w:eastAsia="en-GB"/>
            <w14:ligatures w14:val="standardContextual"/>
          </w:rPr>
          <w:tab/>
        </w:r>
        <w:r w:rsidRPr="004D7417">
          <w:rPr>
            <w:rStyle w:val="Hyperlink"/>
          </w:rPr>
          <w:t>Concepts &amp; Methods</w:t>
        </w:r>
        <w:r>
          <w:rPr>
            <w:webHidden/>
          </w:rPr>
          <w:tab/>
        </w:r>
        <w:r>
          <w:rPr>
            <w:webHidden/>
          </w:rPr>
          <w:fldChar w:fldCharType="begin"/>
        </w:r>
        <w:r>
          <w:rPr>
            <w:webHidden/>
          </w:rPr>
          <w:instrText xml:space="preserve"> PAGEREF _Toc180771621 \h </w:instrText>
        </w:r>
        <w:r>
          <w:rPr>
            <w:webHidden/>
          </w:rPr>
        </w:r>
        <w:r>
          <w:rPr>
            <w:webHidden/>
          </w:rPr>
          <w:fldChar w:fldCharType="separate"/>
        </w:r>
        <w:r>
          <w:rPr>
            <w:webHidden/>
          </w:rPr>
          <w:t>9</w:t>
        </w:r>
        <w:r>
          <w:rPr>
            <w:webHidden/>
          </w:rPr>
          <w:fldChar w:fldCharType="end"/>
        </w:r>
      </w:hyperlink>
    </w:p>
    <w:p w14:paraId="76EBEEE8" w14:textId="0EB9507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2" w:history="1">
        <w:r w:rsidRPr="004D7417">
          <w:rPr>
            <w:rStyle w:val="Hyperlink"/>
          </w:rPr>
          <w:t>2.1</w:t>
        </w:r>
        <w:r>
          <w:rPr>
            <w:rFonts w:asciiTheme="minorHAnsi" w:eastAsiaTheme="minorEastAsia" w:hAnsiTheme="minorHAnsi" w:cstheme="minorBidi"/>
            <w:b w:val="0"/>
            <w:kern w:val="2"/>
            <w:szCs w:val="24"/>
            <w:lang w:eastAsia="en-GB"/>
            <w14:ligatures w14:val="standardContextual"/>
          </w:rPr>
          <w:tab/>
        </w:r>
        <w:r w:rsidRPr="004D7417">
          <w:rPr>
            <w:rStyle w:val="Hyperlink"/>
          </w:rPr>
          <w:t>Model entities, state variables and scales</w:t>
        </w:r>
        <w:r>
          <w:rPr>
            <w:webHidden/>
          </w:rPr>
          <w:tab/>
        </w:r>
        <w:r>
          <w:rPr>
            <w:webHidden/>
          </w:rPr>
          <w:fldChar w:fldCharType="begin"/>
        </w:r>
        <w:r>
          <w:rPr>
            <w:webHidden/>
          </w:rPr>
          <w:instrText xml:space="preserve"> PAGEREF _Toc180771622 \h </w:instrText>
        </w:r>
        <w:r>
          <w:rPr>
            <w:webHidden/>
          </w:rPr>
        </w:r>
        <w:r>
          <w:rPr>
            <w:webHidden/>
          </w:rPr>
          <w:fldChar w:fldCharType="separate"/>
        </w:r>
        <w:r>
          <w:rPr>
            <w:webHidden/>
          </w:rPr>
          <w:t>9</w:t>
        </w:r>
        <w:r>
          <w:rPr>
            <w:webHidden/>
          </w:rPr>
          <w:fldChar w:fldCharType="end"/>
        </w:r>
      </w:hyperlink>
    </w:p>
    <w:p w14:paraId="5439220E" w14:textId="209703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3" w:history="1">
        <w:r w:rsidRPr="004D7417">
          <w:rPr>
            <w:rStyle w:val="Hyperlink"/>
          </w:rPr>
          <w:t>2.1.1</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_Toc180771623 \h </w:instrText>
        </w:r>
        <w:r>
          <w:rPr>
            <w:webHidden/>
          </w:rPr>
        </w:r>
        <w:r>
          <w:rPr>
            <w:webHidden/>
          </w:rPr>
          <w:fldChar w:fldCharType="separate"/>
        </w:r>
        <w:r>
          <w:rPr>
            <w:webHidden/>
          </w:rPr>
          <w:t>9</w:t>
        </w:r>
        <w:r>
          <w:rPr>
            <w:webHidden/>
          </w:rPr>
          <w:fldChar w:fldCharType="end"/>
        </w:r>
      </w:hyperlink>
    </w:p>
    <w:p w14:paraId="2EDC62F5" w14:textId="18155B6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4" w:history="1">
        <w:r w:rsidRPr="004D7417">
          <w:rPr>
            <w:rStyle w:val="Hyperlink"/>
          </w:rPr>
          <w:t>2.1.2</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_Toc180771624 \h </w:instrText>
        </w:r>
        <w:r>
          <w:rPr>
            <w:webHidden/>
          </w:rPr>
        </w:r>
        <w:r>
          <w:rPr>
            <w:webHidden/>
          </w:rPr>
          <w:fldChar w:fldCharType="separate"/>
        </w:r>
        <w:r>
          <w:rPr>
            <w:webHidden/>
          </w:rPr>
          <w:t>9</w:t>
        </w:r>
        <w:r>
          <w:rPr>
            <w:webHidden/>
          </w:rPr>
          <w:fldChar w:fldCharType="end"/>
        </w:r>
      </w:hyperlink>
    </w:p>
    <w:p w14:paraId="57CD0BBF" w14:textId="5C7FEF3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5" w:history="1">
        <w:r w:rsidRPr="004D7417">
          <w:rPr>
            <w:rStyle w:val="Hyperlink"/>
          </w:rPr>
          <w:t>2.1.3</w:t>
        </w:r>
        <w:r>
          <w:rPr>
            <w:rFonts w:asciiTheme="minorHAnsi" w:eastAsiaTheme="minorEastAsia" w:hAnsiTheme="minorHAnsi" w:cstheme="minorBidi"/>
            <w:kern w:val="2"/>
            <w:szCs w:val="24"/>
            <w:lang w:eastAsia="en-GB"/>
            <w14:ligatures w14:val="standardContextual"/>
          </w:rPr>
          <w:tab/>
        </w:r>
        <w:r w:rsidRPr="004D7417">
          <w:rPr>
            <w:rStyle w:val="Hyperlink"/>
          </w:rPr>
          <w:t>Landscape units</w:t>
        </w:r>
        <w:r>
          <w:rPr>
            <w:webHidden/>
          </w:rPr>
          <w:tab/>
        </w:r>
        <w:r>
          <w:rPr>
            <w:webHidden/>
          </w:rPr>
          <w:fldChar w:fldCharType="begin"/>
        </w:r>
        <w:r>
          <w:rPr>
            <w:webHidden/>
          </w:rPr>
          <w:instrText xml:space="preserve"> PAGEREF _Toc180771625 \h </w:instrText>
        </w:r>
        <w:r>
          <w:rPr>
            <w:webHidden/>
          </w:rPr>
        </w:r>
        <w:r>
          <w:rPr>
            <w:webHidden/>
          </w:rPr>
          <w:fldChar w:fldCharType="separate"/>
        </w:r>
        <w:r>
          <w:rPr>
            <w:webHidden/>
          </w:rPr>
          <w:t>9</w:t>
        </w:r>
        <w:r>
          <w:rPr>
            <w:webHidden/>
          </w:rPr>
          <w:fldChar w:fldCharType="end"/>
        </w:r>
      </w:hyperlink>
    </w:p>
    <w:p w14:paraId="704887CF" w14:textId="3AFB3EE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6" w:history="1">
        <w:r w:rsidRPr="004D7417">
          <w:rPr>
            <w:rStyle w:val="Hyperlink"/>
          </w:rPr>
          <w:t>2.1.4</w:t>
        </w:r>
        <w:r>
          <w:rPr>
            <w:rFonts w:asciiTheme="minorHAnsi" w:eastAsiaTheme="minorEastAsia" w:hAnsiTheme="minorHAnsi" w:cstheme="minorBidi"/>
            <w:kern w:val="2"/>
            <w:szCs w:val="24"/>
            <w:lang w:eastAsia="en-GB"/>
            <w14:ligatures w14:val="standardContextual"/>
          </w:rPr>
          <w:tab/>
        </w:r>
        <w:r w:rsidRPr="004D7417">
          <w:rPr>
            <w:rStyle w:val="Hyperlink"/>
          </w:rPr>
          <w:t>Spatial and temporal scales</w:t>
        </w:r>
        <w:r>
          <w:rPr>
            <w:webHidden/>
          </w:rPr>
          <w:tab/>
        </w:r>
        <w:r>
          <w:rPr>
            <w:webHidden/>
          </w:rPr>
          <w:fldChar w:fldCharType="begin"/>
        </w:r>
        <w:r>
          <w:rPr>
            <w:webHidden/>
          </w:rPr>
          <w:instrText xml:space="preserve"> PAGEREF _Toc180771626 \h </w:instrText>
        </w:r>
        <w:r>
          <w:rPr>
            <w:webHidden/>
          </w:rPr>
        </w:r>
        <w:r>
          <w:rPr>
            <w:webHidden/>
          </w:rPr>
          <w:fldChar w:fldCharType="separate"/>
        </w:r>
        <w:r>
          <w:rPr>
            <w:webHidden/>
          </w:rPr>
          <w:t>9</w:t>
        </w:r>
        <w:r>
          <w:rPr>
            <w:webHidden/>
          </w:rPr>
          <w:fldChar w:fldCharType="end"/>
        </w:r>
      </w:hyperlink>
    </w:p>
    <w:p w14:paraId="298EFFD8" w14:textId="273960B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7" w:history="1">
        <w:r w:rsidRPr="004D7417">
          <w:rPr>
            <w:rStyle w:val="Hyperlink"/>
          </w:rPr>
          <w:t>2.2</w:t>
        </w:r>
        <w:r>
          <w:rPr>
            <w:rFonts w:asciiTheme="minorHAnsi" w:eastAsiaTheme="minorEastAsia" w:hAnsiTheme="minorHAnsi" w:cstheme="minorBidi"/>
            <w:b w:val="0"/>
            <w:kern w:val="2"/>
            <w:szCs w:val="24"/>
            <w:lang w:eastAsia="en-GB"/>
            <w14:ligatures w14:val="standardContextual"/>
          </w:rPr>
          <w:tab/>
        </w:r>
        <w:r w:rsidRPr="004D7417">
          <w:rPr>
            <w:rStyle w:val="Hyperlink"/>
          </w:rPr>
          <w:t>Model work flow / schedule</w:t>
        </w:r>
        <w:r>
          <w:rPr>
            <w:webHidden/>
          </w:rPr>
          <w:tab/>
        </w:r>
        <w:r>
          <w:rPr>
            <w:webHidden/>
          </w:rPr>
          <w:fldChar w:fldCharType="begin"/>
        </w:r>
        <w:r>
          <w:rPr>
            <w:webHidden/>
          </w:rPr>
          <w:instrText xml:space="preserve"> PAGEREF _Toc180771627 \h </w:instrText>
        </w:r>
        <w:r>
          <w:rPr>
            <w:webHidden/>
          </w:rPr>
        </w:r>
        <w:r>
          <w:rPr>
            <w:webHidden/>
          </w:rPr>
          <w:fldChar w:fldCharType="separate"/>
        </w:r>
        <w:r>
          <w:rPr>
            <w:webHidden/>
          </w:rPr>
          <w:t>11</w:t>
        </w:r>
        <w:r>
          <w:rPr>
            <w:webHidden/>
          </w:rPr>
          <w:fldChar w:fldCharType="end"/>
        </w:r>
      </w:hyperlink>
    </w:p>
    <w:p w14:paraId="6DF9CDD1" w14:textId="1DC6766C"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8" w:history="1">
        <w:r w:rsidRPr="004D7417">
          <w:rPr>
            <w:rStyle w:val="Hyperlink"/>
          </w:rPr>
          <w:t>2.3</w:t>
        </w:r>
        <w:r>
          <w:rPr>
            <w:rFonts w:asciiTheme="minorHAnsi" w:eastAsiaTheme="minorEastAsia" w:hAnsiTheme="minorHAnsi" w:cstheme="minorBidi"/>
            <w:b w:val="0"/>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_Toc180771628 \h </w:instrText>
        </w:r>
        <w:r>
          <w:rPr>
            <w:webHidden/>
          </w:rPr>
        </w:r>
        <w:r>
          <w:rPr>
            <w:webHidden/>
          </w:rPr>
          <w:fldChar w:fldCharType="separate"/>
        </w:r>
        <w:r>
          <w:rPr>
            <w:webHidden/>
          </w:rPr>
          <w:t>13</w:t>
        </w:r>
        <w:r>
          <w:rPr>
            <w:webHidden/>
          </w:rPr>
          <w:fldChar w:fldCharType="end"/>
        </w:r>
      </w:hyperlink>
    </w:p>
    <w:p w14:paraId="2359CEA7" w14:textId="3A80A27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9" w:history="1">
        <w:r w:rsidRPr="004D7417">
          <w:rPr>
            <w:rStyle w:val="Hyperlink"/>
          </w:rPr>
          <w:t>2.3.1</w:t>
        </w:r>
        <w:r>
          <w:rPr>
            <w:rFonts w:asciiTheme="minorHAnsi" w:eastAsiaTheme="minorEastAsia" w:hAnsiTheme="minorHAnsi" w:cstheme="minorBidi"/>
            <w:kern w:val="2"/>
            <w:szCs w:val="24"/>
            <w:lang w:eastAsia="en-GB"/>
            <w14:ligatures w14:val="standardContextual"/>
          </w:rPr>
          <w:tab/>
        </w:r>
        <w:r w:rsidRPr="004D7417">
          <w:rPr>
            <w:rStyle w:val="Hyperlink"/>
          </w:rPr>
          <w:t>Imported landscape</w:t>
        </w:r>
        <w:r>
          <w:rPr>
            <w:webHidden/>
          </w:rPr>
          <w:tab/>
        </w:r>
        <w:r>
          <w:rPr>
            <w:webHidden/>
          </w:rPr>
          <w:fldChar w:fldCharType="begin"/>
        </w:r>
        <w:r>
          <w:rPr>
            <w:webHidden/>
          </w:rPr>
          <w:instrText xml:space="preserve"> PAGEREF _Toc180771629 \h </w:instrText>
        </w:r>
        <w:r>
          <w:rPr>
            <w:webHidden/>
          </w:rPr>
        </w:r>
        <w:r>
          <w:rPr>
            <w:webHidden/>
          </w:rPr>
          <w:fldChar w:fldCharType="separate"/>
        </w:r>
        <w:r>
          <w:rPr>
            <w:webHidden/>
          </w:rPr>
          <w:t>13</w:t>
        </w:r>
        <w:r>
          <w:rPr>
            <w:webHidden/>
          </w:rPr>
          <w:fldChar w:fldCharType="end"/>
        </w:r>
      </w:hyperlink>
    </w:p>
    <w:p w14:paraId="47599CBB" w14:textId="256A5C2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0" w:history="1">
        <w:r w:rsidRPr="004D7417">
          <w:rPr>
            <w:rStyle w:val="Hyperlink"/>
          </w:rPr>
          <w:t>2.3.2</w:t>
        </w:r>
        <w:r>
          <w:rPr>
            <w:rFonts w:asciiTheme="minorHAnsi" w:eastAsiaTheme="minorEastAsia" w:hAnsiTheme="minorHAnsi" w:cstheme="minorBidi"/>
            <w:kern w:val="2"/>
            <w:szCs w:val="24"/>
            <w:lang w:eastAsia="en-GB"/>
            <w14:ligatures w14:val="standardContextual"/>
          </w:rPr>
          <w:tab/>
        </w:r>
        <w:r w:rsidRPr="004D7417">
          <w:rPr>
            <w:rStyle w:val="Hyperlink"/>
          </w:rPr>
          <w:t>Dynamic landscape</w:t>
        </w:r>
        <w:r>
          <w:rPr>
            <w:webHidden/>
          </w:rPr>
          <w:tab/>
        </w:r>
        <w:r>
          <w:rPr>
            <w:webHidden/>
          </w:rPr>
          <w:fldChar w:fldCharType="begin"/>
        </w:r>
        <w:r>
          <w:rPr>
            <w:webHidden/>
          </w:rPr>
          <w:instrText xml:space="preserve"> PAGEREF _Toc180771630 \h </w:instrText>
        </w:r>
        <w:r>
          <w:rPr>
            <w:webHidden/>
          </w:rPr>
        </w:r>
        <w:r>
          <w:rPr>
            <w:webHidden/>
          </w:rPr>
          <w:fldChar w:fldCharType="separate"/>
        </w:r>
        <w:r>
          <w:rPr>
            <w:webHidden/>
          </w:rPr>
          <w:t>13</w:t>
        </w:r>
        <w:r>
          <w:rPr>
            <w:webHidden/>
          </w:rPr>
          <w:fldChar w:fldCharType="end"/>
        </w:r>
      </w:hyperlink>
    </w:p>
    <w:p w14:paraId="53DE9763" w14:textId="75C1409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1" w:history="1">
        <w:r w:rsidRPr="004D7417">
          <w:rPr>
            <w:rStyle w:val="Hyperlink"/>
          </w:rPr>
          <w:t>2.3.3</w:t>
        </w:r>
        <w:r>
          <w:rPr>
            <w:rFonts w:asciiTheme="minorHAnsi" w:eastAsiaTheme="minorEastAsia" w:hAnsiTheme="minorHAnsi" w:cstheme="minorBidi"/>
            <w:kern w:val="2"/>
            <w:szCs w:val="24"/>
            <w:lang w:eastAsia="en-GB"/>
            <w14:ligatures w14:val="standardContextual"/>
          </w:rPr>
          <w:tab/>
        </w:r>
        <w:r w:rsidRPr="004D7417">
          <w:rPr>
            <w:rStyle w:val="Hyperlink"/>
          </w:rPr>
          <w:t>Artificial landscape generator</w:t>
        </w:r>
        <w:r>
          <w:rPr>
            <w:webHidden/>
          </w:rPr>
          <w:tab/>
        </w:r>
        <w:r>
          <w:rPr>
            <w:webHidden/>
          </w:rPr>
          <w:fldChar w:fldCharType="begin"/>
        </w:r>
        <w:r>
          <w:rPr>
            <w:webHidden/>
          </w:rPr>
          <w:instrText xml:space="preserve"> PAGEREF _Toc180771631 \h </w:instrText>
        </w:r>
        <w:r>
          <w:rPr>
            <w:webHidden/>
          </w:rPr>
        </w:r>
        <w:r>
          <w:rPr>
            <w:webHidden/>
          </w:rPr>
          <w:fldChar w:fldCharType="separate"/>
        </w:r>
        <w:r>
          <w:rPr>
            <w:webHidden/>
          </w:rPr>
          <w:t>13</w:t>
        </w:r>
        <w:r>
          <w:rPr>
            <w:webHidden/>
          </w:rPr>
          <w:fldChar w:fldCharType="end"/>
        </w:r>
      </w:hyperlink>
    </w:p>
    <w:p w14:paraId="1D62888F" w14:textId="6C2C131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2" w:history="1">
        <w:r w:rsidRPr="004D7417">
          <w:rPr>
            <w:rStyle w:val="Hyperlink"/>
          </w:rPr>
          <w:t>2.3.4</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_Toc180771632 \h </w:instrText>
        </w:r>
        <w:r>
          <w:rPr>
            <w:webHidden/>
          </w:rPr>
        </w:r>
        <w:r>
          <w:rPr>
            <w:webHidden/>
          </w:rPr>
          <w:fldChar w:fldCharType="separate"/>
        </w:r>
        <w:r>
          <w:rPr>
            <w:webHidden/>
          </w:rPr>
          <w:t>15</w:t>
        </w:r>
        <w:r>
          <w:rPr>
            <w:webHidden/>
          </w:rPr>
          <w:fldChar w:fldCharType="end"/>
        </w:r>
      </w:hyperlink>
    </w:p>
    <w:p w14:paraId="681D9663" w14:textId="7C423C3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3" w:history="1">
        <w:r w:rsidRPr="004D7417">
          <w:rPr>
            <w:rStyle w:val="Hyperlink"/>
          </w:rPr>
          <w:t>2.3.5</w:t>
        </w:r>
        <w:r>
          <w:rPr>
            <w:rFonts w:asciiTheme="minorHAnsi" w:eastAsiaTheme="minorEastAsia" w:hAnsiTheme="minorHAnsi" w:cstheme="minorBidi"/>
            <w:kern w:val="2"/>
            <w:szCs w:val="24"/>
            <w:lang w:eastAsia="en-GB"/>
            <w14:ligatures w14:val="standardContextual"/>
          </w:rPr>
          <w:tab/>
        </w:r>
        <w:r w:rsidRPr="004D7417">
          <w:rPr>
            <w:rStyle w:val="Hyperlink"/>
          </w:rPr>
          <w:t>Temporal environmental stochasticity</w:t>
        </w:r>
        <w:r>
          <w:rPr>
            <w:webHidden/>
          </w:rPr>
          <w:tab/>
        </w:r>
        <w:r>
          <w:rPr>
            <w:webHidden/>
          </w:rPr>
          <w:fldChar w:fldCharType="begin"/>
        </w:r>
        <w:r>
          <w:rPr>
            <w:webHidden/>
          </w:rPr>
          <w:instrText xml:space="preserve"> PAGEREF _Toc180771633 \h </w:instrText>
        </w:r>
        <w:r>
          <w:rPr>
            <w:webHidden/>
          </w:rPr>
        </w:r>
        <w:r>
          <w:rPr>
            <w:webHidden/>
          </w:rPr>
          <w:fldChar w:fldCharType="separate"/>
        </w:r>
        <w:r>
          <w:rPr>
            <w:webHidden/>
          </w:rPr>
          <w:t>16</w:t>
        </w:r>
        <w:r>
          <w:rPr>
            <w:webHidden/>
          </w:rPr>
          <w:fldChar w:fldCharType="end"/>
        </w:r>
      </w:hyperlink>
    </w:p>
    <w:p w14:paraId="521F35E5" w14:textId="3907D1A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4" w:history="1">
        <w:r w:rsidRPr="004D7417">
          <w:rPr>
            <w:rStyle w:val="Hyperlink"/>
          </w:rPr>
          <w:t>2.3.6</w:t>
        </w:r>
        <w:r>
          <w:rPr>
            <w:rFonts w:asciiTheme="minorHAnsi" w:eastAsiaTheme="minorEastAsia" w:hAnsiTheme="minorHAnsi" w:cstheme="minorBidi"/>
            <w:kern w:val="2"/>
            <w:szCs w:val="24"/>
            <w:lang w:eastAsia="en-GB"/>
            <w14:ligatures w14:val="standardContextual"/>
          </w:rPr>
          <w:tab/>
        </w:r>
        <w:r w:rsidRPr="004D7417">
          <w:rPr>
            <w:rStyle w:val="Hyperlink"/>
          </w:rPr>
          <w:t>Local extinction probability</w:t>
        </w:r>
        <w:r>
          <w:rPr>
            <w:webHidden/>
          </w:rPr>
          <w:tab/>
        </w:r>
        <w:r>
          <w:rPr>
            <w:webHidden/>
          </w:rPr>
          <w:fldChar w:fldCharType="begin"/>
        </w:r>
        <w:r>
          <w:rPr>
            <w:webHidden/>
          </w:rPr>
          <w:instrText xml:space="preserve"> PAGEREF _Toc180771634 \h </w:instrText>
        </w:r>
        <w:r>
          <w:rPr>
            <w:webHidden/>
          </w:rPr>
        </w:r>
        <w:r>
          <w:rPr>
            <w:webHidden/>
          </w:rPr>
          <w:fldChar w:fldCharType="separate"/>
        </w:r>
        <w:r>
          <w:rPr>
            <w:webHidden/>
          </w:rPr>
          <w:t>17</w:t>
        </w:r>
        <w:r>
          <w:rPr>
            <w:webHidden/>
          </w:rPr>
          <w:fldChar w:fldCharType="end"/>
        </w:r>
      </w:hyperlink>
    </w:p>
    <w:p w14:paraId="12637B8B" w14:textId="10DAC26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5" w:history="1">
        <w:r w:rsidRPr="004D7417">
          <w:rPr>
            <w:rStyle w:val="Hyperlink"/>
          </w:rPr>
          <w:t>2.4</w:t>
        </w:r>
        <w:r>
          <w:rPr>
            <w:rFonts w:asciiTheme="minorHAnsi" w:eastAsiaTheme="minorEastAsia" w:hAnsiTheme="minorHAnsi" w:cstheme="minorBidi"/>
            <w:b w:val="0"/>
            <w:kern w:val="2"/>
            <w:szCs w:val="24"/>
            <w:lang w:eastAsia="en-GB"/>
            <w14:ligatures w14:val="standardContextual"/>
          </w:rPr>
          <w:tab/>
        </w:r>
        <w:r w:rsidRPr="004D7417">
          <w:rPr>
            <w:rStyle w:val="Hyperlink"/>
          </w:rPr>
          <w:t>Population dynamics</w:t>
        </w:r>
        <w:r>
          <w:rPr>
            <w:webHidden/>
          </w:rPr>
          <w:tab/>
        </w:r>
        <w:r>
          <w:rPr>
            <w:webHidden/>
          </w:rPr>
          <w:fldChar w:fldCharType="begin"/>
        </w:r>
        <w:r>
          <w:rPr>
            <w:webHidden/>
          </w:rPr>
          <w:instrText xml:space="preserve"> PAGEREF _Toc180771635 \h </w:instrText>
        </w:r>
        <w:r>
          <w:rPr>
            <w:webHidden/>
          </w:rPr>
        </w:r>
        <w:r>
          <w:rPr>
            <w:webHidden/>
          </w:rPr>
          <w:fldChar w:fldCharType="separate"/>
        </w:r>
        <w:r>
          <w:rPr>
            <w:webHidden/>
          </w:rPr>
          <w:t>17</w:t>
        </w:r>
        <w:r>
          <w:rPr>
            <w:webHidden/>
          </w:rPr>
          <w:fldChar w:fldCharType="end"/>
        </w:r>
      </w:hyperlink>
    </w:p>
    <w:p w14:paraId="0D8745D0" w14:textId="3892927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6" w:history="1">
        <w:r w:rsidRPr="004D7417">
          <w:rPr>
            <w:rStyle w:val="Hyperlink"/>
          </w:rPr>
          <w:t>2.4.1</w:t>
        </w:r>
        <w:r>
          <w:rPr>
            <w:rFonts w:asciiTheme="minorHAnsi" w:eastAsiaTheme="minorEastAsia" w:hAnsiTheme="minorHAnsi" w:cstheme="minorBidi"/>
            <w:kern w:val="2"/>
            <w:szCs w:val="24"/>
            <w:lang w:eastAsia="en-GB"/>
            <w14:ligatures w14:val="standardContextual"/>
          </w:rPr>
          <w:tab/>
        </w:r>
        <w:r w:rsidRPr="004D7417">
          <w:rPr>
            <w:rStyle w:val="Hyperlink"/>
          </w:rPr>
          <w:t>Cell-based vs. patch-based model</w:t>
        </w:r>
        <w:r>
          <w:rPr>
            <w:webHidden/>
          </w:rPr>
          <w:tab/>
        </w:r>
        <w:r>
          <w:rPr>
            <w:webHidden/>
          </w:rPr>
          <w:fldChar w:fldCharType="begin"/>
        </w:r>
        <w:r>
          <w:rPr>
            <w:webHidden/>
          </w:rPr>
          <w:instrText xml:space="preserve"> PAGEREF _Toc180771636 \h </w:instrText>
        </w:r>
        <w:r>
          <w:rPr>
            <w:webHidden/>
          </w:rPr>
        </w:r>
        <w:r>
          <w:rPr>
            <w:webHidden/>
          </w:rPr>
          <w:fldChar w:fldCharType="separate"/>
        </w:r>
        <w:r>
          <w:rPr>
            <w:webHidden/>
          </w:rPr>
          <w:t>18</w:t>
        </w:r>
        <w:r>
          <w:rPr>
            <w:webHidden/>
          </w:rPr>
          <w:fldChar w:fldCharType="end"/>
        </w:r>
      </w:hyperlink>
    </w:p>
    <w:p w14:paraId="198DE686" w14:textId="798A70E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7" w:history="1">
        <w:r w:rsidRPr="004D7417">
          <w:rPr>
            <w:rStyle w:val="Hyperlink"/>
          </w:rPr>
          <w:t>2.4.2</w:t>
        </w:r>
        <w:r>
          <w:rPr>
            <w:rFonts w:asciiTheme="minorHAnsi" w:eastAsiaTheme="minorEastAsia" w:hAnsiTheme="minorHAnsi" w:cstheme="minorBidi"/>
            <w:kern w:val="2"/>
            <w:szCs w:val="24"/>
            <w:lang w:eastAsia="en-GB"/>
            <w14:ligatures w14:val="standardContextual"/>
          </w:rPr>
          <w:tab/>
        </w:r>
        <w:r w:rsidRPr="004D7417">
          <w:rPr>
            <w:rStyle w:val="Hyperlink"/>
          </w:rPr>
          <w:t>Non-overlapping generations &amp; no stage-structure</w:t>
        </w:r>
        <w:r>
          <w:rPr>
            <w:webHidden/>
          </w:rPr>
          <w:tab/>
        </w:r>
        <w:r>
          <w:rPr>
            <w:webHidden/>
          </w:rPr>
          <w:fldChar w:fldCharType="begin"/>
        </w:r>
        <w:r>
          <w:rPr>
            <w:webHidden/>
          </w:rPr>
          <w:instrText xml:space="preserve"> PAGEREF _Toc180771637 \h </w:instrText>
        </w:r>
        <w:r>
          <w:rPr>
            <w:webHidden/>
          </w:rPr>
        </w:r>
        <w:r>
          <w:rPr>
            <w:webHidden/>
          </w:rPr>
          <w:fldChar w:fldCharType="separate"/>
        </w:r>
        <w:r>
          <w:rPr>
            <w:webHidden/>
          </w:rPr>
          <w:t>19</w:t>
        </w:r>
        <w:r>
          <w:rPr>
            <w:webHidden/>
          </w:rPr>
          <w:fldChar w:fldCharType="end"/>
        </w:r>
      </w:hyperlink>
    </w:p>
    <w:p w14:paraId="73D171BA" w14:textId="494739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8" w:history="1">
        <w:r w:rsidRPr="004D7417">
          <w:rPr>
            <w:rStyle w:val="Hyperlink"/>
          </w:rPr>
          <w:t>2.4.3</w:t>
        </w:r>
        <w:r>
          <w:rPr>
            <w:rFonts w:asciiTheme="minorHAnsi" w:eastAsiaTheme="minorEastAsia" w:hAnsiTheme="minorHAnsi" w:cstheme="minorBidi"/>
            <w:kern w:val="2"/>
            <w:szCs w:val="24"/>
            <w:lang w:eastAsia="en-GB"/>
            <w14:ligatures w14:val="standardContextual"/>
          </w:rPr>
          <w:tab/>
        </w:r>
        <w:r w:rsidRPr="004D7417">
          <w:rPr>
            <w:rStyle w:val="Hyperlink"/>
          </w:rPr>
          <w:t>Overlapping generations &amp; stage-structure</w:t>
        </w:r>
        <w:r>
          <w:rPr>
            <w:webHidden/>
          </w:rPr>
          <w:tab/>
        </w:r>
        <w:r>
          <w:rPr>
            <w:webHidden/>
          </w:rPr>
          <w:fldChar w:fldCharType="begin"/>
        </w:r>
        <w:r>
          <w:rPr>
            <w:webHidden/>
          </w:rPr>
          <w:instrText xml:space="preserve"> PAGEREF _Toc180771638 \h </w:instrText>
        </w:r>
        <w:r>
          <w:rPr>
            <w:webHidden/>
          </w:rPr>
        </w:r>
        <w:r>
          <w:rPr>
            <w:webHidden/>
          </w:rPr>
          <w:fldChar w:fldCharType="separate"/>
        </w:r>
        <w:r>
          <w:rPr>
            <w:webHidden/>
          </w:rPr>
          <w:t>20</w:t>
        </w:r>
        <w:r>
          <w:rPr>
            <w:webHidden/>
          </w:rPr>
          <w:fldChar w:fldCharType="end"/>
        </w:r>
      </w:hyperlink>
    </w:p>
    <w:p w14:paraId="4504DE9C" w14:textId="74EBE5C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9" w:history="1">
        <w:r w:rsidRPr="004D7417">
          <w:rPr>
            <w:rStyle w:val="Hyperlink"/>
          </w:rPr>
          <w:t>2.5</w:t>
        </w:r>
        <w:r>
          <w:rPr>
            <w:rFonts w:asciiTheme="minorHAnsi" w:eastAsiaTheme="minorEastAsia" w:hAnsiTheme="minorHAnsi" w:cstheme="minorBidi"/>
            <w:b w:val="0"/>
            <w:kern w:val="2"/>
            <w:szCs w:val="24"/>
            <w:lang w:eastAsia="en-GB"/>
            <w14:ligatures w14:val="standardContextual"/>
          </w:rPr>
          <w:tab/>
        </w:r>
        <w:r w:rsidRPr="004D7417">
          <w:rPr>
            <w:rStyle w:val="Hyperlink"/>
          </w:rPr>
          <w:t>Dispersal</w:t>
        </w:r>
        <w:r>
          <w:rPr>
            <w:webHidden/>
          </w:rPr>
          <w:tab/>
        </w:r>
        <w:r>
          <w:rPr>
            <w:webHidden/>
          </w:rPr>
          <w:fldChar w:fldCharType="begin"/>
        </w:r>
        <w:r>
          <w:rPr>
            <w:webHidden/>
          </w:rPr>
          <w:instrText xml:space="preserve"> PAGEREF _Toc180771639 \h </w:instrText>
        </w:r>
        <w:r>
          <w:rPr>
            <w:webHidden/>
          </w:rPr>
        </w:r>
        <w:r>
          <w:rPr>
            <w:webHidden/>
          </w:rPr>
          <w:fldChar w:fldCharType="separate"/>
        </w:r>
        <w:r>
          <w:rPr>
            <w:webHidden/>
          </w:rPr>
          <w:t>30</w:t>
        </w:r>
        <w:r>
          <w:rPr>
            <w:webHidden/>
          </w:rPr>
          <w:fldChar w:fldCharType="end"/>
        </w:r>
      </w:hyperlink>
    </w:p>
    <w:p w14:paraId="66DCF231" w14:textId="3609B0A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0" w:history="1">
        <w:r w:rsidRPr="004D7417">
          <w:rPr>
            <w:rStyle w:val="Hyperlink"/>
          </w:rPr>
          <w:t>2.5.1</w:t>
        </w:r>
        <w:r>
          <w:rPr>
            <w:rFonts w:asciiTheme="minorHAnsi" w:eastAsiaTheme="minorEastAsia" w:hAnsiTheme="minorHAnsi" w:cstheme="minorBidi"/>
            <w:kern w:val="2"/>
            <w:szCs w:val="24"/>
            <w:lang w:eastAsia="en-GB"/>
            <w14:ligatures w14:val="standardContextual"/>
          </w:rPr>
          <w:tab/>
        </w:r>
        <w:r w:rsidRPr="004D7417">
          <w:rPr>
            <w:rStyle w:val="Hyperlink"/>
          </w:rPr>
          <w:t>Emigration</w:t>
        </w:r>
        <w:r>
          <w:rPr>
            <w:webHidden/>
          </w:rPr>
          <w:tab/>
        </w:r>
        <w:r>
          <w:rPr>
            <w:webHidden/>
          </w:rPr>
          <w:fldChar w:fldCharType="begin"/>
        </w:r>
        <w:r>
          <w:rPr>
            <w:webHidden/>
          </w:rPr>
          <w:instrText xml:space="preserve"> PAGEREF _Toc180771640 \h </w:instrText>
        </w:r>
        <w:r>
          <w:rPr>
            <w:webHidden/>
          </w:rPr>
        </w:r>
        <w:r>
          <w:rPr>
            <w:webHidden/>
          </w:rPr>
          <w:fldChar w:fldCharType="separate"/>
        </w:r>
        <w:r>
          <w:rPr>
            <w:webHidden/>
          </w:rPr>
          <w:t>30</w:t>
        </w:r>
        <w:r>
          <w:rPr>
            <w:webHidden/>
          </w:rPr>
          <w:fldChar w:fldCharType="end"/>
        </w:r>
      </w:hyperlink>
    </w:p>
    <w:p w14:paraId="454434BE" w14:textId="2A3D6A2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1" w:history="1">
        <w:r w:rsidRPr="004D7417">
          <w:rPr>
            <w:rStyle w:val="Hyperlink"/>
          </w:rPr>
          <w:t>2.5.2</w:t>
        </w:r>
        <w:r>
          <w:rPr>
            <w:rFonts w:asciiTheme="minorHAnsi" w:eastAsiaTheme="minorEastAsia" w:hAnsiTheme="minorHAnsi" w:cstheme="minorBidi"/>
            <w:kern w:val="2"/>
            <w:szCs w:val="24"/>
            <w:lang w:eastAsia="en-GB"/>
            <w14:ligatures w14:val="standardContextual"/>
          </w:rPr>
          <w:tab/>
        </w:r>
        <w:r w:rsidRPr="004D7417">
          <w:rPr>
            <w:rStyle w:val="Hyperlink"/>
          </w:rPr>
          <w:t>Transfer</w:t>
        </w:r>
        <w:r>
          <w:rPr>
            <w:webHidden/>
          </w:rPr>
          <w:tab/>
        </w:r>
        <w:r>
          <w:rPr>
            <w:webHidden/>
          </w:rPr>
          <w:fldChar w:fldCharType="begin"/>
        </w:r>
        <w:r>
          <w:rPr>
            <w:webHidden/>
          </w:rPr>
          <w:instrText xml:space="preserve"> PAGEREF _Toc180771641 \h </w:instrText>
        </w:r>
        <w:r>
          <w:rPr>
            <w:webHidden/>
          </w:rPr>
        </w:r>
        <w:r>
          <w:rPr>
            <w:webHidden/>
          </w:rPr>
          <w:fldChar w:fldCharType="separate"/>
        </w:r>
        <w:r>
          <w:rPr>
            <w:webHidden/>
          </w:rPr>
          <w:t>32</w:t>
        </w:r>
        <w:r>
          <w:rPr>
            <w:webHidden/>
          </w:rPr>
          <w:fldChar w:fldCharType="end"/>
        </w:r>
      </w:hyperlink>
    </w:p>
    <w:p w14:paraId="64A828ED" w14:textId="01F2FA0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2" w:history="1">
        <w:r w:rsidRPr="004D7417">
          <w:rPr>
            <w:rStyle w:val="Hyperlink"/>
          </w:rPr>
          <w:t>2.5.3</w:t>
        </w:r>
        <w:r>
          <w:rPr>
            <w:rFonts w:asciiTheme="minorHAnsi" w:eastAsiaTheme="minorEastAsia" w:hAnsiTheme="minorHAnsi" w:cstheme="minorBidi"/>
            <w:kern w:val="2"/>
            <w:szCs w:val="24"/>
            <w:lang w:eastAsia="en-GB"/>
            <w14:ligatures w14:val="standardContextual"/>
          </w:rPr>
          <w:tab/>
        </w:r>
        <w:r w:rsidRPr="004D7417">
          <w:rPr>
            <w:rStyle w:val="Hyperlink"/>
          </w:rPr>
          <w:t>Dispersal kernels</w:t>
        </w:r>
        <w:r>
          <w:rPr>
            <w:webHidden/>
          </w:rPr>
          <w:tab/>
        </w:r>
        <w:r>
          <w:rPr>
            <w:webHidden/>
          </w:rPr>
          <w:fldChar w:fldCharType="begin"/>
        </w:r>
        <w:r>
          <w:rPr>
            <w:webHidden/>
          </w:rPr>
          <w:instrText xml:space="preserve"> PAGEREF _Toc180771642 \h </w:instrText>
        </w:r>
        <w:r>
          <w:rPr>
            <w:webHidden/>
          </w:rPr>
        </w:r>
        <w:r>
          <w:rPr>
            <w:webHidden/>
          </w:rPr>
          <w:fldChar w:fldCharType="separate"/>
        </w:r>
        <w:r>
          <w:rPr>
            <w:webHidden/>
          </w:rPr>
          <w:t>33</w:t>
        </w:r>
        <w:r>
          <w:rPr>
            <w:webHidden/>
          </w:rPr>
          <w:fldChar w:fldCharType="end"/>
        </w:r>
      </w:hyperlink>
    </w:p>
    <w:p w14:paraId="2236E604" w14:textId="66FB323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3" w:history="1">
        <w:r w:rsidRPr="004D7417">
          <w:rPr>
            <w:rStyle w:val="Hyperlink"/>
          </w:rPr>
          <w:t>2.5.4</w:t>
        </w:r>
        <w:r>
          <w:rPr>
            <w:rFonts w:asciiTheme="minorHAnsi" w:eastAsiaTheme="minorEastAsia" w:hAnsiTheme="minorHAnsi" w:cstheme="minorBidi"/>
            <w:kern w:val="2"/>
            <w:szCs w:val="24"/>
            <w:lang w:eastAsia="en-GB"/>
            <w14:ligatures w14:val="standardContextual"/>
          </w:rPr>
          <w:tab/>
        </w:r>
        <w:r w:rsidRPr="004D7417">
          <w:rPr>
            <w:rStyle w:val="Hyperlink"/>
          </w:rPr>
          <w:t>Movement processes</w:t>
        </w:r>
        <w:r>
          <w:rPr>
            <w:webHidden/>
          </w:rPr>
          <w:tab/>
        </w:r>
        <w:r>
          <w:rPr>
            <w:webHidden/>
          </w:rPr>
          <w:fldChar w:fldCharType="begin"/>
        </w:r>
        <w:r>
          <w:rPr>
            <w:webHidden/>
          </w:rPr>
          <w:instrText xml:space="preserve"> PAGEREF _Toc180771643 \h </w:instrText>
        </w:r>
        <w:r>
          <w:rPr>
            <w:webHidden/>
          </w:rPr>
        </w:r>
        <w:r>
          <w:rPr>
            <w:webHidden/>
          </w:rPr>
          <w:fldChar w:fldCharType="separate"/>
        </w:r>
        <w:r>
          <w:rPr>
            <w:webHidden/>
          </w:rPr>
          <w:t>35</w:t>
        </w:r>
        <w:r>
          <w:rPr>
            <w:webHidden/>
          </w:rPr>
          <w:fldChar w:fldCharType="end"/>
        </w:r>
      </w:hyperlink>
    </w:p>
    <w:p w14:paraId="2F22D9BB" w14:textId="5709A75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4" w:history="1">
        <w:r w:rsidRPr="004D7417">
          <w:rPr>
            <w:rStyle w:val="Hyperlink"/>
          </w:rPr>
          <w:t>2.5.5</w:t>
        </w:r>
        <w:r>
          <w:rPr>
            <w:rFonts w:asciiTheme="minorHAnsi" w:eastAsiaTheme="minorEastAsia" w:hAnsiTheme="minorHAnsi" w:cstheme="minorBidi"/>
            <w:kern w:val="2"/>
            <w:szCs w:val="24"/>
            <w:lang w:eastAsia="en-GB"/>
            <w14:ligatures w14:val="standardContextual"/>
          </w:rPr>
          <w:tab/>
        </w:r>
        <w:r w:rsidRPr="004D7417">
          <w:rPr>
            <w:rStyle w:val="Hyperlink"/>
          </w:rPr>
          <w:t>Settlement</w:t>
        </w:r>
        <w:r>
          <w:rPr>
            <w:webHidden/>
          </w:rPr>
          <w:tab/>
        </w:r>
        <w:r>
          <w:rPr>
            <w:webHidden/>
          </w:rPr>
          <w:fldChar w:fldCharType="begin"/>
        </w:r>
        <w:r>
          <w:rPr>
            <w:webHidden/>
          </w:rPr>
          <w:instrText xml:space="preserve"> PAGEREF _Toc180771644 \h </w:instrText>
        </w:r>
        <w:r>
          <w:rPr>
            <w:webHidden/>
          </w:rPr>
        </w:r>
        <w:r>
          <w:rPr>
            <w:webHidden/>
          </w:rPr>
          <w:fldChar w:fldCharType="separate"/>
        </w:r>
        <w:r>
          <w:rPr>
            <w:webHidden/>
          </w:rPr>
          <w:t>38</w:t>
        </w:r>
        <w:r>
          <w:rPr>
            <w:webHidden/>
          </w:rPr>
          <w:fldChar w:fldCharType="end"/>
        </w:r>
      </w:hyperlink>
    </w:p>
    <w:p w14:paraId="6707B033" w14:textId="0CC8F73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5" w:history="1">
        <w:r w:rsidRPr="004D7417">
          <w:rPr>
            <w:rStyle w:val="Hyperlink"/>
          </w:rPr>
          <w:t>2.5.6</w:t>
        </w:r>
        <w:r>
          <w:rPr>
            <w:rFonts w:asciiTheme="minorHAnsi" w:eastAsiaTheme="minorEastAsia" w:hAnsiTheme="minorHAnsi" w:cstheme="minorBidi"/>
            <w:kern w:val="2"/>
            <w:szCs w:val="24"/>
            <w:lang w:eastAsia="en-GB"/>
            <w14:ligatures w14:val="standardContextual"/>
          </w:rPr>
          <w:tab/>
        </w:r>
        <w:r w:rsidRPr="004D7417">
          <w:rPr>
            <w:rStyle w:val="Hyperlink"/>
          </w:rPr>
          <w:t>Dispersal mortality</w:t>
        </w:r>
        <w:r>
          <w:rPr>
            <w:webHidden/>
          </w:rPr>
          <w:tab/>
        </w:r>
        <w:r>
          <w:rPr>
            <w:webHidden/>
          </w:rPr>
          <w:fldChar w:fldCharType="begin"/>
        </w:r>
        <w:r>
          <w:rPr>
            <w:webHidden/>
          </w:rPr>
          <w:instrText xml:space="preserve"> PAGEREF _Toc180771645 \h </w:instrText>
        </w:r>
        <w:r>
          <w:rPr>
            <w:webHidden/>
          </w:rPr>
        </w:r>
        <w:r>
          <w:rPr>
            <w:webHidden/>
          </w:rPr>
          <w:fldChar w:fldCharType="separate"/>
        </w:r>
        <w:r>
          <w:rPr>
            <w:webHidden/>
          </w:rPr>
          <w:t>40</w:t>
        </w:r>
        <w:r>
          <w:rPr>
            <w:webHidden/>
          </w:rPr>
          <w:fldChar w:fldCharType="end"/>
        </w:r>
      </w:hyperlink>
    </w:p>
    <w:p w14:paraId="2CFF897E" w14:textId="099B4460"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46" w:history="1">
        <w:r w:rsidRPr="004D7417">
          <w:rPr>
            <w:rStyle w:val="Hyperlink"/>
          </w:rPr>
          <w:t>2.6</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_Toc180771646 \h </w:instrText>
        </w:r>
        <w:r>
          <w:rPr>
            <w:webHidden/>
          </w:rPr>
        </w:r>
        <w:r>
          <w:rPr>
            <w:webHidden/>
          </w:rPr>
          <w:fldChar w:fldCharType="separate"/>
        </w:r>
        <w:r>
          <w:rPr>
            <w:webHidden/>
          </w:rPr>
          <w:t>41</w:t>
        </w:r>
        <w:r>
          <w:rPr>
            <w:webHidden/>
          </w:rPr>
          <w:fldChar w:fldCharType="end"/>
        </w:r>
      </w:hyperlink>
    </w:p>
    <w:p w14:paraId="624A6F01" w14:textId="2D3704B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7" w:history="1">
        <w:r w:rsidRPr="004D7417">
          <w:rPr>
            <w:rStyle w:val="Hyperlink"/>
          </w:rPr>
          <w:t>2.6.1</w:t>
        </w:r>
        <w:r>
          <w:rPr>
            <w:rFonts w:asciiTheme="minorHAnsi" w:eastAsiaTheme="minorEastAsia" w:hAnsiTheme="minorHAnsi" w:cstheme="minorBidi"/>
            <w:kern w:val="2"/>
            <w:szCs w:val="24"/>
            <w:lang w:eastAsia="en-GB"/>
            <w14:ligatures w14:val="standardContextual"/>
          </w:rPr>
          <w:tab/>
        </w:r>
        <w:r w:rsidRPr="004D7417">
          <w:rPr>
            <w:rStyle w:val="Hyperlink"/>
          </w:rPr>
          <w:t>Dispersal traits</w:t>
        </w:r>
        <w:r>
          <w:rPr>
            <w:webHidden/>
          </w:rPr>
          <w:tab/>
        </w:r>
        <w:r>
          <w:rPr>
            <w:webHidden/>
          </w:rPr>
          <w:fldChar w:fldCharType="begin"/>
        </w:r>
        <w:r>
          <w:rPr>
            <w:webHidden/>
          </w:rPr>
          <w:instrText xml:space="preserve"> PAGEREF _Toc180771647 \h </w:instrText>
        </w:r>
        <w:r>
          <w:rPr>
            <w:webHidden/>
          </w:rPr>
        </w:r>
        <w:r>
          <w:rPr>
            <w:webHidden/>
          </w:rPr>
          <w:fldChar w:fldCharType="separate"/>
        </w:r>
        <w:r>
          <w:rPr>
            <w:webHidden/>
          </w:rPr>
          <w:t>42</w:t>
        </w:r>
        <w:r>
          <w:rPr>
            <w:webHidden/>
          </w:rPr>
          <w:fldChar w:fldCharType="end"/>
        </w:r>
      </w:hyperlink>
    </w:p>
    <w:p w14:paraId="5C915719" w14:textId="7524563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8" w:history="1">
        <w:r w:rsidRPr="004D7417">
          <w:rPr>
            <w:rStyle w:val="Hyperlink"/>
          </w:rPr>
          <w:t>2.6.2</w:t>
        </w:r>
        <w:r>
          <w:rPr>
            <w:rFonts w:asciiTheme="minorHAnsi" w:eastAsiaTheme="minorEastAsia" w:hAnsiTheme="minorHAnsi" w:cstheme="minorBidi"/>
            <w:kern w:val="2"/>
            <w:szCs w:val="24"/>
            <w:lang w:eastAsia="en-GB"/>
            <w14:ligatures w14:val="standardContextual"/>
          </w:rPr>
          <w:tab/>
        </w:r>
        <w:r w:rsidRPr="004D7417">
          <w:rPr>
            <w:rStyle w:val="Hyperlink"/>
          </w:rPr>
          <w:t>Genetic fitness traits</w:t>
        </w:r>
        <w:r>
          <w:rPr>
            <w:webHidden/>
          </w:rPr>
          <w:tab/>
        </w:r>
        <w:r>
          <w:rPr>
            <w:webHidden/>
          </w:rPr>
          <w:fldChar w:fldCharType="begin"/>
        </w:r>
        <w:r>
          <w:rPr>
            <w:webHidden/>
          </w:rPr>
          <w:instrText xml:space="preserve"> PAGEREF _Toc180771648 \h </w:instrText>
        </w:r>
        <w:r>
          <w:rPr>
            <w:webHidden/>
          </w:rPr>
        </w:r>
        <w:r>
          <w:rPr>
            <w:webHidden/>
          </w:rPr>
          <w:fldChar w:fldCharType="separate"/>
        </w:r>
        <w:r>
          <w:rPr>
            <w:webHidden/>
          </w:rPr>
          <w:t>43</w:t>
        </w:r>
        <w:r>
          <w:rPr>
            <w:webHidden/>
          </w:rPr>
          <w:fldChar w:fldCharType="end"/>
        </w:r>
      </w:hyperlink>
    </w:p>
    <w:p w14:paraId="4EC73CD6" w14:textId="2BD73C2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9" w:history="1">
        <w:r w:rsidRPr="004D7417">
          <w:rPr>
            <w:rStyle w:val="Hyperlink"/>
          </w:rPr>
          <w:t>2.6.3</w:t>
        </w:r>
        <w:r>
          <w:rPr>
            <w:rFonts w:asciiTheme="minorHAnsi" w:eastAsiaTheme="minorEastAsia" w:hAnsiTheme="minorHAnsi" w:cstheme="minorBidi"/>
            <w:kern w:val="2"/>
            <w:szCs w:val="24"/>
            <w:lang w:eastAsia="en-GB"/>
            <w14:ligatures w14:val="standardContextual"/>
          </w:rPr>
          <w:tab/>
        </w:r>
        <w:r w:rsidRPr="004D7417">
          <w:rPr>
            <w:rStyle w:val="Hyperlink"/>
          </w:rPr>
          <w:t>Neutral trait</w:t>
        </w:r>
        <w:r>
          <w:rPr>
            <w:webHidden/>
          </w:rPr>
          <w:tab/>
        </w:r>
        <w:r>
          <w:rPr>
            <w:webHidden/>
          </w:rPr>
          <w:fldChar w:fldCharType="begin"/>
        </w:r>
        <w:r>
          <w:rPr>
            <w:webHidden/>
          </w:rPr>
          <w:instrText xml:space="preserve"> PAGEREF _Toc180771649 \h </w:instrText>
        </w:r>
        <w:r>
          <w:rPr>
            <w:webHidden/>
          </w:rPr>
        </w:r>
        <w:r>
          <w:rPr>
            <w:webHidden/>
          </w:rPr>
          <w:fldChar w:fldCharType="separate"/>
        </w:r>
        <w:r>
          <w:rPr>
            <w:webHidden/>
          </w:rPr>
          <w:t>44</w:t>
        </w:r>
        <w:r>
          <w:rPr>
            <w:webHidden/>
          </w:rPr>
          <w:fldChar w:fldCharType="end"/>
        </w:r>
      </w:hyperlink>
    </w:p>
    <w:p w14:paraId="4C75C704" w14:textId="144B9A73"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0" w:history="1">
        <w:r w:rsidRPr="004D7417">
          <w:rPr>
            <w:rStyle w:val="Hyperlink"/>
          </w:rPr>
          <w:t>2.7</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_Toc180771650 \h </w:instrText>
        </w:r>
        <w:r>
          <w:rPr>
            <w:webHidden/>
          </w:rPr>
        </w:r>
        <w:r>
          <w:rPr>
            <w:webHidden/>
          </w:rPr>
          <w:fldChar w:fldCharType="separate"/>
        </w:r>
        <w:r>
          <w:rPr>
            <w:webHidden/>
          </w:rPr>
          <w:t>44</w:t>
        </w:r>
        <w:r>
          <w:rPr>
            <w:webHidden/>
          </w:rPr>
          <w:fldChar w:fldCharType="end"/>
        </w:r>
      </w:hyperlink>
    </w:p>
    <w:p w14:paraId="5D60C628" w14:textId="05321C8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1" w:history="1">
        <w:r w:rsidRPr="004D7417">
          <w:rPr>
            <w:rStyle w:val="Hyperlink"/>
          </w:rPr>
          <w:t>2.7.1</w:t>
        </w:r>
        <w:r>
          <w:rPr>
            <w:rFonts w:asciiTheme="minorHAnsi" w:eastAsiaTheme="minorEastAsia" w:hAnsiTheme="minorHAnsi" w:cstheme="minorBidi"/>
            <w:kern w:val="2"/>
            <w:szCs w:val="24"/>
            <w:lang w:eastAsia="en-GB"/>
            <w14:ligatures w14:val="standardContextual"/>
          </w:rPr>
          <w:tab/>
        </w:r>
        <w:r w:rsidRPr="004D7417">
          <w:rPr>
            <w:rStyle w:val="Hyperlink"/>
          </w:rPr>
          <w:t>Flexible genetic architecture</w:t>
        </w:r>
        <w:r>
          <w:rPr>
            <w:webHidden/>
          </w:rPr>
          <w:tab/>
        </w:r>
        <w:r>
          <w:rPr>
            <w:webHidden/>
          </w:rPr>
          <w:fldChar w:fldCharType="begin"/>
        </w:r>
        <w:r>
          <w:rPr>
            <w:webHidden/>
          </w:rPr>
          <w:instrText xml:space="preserve"> PAGEREF _Toc180771651 \h </w:instrText>
        </w:r>
        <w:r>
          <w:rPr>
            <w:webHidden/>
          </w:rPr>
        </w:r>
        <w:r>
          <w:rPr>
            <w:webHidden/>
          </w:rPr>
          <w:fldChar w:fldCharType="separate"/>
        </w:r>
        <w:r>
          <w:rPr>
            <w:webHidden/>
          </w:rPr>
          <w:t>45</w:t>
        </w:r>
        <w:r>
          <w:rPr>
            <w:webHidden/>
          </w:rPr>
          <w:fldChar w:fldCharType="end"/>
        </w:r>
      </w:hyperlink>
    </w:p>
    <w:p w14:paraId="649EE756" w14:textId="281B3C7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2" w:history="1">
        <w:r w:rsidRPr="004D7417">
          <w:rPr>
            <w:rStyle w:val="Hyperlink"/>
          </w:rPr>
          <w:t>2.7.2</w:t>
        </w:r>
        <w:r>
          <w:rPr>
            <w:rFonts w:asciiTheme="minorHAnsi" w:eastAsiaTheme="minorEastAsia" w:hAnsiTheme="minorHAnsi" w:cstheme="minorBidi"/>
            <w:kern w:val="2"/>
            <w:szCs w:val="24"/>
            <w:lang w:eastAsia="en-GB"/>
            <w14:ligatures w14:val="standardContextual"/>
          </w:rPr>
          <w:tab/>
        </w:r>
        <w:r w:rsidRPr="004D7417">
          <w:rPr>
            <w:rStyle w:val="Hyperlink"/>
          </w:rPr>
          <w:t>Genome initialisation</w:t>
        </w:r>
        <w:r>
          <w:rPr>
            <w:webHidden/>
          </w:rPr>
          <w:tab/>
        </w:r>
        <w:r>
          <w:rPr>
            <w:webHidden/>
          </w:rPr>
          <w:fldChar w:fldCharType="begin"/>
        </w:r>
        <w:r>
          <w:rPr>
            <w:webHidden/>
          </w:rPr>
          <w:instrText xml:space="preserve"> PAGEREF _Toc180771652 \h </w:instrText>
        </w:r>
        <w:r>
          <w:rPr>
            <w:webHidden/>
          </w:rPr>
        </w:r>
        <w:r>
          <w:rPr>
            <w:webHidden/>
          </w:rPr>
          <w:fldChar w:fldCharType="separate"/>
        </w:r>
        <w:r>
          <w:rPr>
            <w:webHidden/>
          </w:rPr>
          <w:t>46</w:t>
        </w:r>
        <w:r>
          <w:rPr>
            <w:webHidden/>
          </w:rPr>
          <w:fldChar w:fldCharType="end"/>
        </w:r>
      </w:hyperlink>
    </w:p>
    <w:p w14:paraId="3F1DC348" w14:textId="0B6E86B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3" w:history="1">
        <w:r w:rsidRPr="004D7417">
          <w:rPr>
            <w:rStyle w:val="Hyperlink"/>
          </w:rPr>
          <w:t>2.7.3</w:t>
        </w:r>
        <w:r>
          <w:rPr>
            <w:rFonts w:asciiTheme="minorHAnsi" w:eastAsiaTheme="minorEastAsia" w:hAnsiTheme="minorHAnsi" w:cstheme="minorBidi"/>
            <w:kern w:val="2"/>
            <w:szCs w:val="24"/>
            <w:lang w:eastAsia="en-GB"/>
            <w14:ligatures w14:val="standardContextual"/>
          </w:rPr>
          <w:tab/>
        </w:r>
        <w:r w:rsidRPr="004D7417">
          <w:rPr>
            <w:rStyle w:val="Hyperlink"/>
          </w:rPr>
          <w:t>Pleiotropy, neutral loci and mutation</w:t>
        </w:r>
        <w:r>
          <w:rPr>
            <w:webHidden/>
          </w:rPr>
          <w:tab/>
        </w:r>
        <w:r>
          <w:rPr>
            <w:webHidden/>
          </w:rPr>
          <w:fldChar w:fldCharType="begin"/>
        </w:r>
        <w:r>
          <w:rPr>
            <w:webHidden/>
          </w:rPr>
          <w:instrText xml:space="preserve"> PAGEREF _Toc180771653 \h </w:instrText>
        </w:r>
        <w:r>
          <w:rPr>
            <w:webHidden/>
          </w:rPr>
        </w:r>
        <w:r>
          <w:rPr>
            <w:webHidden/>
          </w:rPr>
          <w:fldChar w:fldCharType="separate"/>
        </w:r>
        <w:r>
          <w:rPr>
            <w:webHidden/>
          </w:rPr>
          <w:t>47</w:t>
        </w:r>
        <w:r>
          <w:rPr>
            <w:webHidden/>
          </w:rPr>
          <w:fldChar w:fldCharType="end"/>
        </w:r>
      </w:hyperlink>
    </w:p>
    <w:p w14:paraId="73D9705A" w14:textId="59308F1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54" w:history="1">
        <w:r w:rsidRPr="004D7417">
          <w:rPr>
            <w:rStyle w:val="Hyperlink"/>
          </w:rPr>
          <w:t>3</w:t>
        </w:r>
        <w:r>
          <w:rPr>
            <w:rFonts w:asciiTheme="minorHAnsi" w:eastAsiaTheme="minorEastAsia" w:hAnsiTheme="minorHAnsi" w:cstheme="minorBidi"/>
            <w:b w:val="0"/>
            <w:kern w:val="2"/>
            <w:szCs w:val="24"/>
            <w:lang w:eastAsia="en-GB"/>
            <w14:ligatures w14:val="standardContextual"/>
          </w:rPr>
          <w:tab/>
        </w:r>
        <w:r w:rsidRPr="004D7417">
          <w:rPr>
            <w:rStyle w:val="Hyperlink"/>
          </w:rPr>
          <w:t>Using RangeShifter</w:t>
        </w:r>
        <w:r>
          <w:rPr>
            <w:webHidden/>
          </w:rPr>
          <w:tab/>
        </w:r>
        <w:r>
          <w:rPr>
            <w:webHidden/>
          </w:rPr>
          <w:fldChar w:fldCharType="begin"/>
        </w:r>
        <w:r>
          <w:rPr>
            <w:webHidden/>
          </w:rPr>
          <w:instrText xml:space="preserve"> PAGEREF _Toc180771654 \h </w:instrText>
        </w:r>
        <w:r>
          <w:rPr>
            <w:webHidden/>
          </w:rPr>
        </w:r>
        <w:r>
          <w:rPr>
            <w:webHidden/>
          </w:rPr>
          <w:fldChar w:fldCharType="separate"/>
        </w:r>
        <w:r>
          <w:rPr>
            <w:webHidden/>
          </w:rPr>
          <w:t>49</w:t>
        </w:r>
        <w:r>
          <w:rPr>
            <w:webHidden/>
          </w:rPr>
          <w:fldChar w:fldCharType="end"/>
        </w:r>
      </w:hyperlink>
    </w:p>
    <w:p w14:paraId="77B82CAB" w14:textId="3DC4C430"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5" w:history="1">
        <w:r w:rsidRPr="004D7417">
          <w:rPr>
            <w:rStyle w:val="Hyperlink"/>
          </w:rPr>
          <w:t>3.1</w:t>
        </w:r>
        <w:r>
          <w:rPr>
            <w:rFonts w:asciiTheme="minorHAnsi" w:eastAsiaTheme="minorEastAsia" w:hAnsiTheme="minorHAnsi" w:cstheme="minorBidi"/>
            <w:b w:val="0"/>
            <w:kern w:val="2"/>
            <w:szCs w:val="24"/>
            <w:lang w:eastAsia="en-GB"/>
            <w14:ligatures w14:val="standardContextual"/>
          </w:rPr>
          <w:tab/>
        </w:r>
        <w:r w:rsidRPr="004D7417">
          <w:rPr>
            <w:rStyle w:val="Hyperlink"/>
          </w:rPr>
          <w:t>Inputs</w:t>
        </w:r>
        <w:r>
          <w:rPr>
            <w:webHidden/>
          </w:rPr>
          <w:tab/>
        </w:r>
        <w:r>
          <w:rPr>
            <w:webHidden/>
          </w:rPr>
          <w:fldChar w:fldCharType="begin"/>
        </w:r>
        <w:r>
          <w:rPr>
            <w:webHidden/>
          </w:rPr>
          <w:instrText xml:space="preserve"> PAGEREF _Toc180771655 \h </w:instrText>
        </w:r>
        <w:r>
          <w:rPr>
            <w:webHidden/>
          </w:rPr>
        </w:r>
        <w:r>
          <w:rPr>
            <w:webHidden/>
          </w:rPr>
          <w:fldChar w:fldCharType="separate"/>
        </w:r>
        <w:r>
          <w:rPr>
            <w:webHidden/>
          </w:rPr>
          <w:t>49</w:t>
        </w:r>
        <w:r>
          <w:rPr>
            <w:webHidden/>
          </w:rPr>
          <w:fldChar w:fldCharType="end"/>
        </w:r>
      </w:hyperlink>
    </w:p>
    <w:p w14:paraId="6F96A59D" w14:textId="6346A4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6" w:history="1">
        <w:r w:rsidRPr="004D7417">
          <w:rPr>
            <w:rStyle w:val="Hyperlink"/>
          </w:rPr>
          <w:t>3.1.1</w:t>
        </w:r>
        <w:r>
          <w:rPr>
            <w:rFonts w:asciiTheme="minorHAnsi" w:eastAsiaTheme="minorEastAsia" w:hAnsiTheme="minorHAnsi" w:cstheme="minorBidi"/>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_Toc180771656 \h </w:instrText>
        </w:r>
        <w:r>
          <w:rPr>
            <w:webHidden/>
          </w:rPr>
        </w:r>
        <w:r>
          <w:rPr>
            <w:webHidden/>
          </w:rPr>
          <w:fldChar w:fldCharType="separate"/>
        </w:r>
        <w:r>
          <w:rPr>
            <w:webHidden/>
          </w:rPr>
          <w:t>49</w:t>
        </w:r>
        <w:r>
          <w:rPr>
            <w:webHidden/>
          </w:rPr>
          <w:fldChar w:fldCharType="end"/>
        </w:r>
      </w:hyperlink>
    </w:p>
    <w:p w14:paraId="015C5DDE" w14:textId="433556E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7" w:history="1">
        <w:r w:rsidRPr="004D7417">
          <w:rPr>
            <w:rStyle w:val="Hyperlink"/>
          </w:rPr>
          <w:t>3.1.2</w:t>
        </w:r>
        <w:r>
          <w:rPr>
            <w:rFonts w:asciiTheme="minorHAnsi" w:eastAsiaTheme="minorEastAsia" w:hAnsiTheme="minorHAnsi" w:cstheme="minorBidi"/>
            <w:kern w:val="2"/>
            <w:szCs w:val="24"/>
            <w:lang w:eastAsia="en-GB"/>
            <w14:ligatures w14:val="standardContextual"/>
          </w:rPr>
          <w:tab/>
        </w:r>
        <w:r w:rsidRPr="004D7417">
          <w:rPr>
            <w:rStyle w:val="Hyperlink"/>
          </w:rPr>
          <w:t>Species distribution</w:t>
        </w:r>
        <w:r>
          <w:rPr>
            <w:webHidden/>
          </w:rPr>
          <w:tab/>
        </w:r>
        <w:r>
          <w:rPr>
            <w:webHidden/>
          </w:rPr>
          <w:fldChar w:fldCharType="begin"/>
        </w:r>
        <w:r>
          <w:rPr>
            <w:webHidden/>
          </w:rPr>
          <w:instrText xml:space="preserve"> PAGEREF _Toc180771657 \h </w:instrText>
        </w:r>
        <w:r>
          <w:rPr>
            <w:webHidden/>
          </w:rPr>
        </w:r>
        <w:r>
          <w:rPr>
            <w:webHidden/>
          </w:rPr>
          <w:fldChar w:fldCharType="separate"/>
        </w:r>
        <w:r>
          <w:rPr>
            <w:webHidden/>
          </w:rPr>
          <w:t>51</w:t>
        </w:r>
        <w:r>
          <w:rPr>
            <w:webHidden/>
          </w:rPr>
          <w:fldChar w:fldCharType="end"/>
        </w:r>
      </w:hyperlink>
    </w:p>
    <w:p w14:paraId="4F89BB6E" w14:textId="62830CFA"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8" w:history="1">
        <w:r w:rsidRPr="004D7417">
          <w:rPr>
            <w:rStyle w:val="Hyperlink"/>
          </w:rPr>
          <w:t>3.2</w:t>
        </w:r>
        <w:r>
          <w:rPr>
            <w:rFonts w:asciiTheme="minorHAnsi" w:eastAsiaTheme="minorEastAsia" w:hAnsiTheme="minorHAnsi" w:cstheme="minorBidi"/>
            <w:b w:val="0"/>
            <w:kern w:val="2"/>
            <w:szCs w:val="24"/>
            <w:lang w:eastAsia="en-GB"/>
            <w14:ligatures w14:val="standardContextual"/>
          </w:rPr>
          <w:tab/>
        </w:r>
        <w:r w:rsidRPr="004D7417">
          <w:rPr>
            <w:rStyle w:val="Hyperlink"/>
          </w:rPr>
          <w:t>The graphical user interface</w:t>
        </w:r>
        <w:r>
          <w:rPr>
            <w:webHidden/>
          </w:rPr>
          <w:tab/>
        </w:r>
        <w:r>
          <w:rPr>
            <w:webHidden/>
          </w:rPr>
          <w:fldChar w:fldCharType="begin"/>
        </w:r>
        <w:r>
          <w:rPr>
            <w:webHidden/>
          </w:rPr>
          <w:instrText xml:space="preserve"> PAGEREF _Toc180771658 \h </w:instrText>
        </w:r>
        <w:r>
          <w:rPr>
            <w:webHidden/>
          </w:rPr>
        </w:r>
        <w:r>
          <w:rPr>
            <w:webHidden/>
          </w:rPr>
          <w:fldChar w:fldCharType="separate"/>
        </w:r>
        <w:r>
          <w:rPr>
            <w:webHidden/>
          </w:rPr>
          <w:t>52</w:t>
        </w:r>
        <w:r>
          <w:rPr>
            <w:webHidden/>
          </w:rPr>
          <w:fldChar w:fldCharType="end"/>
        </w:r>
      </w:hyperlink>
    </w:p>
    <w:p w14:paraId="71E84420" w14:textId="5925789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9" w:history="1">
        <w:r w:rsidRPr="004D7417">
          <w:rPr>
            <w:rStyle w:val="Hyperlink"/>
          </w:rPr>
          <w:t>3.2.1</w:t>
        </w:r>
        <w:r>
          <w:rPr>
            <w:rFonts w:asciiTheme="minorHAnsi" w:eastAsiaTheme="minorEastAsia" w:hAnsiTheme="minorHAnsi" w:cstheme="minorBidi"/>
            <w:kern w:val="2"/>
            <w:szCs w:val="24"/>
            <w:lang w:eastAsia="en-GB"/>
            <w14:ligatures w14:val="standardContextual"/>
          </w:rPr>
          <w:tab/>
        </w:r>
        <w:r w:rsidRPr="004D7417">
          <w:rPr>
            <w:rStyle w:val="Hyperlink"/>
          </w:rPr>
          <w:t>Main menu</w:t>
        </w:r>
        <w:r>
          <w:rPr>
            <w:webHidden/>
          </w:rPr>
          <w:tab/>
        </w:r>
        <w:r>
          <w:rPr>
            <w:webHidden/>
          </w:rPr>
          <w:fldChar w:fldCharType="begin"/>
        </w:r>
        <w:r>
          <w:rPr>
            <w:webHidden/>
          </w:rPr>
          <w:instrText xml:space="preserve"> PAGEREF _Toc180771659 \h </w:instrText>
        </w:r>
        <w:r>
          <w:rPr>
            <w:webHidden/>
          </w:rPr>
        </w:r>
        <w:r>
          <w:rPr>
            <w:webHidden/>
          </w:rPr>
          <w:fldChar w:fldCharType="separate"/>
        </w:r>
        <w:r>
          <w:rPr>
            <w:webHidden/>
          </w:rPr>
          <w:t>52</w:t>
        </w:r>
        <w:r>
          <w:rPr>
            <w:webHidden/>
          </w:rPr>
          <w:fldChar w:fldCharType="end"/>
        </w:r>
      </w:hyperlink>
    </w:p>
    <w:p w14:paraId="768A6AC5" w14:textId="7E1225F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0" w:history="1">
        <w:r w:rsidRPr="004D7417">
          <w:rPr>
            <w:rStyle w:val="Hyperlink"/>
          </w:rPr>
          <w:t>3.2.2</w:t>
        </w:r>
        <w:r>
          <w:rPr>
            <w:rFonts w:asciiTheme="minorHAnsi" w:eastAsiaTheme="minorEastAsia" w:hAnsiTheme="minorHAnsi" w:cstheme="minorBidi"/>
            <w:kern w:val="2"/>
            <w:szCs w:val="24"/>
            <w:lang w:eastAsia="en-GB"/>
            <w14:ligatures w14:val="standardContextual"/>
          </w:rPr>
          <w:tab/>
        </w:r>
        <w:r w:rsidRPr="004D7417">
          <w:rPr>
            <w:rStyle w:val="Hyperlink"/>
          </w:rPr>
          <w:t>Getting started</w:t>
        </w:r>
        <w:r>
          <w:rPr>
            <w:webHidden/>
          </w:rPr>
          <w:tab/>
        </w:r>
        <w:r>
          <w:rPr>
            <w:webHidden/>
          </w:rPr>
          <w:fldChar w:fldCharType="begin"/>
        </w:r>
        <w:r>
          <w:rPr>
            <w:webHidden/>
          </w:rPr>
          <w:instrText xml:space="preserve"> PAGEREF _Toc180771660 \h </w:instrText>
        </w:r>
        <w:r>
          <w:rPr>
            <w:webHidden/>
          </w:rPr>
        </w:r>
        <w:r>
          <w:rPr>
            <w:webHidden/>
          </w:rPr>
          <w:fldChar w:fldCharType="separate"/>
        </w:r>
        <w:r>
          <w:rPr>
            <w:webHidden/>
          </w:rPr>
          <w:t>53</w:t>
        </w:r>
        <w:r>
          <w:rPr>
            <w:webHidden/>
          </w:rPr>
          <w:fldChar w:fldCharType="end"/>
        </w:r>
      </w:hyperlink>
    </w:p>
    <w:p w14:paraId="372EFE2E" w14:textId="4314886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1" w:history="1">
        <w:r w:rsidRPr="004D7417">
          <w:rPr>
            <w:rStyle w:val="Hyperlink"/>
          </w:rPr>
          <w:t>3.2.3</w:t>
        </w:r>
        <w:r>
          <w:rPr>
            <w:rFonts w:asciiTheme="minorHAnsi" w:eastAsiaTheme="minorEastAsia" w:hAnsiTheme="minorHAnsi" w:cstheme="minorBidi"/>
            <w:kern w:val="2"/>
            <w:szCs w:val="24"/>
            <w:lang w:eastAsia="en-GB"/>
            <w14:ligatures w14:val="standardContextual"/>
          </w:rPr>
          <w:tab/>
        </w:r>
        <w:r w:rsidRPr="004D7417">
          <w:rPr>
            <w:rStyle w:val="Hyperlink"/>
          </w:rPr>
          <w:t>Setting the landscape</w:t>
        </w:r>
        <w:r>
          <w:rPr>
            <w:webHidden/>
          </w:rPr>
          <w:tab/>
        </w:r>
        <w:r>
          <w:rPr>
            <w:webHidden/>
          </w:rPr>
          <w:fldChar w:fldCharType="begin"/>
        </w:r>
        <w:r>
          <w:rPr>
            <w:webHidden/>
          </w:rPr>
          <w:instrText xml:space="preserve"> PAGEREF _Toc180771661 \h </w:instrText>
        </w:r>
        <w:r>
          <w:rPr>
            <w:webHidden/>
          </w:rPr>
        </w:r>
        <w:r>
          <w:rPr>
            <w:webHidden/>
          </w:rPr>
          <w:fldChar w:fldCharType="separate"/>
        </w:r>
        <w:r>
          <w:rPr>
            <w:webHidden/>
          </w:rPr>
          <w:t>54</w:t>
        </w:r>
        <w:r>
          <w:rPr>
            <w:webHidden/>
          </w:rPr>
          <w:fldChar w:fldCharType="end"/>
        </w:r>
      </w:hyperlink>
    </w:p>
    <w:p w14:paraId="20D9F2DE" w14:textId="6330134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2" w:history="1">
        <w:r w:rsidRPr="004D7417">
          <w:rPr>
            <w:rStyle w:val="Hyperlink"/>
          </w:rPr>
          <w:t>3.2.4</w:t>
        </w:r>
        <w:r>
          <w:rPr>
            <w:rFonts w:asciiTheme="minorHAnsi" w:eastAsiaTheme="minorEastAsia" w:hAnsiTheme="minorHAnsi" w:cstheme="minorBidi"/>
            <w:kern w:val="2"/>
            <w:szCs w:val="24"/>
            <w:lang w:eastAsia="en-GB"/>
            <w14:ligatures w14:val="standardContextual"/>
          </w:rPr>
          <w:tab/>
        </w:r>
        <w:r w:rsidRPr="004D7417">
          <w:rPr>
            <w:rStyle w:val="Hyperlink"/>
          </w:rPr>
          <w:t>Importing a species distribution map</w:t>
        </w:r>
        <w:r>
          <w:rPr>
            <w:webHidden/>
          </w:rPr>
          <w:tab/>
        </w:r>
        <w:r>
          <w:rPr>
            <w:webHidden/>
          </w:rPr>
          <w:fldChar w:fldCharType="begin"/>
        </w:r>
        <w:r>
          <w:rPr>
            <w:webHidden/>
          </w:rPr>
          <w:instrText xml:space="preserve"> PAGEREF _Toc180771662 \h </w:instrText>
        </w:r>
        <w:r>
          <w:rPr>
            <w:webHidden/>
          </w:rPr>
        </w:r>
        <w:r>
          <w:rPr>
            <w:webHidden/>
          </w:rPr>
          <w:fldChar w:fldCharType="separate"/>
        </w:r>
        <w:r>
          <w:rPr>
            <w:webHidden/>
          </w:rPr>
          <w:t>61</w:t>
        </w:r>
        <w:r>
          <w:rPr>
            <w:webHidden/>
          </w:rPr>
          <w:fldChar w:fldCharType="end"/>
        </w:r>
      </w:hyperlink>
    </w:p>
    <w:p w14:paraId="6447056A" w14:textId="71AB01F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3" w:history="1">
        <w:r w:rsidRPr="004D7417">
          <w:rPr>
            <w:rStyle w:val="Hyperlink"/>
          </w:rPr>
          <w:t>3.2.5</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_Toc180771663 \h </w:instrText>
        </w:r>
        <w:r>
          <w:rPr>
            <w:webHidden/>
          </w:rPr>
        </w:r>
        <w:r>
          <w:rPr>
            <w:webHidden/>
          </w:rPr>
          <w:fldChar w:fldCharType="separate"/>
        </w:r>
        <w:r>
          <w:rPr>
            <w:webHidden/>
          </w:rPr>
          <w:t>61</w:t>
        </w:r>
        <w:r>
          <w:rPr>
            <w:webHidden/>
          </w:rPr>
          <w:fldChar w:fldCharType="end"/>
        </w:r>
      </w:hyperlink>
    </w:p>
    <w:p w14:paraId="13A79A63" w14:textId="65FA463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4" w:history="1">
        <w:r w:rsidRPr="004D7417">
          <w:rPr>
            <w:rStyle w:val="Hyperlink"/>
          </w:rPr>
          <w:t>3.2.6</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population dynamics</w:t>
        </w:r>
        <w:r>
          <w:rPr>
            <w:webHidden/>
          </w:rPr>
          <w:tab/>
        </w:r>
        <w:r>
          <w:rPr>
            <w:webHidden/>
          </w:rPr>
          <w:fldChar w:fldCharType="begin"/>
        </w:r>
        <w:r>
          <w:rPr>
            <w:webHidden/>
          </w:rPr>
          <w:instrText xml:space="preserve"> PAGEREF _Toc180771664 \h </w:instrText>
        </w:r>
        <w:r>
          <w:rPr>
            <w:webHidden/>
          </w:rPr>
        </w:r>
        <w:r>
          <w:rPr>
            <w:webHidden/>
          </w:rPr>
          <w:fldChar w:fldCharType="separate"/>
        </w:r>
        <w:r>
          <w:rPr>
            <w:webHidden/>
          </w:rPr>
          <w:t>63</w:t>
        </w:r>
        <w:r>
          <w:rPr>
            <w:webHidden/>
          </w:rPr>
          <w:fldChar w:fldCharType="end"/>
        </w:r>
      </w:hyperlink>
    </w:p>
    <w:p w14:paraId="1FDA8A81" w14:textId="4180FA1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5" w:history="1">
        <w:r w:rsidRPr="004D7417">
          <w:rPr>
            <w:rStyle w:val="Hyperlink"/>
          </w:rPr>
          <w:t>3.2.7</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dispersal</w:t>
        </w:r>
        <w:r>
          <w:rPr>
            <w:webHidden/>
          </w:rPr>
          <w:tab/>
        </w:r>
        <w:r>
          <w:rPr>
            <w:webHidden/>
          </w:rPr>
          <w:fldChar w:fldCharType="begin"/>
        </w:r>
        <w:r>
          <w:rPr>
            <w:webHidden/>
          </w:rPr>
          <w:instrText xml:space="preserve"> PAGEREF _Toc180771665 \h </w:instrText>
        </w:r>
        <w:r>
          <w:rPr>
            <w:webHidden/>
          </w:rPr>
        </w:r>
        <w:r>
          <w:rPr>
            <w:webHidden/>
          </w:rPr>
          <w:fldChar w:fldCharType="separate"/>
        </w:r>
        <w:r>
          <w:rPr>
            <w:webHidden/>
          </w:rPr>
          <w:t>68</w:t>
        </w:r>
        <w:r>
          <w:rPr>
            <w:webHidden/>
          </w:rPr>
          <w:fldChar w:fldCharType="end"/>
        </w:r>
      </w:hyperlink>
    </w:p>
    <w:p w14:paraId="1E0035BB" w14:textId="6837FDE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6" w:history="1">
        <w:r w:rsidRPr="004D7417">
          <w:rPr>
            <w:rStyle w:val="Hyperlink"/>
          </w:rPr>
          <w:t>3.2.8</w:t>
        </w:r>
        <w:r>
          <w:rPr>
            <w:rFonts w:asciiTheme="minorHAnsi" w:eastAsiaTheme="minorEastAsia" w:hAnsiTheme="minorHAnsi" w:cstheme="minorBidi"/>
            <w:kern w:val="2"/>
            <w:szCs w:val="24"/>
            <w:lang w:eastAsia="en-GB"/>
            <w14:ligatures w14:val="standardContextual"/>
          </w:rPr>
          <w:tab/>
        </w:r>
        <w:r w:rsidRPr="004D7417">
          <w:rPr>
            <w:rStyle w:val="Hyperlink"/>
          </w:rPr>
          <w:t>Setting the genetics parameters</w:t>
        </w:r>
        <w:r>
          <w:rPr>
            <w:webHidden/>
          </w:rPr>
          <w:tab/>
        </w:r>
        <w:r>
          <w:rPr>
            <w:webHidden/>
          </w:rPr>
          <w:fldChar w:fldCharType="begin"/>
        </w:r>
        <w:r>
          <w:rPr>
            <w:webHidden/>
          </w:rPr>
          <w:instrText xml:space="preserve"> PAGEREF _Toc180771666 \h </w:instrText>
        </w:r>
        <w:r>
          <w:rPr>
            <w:webHidden/>
          </w:rPr>
        </w:r>
        <w:r>
          <w:rPr>
            <w:webHidden/>
          </w:rPr>
          <w:fldChar w:fldCharType="separate"/>
        </w:r>
        <w:r>
          <w:rPr>
            <w:webHidden/>
          </w:rPr>
          <w:t>79</w:t>
        </w:r>
        <w:r>
          <w:rPr>
            <w:webHidden/>
          </w:rPr>
          <w:fldChar w:fldCharType="end"/>
        </w:r>
      </w:hyperlink>
    </w:p>
    <w:p w14:paraId="091A09A0" w14:textId="7CB432A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7" w:history="1">
        <w:r w:rsidRPr="004D7417">
          <w:rPr>
            <w:rStyle w:val="Hyperlink"/>
          </w:rPr>
          <w:t>3.2.9</w:t>
        </w:r>
        <w:r>
          <w:rPr>
            <w:rFonts w:asciiTheme="minorHAnsi" w:eastAsiaTheme="minorEastAsia" w:hAnsiTheme="minorHAnsi" w:cstheme="minorBidi"/>
            <w:kern w:val="2"/>
            <w:szCs w:val="24"/>
            <w:lang w:eastAsia="en-GB"/>
            <w14:ligatures w14:val="standardContextual"/>
          </w:rPr>
          <w:tab/>
        </w:r>
        <w:r w:rsidRPr="004D7417">
          <w:rPr>
            <w:rStyle w:val="Hyperlink"/>
          </w:rPr>
          <w:t>Setting the simulation parameters</w:t>
        </w:r>
        <w:r>
          <w:rPr>
            <w:webHidden/>
          </w:rPr>
          <w:tab/>
        </w:r>
        <w:r>
          <w:rPr>
            <w:webHidden/>
          </w:rPr>
          <w:fldChar w:fldCharType="begin"/>
        </w:r>
        <w:r>
          <w:rPr>
            <w:webHidden/>
          </w:rPr>
          <w:instrText xml:space="preserve"> PAGEREF _Toc180771667 \h </w:instrText>
        </w:r>
        <w:r>
          <w:rPr>
            <w:webHidden/>
          </w:rPr>
        </w:r>
        <w:r>
          <w:rPr>
            <w:webHidden/>
          </w:rPr>
          <w:fldChar w:fldCharType="separate"/>
        </w:r>
        <w:r>
          <w:rPr>
            <w:webHidden/>
          </w:rPr>
          <w:t>82</w:t>
        </w:r>
        <w:r>
          <w:rPr>
            <w:webHidden/>
          </w:rPr>
          <w:fldChar w:fldCharType="end"/>
        </w:r>
      </w:hyperlink>
    </w:p>
    <w:p w14:paraId="46EFE590" w14:textId="0E23027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68" w:history="1">
        <w:r w:rsidRPr="004D7417">
          <w:rPr>
            <w:rStyle w:val="Hyperlink"/>
          </w:rPr>
          <w:t>3.3</w:t>
        </w:r>
        <w:r>
          <w:rPr>
            <w:rFonts w:asciiTheme="minorHAnsi" w:eastAsiaTheme="minorEastAsia" w:hAnsiTheme="minorHAnsi" w:cstheme="minorBidi"/>
            <w:b w:val="0"/>
            <w:kern w:val="2"/>
            <w:szCs w:val="24"/>
            <w:lang w:eastAsia="en-GB"/>
            <w14:ligatures w14:val="standardContextual"/>
          </w:rPr>
          <w:tab/>
        </w:r>
        <w:r w:rsidRPr="004D7417">
          <w:rPr>
            <w:rStyle w:val="Hyperlink"/>
          </w:rPr>
          <w:t>Batch mode</w:t>
        </w:r>
        <w:r>
          <w:rPr>
            <w:webHidden/>
          </w:rPr>
          <w:tab/>
        </w:r>
        <w:r>
          <w:rPr>
            <w:webHidden/>
          </w:rPr>
          <w:fldChar w:fldCharType="begin"/>
        </w:r>
        <w:r>
          <w:rPr>
            <w:webHidden/>
          </w:rPr>
          <w:instrText xml:space="preserve"> PAGEREF _Toc180771668 \h </w:instrText>
        </w:r>
        <w:r>
          <w:rPr>
            <w:webHidden/>
          </w:rPr>
        </w:r>
        <w:r>
          <w:rPr>
            <w:webHidden/>
          </w:rPr>
          <w:fldChar w:fldCharType="separate"/>
        </w:r>
        <w:r>
          <w:rPr>
            <w:webHidden/>
          </w:rPr>
          <w:t>95</w:t>
        </w:r>
        <w:r>
          <w:rPr>
            <w:webHidden/>
          </w:rPr>
          <w:fldChar w:fldCharType="end"/>
        </w:r>
      </w:hyperlink>
    </w:p>
    <w:p w14:paraId="7C46A61E" w14:textId="139A9A6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9" w:history="1">
        <w:r w:rsidRPr="004D7417">
          <w:rPr>
            <w:rStyle w:val="Hyperlink"/>
          </w:rPr>
          <w:t>3.3.1</w:t>
        </w:r>
        <w:r>
          <w:rPr>
            <w:rFonts w:asciiTheme="minorHAnsi" w:eastAsiaTheme="minorEastAsia" w:hAnsiTheme="minorHAnsi" w:cstheme="minorBidi"/>
            <w:kern w:val="2"/>
            <w:szCs w:val="24"/>
            <w:lang w:eastAsia="en-GB"/>
            <w14:ligatures w14:val="standardContextual"/>
          </w:rPr>
          <w:tab/>
        </w:r>
        <w:r w:rsidRPr="004D7417">
          <w:rPr>
            <w:rStyle w:val="Hyperlink"/>
          </w:rPr>
          <w:t>Control file</w:t>
        </w:r>
        <w:r>
          <w:rPr>
            <w:webHidden/>
          </w:rPr>
          <w:tab/>
        </w:r>
        <w:r>
          <w:rPr>
            <w:webHidden/>
          </w:rPr>
          <w:fldChar w:fldCharType="begin"/>
        </w:r>
        <w:r>
          <w:rPr>
            <w:webHidden/>
          </w:rPr>
          <w:instrText xml:space="preserve"> PAGEREF _Toc180771669 \h </w:instrText>
        </w:r>
        <w:r>
          <w:rPr>
            <w:webHidden/>
          </w:rPr>
        </w:r>
        <w:r>
          <w:rPr>
            <w:webHidden/>
          </w:rPr>
          <w:fldChar w:fldCharType="separate"/>
        </w:r>
        <w:r>
          <w:rPr>
            <w:webHidden/>
          </w:rPr>
          <w:t>97</w:t>
        </w:r>
        <w:r>
          <w:rPr>
            <w:webHidden/>
          </w:rPr>
          <w:fldChar w:fldCharType="end"/>
        </w:r>
      </w:hyperlink>
    </w:p>
    <w:p w14:paraId="3D5FC0D0" w14:textId="47CB5F4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0" w:history="1">
        <w:r w:rsidRPr="004D7417">
          <w:rPr>
            <w:rStyle w:val="Hyperlink"/>
          </w:rPr>
          <w:t>3.3.2</w:t>
        </w:r>
        <w:r>
          <w:rPr>
            <w:rFonts w:asciiTheme="minorHAnsi" w:eastAsiaTheme="minorEastAsia" w:hAnsiTheme="minorHAnsi" w:cstheme="minorBidi"/>
            <w:kern w:val="2"/>
            <w:szCs w:val="24"/>
            <w:lang w:eastAsia="en-GB"/>
            <w14:ligatures w14:val="standardContextual"/>
          </w:rPr>
          <w:tab/>
        </w:r>
        <w:r w:rsidRPr="004D7417">
          <w:rPr>
            <w:rStyle w:val="Hyperlink"/>
          </w:rPr>
          <w:t>Parameter files</w:t>
        </w:r>
        <w:r>
          <w:rPr>
            <w:webHidden/>
          </w:rPr>
          <w:tab/>
        </w:r>
        <w:r>
          <w:rPr>
            <w:webHidden/>
          </w:rPr>
          <w:fldChar w:fldCharType="begin"/>
        </w:r>
        <w:r>
          <w:rPr>
            <w:webHidden/>
          </w:rPr>
          <w:instrText xml:space="preserve"> PAGEREF _Toc180771670 \h </w:instrText>
        </w:r>
        <w:r>
          <w:rPr>
            <w:webHidden/>
          </w:rPr>
        </w:r>
        <w:r>
          <w:rPr>
            <w:webHidden/>
          </w:rPr>
          <w:fldChar w:fldCharType="separate"/>
        </w:r>
        <w:r>
          <w:rPr>
            <w:webHidden/>
          </w:rPr>
          <w:t>98</w:t>
        </w:r>
        <w:r>
          <w:rPr>
            <w:webHidden/>
          </w:rPr>
          <w:fldChar w:fldCharType="end"/>
        </w:r>
      </w:hyperlink>
    </w:p>
    <w:p w14:paraId="1D74C567" w14:textId="30B8D91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71" w:history="1">
        <w:r w:rsidRPr="004D7417">
          <w:rPr>
            <w:rStyle w:val="Hyperlink"/>
          </w:rPr>
          <w:t>3.4</w:t>
        </w:r>
        <w:r>
          <w:rPr>
            <w:rFonts w:asciiTheme="minorHAnsi" w:eastAsiaTheme="minorEastAsia" w:hAnsiTheme="minorHAnsi" w:cstheme="minorBidi"/>
            <w:b w:val="0"/>
            <w:kern w:val="2"/>
            <w:szCs w:val="24"/>
            <w:lang w:eastAsia="en-GB"/>
            <w14:ligatures w14:val="standardContextual"/>
          </w:rPr>
          <w:tab/>
        </w:r>
        <w:r w:rsidRPr="004D7417">
          <w:rPr>
            <w:rStyle w:val="Hyperlink"/>
          </w:rPr>
          <w:t>Outputs</w:t>
        </w:r>
        <w:r>
          <w:rPr>
            <w:webHidden/>
          </w:rPr>
          <w:tab/>
        </w:r>
        <w:r>
          <w:rPr>
            <w:webHidden/>
          </w:rPr>
          <w:fldChar w:fldCharType="begin"/>
        </w:r>
        <w:r>
          <w:rPr>
            <w:webHidden/>
          </w:rPr>
          <w:instrText xml:space="preserve"> PAGEREF _Toc180771671 \h </w:instrText>
        </w:r>
        <w:r>
          <w:rPr>
            <w:webHidden/>
          </w:rPr>
        </w:r>
        <w:r>
          <w:rPr>
            <w:webHidden/>
          </w:rPr>
          <w:fldChar w:fldCharType="separate"/>
        </w:r>
        <w:r>
          <w:rPr>
            <w:webHidden/>
          </w:rPr>
          <w:t>101</w:t>
        </w:r>
        <w:r>
          <w:rPr>
            <w:webHidden/>
          </w:rPr>
          <w:fldChar w:fldCharType="end"/>
        </w:r>
      </w:hyperlink>
    </w:p>
    <w:p w14:paraId="23C5D218" w14:textId="6CBE811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2" w:history="1">
        <w:r w:rsidRPr="004D7417">
          <w:rPr>
            <w:rStyle w:val="Hyperlink"/>
          </w:rPr>
          <w:t>3.4.1</w:t>
        </w:r>
        <w:r>
          <w:rPr>
            <w:rFonts w:asciiTheme="minorHAnsi" w:eastAsiaTheme="minorEastAsia" w:hAnsiTheme="minorHAnsi" w:cstheme="minorBidi"/>
            <w:kern w:val="2"/>
            <w:szCs w:val="24"/>
            <w:lang w:eastAsia="en-GB"/>
            <w14:ligatures w14:val="standardContextual"/>
          </w:rPr>
          <w:tab/>
        </w:r>
        <w:r w:rsidRPr="004D7417">
          <w:rPr>
            <w:rStyle w:val="Hyperlink"/>
          </w:rPr>
          <w:t>Parameters</w:t>
        </w:r>
        <w:r>
          <w:rPr>
            <w:webHidden/>
          </w:rPr>
          <w:tab/>
        </w:r>
        <w:r>
          <w:rPr>
            <w:webHidden/>
          </w:rPr>
          <w:fldChar w:fldCharType="begin"/>
        </w:r>
        <w:r>
          <w:rPr>
            <w:webHidden/>
          </w:rPr>
          <w:instrText xml:space="preserve"> PAGEREF _Toc180771672 \h </w:instrText>
        </w:r>
        <w:r>
          <w:rPr>
            <w:webHidden/>
          </w:rPr>
        </w:r>
        <w:r>
          <w:rPr>
            <w:webHidden/>
          </w:rPr>
          <w:fldChar w:fldCharType="separate"/>
        </w:r>
        <w:r>
          <w:rPr>
            <w:webHidden/>
          </w:rPr>
          <w:t>101</w:t>
        </w:r>
        <w:r>
          <w:rPr>
            <w:webHidden/>
          </w:rPr>
          <w:fldChar w:fldCharType="end"/>
        </w:r>
      </w:hyperlink>
    </w:p>
    <w:p w14:paraId="771995BE" w14:textId="3853ABD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3" w:history="1">
        <w:r w:rsidRPr="004D7417">
          <w:rPr>
            <w:rStyle w:val="Hyperlink"/>
          </w:rPr>
          <w:t>3.4.2</w:t>
        </w:r>
        <w:r>
          <w:rPr>
            <w:rFonts w:asciiTheme="minorHAnsi" w:eastAsiaTheme="minorEastAsia" w:hAnsiTheme="minorHAnsi" w:cstheme="minorBidi"/>
            <w:kern w:val="2"/>
            <w:szCs w:val="24"/>
            <w:lang w:eastAsia="en-GB"/>
            <w14:ligatures w14:val="standardContextual"/>
          </w:rPr>
          <w:tab/>
        </w:r>
        <w:r w:rsidRPr="004D7417">
          <w:rPr>
            <w:rStyle w:val="Hyperlink"/>
          </w:rPr>
          <w:t>Range</w:t>
        </w:r>
        <w:r>
          <w:rPr>
            <w:webHidden/>
          </w:rPr>
          <w:tab/>
        </w:r>
        <w:r>
          <w:rPr>
            <w:webHidden/>
          </w:rPr>
          <w:fldChar w:fldCharType="begin"/>
        </w:r>
        <w:r>
          <w:rPr>
            <w:webHidden/>
          </w:rPr>
          <w:instrText xml:space="preserve"> PAGEREF _Toc180771673 \h </w:instrText>
        </w:r>
        <w:r>
          <w:rPr>
            <w:webHidden/>
          </w:rPr>
        </w:r>
        <w:r>
          <w:rPr>
            <w:webHidden/>
          </w:rPr>
          <w:fldChar w:fldCharType="separate"/>
        </w:r>
        <w:r>
          <w:rPr>
            <w:webHidden/>
          </w:rPr>
          <w:t>101</w:t>
        </w:r>
        <w:r>
          <w:rPr>
            <w:webHidden/>
          </w:rPr>
          <w:fldChar w:fldCharType="end"/>
        </w:r>
      </w:hyperlink>
    </w:p>
    <w:p w14:paraId="2B928E9D" w14:textId="7FD047A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4" w:history="1">
        <w:r w:rsidRPr="004D7417">
          <w:rPr>
            <w:rStyle w:val="Hyperlink"/>
          </w:rPr>
          <w:t>3.4.3</w:t>
        </w:r>
        <w:r>
          <w:rPr>
            <w:rFonts w:asciiTheme="minorHAnsi" w:eastAsiaTheme="minorEastAsia" w:hAnsiTheme="minorHAnsi" w:cstheme="minorBidi"/>
            <w:kern w:val="2"/>
            <w:szCs w:val="24"/>
            <w:lang w:eastAsia="en-GB"/>
            <w14:ligatures w14:val="standardContextual"/>
          </w:rPr>
          <w:tab/>
        </w:r>
        <w:r w:rsidRPr="004D7417">
          <w:rPr>
            <w:rStyle w:val="Hyperlink"/>
          </w:rPr>
          <w:t>Occupancy</w:t>
        </w:r>
        <w:r>
          <w:rPr>
            <w:webHidden/>
          </w:rPr>
          <w:tab/>
        </w:r>
        <w:r>
          <w:rPr>
            <w:webHidden/>
          </w:rPr>
          <w:fldChar w:fldCharType="begin"/>
        </w:r>
        <w:r>
          <w:rPr>
            <w:webHidden/>
          </w:rPr>
          <w:instrText xml:space="preserve"> PAGEREF _Toc180771674 \h </w:instrText>
        </w:r>
        <w:r>
          <w:rPr>
            <w:webHidden/>
          </w:rPr>
        </w:r>
        <w:r>
          <w:rPr>
            <w:webHidden/>
          </w:rPr>
          <w:fldChar w:fldCharType="separate"/>
        </w:r>
        <w:r>
          <w:rPr>
            <w:webHidden/>
          </w:rPr>
          <w:t>102</w:t>
        </w:r>
        <w:r>
          <w:rPr>
            <w:webHidden/>
          </w:rPr>
          <w:fldChar w:fldCharType="end"/>
        </w:r>
      </w:hyperlink>
    </w:p>
    <w:p w14:paraId="3075E8CA" w14:textId="23D0372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5" w:history="1">
        <w:r w:rsidRPr="004D7417">
          <w:rPr>
            <w:rStyle w:val="Hyperlink"/>
          </w:rPr>
          <w:t>3.4.4</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_Toc180771675 \h </w:instrText>
        </w:r>
        <w:r>
          <w:rPr>
            <w:webHidden/>
          </w:rPr>
        </w:r>
        <w:r>
          <w:rPr>
            <w:webHidden/>
          </w:rPr>
          <w:fldChar w:fldCharType="separate"/>
        </w:r>
        <w:r>
          <w:rPr>
            <w:webHidden/>
          </w:rPr>
          <w:t>102</w:t>
        </w:r>
        <w:r>
          <w:rPr>
            <w:webHidden/>
          </w:rPr>
          <w:fldChar w:fldCharType="end"/>
        </w:r>
      </w:hyperlink>
    </w:p>
    <w:p w14:paraId="3670595C" w14:textId="007A5D3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6" w:history="1">
        <w:r w:rsidRPr="004D7417">
          <w:rPr>
            <w:rStyle w:val="Hyperlink"/>
          </w:rPr>
          <w:t>3.4.5</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_Toc180771676 \h </w:instrText>
        </w:r>
        <w:r>
          <w:rPr>
            <w:webHidden/>
          </w:rPr>
        </w:r>
        <w:r>
          <w:rPr>
            <w:webHidden/>
          </w:rPr>
          <w:fldChar w:fldCharType="separate"/>
        </w:r>
        <w:r>
          <w:rPr>
            <w:webHidden/>
          </w:rPr>
          <w:t>103</w:t>
        </w:r>
        <w:r>
          <w:rPr>
            <w:webHidden/>
          </w:rPr>
          <w:fldChar w:fldCharType="end"/>
        </w:r>
      </w:hyperlink>
    </w:p>
    <w:p w14:paraId="0F20FF4F" w14:textId="487101E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7" w:history="1">
        <w:r w:rsidRPr="004D7417">
          <w:rPr>
            <w:rStyle w:val="Hyperlink"/>
          </w:rPr>
          <w:t>3.4.6</w:t>
        </w:r>
        <w:r>
          <w:rPr>
            <w:rFonts w:asciiTheme="minorHAnsi" w:eastAsiaTheme="minorEastAsia" w:hAnsiTheme="minorHAnsi" w:cstheme="minorBidi"/>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_Toc180771677 \h </w:instrText>
        </w:r>
        <w:r>
          <w:rPr>
            <w:webHidden/>
          </w:rPr>
        </w:r>
        <w:r>
          <w:rPr>
            <w:webHidden/>
          </w:rPr>
          <w:fldChar w:fldCharType="separate"/>
        </w:r>
        <w:r>
          <w:rPr>
            <w:webHidden/>
          </w:rPr>
          <w:t>104</w:t>
        </w:r>
        <w:r>
          <w:rPr>
            <w:webHidden/>
          </w:rPr>
          <w:fldChar w:fldCharType="end"/>
        </w:r>
      </w:hyperlink>
    </w:p>
    <w:p w14:paraId="7FEF27DA" w14:textId="6F59986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8" w:history="1">
        <w:r w:rsidRPr="004D7417">
          <w:rPr>
            <w:rStyle w:val="Hyperlink"/>
          </w:rPr>
          <w:t>3.4.7</w:t>
        </w:r>
        <w:r>
          <w:rPr>
            <w:rFonts w:asciiTheme="minorHAnsi" w:eastAsiaTheme="minorEastAsia" w:hAnsiTheme="minorHAnsi" w:cstheme="minorBidi"/>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_Toc180771678 \h </w:instrText>
        </w:r>
        <w:r>
          <w:rPr>
            <w:webHidden/>
          </w:rPr>
        </w:r>
        <w:r>
          <w:rPr>
            <w:webHidden/>
          </w:rPr>
          <w:fldChar w:fldCharType="separate"/>
        </w:r>
        <w:r>
          <w:rPr>
            <w:webHidden/>
          </w:rPr>
          <w:t>105</w:t>
        </w:r>
        <w:r>
          <w:rPr>
            <w:webHidden/>
          </w:rPr>
          <w:fldChar w:fldCharType="end"/>
        </w:r>
      </w:hyperlink>
    </w:p>
    <w:p w14:paraId="14D8D234" w14:textId="05CB59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9" w:history="1">
        <w:r w:rsidRPr="004D7417">
          <w:rPr>
            <w:rStyle w:val="Hyperlink"/>
            <w:lang w:val="en-US"/>
          </w:rPr>
          <w:t>3.4.7.1</w:t>
        </w:r>
        <w:r>
          <w:rPr>
            <w:rFonts w:asciiTheme="minorHAnsi" w:eastAsiaTheme="minorEastAsia" w:hAnsiTheme="minorHAnsi" w:cstheme="minorBidi"/>
            <w:kern w:val="2"/>
            <w:szCs w:val="24"/>
            <w:lang w:eastAsia="en-GB"/>
            <w14:ligatures w14:val="standardContextual"/>
          </w:rPr>
          <w:tab/>
        </w:r>
        <w:r w:rsidRPr="004D7417">
          <w:rPr>
            <w:rStyle w:val="Hyperlink"/>
          </w:rPr>
          <w:t>Sampling</w:t>
        </w:r>
        <w:r>
          <w:rPr>
            <w:webHidden/>
          </w:rPr>
          <w:tab/>
        </w:r>
        <w:r>
          <w:rPr>
            <w:webHidden/>
          </w:rPr>
          <w:fldChar w:fldCharType="begin"/>
        </w:r>
        <w:r>
          <w:rPr>
            <w:webHidden/>
          </w:rPr>
          <w:instrText xml:space="preserve"> PAGEREF _Toc180771679 \h </w:instrText>
        </w:r>
        <w:r>
          <w:rPr>
            <w:webHidden/>
          </w:rPr>
        </w:r>
        <w:r>
          <w:rPr>
            <w:webHidden/>
          </w:rPr>
          <w:fldChar w:fldCharType="separate"/>
        </w:r>
        <w:r>
          <w:rPr>
            <w:webHidden/>
          </w:rPr>
          <w:t>105</w:t>
        </w:r>
        <w:r>
          <w:rPr>
            <w:webHidden/>
          </w:rPr>
          <w:fldChar w:fldCharType="end"/>
        </w:r>
      </w:hyperlink>
    </w:p>
    <w:p w14:paraId="5D04E00B" w14:textId="514F84E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0" w:history="1">
        <w:r w:rsidRPr="004D7417">
          <w:rPr>
            <w:rStyle w:val="Hyperlink"/>
            <w:lang w:val="en-US"/>
          </w:rPr>
          <w:t>3.4.7.2</w:t>
        </w:r>
        <w:r>
          <w:rPr>
            <w:rFonts w:asciiTheme="minorHAnsi" w:eastAsiaTheme="minorEastAsia" w:hAnsiTheme="minorHAnsi" w:cstheme="minorBidi"/>
            <w:kern w:val="2"/>
            <w:szCs w:val="24"/>
            <w:lang w:eastAsia="en-GB"/>
            <w14:ligatures w14:val="standardContextual"/>
          </w:rPr>
          <w:tab/>
        </w:r>
        <w:r w:rsidRPr="004D7417">
          <w:rPr>
            <w:rStyle w:val="Hyperlink"/>
          </w:rPr>
          <w:t>Allele values</w:t>
        </w:r>
        <w:r>
          <w:rPr>
            <w:webHidden/>
          </w:rPr>
          <w:tab/>
        </w:r>
        <w:r>
          <w:rPr>
            <w:webHidden/>
          </w:rPr>
          <w:fldChar w:fldCharType="begin"/>
        </w:r>
        <w:r>
          <w:rPr>
            <w:webHidden/>
          </w:rPr>
          <w:instrText xml:space="preserve"> PAGEREF _Toc180771680 \h </w:instrText>
        </w:r>
        <w:r>
          <w:rPr>
            <w:webHidden/>
          </w:rPr>
        </w:r>
        <w:r>
          <w:rPr>
            <w:webHidden/>
          </w:rPr>
          <w:fldChar w:fldCharType="separate"/>
        </w:r>
        <w:r>
          <w:rPr>
            <w:webHidden/>
          </w:rPr>
          <w:t>105</w:t>
        </w:r>
        <w:r>
          <w:rPr>
            <w:webHidden/>
          </w:rPr>
          <w:fldChar w:fldCharType="end"/>
        </w:r>
      </w:hyperlink>
    </w:p>
    <w:p w14:paraId="1F13E6F5" w14:textId="4708E0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1" w:history="1">
        <w:r w:rsidRPr="004D7417">
          <w:rPr>
            <w:rStyle w:val="Hyperlink"/>
            <w:lang w:val="en-US"/>
          </w:rPr>
          <w:t>3.4.7.3</w:t>
        </w:r>
        <w:r>
          <w:rPr>
            <w:rFonts w:asciiTheme="minorHAnsi" w:eastAsiaTheme="minorEastAsia" w:hAnsiTheme="minorHAnsi" w:cstheme="minorBidi"/>
            <w:kern w:val="2"/>
            <w:szCs w:val="24"/>
            <w:lang w:eastAsia="en-GB"/>
            <w14:ligatures w14:val="standardContextual"/>
          </w:rPr>
          <w:tab/>
        </w:r>
        <w:r w:rsidRPr="004D7417">
          <w:rPr>
            <w:rStyle w:val="Hyperlink"/>
          </w:rPr>
          <w:t>Neutral genetics</w:t>
        </w:r>
        <w:r>
          <w:rPr>
            <w:webHidden/>
          </w:rPr>
          <w:tab/>
        </w:r>
        <w:r>
          <w:rPr>
            <w:webHidden/>
          </w:rPr>
          <w:fldChar w:fldCharType="begin"/>
        </w:r>
        <w:r>
          <w:rPr>
            <w:webHidden/>
          </w:rPr>
          <w:instrText xml:space="preserve"> PAGEREF _Toc180771681 \h </w:instrText>
        </w:r>
        <w:r>
          <w:rPr>
            <w:webHidden/>
          </w:rPr>
        </w:r>
        <w:r>
          <w:rPr>
            <w:webHidden/>
          </w:rPr>
          <w:fldChar w:fldCharType="separate"/>
        </w:r>
        <w:r>
          <w:rPr>
            <w:webHidden/>
          </w:rPr>
          <w:t>105</w:t>
        </w:r>
        <w:r>
          <w:rPr>
            <w:webHidden/>
          </w:rPr>
          <w:fldChar w:fldCharType="end"/>
        </w:r>
      </w:hyperlink>
    </w:p>
    <w:p w14:paraId="598FFA20" w14:textId="4979590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2" w:history="1">
        <w:r w:rsidRPr="004D7417">
          <w:rPr>
            <w:rStyle w:val="Hyperlink"/>
            <w:lang w:val="en-US"/>
          </w:rPr>
          <w:t>3.4.7.4</w:t>
        </w:r>
        <w:r>
          <w:rPr>
            <w:rFonts w:asciiTheme="minorHAnsi" w:eastAsiaTheme="minorEastAsia" w:hAnsiTheme="minorHAnsi" w:cstheme="minorBidi"/>
            <w:kern w:val="2"/>
            <w:szCs w:val="24"/>
            <w:lang w:eastAsia="en-GB"/>
            <w14:ligatures w14:val="standardContextual"/>
          </w:rPr>
          <w:tab/>
        </w:r>
        <w:r w:rsidRPr="004D7417">
          <w:rPr>
            <w:rStyle w:val="Hyperlink"/>
          </w:rPr>
          <w:t>Per-locus neutral genetics</w:t>
        </w:r>
        <w:r>
          <w:rPr>
            <w:webHidden/>
          </w:rPr>
          <w:tab/>
        </w:r>
        <w:r>
          <w:rPr>
            <w:webHidden/>
          </w:rPr>
          <w:fldChar w:fldCharType="begin"/>
        </w:r>
        <w:r>
          <w:rPr>
            <w:webHidden/>
          </w:rPr>
          <w:instrText xml:space="preserve"> PAGEREF _Toc180771682 \h </w:instrText>
        </w:r>
        <w:r>
          <w:rPr>
            <w:webHidden/>
          </w:rPr>
        </w:r>
        <w:r>
          <w:rPr>
            <w:webHidden/>
          </w:rPr>
          <w:fldChar w:fldCharType="separate"/>
        </w:r>
        <w:r>
          <w:rPr>
            <w:webHidden/>
          </w:rPr>
          <w:t>109</w:t>
        </w:r>
        <w:r>
          <w:rPr>
            <w:webHidden/>
          </w:rPr>
          <w:fldChar w:fldCharType="end"/>
        </w:r>
      </w:hyperlink>
    </w:p>
    <w:p w14:paraId="037B9584" w14:textId="46DC461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3" w:history="1">
        <w:r w:rsidRPr="004D7417">
          <w:rPr>
            <w:rStyle w:val="Hyperlink"/>
            <w:lang w:val="en-US"/>
          </w:rPr>
          <w:t>3.4.7.5</w:t>
        </w:r>
        <w:r>
          <w:rPr>
            <w:rFonts w:asciiTheme="minorHAnsi" w:eastAsiaTheme="minorEastAsia" w:hAnsiTheme="minorHAnsi" w:cstheme="minorBidi"/>
            <w:kern w:val="2"/>
            <w:szCs w:val="24"/>
            <w:lang w:eastAsia="en-GB"/>
            <w14:ligatures w14:val="standardContextual"/>
          </w:rPr>
          <w:tab/>
        </w:r>
        <w:r w:rsidRPr="004D7417">
          <w:rPr>
            <w:rStyle w:val="Hyperlink"/>
          </w:rPr>
          <w:t>Pairwise patch neutral genetics</w:t>
        </w:r>
        <w:r>
          <w:rPr>
            <w:webHidden/>
          </w:rPr>
          <w:tab/>
        </w:r>
        <w:r>
          <w:rPr>
            <w:webHidden/>
          </w:rPr>
          <w:fldChar w:fldCharType="begin"/>
        </w:r>
        <w:r>
          <w:rPr>
            <w:webHidden/>
          </w:rPr>
          <w:instrText xml:space="preserve"> PAGEREF _Toc180771683 \h </w:instrText>
        </w:r>
        <w:r>
          <w:rPr>
            <w:webHidden/>
          </w:rPr>
        </w:r>
        <w:r>
          <w:rPr>
            <w:webHidden/>
          </w:rPr>
          <w:fldChar w:fldCharType="separate"/>
        </w:r>
        <w:r>
          <w:rPr>
            <w:webHidden/>
          </w:rPr>
          <w:t>109</w:t>
        </w:r>
        <w:r>
          <w:rPr>
            <w:webHidden/>
          </w:rPr>
          <w:fldChar w:fldCharType="end"/>
        </w:r>
      </w:hyperlink>
    </w:p>
    <w:p w14:paraId="37238E0B" w14:textId="1BB1DF8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4" w:history="1">
        <w:r w:rsidRPr="004D7417">
          <w:rPr>
            <w:rStyle w:val="Hyperlink"/>
          </w:rPr>
          <w:t>3.4.8</w:t>
        </w:r>
        <w:r>
          <w:rPr>
            <w:rFonts w:asciiTheme="minorHAnsi" w:eastAsiaTheme="minorEastAsia" w:hAnsiTheme="minorHAnsi" w:cstheme="minorBidi"/>
            <w:kern w:val="2"/>
            <w:szCs w:val="24"/>
            <w:lang w:eastAsia="en-GB"/>
            <w14:ligatures w14:val="standardContextual"/>
          </w:rPr>
          <w:tab/>
        </w:r>
        <w:r w:rsidRPr="004D7417">
          <w:rPr>
            <w:rStyle w:val="Hyperlink"/>
          </w:rPr>
          <w:t>Traits</w:t>
        </w:r>
        <w:r>
          <w:rPr>
            <w:webHidden/>
          </w:rPr>
          <w:tab/>
        </w:r>
        <w:r>
          <w:rPr>
            <w:webHidden/>
          </w:rPr>
          <w:fldChar w:fldCharType="begin"/>
        </w:r>
        <w:r>
          <w:rPr>
            <w:webHidden/>
          </w:rPr>
          <w:instrText xml:space="preserve"> PAGEREF _Toc180771684 \h </w:instrText>
        </w:r>
        <w:r>
          <w:rPr>
            <w:webHidden/>
          </w:rPr>
        </w:r>
        <w:r>
          <w:rPr>
            <w:webHidden/>
          </w:rPr>
          <w:fldChar w:fldCharType="separate"/>
        </w:r>
        <w:r>
          <w:rPr>
            <w:webHidden/>
          </w:rPr>
          <w:t>110</w:t>
        </w:r>
        <w:r>
          <w:rPr>
            <w:webHidden/>
          </w:rPr>
          <w:fldChar w:fldCharType="end"/>
        </w:r>
      </w:hyperlink>
    </w:p>
    <w:p w14:paraId="6A0D1276" w14:textId="222557E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5" w:history="1">
        <w:r w:rsidRPr="004D7417">
          <w:rPr>
            <w:rStyle w:val="Hyperlink"/>
          </w:rPr>
          <w:t>3.4.9</w:t>
        </w:r>
        <w:r>
          <w:rPr>
            <w:rFonts w:asciiTheme="minorHAnsi" w:eastAsiaTheme="minorEastAsia" w:hAnsiTheme="minorHAnsi" w:cstheme="minorBidi"/>
            <w:kern w:val="2"/>
            <w:szCs w:val="24"/>
            <w:lang w:eastAsia="en-GB"/>
            <w14:ligatures w14:val="standardContextual"/>
          </w:rPr>
          <w:tab/>
        </w:r>
        <w:r w:rsidRPr="004D7417">
          <w:rPr>
            <w:rStyle w:val="Hyperlink"/>
          </w:rPr>
          <w:t>Connectivity matrix</w:t>
        </w:r>
        <w:r>
          <w:rPr>
            <w:webHidden/>
          </w:rPr>
          <w:tab/>
        </w:r>
        <w:r>
          <w:rPr>
            <w:webHidden/>
          </w:rPr>
          <w:fldChar w:fldCharType="begin"/>
        </w:r>
        <w:r>
          <w:rPr>
            <w:webHidden/>
          </w:rPr>
          <w:instrText xml:space="preserve"> PAGEREF _Toc180771685 \h </w:instrText>
        </w:r>
        <w:r>
          <w:rPr>
            <w:webHidden/>
          </w:rPr>
        </w:r>
        <w:r>
          <w:rPr>
            <w:webHidden/>
          </w:rPr>
          <w:fldChar w:fldCharType="separate"/>
        </w:r>
        <w:r>
          <w:rPr>
            <w:webHidden/>
          </w:rPr>
          <w:t>110</w:t>
        </w:r>
        <w:r>
          <w:rPr>
            <w:webHidden/>
          </w:rPr>
          <w:fldChar w:fldCharType="end"/>
        </w:r>
      </w:hyperlink>
    </w:p>
    <w:p w14:paraId="128A2A3D" w14:textId="5EA32EC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6" w:history="1">
        <w:r w:rsidRPr="004D7417">
          <w:rPr>
            <w:rStyle w:val="Hyperlink"/>
          </w:rPr>
          <w:t>3.4.10</w:t>
        </w:r>
        <w:r>
          <w:rPr>
            <w:rFonts w:asciiTheme="minorHAnsi" w:eastAsiaTheme="minorEastAsia" w:hAnsiTheme="minorHAnsi" w:cstheme="minorBidi"/>
            <w:kern w:val="2"/>
            <w:szCs w:val="24"/>
            <w:lang w:eastAsia="en-GB"/>
            <w14:ligatures w14:val="standardContextual"/>
          </w:rPr>
          <w:tab/>
        </w:r>
        <w:r w:rsidRPr="004D7417">
          <w:rPr>
            <w:rStyle w:val="Hyperlink"/>
          </w:rPr>
          <w:t>Heat maps</w:t>
        </w:r>
        <w:r>
          <w:rPr>
            <w:webHidden/>
          </w:rPr>
          <w:tab/>
        </w:r>
        <w:r>
          <w:rPr>
            <w:webHidden/>
          </w:rPr>
          <w:fldChar w:fldCharType="begin"/>
        </w:r>
        <w:r>
          <w:rPr>
            <w:webHidden/>
          </w:rPr>
          <w:instrText xml:space="preserve"> PAGEREF _Toc180771686 \h </w:instrText>
        </w:r>
        <w:r>
          <w:rPr>
            <w:webHidden/>
          </w:rPr>
        </w:r>
        <w:r>
          <w:rPr>
            <w:webHidden/>
          </w:rPr>
          <w:fldChar w:fldCharType="separate"/>
        </w:r>
        <w:r>
          <w:rPr>
            <w:webHidden/>
          </w:rPr>
          <w:t>110</w:t>
        </w:r>
        <w:r>
          <w:rPr>
            <w:webHidden/>
          </w:rPr>
          <w:fldChar w:fldCharType="end"/>
        </w:r>
      </w:hyperlink>
    </w:p>
    <w:p w14:paraId="598312D1" w14:textId="637A728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7" w:history="1">
        <w:r w:rsidRPr="004D7417">
          <w:rPr>
            <w:rStyle w:val="Hyperlink"/>
          </w:rPr>
          <w:t>3.4.11</w:t>
        </w:r>
        <w:r>
          <w:rPr>
            <w:rFonts w:asciiTheme="minorHAnsi" w:eastAsiaTheme="minorEastAsia" w:hAnsiTheme="minorHAnsi" w:cstheme="minorBidi"/>
            <w:kern w:val="2"/>
            <w:szCs w:val="24"/>
            <w:lang w:eastAsia="en-GB"/>
            <w14:ligatures w14:val="standardContextual"/>
          </w:rPr>
          <w:tab/>
        </w:r>
        <w:r w:rsidRPr="004D7417">
          <w:rPr>
            <w:rStyle w:val="Hyperlink"/>
          </w:rPr>
          <w:t>Log file</w:t>
        </w:r>
        <w:r>
          <w:rPr>
            <w:webHidden/>
          </w:rPr>
          <w:tab/>
        </w:r>
        <w:r>
          <w:rPr>
            <w:webHidden/>
          </w:rPr>
          <w:fldChar w:fldCharType="begin"/>
        </w:r>
        <w:r>
          <w:rPr>
            <w:webHidden/>
          </w:rPr>
          <w:instrText xml:space="preserve"> PAGEREF _Toc180771687 \h </w:instrText>
        </w:r>
        <w:r>
          <w:rPr>
            <w:webHidden/>
          </w:rPr>
        </w:r>
        <w:r>
          <w:rPr>
            <w:webHidden/>
          </w:rPr>
          <w:fldChar w:fldCharType="separate"/>
        </w:r>
        <w:r>
          <w:rPr>
            <w:webHidden/>
          </w:rPr>
          <w:t>111</w:t>
        </w:r>
        <w:r>
          <w:rPr>
            <w:webHidden/>
          </w:rPr>
          <w:fldChar w:fldCharType="end"/>
        </w:r>
      </w:hyperlink>
    </w:p>
    <w:p w14:paraId="1475BFA9" w14:textId="4E9B3C72"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88" w:history="1">
        <w:r w:rsidRPr="004D7417">
          <w:rPr>
            <w:rStyle w:val="Hyperlink"/>
          </w:rPr>
          <w:t>4</w:t>
        </w:r>
        <w:r>
          <w:rPr>
            <w:rFonts w:asciiTheme="minorHAnsi" w:eastAsiaTheme="minorEastAsia" w:hAnsiTheme="minorHAnsi" w:cstheme="minorBidi"/>
            <w:b w:val="0"/>
            <w:kern w:val="2"/>
            <w:szCs w:val="24"/>
            <w:lang w:eastAsia="en-GB"/>
            <w14:ligatures w14:val="standardContextual"/>
          </w:rPr>
          <w:tab/>
        </w:r>
        <w:r w:rsidRPr="004D7417">
          <w:rPr>
            <w:rStyle w:val="Hyperlink"/>
          </w:rPr>
          <w:t>Examples &amp; Tutorials</w:t>
        </w:r>
        <w:r>
          <w:rPr>
            <w:webHidden/>
          </w:rPr>
          <w:tab/>
        </w:r>
        <w:r>
          <w:rPr>
            <w:webHidden/>
          </w:rPr>
          <w:fldChar w:fldCharType="begin"/>
        </w:r>
        <w:r>
          <w:rPr>
            <w:webHidden/>
          </w:rPr>
          <w:instrText xml:space="preserve"> PAGEREF _Toc180771688 \h </w:instrText>
        </w:r>
        <w:r>
          <w:rPr>
            <w:webHidden/>
          </w:rPr>
        </w:r>
        <w:r>
          <w:rPr>
            <w:webHidden/>
          </w:rPr>
          <w:fldChar w:fldCharType="separate"/>
        </w:r>
        <w:r>
          <w:rPr>
            <w:webHidden/>
          </w:rPr>
          <w:t>112</w:t>
        </w:r>
        <w:r>
          <w:rPr>
            <w:webHidden/>
          </w:rPr>
          <w:fldChar w:fldCharType="end"/>
        </w:r>
      </w:hyperlink>
    </w:p>
    <w:p w14:paraId="044660CF" w14:textId="4034707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89" w:history="1">
        <w:r w:rsidRPr="004D7417">
          <w:rPr>
            <w:rStyle w:val="Hyperlink"/>
          </w:rPr>
          <w:t>4.1</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1</w:t>
        </w:r>
        <w:r>
          <w:rPr>
            <w:webHidden/>
          </w:rPr>
          <w:tab/>
        </w:r>
        <w:r>
          <w:rPr>
            <w:webHidden/>
          </w:rPr>
          <w:fldChar w:fldCharType="begin"/>
        </w:r>
        <w:r>
          <w:rPr>
            <w:webHidden/>
          </w:rPr>
          <w:instrText xml:space="preserve"> PAGEREF _Toc180771689 \h </w:instrText>
        </w:r>
        <w:r>
          <w:rPr>
            <w:webHidden/>
          </w:rPr>
        </w:r>
        <w:r>
          <w:rPr>
            <w:webHidden/>
          </w:rPr>
          <w:fldChar w:fldCharType="separate"/>
        </w:r>
        <w:r>
          <w:rPr>
            <w:webHidden/>
          </w:rPr>
          <w:t>112</w:t>
        </w:r>
        <w:r>
          <w:rPr>
            <w:webHidden/>
          </w:rPr>
          <w:fldChar w:fldCharType="end"/>
        </w:r>
      </w:hyperlink>
    </w:p>
    <w:p w14:paraId="1AFC9156" w14:textId="55FF31A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0" w:history="1">
        <w:r w:rsidRPr="004D7417">
          <w:rPr>
            <w:rStyle w:val="Hyperlink"/>
          </w:rPr>
          <w:t>4.1.1</w:t>
        </w:r>
        <w:r>
          <w:rPr>
            <w:rFonts w:asciiTheme="minorHAnsi" w:eastAsiaTheme="minorEastAsia" w:hAnsiTheme="minorHAnsi" w:cstheme="minorBidi"/>
            <w:kern w:val="2"/>
            <w:szCs w:val="24"/>
            <w:lang w:eastAsia="en-GB"/>
            <w14:ligatures w14:val="standardContextual"/>
          </w:rPr>
          <w:tab/>
        </w:r>
        <w:r w:rsidRPr="004D7417">
          <w:rPr>
            <w:rStyle w:val="Hyperlink"/>
          </w:rPr>
          <w:t>Range expansion, long-distance dispersal and environmental stochasticity</w:t>
        </w:r>
        <w:r>
          <w:rPr>
            <w:webHidden/>
          </w:rPr>
          <w:tab/>
        </w:r>
        <w:r>
          <w:rPr>
            <w:webHidden/>
          </w:rPr>
          <w:fldChar w:fldCharType="begin"/>
        </w:r>
        <w:r>
          <w:rPr>
            <w:webHidden/>
          </w:rPr>
          <w:instrText xml:space="preserve"> PAGEREF _Toc180771690 \h </w:instrText>
        </w:r>
        <w:r>
          <w:rPr>
            <w:webHidden/>
          </w:rPr>
        </w:r>
        <w:r>
          <w:rPr>
            <w:webHidden/>
          </w:rPr>
          <w:fldChar w:fldCharType="separate"/>
        </w:r>
        <w:r>
          <w:rPr>
            <w:webHidden/>
          </w:rPr>
          <w:t>112</w:t>
        </w:r>
        <w:r>
          <w:rPr>
            <w:webHidden/>
          </w:rPr>
          <w:fldChar w:fldCharType="end"/>
        </w:r>
      </w:hyperlink>
    </w:p>
    <w:p w14:paraId="66604331" w14:textId="2064C970"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1" w:history="1">
        <w:r w:rsidRPr="004D7417">
          <w:rPr>
            <w:rStyle w:val="Hyperlink"/>
          </w:rPr>
          <w:t>4.2</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2</w:t>
        </w:r>
        <w:r>
          <w:rPr>
            <w:webHidden/>
          </w:rPr>
          <w:tab/>
        </w:r>
        <w:r>
          <w:rPr>
            <w:webHidden/>
          </w:rPr>
          <w:fldChar w:fldCharType="begin"/>
        </w:r>
        <w:r>
          <w:rPr>
            <w:webHidden/>
          </w:rPr>
          <w:instrText xml:space="preserve"> PAGEREF _Toc180771691 \h </w:instrText>
        </w:r>
        <w:r>
          <w:rPr>
            <w:webHidden/>
          </w:rPr>
        </w:r>
        <w:r>
          <w:rPr>
            <w:webHidden/>
          </w:rPr>
          <w:fldChar w:fldCharType="separate"/>
        </w:r>
        <w:r>
          <w:rPr>
            <w:webHidden/>
          </w:rPr>
          <w:t>116</w:t>
        </w:r>
        <w:r>
          <w:rPr>
            <w:webHidden/>
          </w:rPr>
          <w:fldChar w:fldCharType="end"/>
        </w:r>
      </w:hyperlink>
    </w:p>
    <w:p w14:paraId="15FE9C6C" w14:textId="0AC078C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2" w:history="1">
        <w:r w:rsidRPr="004D7417">
          <w:rPr>
            <w:rStyle w:val="Hyperlink"/>
          </w:rPr>
          <w:t>4.2.1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w:t>
        </w:r>
        <w:r>
          <w:rPr>
            <w:webHidden/>
          </w:rPr>
          <w:tab/>
        </w:r>
        <w:r>
          <w:rPr>
            <w:webHidden/>
          </w:rPr>
          <w:fldChar w:fldCharType="begin"/>
        </w:r>
        <w:r>
          <w:rPr>
            <w:webHidden/>
          </w:rPr>
          <w:instrText xml:space="preserve"> PAGEREF _Toc180771692 \h </w:instrText>
        </w:r>
        <w:r>
          <w:rPr>
            <w:webHidden/>
          </w:rPr>
        </w:r>
        <w:r>
          <w:rPr>
            <w:webHidden/>
          </w:rPr>
          <w:fldChar w:fldCharType="separate"/>
        </w:r>
        <w:r>
          <w:rPr>
            <w:webHidden/>
          </w:rPr>
          <w:t>116</w:t>
        </w:r>
        <w:r>
          <w:rPr>
            <w:webHidden/>
          </w:rPr>
          <w:fldChar w:fldCharType="end"/>
        </w:r>
      </w:hyperlink>
    </w:p>
    <w:p w14:paraId="63C3AB1B" w14:textId="7B5CA00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3" w:history="1">
        <w:r w:rsidRPr="004D7417">
          <w:rPr>
            <w:rStyle w:val="Hyperlink"/>
          </w:rPr>
          <w:t>4.3</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3</w:t>
        </w:r>
        <w:r>
          <w:rPr>
            <w:webHidden/>
          </w:rPr>
          <w:tab/>
        </w:r>
        <w:r>
          <w:rPr>
            <w:webHidden/>
          </w:rPr>
          <w:fldChar w:fldCharType="begin"/>
        </w:r>
        <w:r>
          <w:rPr>
            <w:webHidden/>
          </w:rPr>
          <w:instrText xml:space="preserve"> PAGEREF _Toc180771693 \h </w:instrText>
        </w:r>
        <w:r>
          <w:rPr>
            <w:webHidden/>
          </w:rPr>
        </w:r>
        <w:r>
          <w:rPr>
            <w:webHidden/>
          </w:rPr>
          <w:fldChar w:fldCharType="separate"/>
        </w:r>
        <w:r>
          <w:rPr>
            <w:webHidden/>
          </w:rPr>
          <w:t>125</w:t>
        </w:r>
        <w:r>
          <w:rPr>
            <w:webHidden/>
          </w:rPr>
          <w:fldChar w:fldCharType="end"/>
        </w:r>
      </w:hyperlink>
    </w:p>
    <w:p w14:paraId="64881CC6" w14:textId="104488F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4" w:history="1">
        <w:r w:rsidRPr="004D7417">
          <w:rPr>
            <w:rStyle w:val="Hyperlink"/>
          </w:rPr>
          <w:t>4.3.1</w:t>
        </w:r>
        <w:r>
          <w:rPr>
            <w:rFonts w:asciiTheme="minorHAnsi" w:eastAsiaTheme="minorEastAsia" w:hAnsiTheme="minorHAnsi" w:cstheme="minorBidi"/>
            <w:kern w:val="2"/>
            <w:szCs w:val="24"/>
            <w:lang w:eastAsia="en-GB"/>
            <w14:ligatures w14:val="standardContextual"/>
          </w:rPr>
          <w:tab/>
        </w:r>
        <w:r w:rsidRPr="004D7417">
          <w:rPr>
            <w:rStyle w:val="Hyperlink"/>
          </w:rPr>
          <w:t>Evolution of dispersal during range shifting</w:t>
        </w:r>
        <w:r>
          <w:rPr>
            <w:webHidden/>
          </w:rPr>
          <w:tab/>
        </w:r>
        <w:r>
          <w:rPr>
            <w:webHidden/>
          </w:rPr>
          <w:fldChar w:fldCharType="begin"/>
        </w:r>
        <w:r>
          <w:rPr>
            <w:webHidden/>
          </w:rPr>
          <w:instrText xml:space="preserve"> PAGEREF _Toc180771694 \h </w:instrText>
        </w:r>
        <w:r>
          <w:rPr>
            <w:webHidden/>
          </w:rPr>
        </w:r>
        <w:r>
          <w:rPr>
            <w:webHidden/>
          </w:rPr>
          <w:fldChar w:fldCharType="separate"/>
        </w:r>
        <w:r>
          <w:rPr>
            <w:webHidden/>
          </w:rPr>
          <w:t>125</w:t>
        </w:r>
        <w:r>
          <w:rPr>
            <w:webHidden/>
          </w:rPr>
          <w:fldChar w:fldCharType="end"/>
        </w:r>
      </w:hyperlink>
    </w:p>
    <w:p w14:paraId="54C4BC55" w14:textId="5653267D"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5" w:history="1">
        <w:r w:rsidRPr="004D7417">
          <w:rPr>
            <w:rStyle w:val="Hyperlink"/>
          </w:rPr>
          <w:t>4.4</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4</w:t>
        </w:r>
        <w:r>
          <w:rPr>
            <w:webHidden/>
          </w:rPr>
          <w:tab/>
        </w:r>
        <w:r>
          <w:rPr>
            <w:webHidden/>
          </w:rPr>
          <w:fldChar w:fldCharType="begin"/>
        </w:r>
        <w:r>
          <w:rPr>
            <w:webHidden/>
          </w:rPr>
          <w:instrText xml:space="preserve"> PAGEREF _Toc180771695 \h </w:instrText>
        </w:r>
        <w:r>
          <w:rPr>
            <w:webHidden/>
          </w:rPr>
        </w:r>
        <w:r>
          <w:rPr>
            <w:webHidden/>
          </w:rPr>
          <w:fldChar w:fldCharType="separate"/>
        </w:r>
        <w:r>
          <w:rPr>
            <w:webHidden/>
          </w:rPr>
          <w:t>130</w:t>
        </w:r>
        <w:r>
          <w:rPr>
            <w:webHidden/>
          </w:rPr>
          <w:fldChar w:fldCharType="end"/>
        </w:r>
      </w:hyperlink>
    </w:p>
    <w:p w14:paraId="1A79F202" w14:textId="1881344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6" w:history="1">
        <w:r w:rsidRPr="004D7417">
          <w:rPr>
            <w:rStyle w:val="Hyperlink"/>
          </w:rPr>
          <w:t>4.4.1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 in batch mode</w:t>
        </w:r>
        <w:r>
          <w:rPr>
            <w:webHidden/>
          </w:rPr>
          <w:tab/>
        </w:r>
        <w:r>
          <w:rPr>
            <w:webHidden/>
          </w:rPr>
          <w:fldChar w:fldCharType="begin"/>
        </w:r>
        <w:r>
          <w:rPr>
            <w:webHidden/>
          </w:rPr>
          <w:instrText xml:space="preserve"> PAGEREF _Toc180771696 \h </w:instrText>
        </w:r>
        <w:r>
          <w:rPr>
            <w:webHidden/>
          </w:rPr>
        </w:r>
        <w:r>
          <w:rPr>
            <w:webHidden/>
          </w:rPr>
          <w:fldChar w:fldCharType="separate"/>
        </w:r>
        <w:r>
          <w:rPr>
            <w:webHidden/>
          </w:rPr>
          <w:t>130</w:t>
        </w:r>
        <w:r>
          <w:rPr>
            <w:webHidden/>
          </w:rPr>
          <w:fldChar w:fldCharType="end"/>
        </w:r>
      </w:hyperlink>
    </w:p>
    <w:p w14:paraId="5345E422" w14:textId="7DADFCFA"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7" w:history="1">
        <w:r w:rsidRPr="004D7417">
          <w:rPr>
            <w:rStyle w:val="Hyperlink"/>
          </w:rPr>
          <w:t>4.5</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5</w:t>
        </w:r>
        <w:r>
          <w:rPr>
            <w:webHidden/>
          </w:rPr>
          <w:tab/>
        </w:r>
        <w:r>
          <w:rPr>
            <w:webHidden/>
          </w:rPr>
          <w:fldChar w:fldCharType="begin"/>
        </w:r>
        <w:r>
          <w:rPr>
            <w:webHidden/>
          </w:rPr>
          <w:instrText xml:space="preserve"> PAGEREF _Toc180771697 \h </w:instrText>
        </w:r>
        <w:r>
          <w:rPr>
            <w:webHidden/>
          </w:rPr>
        </w:r>
        <w:r>
          <w:rPr>
            <w:webHidden/>
          </w:rPr>
          <w:fldChar w:fldCharType="separate"/>
        </w:r>
        <w:r>
          <w:rPr>
            <w:webHidden/>
          </w:rPr>
          <w:t>141</w:t>
        </w:r>
        <w:r>
          <w:rPr>
            <w:webHidden/>
          </w:rPr>
          <w:fldChar w:fldCharType="end"/>
        </w:r>
      </w:hyperlink>
    </w:p>
    <w:p w14:paraId="3B4DC90A" w14:textId="303BE45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8" w:history="1">
        <w:r w:rsidRPr="004D7417">
          <w:rPr>
            <w:rStyle w:val="Hyperlink"/>
          </w:rPr>
          <w:t>4.5.1</w:t>
        </w:r>
        <w:r>
          <w:rPr>
            <w:rFonts w:asciiTheme="minorHAnsi" w:eastAsiaTheme="minorEastAsia" w:hAnsiTheme="minorHAnsi" w:cstheme="minorBidi"/>
            <w:kern w:val="2"/>
            <w:szCs w:val="24"/>
            <w:lang w:eastAsia="en-GB"/>
            <w14:ligatures w14:val="standardContextual"/>
          </w:rPr>
          <w:tab/>
        </w:r>
        <w:r w:rsidRPr="004D7417">
          <w:rPr>
            <w:rStyle w:val="Hyperlink"/>
          </w:rPr>
          <w:t>Introduction to genetics in RangeShifter v3</w:t>
        </w:r>
        <w:r>
          <w:rPr>
            <w:webHidden/>
          </w:rPr>
          <w:tab/>
        </w:r>
        <w:r>
          <w:rPr>
            <w:webHidden/>
          </w:rPr>
          <w:fldChar w:fldCharType="begin"/>
        </w:r>
        <w:r>
          <w:rPr>
            <w:webHidden/>
          </w:rPr>
          <w:instrText xml:space="preserve"> PAGEREF _Toc180771698 \h </w:instrText>
        </w:r>
        <w:r>
          <w:rPr>
            <w:webHidden/>
          </w:rPr>
        </w:r>
        <w:r>
          <w:rPr>
            <w:webHidden/>
          </w:rPr>
          <w:fldChar w:fldCharType="separate"/>
        </w:r>
        <w:r>
          <w:rPr>
            <w:webHidden/>
          </w:rPr>
          <w:t>141</w:t>
        </w:r>
        <w:r>
          <w:rPr>
            <w:webHidden/>
          </w:rPr>
          <w:fldChar w:fldCharType="end"/>
        </w:r>
      </w:hyperlink>
    </w:p>
    <w:p w14:paraId="3226528F" w14:textId="565CE3FB"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99" w:history="1">
        <w:r w:rsidRPr="004D7417">
          <w:rPr>
            <w:rStyle w:val="Hyperlink"/>
          </w:rPr>
          <w:t>5</w:t>
        </w:r>
        <w:r>
          <w:rPr>
            <w:rFonts w:asciiTheme="minorHAnsi" w:eastAsiaTheme="minorEastAsia" w:hAnsiTheme="minorHAnsi" w:cstheme="minorBidi"/>
            <w:b w:val="0"/>
            <w:kern w:val="2"/>
            <w:szCs w:val="24"/>
            <w:lang w:eastAsia="en-GB"/>
            <w14:ligatures w14:val="standardContextual"/>
          </w:rPr>
          <w:tab/>
        </w:r>
        <w:r w:rsidRPr="004D7417">
          <w:rPr>
            <w:rStyle w:val="Hyperlink"/>
          </w:rPr>
          <w:t>References</w:t>
        </w:r>
        <w:r>
          <w:rPr>
            <w:webHidden/>
          </w:rPr>
          <w:tab/>
        </w:r>
        <w:r>
          <w:rPr>
            <w:webHidden/>
          </w:rPr>
          <w:fldChar w:fldCharType="begin"/>
        </w:r>
        <w:r>
          <w:rPr>
            <w:webHidden/>
          </w:rPr>
          <w:instrText xml:space="preserve"> PAGEREF _Toc180771699 \h </w:instrText>
        </w:r>
        <w:r>
          <w:rPr>
            <w:webHidden/>
          </w:rPr>
        </w:r>
        <w:r>
          <w:rPr>
            <w:webHidden/>
          </w:rPr>
          <w:fldChar w:fldCharType="separate"/>
        </w:r>
        <w:r>
          <w:rPr>
            <w:webHidden/>
          </w:rPr>
          <w:t>145</w:t>
        </w:r>
        <w:r>
          <w:rPr>
            <w:webHidden/>
          </w:rPr>
          <w:fldChar w:fldCharType="end"/>
        </w:r>
      </w:hyperlink>
    </w:p>
    <w:p w14:paraId="7C6A8EC7" w14:textId="033A0E32" w:rsidR="0067520E" w:rsidRPr="00047DA9" w:rsidRDefault="0067520E" w:rsidP="00C57BF9">
      <w:pPr>
        <w:rPr>
          <w:rFonts w:eastAsiaTheme="minorEastAsia"/>
          <w:b/>
          <w:sz w:val="28"/>
          <w:szCs w:val="24"/>
        </w:rPr>
      </w:pPr>
      <w:r w:rsidRPr="00047DA9">
        <w:rPr>
          <w:rFonts w:eastAsiaTheme="minorEastAsia"/>
          <w:b/>
          <w:sz w:val="28"/>
          <w:szCs w:val="24"/>
        </w:rPr>
        <w:fldChar w:fldCharType="end"/>
      </w:r>
    </w:p>
    <w:p w14:paraId="3A799D64" w14:textId="77777777" w:rsidR="008447E3" w:rsidRPr="00047DA9" w:rsidRDefault="008447E3" w:rsidP="00C57BF9">
      <w:pPr>
        <w:rPr>
          <w:rFonts w:eastAsiaTheme="minorEastAsia"/>
          <w:b/>
          <w:sz w:val="28"/>
          <w:szCs w:val="24"/>
        </w:rPr>
      </w:pPr>
    </w:p>
    <w:p w14:paraId="69E0B73B" w14:textId="77777777" w:rsidR="008447E3" w:rsidRPr="00047DA9" w:rsidRDefault="008447E3" w:rsidP="00C57BF9">
      <w:pPr>
        <w:rPr>
          <w:rFonts w:eastAsiaTheme="minorEastAsia"/>
          <w:b/>
          <w:sz w:val="28"/>
          <w:szCs w:val="24"/>
        </w:rPr>
      </w:pPr>
    </w:p>
    <w:p w14:paraId="41E224E1" w14:textId="77777777" w:rsidR="008447E3" w:rsidRPr="00047DA9" w:rsidRDefault="008447E3" w:rsidP="00C57BF9">
      <w:pPr>
        <w:rPr>
          <w:rFonts w:eastAsiaTheme="minorEastAsia"/>
          <w:b/>
          <w:szCs w:val="24"/>
        </w:rPr>
      </w:pPr>
    </w:p>
    <w:p w14:paraId="39CF6A8E" w14:textId="77777777" w:rsidR="00B97641" w:rsidRPr="00047DA9" w:rsidRDefault="00B97641">
      <w:pPr>
        <w:spacing w:after="200" w:line="276" w:lineRule="auto"/>
        <w:jc w:val="left"/>
        <w:rPr>
          <w:b/>
          <w:sz w:val="36"/>
          <w:szCs w:val="36"/>
        </w:rPr>
      </w:pPr>
      <w:r w:rsidRPr="00047DA9">
        <w:rPr>
          <w:b/>
          <w:sz w:val="36"/>
          <w:szCs w:val="36"/>
        </w:rPr>
        <w:br w:type="page"/>
      </w:r>
    </w:p>
    <w:p w14:paraId="1EF46B0C" w14:textId="295B977D" w:rsidR="0067520E" w:rsidRPr="00047DA9" w:rsidRDefault="0067520E" w:rsidP="00EC4BC7">
      <w:pPr>
        <w:keepNext/>
        <w:keepLines/>
        <w:rPr>
          <w:b/>
        </w:rPr>
      </w:pPr>
      <w:r w:rsidRPr="00047DA9">
        <w:rPr>
          <w:b/>
          <w:sz w:val="36"/>
          <w:szCs w:val="36"/>
        </w:rPr>
        <w:lastRenderedPageBreak/>
        <w:t>Acknowledgments</w:t>
      </w:r>
    </w:p>
    <w:p w14:paraId="21BB5D7D" w14:textId="7D1B18E9" w:rsidR="00AD57C0" w:rsidRPr="00047DA9" w:rsidRDefault="0067520E" w:rsidP="00AD57C0">
      <w:pPr>
        <w:rPr>
          <w:szCs w:val="24"/>
        </w:rPr>
      </w:pPr>
      <w:r w:rsidRPr="00047DA9">
        <w:rPr>
          <w:szCs w:val="24"/>
        </w:rPr>
        <w:t>We are grateful to all the colleagues and collaborators who provided help in testing and improving the software. Th</w:t>
      </w:r>
      <w:r w:rsidR="00717D44" w:rsidRPr="00047DA9">
        <w:rPr>
          <w:szCs w:val="24"/>
        </w:rPr>
        <w:t>e</w:t>
      </w:r>
      <w:r w:rsidRPr="00047DA9">
        <w:rPr>
          <w:szCs w:val="24"/>
        </w:rPr>
        <w:t xml:space="preserve"> </w:t>
      </w:r>
      <w:r w:rsidR="00717D44" w:rsidRPr="00047DA9">
        <w:rPr>
          <w:szCs w:val="24"/>
        </w:rPr>
        <w:t>initial development of RangeShifter</w:t>
      </w:r>
      <w:r w:rsidRPr="00047DA9">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047DA9">
          <w:rPr>
            <w:rStyle w:val="Hyperlink"/>
            <w:szCs w:val="24"/>
          </w:rPr>
          <w:t>www.scales-project.net</w:t>
        </w:r>
      </w:hyperlink>
      <w:r w:rsidRPr="00047DA9">
        <w:rPr>
          <w:szCs w:val="24"/>
        </w:rPr>
        <w:t>) and also by the Natural Environment Research Council, UK</w:t>
      </w:r>
      <w:bookmarkStart w:id="0" w:name="_1_Introduction"/>
      <w:bookmarkEnd w:id="0"/>
      <w:r w:rsidR="00717D44" w:rsidRPr="00047DA9">
        <w:rPr>
          <w:szCs w:val="24"/>
        </w:rPr>
        <w:t>.</w:t>
      </w:r>
    </w:p>
    <w:p w14:paraId="39CCB3D1" w14:textId="02851BE9" w:rsidR="00717D44" w:rsidRDefault="00717D44" w:rsidP="00AD57C0">
      <w:pPr>
        <w:rPr>
          <w:szCs w:val="24"/>
        </w:rPr>
      </w:pPr>
      <w:bookmarkStart w:id="1" w:name="_Hlk56508570"/>
      <w:r w:rsidRPr="00047DA9">
        <w:rPr>
          <w:szCs w:val="24"/>
        </w:rPr>
        <w:t xml:space="preserve">Development of RangeShifter v2.0 was supported by the project PROBIS funded by the </w:t>
      </w:r>
      <w:proofErr w:type="spellStart"/>
      <w:r w:rsidRPr="00047DA9">
        <w:rPr>
          <w:szCs w:val="24"/>
        </w:rPr>
        <w:t>BiodivERsA</w:t>
      </w:r>
      <w:proofErr w:type="spellEnd"/>
      <w:r w:rsidRPr="00047DA9">
        <w:rPr>
          <w:szCs w:val="24"/>
        </w:rPr>
        <w:t xml:space="preserve"> European Joint Call 2012-2013.</w:t>
      </w:r>
      <w:bookmarkEnd w:id="1"/>
    </w:p>
    <w:p w14:paraId="19A6E79B" w14:textId="660F651D" w:rsidR="00497267" w:rsidRPr="00047DA9" w:rsidRDefault="00497267" w:rsidP="00497267">
      <w:pPr>
        <w:rPr>
          <w:szCs w:val="24"/>
        </w:rPr>
      </w:pPr>
      <w:r w:rsidRPr="00047DA9">
        <w:rPr>
          <w:szCs w:val="24"/>
        </w:rPr>
        <w:t>Development of RangeShifter v</w:t>
      </w:r>
      <w:r>
        <w:rPr>
          <w:szCs w:val="24"/>
        </w:rPr>
        <w:t>3</w:t>
      </w:r>
      <w:r w:rsidRPr="00047DA9">
        <w:rPr>
          <w:szCs w:val="24"/>
        </w:rPr>
        <w:t xml:space="preserve">.0 was supported by the </w:t>
      </w:r>
      <w:r>
        <w:rPr>
          <w:szCs w:val="24"/>
        </w:rPr>
        <w:t>Royal Society through the University Research Fellowship to Greta Bocedi (</w:t>
      </w:r>
      <w:r w:rsidRPr="00497267">
        <w:rPr>
          <w:szCs w:val="24"/>
        </w:rPr>
        <w:t>UF160614</w:t>
      </w:r>
      <w:r>
        <w:rPr>
          <w:szCs w:val="24"/>
        </w:rPr>
        <w:t xml:space="preserve">, </w:t>
      </w:r>
      <w:r w:rsidRPr="00497267">
        <w:rPr>
          <w:szCs w:val="24"/>
        </w:rPr>
        <w:t>URF\R\221053</w:t>
      </w:r>
      <w:r>
        <w:rPr>
          <w:szCs w:val="24"/>
        </w:rPr>
        <w:t>), and through the project  “</w:t>
      </w:r>
      <w:r w:rsidRPr="00497267">
        <w:rPr>
          <w:szCs w:val="24"/>
        </w:rPr>
        <w:t xml:space="preserve">The missing link: unravelling the role of genetic variation of beneficial arthropods in </w:t>
      </w:r>
      <w:proofErr w:type="spellStart"/>
      <w:r w:rsidRPr="00497267">
        <w:rPr>
          <w:szCs w:val="24"/>
        </w:rPr>
        <w:t>agro</w:t>
      </w:r>
      <w:proofErr w:type="spellEnd"/>
      <w:r w:rsidRPr="00497267">
        <w:rPr>
          <w:szCs w:val="24"/>
        </w:rPr>
        <w:t>-ecosystems</w:t>
      </w:r>
      <w:r>
        <w:rPr>
          <w:szCs w:val="24"/>
        </w:rPr>
        <w:t xml:space="preserve">”, funded by </w:t>
      </w:r>
      <w:r w:rsidRPr="00497267">
        <w:rPr>
          <w:szCs w:val="24"/>
        </w:rPr>
        <w:t>The Novo Nordisk Foundation as part of their ‘Challenge Programme 2020 – Life Science Research (Biodiversity &amp; productivity of managed ecosystems)’</w:t>
      </w:r>
      <w:r w:rsidRPr="00047DA9">
        <w:rPr>
          <w:szCs w:val="24"/>
        </w:rPr>
        <w:t>.</w:t>
      </w:r>
    </w:p>
    <w:p w14:paraId="5F55EF09" w14:textId="77777777" w:rsidR="00497267" w:rsidRPr="00047DA9" w:rsidRDefault="00497267" w:rsidP="00AD57C0">
      <w:pPr>
        <w:rPr>
          <w:szCs w:val="24"/>
        </w:rPr>
      </w:pPr>
    </w:p>
    <w:p w14:paraId="5F8609F0" w14:textId="77777777" w:rsidR="00717D44" w:rsidRPr="00047DA9" w:rsidRDefault="00717D44" w:rsidP="00AD57C0">
      <w:pPr>
        <w:rPr>
          <w:szCs w:val="24"/>
        </w:rPr>
      </w:pPr>
    </w:p>
    <w:p w14:paraId="2BFE4BBE" w14:textId="77777777" w:rsidR="00AD57C0" w:rsidRPr="00047DA9" w:rsidRDefault="00AD57C0" w:rsidP="00AD57C0">
      <w:pPr>
        <w:rPr>
          <w:szCs w:val="24"/>
        </w:rPr>
        <w:sectPr w:rsidR="00AD57C0" w:rsidRPr="00047DA9"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047DA9" w:rsidRDefault="0067520E" w:rsidP="009E434A">
      <w:pPr>
        <w:pStyle w:val="Heading1"/>
        <w:numPr>
          <w:ilvl w:val="0"/>
          <w:numId w:val="14"/>
        </w:numPr>
        <w:pBdr>
          <w:bottom w:val="single" w:sz="4" w:space="1" w:color="auto"/>
        </w:pBdr>
        <w:tabs>
          <w:tab w:val="clear" w:pos="1440"/>
        </w:tabs>
      </w:pPr>
      <w:bookmarkStart w:id="2" w:name="_Introduction"/>
      <w:bookmarkStart w:id="3" w:name="_Toc180771615"/>
      <w:bookmarkEnd w:id="2"/>
      <w:r w:rsidRPr="00047DA9">
        <w:lastRenderedPageBreak/>
        <w:t>Introduction</w:t>
      </w:r>
      <w:bookmarkEnd w:id="3"/>
    </w:p>
    <w:p w14:paraId="57F1A221" w14:textId="77777777" w:rsidR="0067520E" w:rsidRPr="00047DA9" w:rsidRDefault="0067520E" w:rsidP="009E434A">
      <w:pPr>
        <w:pStyle w:val="Heading2"/>
        <w:numPr>
          <w:ilvl w:val="1"/>
          <w:numId w:val="14"/>
        </w:numPr>
      </w:pPr>
      <w:bookmarkStart w:id="4" w:name="_Toc180771616"/>
      <w:r w:rsidRPr="00047DA9">
        <w:t>Background</w:t>
      </w:r>
      <w:bookmarkEnd w:id="4"/>
    </w:p>
    <w:p w14:paraId="6BE5B0C4" w14:textId="77777777" w:rsidR="0067520E" w:rsidRPr="00047DA9" w:rsidRDefault="0067520E" w:rsidP="00C57BF9">
      <w:r w:rsidRPr="00047DA9">
        <w:t xml:space="preserve">Multiple anthropogenic environmental drivers, including climate change and habitat loss and fragmentation driven by land-use changes, present major threats to species persistence </w:t>
      </w:r>
      <w:r w:rsidRPr="00047DA9">
        <w:fldChar w:fldCharType="begin" w:fldLock="1"/>
      </w:r>
      <w:r w:rsidRPr="00047DA9">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A56479">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047DA9">
        <w:fldChar w:fldCharType="separate"/>
      </w:r>
      <w:r w:rsidRPr="00A56479">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047DA9">
        <w:fldChar w:fldCharType="end"/>
      </w:r>
      <w:r w:rsidRPr="00A56479">
        <w:rPr>
          <w:lang w:val="fr-FR"/>
        </w:rPr>
        <w:t xml:space="preserve">. </w:t>
      </w:r>
      <w:r w:rsidRPr="00047DA9">
        <w:t xml:space="preserve">For conservation biology, developing strategies to mitigate the effects of environmental changes is a major challenge. There is increasing agreement that to manage biodiversity effectively facing these combined pressures, an integrated conservation approach is needed </w:t>
      </w:r>
      <w:r w:rsidRPr="00047DA9">
        <w:fldChar w:fldCharType="begin" w:fldLock="1"/>
      </w:r>
      <w:r w:rsidRPr="00047DA9">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047DA9">
        <w:fldChar w:fldCharType="separate"/>
      </w:r>
      <w:r w:rsidRPr="00047DA9">
        <w:rPr>
          <w:noProof/>
        </w:rPr>
        <w:t>(Loss et al. 2011)</w:t>
      </w:r>
      <w:r w:rsidRPr="00047DA9">
        <w:fldChar w:fldCharType="end"/>
      </w:r>
      <w:r w:rsidRPr="00047DA9">
        <w:t xml:space="preserve">. This should include conservation of habitat area and quality </w:t>
      </w:r>
      <w:r w:rsidRPr="00047DA9">
        <w:fldChar w:fldCharType="begin" w:fldLock="1"/>
      </w:r>
      <w:r w:rsidRPr="00047DA9">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047DA9">
        <w:fldChar w:fldCharType="separate"/>
      </w:r>
      <w:r w:rsidRPr="00047DA9">
        <w:rPr>
          <w:noProof/>
        </w:rPr>
        <w:t>(Hodgson et al. 2009, 2011)</w:t>
      </w:r>
      <w:r w:rsidRPr="00047DA9">
        <w:fldChar w:fldCharType="end"/>
      </w:r>
      <w:r w:rsidRPr="00047DA9">
        <w:t xml:space="preserve">, management for habitat connectivity </w:t>
      </w:r>
      <w:r w:rsidRPr="00047DA9">
        <w:fldChar w:fldCharType="begin" w:fldLock="1"/>
      </w:r>
      <w:r w:rsidRPr="00047DA9">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A56479">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047DA9">
        <w:fldChar w:fldCharType="separate"/>
      </w:r>
      <w:r w:rsidRPr="00A56479">
        <w:rPr>
          <w:noProof/>
          <w:lang w:val="fr-FR"/>
        </w:rPr>
        <w:t>(Krosby et al. 2010; Doerr et al. 2011; Hodgson et al. 2012)</w:t>
      </w:r>
      <w:r w:rsidRPr="00047DA9">
        <w:fldChar w:fldCharType="end"/>
      </w:r>
      <w:r w:rsidRPr="00A56479">
        <w:rPr>
          <w:lang w:val="fr-FR"/>
        </w:rPr>
        <w:t xml:space="preserve">, conservation </w:t>
      </w:r>
      <w:proofErr w:type="spellStart"/>
      <w:r w:rsidRPr="00A56479">
        <w:rPr>
          <w:lang w:val="fr-FR"/>
        </w:rPr>
        <w:t>genetics</w:t>
      </w:r>
      <w:proofErr w:type="spellEnd"/>
      <w:r w:rsidRPr="00A56479">
        <w:rPr>
          <w:lang w:val="fr-FR"/>
        </w:rPr>
        <w:t xml:space="preserve"> </w:t>
      </w:r>
      <w:r w:rsidRPr="00047DA9">
        <w:fldChar w:fldCharType="begin" w:fldLock="1"/>
      </w:r>
      <w:r w:rsidRPr="00A56479">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rsidRPr="00047DA9">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047DA9">
        <w:fldChar w:fldCharType="separate"/>
      </w:r>
      <w:r w:rsidRPr="00047DA9">
        <w:rPr>
          <w:noProof/>
        </w:rPr>
        <w:t>(Frankham 2009; Hoffmann &amp; Sgrò 2011)</w:t>
      </w:r>
      <w:r w:rsidRPr="00047DA9">
        <w:fldChar w:fldCharType="end"/>
      </w:r>
      <w:r w:rsidRPr="00047DA9">
        <w:t xml:space="preserve"> and assisted colonization </w:t>
      </w:r>
      <w:r w:rsidRPr="00047DA9">
        <w:fldChar w:fldCharType="begin" w:fldLock="1"/>
      </w:r>
      <w:r w:rsidRPr="00047DA9">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047DA9">
        <w:fldChar w:fldCharType="separate"/>
      </w:r>
      <w:r w:rsidRPr="00047DA9">
        <w:rPr>
          <w:noProof/>
        </w:rPr>
        <w:t>(Hoegh-Guldberg et al. 2008; Vitt et al. 2009; Willis et al. 2009a; Thomas 2011; Weeks et al. 2011)</w:t>
      </w:r>
      <w:r w:rsidRPr="00047DA9">
        <w:fldChar w:fldCharType="end"/>
      </w:r>
      <w:r w:rsidRPr="00047DA9">
        <w:t>.</w:t>
      </w:r>
    </w:p>
    <w:p w14:paraId="65BB34CE" w14:textId="77777777" w:rsidR="0067520E" w:rsidRPr="00A56479" w:rsidRDefault="0067520E" w:rsidP="00C57BF9">
      <w:pPr>
        <w:rPr>
          <w:lang w:val="fr-FR"/>
        </w:rPr>
      </w:pPr>
      <w:r w:rsidRPr="00047DA9">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behaviours at local and landscape level, as well as on an understanding of the eco-evolutionary processes that shape species’ ranges </w:t>
      </w:r>
      <w:r w:rsidRPr="00047DA9">
        <w:fldChar w:fldCharType="begin" w:fldLock="1"/>
      </w:r>
      <w:r w:rsidRPr="00047DA9">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A56479">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047DA9">
        <w:fldChar w:fldCharType="separate"/>
      </w:r>
      <w:r w:rsidRPr="00A56479">
        <w:rPr>
          <w:noProof/>
          <w:lang w:val="fr-FR"/>
        </w:rPr>
        <w:t>(Holt 2003; Norberg et al. 2012; Schurr et al. 2012; Thuiller et al. 2013; Travis et al. 2014)</w:t>
      </w:r>
      <w:r w:rsidRPr="00047DA9">
        <w:fldChar w:fldCharType="end"/>
      </w:r>
      <w:r w:rsidRPr="00A56479">
        <w:rPr>
          <w:lang w:val="fr-FR"/>
        </w:rPr>
        <w:t xml:space="preserve">. </w:t>
      </w:r>
      <w:r w:rsidRPr="00047DA9">
        <w:t xml:space="preserve">Although species may respond to environmental changes in many ways, the velocity and magnitude of current climate and habitat changes </w:t>
      </w:r>
      <w:r w:rsidRPr="00047DA9">
        <w:fldChar w:fldCharType="begin" w:fldLock="1"/>
      </w:r>
      <w:r w:rsidRPr="00047DA9">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047DA9">
        <w:fldChar w:fldCharType="separate"/>
      </w:r>
      <w:r w:rsidRPr="00047DA9">
        <w:rPr>
          <w:noProof/>
        </w:rPr>
        <w:t>(Loarie et al. 2009)</w:t>
      </w:r>
      <w:r w:rsidRPr="00047DA9">
        <w:fldChar w:fldCharType="end"/>
      </w:r>
      <w:r w:rsidRPr="00047DA9">
        <w:t xml:space="preserve"> pose unprecedented challenges. Reduced gene flow across landscapes fragmented by land-use changes means that behavioural responses and micro-evolutionary processes are unlikely to be sufficient for local adaptation. Thus, geographical distribution changes will probably be one main type of the species’ responses </w:t>
      </w:r>
      <w:r w:rsidRPr="00047DA9">
        <w:fldChar w:fldCharType="begin" w:fldLock="1"/>
      </w:r>
      <w:r w:rsidRPr="00047DA9">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047DA9">
        <w:fldChar w:fldCharType="separate"/>
      </w:r>
      <w:r w:rsidRPr="00047DA9">
        <w:rPr>
          <w:noProof/>
        </w:rPr>
        <w:t>(Opdam &amp; Wascher 2004; Huntley et al. 2010)</w:t>
      </w:r>
      <w:r w:rsidRPr="00047DA9">
        <w:fldChar w:fldCharType="end"/>
      </w:r>
      <w:r w:rsidRPr="00047DA9">
        <w:t xml:space="preserve">. However, the potential for species to expand their ranges into newly </w:t>
      </w:r>
      <w:proofErr w:type="gramStart"/>
      <w:r w:rsidRPr="00047DA9">
        <w:t>climatically-suitable</w:t>
      </w:r>
      <w:proofErr w:type="gramEnd"/>
      <w:r w:rsidRPr="00047DA9">
        <w:t xml:space="preserve"> regions will be inhibited by habitat fragmentation. Hence, understanding the synergy between climate change and habitat fragmentation and how </w:t>
      </w:r>
      <w:proofErr w:type="gramStart"/>
      <w:r w:rsidRPr="00047DA9">
        <w:t>species’</w:t>
      </w:r>
      <w:proofErr w:type="gramEnd"/>
      <w:r w:rsidRPr="00047DA9">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047DA9">
        <w:fldChar w:fldCharType="begin" w:fldLock="1"/>
      </w:r>
      <w:r w:rsidRPr="00047DA9">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A56479">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047DA9">
        <w:fldChar w:fldCharType="separate"/>
      </w:r>
      <w:r w:rsidRPr="00A56479">
        <w:rPr>
          <w:noProof/>
          <w:lang w:val="fr-FR"/>
        </w:rPr>
        <w:t>(Hughes et al. 2003; Travis 2003; Kokko &amp; López-Sepulcre 2006; Best et al. 2007; Brooker et al. 2007; McInerny et al. 2007; Mustin et al. 2009; Pöyry et al. 2009; Le Galliard et al. 2012a; Travis et al. 2014)</w:t>
      </w:r>
      <w:r w:rsidRPr="00047DA9">
        <w:fldChar w:fldCharType="end"/>
      </w:r>
      <w:r w:rsidRPr="00A56479">
        <w:rPr>
          <w:lang w:val="fr-FR"/>
        </w:rPr>
        <w:t>.</w:t>
      </w:r>
    </w:p>
    <w:p w14:paraId="59E5A85D" w14:textId="77777777" w:rsidR="0067520E" w:rsidRPr="00A56479" w:rsidRDefault="0067520E" w:rsidP="00C57BF9">
      <w:pPr>
        <w:rPr>
          <w:lang w:val="fr-FR"/>
        </w:rPr>
      </w:pPr>
      <w:r w:rsidRPr="00047DA9">
        <w:t xml:space="preserve">The past decade has seen an explosion of effort in trying to predict species’ responses to environmental changes and their future distribution. The so-called ‘climate envelope models’ or ‘species distribution models’ (SDM) have been, and still are, the most used modelling methods </w:t>
      </w:r>
      <w:r w:rsidRPr="00047DA9">
        <w:fldChar w:fldCharType="begin" w:fldLock="1"/>
      </w:r>
      <w:r w:rsidRPr="00047DA9">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497267">
        <w:rPr>
          <w:lang w:val="es-ES"/>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047DA9">
        <w:fldChar w:fldCharType="separate"/>
      </w:r>
      <w:r w:rsidRPr="00497267">
        <w:rPr>
          <w:noProof/>
          <w:lang w:val="es-ES"/>
        </w:rPr>
        <w:t>(e.g. Thomas et al. 2004; Araújo et al. 2005; Thuiller et al. 2005, 2009)</w:t>
      </w:r>
      <w:r w:rsidRPr="00047DA9">
        <w:fldChar w:fldCharType="end"/>
      </w:r>
      <w:r w:rsidRPr="00497267">
        <w:rPr>
          <w:lang w:val="es-ES"/>
        </w:rPr>
        <w:t xml:space="preserve">. </w:t>
      </w:r>
      <w:r w:rsidRPr="00047DA9">
        <w:t xml:space="preserve">These are static statistical approaches that correlate the species’ past and current distributions with multiple environmental variables </w:t>
      </w:r>
      <w:proofErr w:type="gramStart"/>
      <w:r w:rsidRPr="00047DA9">
        <w:t>in order to</w:t>
      </w:r>
      <w:proofErr w:type="gramEnd"/>
      <w:r w:rsidRPr="00047DA9">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047DA9">
        <w:fldChar w:fldCharType="begin" w:fldLock="1"/>
      </w:r>
      <w:r w:rsidRPr="00047DA9">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A56479">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047DA9">
        <w:fldChar w:fldCharType="separate"/>
      </w:r>
      <w:r w:rsidRPr="00A56479">
        <w:rPr>
          <w:noProof/>
          <w:lang w:val="fr-FR"/>
        </w:rPr>
        <w:t xml:space="preserve">(Pearson &amp; </w:t>
      </w:r>
      <w:r w:rsidRPr="00A56479">
        <w:rPr>
          <w:noProof/>
          <w:lang w:val="fr-FR"/>
        </w:rPr>
        <w:lastRenderedPageBreak/>
        <w:t>Dawson 2003; Guisan &amp; Thuiller 2005; Heikkinen et al. 2006; Dormann 2007; Zurell et al. 2009; Sinclair et al. 2010; Dawson et al. 2011)</w:t>
      </w:r>
      <w:r w:rsidRPr="00047DA9">
        <w:fldChar w:fldCharType="end"/>
      </w:r>
      <w:r w:rsidRPr="00A56479">
        <w:rPr>
          <w:lang w:val="fr-FR"/>
        </w:rPr>
        <w:t>.</w:t>
      </w:r>
    </w:p>
    <w:p w14:paraId="5A78D658" w14:textId="68BCD074" w:rsidR="0067520E" w:rsidRPr="00047DA9" w:rsidRDefault="0067520E" w:rsidP="00C57BF9">
      <w:r w:rsidRPr="00047DA9">
        <w:t xml:space="preserve">In the last few years, the limitations of SDMs in making reliable projections and management recommendations have been widely recognized, many authors advocating that key ecological processes, such as population dynamics and dispersal, be included in species’ range models, moving towards the ‘next generation of fully integrated dynamic models’ </w:t>
      </w:r>
      <w:r w:rsidRPr="00047DA9">
        <w:fldChar w:fldCharType="begin" w:fldLock="1"/>
      </w:r>
      <w:r w:rsidRPr="00047DA9">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A56479">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047DA9">
        <w:fldChar w:fldCharType="separate"/>
      </w:r>
      <w:r w:rsidRPr="00A56479">
        <w:rPr>
          <w:noProof/>
          <w:lang w:val="fr-FR"/>
        </w:rPr>
        <w:t>(Thuiller et al. 2008, 2013; Engler &amp; Guisan 2009; Franklin 2010; Gallien et al. 2010; Huntley et al. 2010; Higgins et al. 2012; Schurr et al. 2012)</w:t>
      </w:r>
      <w:r w:rsidRPr="00047DA9">
        <w:fldChar w:fldCharType="end"/>
      </w:r>
      <w:r w:rsidRPr="00A56479">
        <w:rPr>
          <w:lang w:val="fr-FR"/>
        </w:rPr>
        <w:t xml:space="preserve">. </w:t>
      </w:r>
      <w:r w:rsidRPr="00047DA9">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047DA9">
        <w:fldChar w:fldCharType="begin" w:fldLock="1"/>
      </w:r>
      <w:r w:rsidRPr="00047DA9">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047DA9">
        <w:fldChar w:fldCharType="separate"/>
      </w:r>
      <w:r w:rsidRPr="00047DA9">
        <w:rPr>
          <w:noProof/>
        </w:rPr>
        <w:t>(Dormann et al. 2012)</w:t>
      </w:r>
      <w:r w:rsidRPr="00047DA9">
        <w:fldChar w:fldCharType="end"/>
      </w:r>
      <w:r w:rsidRPr="00047DA9">
        <w:t xml:space="preserve">. This opens exciting new opportunities for improving our knowledge of how </w:t>
      </w:r>
      <w:r w:rsidR="00AC28FF" w:rsidRPr="00047DA9">
        <w:t>species</w:t>
      </w:r>
      <w:r w:rsidRPr="00047DA9">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047DA9">
        <w:fldChar w:fldCharType="begin" w:fldLock="1"/>
      </w:r>
      <w:r w:rsidRPr="00047DA9">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A56479">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047DA9">
        <w:fldChar w:fldCharType="separate"/>
      </w:r>
      <w:r w:rsidRPr="00A56479">
        <w:rPr>
          <w:noProof/>
          <w:lang w:val="fr-FR"/>
        </w:rPr>
        <w:t>(Keith et al. 2008; Anderson et al. 2009; Midgley et al. 2010; Zurell et al. 2012; Conlisk et al. 2013)</w:t>
      </w:r>
      <w:r w:rsidRPr="00047DA9">
        <w:fldChar w:fldCharType="end"/>
      </w:r>
      <w:r w:rsidRPr="00A56479">
        <w:rPr>
          <w:lang w:val="fr-FR"/>
        </w:rPr>
        <w:t xml:space="preserve">. </w:t>
      </w:r>
      <w:r w:rsidRPr="00047DA9">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047DA9">
        <w:fldChar w:fldCharType="begin" w:fldLock="1"/>
      </w:r>
      <w:r w:rsidRPr="00047DA9">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047DA9">
        <w:fldChar w:fldCharType="separate"/>
      </w:r>
      <w:r w:rsidRPr="00047DA9">
        <w:rPr>
          <w:noProof/>
        </w:rPr>
        <w:t>(Gallien et al. 2010)</w:t>
      </w:r>
      <w:r w:rsidRPr="00047DA9">
        <w:fldChar w:fldCharType="end"/>
      </w:r>
      <w:r w:rsidRPr="00047DA9">
        <w:t xml:space="preserve">, others argue that they incorporate the shortcomings of both approaches without overcoming them, and that, in some cases, they actually exacerbate the problems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047DA9">
        <w:fldChar w:fldCharType="separate"/>
      </w:r>
      <w:r w:rsidRPr="00047DA9">
        <w:rPr>
          <w:noProof/>
        </w:rPr>
        <w:t>(Dormann et al. 2012; Schurr et al. 2012; Schymanski et al. 2013)</w:t>
      </w:r>
      <w:r w:rsidRPr="00047DA9">
        <w:fldChar w:fldCharType="end"/>
      </w:r>
      <w:r w:rsidRPr="00047DA9">
        <w:t>.</w:t>
      </w:r>
    </w:p>
    <w:p w14:paraId="68C3D0A6" w14:textId="77777777" w:rsidR="0067520E" w:rsidRPr="00047DA9" w:rsidRDefault="0067520E" w:rsidP="00C57BF9">
      <w:r w:rsidRPr="00047DA9">
        <w:t xml:space="preserve">To make greater progress, we need models that take better advantage of the increased understanding that we have now gained relating to key processes, particularly movement and dispersal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047DA9">
        <w:fldChar w:fldCharType="separate"/>
      </w:r>
      <w:r w:rsidRPr="00047DA9">
        <w:rPr>
          <w:noProof/>
        </w:rPr>
        <w:t>(e.g. Travis et al. 2014)</w:t>
      </w:r>
      <w:r w:rsidRPr="00047DA9">
        <w:fldChar w:fldCharType="end"/>
      </w:r>
      <w:r w:rsidRPr="00047DA9">
        <w:t xml:space="preserve">. Dispersal is typically treated extremely simplistically even in the recent models projecting future species ranges. This is a major drawback in many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which is surprising when related to the substantial recent progress in understanding and modelling dispersal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047DA9">
        <w:fldChar w:fldCharType="separate"/>
      </w:r>
      <w:r w:rsidRPr="00047DA9">
        <w:rPr>
          <w:noProof/>
        </w:rPr>
        <w:t>(Clobert et al. 2012; Travis et al. 2012)</w:t>
      </w:r>
      <w:r w:rsidRPr="00047DA9">
        <w:fldChar w:fldCharType="end"/>
      </w:r>
      <w:r w:rsidRPr="00047DA9">
        <w:t xml:space="preserve">. A useful approach for dispersal modelling is applying a framework which treats dispersal as three phases, emigration, transfer and settlement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This approach offers considerable potential for dynamic models exploring the response of species to multiple environmental drivers, as it allows for context-dependencies that may act on anyone of these stages to be represented. There is strong evidence that animal behaviours in each of these stages can be directly and/or indirectly impacted by climate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modelling alongside the much greater availability of data on animal movement trajectories. Coming from the growing field of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047DA9">
        <w:fldChar w:fldCharType="separate"/>
      </w:r>
      <w:r w:rsidRPr="00047DA9">
        <w:rPr>
          <w:noProof/>
        </w:rPr>
        <w:t>(Nathan et al. 2008; Jeltsch et al. 2013)</w:t>
      </w:r>
      <w:r w:rsidRPr="00047DA9">
        <w:fldChar w:fldCharType="end"/>
      </w:r>
      <w:r w:rsidRPr="00047DA9">
        <w:t xml:space="preserve">, there has been a recent call for integration of movement modelling and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One reason to seek this integration is to increase our understanding and ability to manage how species will respond to environmental changes.</w:t>
      </w:r>
    </w:p>
    <w:p w14:paraId="3B28529C" w14:textId="77777777" w:rsidR="0067520E" w:rsidRPr="00047DA9" w:rsidRDefault="0067520E" w:rsidP="00C57BF9">
      <w:r w:rsidRPr="00047DA9">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047DA9">
        <w:fldChar w:fldCharType="separate"/>
      </w:r>
      <w:r w:rsidRPr="00047DA9">
        <w:rPr>
          <w:noProof/>
        </w:rPr>
        <w:t>(Cagnacci et al. 2010)</w:t>
      </w:r>
      <w:r w:rsidRPr="00047DA9">
        <w:fldChar w:fldCharType="end"/>
      </w:r>
      <w:r w:rsidRPr="00047DA9">
        <w:t xml:space="preserve">, providing the scope for directly estimating movement parameters of the transfer phase for an increasing number of species. However, we are unlikely ever to have the resources to collect high-quality data for </w:t>
      </w:r>
      <w:proofErr w:type="gramStart"/>
      <w:r w:rsidRPr="00047DA9">
        <w:t>all of</w:t>
      </w:r>
      <w:proofErr w:type="gramEnd"/>
      <w:r w:rsidRPr="00047DA9">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047DA9">
        <w:fldChar w:fldCharType="separate"/>
      </w:r>
      <w:r w:rsidRPr="00047DA9">
        <w:rPr>
          <w:noProof/>
        </w:rPr>
        <w:t>(Pagel &amp; Schurr 2012)</w:t>
      </w:r>
      <w:r w:rsidRPr="00047DA9">
        <w:fldChar w:fldCharType="end"/>
      </w:r>
      <w:r w:rsidRPr="00047DA9">
        <w:t xml:space="preserve">. For models where the representation of dispersal and demography is particularly complex, approximate Bayesian computation may offer a potential solution </w:t>
      </w:r>
      <w:r w:rsidRPr="00047DA9">
        <w:fldChar w:fldCharType="begin" w:fldLock="1"/>
      </w:r>
      <w:r w:rsidRPr="00047DA9">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047DA9">
        <w:fldChar w:fldCharType="separate"/>
      </w:r>
      <w:r w:rsidRPr="00047DA9">
        <w:rPr>
          <w:noProof/>
        </w:rPr>
        <w:t>(Beaumont 2010)</w:t>
      </w:r>
      <w:r w:rsidRPr="00047DA9">
        <w:fldChar w:fldCharType="end"/>
      </w:r>
      <w:r w:rsidRPr="00047DA9">
        <w:t>.</w:t>
      </w:r>
    </w:p>
    <w:p w14:paraId="14F61081" w14:textId="77777777" w:rsidR="0067520E" w:rsidRPr="00047DA9" w:rsidRDefault="0067520E" w:rsidP="00C57BF9">
      <w:r w:rsidRPr="00047DA9">
        <w:t xml:space="preserve">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modelling community has developed excellent data sets on the spatial and temporal distributions of species and sophisticated statistical methods for dealing with complex data </w:t>
      </w:r>
      <w:r w:rsidRPr="00047DA9">
        <w:fldChar w:fldCharType="begin" w:fldLock="1"/>
      </w:r>
      <w:r w:rsidRPr="00047DA9">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rsidRPr="00047DA9">
        <w:fldChar w:fldCharType="separate"/>
      </w:r>
      <w:r w:rsidRPr="00047DA9">
        <w:rPr>
          <w:noProof/>
        </w:rPr>
        <w:t>(Thuiller et al. 2005; Elith &amp; Leathwick 2009)</w:t>
      </w:r>
      <w:r w:rsidRPr="00047DA9">
        <w:fldChar w:fldCharType="end"/>
      </w:r>
      <w:r w:rsidRPr="00047DA9">
        <w:t xml:space="preserve">. Second, theory on ecological and evolutionary dynamics has advanced substantially, such that we now have greater insights into the processes which are likely to have a substantial impact on range dynamics </w:t>
      </w:r>
      <w:r w:rsidRPr="00047DA9">
        <w:fldChar w:fldCharType="begin" w:fldLock="1"/>
      </w:r>
      <w:r w:rsidRPr="00047DA9">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A56479">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rsidRPr="00047DA9">
        <w:fldChar w:fldCharType="separate"/>
      </w:r>
      <w:r w:rsidRPr="00A56479">
        <w:rPr>
          <w:noProof/>
          <w:lang w:val="fr-FR"/>
        </w:rPr>
        <w:t>(Holt 2003; Hastings et al. 2005; Excoffier et al. 2009; Sexton et al. 2009; Schurr et al. 2012)</w:t>
      </w:r>
      <w:r w:rsidRPr="00047DA9">
        <w:fldChar w:fldCharType="end"/>
      </w:r>
      <w:r w:rsidRPr="00A56479">
        <w:rPr>
          <w:lang w:val="fr-FR"/>
        </w:rPr>
        <w:t xml:space="preserve">. </w:t>
      </w:r>
      <w:r w:rsidRPr="00047DA9">
        <w:t xml:space="preserve">Third, rapid advances in technology mean that there are now more opportunities for obtaining estimates of key parameters required for modelling important eco-evolutionary processes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047DA9">
        <w:fldChar w:fldCharType="separate"/>
      </w:r>
      <w:r w:rsidRPr="00047DA9">
        <w:rPr>
          <w:noProof/>
        </w:rPr>
        <w:t>(Broquet &amp; Petit 2009; Cagnacci et al. 2010)</w:t>
      </w:r>
      <w:r w:rsidRPr="00047DA9">
        <w:fldChar w:fldCharType="end"/>
      </w:r>
      <w:r w:rsidRPr="00047DA9">
        <w:t xml:space="preserve">. Fourth, statistical approaches for linking dynamic models to different sources of data have been developed (and continue to develop rapidly) </w:t>
      </w:r>
      <w:r w:rsidRPr="00047DA9">
        <w:fldChar w:fldCharType="begin" w:fldLock="1"/>
      </w:r>
      <w:r w:rsidRPr="00047DA9">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047DA9">
        <w:fldChar w:fldCharType="separate"/>
      </w:r>
      <w:r w:rsidRPr="00047DA9">
        <w:rPr>
          <w:noProof/>
        </w:rPr>
        <w:t>(Beaumont 2010; Hartig et al. 2011, 2012)</w:t>
      </w:r>
      <w:r w:rsidRPr="00047DA9">
        <w:fldChar w:fldCharType="end"/>
      </w:r>
      <w:r w:rsidRPr="00047DA9">
        <w:t xml:space="preserve">. To take advantage of these advances we require flexible dynamic modelling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047DA9">
        <w:t>widely-used</w:t>
      </w:r>
      <w:proofErr w:type="gramEnd"/>
      <w:r w:rsidRPr="00047DA9">
        <w:t xml:space="preserve"> and user-friendly packages for SDMs, there is currently a lack of availability of dynamic modelling platforms, especially in terms of incorporating complex dispersal and inter-individual variability. As dynamic modelling platforms are introduced, we envisage the rapid development of methods for integrating them with the inverse fitting approaches offered by Bayesian techniques such as approximate Bayesian computation. </w:t>
      </w:r>
      <w:proofErr w:type="gramStart"/>
      <w:r w:rsidRPr="00047DA9">
        <w:t>Thus</w:t>
      </w:r>
      <w:proofErr w:type="gramEnd"/>
      <w:r w:rsidRPr="00047DA9">
        <w:t xml:space="preserve"> dynamic modelling platforms can act as a vehicle for integrating several major disciplines, which together may offer huge potential for improving our ability to understand and manage biodiversity under multiple environmental drivers.</w:t>
      </w:r>
    </w:p>
    <w:p w14:paraId="3EE3D292" w14:textId="77777777" w:rsidR="0067520E" w:rsidRPr="00047DA9" w:rsidRDefault="0067520E" w:rsidP="009E434A">
      <w:pPr>
        <w:pStyle w:val="Heading2"/>
        <w:numPr>
          <w:ilvl w:val="1"/>
          <w:numId w:val="14"/>
        </w:numPr>
      </w:pPr>
      <w:bookmarkStart w:id="5" w:name="_Toc180771617"/>
      <w:r w:rsidRPr="00047DA9">
        <w:lastRenderedPageBreak/>
        <w:t>Aim and purpose</w:t>
      </w:r>
      <w:bookmarkEnd w:id="5"/>
    </w:p>
    <w:p w14:paraId="4511FD3C" w14:textId="77777777" w:rsidR="0067520E" w:rsidRPr="00047DA9" w:rsidRDefault="0067520E" w:rsidP="00C57BF9">
      <w:pPr>
        <w:rPr>
          <w:szCs w:val="24"/>
        </w:rPr>
      </w:pPr>
      <w:r w:rsidRPr="00047DA9">
        <w:rPr>
          <w:szCs w:val="24"/>
        </w:rPr>
        <w:t xml:space="preserve">The RangeShifter model has been developed in response to the recent calls for dynamic models of species’ range dynamics and for models that integrate movement and spatial population dynamics. The overall aim is to provide a modelling platform that can be used for investigating species’ ecological and evolutionary responses to environmental changes. It is a single species, </w:t>
      </w:r>
      <w:proofErr w:type="gramStart"/>
      <w:r w:rsidRPr="00047DA9">
        <w:rPr>
          <w:szCs w:val="24"/>
        </w:rPr>
        <w:t>spatially-explicit</w:t>
      </w:r>
      <w:proofErr w:type="gramEnd"/>
      <w:r w:rsidRPr="00047DA9">
        <w:rPr>
          <w:szCs w:val="24"/>
        </w:rPr>
        <w:t xml:space="preserve"> and stochastic individual-based model (IBM), built around the integration of two fundamental components: population dynamics and dispersal behaviour. It has been conceived as a flexible modelling platform to facilitate investigations of theoretical as well as applied questions at different spatial scales (from local to regional) and by considering different levels of details in the processes that are modelled.</w:t>
      </w:r>
    </w:p>
    <w:p w14:paraId="5E2CCA9A" w14:textId="77777777" w:rsidR="0067520E" w:rsidRPr="00047DA9" w:rsidRDefault="0067520E" w:rsidP="00C57BF9">
      <w:pPr>
        <w:rPr>
          <w:szCs w:val="24"/>
        </w:rPr>
      </w:pPr>
      <w:r w:rsidRPr="00047DA9">
        <w:rPr>
          <w:szCs w:val="24"/>
        </w:rPr>
        <w:t xml:space="preserve">Population dynamics (which can </w:t>
      </w:r>
      <w:proofErr w:type="gramStart"/>
      <w:r w:rsidRPr="00047DA9">
        <w:rPr>
          <w:szCs w:val="24"/>
        </w:rPr>
        <w:t>represented</w:t>
      </w:r>
      <w:proofErr w:type="gramEnd"/>
      <w:r w:rsidRPr="00047DA9">
        <w:rPr>
          <w:szCs w:val="24"/>
        </w:rPr>
        <w:t xml:space="preserve"> at different levels of complexity from a simple non-overlapping generations and only-female population model to more complex sexual and stage-structured models) and dispersal (explicitly modelled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Pr="00047DA9" w:rsidRDefault="0067520E" w:rsidP="00744E86">
      <w:pPr>
        <w:pStyle w:val="Keepnext"/>
      </w:pPr>
      <w:r w:rsidRPr="00047DA9">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What is the influence of individual heterogeneity in dispersal strategy on the persistence of populations occurring in complex landscapes?</w:t>
      </w:r>
    </w:p>
    <w:p w14:paraId="448B01E7"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How does the level of habitat fragmentation and/or temporal environmental stochasticity influence the evolution of dispersal traits?</w:t>
      </w:r>
    </w:p>
    <w:p w14:paraId="23D4CC98"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Will our projections of species’ range dynamics change when taking the possibility for ‘evolutionary rescue’ at macro-ecological scales into account?</w:t>
      </w:r>
    </w:p>
    <w:p w14:paraId="35B9963F" w14:textId="77777777" w:rsidR="0067520E" w:rsidRPr="00047DA9" w:rsidRDefault="0067520E" w:rsidP="00C57BF9">
      <w:pPr>
        <w:rPr>
          <w:bCs/>
          <w:szCs w:val="24"/>
        </w:rPr>
      </w:pPr>
      <w:r w:rsidRPr="00047DA9">
        <w:rPr>
          <w:szCs w:val="24"/>
        </w:rPr>
        <w:t xml:space="preserve">Secondly, from the applied side, RangeShifter can be a tool for identifying obstacles to species’ persistence and range shifts (e.g. lack of functional connectivity) and for exploring the </w:t>
      </w:r>
      <w:r w:rsidRPr="00047DA9">
        <w:rPr>
          <w:bCs/>
          <w:szCs w:val="24"/>
        </w:rPr>
        <w:t xml:space="preserve">relative effectiveness of alternative management interventions </w:t>
      </w:r>
      <w:r w:rsidRPr="00047DA9">
        <w:rPr>
          <w:szCs w:val="24"/>
        </w:rPr>
        <w:t xml:space="preserve">in different contexts, assisting the realization of </w:t>
      </w:r>
      <w:r w:rsidRPr="00047DA9">
        <w:rPr>
          <w:bCs/>
          <w:szCs w:val="24"/>
        </w:rPr>
        <w:t xml:space="preserve">integrated and dynamic conservation strategies. Importantly, it can be used as means for identifying data gaps, where lack of accurate estimates of </w:t>
      </w:r>
      <w:proofErr w:type="gramStart"/>
      <w:r w:rsidRPr="00047DA9">
        <w:rPr>
          <w:bCs/>
          <w:szCs w:val="24"/>
        </w:rPr>
        <w:t>particular parameters</w:t>
      </w:r>
      <w:proofErr w:type="gramEnd"/>
      <w:r w:rsidRPr="00047DA9">
        <w:rPr>
          <w:bCs/>
          <w:szCs w:val="24"/>
        </w:rPr>
        <w:t xml:space="preserve"> can be identified as crucial in understanding the responses of a particular system to environmental changes. Another useful aspect is the possibility of </w:t>
      </w:r>
      <w:r w:rsidRPr="00047DA9">
        <w:rPr>
          <w:bCs/>
          <w:i/>
          <w:szCs w:val="24"/>
        </w:rPr>
        <w:t>in silico</w:t>
      </w:r>
      <w:r w:rsidRPr="00047DA9">
        <w:rPr>
          <w:bCs/>
          <w:szCs w:val="24"/>
        </w:rPr>
        <w:t xml:space="preserve"> testing of different methods, for example, in assessing functional connectivity or in designing networks of protected areas. By and large, </w:t>
      </w:r>
      <w:r w:rsidRPr="00047DA9">
        <w:rPr>
          <w:szCs w:val="24"/>
        </w:rPr>
        <w:t xml:space="preserve">RangeShifter </w:t>
      </w:r>
      <w:r w:rsidRPr="00047DA9">
        <w:rPr>
          <w:bCs/>
          <w:szCs w:val="24"/>
        </w:rPr>
        <w:t>can be employed both as a model for investigating general strategies and methods regarding conservation/management issues, as well as a tactical model specifically tailored for a particular species in a particular system.</w:t>
      </w:r>
    </w:p>
    <w:p w14:paraId="2BC5BD1D" w14:textId="77777777" w:rsidR="0067520E" w:rsidRPr="00047DA9" w:rsidRDefault="0067520E" w:rsidP="00C57BF9">
      <w:pPr>
        <w:rPr>
          <w:bCs/>
          <w:szCs w:val="24"/>
        </w:rPr>
      </w:pPr>
      <w:r w:rsidRPr="00047DA9">
        <w:rPr>
          <w:bCs/>
          <w:szCs w:val="24"/>
        </w:rPr>
        <w:t xml:space="preserve">Note that we caution against the use of RangeShifter as a predictive model to be used for projecting where individual species will be under future climate change scenarios. We do not believe that dynamic modelling approaches have matured sufficiently to make robust projections of the future biogeographic ranges of species. Despite this note of caution, we believe that a bottom-up approach, where patterns emerge from processes, is the way that will </w:t>
      </w:r>
      <w:r w:rsidRPr="00047DA9">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sidRPr="00047DA9">
        <w:rPr>
          <w:bCs/>
          <w:szCs w:val="24"/>
        </w:rPr>
        <w:t>arameters and climate variables</w:t>
      </w:r>
      <w:r w:rsidRPr="00047DA9">
        <w:rPr>
          <w:bCs/>
          <w:szCs w:val="24"/>
        </w:rPr>
        <w:t xml:space="preserve">. Despite this, we believe that RangeShifter already provides a platform that can contribute </w:t>
      </w:r>
      <w:r w:rsidR="00057731" w:rsidRPr="00047DA9">
        <w:rPr>
          <w:bCs/>
          <w:szCs w:val="24"/>
        </w:rPr>
        <w:t xml:space="preserve">significantly </w:t>
      </w:r>
      <w:r w:rsidRPr="00047DA9">
        <w:rPr>
          <w:bCs/>
          <w:szCs w:val="24"/>
        </w:rPr>
        <w:t>to the understanding of which processes are important to consider in any future attempts to make species-specific projections.</w:t>
      </w:r>
    </w:p>
    <w:p w14:paraId="5BF4CD49" w14:textId="77777777" w:rsidR="0067520E" w:rsidRPr="00047DA9" w:rsidRDefault="0067520E" w:rsidP="009E434A">
      <w:pPr>
        <w:pStyle w:val="Heading2"/>
        <w:numPr>
          <w:ilvl w:val="1"/>
          <w:numId w:val="14"/>
        </w:numPr>
      </w:pPr>
      <w:bookmarkStart w:id="6" w:name="_Toc180771618"/>
      <w:r w:rsidRPr="00047DA9">
        <w:t>Strengths and limitations</w:t>
      </w:r>
      <w:bookmarkEnd w:id="6"/>
    </w:p>
    <w:p w14:paraId="59745BDC" w14:textId="77777777" w:rsidR="0067520E" w:rsidRPr="00047DA9" w:rsidRDefault="0067520E" w:rsidP="00C57BF9">
      <w:pPr>
        <w:rPr>
          <w:szCs w:val="24"/>
        </w:rPr>
      </w:pPr>
      <w:r w:rsidRPr="00047DA9">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1.1. We anticipate that some of the limitations of this version will be addressed in future work, such that the same topics may become strengths in a future version.</w:t>
      </w:r>
    </w:p>
    <w:p w14:paraId="5FF4E7CD" w14:textId="77777777" w:rsidR="0067520E" w:rsidRPr="00047DA9" w:rsidRDefault="0067520E" w:rsidP="00744E86">
      <w:pPr>
        <w:pStyle w:val="Keepnext"/>
      </w:pPr>
      <w:r w:rsidRPr="00047DA9">
        <w:t>The key strengths of RangeShifter, as we see them, are:</w:t>
      </w:r>
    </w:p>
    <w:p w14:paraId="516D9E5B" w14:textId="77777777" w:rsidR="0067520E" w:rsidRPr="00047DA9" w:rsidRDefault="0067520E" w:rsidP="008B705A">
      <w:pPr>
        <w:pStyle w:val="Numbered"/>
      </w:pPr>
      <w:r w:rsidRPr="00047DA9">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species of conservation concern to be addressed. We hope RangeShifter can help to reduce the lag from theory development to its application </w:t>
      </w:r>
      <w:r w:rsidRPr="00047DA9">
        <w:fldChar w:fldCharType="begin" w:fldLock="1"/>
      </w:r>
      <w:r w:rsidRPr="00047DA9">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047DA9">
        <w:fldChar w:fldCharType="separate"/>
      </w:r>
      <w:r w:rsidRPr="00047DA9">
        <w:rPr>
          <w:noProof/>
        </w:rPr>
        <w:t>(Benton et al. 2007)</w:t>
      </w:r>
      <w:r w:rsidRPr="00047DA9">
        <w:fldChar w:fldCharType="end"/>
      </w:r>
      <w:r w:rsidRPr="00047DA9">
        <w:t>.</w:t>
      </w:r>
    </w:p>
    <w:p w14:paraId="7560DEB3" w14:textId="77777777" w:rsidR="0067520E" w:rsidRPr="00047DA9" w:rsidRDefault="0067520E" w:rsidP="008B705A">
      <w:pPr>
        <w:pStyle w:val="Numbered"/>
      </w:pPr>
      <w:r w:rsidRPr="00047DA9">
        <w:t xml:space="preserve">RangeShifter provides an implementation of the new eco-evolutionary framework for modelling dispersal, and in so doing also tackles the challenge to integrate progress in movement ecology with spatial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047DA9">
        <w:fldChar w:fldCharType="separate"/>
      </w:r>
      <w:r w:rsidRPr="00047DA9">
        <w:rPr>
          <w:noProof/>
        </w:rPr>
        <w:t>(Morales et al. 2010; Travis et al. 2012)</w:t>
      </w:r>
      <w:r w:rsidRPr="00047DA9">
        <w:fldChar w:fldCharType="end"/>
      </w:r>
      <w:r w:rsidRPr="00047DA9">
        <w:t xml:space="preserve">. There are so far few papers that model dispersal explicitly as a three-stage process </w:t>
      </w:r>
      <w:proofErr w:type="gramStart"/>
      <w:r w:rsidRPr="00047DA9">
        <w:t>and also</w:t>
      </w:r>
      <w:proofErr w:type="gramEnd"/>
      <w:r w:rsidRPr="00047DA9">
        <w:t xml:space="preserve"> few that explicitly model movement behaviours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Pr="00047DA9" w:rsidRDefault="0067520E" w:rsidP="008B705A">
      <w:pPr>
        <w:pStyle w:val="Numbered"/>
      </w:pPr>
      <w:r w:rsidRPr="00047DA9">
        <w:t xml:space="preserve">RangeShifter incorporates the possibility for sophisticated stage-structured population dynamics. This enables linking classical stage-structured matrix models with spatial dynamics. </w:t>
      </w:r>
      <w:proofErr w:type="gramStart"/>
      <w:r w:rsidRPr="00047DA9">
        <w:t>In particular we</w:t>
      </w:r>
      <w:proofErr w:type="gramEnd"/>
      <w:r w:rsidRPr="00047DA9">
        <w:t xml:space="preserve"> highlight two major advantages here. First, the adoption of the stage-structured modelling framework used in analytical matrix modelling allows for cross validation between the analytical and IBM approach. Second, RangeShifter allows complex stage-structured population dynamics to be linked to sophisticated dispersal models and provides a platform to run them over complex landscapes.</w:t>
      </w:r>
    </w:p>
    <w:p w14:paraId="2E9D57BC" w14:textId="77777777" w:rsidR="0067520E" w:rsidRPr="00047DA9" w:rsidRDefault="0067520E" w:rsidP="008B705A">
      <w:pPr>
        <w:pStyle w:val="Numbered"/>
      </w:pPr>
      <w:r w:rsidRPr="00047DA9">
        <w:t>RangeShifter provides a platform for simulating, at a broad range of spatial scales, species responses to alternative management strategies. It is an important advantage that the platform can be used for questions at the scales that most metapopulation models and population viability analyses (PVAs) have previously considered,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Pr="00047DA9" w:rsidRDefault="0067520E" w:rsidP="008B705A">
      <w:pPr>
        <w:pStyle w:val="Numbered"/>
      </w:pPr>
      <w:r w:rsidRPr="00047DA9">
        <w:lastRenderedPageBreak/>
        <w:t xml:space="preserve">RangeShifter has been designed with a user-friendly graphical user interface and runs under Microsoft Windows. Thus, a flexible and sophisticated platform for simulating </w:t>
      </w:r>
      <w:proofErr w:type="gramStart"/>
      <w:r w:rsidRPr="00047DA9">
        <w:t>spatially-explicit</w:t>
      </w:r>
      <w:proofErr w:type="gramEnd"/>
      <w:r w:rsidRPr="00047DA9">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047DA9" w:rsidRDefault="0067520E" w:rsidP="00744E86">
      <w:pPr>
        <w:pStyle w:val="Keepnext"/>
      </w:pPr>
      <w:r w:rsidRPr="00047DA9">
        <w:t>The current limitations of RangeShifter, as we see them, are:</w:t>
      </w:r>
    </w:p>
    <w:p w14:paraId="7D3CE993" w14:textId="77777777" w:rsidR="0067520E" w:rsidRPr="00047DA9" w:rsidRDefault="0067520E" w:rsidP="009E434A">
      <w:pPr>
        <w:pStyle w:val="Numbered"/>
        <w:numPr>
          <w:ilvl w:val="0"/>
          <w:numId w:val="16"/>
        </w:numPr>
      </w:pPr>
      <w:r w:rsidRPr="00047DA9">
        <w:t xml:space="preserve">RangeShifter will be challenging to parameterize, especially when it is run for simulations incorporating substantial eco-evolutionary realism. Compared to some alternative models, it will often be much more </w:t>
      </w:r>
      <w:proofErr w:type="gramStart"/>
      <w:r w:rsidRPr="00047DA9">
        <w:t>parameter-hungry</w:t>
      </w:r>
      <w:proofErr w:type="gramEnd"/>
      <w:r w:rsidRPr="00047DA9">
        <w:t xml:space="preserve">. However, methods are becoming available for direct and indirect estimation of parameters for moderately complex dynamic models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047DA9">
        <w:fldChar w:fldCharType="separate"/>
      </w:r>
      <w:r w:rsidRPr="00047DA9">
        <w:rPr>
          <w:noProof/>
        </w:rPr>
        <w:t>(Beaumont 2010; Hartig et al. 2011; Dormann et al. 2012; Schurr et al. 2012)</w:t>
      </w:r>
      <w:r w:rsidRPr="00047DA9">
        <w:fldChar w:fldCharType="end"/>
      </w:r>
      <w:r w:rsidRPr="00047DA9">
        <w:t xml:space="preserve"> and we anticipate that the next five to ten years will see major progress in this field.</w:t>
      </w:r>
    </w:p>
    <w:p w14:paraId="24D9B6CC" w14:textId="77777777" w:rsidR="0067520E" w:rsidRPr="00047DA9" w:rsidRDefault="0067520E" w:rsidP="008B705A">
      <w:pPr>
        <w:pStyle w:val="Numbered"/>
      </w:pPr>
      <w:r w:rsidRPr="00047DA9">
        <w:t>RangeShifter does not yet provide for functional relationships between its demographic or dispersal parameters and climate variables. When applying RangeShifter to study how species distributions will shift under climate change scenarios, this represents an important limitation. However, it is not unique to this software; indeed, the question of how to build these relationships and parameterize them is one of the most important currently being debated by the field.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land-use changes.</w:t>
      </w:r>
    </w:p>
    <w:p w14:paraId="4F467677" w14:textId="6CCDC970" w:rsidR="0067520E" w:rsidRPr="00047DA9" w:rsidRDefault="006A747A" w:rsidP="00E01233">
      <w:pPr>
        <w:pStyle w:val="Numbered"/>
      </w:pPr>
      <w:r w:rsidRPr="00047DA9">
        <w:t>I</w:t>
      </w:r>
      <w:r w:rsidR="0067520E" w:rsidRPr="00047DA9">
        <w:t>nter-specific interactions</w:t>
      </w:r>
      <w:r w:rsidRPr="00047DA9">
        <w:t xml:space="preserve"> are not included</w:t>
      </w:r>
      <w:r w:rsidR="0067520E" w:rsidRPr="00047DA9">
        <w:t xml:space="preserve">. There are many theoretical and applied questions for which inter-specific interactions may play an important role </w:t>
      </w:r>
      <w:r w:rsidR="0067520E" w:rsidRPr="00047DA9">
        <w:fldChar w:fldCharType="begin" w:fldLock="1"/>
      </w:r>
      <w:r w:rsidR="0067520E" w:rsidRPr="00047DA9">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A56479">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047DA9">
        <w:fldChar w:fldCharType="separate"/>
      </w:r>
      <w:r w:rsidR="0067520E" w:rsidRPr="00A56479">
        <w:rPr>
          <w:noProof/>
          <w:lang w:val="fr-FR"/>
        </w:rPr>
        <w:t>(Gilman et al. 2010; Hellmann et al. 2012; Singer et al. 2012; Urban et al. 2013; Wisz et al. 2013)</w:t>
      </w:r>
      <w:r w:rsidR="0067520E" w:rsidRPr="00047DA9">
        <w:fldChar w:fldCharType="end"/>
      </w:r>
      <w:r w:rsidR="0067520E" w:rsidRPr="00A56479">
        <w:rPr>
          <w:lang w:val="fr-FR"/>
        </w:rPr>
        <w:t xml:space="preserve">. </w:t>
      </w:r>
      <w:r w:rsidR="0067520E" w:rsidRPr="00047DA9">
        <w:t xml:space="preserve">However, the individual-based approach taken can be readily extended to run for multiple species simultaneously, and indeed, we have already explored methods for doing this in a theoretical exercise </w:t>
      </w:r>
      <w:r w:rsidR="0067520E" w:rsidRPr="00047DA9">
        <w:fldChar w:fldCharType="begin" w:fldLock="1"/>
      </w:r>
      <w:r w:rsidR="0067520E" w:rsidRPr="00047DA9">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047DA9">
        <w:fldChar w:fldCharType="separate"/>
      </w:r>
      <w:r w:rsidR="0067520E" w:rsidRPr="00047DA9">
        <w:rPr>
          <w:noProof/>
        </w:rPr>
        <w:t>(Bocedi et al. 2013)</w:t>
      </w:r>
      <w:r w:rsidR="0067520E" w:rsidRPr="00047DA9">
        <w:fldChar w:fldCharType="end"/>
      </w:r>
      <w:r w:rsidR="0067520E" w:rsidRPr="00047DA9">
        <w:t xml:space="preserve"> and within a working-group during 2013-2014 (funded by </w:t>
      </w:r>
      <w:proofErr w:type="spellStart"/>
      <w:r w:rsidR="0067520E" w:rsidRPr="00047DA9">
        <w:t>sDiv</w:t>
      </w:r>
      <w:proofErr w:type="spellEnd"/>
      <w:r w:rsidR="0067520E" w:rsidRPr="00047DA9">
        <w:t xml:space="preserve">, Leipzig, Germany and </w:t>
      </w:r>
      <w:proofErr w:type="spellStart"/>
      <w:r w:rsidR="0067520E" w:rsidRPr="00047DA9">
        <w:t>Diversitas</w:t>
      </w:r>
      <w:proofErr w:type="spellEnd"/>
      <w:r w:rsidR="0067520E" w:rsidRPr="00047DA9">
        <w:t>).</w:t>
      </w:r>
      <w:r w:rsidR="00E01233" w:rsidRPr="00047DA9">
        <w:t xml:space="preserve"> We anticipate that the inclusion of inter-specific interactions will be a major development of the upcoming versions of RangeShifter.</w:t>
      </w:r>
    </w:p>
    <w:p w14:paraId="53D8B818" w14:textId="77777777" w:rsidR="0067520E" w:rsidRPr="00047DA9" w:rsidRDefault="0067520E" w:rsidP="00DE53B2">
      <w:pPr>
        <w:pStyle w:val="Numbered"/>
      </w:pPr>
      <w:r w:rsidRPr="00047DA9">
        <w:t xml:space="preserve">RangeShifter is a complex platform and provides substantial flexibility for the user. While this clearly is a strength it can also be a potential drawback. The danger is that some users will apply the software, generate and report results without fully understanding the assumptions that they are making </w:t>
      </w:r>
      <w:r w:rsidR="00F706EA" w:rsidRPr="00047DA9">
        <w:t>in</w:t>
      </w:r>
      <w:r w:rsidRPr="00047DA9">
        <w:t xml:space="preserve"> their </w:t>
      </w:r>
      <w:proofErr w:type="gramStart"/>
      <w:r w:rsidRPr="00047DA9">
        <w:t>particular model</w:t>
      </w:r>
      <w:proofErr w:type="gramEnd"/>
      <w:r w:rsidRPr="00047DA9">
        <w:t xml:space="preserve">. This is an inevitable risk with almost any modelling software, and we seek to minimize </w:t>
      </w:r>
      <w:r w:rsidR="00F706EA" w:rsidRPr="00047DA9">
        <w:t>it</w:t>
      </w:r>
      <w:r w:rsidRPr="00047DA9">
        <w:t xml:space="preserve"> by providing a comprehensive user manual. We have also introduced substantial internal checks in the software to catch so</w:t>
      </w:r>
      <w:r w:rsidR="00F706EA" w:rsidRPr="00047DA9">
        <w:t>me erroneous parameterizations.</w:t>
      </w:r>
    </w:p>
    <w:p w14:paraId="751BFFD1" w14:textId="77777777" w:rsidR="00717D44" w:rsidRPr="00047DA9" w:rsidRDefault="00717D44">
      <w:pPr>
        <w:spacing w:after="200" w:line="276" w:lineRule="auto"/>
        <w:jc w:val="left"/>
        <w:rPr>
          <w:b/>
          <w:sz w:val="28"/>
        </w:rPr>
      </w:pPr>
      <w:bookmarkStart w:id="7" w:name="_Concepts_&amp;_Methods"/>
      <w:bookmarkEnd w:id="7"/>
      <w:r w:rsidRPr="00047DA9">
        <w:br w:type="page"/>
      </w:r>
    </w:p>
    <w:p w14:paraId="3C1B50A1" w14:textId="20338FAF" w:rsidR="0067520E" w:rsidRPr="00047DA9" w:rsidRDefault="0067520E" w:rsidP="009E434A">
      <w:pPr>
        <w:pStyle w:val="Heading2"/>
        <w:numPr>
          <w:ilvl w:val="1"/>
          <w:numId w:val="14"/>
        </w:numPr>
      </w:pPr>
      <w:bookmarkStart w:id="8" w:name="_Toc180771619"/>
      <w:r w:rsidRPr="00047DA9">
        <w:lastRenderedPageBreak/>
        <w:t>Changes in version 2.0</w:t>
      </w:r>
      <w:bookmarkEnd w:id="8"/>
    </w:p>
    <w:p w14:paraId="7EF0F724" w14:textId="77777777" w:rsidR="0067520E" w:rsidRPr="00047DA9" w:rsidRDefault="0067520E" w:rsidP="00C57BF9">
      <w:pPr>
        <w:rPr>
          <w:szCs w:val="24"/>
        </w:rPr>
      </w:pPr>
      <w:r w:rsidRPr="00047DA9">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sidRPr="00047DA9">
        <w:rPr>
          <w:szCs w:val="24"/>
        </w:rPr>
        <w:t>is</w:t>
      </w:r>
      <w:r w:rsidRPr="00047DA9">
        <w:rPr>
          <w:szCs w:val="24"/>
        </w:rPr>
        <w:t xml:space="preserve"> manual if there has been no change in v2.0.</w:t>
      </w:r>
    </w:p>
    <w:p w14:paraId="7D462B4B" w14:textId="77777777" w:rsidR="0067520E" w:rsidRPr="00047DA9" w:rsidRDefault="0067520E" w:rsidP="00744E86">
      <w:pPr>
        <w:pStyle w:val="Keepnext"/>
      </w:pPr>
      <w:r w:rsidRPr="00047DA9">
        <w:t>The principal changes introduced in v2.0 are as follows:</w:t>
      </w:r>
    </w:p>
    <w:p w14:paraId="07F7C8F9" w14:textId="18BD7F08" w:rsidR="0067520E" w:rsidRPr="00047DA9" w:rsidRDefault="0067520E" w:rsidP="009E434A">
      <w:pPr>
        <w:pStyle w:val="Numbered"/>
        <w:numPr>
          <w:ilvl w:val="0"/>
          <w:numId w:val="17"/>
        </w:numPr>
      </w:pPr>
      <w:r w:rsidRPr="00047DA9">
        <w:t xml:space="preserve">The </w:t>
      </w:r>
      <w:proofErr w:type="gramStart"/>
      <w:r w:rsidRPr="00047DA9">
        <w:t>manner in which</w:t>
      </w:r>
      <w:proofErr w:type="gramEnd"/>
      <w:r w:rsidRPr="00047DA9">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047DA9">
          <w:rPr>
            <w:rStyle w:val="Hyperlink"/>
            <w:szCs w:val="24"/>
          </w:rPr>
          <w:t>see 2.6</w:t>
        </w:r>
      </w:hyperlink>
      <w:r w:rsidRPr="00047DA9">
        <w:t xml:space="preserve">), although it </w:t>
      </w:r>
      <w:r w:rsidR="00730E36" w:rsidRPr="00047DA9">
        <w:t>is</w:t>
      </w:r>
      <w:r w:rsidRPr="00047DA9">
        <w:t xml:space="preserve"> possible to represent traits in a similar way to v1 if required. The new option </w:t>
      </w:r>
      <w:r w:rsidR="00730E36" w:rsidRPr="00047DA9">
        <w:t>provides</w:t>
      </w:r>
      <w:r w:rsidRPr="00047DA9">
        <w:t xml:space="preserve"> control </w:t>
      </w:r>
      <w:r w:rsidR="00730E36" w:rsidRPr="00047DA9">
        <w:t xml:space="preserve">of </w:t>
      </w:r>
      <w:r w:rsidRPr="00047DA9">
        <w:t>the number of chromosomes, the number of loci on each, the recombination r</w:t>
      </w:r>
      <w:r w:rsidR="00730E36" w:rsidRPr="00047DA9">
        <w:t>ate (if the species is diploid)</w:t>
      </w:r>
      <w:r w:rsidRPr="00047DA9">
        <w:t xml:space="preserve"> and a highly flexible mapping of traits to chromosomes, allowing linkage, pleiotropy and neutral alleles to be incorporated.</w:t>
      </w:r>
      <w:r w:rsidR="0060532C" w:rsidRPr="00047DA9">
        <w:t xml:space="preserve"> It is also possible to model neutral alleles when no adaptive traits are present.</w:t>
      </w:r>
    </w:p>
    <w:p w14:paraId="47E59B26" w14:textId="77777777" w:rsidR="0067520E" w:rsidRPr="00047DA9" w:rsidRDefault="0067520E" w:rsidP="0041626F">
      <w:pPr>
        <w:pStyle w:val="Numbered"/>
      </w:pPr>
      <w:proofErr w:type="gramStart"/>
      <w:r w:rsidRPr="00047DA9">
        <w:t>As a consequence of</w:t>
      </w:r>
      <w:proofErr w:type="gramEnd"/>
      <w:r w:rsidRPr="00047DA9">
        <w:t xml:space="preserve"> the change in representation of genetics, the </w:t>
      </w:r>
      <w:r w:rsidRPr="00047DA9">
        <w:rPr>
          <w:i/>
        </w:rPr>
        <w:t>Individuals</w:t>
      </w:r>
      <w:r w:rsidRPr="00047DA9">
        <w:t xml:space="preserve"> output file now lists phenotypic traits rather than alleles (</w:t>
      </w:r>
      <w:hyperlink w:anchor="_Individuals" w:history="1">
        <w:r w:rsidRPr="00047DA9">
          <w:rPr>
            <w:rStyle w:val="Hyperlink"/>
            <w:szCs w:val="24"/>
          </w:rPr>
          <w:t>see 3.4.5</w:t>
        </w:r>
      </w:hyperlink>
      <w:r w:rsidRPr="00047DA9">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Pr="00047DA9" w:rsidRDefault="0067520E" w:rsidP="0041626F">
      <w:pPr>
        <w:pStyle w:val="Numbered"/>
      </w:pPr>
      <w:r w:rsidRPr="00047DA9">
        <w:t xml:space="preserve">Global mean trait values are reported in the </w:t>
      </w:r>
      <w:r w:rsidRPr="00047DA9">
        <w:rPr>
          <w:i/>
        </w:rPr>
        <w:t>Range</w:t>
      </w:r>
      <w:r w:rsidRPr="00047DA9">
        <w:t xml:space="preserve"> file for any model having at least one heritable trait (</w:t>
      </w:r>
      <w:hyperlink w:anchor="_Species_range" w:history="1">
        <w:r w:rsidRPr="00047DA9">
          <w:rPr>
            <w:rStyle w:val="Hyperlink"/>
            <w:szCs w:val="24"/>
          </w:rPr>
          <w:t>see 3.4.2</w:t>
        </w:r>
      </w:hyperlink>
      <w:r w:rsidRPr="00047DA9">
        <w:t>).</w:t>
      </w:r>
    </w:p>
    <w:p w14:paraId="4DCC5704" w14:textId="3FA6FE70" w:rsidR="0067520E" w:rsidRPr="00047DA9" w:rsidRDefault="00730E36" w:rsidP="0041626F">
      <w:pPr>
        <w:pStyle w:val="Numbered"/>
      </w:pPr>
      <w:r w:rsidRPr="00047DA9">
        <w:t>Dispersal traits may now be implemented for a stage-structured population (</w:t>
      </w:r>
      <w:hyperlink w:anchor="_Setting_the_species_1" w:history="1">
        <w:r w:rsidRPr="00047DA9">
          <w:rPr>
            <w:rStyle w:val="Hyperlink"/>
          </w:rPr>
          <w:t>see </w:t>
        </w:r>
        <w:r w:rsidR="00887D2B" w:rsidRPr="00047DA9">
          <w:rPr>
            <w:rStyle w:val="Hyperlink"/>
          </w:rPr>
          <w:t>3.2.7</w:t>
        </w:r>
      </w:hyperlink>
      <w:r w:rsidRPr="00047DA9">
        <w:t>), and d</w:t>
      </w:r>
      <w:r w:rsidR="0067520E" w:rsidRPr="00047DA9">
        <w:t>ensity-dependent settlement is implemented as a variable trait (</w:t>
      </w:r>
      <w:hyperlink w:anchor="_Settlement" w:history="1">
        <w:r w:rsidR="0067520E" w:rsidRPr="00047DA9">
          <w:rPr>
            <w:rStyle w:val="Hyperlink"/>
            <w:szCs w:val="24"/>
          </w:rPr>
          <w:t>see 2.5.5</w:t>
        </w:r>
      </w:hyperlink>
      <w:r w:rsidR="0067520E" w:rsidRPr="00047DA9">
        <w:t>).</w:t>
      </w:r>
    </w:p>
    <w:p w14:paraId="333321D9" w14:textId="77777777" w:rsidR="0067520E" w:rsidRPr="00047DA9" w:rsidRDefault="0067520E" w:rsidP="0041626F">
      <w:pPr>
        <w:pStyle w:val="Numbered"/>
      </w:pPr>
      <w:r w:rsidRPr="00047DA9">
        <w:t>Trait maps displayed on the screen are now handled more flexibly, so that only one screen is displayed if there are six maps or fewer.</w:t>
      </w:r>
    </w:p>
    <w:p w14:paraId="54A6BD58" w14:textId="5F4E7C0E" w:rsidR="00CD4A02" w:rsidRPr="00047DA9" w:rsidRDefault="00CD4A02" w:rsidP="0041626F">
      <w:pPr>
        <w:pStyle w:val="Numbered"/>
      </w:pPr>
      <w:r w:rsidRPr="00047DA9">
        <w:t xml:space="preserve">The dispersal bias option of </w:t>
      </w:r>
      <w:r w:rsidR="00A27AA6" w:rsidRPr="00047DA9">
        <w:t>the stochastic movement simulator (</w:t>
      </w:r>
      <w:r w:rsidRPr="00047DA9">
        <w:t>SMS</w:t>
      </w:r>
      <w:r w:rsidR="00A27AA6" w:rsidRPr="00047DA9">
        <w:t>)</w:t>
      </w:r>
      <w:r w:rsidRPr="00047DA9">
        <w:t xml:space="preserve"> is now subject to a decay as a function of the total number of steps taken by the individual (</w:t>
      </w:r>
      <w:hyperlink w:anchor="_Setting_the_species_1" w:history="1">
        <w:r w:rsidRPr="00047DA9">
          <w:rPr>
            <w:rStyle w:val="Hyperlink"/>
          </w:rPr>
          <w:t>see 3.2.7</w:t>
        </w:r>
      </w:hyperlink>
      <w:r w:rsidRPr="00047DA9">
        <w:t>).</w:t>
      </w:r>
    </w:p>
    <w:p w14:paraId="1A202F56" w14:textId="48002415" w:rsidR="00A27AA6" w:rsidRPr="00047DA9" w:rsidRDefault="00A27AA6" w:rsidP="0041626F">
      <w:pPr>
        <w:pStyle w:val="Numbered"/>
      </w:pPr>
      <w:r w:rsidRPr="00047DA9">
        <w:t>SMS parameters may now vary between individuals and be subject to evolution (</w:t>
      </w:r>
      <w:hyperlink w:anchor="_Stochastic_Movement_Simulator,_1" w:history="1">
        <w:r w:rsidR="00CF3D07" w:rsidRPr="00047DA9">
          <w:rPr>
            <w:rStyle w:val="Hyperlink"/>
          </w:rPr>
          <w:t>see 3.2.7</w:t>
        </w:r>
      </w:hyperlink>
      <w:r w:rsidRPr="00047DA9">
        <w:t>).</w:t>
      </w:r>
    </w:p>
    <w:p w14:paraId="15DDF2F6" w14:textId="49477300" w:rsidR="00A27AA6" w:rsidRPr="00047DA9" w:rsidRDefault="00A27AA6" w:rsidP="0041626F">
      <w:pPr>
        <w:pStyle w:val="Numbered"/>
      </w:pPr>
      <w:r w:rsidRPr="00047DA9">
        <w:t xml:space="preserve">When SMS is the transfer model, ‘heat maps’ may be produced recording how many times each non-suitable cell has been visited by dispersers </w:t>
      </w:r>
      <w:proofErr w:type="gramStart"/>
      <w:r w:rsidRPr="00047DA9">
        <w:t>during the course of</w:t>
      </w:r>
      <w:proofErr w:type="gramEnd"/>
      <w:r w:rsidRPr="00047DA9">
        <w:t xml:space="preserve"> a single replicate simulation (</w:t>
      </w:r>
      <w:hyperlink w:anchor="_Heat_maps" w:history="1">
        <w:r w:rsidR="003B7315" w:rsidRPr="00047DA9">
          <w:rPr>
            <w:rStyle w:val="Hyperlink"/>
          </w:rPr>
          <w:t>see3.4.9</w:t>
        </w:r>
      </w:hyperlink>
      <w:r w:rsidRPr="00047DA9">
        <w:t>).</w:t>
      </w:r>
    </w:p>
    <w:p w14:paraId="4BA6632A" w14:textId="77777777" w:rsidR="0098777A" w:rsidRPr="00047DA9" w:rsidRDefault="0098777A" w:rsidP="0041626F">
      <w:pPr>
        <w:pStyle w:val="Numbered"/>
      </w:pPr>
      <w:r w:rsidRPr="00047DA9">
        <w:t xml:space="preserve">The landscape can now be dynamic, i.e. its structure and/or attributes can be changed </w:t>
      </w:r>
      <w:proofErr w:type="gramStart"/>
      <w:r w:rsidRPr="00047DA9">
        <w:t xml:space="preserve">during </w:t>
      </w:r>
      <w:r w:rsidR="00BA4B4D" w:rsidRPr="00047DA9">
        <w:t>the course of</w:t>
      </w:r>
      <w:proofErr w:type="gramEnd"/>
      <w:r w:rsidR="00BA4B4D" w:rsidRPr="00047DA9">
        <w:t xml:space="preserve"> a simulation (</w:t>
      </w:r>
      <w:hyperlink w:anchor="_Dynamic_landscape" w:history="1">
        <w:r w:rsidR="00BA4B4D" w:rsidRPr="00047DA9">
          <w:rPr>
            <w:rStyle w:val="Hyperlink"/>
          </w:rPr>
          <w:t>see 2.3.2</w:t>
        </w:r>
      </w:hyperlink>
      <w:r w:rsidRPr="00047DA9">
        <w:t>).</w:t>
      </w:r>
    </w:p>
    <w:p w14:paraId="478C6BB2" w14:textId="73265263" w:rsidR="00717D44" w:rsidRPr="00047DA9" w:rsidRDefault="00717D44" w:rsidP="0041626F">
      <w:pPr>
        <w:pStyle w:val="Numbered"/>
      </w:pPr>
      <w:r w:rsidRPr="00047DA9">
        <w:t xml:space="preserve">A simulation may optionally treat the boundary of the </w:t>
      </w:r>
      <w:proofErr w:type="gramStart"/>
      <w:r w:rsidRPr="00047DA9">
        <w:t>landscape</w:t>
      </w:r>
      <w:proofErr w:type="gramEnd"/>
      <w:r w:rsidRPr="00047DA9">
        <w:t xml:space="preserve"> and any ‘no-data’ regions present as absorbing, i.e. a disperser may cross such a boundary, in which case it is lost to the system. </w:t>
      </w:r>
    </w:p>
    <w:p w14:paraId="49371A39" w14:textId="77777777" w:rsidR="000C67A4" w:rsidRPr="00047DA9" w:rsidRDefault="000C67A4" w:rsidP="000C67A4">
      <w:pPr>
        <w:pStyle w:val="Numbered"/>
      </w:pPr>
      <w:r w:rsidRPr="00047DA9">
        <w:t xml:space="preserve">The occupancy and the range extent reported in the </w:t>
      </w:r>
      <w:r w:rsidRPr="00047DA9">
        <w:rPr>
          <w:i/>
        </w:rPr>
        <w:t>Range</w:t>
      </w:r>
      <w:r w:rsidRPr="00047DA9">
        <w:t xml:space="preserve"> file now reflect only those cells or patches where there is a breeding population present, i.e. for a sexual and/or stage-structured model, there must be both sexes and/or individuals of a stage capable of breeding present respectively </w:t>
      </w:r>
      <w:r w:rsidR="00111155" w:rsidRPr="00047DA9">
        <w:t>(</w:t>
      </w:r>
      <w:hyperlink w:anchor="_Species_range" w:history="1">
        <w:r w:rsidR="00111155" w:rsidRPr="00047DA9">
          <w:rPr>
            <w:rStyle w:val="Hyperlink"/>
            <w:szCs w:val="24"/>
          </w:rPr>
          <w:t>see 3.4.2</w:t>
        </w:r>
      </w:hyperlink>
      <w:r w:rsidR="00111155" w:rsidRPr="00047DA9">
        <w:t xml:space="preserve">). </w:t>
      </w:r>
      <w:r w:rsidRPr="00047DA9">
        <w:t>Populations comprising only one sex or sub-</w:t>
      </w:r>
      <w:r w:rsidRPr="00047DA9">
        <w:lastRenderedPageBreak/>
        <w:t xml:space="preserve">adult stages are </w:t>
      </w:r>
      <w:r w:rsidR="00172E39" w:rsidRPr="00047DA9">
        <w:t xml:space="preserve">treated as </w:t>
      </w:r>
      <w:proofErr w:type="gramStart"/>
      <w:r w:rsidR="00172E39" w:rsidRPr="00047DA9">
        <w:t>unoccupied</w:t>
      </w:r>
      <w:r w:rsidRPr="00047DA9">
        <w:t>, but</w:t>
      </w:r>
      <w:proofErr w:type="gramEnd"/>
      <w:r w:rsidRPr="00047DA9">
        <w:t xml:space="preserve"> remain reported in the </w:t>
      </w:r>
      <w:r w:rsidRPr="00047DA9">
        <w:rPr>
          <w:i/>
        </w:rPr>
        <w:t>Pop</w:t>
      </w:r>
      <w:r w:rsidRPr="00047DA9">
        <w:t xml:space="preserve"> file.</w:t>
      </w:r>
      <w:r w:rsidR="00111155" w:rsidRPr="00047DA9">
        <w:t xml:space="preserve"> The </w:t>
      </w:r>
      <w:r w:rsidR="00111155" w:rsidRPr="00047DA9">
        <w:rPr>
          <w:i/>
        </w:rPr>
        <w:t>Occupancy</w:t>
      </w:r>
      <w:r w:rsidR="00111155" w:rsidRPr="00047DA9">
        <w:t xml:space="preserve"> output for multiple replicates is similarly constrained.</w:t>
      </w:r>
      <w:r w:rsidR="00172E39" w:rsidRPr="00047DA9">
        <w:t xml:space="preserve"> Note that as a result, the visual display of occupancy may show more annual variation that in previous versions.</w:t>
      </w:r>
    </w:p>
    <w:p w14:paraId="61F5DFFC" w14:textId="48AE9D5E" w:rsidR="0067520E" w:rsidRPr="00047DA9" w:rsidRDefault="0067520E" w:rsidP="0041626F">
      <w:pPr>
        <w:pStyle w:val="Numbered"/>
      </w:pPr>
      <w:r w:rsidRPr="00047DA9">
        <w:t>There is more flexibility in controlling the frequency of output to text files. Each type of output file (e.g. population, individual) is controlled by its own frequency parameter, and optionally writing data to it may be deferred until a specified starting year (</w:t>
      </w:r>
      <w:hyperlink w:anchor="_Setting_the_simulation" w:history="1">
        <w:r w:rsidRPr="00047DA9">
          <w:rPr>
            <w:rStyle w:val="Hyperlink"/>
            <w:szCs w:val="24"/>
          </w:rPr>
          <w:t>see 3.2.9</w:t>
        </w:r>
      </w:hyperlink>
      <w:r w:rsidRPr="00047DA9">
        <w:t xml:space="preserve"> and Figure 3.27). Thus</w:t>
      </w:r>
      <w:r w:rsidR="00BA37AB">
        <w:t>,</w:t>
      </w:r>
      <w:r w:rsidRPr="00047DA9">
        <w:t xml:space="preserve"> large volumes of data (individuals, genetics, etc.) may be produced less frequently than smaller volumes (population-level summary data).</w:t>
      </w:r>
    </w:p>
    <w:p w14:paraId="309EBA3D" w14:textId="452547C2" w:rsidR="0067520E" w:rsidRPr="00047DA9" w:rsidRDefault="0067520E" w:rsidP="0041626F">
      <w:pPr>
        <w:pStyle w:val="Numbered"/>
      </w:pPr>
      <w:r w:rsidRPr="00047DA9">
        <w:t>When generating a series of artificial landscapes, it is now possible to generate patches of a specified maximum size (</w:t>
      </w:r>
      <w:hyperlink w:anchor="_Setting_the_landscape" w:history="1">
        <w:r w:rsidRPr="00047DA9">
          <w:rPr>
            <w:rStyle w:val="Hyperlink"/>
            <w:szCs w:val="24"/>
          </w:rPr>
          <w:t>see 3.2.3</w:t>
        </w:r>
      </w:hyperlink>
      <w:r w:rsidRPr="00047DA9">
        <w:t>). This is particularly useful for fractal landscapes, allowing aggregations of suitable habitat to be modelled as single demographic units rather tha</w:t>
      </w:r>
      <w:r w:rsidR="00BE5832" w:rsidRPr="00047DA9">
        <w:t xml:space="preserve">n demographically distinct but </w:t>
      </w:r>
      <w:r w:rsidRPr="00047DA9">
        <w:t>adjacent cells.</w:t>
      </w:r>
      <w:r w:rsidR="00BE5832" w:rsidRPr="00047DA9">
        <w:t xml:space="preserve"> A second randomly distributed habitat type within the matrix may also be included, provided that the landscape type is discrete.</w:t>
      </w:r>
    </w:p>
    <w:p w14:paraId="545B7B05" w14:textId="77777777" w:rsidR="00F706EA" w:rsidRPr="00047DA9" w:rsidRDefault="00F706EA" w:rsidP="0041626F">
      <w:pPr>
        <w:pStyle w:val="Numbered"/>
      </w:pPr>
      <w:r w:rsidRPr="00047DA9">
        <w:t>A new feature enables an initial restricted range of a population to be frozen for a number of years before expansion can occur, and the current range to be frozen after a specified year (</w:t>
      </w:r>
      <w:hyperlink w:anchor="_From_initial_individuals" w:history="1">
        <w:r w:rsidR="00370EB3" w:rsidRPr="00047DA9">
          <w:rPr>
            <w:rStyle w:val="Hyperlink"/>
          </w:rPr>
          <w:t>see 3.2.9</w:t>
        </w:r>
      </w:hyperlink>
      <w:r w:rsidRPr="00047DA9">
        <w:t xml:space="preserve">). Additionally, during range expansion, part of the range furthest from the front can progressively be made unsuitable </w:t>
      </w:r>
      <w:proofErr w:type="gramStart"/>
      <w:r w:rsidRPr="00047DA9">
        <w:t>in order to</w:t>
      </w:r>
      <w:proofErr w:type="gramEnd"/>
      <w:r w:rsidRPr="00047DA9">
        <w:t xml:space="preserve"> reduce the total population size.</w:t>
      </w:r>
    </w:p>
    <w:p w14:paraId="169F483A" w14:textId="1D8C3C58" w:rsidR="00A36A6C" w:rsidRPr="00047DA9" w:rsidRDefault="006E3F8A" w:rsidP="00A36A6C">
      <w:pPr>
        <w:pStyle w:val="Numbered"/>
      </w:pPr>
      <w:r w:rsidRPr="00047DA9">
        <w:t xml:space="preserve">There is a new initialisation option, which allows particular numbers of individuals (of defined stage classes and/or sex) to be initialised in specified cells / patches in specified </w:t>
      </w:r>
      <w:r w:rsidR="00740288" w:rsidRPr="00047DA9">
        <w:t>years (</w:t>
      </w:r>
      <w:hyperlink w:anchor="_From_Initialization_File" w:history="1">
        <w:r w:rsidR="00740288" w:rsidRPr="00047DA9">
          <w:rPr>
            <w:rStyle w:val="Hyperlink"/>
          </w:rPr>
          <w:t>see 3.2.9</w:t>
        </w:r>
      </w:hyperlink>
      <w:r w:rsidRPr="00047DA9">
        <w:t>). This option is envisaged to be applied, for example, to modelling (re</w:t>
      </w:r>
      <w:r w:rsidRPr="00047DA9">
        <w:noBreakHyphen/>
        <w:t>)introduction scenarios for species of conservation concern.</w:t>
      </w:r>
    </w:p>
    <w:p w14:paraId="3223FD1A" w14:textId="77777777" w:rsidR="00A36A6C" w:rsidRPr="00047DA9" w:rsidRDefault="00A36A6C" w:rsidP="00A36A6C">
      <w:pPr>
        <w:pStyle w:val="Numbered"/>
        <w:numPr>
          <w:ilvl w:val="0"/>
          <w:numId w:val="0"/>
        </w:numPr>
        <w:ind w:left="360" w:hanging="360"/>
      </w:pPr>
    </w:p>
    <w:p w14:paraId="1162A501" w14:textId="5372FDF0" w:rsidR="00A36A6C" w:rsidRPr="00047DA9" w:rsidRDefault="00A36A6C" w:rsidP="00A36A6C">
      <w:pPr>
        <w:pStyle w:val="Heading2"/>
        <w:numPr>
          <w:ilvl w:val="1"/>
          <w:numId w:val="14"/>
        </w:numPr>
      </w:pPr>
      <w:bookmarkStart w:id="9" w:name="_Toc180771620"/>
      <w:r w:rsidRPr="00047DA9">
        <w:t>Changes in version 3.0</w:t>
      </w:r>
      <w:bookmarkEnd w:id="9"/>
    </w:p>
    <w:p w14:paraId="07104C65" w14:textId="73B44A0D" w:rsidR="009C4F52" w:rsidRPr="009C4F52" w:rsidRDefault="009C4F52" w:rsidP="009C4F52">
      <w:pPr>
        <w:rPr>
          <w:szCs w:val="24"/>
        </w:rPr>
      </w:pPr>
      <w:r w:rsidRPr="009C4F52">
        <w:rPr>
          <w:szCs w:val="24"/>
        </w:rPr>
        <w:t>RangeShifter v</w:t>
      </w:r>
      <w:r>
        <w:rPr>
          <w:szCs w:val="24"/>
        </w:rPr>
        <w:t>3</w:t>
      </w:r>
      <w:r w:rsidRPr="009C4F52">
        <w:rPr>
          <w:szCs w:val="24"/>
        </w:rPr>
        <w:t>.0 has been developed from v</w:t>
      </w:r>
      <w:r>
        <w:rPr>
          <w:szCs w:val="24"/>
        </w:rPr>
        <w:t>2.0. The GUI version is currently not available for v3.0</w:t>
      </w:r>
      <w:r w:rsidRPr="009C4F52">
        <w:rPr>
          <w:szCs w:val="24"/>
        </w:rPr>
        <w:t>.</w:t>
      </w:r>
      <w:r>
        <w:rPr>
          <w:szCs w:val="24"/>
        </w:rPr>
        <w:t xml:space="preserve"> Thus </w:t>
      </w:r>
      <w:hyperlink w:anchor="_The_graphical_user" w:history="1">
        <w:r w:rsidRPr="009C4F52">
          <w:rPr>
            <w:rStyle w:val="Hyperlink"/>
            <w:szCs w:val="24"/>
          </w:rPr>
          <w:t>section 3.4</w:t>
        </w:r>
      </w:hyperlink>
      <w:r>
        <w:rPr>
          <w:szCs w:val="24"/>
        </w:rPr>
        <w:t xml:space="preserve"> refers to the previous versions. </w:t>
      </w:r>
      <w:r w:rsidRPr="009C4F52">
        <w:rPr>
          <w:szCs w:val="24"/>
        </w:rPr>
        <w:t>RangeShifter v</w:t>
      </w:r>
      <w:r>
        <w:rPr>
          <w:szCs w:val="24"/>
        </w:rPr>
        <w:t>3</w:t>
      </w:r>
      <w:r w:rsidRPr="009C4F52">
        <w:rPr>
          <w:szCs w:val="24"/>
        </w:rPr>
        <w:t>.0</w:t>
      </w:r>
      <w:r>
        <w:rPr>
          <w:szCs w:val="24"/>
        </w:rPr>
        <w:t xml:space="preserve"> is available in batch mode and (soon available) through </w:t>
      </w:r>
      <w:proofErr w:type="spellStart"/>
      <w:r>
        <w:rPr>
          <w:szCs w:val="24"/>
        </w:rPr>
        <w:t>RangeShiftR</w:t>
      </w:r>
      <w:proofErr w:type="spellEnd"/>
      <w:r>
        <w:rPr>
          <w:szCs w:val="24"/>
        </w:rPr>
        <w:t>.</w:t>
      </w:r>
    </w:p>
    <w:p w14:paraId="679195A7" w14:textId="6689DB38" w:rsidR="008B18FB" w:rsidRPr="00047DA9" w:rsidRDefault="009C4F52" w:rsidP="009C4F52">
      <w:pPr>
        <w:pStyle w:val="Keepnext"/>
      </w:pPr>
      <w:r w:rsidRPr="00047DA9">
        <w:t>The principal changes introduced in v</w:t>
      </w:r>
      <w:r>
        <w:t>3</w:t>
      </w:r>
      <w:r w:rsidRPr="00047DA9">
        <w:t>.0 are as follows:</w:t>
      </w:r>
    </w:p>
    <w:p w14:paraId="6D5E3C9A" w14:textId="22F59ACB" w:rsidR="009C4F52" w:rsidRDefault="00491BB7" w:rsidP="009C4F52">
      <w:pPr>
        <w:pStyle w:val="Numbered"/>
        <w:numPr>
          <w:ilvl w:val="0"/>
          <w:numId w:val="92"/>
        </w:numPr>
      </w:pPr>
      <w:r w:rsidRPr="00047DA9">
        <w:t xml:space="preserve">The implementation of </w:t>
      </w:r>
      <w:r w:rsidR="009C4F52">
        <w:t xml:space="preserve">the </w:t>
      </w:r>
      <w:r w:rsidRPr="00047DA9">
        <w:t>g</w:t>
      </w:r>
      <w:r w:rsidR="008B18FB" w:rsidRPr="00047DA9">
        <w:t xml:space="preserve">enetic </w:t>
      </w:r>
      <w:r w:rsidR="009C4F52">
        <w:t>processes</w:t>
      </w:r>
      <w:r w:rsidR="008B18FB" w:rsidRPr="00047DA9">
        <w:t xml:space="preserve"> </w:t>
      </w:r>
      <w:r w:rsidR="009C4F52">
        <w:t>has</w:t>
      </w:r>
      <w:r w:rsidR="008B18FB" w:rsidRPr="00047DA9">
        <w:t xml:space="preserve"> been entirely reworked in RangeShifter </w:t>
      </w:r>
      <w:r w:rsidR="009C4F52">
        <w:t>v</w:t>
      </w:r>
      <w:r w:rsidR="008B18FB" w:rsidRPr="00047DA9">
        <w:t xml:space="preserve">3.0, </w:t>
      </w:r>
      <w:r w:rsidRPr="00047DA9">
        <w:t xml:space="preserve">enabling </w:t>
      </w:r>
      <w:r w:rsidR="005D06A5" w:rsidRPr="00047DA9">
        <w:t xml:space="preserve">lighter memory usage and </w:t>
      </w:r>
      <w:r w:rsidR="009C4F52">
        <w:t>additional functionalities</w:t>
      </w:r>
      <w:r w:rsidR="00BA37AB">
        <w:t xml:space="preserve"> (</w:t>
      </w:r>
      <w:hyperlink w:anchor="_Genetics_in_3.0" w:history="1">
        <w:r w:rsidR="00BA37AB" w:rsidRPr="00BA37AB">
          <w:rPr>
            <w:rStyle w:val="Hyperlink"/>
          </w:rPr>
          <w:t>see 2.6</w:t>
        </w:r>
      </w:hyperlink>
      <w:r w:rsidR="00BA37AB">
        <w:t>)</w:t>
      </w:r>
      <w:r w:rsidR="005D06A5" w:rsidRPr="00047DA9">
        <w:t xml:space="preserve">. </w:t>
      </w:r>
    </w:p>
    <w:p w14:paraId="7646B2BE" w14:textId="77777777" w:rsidR="009C4F52" w:rsidRDefault="008B18FB" w:rsidP="009C4F52">
      <w:pPr>
        <w:pStyle w:val="Numbered"/>
        <w:numPr>
          <w:ilvl w:val="0"/>
          <w:numId w:val="92"/>
        </w:numPr>
      </w:pPr>
      <w:r w:rsidRPr="00047DA9">
        <w:t xml:space="preserve">RangeShifter </w:t>
      </w:r>
      <w:r w:rsidR="009C4F52">
        <w:t>v</w:t>
      </w:r>
      <w:r w:rsidRPr="00047DA9">
        <w:t>3.0 i</w:t>
      </w:r>
      <w:r w:rsidR="00A36A6C" w:rsidRPr="00047DA9">
        <w:t xml:space="preserve">ntroduces </w:t>
      </w:r>
      <w:r w:rsidR="009C4F52">
        <w:t xml:space="preserve">the new functionality of modelling </w:t>
      </w:r>
      <w:r w:rsidR="009C4F52" w:rsidRPr="009C4F52">
        <w:t>the accumulation of deleterious mutations over generations, and thus genetic load.</w:t>
      </w:r>
    </w:p>
    <w:p w14:paraId="1DEB5484" w14:textId="5CC7C112" w:rsidR="00A36A6C" w:rsidRDefault="00A36A6C" w:rsidP="009C4F52">
      <w:pPr>
        <w:pStyle w:val="Numbered"/>
        <w:numPr>
          <w:ilvl w:val="0"/>
          <w:numId w:val="92"/>
        </w:numPr>
      </w:pPr>
      <w:r w:rsidRPr="00047DA9">
        <w:t xml:space="preserve">RangeShifter can now </w:t>
      </w:r>
      <w:r w:rsidR="005D06A5" w:rsidRPr="00047DA9">
        <w:t xml:space="preserve">calculate and output F-statistics and other simple measures of neutral </w:t>
      </w:r>
      <w:r w:rsidR="009C4F52">
        <w:t xml:space="preserve">genetic </w:t>
      </w:r>
      <w:r w:rsidR="005D06A5" w:rsidRPr="00047DA9">
        <w:t xml:space="preserve">variation from neutral markers. </w:t>
      </w:r>
    </w:p>
    <w:p w14:paraId="37C306A3" w14:textId="01104BF5" w:rsidR="00BA37AB" w:rsidRPr="00047DA9" w:rsidRDefault="00BA37AB" w:rsidP="009C4F52">
      <w:pPr>
        <w:pStyle w:val="Numbered"/>
        <w:numPr>
          <w:ilvl w:val="0"/>
          <w:numId w:val="92"/>
        </w:numPr>
      </w:pPr>
      <w:r>
        <w:t>…</w:t>
      </w:r>
    </w:p>
    <w:p w14:paraId="548B45E2" w14:textId="77777777" w:rsidR="0067520E" w:rsidRPr="00047DA9" w:rsidRDefault="0067520E" w:rsidP="009E434A">
      <w:pPr>
        <w:pStyle w:val="Heading1"/>
        <w:numPr>
          <w:ilvl w:val="0"/>
          <w:numId w:val="14"/>
        </w:numPr>
        <w:pBdr>
          <w:bottom w:val="single" w:sz="4" w:space="1" w:color="auto"/>
        </w:pBdr>
        <w:tabs>
          <w:tab w:val="clear" w:pos="1440"/>
        </w:tabs>
      </w:pPr>
      <w:bookmarkStart w:id="10" w:name="_Toc180771621"/>
      <w:r w:rsidRPr="00047DA9">
        <w:lastRenderedPageBreak/>
        <w:t>Concepts &amp; Methods</w:t>
      </w:r>
      <w:bookmarkEnd w:id="10"/>
    </w:p>
    <w:p w14:paraId="7E04CB7C" w14:textId="77777777" w:rsidR="0067520E" w:rsidRPr="00047DA9" w:rsidRDefault="0067520E" w:rsidP="009E434A">
      <w:pPr>
        <w:pStyle w:val="Heading2"/>
        <w:numPr>
          <w:ilvl w:val="1"/>
          <w:numId w:val="14"/>
        </w:numPr>
      </w:pPr>
      <w:bookmarkStart w:id="11" w:name="_Toc180771622"/>
      <w:r w:rsidRPr="00047DA9">
        <w:t>Model entities, state variables and scales</w:t>
      </w:r>
      <w:bookmarkEnd w:id="11"/>
    </w:p>
    <w:p w14:paraId="18FF52D4" w14:textId="77777777" w:rsidR="0067520E" w:rsidRPr="00047DA9" w:rsidRDefault="0067520E" w:rsidP="009E434A">
      <w:pPr>
        <w:pStyle w:val="Heading3"/>
        <w:numPr>
          <w:ilvl w:val="2"/>
          <w:numId w:val="14"/>
        </w:numPr>
      </w:pPr>
      <w:bookmarkStart w:id="12" w:name="_Toc180771623"/>
      <w:r w:rsidRPr="00047DA9">
        <w:t>Individuals</w:t>
      </w:r>
      <w:bookmarkEnd w:id="12"/>
    </w:p>
    <w:p w14:paraId="16194F62" w14:textId="77777777" w:rsidR="0067520E" w:rsidRPr="00047DA9" w:rsidRDefault="0067520E" w:rsidP="00744E86">
      <w:pPr>
        <w:pStyle w:val="Keepnext"/>
      </w:pPr>
      <w:r w:rsidRPr="00047DA9">
        <w:t xml:space="preserve">Individuals are the basic entities of the RangeShifter model. </w:t>
      </w:r>
      <w:proofErr w:type="gramStart"/>
      <w:r w:rsidRPr="00047DA9">
        <w:t>Each individual</w:t>
      </w:r>
      <w:proofErr w:type="gramEnd"/>
      <w:r w:rsidRPr="00047DA9">
        <w:t xml:space="preserve"> has a unique ID number and is defined by the following state variables:</w:t>
      </w:r>
    </w:p>
    <w:p w14:paraId="64071733"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status (</w:t>
      </w:r>
      <w:hyperlink w:anchor="Table2" w:history="1">
        <w:r w:rsidRPr="00047DA9">
          <w:rPr>
            <w:rStyle w:val="Hyperlink"/>
            <w:rFonts w:cs="Times New Roman"/>
            <w:szCs w:val="24"/>
            <w:lang w:val="en-GB"/>
          </w:rPr>
          <w:t>see Table 2</w:t>
        </w:r>
      </w:hyperlink>
      <w:r w:rsidRPr="00047DA9">
        <w:rPr>
          <w:rFonts w:cs="Times New Roman"/>
          <w:szCs w:val="24"/>
          <w:lang w:val="en-GB"/>
        </w:rPr>
        <w:t>)</w:t>
      </w:r>
    </w:p>
    <w:p w14:paraId="7F11ECFE"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initial (natal) and current location</w:t>
      </w:r>
    </w:p>
    <w:p w14:paraId="6DBDDAEF"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sex (in the case of sexual models)</w:t>
      </w:r>
    </w:p>
    <w:p w14:paraId="2784FD09"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age and stage (in the case of stage-structure models)</w:t>
      </w:r>
    </w:p>
    <w:p w14:paraId="33EBFFA3" w14:textId="77777777" w:rsidR="0067520E" w:rsidRPr="00047DA9" w:rsidRDefault="0067520E" w:rsidP="009E434A">
      <w:pPr>
        <w:pStyle w:val="ListParagraph"/>
        <w:numPr>
          <w:ilvl w:val="0"/>
          <w:numId w:val="1"/>
        </w:numPr>
        <w:spacing w:after="120"/>
        <w:rPr>
          <w:rFonts w:cs="Times New Roman"/>
          <w:szCs w:val="24"/>
          <w:lang w:val="en-GB"/>
        </w:rPr>
      </w:pPr>
      <w:r w:rsidRPr="00047DA9">
        <w:rPr>
          <w:rFonts w:cs="Times New Roman"/>
          <w:szCs w:val="24"/>
          <w:lang w:val="en-GB"/>
        </w:rPr>
        <w:t xml:space="preserve">dispersal traits (in the case of inter-individual variability; these can </w:t>
      </w:r>
      <w:proofErr w:type="gramStart"/>
      <w:r w:rsidRPr="00047DA9">
        <w:rPr>
          <w:rFonts w:cs="Times New Roman"/>
          <w:szCs w:val="24"/>
          <w:lang w:val="en-GB"/>
        </w:rPr>
        <w:t>include:</w:t>
      </w:r>
      <w:proofErr w:type="gramEnd"/>
      <w:r w:rsidRPr="00047DA9">
        <w:rPr>
          <w:rFonts w:cs="Times New Roman"/>
          <w:szCs w:val="24"/>
          <w:lang w:val="en-GB"/>
        </w:rPr>
        <w:t xml:space="preserve"> emigration probability or emigration reaction norm to density, mean dispersal distance or step length and correlation)</w:t>
      </w:r>
    </w:p>
    <w:p w14:paraId="7FBAE0FC" w14:textId="77777777" w:rsidR="0067520E" w:rsidRPr="00047DA9" w:rsidRDefault="0067520E" w:rsidP="009E434A">
      <w:pPr>
        <w:pStyle w:val="Heading3"/>
        <w:numPr>
          <w:ilvl w:val="2"/>
          <w:numId w:val="14"/>
        </w:numPr>
      </w:pPr>
      <w:bookmarkStart w:id="13" w:name="_Toc180771624"/>
      <w:r w:rsidRPr="00047DA9">
        <w:t>Populations</w:t>
      </w:r>
      <w:bookmarkEnd w:id="13"/>
    </w:p>
    <w:p w14:paraId="3F561C68" w14:textId="77777777" w:rsidR="0067520E" w:rsidRPr="00047DA9" w:rsidRDefault="0067520E" w:rsidP="00C57BF9">
      <w:pPr>
        <w:rPr>
          <w:szCs w:val="24"/>
        </w:rPr>
      </w:pPr>
      <w:r w:rsidRPr="00047DA9">
        <w:rPr>
          <w:szCs w:val="24"/>
        </w:rPr>
        <w:t xml:space="preserve">Populations are defined by the individuals occupying either a single cell or a single patch (for cell- vs. patch-based models </w:t>
      </w:r>
      <w:hyperlink w:anchor="_Cell-based_vs._patch-based" w:history="1">
        <w:r w:rsidRPr="00047DA9">
          <w:rPr>
            <w:rStyle w:val="Hyperlink"/>
            <w:szCs w:val="24"/>
          </w:rPr>
          <w:t>see 2.4.1</w:t>
        </w:r>
      </w:hyperlink>
      <w:r w:rsidRPr="00047DA9">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047DA9" w:rsidRDefault="0067520E" w:rsidP="009E434A">
      <w:pPr>
        <w:pStyle w:val="Heading3"/>
        <w:numPr>
          <w:ilvl w:val="2"/>
          <w:numId w:val="14"/>
        </w:numPr>
      </w:pPr>
      <w:bookmarkStart w:id="14" w:name="_Toc180771625"/>
      <w:r w:rsidRPr="00047DA9">
        <w:t>Landscape units</w:t>
      </w:r>
      <w:bookmarkEnd w:id="14"/>
    </w:p>
    <w:p w14:paraId="5E29B535" w14:textId="77777777" w:rsidR="0067520E" w:rsidRPr="00047DA9" w:rsidRDefault="0067520E" w:rsidP="00C57BF9">
      <w:pPr>
        <w:rPr>
          <w:szCs w:val="24"/>
        </w:rPr>
      </w:pPr>
      <w:r w:rsidRPr="00047DA9">
        <w:rPr>
          <w:szCs w:val="24"/>
        </w:rPr>
        <w:t xml:space="preserve">The model runs over grid-based maps. Depending on the settings of a particular modelling exercise each cell stores a particular land-cover type (which can be breeding habitat for the species or otherwise), proportions of different land-cover types or </w:t>
      </w:r>
      <w:r w:rsidR="008C19A2" w:rsidRPr="00047DA9">
        <w:rPr>
          <w:szCs w:val="24"/>
        </w:rPr>
        <w:t xml:space="preserve">a </w:t>
      </w:r>
      <w:r w:rsidRPr="00047DA9">
        <w:rPr>
          <w:szCs w:val="24"/>
        </w:rPr>
        <w:t>habitat qualit</w:t>
      </w:r>
      <w:r w:rsidR="008C19A2" w:rsidRPr="00047DA9">
        <w:rPr>
          <w:szCs w:val="24"/>
        </w:rPr>
        <w:t>y index</w:t>
      </w:r>
      <w:r w:rsidRPr="00047DA9">
        <w:rPr>
          <w:szCs w:val="24"/>
        </w:rPr>
        <w:t xml:space="preserve"> (</w:t>
      </w:r>
      <w:hyperlink w:anchor="_Landscape" w:history="1">
        <w:r w:rsidRPr="00047DA9">
          <w:rPr>
            <w:rStyle w:val="Hyperlink"/>
            <w:szCs w:val="24"/>
          </w:rPr>
          <w:t>see 2.3</w:t>
        </w:r>
      </w:hyperlink>
      <w:r w:rsidRPr="00047DA9">
        <w:rPr>
          <w:szCs w:val="24"/>
        </w:rPr>
        <w:t xml:space="preserve">).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2.5.4, </w:t>
      </w:r>
      <w:hyperlink w:anchor="_Stochastic_Movement_Simulator," w:history="1">
        <w:r w:rsidRPr="00047DA9">
          <w:rPr>
            <w:rStyle w:val="Hyperlink"/>
            <w:szCs w:val="24"/>
          </w:rPr>
          <w:t>SMS</w:t>
        </w:r>
      </w:hyperlink>
      <w:r w:rsidRPr="00047DA9">
        <w:rPr>
          <w:szCs w:val="24"/>
        </w:rPr>
        <w:t>), local deviation from a large-scale environmental gradient (</w:t>
      </w:r>
      <w:hyperlink w:anchor="_Environmental_gradient" w:history="1">
        <w:r w:rsidRPr="00047DA9">
          <w:rPr>
            <w:rStyle w:val="Hyperlink"/>
            <w:szCs w:val="24"/>
          </w:rPr>
          <w:t>see 2.3.3</w:t>
        </w:r>
      </w:hyperlink>
      <w:r w:rsidRPr="00047DA9">
        <w:rPr>
          <w:szCs w:val="24"/>
        </w:rPr>
        <w:t xml:space="preserve">), local extinction probability and an environmental noise value </w:t>
      </w:r>
      <w:r w:rsidRPr="00047DA9">
        <w:rPr>
          <w:i/>
          <w:szCs w:val="24"/>
        </w:rPr>
        <w:t>ε</w:t>
      </w:r>
      <w:r w:rsidRPr="00047DA9">
        <w:rPr>
          <w:szCs w:val="24"/>
        </w:rPr>
        <w:t xml:space="preserve"> in case of local environmental stochasticity (</w:t>
      </w:r>
      <w:hyperlink w:anchor="_Temporal_environmental_stochasticit" w:history="1">
        <w:r w:rsidRPr="00047DA9">
          <w:rPr>
            <w:rStyle w:val="Hyperlink"/>
            <w:szCs w:val="24"/>
          </w:rPr>
          <w:t>see 2.3.4</w:t>
        </w:r>
      </w:hyperlink>
      <w:r w:rsidRPr="00047DA9">
        <w:rPr>
          <w:szCs w:val="24"/>
        </w:rPr>
        <w:t>).</w:t>
      </w:r>
    </w:p>
    <w:p w14:paraId="0119A460" w14:textId="77777777" w:rsidR="0067520E" w:rsidRPr="00047DA9" w:rsidRDefault="0067520E" w:rsidP="00C57BF9">
      <w:pPr>
        <w:rPr>
          <w:szCs w:val="24"/>
        </w:rPr>
      </w:pPr>
      <w:r w:rsidRPr="00047DA9">
        <w:rPr>
          <w:szCs w:val="24"/>
        </w:rPr>
        <w:t xml:space="preserve">If the model is run as patch-based, the patch is a higher-level entity composed of a group of </w:t>
      </w:r>
      <w:r w:rsidR="008C19A2" w:rsidRPr="00047DA9">
        <w:rPr>
          <w:szCs w:val="24"/>
        </w:rPr>
        <w:t xml:space="preserve">one or more </w:t>
      </w:r>
      <w:r w:rsidRPr="00047DA9">
        <w:rPr>
          <w:szCs w:val="24"/>
        </w:rPr>
        <w:t>cells (</w:t>
      </w:r>
      <w:hyperlink w:anchor="_Cell-based_vs._patch-based" w:history="1">
        <w:r w:rsidRPr="00047DA9">
          <w:rPr>
            <w:rStyle w:val="Hyperlink"/>
            <w:szCs w:val="24"/>
          </w:rPr>
          <w:t>see 2.4.1</w:t>
        </w:r>
      </w:hyperlink>
      <w:r w:rsidRPr="00047DA9">
        <w:rPr>
          <w:szCs w:val="24"/>
        </w:rPr>
        <w:t>)</w:t>
      </w:r>
      <w:r w:rsidR="008C19A2" w:rsidRPr="00047DA9">
        <w:rPr>
          <w:szCs w:val="24"/>
        </w:rPr>
        <w:t xml:space="preserve"> (typically adjacent, although that is not a necessary condition)</w:t>
      </w:r>
      <w:r w:rsidRPr="00047DA9">
        <w:rPr>
          <w:szCs w:val="24"/>
        </w:rPr>
        <w:t xml:space="preserve">. A patch is characterized by a unique ID number, the number of cells that it contains, a list of these cells’ coordinates and its maximum and minimum x and y coordinates. In the patch-based model, </w:t>
      </w:r>
      <w:r w:rsidR="008C19A2" w:rsidRPr="00047DA9">
        <w:rPr>
          <w:szCs w:val="24"/>
        </w:rPr>
        <w:t>the</w:t>
      </w:r>
      <w:r w:rsidRPr="00047DA9">
        <w:rPr>
          <w:szCs w:val="24"/>
        </w:rPr>
        <w:t xml:space="preserve"> species’ local carrying capacity (or demographic density dependence) </w:t>
      </w:r>
      <w:r w:rsidR="008C19A2" w:rsidRPr="00047DA9">
        <w:rPr>
          <w:szCs w:val="24"/>
        </w:rPr>
        <w:t>is a characteristic</w:t>
      </w:r>
      <w:r w:rsidRPr="00047DA9">
        <w:rPr>
          <w:szCs w:val="24"/>
        </w:rPr>
        <w:t xml:space="preserve"> of the patch and not of the cell.</w:t>
      </w:r>
    </w:p>
    <w:p w14:paraId="4FC39C7D" w14:textId="77777777" w:rsidR="0067520E" w:rsidRPr="00047DA9" w:rsidRDefault="0067520E" w:rsidP="009E434A">
      <w:pPr>
        <w:pStyle w:val="Heading3"/>
        <w:numPr>
          <w:ilvl w:val="2"/>
          <w:numId w:val="14"/>
        </w:numPr>
      </w:pPr>
      <w:bookmarkStart w:id="15" w:name="_Toc180771626"/>
      <w:r w:rsidRPr="00047DA9">
        <w:t>Spatial and temporal scales</w:t>
      </w:r>
      <w:bookmarkEnd w:id="15"/>
    </w:p>
    <w:p w14:paraId="1E57484C" w14:textId="77777777" w:rsidR="0067520E" w:rsidRPr="00047DA9" w:rsidRDefault="0067520E" w:rsidP="00C57BF9">
      <w:pPr>
        <w:rPr>
          <w:szCs w:val="24"/>
        </w:rPr>
      </w:pPr>
      <w:r w:rsidRPr="00047DA9">
        <w:rPr>
          <w:szCs w:val="24"/>
        </w:rPr>
        <w:t xml:space="preserve">The cell size (resolution) is specified by the user in meters. It is important to note an essential difference in spatial scale between cell-based and patch-based </w:t>
      </w:r>
      <w:r w:rsidR="008C19A2" w:rsidRPr="00047DA9">
        <w:rPr>
          <w:szCs w:val="24"/>
        </w:rPr>
        <w:t>models</w:t>
      </w:r>
      <w:r w:rsidRPr="00047DA9">
        <w:rPr>
          <w:szCs w:val="24"/>
        </w:rPr>
        <w:t xml:space="preserve">. In the cell-based model, the cell resolution represents the spatial scale at which the two fundamental processes of population dynamics and dispersal </w:t>
      </w:r>
      <w:r w:rsidR="008C19A2" w:rsidRPr="00047DA9">
        <w:rPr>
          <w:szCs w:val="24"/>
        </w:rPr>
        <w:t>occur</w:t>
      </w:r>
      <w:r w:rsidRPr="00047DA9">
        <w:rPr>
          <w:szCs w:val="24"/>
        </w:rPr>
        <w:t>. This means that all the density</w:t>
      </w:r>
      <w:r w:rsidR="008C19A2" w:rsidRPr="00047DA9">
        <w:rPr>
          <w:szCs w:val="24"/>
        </w:rPr>
        <w:t xml:space="preserve"> </w:t>
      </w:r>
      <w:r w:rsidRPr="00047DA9">
        <w:rPr>
          <w:szCs w:val="24"/>
        </w:rPr>
        <w:t xml:space="preserve">dependencies in the model (reproduction, survival, emigration, settlement, etc.) act at the cell scale and the </w:t>
      </w:r>
      <w:r w:rsidRPr="00047DA9">
        <w:rPr>
          <w:szCs w:val="24"/>
        </w:rPr>
        <w:lastRenderedPageBreak/>
        <w:t xml:space="preserve">same scale is used as a single step unit for discrete movement models. In the patch-based version, two spatial scales are simultaneously </w:t>
      </w:r>
      <w:r w:rsidR="008C19A2" w:rsidRPr="00047DA9">
        <w:rPr>
          <w:szCs w:val="24"/>
        </w:rPr>
        <w:t>re</w:t>
      </w:r>
      <w:r w:rsidRPr="00047DA9">
        <w:rPr>
          <w:szCs w:val="24"/>
        </w:rPr>
        <w:t>present</w:t>
      </w:r>
      <w:r w:rsidR="008C19A2" w:rsidRPr="00047DA9">
        <w:rPr>
          <w:szCs w:val="24"/>
        </w:rPr>
        <w:t>ed</w:t>
      </w:r>
      <w:r w:rsidRPr="00047DA9">
        <w:rPr>
          <w:szCs w:val="24"/>
        </w:rPr>
        <w:t>: the cell scale, which in this case is used just for the transfer phase of dispersal (movements) and the pa</w:t>
      </w:r>
      <w:r w:rsidR="008C19A2" w:rsidRPr="00047DA9">
        <w:rPr>
          <w:szCs w:val="24"/>
        </w:rPr>
        <w:t xml:space="preserve">tch scale, at which the density </w:t>
      </w:r>
      <w:r w:rsidRPr="00047DA9">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w:t>
      </w:r>
    </w:p>
    <w:p w14:paraId="157D453B" w14:textId="77777777" w:rsidR="0067520E" w:rsidRPr="00047DA9" w:rsidRDefault="0067520E" w:rsidP="00C57BF9">
      <w:pPr>
        <w:rPr>
          <w:szCs w:val="24"/>
        </w:rPr>
      </w:pPr>
      <w:r w:rsidRPr="00047DA9">
        <w:rPr>
          <w:szCs w:val="24"/>
        </w:rPr>
        <w:t xml:space="preserve">The spatial extent that the software </w:t>
      </w:r>
      <w:proofErr w:type="gramStart"/>
      <w:r w:rsidRPr="00047DA9">
        <w:rPr>
          <w:szCs w:val="24"/>
        </w:rPr>
        <w:t>is able to</w:t>
      </w:r>
      <w:proofErr w:type="gramEnd"/>
      <w:r w:rsidRPr="00047DA9">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047DA9">
        <w:rPr>
          <w:szCs w:val="24"/>
        </w:rPr>
        <w:t>similar to</w:t>
      </w:r>
      <w:proofErr w:type="gramEnd"/>
      <w:r w:rsidRPr="00047DA9">
        <w:rPr>
          <w:szCs w:val="24"/>
        </w:rPr>
        <w:t xml:space="preserve"> that presented in Tutorial 1 for the extent of Great Britain at 1km resolution, we are able to simulate up to 10 million individuals on a laptop with 4GB of available RAM. Note however that these are simple individuals, each storing limited information, and that substantially fewer individuals could be simulated on the same machine were they holding more information about themselves (e.g. on their dispersal strategies, etc.).</w:t>
      </w:r>
    </w:p>
    <w:p w14:paraId="01D5B610" w14:textId="77777777" w:rsidR="0067520E" w:rsidRPr="00047DA9" w:rsidRDefault="0067520E" w:rsidP="00C57BF9">
      <w:pPr>
        <w:rPr>
          <w:szCs w:val="24"/>
        </w:rPr>
      </w:pPr>
      <w:r w:rsidRPr="00047DA9">
        <w:rPr>
          <w:szCs w:val="24"/>
        </w:rPr>
        <w:t xml:space="preserve">The user also defines the temporal scales. There are three distinct temporal scales. The highest-level one has years as units and represents the scale at which variations in the abiotic environment are modelled (RangeShifter does not explicitly model within-year variability in conditions). The intermediate scale is the species’ reproductive season. The model can be used to simulate the case where there is only one reproductive season per </w:t>
      </w:r>
      <w:proofErr w:type="gramStart"/>
      <w:r w:rsidRPr="00047DA9">
        <w:rPr>
          <w:szCs w:val="24"/>
        </w:rPr>
        <w:t>year</w:t>
      </w:r>
      <w:proofErr w:type="gramEnd"/>
      <w:r w:rsidRPr="00047DA9">
        <w:rPr>
          <w:szCs w:val="24"/>
        </w:rPr>
        <w:t xml:space="preserve"> but it is also possible to simulate situations where there more than one per year or only one every </w:t>
      </w:r>
      <w:r w:rsidRPr="00047DA9">
        <w:rPr>
          <w:i/>
          <w:szCs w:val="24"/>
        </w:rPr>
        <w:t>N</w:t>
      </w:r>
      <w:r w:rsidRPr="00047DA9">
        <w:rPr>
          <w:szCs w:val="24"/>
        </w:rPr>
        <w:t xml:space="preserve"> years. A single reproductive event is always followed by dispersal (see </w:t>
      </w:r>
      <w:hyperlink w:anchor="_Dispersal" w:history="1">
        <w:r w:rsidRPr="00047DA9">
          <w:rPr>
            <w:rStyle w:val="Hyperlink"/>
            <w:szCs w:val="24"/>
          </w:rPr>
          <w:t>section 2.5</w:t>
        </w:r>
      </w:hyperlink>
      <w:r w:rsidRPr="00047DA9">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sidRPr="00047DA9">
          <w:rPr>
            <w:rStyle w:val="Hyperlink"/>
            <w:szCs w:val="24"/>
          </w:rPr>
          <w:t>see 2.5.4</w:t>
        </w:r>
      </w:hyperlink>
      <w:r w:rsidRPr="00047DA9">
        <w:rPr>
          <w:szCs w:val="24"/>
        </w:rPr>
        <w:t>).</w:t>
      </w:r>
    </w:p>
    <w:p w14:paraId="7EB63E2E" w14:textId="77777777" w:rsidR="0067520E" w:rsidRPr="00047DA9" w:rsidRDefault="0067520E" w:rsidP="009E434A">
      <w:pPr>
        <w:pStyle w:val="Heading2"/>
        <w:numPr>
          <w:ilvl w:val="1"/>
          <w:numId w:val="14"/>
        </w:numPr>
      </w:pPr>
      <w:bookmarkStart w:id="16" w:name="_Toc180771627"/>
      <w:r w:rsidRPr="00047DA9">
        <w:lastRenderedPageBreak/>
        <w:t xml:space="preserve">Model </w:t>
      </w:r>
      <w:proofErr w:type="gramStart"/>
      <w:r w:rsidRPr="00047DA9">
        <w:t>work flow</w:t>
      </w:r>
      <w:proofErr w:type="gramEnd"/>
      <w:r w:rsidRPr="00047DA9">
        <w:t xml:space="preserve"> / schedule</w:t>
      </w:r>
      <w:bookmarkEnd w:id="16"/>
    </w:p>
    <w:p w14:paraId="307C57A9" w14:textId="04AA4B4B" w:rsidR="0067520E" w:rsidRPr="00047DA9"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047DA9" w:rsidRDefault="0067520E" w:rsidP="00C57BF9">
      <w:pPr>
        <w:pStyle w:val="Figheading"/>
      </w:pPr>
      <w:r w:rsidRPr="00047DA9">
        <w:rPr>
          <w:b/>
        </w:rPr>
        <w:t xml:space="preserve">Figure 2.1. </w:t>
      </w:r>
      <w:r w:rsidRPr="00047DA9">
        <w:t>General model workflow and schedule. The core of the model,</w:t>
      </w:r>
      <w:r w:rsidRPr="00047DA9">
        <w:br/>
        <w:t xml:space="preserve"> highlighted in blue, is expanded in the flow chart in Figure 2.2.</w:t>
      </w:r>
    </w:p>
    <w:p w14:paraId="67CE4ADE" w14:textId="13D8E42A" w:rsidR="0067520E" w:rsidRPr="00047DA9"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 xml:space="preserve">Stage-structure &amp; survival between </w:t>
                    </w:r>
                    <w:r w:rsidRPr="00FD267A">
                      <w:rPr>
                        <w:rFonts w:ascii="Arial" w:hAnsi="Arial" w:cs="Arial"/>
                        <w:i/>
                        <w:sz w:val="18"/>
                        <w:szCs w:val="18"/>
                      </w:rPr>
                      <w:t>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047DA9" w:rsidRDefault="0067520E" w:rsidP="00C57BF9">
      <w:pPr>
        <w:pStyle w:val="Figheading"/>
        <w:rPr>
          <w:sz w:val="28"/>
          <w:szCs w:val="28"/>
        </w:rPr>
      </w:pPr>
      <w:r w:rsidRPr="00047DA9">
        <w:rPr>
          <w:b/>
        </w:rPr>
        <w:t xml:space="preserve">Figure 2.2. </w:t>
      </w:r>
      <w:r w:rsidRPr="00047DA9">
        <w:t>Flow chart of the core model.</w:t>
      </w:r>
    </w:p>
    <w:p w14:paraId="5784065B" w14:textId="77777777" w:rsidR="0067520E" w:rsidRPr="00047DA9" w:rsidRDefault="0067520E" w:rsidP="009E434A">
      <w:pPr>
        <w:pStyle w:val="Heading2"/>
        <w:numPr>
          <w:ilvl w:val="1"/>
          <w:numId w:val="14"/>
        </w:numPr>
        <w:spacing w:before="0"/>
      </w:pPr>
      <w:bookmarkStart w:id="17" w:name="_Landscape"/>
      <w:bookmarkStart w:id="18" w:name="_Toc180771628"/>
      <w:bookmarkEnd w:id="17"/>
      <w:r w:rsidRPr="00047DA9">
        <w:lastRenderedPageBreak/>
        <w:t>Landscape</w:t>
      </w:r>
      <w:bookmarkEnd w:id="18"/>
    </w:p>
    <w:p w14:paraId="7EF4BA7B" w14:textId="77777777" w:rsidR="0067520E" w:rsidRPr="00047DA9" w:rsidRDefault="0067520E" w:rsidP="009E434A">
      <w:pPr>
        <w:pStyle w:val="Heading3"/>
        <w:numPr>
          <w:ilvl w:val="2"/>
          <w:numId w:val="14"/>
        </w:numPr>
      </w:pPr>
      <w:bookmarkStart w:id="19" w:name="_Toc180771629"/>
      <w:r w:rsidRPr="00047DA9">
        <w:t>Imported landscape</w:t>
      </w:r>
      <w:bookmarkEnd w:id="19"/>
    </w:p>
    <w:p w14:paraId="0DA2F055" w14:textId="77777777" w:rsidR="0067520E" w:rsidRPr="00047DA9" w:rsidRDefault="0067520E" w:rsidP="00C57BF9">
      <w:pPr>
        <w:rPr>
          <w:szCs w:val="24"/>
        </w:rPr>
      </w:pPr>
      <w:r w:rsidRPr="00047DA9">
        <w:rPr>
          <w:szCs w:val="24"/>
        </w:rPr>
        <w:t xml:space="preserve">The model can be run on real landscape maps that can be imported into RangeShifter </w:t>
      </w:r>
      <w:proofErr w:type="gramStart"/>
      <w:r w:rsidRPr="00047DA9">
        <w:rPr>
          <w:szCs w:val="24"/>
        </w:rPr>
        <w:t>provided that</w:t>
      </w:r>
      <w:proofErr w:type="gramEnd"/>
      <w:r w:rsidRPr="00047DA9">
        <w:rPr>
          <w:szCs w:val="24"/>
        </w:rPr>
        <w:t xml:space="preserve"> they are files in the standard ArcGIS raster export format (</w:t>
      </w:r>
      <w:hyperlink w:anchor="_Landscape_1" w:history="1">
        <w:r w:rsidRPr="00047DA9">
          <w:rPr>
            <w:rStyle w:val="Hyperlink"/>
            <w:szCs w:val="24"/>
          </w:rPr>
          <w:t>see 3.1.1</w:t>
        </w:r>
      </w:hyperlink>
      <w:r w:rsidRPr="00047DA9">
        <w:rPr>
          <w:szCs w:val="24"/>
        </w:rPr>
        <w:t>).</w:t>
      </w:r>
    </w:p>
    <w:p w14:paraId="3EEA92DE" w14:textId="77777777" w:rsidR="0098777A" w:rsidRPr="00047DA9" w:rsidRDefault="00981C1A" w:rsidP="0098777A">
      <w:pPr>
        <w:pStyle w:val="Heading3"/>
        <w:numPr>
          <w:ilvl w:val="2"/>
          <w:numId w:val="14"/>
        </w:numPr>
      </w:pPr>
      <w:bookmarkStart w:id="20" w:name="_Dynamic_landscape"/>
      <w:bookmarkStart w:id="21" w:name="_Toc180771630"/>
      <w:bookmarkEnd w:id="20"/>
      <w:r w:rsidRPr="00047DA9">
        <w:t>Dynamic</w:t>
      </w:r>
      <w:r w:rsidR="0098777A" w:rsidRPr="00047DA9">
        <w:t xml:space="preserve"> landscape</w:t>
      </w:r>
      <w:bookmarkEnd w:id="21"/>
    </w:p>
    <w:p w14:paraId="48112C02" w14:textId="77777777" w:rsidR="0098777A" w:rsidRPr="00047DA9" w:rsidRDefault="0098777A" w:rsidP="00C57BF9">
      <w:pPr>
        <w:rPr>
          <w:szCs w:val="24"/>
        </w:rPr>
      </w:pPr>
      <w:r w:rsidRPr="00047DA9">
        <w:rPr>
          <w:szCs w:val="24"/>
        </w:rPr>
        <w:t>An imported landscape may be dynamic</w:t>
      </w:r>
      <w:r w:rsidR="00F24D85" w:rsidRPr="00047DA9">
        <w:rPr>
          <w:szCs w:val="24"/>
        </w:rPr>
        <w:t xml:space="preserve"> (</w:t>
      </w:r>
      <w:hyperlink w:anchor="_Dynamic_landscapes" w:history="1">
        <w:r w:rsidR="00C45FF9" w:rsidRPr="00047DA9">
          <w:rPr>
            <w:rStyle w:val="Hyperlink"/>
            <w:szCs w:val="24"/>
          </w:rPr>
          <w:t>see 3.2.3</w:t>
        </w:r>
      </w:hyperlink>
      <w:r w:rsidR="00F24D85" w:rsidRPr="00047DA9">
        <w:rPr>
          <w:szCs w:val="24"/>
        </w:rPr>
        <w:t>)</w:t>
      </w:r>
      <w:r w:rsidRPr="00047DA9">
        <w:rPr>
          <w:szCs w:val="24"/>
        </w:rPr>
        <w:t>, i.e. the attributes of cells (</w:t>
      </w:r>
      <w:r w:rsidR="008C19A2" w:rsidRPr="00047DA9">
        <w:rPr>
          <w:szCs w:val="24"/>
        </w:rPr>
        <w:t xml:space="preserve">either </w:t>
      </w:r>
      <w:r w:rsidRPr="00047DA9">
        <w:rPr>
          <w:szCs w:val="24"/>
        </w:rPr>
        <w:t>habitat class</w:t>
      </w:r>
      <w:r w:rsidR="008C19A2" w:rsidRPr="00047DA9">
        <w:rPr>
          <w:szCs w:val="24"/>
        </w:rPr>
        <w:t xml:space="preserve"> or quality index</w:t>
      </w:r>
      <w:r w:rsidRPr="00047DA9">
        <w:rPr>
          <w:szCs w:val="24"/>
        </w:rPr>
        <w:t xml:space="preserve">) may </w:t>
      </w:r>
      <w:r w:rsidR="001A3BB4" w:rsidRPr="00047DA9">
        <w:rPr>
          <w:szCs w:val="24"/>
        </w:rPr>
        <w:t xml:space="preserve">be </w:t>
      </w:r>
      <w:r w:rsidRPr="00047DA9">
        <w:rPr>
          <w:szCs w:val="24"/>
        </w:rPr>
        <w:t>change</w:t>
      </w:r>
      <w:r w:rsidR="001A3BB4" w:rsidRPr="00047DA9">
        <w:rPr>
          <w:szCs w:val="24"/>
        </w:rPr>
        <w:t>d</w:t>
      </w:r>
      <w:r w:rsidRPr="00047DA9">
        <w:rPr>
          <w:szCs w:val="24"/>
        </w:rPr>
        <w:t xml:space="preserve"> </w:t>
      </w:r>
      <w:r w:rsidR="00F24D85" w:rsidRPr="00047DA9">
        <w:rPr>
          <w:szCs w:val="24"/>
        </w:rPr>
        <w:t xml:space="preserve">at specified </w:t>
      </w:r>
      <w:r w:rsidR="001A3BB4" w:rsidRPr="00047DA9">
        <w:rPr>
          <w:szCs w:val="24"/>
        </w:rPr>
        <w:t>years</w:t>
      </w:r>
      <w:r w:rsidR="00F24D85" w:rsidRPr="00047DA9">
        <w:rPr>
          <w:szCs w:val="24"/>
        </w:rPr>
        <w:t xml:space="preserve"> </w:t>
      </w:r>
      <w:proofErr w:type="gramStart"/>
      <w:r w:rsidRPr="00047DA9">
        <w:rPr>
          <w:szCs w:val="24"/>
        </w:rPr>
        <w:t>during the course of</w:t>
      </w:r>
      <w:proofErr w:type="gramEnd"/>
      <w:r w:rsidRPr="00047DA9">
        <w:rPr>
          <w:szCs w:val="24"/>
        </w:rPr>
        <w:t xml:space="preserve"> a simulation. </w:t>
      </w:r>
      <w:r w:rsidR="001A3BB4" w:rsidRPr="00047DA9">
        <w:rPr>
          <w:szCs w:val="24"/>
        </w:rPr>
        <w:t xml:space="preserve">Note that any landscape change occurs at the start of the year, i.e. before the first/only reproductive season. </w:t>
      </w:r>
      <w:r w:rsidRPr="00047DA9">
        <w:rPr>
          <w:szCs w:val="24"/>
        </w:rPr>
        <w:t xml:space="preserve">In a patch-based model, the shape of patches may change, patches may be </w:t>
      </w:r>
      <w:proofErr w:type="gramStart"/>
      <w:r w:rsidRPr="00047DA9">
        <w:rPr>
          <w:szCs w:val="24"/>
        </w:rPr>
        <w:t>removed</w:t>
      </w:r>
      <w:proofErr w:type="gramEnd"/>
      <w:r w:rsidRPr="00047DA9">
        <w:rPr>
          <w:szCs w:val="24"/>
        </w:rPr>
        <w:t xml:space="preserve"> and new patches may be created where there was previously inter-patch matrix. </w:t>
      </w:r>
      <w:proofErr w:type="gramStart"/>
      <w:r w:rsidRPr="00047DA9">
        <w:rPr>
          <w:szCs w:val="24"/>
        </w:rPr>
        <w:t>Thus</w:t>
      </w:r>
      <w:proofErr w:type="gramEnd"/>
      <w:r w:rsidRPr="00047DA9">
        <w:rPr>
          <w:szCs w:val="24"/>
        </w:rPr>
        <w:t xml:space="preserve"> some populations may be extirpated (</w:t>
      </w:r>
      <w:r w:rsidR="001A3BB4" w:rsidRPr="00047DA9">
        <w:rPr>
          <w:szCs w:val="24"/>
        </w:rPr>
        <w:t xml:space="preserve">in a non-structured population, all individuals die; in a structured population, </w:t>
      </w:r>
      <w:r w:rsidRPr="00047DA9">
        <w:rPr>
          <w:szCs w:val="24"/>
        </w:rPr>
        <w:t xml:space="preserve">all individuals either die or have an immediate opportunity to disperse), and </w:t>
      </w:r>
      <w:r w:rsidR="00F24D85" w:rsidRPr="00047DA9">
        <w:rPr>
          <w:szCs w:val="24"/>
        </w:rPr>
        <w:t>new populations may arise from colonisation of newly suitable areas.</w:t>
      </w:r>
    </w:p>
    <w:p w14:paraId="55D22F01" w14:textId="2476B5CE" w:rsidR="0098777A" w:rsidRPr="00047DA9" w:rsidRDefault="00F24D85" w:rsidP="00C57BF9">
      <w:pPr>
        <w:rPr>
          <w:szCs w:val="24"/>
        </w:rPr>
      </w:pPr>
      <w:r w:rsidRPr="00047DA9">
        <w:rPr>
          <w:szCs w:val="24"/>
        </w:rPr>
        <w:t xml:space="preserve">However, there are certain restrictions. </w:t>
      </w:r>
      <w:r w:rsidR="0027646E" w:rsidRPr="00047DA9">
        <w:rPr>
          <w:szCs w:val="24"/>
        </w:rPr>
        <w:t xml:space="preserve">A landscape defined by proportions of different land-cover types may not be dynamic. </w:t>
      </w:r>
      <w:r w:rsidRPr="00047DA9">
        <w:rPr>
          <w:szCs w:val="24"/>
        </w:rPr>
        <w:t>Any part of the ori</w:t>
      </w:r>
      <w:r w:rsidR="00316C72" w:rsidRPr="00047DA9">
        <w:rPr>
          <w:szCs w:val="24"/>
        </w:rPr>
        <w:t>ginal landscape which was a ‘no-</w:t>
      </w:r>
      <w:r w:rsidRPr="00047DA9">
        <w:rPr>
          <w:szCs w:val="24"/>
        </w:rPr>
        <w:t xml:space="preserve">data’ region (e.g. the sea or land beyond a study area boundary) </w:t>
      </w:r>
      <w:r w:rsidR="00440B8A" w:rsidRPr="00047DA9">
        <w:rPr>
          <w:szCs w:val="24"/>
        </w:rPr>
        <w:t>must remain</w:t>
      </w:r>
      <w:r w:rsidRPr="00047DA9">
        <w:rPr>
          <w:szCs w:val="24"/>
        </w:rPr>
        <w:t xml:space="preserve"> in that state for the whole simulation. </w:t>
      </w:r>
      <w:r w:rsidR="00CD55D0" w:rsidRPr="00047DA9">
        <w:rPr>
          <w:szCs w:val="24"/>
        </w:rPr>
        <w:t xml:space="preserve">A cost map for SMS may be dynamic in batch </w:t>
      </w:r>
      <w:r w:rsidR="005C779D" w:rsidRPr="00047DA9">
        <w:rPr>
          <w:szCs w:val="24"/>
        </w:rPr>
        <w:t>mode</w:t>
      </w:r>
      <w:r w:rsidR="00CD55D0" w:rsidRPr="00047DA9">
        <w:rPr>
          <w:szCs w:val="24"/>
        </w:rPr>
        <w:t xml:space="preserve">, but not </w:t>
      </w:r>
      <w:r w:rsidR="005C779D" w:rsidRPr="00047DA9">
        <w:rPr>
          <w:szCs w:val="24"/>
        </w:rPr>
        <w:t xml:space="preserve">through </w:t>
      </w:r>
      <w:r w:rsidR="00CD55D0" w:rsidRPr="00047DA9">
        <w:rPr>
          <w:szCs w:val="24"/>
        </w:rPr>
        <w:t xml:space="preserve">the graphical user interface (GUI). </w:t>
      </w:r>
      <w:r w:rsidRPr="00047DA9">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047DA9" w:rsidRDefault="00F24D85" w:rsidP="00C57BF9">
      <w:pPr>
        <w:rPr>
          <w:szCs w:val="24"/>
        </w:rPr>
      </w:pPr>
      <w:r w:rsidRPr="00047DA9">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047DA9">
        <w:rPr>
          <w:szCs w:val="24"/>
        </w:rPr>
        <w:t xml:space="preserve">original patch number, and populations within the other parts </w:t>
      </w:r>
      <w:r w:rsidR="00B96B96" w:rsidRPr="00047DA9">
        <w:rPr>
          <w:szCs w:val="24"/>
        </w:rPr>
        <w:t xml:space="preserve">(having a new patch number) </w:t>
      </w:r>
      <w:r w:rsidR="000F3BC1" w:rsidRPr="00047DA9">
        <w:rPr>
          <w:szCs w:val="24"/>
        </w:rPr>
        <w:t xml:space="preserve">must arise through colonisation. </w:t>
      </w:r>
      <w:commentRangeStart w:id="22"/>
      <w:commentRangeStart w:id="23"/>
      <w:r w:rsidR="000F3BC1" w:rsidRPr="00047DA9">
        <w:rPr>
          <w:szCs w:val="24"/>
        </w:rPr>
        <w:t xml:space="preserve">Possible ways to </w:t>
      </w:r>
      <w:r w:rsidR="00B96B96" w:rsidRPr="00047DA9">
        <w:rPr>
          <w:szCs w:val="24"/>
        </w:rPr>
        <w:t>work around this restriction include</w:t>
      </w:r>
      <w:commentRangeEnd w:id="22"/>
      <w:r w:rsidR="00F21E9B" w:rsidRPr="00047DA9">
        <w:rPr>
          <w:rStyle w:val="CommentReference"/>
          <w:rFonts w:eastAsiaTheme="minorHAnsi" w:cstheme="minorBidi"/>
        </w:rPr>
        <w:commentReference w:id="22"/>
      </w:r>
      <w:commentRangeEnd w:id="23"/>
      <w:r w:rsidR="00CD55D0" w:rsidRPr="00047DA9">
        <w:rPr>
          <w:rStyle w:val="CommentReference"/>
          <w:rFonts w:eastAsiaTheme="minorHAnsi" w:cstheme="minorBidi"/>
        </w:rPr>
        <w:commentReference w:id="23"/>
      </w:r>
      <w:r w:rsidR="00B96B96" w:rsidRPr="00047DA9">
        <w:rPr>
          <w:szCs w:val="24"/>
        </w:rPr>
        <w:t>:</w:t>
      </w:r>
    </w:p>
    <w:p w14:paraId="7C2E6791" w14:textId="77777777" w:rsidR="00B96B96" w:rsidRPr="00047DA9" w:rsidRDefault="00B96B96" w:rsidP="00B96B96">
      <w:pPr>
        <w:pStyle w:val="Numbered"/>
        <w:numPr>
          <w:ilvl w:val="0"/>
          <w:numId w:val="64"/>
        </w:numPr>
      </w:pPr>
      <w:r w:rsidRPr="00047DA9">
        <w:t>A</w:t>
      </w:r>
      <w:r w:rsidR="000F3BC1" w:rsidRPr="00047DA9">
        <w:t xml:space="preserve">ssign to all post-change parts </w:t>
      </w:r>
      <w:r w:rsidRPr="00047DA9">
        <w:t>of the original patch a new, unique patch number</w:t>
      </w:r>
      <w:r w:rsidR="000F3BC1" w:rsidRPr="00047DA9">
        <w:t xml:space="preserve"> and specify that dispersal is allowed after population destruction</w:t>
      </w:r>
      <w:r w:rsidRPr="00047DA9">
        <w:t xml:space="preserve"> (</w:t>
      </w:r>
      <w:r w:rsidR="00F21E9B" w:rsidRPr="00047DA9">
        <w:t xml:space="preserve">which is </w:t>
      </w:r>
      <w:r w:rsidRPr="00047DA9">
        <w:t xml:space="preserve">possible </w:t>
      </w:r>
      <w:r w:rsidR="00F21E9B" w:rsidRPr="00047DA9">
        <w:t xml:space="preserve">only </w:t>
      </w:r>
      <w:r w:rsidRPr="00047DA9">
        <w:t>for a structured population)</w:t>
      </w:r>
      <w:r w:rsidR="000F3BC1" w:rsidRPr="00047DA9">
        <w:t xml:space="preserve">, in which case some colonisation </w:t>
      </w:r>
      <w:r w:rsidRPr="00047DA9">
        <w:t>of the new patches should occur.</w:t>
      </w:r>
      <w:r w:rsidR="000F3BC1" w:rsidRPr="00047DA9">
        <w:t xml:space="preserve"> </w:t>
      </w:r>
      <w:r w:rsidRPr="00047DA9">
        <w:t>Note that the connectivity matrix will be misleading in such cases, as every successful ‘disperser’ will appear to have move</w:t>
      </w:r>
      <w:r w:rsidR="00F21E9B" w:rsidRPr="00047DA9">
        <w:t>d</w:t>
      </w:r>
      <w:r w:rsidRPr="00047DA9">
        <w:t xml:space="preserve"> from patch </w:t>
      </w:r>
      <w:r w:rsidRPr="00047DA9">
        <w:rPr>
          <w:i/>
        </w:rPr>
        <w:t>N</w:t>
      </w:r>
      <w:r w:rsidRPr="00047DA9">
        <w:t xml:space="preserve"> to patch </w:t>
      </w:r>
      <w:r w:rsidRPr="00047DA9">
        <w:rPr>
          <w:i/>
        </w:rPr>
        <w:t>N</w:t>
      </w:r>
      <w:r w:rsidRPr="00047DA9">
        <w:t xml:space="preserve"> (where </w:t>
      </w:r>
      <w:r w:rsidRPr="00047DA9">
        <w:rPr>
          <w:i/>
        </w:rPr>
        <w:t>N</w:t>
      </w:r>
      <w:r w:rsidRPr="00047DA9">
        <w:t xml:space="preserve"> is the </w:t>
      </w:r>
      <w:r w:rsidRPr="00047DA9">
        <w:rPr>
          <w:u w:val="single"/>
        </w:rPr>
        <w:t>new</w:t>
      </w:r>
      <w:r w:rsidRPr="00047DA9">
        <w:t xml:space="preserve"> patch number). </w:t>
      </w:r>
    </w:p>
    <w:p w14:paraId="1B48322B" w14:textId="77777777" w:rsidR="00B96B96" w:rsidRPr="00047DA9" w:rsidRDefault="00B96B96" w:rsidP="00B96B96">
      <w:pPr>
        <w:pStyle w:val="Numbered"/>
      </w:pPr>
      <w:r w:rsidRPr="00047DA9">
        <w:t>Instead of a</w:t>
      </w:r>
      <w:r w:rsidR="000F3BC1" w:rsidRPr="00047DA9">
        <w:t xml:space="preserve"> </w:t>
      </w:r>
      <w:r w:rsidRPr="00047DA9">
        <w:t xml:space="preserve">single </w:t>
      </w:r>
      <w:r w:rsidR="000F3BC1" w:rsidRPr="00047DA9">
        <w:t>original patch</w:t>
      </w:r>
      <w:r w:rsidRPr="00047DA9">
        <w:t xml:space="preserve">, define </w:t>
      </w:r>
      <w:r w:rsidR="000F3BC1" w:rsidRPr="00047DA9">
        <w:t xml:space="preserve">two </w:t>
      </w:r>
      <w:r w:rsidRPr="00047DA9">
        <w:t xml:space="preserve">(or more) </w:t>
      </w:r>
      <w:r w:rsidR="000F3BC1" w:rsidRPr="00047DA9">
        <w:t>distinct but adjacent patches in the original landscape, so that they each retain their own populations when they become sep</w:t>
      </w:r>
      <w:r w:rsidRPr="00047DA9">
        <w:t>arated by the landscape change.</w:t>
      </w:r>
    </w:p>
    <w:p w14:paraId="3BB96547" w14:textId="77777777" w:rsidR="0067520E" w:rsidRPr="00047DA9" w:rsidRDefault="0067520E" w:rsidP="009E434A">
      <w:pPr>
        <w:pStyle w:val="Heading3"/>
        <w:numPr>
          <w:ilvl w:val="2"/>
          <w:numId w:val="14"/>
        </w:numPr>
      </w:pPr>
      <w:bookmarkStart w:id="24" w:name="_Artificial_landscape_generator"/>
      <w:bookmarkStart w:id="25" w:name="_Toc180771631"/>
      <w:bookmarkEnd w:id="24"/>
      <w:r w:rsidRPr="00047DA9">
        <w:t>Artificial landscape generator</w:t>
      </w:r>
      <w:bookmarkEnd w:id="25"/>
    </w:p>
    <w:p w14:paraId="526F1D79" w14:textId="77777777" w:rsidR="0067520E" w:rsidRPr="00047DA9" w:rsidRDefault="0067520E" w:rsidP="00C57BF9">
      <w:pPr>
        <w:rPr>
          <w:szCs w:val="24"/>
        </w:rPr>
      </w:pPr>
      <w:r w:rsidRPr="00047DA9">
        <w:rPr>
          <w:szCs w:val="24"/>
        </w:rPr>
        <w:t>For theoretical studies which might be related to fundamental questions in eco-evolutionary dynamics or strategic questions concerning conservation ecology, it is often desirable to use artificial landscapes.</w:t>
      </w:r>
      <w:r w:rsidR="00F24D85" w:rsidRPr="00047DA9">
        <w:rPr>
          <w:szCs w:val="24"/>
        </w:rPr>
        <w:t xml:space="preserve"> </w:t>
      </w:r>
    </w:p>
    <w:p w14:paraId="0BCA8C24" w14:textId="77777777" w:rsidR="0067520E" w:rsidRPr="00047DA9" w:rsidRDefault="0067520E" w:rsidP="00C57BF9">
      <w:pPr>
        <w:rPr>
          <w:szCs w:val="24"/>
        </w:rPr>
      </w:pPr>
      <w:r w:rsidRPr="00047DA9">
        <w:rPr>
          <w:szCs w:val="24"/>
        </w:rPr>
        <w:t>RangeShifter can import artificial landscapes that have been gene</w:t>
      </w:r>
      <w:r w:rsidR="00F21E9B" w:rsidRPr="00047DA9">
        <w:rPr>
          <w:szCs w:val="24"/>
        </w:rPr>
        <w:t>rated by other generators (e.g. </w:t>
      </w:r>
      <w:proofErr w:type="spellStart"/>
      <w:r w:rsidRPr="00047DA9">
        <w:rPr>
          <w:szCs w:val="24"/>
        </w:rPr>
        <w:t>Qrule</w:t>
      </w:r>
      <w:proofErr w:type="spellEnd"/>
      <w:r w:rsidRPr="00047DA9">
        <w:rPr>
          <w:szCs w:val="24"/>
        </w:rPr>
        <w:t xml:space="preserve">, </w:t>
      </w:r>
      <w:proofErr w:type="spellStart"/>
      <w:r w:rsidRPr="00047DA9">
        <w:rPr>
          <w:szCs w:val="24"/>
        </w:rPr>
        <w:t>Simmap</w:t>
      </w:r>
      <w:proofErr w:type="spellEnd"/>
      <w:r w:rsidRPr="00047DA9">
        <w:rPr>
          <w:szCs w:val="24"/>
        </w:rPr>
        <w:t xml:space="preserve">, </w:t>
      </w:r>
      <w:proofErr w:type="spellStart"/>
      <w:r w:rsidRPr="00047DA9">
        <w:rPr>
          <w:szCs w:val="24"/>
        </w:rPr>
        <w:t>Dinamica</w:t>
      </w:r>
      <w:proofErr w:type="spellEnd"/>
      <w:r w:rsidRPr="00047DA9">
        <w:rPr>
          <w:szCs w:val="24"/>
        </w:rPr>
        <w:t>, G-</w:t>
      </w:r>
      <w:proofErr w:type="spellStart"/>
      <w:r w:rsidRPr="00047DA9">
        <w:rPr>
          <w:szCs w:val="24"/>
        </w:rPr>
        <w:t>RaFFe</w:t>
      </w:r>
      <w:proofErr w:type="spellEnd"/>
      <w:r w:rsidRPr="00047DA9">
        <w:rPr>
          <w:szCs w:val="24"/>
        </w:rPr>
        <w:t xml:space="preserve"> – see review by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 xml:space="preserve">), or can use an embedded landscape generator for producing single-habitat neutral landscapes. Landscapes </w:t>
      </w:r>
      <w:r w:rsidRPr="00047DA9">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047DA9">
        <w:rPr>
          <w:szCs w:val="24"/>
        </w:rPr>
        <w:fldChar w:fldCharType="begin" w:fldLock="1"/>
      </w:r>
      <w:r w:rsidRPr="00047DA9">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047DA9">
        <w:rPr>
          <w:szCs w:val="24"/>
        </w:rPr>
        <w:fldChar w:fldCharType="separate"/>
      </w:r>
      <w:r w:rsidRPr="00047DA9">
        <w:rPr>
          <w:noProof/>
          <w:szCs w:val="24"/>
        </w:rPr>
        <w:t>(Saupe 1988)</w:t>
      </w:r>
      <w:r w:rsidRPr="00047DA9">
        <w:rPr>
          <w:szCs w:val="24"/>
        </w:rPr>
        <w:fldChar w:fldCharType="end"/>
      </w:r>
      <w:r w:rsidRPr="00047DA9">
        <w:rPr>
          <w:szCs w:val="24"/>
        </w:rPr>
        <w:t xml:space="preserve"> is applied, adapted to allow for the generation of elongated landscapes (useful for theoretical studies on range shifting and environmental gradients; Figure 2.3). Landscape structure is determined by two parameters: the proportion of landscape occupied by suitable habitat (</w:t>
      </w:r>
      <w:r w:rsidRPr="00047DA9">
        <w:rPr>
          <w:i/>
          <w:szCs w:val="24"/>
        </w:rPr>
        <w:t>p</w:t>
      </w:r>
      <w:r w:rsidRPr="00047DA9">
        <w:rPr>
          <w:szCs w:val="24"/>
        </w:rPr>
        <w:t xml:space="preserve">) and the degree of spatial autocorrelation (Hurst exponent, </w:t>
      </w:r>
      <w:r w:rsidRPr="00047DA9">
        <w:rPr>
          <w:i/>
          <w:szCs w:val="24"/>
        </w:rPr>
        <w:t>H</w:t>
      </w:r>
      <w:r w:rsidRPr="00047DA9">
        <w:rPr>
          <w:szCs w:val="24"/>
        </w:rPr>
        <w:t xml:space="preserve">) which ranges from &gt; 0.0 (low autocorrelation but still not completely spatially independent) to &lt; 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sidRPr="00047DA9">
        <w:rPr>
          <w:szCs w:val="24"/>
        </w:rPr>
        <w:t xml:space="preserve">Internally generated artificial landscapes may not be dynamic. </w:t>
      </w:r>
      <w:r w:rsidRPr="00047DA9">
        <w:rPr>
          <w:szCs w:val="24"/>
        </w:rPr>
        <w:t xml:space="preserve">Note that more complex algorithms are available for providing fractals where setting H = 0.0 results in no spatial autocorrelation </w:t>
      </w:r>
      <w:r w:rsidRPr="00047DA9">
        <w:rPr>
          <w:szCs w:val="24"/>
        </w:rPr>
        <w:fldChar w:fldCharType="begin" w:fldLock="1"/>
      </w:r>
      <w:r w:rsidRPr="00047DA9">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047DA9">
        <w:rPr>
          <w:szCs w:val="24"/>
        </w:rPr>
        <w:fldChar w:fldCharType="separate"/>
      </w:r>
      <w:r w:rsidRPr="00047DA9">
        <w:rPr>
          <w:noProof/>
          <w:szCs w:val="24"/>
        </w:rPr>
        <w:t>(see Chipperfield et al. 2011)</w:t>
      </w:r>
      <w:r w:rsidRPr="00047DA9">
        <w:rPr>
          <w:szCs w:val="24"/>
        </w:rPr>
        <w:fldChar w:fldCharType="end"/>
      </w:r>
      <w:r w:rsidRPr="00047DA9">
        <w:rPr>
          <w:szCs w:val="24"/>
        </w:rPr>
        <w:t>. For applications where this is a required property, we recommend users import landscapes generated by these alternative algorithms.</w:t>
      </w:r>
    </w:p>
    <w:p w14:paraId="746F0B1B" w14:textId="77777777" w:rsidR="0067520E" w:rsidRPr="00047DA9" w:rsidRDefault="0067520E" w:rsidP="00C57BF9">
      <w:pPr>
        <w:rPr>
          <w:szCs w:val="24"/>
        </w:rPr>
      </w:pPr>
      <w:r w:rsidRPr="00047DA9">
        <w:rPr>
          <w:szCs w:val="24"/>
        </w:rPr>
        <w:t xml:space="preserve">This fractal method has proven useful as a null model to investigate population responses to landscape changes such as habitat loss and fragmentation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047DA9">
        <w:rPr>
          <w:szCs w:val="24"/>
        </w:rPr>
        <w:fldChar w:fldCharType="separate"/>
      </w:r>
      <w:r w:rsidRPr="00047DA9">
        <w:rPr>
          <w:noProof/>
          <w:szCs w:val="24"/>
        </w:rPr>
        <w:t>(With &amp; King 1999; Plotnick &amp; Gardner 2002)</w:t>
      </w:r>
      <w:r w:rsidRPr="00047DA9">
        <w:rPr>
          <w:szCs w:val="24"/>
        </w:rPr>
        <w:fldChar w:fldCharType="end"/>
      </w:r>
      <w:r w:rsidRPr="00047DA9">
        <w:rPr>
          <w:szCs w:val="24"/>
        </w:rPr>
        <w:t xml:space="preserve">. Fractal landscapes are characterized by possessing greater structure than a completely random landscape, but less than a completely deterministic one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047DA9">
        <w:rPr>
          <w:szCs w:val="24"/>
        </w:rPr>
        <w:fldChar w:fldCharType="separate"/>
      </w:r>
      <w:r w:rsidRPr="00047DA9">
        <w:rPr>
          <w:noProof/>
          <w:szCs w:val="24"/>
        </w:rPr>
        <w:t>(With 1997)</w:t>
      </w:r>
      <w:r w:rsidRPr="00047DA9">
        <w:rPr>
          <w:szCs w:val="24"/>
        </w:rPr>
        <w:fldChar w:fldCharType="end"/>
      </w:r>
      <w:r w:rsidRPr="00047DA9">
        <w:rPr>
          <w:szCs w:val="24"/>
        </w:rPr>
        <w:t xml:space="preserve"> – but note that the spatial structure of landscapes fragmented by human activities is often not fractal in nature and, depending upon the research question, other landscape generators may be more appropriate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w:t>
      </w:r>
    </w:p>
    <w:p w14:paraId="6309F654" w14:textId="77777777" w:rsidR="0067520E" w:rsidRPr="00047DA9" w:rsidRDefault="0067520E" w:rsidP="00C57BF9">
      <w:pPr>
        <w:pStyle w:val="Figure"/>
      </w:pPr>
      <w:r w:rsidRPr="00047DA9">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047DA9" w:rsidRDefault="0067520E" w:rsidP="00C57BF9">
      <w:pPr>
        <w:pStyle w:val="Figheading"/>
        <w:rPr>
          <w:szCs w:val="24"/>
        </w:rPr>
      </w:pPr>
      <w:r w:rsidRPr="00047DA9">
        <w:rPr>
          <w:b/>
        </w:rPr>
        <w:t xml:space="preserve">Figure 2.3. </w:t>
      </w:r>
      <w:r w:rsidRPr="00047DA9">
        <w:t>Examples of artificial landscapes generated with RangeShifter. (a-c) Discrete landscapes: white = suitable habitat; black = unsuitable habitat. (d-f) Continuous landscape: black = unsuitable habitat; grey scale = percentage cover of suitable habitat, from 1% (dark grey) to 100% (white). (</w:t>
      </w:r>
      <w:proofErr w:type="spellStart"/>
      <w:r w:rsidRPr="00047DA9">
        <w:t>a,d</w:t>
      </w:r>
      <w:proofErr w:type="spellEnd"/>
      <w:r w:rsidRPr="00047DA9">
        <w:t>) Random landscapes. (</w:t>
      </w:r>
      <w:proofErr w:type="spellStart"/>
      <w:r w:rsidRPr="00047DA9">
        <w:t>b,e</w:t>
      </w:r>
      <w:proofErr w:type="spellEnd"/>
      <w:r w:rsidRPr="00047DA9">
        <w:t>) Fractal landscapes for which H = 0.1. (</w:t>
      </w:r>
      <w:proofErr w:type="spellStart"/>
      <w:r w:rsidRPr="00047DA9">
        <w:t>c,f</w:t>
      </w:r>
      <w:proofErr w:type="spellEnd"/>
      <w:r w:rsidRPr="00047DA9">
        <w:t>) Fractal landscapes for which H = 0.3. In all cases the proportion of cells with habitat cover greater than zero is 0.1.</w:t>
      </w:r>
    </w:p>
    <w:p w14:paraId="652E1F46" w14:textId="77777777" w:rsidR="0067520E" w:rsidRPr="00047DA9" w:rsidRDefault="0067520E" w:rsidP="009E434A">
      <w:pPr>
        <w:pStyle w:val="Heading3"/>
        <w:numPr>
          <w:ilvl w:val="2"/>
          <w:numId w:val="14"/>
        </w:numPr>
      </w:pPr>
      <w:bookmarkStart w:id="26" w:name="_Environmental_gradient"/>
      <w:bookmarkStart w:id="27" w:name="_Toc180771632"/>
      <w:bookmarkEnd w:id="26"/>
      <w:r w:rsidRPr="00047DA9">
        <w:lastRenderedPageBreak/>
        <w:t>Environmental gradient</w:t>
      </w:r>
      <w:bookmarkEnd w:id="27"/>
    </w:p>
    <w:p w14:paraId="3572BC96" w14:textId="77777777" w:rsidR="0067520E" w:rsidRPr="00047DA9" w:rsidRDefault="0067520E" w:rsidP="00C57BF9">
      <w:pPr>
        <w:rPr>
          <w:szCs w:val="24"/>
        </w:rPr>
      </w:pPr>
      <w:r w:rsidRPr="00047DA9">
        <w:rPr>
          <w:szCs w:val="24"/>
        </w:rPr>
        <w:t xml:space="preserve">In modelling species’ distribution and responses to environmental changes it is often important to consider environmental gradients, i.e. gradients in one or more abiotic and/or biotic variables that affect the ecology of species and their evolutionary dynamics </w:t>
      </w:r>
      <w:r w:rsidRPr="00047DA9">
        <w:rPr>
          <w:szCs w:val="24"/>
        </w:rPr>
        <w:fldChar w:fldCharType="begin" w:fldLock="1"/>
      </w:r>
      <w:r w:rsidRPr="00047DA9">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047DA9">
        <w:rPr>
          <w:szCs w:val="24"/>
        </w:rPr>
        <w:fldChar w:fldCharType="separate"/>
      </w:r>
      <w:r w:rsidRPr="00047DA9">
        <w:rPr>
          <w:noProof/>
          <w:szCs w:val="24"/>
        </w:rPr>
        <w:t>(Travis &amp; Dytham 2012)</w:t>
      </w:r>
      <w:r w:rsidRPr="00047DA9">
        <w:rPr>
          <w:szCs w:val="24"/>
        </w:rPr>
        <w:fldChar w:fldCharType="end"/>
      </w:r>
      <w:r w:rsidRPr="00047DA9">
        <w:rPr>
          <w:szCs w:val="24"/>
        </w:rPr>
        <w:t>.</w:t>
      </w:r>
    </w:p>
    <w:p w14:paraId="0DB99F83" w14:textId="77777777" w:rsidR="0067520E" w:rsidRPr="00A56479" w:rsidRDefault="0067520E" w:rsidP="00C57BF9">
      <w:pPr>
        <w:rPr>
          <w:szCs w:val="24"/>
          <w:lang w:val="fr-FR"/>
        </w:rPr>
      </w:pPr>
      <w:r w:rsidRPr="00047DA9">
        <w:rPr>
          <w:szCs w:val="24"/>
        </w:rPr>
        <w:t xml:space="preserve">Often species’ ranges are structured along gradients and gradients are thought to be one of the contributing factors in determining species’ range limits </w:t>
      </w:r>
      <w:r w:rsidRPr="00047DA9">
        <w:rPr>
          <w:szCs w:val="24"/>
        </w:rPr>
        <w:fldChar w:fldCharType="begin" w:fldLock="1"/>
      </w:r>
      <w:r w:rsidRPr="00047DA9">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047DA9">
        <w:rPr>
          <w:szCs w:val="24"/>
        </w:rPr>
        <w:fldChar w:fldCharType="separate"/>
      </w:r>
      <w:r w:rsidRPr="00047DA9">
        <w:rPr>
          <w:noProof/>
          <w:szCs w:val="24"/>
        </w:rPr>
        <w:t>(Holt 2003; Holt et al. 2005; Thomas 2010; for reviews: Gaston 2009; Sexton et al. 2009)</w:t>
      </w:r>
      <w:r w:rsidRPr="00047DA9">
        <w:rPr>
          <w:szCs w:val="24"/>
        </w:rPr>
        <w:fldChar w:fldCharType="end"/>
      </w:r>
      <w:r w:rsidRPr="00047DA9">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The nature of the gradient can impact the dynamics, potentially leading to different responses to environmental changes </w:t>
      </w:r>
      <w:r w:rsidRPr="00047DA9">
        <w:rPr>
          <w:szCs w:val="24"/>
        </w:rPr>
        <w:fldChar w:fldCharType="begin" w:fldLock="1"/>
      </w:r>
      <w:r w:rsidRPr="00047DA9">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047DA9">
        <w:rPr>
          <w:szCs w:val="24"/>
        </w:rPr>
        <w:fldChar w:fldCharType="separate"/>
      </w:r>
      <w:r w:rsidRPr="00047DA9">
        <w:rPr>
          <w:noProof/>
          <w:szCs w:val="24"/>
        </w:rPr>
        <w:t>(Brooker et al. 2007; Mustin et al. 2009)</w:t>
      </w:r>
      <w:r w:rsidRPr="00047DA9">
        <w:rPr>
          <w:szCs w:val="24"/>
        </w:rPr>
        <w:fldChar w:fldCharType="end"/>
      </w:r>
      <w:r w:rsidRPr="00047DA9">
        <w:rPr>
          <w:szCs w:val="24"/>
        </w:rPr>
        <w:t xml:space="preserve">. Moreover, populations along gradients can show adaptation to local conditions </w:t>
      </w:r>
      <w:r w:rsidRPr="00047DA9">
        <w:rPr>
          <w:szCs w:val="24"/>
        </w:rPr>
        <w:fldChar w:fldCharType="begin" w:fldLock="1"/>
      </w:r>
      <w:r w:rsidRPr="00047DA9">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sidRPr="00047DA9">
        <w:rPr>
          <w:szCs w:val="24"/>
        </w:rPr>
        <w:fldChar w:fldCharType="separate"/>
      </w:r>
      <w:r w:rsidRPr="00047DA9">
        <w:rPr>
          <w:noProof/>
          <w:szCs w:val="24"/>
        </w:rPr>
        <w:t>(Hereford 2009; Franks &amp; Hoffmann 2012)</w:t>
      </w:r>
      <w:r w:rsidRPr="00047DA9">
        <w:rPr>
          <w:szCs w:val="24"/>
        </w:rPr>
        <w:fldChar w:fldCharType="end"/>
      </w:r>
      <w:r w:rsidRPr="00047DA9">
        <w:rPr>
          <w:szCs w:val="24"/>
        </w:rPr>
        <w:t xml:space="preserve">, which, in interaction with other factors such as inter-specific interactions, can determine complex dynamics and responses to climate change </w:t>
      </w:r>
      <w:r w:rsidRPr="00047DA9">
        <w:rPr>
          <w:szCs w:val="24"/>
        </w:rPr>
        <w:fldChar w:fldCharType="begin" w:fldLock="1"/>
      </w:r>
      <w:r w:rsidRPr="00047DA9">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A56479">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047DA9">
        <w:rPr>
          <w:szCs w:val="24"/>
        </w:rPr>
        <w:fldChar w:fldCharType="separate"/>
      </w:r>
      <w:r w:rsidRPr="00A56479">
        <w:rPr>
          <w:noProof/>
          <w:szCs w:val="24"/>
          <w:lang w:val="fr-FR"/>
        </w:rPr>
        <w:t>(Atkins &amp; Travis 2010; Bocedi et al. 2013; De Block et al. 2013; Kubisch et al. 2013)</w:t>
      </w:r>
      <w:r w:rsidRPr="00047DA9">
        <w:rPr>
          <w:szCs w:val="24"/>
        </w:rPr>
        <w:fldChar w:fldCharType="end"/>
      </w:r>
      <w:r w:rsidRPr="00A56479">
        <w:rPr>
          <w:szCs w:val="24"/>
          <w:lang w:val="fr-FR"/>
        </w:rPr>
        <w:t>.</w:t>
      </w:r>
    </w:p>
    <w:p w14:paraId="25290FFA" w14:textId="77777777" w:rsidR="0067520E" w:rsidRPr="00047DA9" w:rsidRDefault="0067520E" w:rsidP="00C57BF9">
      <w:pPr>
        <w:rPr>
          <w:szCs w:val="24"/>
        </w:rPr>
      </w:pPr>
      <w:r w:rsidRPr="00047DA9">
        <w:rPr>
          <w:szCs w:val="24"/>
        </w:rPr>
        <w:t xml:space="preserve">From the evolutionary point of view, environmental gradients often generate selection gradients. In the last few years, a few studies have investigated the evolution of dispersal along gradients in stationary ranges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047DA9">
        <w:rPr>
          <w:szCs w:val="24"/>
        </w:rPr>
        <w:fldChar w:fldCharType="separate"/>
      </w:r>
      <w:r w:rsidRPr="00047DA9">
        <w:rPr>
          <w:noProof/>
          <w:szCs w:val="24"/>
        </w:rPr>
        <w:t>(Dytham 2009; Kubisch &amp; Poethke 2011)</w:t>
      </w:r>
      <w:r w:rsidRPr="00047DA9">
        <w:rPr>
          <w:szCs w:val="24"/>
        </w:rPr>
        <w:fldChar w:fldCharType="end"/>
      </w:r>
      <w:r w:rsidRPr="00047DA9">
        <w:rPr>
          <w:szCs w:val="24"/>
        </w:rPr>
        <w:t xml:space="preserve"> and during range expansion </w:t>
      </w:r>
      <w:r w:rsidRPr="00047DA9">
        <w:rPr>
          <w:szCs w:val="24"/>
        </w:rPr>
        <w:fldChar w:fldCharType="begin" w:fldLock="1"/>
      </w:r>
      <w:r w:rsidRPr="00047DA9">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047DA9">
        <w:rPr>
          <w:szCs w:val="24"/>
        </w:rPr>
        <w:fldChar w:fldCharType="separate"/>
      </w:r>
      <w:r w:rsidRPr="00047DA9">
        <w:rPr>
          <w:noProof/>
          <w:szCs w:val="24"/>
        </w:rPr>
        <w:t>(Kubisch et al. 2010)</w:t>
      </w:r>
      <w:r w:rsidRPr="00047DA9">
        <w:rPr>
          <w:szCs w:val="24"/>
        </w:rPr>
        <w:fldChar w:fldCharType="end"/>
      </w:r>
      <w:r w:rsidRPr="00047DA9">
        <w:rPr>
          <w:szCs w:val="24"/>
        </w:rPr>
        <w:t xml:space="preserve"> or range shifting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047DA9">
        <w:rPr>
          <w:szCs w:val="24"/>
        </w:rPr>
        <w:fldChar w:fldCharType="begin" w:fldLock="1"/>
      </w:r>
      <w:r w:rsidRPr="00047DA9">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047DA9">
        <w:rPr>
          <w:szCs w:val="24"/>
        </w:rPr>
        <w:fldChar w:fldCharType="separate"/>
      </w:r>
      <w:r w:rsidRPr="00047DA9">
        <w:rPr>
          <w:noProof/>
          <w:szCs w:val="24"/>
        </w:rPr>
        <w:t>(Bridle &amp; Vines 2007; Phillips 2012; Schiffers et al. 2013)</w:t>
      </w:r>
      <w:r w:rsidRPr="00047DA9">
        <w:rPr>
          <w:szCs w:val="24"/>
        </w:rPr>
        <w:fldChar w:fldCharType="end"/>
      </w:r>
      <w:r w:rsidRPr="00047DA9">
        <w:rPr>
          <w:szCs w:val="24"/>
        </w:rPr>
        <w:t>.</w:t>
      </w:r>
    </w:p>
    <w:p w14:paraId="3356A3D1" w14:textId="77777777" w:rsidR="0067520E" w:rsidRPr="00047DA9" w:rsidRDefault="0067520E" w:rsidP="00744E86">
      <w:pPr>
        <w:pStyle w:val="Keepnext"/>
      </w:pPr>
      <w:r w:rsidRPr="00047DA9">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Three of the four types of gradients used in recent studies </w:t>
      </w:r>
      <w:r w:rsidRPr="00047DA9">
        <w:fldChar w:fldCharType="begin" w:fldLock="1"/>
      </w:r>
      <w:r w:rsidRPr="00047DA9">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047DA9">
        <w:fldChar w:fldCharType="separate"/>
      </w:r>
      <w:r w:rsidRPr="00047DA9">
        <w:rPr>
          <w:noProof/>
        </w:rPr>
        <w:t>(Dytham 2009; Kubisch et al. 2010; Henry et al. 2013)</w:t>
      </w:r>
      <w:r w:rsidRPr="00047DA9">
        <w:fldChar w:fldCharType="end"/>
      </w:r>
      <w:r w:rsidRPr="00047DA9">
        <w:t xml:space="preserve"> are implemented in RangeShifter: decreasing carrying capacity (</w:t>
      </w:r>
      <w:r w:rsidRPr="00047DA9">
        <w:rPr>
          <w:i/>
        </w:rPr>
        <w:t>K</w:t>
      </w:r>
      <w:r w:rsidRPr="00047DA9">
        <w:t>), decreasing growth rate (</w:t>
      </w:r>
      <w:r w:rsidRPr="00047DA9">
        <w:rPr>
          <w:i/>
        </w:rPr>
        <w:t>r</w:t>
      </w:r>
      <w:r w:rsidRPr="00047DA9">
        <w:t>) (or fecundity (</w:t>
      </w:r>
      <w:r w:rsidRPr="00047DA9">
        <w:rPr>
          <w:i/>
        </w:rPr>
        <w:t>ϕ</w:t>
      </w:r>
      <w:r w:rsidRPr="00047DA9">
        <w:t xml:space="preserve">) in the case of stage structured models), and increasing local extinction probability. Gradients are implemented following the method of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047DA9">
        <w:fldChar w:fldCharType="separate"/>
      </w:r>
      <w:r w:rsidRPr="00047DA9">
        <w:rPr>
          <w:noProof/>
        </w:rPr>
        <w:t>Travis &amp; Dytham (2004</w:t>
      </w:r>
      <w:r w:rsidRPr="00047DA9">
        <w:fldChar w:fldCharType="end"/>
      </w:r>
      <w:r w:rsidRPr="00047DA9">
        <w:t xml:space="preserve">) which combines linear variability with local heterogeneity. If E is one of the gradient variables listed above, the value of E for a cell with </w:t>
      </w:r>
      <w:r w:rsidRPr="00047DA9">
        <w:rPr>
          <w:i/>
        </w:rPr>
        <w:t>x</w:t>
      </w:r>
      <w:r w:rsidRPr="00047DA9">
        <w:t xml:space="preserve"> and </w:t>
      </w:r>
      <w:r w:rsidRPr="00047DA9">
        <w:rPr>
          <w:i/>
        </w:rPr>
        <w:t>y</w:t>
      </w:r>
      <w:r w:rsidRPr="00047DA9">
        <w:t xml:space="preserve"> coordinates is given by the following equation:</w:t>
      </w:r>
    </w:p>
    <w:p w14:paraId="1DD75308" w14:textId="77777777" w:rsidR="0067520E" w:rsidRPr="00497267" w:rsidRDefault="0067520E" w:rsidP="00EB454C">
      <w:pPr>
        <w:tabs>
          <w:tab w:val="right" w:pos="8928"/>
        </w:tabs>
        <w:spacing w:line="240" w:lineRule="auto"/>
        <w:ind w:left="720"/>
        <w:rPr>
          <w:i/>
          <w:lang w:val="es-ES"/>
        </w:rPr>
      </w:pPr>
      <w:proofErr w:type="spellStart"/>
      <w:r w:rsidRPr="00497267">
        <w:rPr>
          <w:i/>
          <w:lang w:val="es-ES"/>
        </w:rPr>
        <w:t>e</w:t>
      </w:r>
      <w:proofErr w:type="spellEnd"/>
      <w:r w:rsidRPr="00497267">
        <w:rPr>
          <w:i/>
          <w:vertAlign w:val="subscript"/>
          <w:lang w:val="es-ES"/>
        </w:rPr>
        <w:t>(</w:t>
      </w:r>
      <w:proofErr w:type="spellStart"/>
      <w:proofErr w:type="gramStart"/>
      <w:r w:rsidRPr="00497267">
        <w:rPr>
          <w:i/>
          <w:vertAlign w:val="subscript"/>
          <w:lang w:val="es-ES"/>
        </w:rPr>
        <w:t>x,y</w:t>
      </w:r>
      <w:proofErr w:type="spellEnd"/>
      <w:proofErr w:type="gramEnd"/>
      <w:r w:rsidRPr="00497267">
        <w:rPr>
          <w:i/>
          <w:vertAlign w:val="subscript"/>
          <w:lang w:val="es-ES"/>
        </w:rPr>
        <w:t>)</w:t>
      </w:r>
      <w:r w:rsidRPr="00497267">
        <w:rPr>
          <w:i/>
          <w:lang w:val="es-ES"/>
        </w:rPr>
        <w:t xml:space="preserve"> = 1.0 - |y – </w:t>
      </w:r>
      <w:proofErr w:type="spellStart"/>
      <w:r w:rsidRPr="00497267">
        <w:rPr>
          <w:i/>
          <w:lang w:val="es-ES"/>
        </w:rPr>
        <w:t>y</w:t>
      </w:r>
      <w:r w:rsidRPr="00497267">
        <w:rPr>
          <w:i/>
          <w:vertAlign w:val="subscript"/>
          <w:lang w:val="es-ES"/>
        </w:rPr>
        <w:t>opt</w:t>
      </w:r>
      <w:proofErr w:type="spellEnd"/>
      <w:r w:rsidRPr="00497267">
        <w:rPr>
          <w:i/>
          <w:lang w:val="es-ES"/>
        </w:rPr>
        <w:t>| G + U(-1.0,1.0)f</w:t>
      </w:r>
      <w:r w:rsidRPr="00497267">
        <w:rPr>
          <w:i/>
          <w:lang w:val="es-ES"/>
        </w:rPr>
        <w:tab/>
      </w:r>
      <w:proofErr w:type="spellStart"/>
      <w:r w:rsidRPr="00497267">
        <w:rPr>
          <w:lang w:val="es-ES"/>
        </w:rPr>
        <w:t>eqn</w:t>
      </w:r>
      <w:proofErr w:type="spellEnd"/>
      <w:r w:rsidRPr="00497267">
        <w:rPr>
          <w:lang w:val="es-ES"/>
        </w:rPr>
        <w:t>. 1</w:t>
      </w:r>
    </w:p>
    <w:p w14:paraId="68992608" w14:textId="77777777" w:rsidR="0067520E" w:rsidRPr="00047DA9" w:rsidRDefault="0067520E" w:rsidP="00C57BF9">
      <w:pPr>
        <w:tabs>
          <w:tab w:val="left" w:pos="1440"/>
          <w:tab w:val="right" w:pos="7200"/>
        </w:tabs>
        <w:ind w:left="720"/>
        <w:rPr>
          <w:i/>
        </w:rPr>
      </w:pPr>
      <w:r w:rsidRPr="00047DA9">
        <w:t>and</w:t>
      </w: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 xml:space="preserve">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ab/>
      </w:r>
      <w:r w:rsidRPr="00047DA9">
        <w:t xml:space="preserve">for </w:t>
      </w:r>
      <w:r w:rsidRPr="00047DA9">
        <w:rPr>
          <w:i/>
        </w:rPr>
        <w:t>K</w:t>
      </w:r>
      <w:r w:rsidRPr="00047DA9">
        <w:t xml:space="preserve"> and </w:t>
      </w:r>
      <w:r w:rsidRPr="00047DA9">
        <w:rPr>
          <w:i/>
        </w:rPr>
        <w:t>r</w:t>
      </w:r>
    </w:p>
    <w:p w14:paraId="5654EFB9" w14:textId="77777777" w:rsidR="0067520E" w:rsidRPr="00047DA9" w:rsidRDefault="0067520E" w:rsidP="00C57BF9">
      <w:pPr>
        <w:tabs>
          <w:tab w:val="left" w:pos="1440"/>
          <w:tab w:val="right" w:pos="7200"/>
        </w:tabs>
        <w:ind w:left="720"/>
        <w:rPr>
          <w:i/>
        </w:rPr>
      </w:pP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1.0 -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ab/>
      </w:r>
      <w:r w:rsidRPr="00047DA9">
        <w:t xml:space="preserve">for extinction probability </w:t>
      </w:r>
    </w:p>
    <w:p w14:paraId="137D7EDA" w14:textId="77777777" w:rsidR="0067520E" w:rsidRPr="00047DA9" w:rsidRDefault="0067520E" w:rsidP="00C57BF9">
      <w:pPr>
        <w:rPr>
          <w:szCs w:val="24"/>
        </w:rPr>
      </w:pPr>
      <w:r w:rsidRPr="00047DA9">
        <w:rPr>
          <w:szCs w:val="24"/>
        </w:rPr>
        <w:t xml:space="preserve">where </w:t>
      </w:r>
      <w:proofErr w:type="spellStart"/>
      <w:r w:rsidRPr="00047DA9">
        <w:rPr>
          <w:i/>
          <w:szCs w:val="24"/>
        </w:rPr>
        <w:t>E</w:t>
      </w:r>
      <w:r w:rsidRPr="00047DA9">
        <w:rPr>
          <w:i/>
          <w:szCs w:val="24"/>
          <w:vertAlign w:val="subscript"/>
        </w:rPr>
        <w:t>opt</w:t>
      </w:r>
      <w:proofErr w:type="spellEnd"/>
      <w:r w:rsidRPr="00047DA9">
        <w:rPr>
          <w:szCs w:val="24"/>
        </w:rPr>
        <w:t xml:space="preserve"> is the value of the variable at the gradient optimum for the species, |</w:t>
      </w:r>
      <w:r w:rsidRPr="00047DA9">
        <w:rPr>
          <w:i/>
          <w:szCs w:val="24"/>
        </w:rPr>
        <w:t>y - </w:t>
      </w:r>
      <w:proofErr w:type="spellStart"/>
      <w:r w:rsidRPr="00047DA9">
        <w:rPr>
          <w:i/>
          <w:szCs w:val="24"/>
        </w:rPr>
        <w:t>y</w:t>
      </w:r>
      <w:r w:rsidRPr="00047DA9">
        <w:rPr>
          <w:i/>
          <w:szCs w:val="24"/>
          <w:vertAlign w:val="subscript"/>
        </w:rPr>
        <w:t>opt</w:t>
      </w:r>
      <w:proofErr w:type="spellEnd"/>
      <w:r w:rsidRPr="00047DA9">
        <w:rPr>
          <w:szCs w:val="24"/>
        </w:rPr>
        <w:t xml:space="preserve">| is the distance from the cell to the optimum and </w:t>
      </w:r>
      <w:r w:rsidRPr="00047DA9">
        <w:rPr>
          <w:i/>
          <w:szCs w:val="24"/>
        </w:rPr>
        <w:t>G</w:t>
      </w:r>
      <w:r w:rsidRPr="00047DA9">
        <w:rPr>
          <w:szCs w:val="24"/>
        </w:rPr>
        <w:t xml:space="preserve"> is the gradient steepness. </w:t>
      </w:r>
      <w:r w:rsidRPr="00047DA9">
        <w:rPr>
          <w:i/>
          <w:szCs w:val="24"/>
        </w:rPr>
        <w:t>e</w:t>
      </w:r>
      <w:r w:rsidRPr="00047DA9">
        <w:rPr>
          <w:i/>
          <w:szCs w:val="24"/>
          <w:vertAlign w:val="subscript"/>
        </w:rPr>
        <w:t>(</w:t>
      </w:r>
      <w:proofErr w:type="spellStart"/>
      <w:r w:rsidRPr="00047DA9">
        <w:rPr>
          <w:i/>
          <w:szCs w:val="24"/>
          <w:vertAlign w:val="subscript"/>
        </w:rPr>
        <w:t>x,y</w:t>
      </w:r>
      <w:proofErr w:type="spellEnd"/>
      <w:r w:rsidRPr="00047DA9">
        <w:rPr>
          <w:i/>
          <w:szCs w:val="24"/>
          <w:vertAlign w:val="subscript"/>
        </w:rPr>
        <w:t>)</w:t>
      </w:r>
      <w:r w:rsidRPr="00047DA9">
        <w:rPr>
          <w:szCs w:val="24"/>
        </w:rPr>
        <w:t xml:space="preserve"> is constrained to be &gt;= 0.0; any negative value is set to zero. A random number between -1.0 and 1.0 gives the </w:t>
      </w:r>
      <w:r w:rsidRPr="00047DA9">
        <w:rPr>
          <w:szCs w:val="24"/>
        </w:rPr>
        <w:lastRenderedPageBreak/>
        <w:t xml:space="preserve">local quality of the cell and the scaling factor </w:t>
      </w:r>
      <w:r w:rsidRPr="00047DA9">
        <w:rPr>
          <w:i/>
          <w:szCs w:val="24"/>
        </w:rPr>
        <w:t>f</w:t>
      </w:r>
      <w:r w:rsidRPr="00047DA9">
        <w:rPr>
          <w:szCs w:val="24"/>
        </w:rPr>
        <w:t xml:space="preserve"> determines the magnitude of local variation relative to the gradient value.</w:t>
      </w:r>
    </w:p>
    <w:p w14:paraId="50782139" w14:textId="77777777" w:rsidR="0067520E" w:rsidRPr="00047DA9" w:rsidRDefault="0067520E" w:rsidP="00744E86">
      <w:pPr>
        <w:pStyle w:val="Keepnext"/>
      </w:pPr>
      <w:r w:rsidRPr="00047DA9">
        <w:t xml:space="preserve">For example, consider a gradient in carrying capacity with </w:t>
      </w:r>
      <w:proofErr w:type="spellStart"/>
      <w:r w:rsidRPr="00047DA9">
        <w:rPr>
          <w:i/>
        </w:rPr>
        <w:t>K</w:t>
      </w:r>
      <w:r w:rsidRPr="00047DA9">
        <w:rPr>
          <w:i/>
          <w:vertAlign w:val="subscript"/>
        </w:rPr>
        <w:t>opt</w:t>
      </w:r>
      <w:proofErr w:type="spellEnd"/>
      <w:r w:rsidRPr="00047DA9">
        <w:t xml:space="preserve"> = 100 individuals/ha. The following table shows the value of </w:t>
      </w:r>
      <w:r w:rsidRPr="00047DA9">
        <w:rPr>
          <w:i/>
        </w:rPr>
        <w:t>K</w:t>
      </w:r>
      <w:r w:rsidRPr="00047DA9">
        <w:t xml:space="preserve"> for a cell that is 10 cells away from the species’ optimum when varying </w:t>
      </w:r>
      <w:r w:rsidRPr="00047DA9">
        <w:rPr>
          <w:i/>
        </w:rPr>
        <w:t>G</w:t>
      </w:r>
      <w:r w:rsidRPr="00047DA9">
        <w:t xml:space="preserve"> and </w:t>
      </w:r>
      <w:r w:rsidRPr="00047DA9">
        <w:rPr>
          <w:i/>
        </w:rPr>
        <w:t>f:</w:t>
      </w:r>
    </w:p>
    <w:tbl>
      <w:tblPr>
        <w:tblW w:w="0" w:type="auto"/>
        <w:tblInd w:w="720" w:type="dxa"/>
        <w:tblLook w:val="04A0" w:firstRow="1" w:lastRow="0" w:firstColumn="1" w:lastColumn="0" w:noHBand="0" w:noVBand="1"/>
      </w:tblPr>
      <w:tblGrid>
        <w:gridCol w:w="708"/>
        <w:gridCol w:w="709"/>
        <w:gridCol w:w="1560"/>
      </w:tblGrid>
      <w:tr w:rsidR="0067520E" w:rsidRPr="00047DA9" w14:paraId="03C4C026" w14:textId="77777777" w:rsidTr="00C57BF9">
        <w:trPr>
          <w:trHeight w:val="43"/>
        </w:trPr>
        <w:tc>
          <w:tcPr>
            <w:tcW w:w="708" w:type="dxa"/>
            <w:vAlign w:val="center"/>
          </w:tcPr>
          <w:p w14:paraId="2B9F721B" w14:textId="77777777" w:rsidR="0067520E" w:rsidRPr="00047DA9" w:rsidRDefault="0067520E" w:rsidP="00C57BF9">
            <w:pPr>
              <w:pStyle w:val="Table11"/>
              <w:rPr>
                <w:b/>
              </w:rPr>
            </w:pPr>
            <w:r w:rsidRPr="00047DA9">
              <w:rPr>
                <w:b/>
              </w:rPr>
              <w:t>G</w:t>
            </w:r>
          </w:p>
        </w:tc>
        <w:tc>
          <w:tcPr>
            <w:tcW w:w="709" w:type="dxa"/>
            <w:vAlign w:val="center"/>
          </w:tcPr>
          <w:p w14:paraId="1EE94CF4" w14:textId="77777777" w:rsidR="0067520E" w:rsidRPr="00047DA9" w:rsidRDefault="0067520E" w:rsidP="00C57BF9">
            <w:pPr>
              <w:pStyle w:val="Table11"/>
              <w:rPr>
                <w:b/>
              </w:rPr>
            </w:pPr>
            <w:r w:rsidRPr="00047DA9">
              <w:rPr>
                <w:b/>
              </w:rPr>
              <w:t>f</w:t>
            </w:r>
          </w:p>
        </w:tc>
        <w:tc>
          <w:tcPr>
            <w:tcW w:w="1560" w:type="dxa"/>
            <w:vAlign w:val="center"/>
          </w:tcPr>
          <w:p w14:paraId="7739E9A1" w14:textId="77777777" w:rsidR="0067520E" w:rsidRPr="00047DA9" w:rsidRDefault="0067520E" w:rsidP="00C57BF9">
            <w:pPr>
              <w:pStyle w:val="Table11"/>
              <w:rPr>
                <w:b/>
              </w:rPr>
            </w:pPr>
            <w:r w:rsidRPr="00047DA9">
              <w:rPr>
                <w:b/>
              </w:rPr>
              <w:t>K</w:t>
            </w:r>
          </w:p>
        </w:tc>
      </w:tr>
      <w:tr w:rsidR="0067520E" w:rsidRPr="00047DA9" w14:paraId="1EF1FA1A" w14:textId="77777777" w:rsidTr="00C57BF9">
        <w:trPr>
          <w:trHeight w:val="43"/>
        </w:trPr>
        <w:tc>
          <w:tcPr>
            <w:tcW w:w="708" w:type="dxa"/>
            <w:vAlign w:val="center"/>
          </w:tcPr>
          <w:p w14:paraId="2E0C329E" w14:textId="77777777" w:rsidR="0067520E" w:rsidRPr="00047DA9" w:rsidRDefault="0067520E" w:rsidP="00C57BF9">
            <w:pPr>
              <w:pStyle w:val="Table11"/>
            </w:pPr>
            <w:r w:rsidRPr="00047DA9">
              <w:t>0.01</w:t>
            </w:r>
          </w:p>
        </w:tc>
        <w:tc>
          <w:tcPr>
            <w:tcW w:w="709" w:type="dxa"/>
            <w:vAlign w:val="center"/>
          </w:tcPr>
          <w:p w14:paraId="24FEB5CF" w14:textId="77777777" w:rsidR="0067520E" w:rsidRPr="00047DA9" w:rsidRDefault="0067520E" w:rsidP="00C57BF9">
            <w:pPr>
              <w:pStyle w:val="Table11"/>
            </w:pPr>
            <w:r w:rsidRPr="00047DA9">
              <w:t>0.0</w:t>
            </w:r>
          </w:p>
        </w:tc>
        <w:tc>
          <w:tcPr>
            <w:tcW w:w="1560" w:type="dxa"/>
            <w:vAlign w:val="center"/>
          </w:tcPr>
          <w:p w14:paraId="5A919AF1" w14:textId="77777777" w:rsidR="0067520E" w:rsidRPr="00047DA9" w:rsidRDefault="0067520E" w:rsidP="00C57BF9">
            <w:pPr>
              <w:pStyle w:val="Table11"/>
            </w:pPr>
            <w:r w:rsidRPr="00047DA9">
              <w:t>90</w:t>
            </w:r>
          </w:p>
        </w:tc>
      </w:tr>
      <w:tr w:rsidR="0067520E" w:rsidRPr="00047DA9" w14:paraId="3D56B0A0" w14:textId="77777777" w:rsidTr="00C57BF9">
        <w:trPr>
          <w:trHeight w:val="43"/>
        </w:trPr>
        <w:tc>
          <w:tcPr>
            <w:tcW w:w="708" w:type="dxa"/>
            <w:vAlign w:val="center"/>
          </w:tcPr>
          <w:p w14:paraId="44147629" w14:textId="77777777" w:rsidR="0067520E" w:rsidRPr="00047DA9" w:rsidRDefault="0067520E" w:rsidP="00C57BF9">
            <w:pPr>
              <w:pStyle w:val="Table11"/>
            </w:pPr>
            <w:r w:rsidRPr="00047DA9">
              <w:t>0.01</w:t>
            </w:r>
          </w:p>
        </w:tc>
        <w:tc>
          <w:tcPr>
            <w:tcW w:w="709" w:type="dxa"/>
            <w:vAlign w:val="center"/>
          </w:tcPr>
          <w:p w14:paraId="6005DE01" w14:textId="77777777" w:rsidR="0067520E" w:rsidRPr="00047DA9" w:rsidRDefault="0067520E" w:rsidP="00C57BF9">
            <w:pPr>
              <w:pStyle w:val="Table11"/>
            </w:pPr>
            <w:r w:rsidRPr="00047DA9">
              <w:t>0.01</w:t>
            </w:r>
          </w:p>
        </w:tc>
        <w:tc>
          <w:tcPr>
            <w:tcW w:w="1560" w:type="dxa"/>
            <w:vAlign w:val="center"/>
          </w:tcPr>
          <w:p w14:paraId="5C22C7C5" w14:textId="77777777" w:rsidR="0067520E" w:rsidRPr="00047DA9" w:rsidRDefault="0067520E" w:rsidP="00C57BF9">
            <w:pPr>
              <w:pStyle w:val="Table11"/>
            </w:pPr>
            <w:r w:rsidRPr="00047DA9">
              <w:t>89 ≤ K ≤ 91</w:t>
            </w:r>
          </w:p>
        </w:tc>
      </w:tr>
      <w:tr w:rsidR="0067520E" w:rsidRPr="00047DA9" w14:paraId="79CB193A" w14:textId="77777777" w:rsidTr="00C57BF9">
        <w:trPr>
          <w:trHeight w:val="43"/>
        </w:trPr>
        <w:tc>
          <w:tcPr>
            <w:tcW w:w="708" w:type="dxa"/>
            <w:vAlign w:val="center"/>
          </w:tcPr>
          <w:p w14:paraId="41C2BEB8" w14:textId="77777777" w:rsidR="0067520E" w:rsidRPr="00047DA9" w:rsidRDefault="0067520E" w:rsidP="00C57BF9">
            <w:pPr>
              <w:pStyle w:val="Table11"/>
            </w:pPr>
            <w:r w:rsidRPr="00047DA9">
              <w:t>0.01</w:t>
            </w:r>
          </w:p>
        </w:tc>
        <w:tc>
          <w:tcPr>
            <w:tcW w:w="709" w:type="dxa"/>
            <w:vAlign w:val="center"/>
          </w:tcPr>
          <w:p w14:paraId="671B7574" w14:textId="77777777" w:rsidR="0067520E" w:rsidRPr="00047DA9" w:rsidRDefault="0067520E" w:rsidP="00C57BF9">
            <w:pPr>
              <w:pStyle w:val="Table11"/>
            </w:pPr>
            <w:r w:rsidRPr="00047DA9">
              <w:t>0.1</w:t>
            </w:r>
          </w:p>
        </w:tc>
        <w:tc>
          <w:tcPr>
            <w:tcW w:w="1560" w:type="dxa"/>
            <w:vAlign w:val="center"/>
          </w:tcPr>
          <w:p w14:paraId="2375D077" w14:textId="77777777" w:rsidR="0067520E" w:rsidRPr="00047DA9" w:rsidRDefault="0067520E" w:rsidP="00C57BF9">
            <w:pPr>
              <w:pStyle w:val="Table11"/>
            </w:pPr>
            <w:r w:rsidRPr="00047DA9">
              <w:t>80 ≤ K ≤ 100</w:t>
            </w:r>
          </w:p>
        </w:tc>
      </w:tr>
      <w:tr w:rsidR="0067520E" w:rsidRPr="00047DA9" w14:paraId="4BE37AD0" w14:textId="77777777" w:rsidTr="00C57BF9">
        <w:trPr>
          <w:trHeight w:val="43"/>
        </w:trPr>
        <w:tc>
          <w:tcPr>
            <w:tcW w:w="708" w:type="dxa"/>
            <w:vAlign w:val="center"/>
          </w:tcPr>
          <w:p w14:paraId="7F93C884" w14:textId="77777777" w:rsidR="0067520E" w:rsidRPr="00047DA9" w:rsidRDefault="0067520E" w:rsidP="00C57BF9">
            <w:pPr>
              <w:pStyle w:val="Table11"/>
            </w:pPr>
            <w:r w:rsidRPr="00047DA9">
              <w:t>0.05</w:t>
            </w:r>
          </w:p>
        </w:tc>
        <w:tc>
          <w:tcPr>
            <w:tcW w:w="709" w:type="dxa"/>
            <w:vAlign w:val="center"/>
          </w:tcPr>
          <w:p w14:paraId="6380794B" w14:textId="77777777" w:rsidR="0067520E" w:rsidRPr="00047DA9" w:rsidRDefault="0067520E" w:rsidP="00C57BF9">
            <w:pPr>
              <w:pStyle w:val="Table11"/>
            </w:pPr>
            <w:r w:rsidRPr="00047DA9">
              <w:t>0.0</w:t>
            </w:r>
          </w:p>
        </w:tc>
        <w:tc>
          <w:tcPr>
            <w:tcW w:w="1560" w:type="dxa"/>
            <w:vAlign w:val="center"/>
          </w:tcPr>
          <w:p w14:paraId="52BA3080" w14:textId="77777777" w:rsidR="0067520E" w:rsidRPr="00047DA9" w:rsidRDefault="0067520E" w:rsidP="00C57BF9">
            <w:pPr>
              <w:pStyle w:val="Table11"/>
            </w:pPr>
            <w:r w:rsidRPr="00047DA9">
              <w:t>50</w:t>
            </w:r>
          </w:p>
        </w:tc>
      </w:tr>
      <w:tr w:rsidR="0067520E" w:rsidRPr="00047DA9" w14:paraId="539611A4" w14:textId="77777777" w:rsidTr="00C57BF9">
        <w:trPr>
          <w:trHeight w:val="43"/>
        </w:trPr>
        <w:tc>
          <w:tcPr>
            <w:tcW w:w="708" w:type="dxa"/>
            <w:vAlign w:val="center"/>
          </w:tcPr>
          <w:p w14:paraId="70EB4F02" w14:textId="77777777" w:rsidR="0067520E" w:rsidRPr="00047DA9" w:rsidRDefault="0067520E" w:rsidP="00C57BF9">
            <w:pPr>
              <w:pStyle w:val="Table11"/>
            </w:pPr>
            <w:r w:rsidRPr="00047DA9">
              <w:t>0.05</w:t>
            </w:r>
          </w:p>
        </w:tc>
        <w:tc>
          <w:tcPr>
            <w:tcW w:w="709" w:type="dxa"/>
            <w:vAlign w:val="center"/>
          </w:tcPr>
          <w:p w14:paraId="0E42EA94" w14:textId="77777777" w:rsidR="0067520E" w:rsidRPr="00047DA9" w:rsidRDefault="0067520E" w:rsidP="00C57BF9">
            <w:pPr>
              <w:pStyle w:val="Table11"/>
            </w:pPr>
            <w:r w:rsidRPr="00047DA9">
              <w:t>0.01</w:t>
            </w:r>
          </w:p>
        </w:tc>
        <w:tc>
          <w:tcPr>
            <w:tcW w:w="1560" w:type="dxa"/>
            <w:vAlign w:val="center"/>
          </w:tcPr>
          <w:p w14:paraId="382DE424" w14:textId="77777777" w:rsidR="0067520E" w:rsidRPr="00047DA9" w:rsidRDefault="0067520E" w:rsidP="00C57BF9">
            <w:pPr>
              <w:pStyle w:val="Table11"/>
            </w:pPr>
            <w:r w:rsidRPr="00047DA9">
              <w:t>49 ≤ K ≤ 51</w:t>
            </w:r>
          </w:p>
        </w:tc>
      </w:tr>
      <w:tr w:rsidR="0067520E" w:rsidRPr="00047DA9" w14:paraId="29A80048" w14:textId="77777777" w:rsidTr="00C57BF9">
        <w:trPr>
          <w:trHeight w:val="43"/>
        </w:trPr>
        <w:tc>
          <w:tcPr>
            <w:tcW w:w="708" w:type="dxa"/>
            <w:vAlign w:val="center"/>
          </w:tcPr>
          <w:p w14:paraId="3F2FB53E" w14:textId="77777777" w:rsidR="0067520E" w:rsidRPr="00047DA9" w:rsidRDefault="0067520E" w:rsidP="00C57BF9">
            <w:pPr>
              <w:pStyle w:val="Table11"/>
            </w:pPr>
            <w:r w:rsidRPr="00047DA9">
              <w:t>0.05</w:t>
            </w:r>
          </w:p>
        </w:tc>
        <w:tc>
          <w:tcPr>
            <w:tcW w:w="709" w:type="dxa"/>
            <w:vAlign w:val="center"/>
          </w:tcPr>
          <w:p w14:paraId="2448DE3F" w14:textId="77777777" w:rsidR="0067520E" w:rsidRPr="00047DA9" w:rsidRDefault="0067520E" w:rsidP="00C57BF9">
            <w:pPr>
              <w:pStyle w:val="Table11"/>
            </w:pPr>
            <w:r w:rsidRPr="00047DA9">
              <w:t>0.1</w:t>
            </w:r>
          </w:p>
        </w:tc>
        <w:tc>
          <w:tcPr>
            <w:tcW w:w="1560" w:type="dxa"/>
            <w:vAlign w:val="center"/>
          </w:tcPr>
          <w:p w14:paraId="1A82DEBF" w14:textId="77777777" w:rsidR="0067520E" w:rsidRPr="00047DA9" w:rsidRDefault="0067520E" w:rsidP="00C57BF9">
            <w:pPr>
              <w:pStyle w:val="Table11"/>
            </w:pPr>
            <w:r w:rsidRPr="00047DA9">
              <w:t>40 ≤ K ≤ 60</w:t>
            </w:r>
          </w:p>
        </w:tc>
      </w:tr>
    </w:tbl>
    <w:p w14:paraId="2D1F9B28" w14:textId="77777777" w:rsidR="0067520E" w:rsidRPr="00047DA9" w:rsidRDefault="0067520E" w:rsidP="00C57BF9">
      <w:pPr>
        <w:contextualSpacing/>
        <w:rPr>
          <w:szCs w:val="24"/>
        </w:rPr>
      </w:pPr>
    </w:p>
    <w:p w14:paraId="30900E92" w14:textId="77777777" w:rsidR="0067520E" w:rsidRPr="00047DA9" w:rsidRDefault="0067520E" w:rsidP="00C57BF9">
      <w:pPr>
        <w:rPr>
          <w:szCs w:val="24"/>
        </w:rPr>
      </w:pPr>
      <w:r w:rsidRPr="00047DA9">
        <w:rPr>
          <w:szCs w:val="24"/>
        </w:rPr>
        <w:t xml:space="preserve">The gradient in fecundity </w:t>
      </w:r>
      <w:r w:rsidRPr="00047DA9">
        <w:rPr>
          <w:i/>
          <w:szCs w:val="24"/>
        </w:rPr>
        <w:t>ϕ</w:t>
      </w:r>
      <w:r w:rsidRPr="00047DA9">
        <w:rPr>
          <w:szCs w:val="24"/>
        </w:rPr>
        <w:t xml:space="preserve"> applies to the fecundity of each stage. </w:t>
      </w:r>
    </w:p>
    <w:p w14:paraId="218BC3FE" w14:textId="77777777" w:rsidR="0067520E" w:rsidRPr="00047DA9" w:rsidRDefault="0067520E" w:rsidP="00C57BF9">
      <w:pPr>
        <w:rPr>
          <w:szCs w:val="24"/>
        </w:rPr>
      </w:pPr>
      <w:r w:rsidRPr="00047DA9">
        <w:rPr>
          <w:szCs w:val="24"/>
        </w:rPr>
        <w:t xml:space="preserve">It is also possible to simulate the shifting of the gradient. Here the position </w:t>
      </w:r>
      <w:r w:rsidRPr="00047DA9">
        <w:rPr>
          <w:i/>
          <w:szCs w:val="24"/>
        </w:rPr>
        <w:t>y</w:t>
      </w:r>
      <w:r w:rsidRPr="00047DA9">
        <w:rPr>
          <w:szCs w:val="24"/>
        </w:rPr>
        <w:t xml:space="preserve"> of the species’ optimum is shifted northwards at a given rate </w:t>
      </w:r>
      <w:r w:rsidRPr="00047DA9">
        <w:rPr>
          <w:i/>
          <w:szCs w:val="24"/>
        </w:rPr>
        <w:t>ν</w:t>
      </w:r>
      <w:r w:rsidRPr="00047DA9">
        <w:rPr>
          <w:szCs w:val="24"/>
        </w:rPr>
        <w:t>.</w:t>
      </w:r>
    </w:p>
    <w:p w14:paraId="09EAAFA8" w14:textId="77777777" w:rsidR="0067520E" w:rsidRPr="00047DA9" w:rsidRDefault="0067520E" w:rsidP="009E434A">
      <w:pPr>
        <w:pStyle w:val="Heading3"/>
        <w:numPr>
          <w:ilvl w:val="2"/>
          <w:numId w:val="14"/>
        </w:numPr>
      </w:pPr>
      <w:bookmarkStart w:id="28" w:name="_Temporal_environmental_stochasticit"/>
      <w:bookmarkStart w:id="29" w:name="_Toc180771633"/>
      <w:bookmarkEnd w:id="28"/>
      <w:r w:rsidRPr="00047DA9">
        <w:t>Temporal environmental stochasticity</w:t>
      </w:r>
      <w:bookmarkEnd w:id="29"/>
    </w:p>
    <w:p w14:paraId="0B618558" w14:textId="77777777" w:rsidR="0067520E" w:rsidRPr="00047DA9" w:rsidRDefault="0067520E" w:rsidP="00C57BF9">
      <w:pPr>
        <w:rPr>
          <w:szCs w:val="24"/>
        </w:rPr>
      </w:pPr>
      <w:r w:rsidRPr="00047DA9">
        <w:rPr>
          <w:szCs w:val="24"/>
        </w:rPr>
        <w:t xml:space="preserve">Temporal environmental stochasticity is a ubiquitous and fundamental factor affecting both ecological and evolutionary processes acting at all levels of biological organization, from individuals to ecosystems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047DA9">
        <w:rPr>
          <w:szCs w:val="24"/>
        </w:rPr>
        <w:fldChar w:fldCharType="separate"/>
      </w:r>
      <w:r w:rsidRPr="00047DA9">
        <w:rPr>
          <w:noProof/>
          <w:szCs w:val="24"/>
        </w:rPr>
        <w:t>(Vasseur &amp; Yodzis 2004; Ruokolainen et al. 2009)</w:t>
      </w:r>
      <w:r w:rsidRPr="00047DA9">
        <w:rPr>
          <w:szCs w:val="24"/>
        </w:rPr>
        <w:fldChar w:fldCharType="end"/>
      </w:r>
      <w:r w:rsidRPr="00047DA9">
        <w:rPr>
          <w:szCs w:val="24"/>
        </w:rPr>
        <w:t xml:space="preserve">. Importantly, it has been demonstrated to interact with the density dependence of a species’ demography to influence population dynamics profoundly, and, as consequence, extinction risk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rPr>
          <w:szCs w:val="24"/>
        </w:rPr>
        <w:fldChar w:fldCharType="separate"/>
      </w:r>
      <w:r w:rsidRPr="00047DA9">
        <w:rPr>
          <w:noProof/>
          <w:szCs w:val="24"/>
        </w:rPr>
        <w:t>(Ruokolainen et al. 2009)</w:t>
      </w:r>
      <w:r w:rsidRPr="00047DA9">
        <w:rPr>
          <w:szCs w:val="24"/>
        </w:rPr>
        <w:fldChar w:fldCharType="end"/>
      </w:r>
      <w:r w:rsidRPr="00047DA9">
        <w:rPr>
          <w:szCs w:val="24"/>
        </w:rPr>
        <w:t xml:space="preserve">. In particular, in unstructured populations, red noise (low frequency fluctuations) is predicted to increase extinction risk, especially in a population having under-compensatory dynamics </w:t>
      </w:r>
      <w:r w:rsidRPr="00047DA9">
        <w:rPr>
          <w:szCs w:val="24"/>
        </w:rPr>
        <w:fldChar w:fldCharType="begin" w:fldLock="1"/>
      </w:r>
      <w:r w:rsidRPr="00047DA9">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047DA9">
        <w:rPr>
          <w:szCs w:val="24"/>
        </w:rPr>
        <w:fldChar w:fldCharType="separate"/>
      </w:r>
      <w:r w:rsidRPr="00047DA9">
        <w:rPr>
          <w:noProof/>
          <w:szCs w:val="24"/>
        </w:rPr>
        <w:t>(Ripa &amp; Lundberg 1996; Johst &amp; Wissel 1997; Greenman &amp; Benton 2005; Schwager et al. 2006; Heino et al. 2009; Fowler &amp; Ruokolainen 2013)</w:t>
      </w:r>
      <w:r w:rsidRPr="00047DA9">
        <w:rPr>
          <w:szCs w:val="24"/>
        </w:rPr>
        <w:fldChar w:fldCharType="end"/>
      </w:r>
      <w:r w:rsidRPr="00047DA9">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047DA9">
        <w:rPr>
          <w:szCs w:val="24"/>
        </w:rPr>
        <w:fldChar w:fldCharType="begin" w:fldLock="1"/>
      </w:r>
      <w:r w:rsidRPr="00047DA9">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047DA9">
        <w:rPr>
          <w:szCs w:val="24"/>
        </w:rPr>
        <w:fldChar w:fldCharType="separate"/>
      </w:r>
      <w:r w:rsidRPr="00047DA9">
        <w:rPr>
          <w:noProof/>
          <w:szCs w:val="24"/>
        </w:rPr>
        <w:t>(Mustin et al. 2013)</w:t>
      </w:r>
      <w:r w:rsidRPr="00047DA9">
        <w:rPr>
          <w:szCs w:val="24"/>
        </w:rPr>
        <w:fldChar w:fldCharType="end"/>
      </w:r>
      <w:r w:rsidRPr="00047DA9">
        <w:rPr>
          <w:szCs w:val="24"/>
        </w:rPr>
        <w:t>. By incorporating inter-annual variability, RangeShifter provides an ideal platform for generating improved knowledge relating to eco-evolutionary responses to environmental changes in the presence of inter-annual variability.</w:t>
      </w:r>
    </w:p>
    <w:p w14:paraId="3745351F" w14:textId="77777777" w:rsidR="0067520E" w:rsidRPr="00047DA9" w:rsidRDefault="0067520E" w:rsidP="00C57BF9">
      <w:pPr>
        <w:rPr>
          <w:szCs w:val="24"/>
        </w:rPr>
      </w:pPr>
      <w:r w:rsidRPr="00047DA9">
        <w:rPr>
          <w:szCs w:val="24"/>
        </w:rPr>
        <w:t xml:space="preserve">There is evidence that inter-annual variability in weather is increasing and is expected to increase further and also to redden under climate change </w:t>
      </w:r>
      <w:r w:rsidRPr="00047DA9">
        <w:rPr>
          <w:szCs w:val="24"/>
        </w:rPr>
        <w:fldChar w:fldCharType="begin" w:fldLock="1"/>
      </w:r>
      <w:r w:rsidRPr="00047DA9">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rPr>
          <w:szCs w:val="24"/>
        </w:rPr>
        <w:fldChar w:fldCharType="separate"/>
      </w:r>
      <w:r w:rsidRPr="00047DA9">
        <w:rPr>
          <w:noProof/>
          <w:szCs w:val="24"/>
        </w:rPr>
        <w:t>(Easterling 2000; Coumou &amp; Rahmstorf 2012; Hansen et al. 2012)</w:t>
      </w:r>
      <w:r w:rsidRPr="00047DA9">
        <w:rPr>
          <w:szCs w:val="24"/>
        </w:rPr>
        <w:fldChar w:fldCharType="end"/>
      </w:r>
      <w:r w:rsidRPr="00047DA9">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047DA9">
        <w:rPr>
          <w:szCs w:val="24"/>
        </w:rPr>
        <w:fldChar w:fldCharType="begin" w:fldLock="1"/>
      </w:r>
      <w:r w:rsidRPr="00047DA9">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047DA9">
        <w:rPr>
          <w:szCs w:val="24"/>
        </w:rPr>
        <w:fldChar w:fldCharType="separate"/>
      </w:r>
      <w:r w:rsidRPr="00047DA9">
        <w:rPr>
          <w:noProof/>
          <w:szCs w:val="24"/>
        </w:rPr>
        <w:t>(McLaughlin et al. 2002; Verboom et al. 2010)</w:t>
      </w:r>
      <w:r w:rsidRPr="00047DA9">
        <w:rPr>
          <w:szCs w:val="24"/>
        </w:rPr>
        <w:fldChar w:fldCharType="end"/>
      </w:r>
      <w:r w:rsidRPr="00047DA9">
        <w:rPr>
          <w:szCs w:val="24"/>
        </w:rPr>
        <w:t>.</w:t>
      </w:r>
    </w:p>
    <w:p w14:paraId="7513A9EB" w14:textId="77777777" w:rsidR="0067520E" w:rsidRPr="00047DA9" w:rsidRDefault="0067520E" w:rsidP="00744E86">
      <w:pPr>
        <w:pStyle w:val="Keepnext"/>
      </w:pPr>
      <w:r w:rsidRPr="00047DA9">
        <w:t xml:space="preserve">In RangeShifter, environmental stochasticity is implemented using a first order autoregressive process to generate time series of the noise value </w:t>
      </w:r>
      <w:r w:rsidRPr="00047DA9">
        <w:rPr>
          <w:i/>
        </w:rPr>
        <w:t>ε</w:t>
      </w:r>
      <w:r w:rsidRPr="00047DA9">
        <w:t xml:space="preserve">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w:t>
      </w:r>
    </w:p>
    <w:p w14:paraId="0E6A9D67"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047DA9">
        <w:rPr>
          <w:lang w:val="en-GB"/>
        </w:rPr>
        <w:tab/>
      </w:r>
      <w:r w:rsidR="0067520E" w:rsidRPr="00047DA9">
        <w:rPr>
          <w:lang w:val="en-GB"/>
        </w:rPr>
        <w:tab/>
        <w:t>eqn. 2</w:t>
      </w:r>
    </w:p>
    <w:p w14:paraId="2B2523CE" w14:textId="77777777" w:rsidR="0067520E" w:rsidRPr="00047DA9" w:rsidRDefault="0067520E" w:rsidP="00C57BF9">
      <w:pPr>
        <w:rPr>
          <w:szCs w:val="24"/>
        </w:rPr>
      </w:pPr>
      <w:r w:rsidRPr="00047DA9">
        <w:rPr>
          <w:szCs w:val="24"/>
        </w:rPr>
        <w:lastRenderedPageBreak/>
        <w:t xml:space="preserve">where </w:t>
      </w:r>
      <w:r w:rsidRPr="00047DA9">
        <w:rPr>
          <w:i/>
          <w:szCs w:val="24"/>
        </w:rPr>
        <w:t>κ</w:t>
      </w:r>
      <w:r w:rsidRPr="00047DA9">
        <w:rPr>
          <w:szCs w:val="24"/>
        </w:rPr>
        <w:t xml:space="preserve"> is the autocorrelation coefficient and</w:t>
      </w:r>
      <w:r w:rsidRPr="00047DA9">
        <w:rPr>
          <w:i/>
          <w:szCs w:val="24"/>
        </w:rPr>
        <w:t xml:space="preserve"> ω</w:t>
      </w:r>
      <w:r w:rsidRPr="00047DA9">
        <w:rPr>
          <w:szCs w:val="24"/>
        </w:rPr>
        <w:t xml:space="preserve"> is a random normal variable drawn from </w:t>
      </w:r>
      <w:r w:rsidRPr="00047DA9">
        <w:rPr>
          <w:i/>
          <w:szCs w:val="24"/>
        </w:rPr>
        <w:t>N</w:t>
      </w:r>
      <w:r w:rsidRPr="00047DA9">
        <w:rPr>
          <w:szCs w:val="24"/>
        </w:rPr>
        <w:t>(0,</w:t>
      </w:r>
      <w:r w:rsidRPr="00047DA9">
        <w:rPr>
          <w:i/>
          <w:szCs w:val="24"/>
        </w:rPr>
        <w:t>σ</w:t>
      </w:r>
      <w:r w:rsidRPr="00047DA9">
        <w:rPr>
          <w:szCs w:val="24"/>
        </w:rPr>
        <w:t xml:space="preserve">). Changing </w:t>
      </w:r>
      <w:r w:rsidRPr="00047DA9">
        <w:rPr>
          <w:i/>
          <w:szCs w:val="24"/>
        </w:rPr>
        <w:t>σ</w:t>
      </w:r>
      <w:r w:rsidRPr="00047DA9">
        <w:rPr>
          <w:szCs w:val="24"/>
        </w:rPr>
        <w:t xml:space="preserve"> changes the amplitude of the fluctuations. The spatial scale of the variation can either be global (a single time series for the entire landscape) or local (each cell fluctuates independently</w:t>
      </w:r>
      <w:proofErr w:type="gramStart"/>
      <w:r w:rsidRPr="00047DA9">
        <w:rPr>
          <w:szCs w:val="24"/>
        </w:rPr>
        <w:t>), and</w:t>
      </w:r>
      <w:proofErr w:type="gramEnd"/>
      <w:r w:rsidRPr="00047DA9">
        <w:rPr>
          <w:szCs w:val="24"/>
        </w:rPr>
        <w:t xml:space="preserve"> is always applied on a yearly basis (Figure 2.4). Different degrees of spatial autocorrelation are not implemented in the current version.</w:t>
      </w:r>
    </w:p>
    <w:p w14:paraId="4ADB4FD5" w14:textId="77777777" w:rsidR="0067520E" w:rsidRPr="00047DA9" w:rsidRDefault="0067520E" w:rsidP="00C57BF9">
      <w:pPr>
        <w:pStyle w:val="Figure"/>
      </w:pPr>
      <w:r w:rsidRPr="00047DA9">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047DA9" w:rsidRDefault="0067520E" w:rsidP="00C57BF9">
      <w:pPr>
        <w:pStyle w:val="Figheading"/>
      </w:pPr>
      <w:r w:rsidRPr="00047DA9">
        <w:rPr>
          <w:b/>
        </w:rPr>
        <w:t xml:space="preserve">Figure 2.4. </w:t>
      </w:r>
      <w:r w:rsidRPr="00047DA9">
        <w:t xml:space="preserve">Exemplary time series of the noise value </w:t>
      </w:r>
      <w:r w:rsidRPr="00047DA9">
        <w:rPr>
          <w:i/>
        </w:rPr>
        <w:t>ε</w:t>
      </w:r>
      <w:r w:rsidRPr="00047DA9">
        <w:t xml:space="preserve">. (a) Temporal autocorrelation coefficient, </w:t>
      </w:r>
      <w:r w:rsidRPr="00047DA9">
        <w:rPr>
          <w:i/>
        </w:rPr>
        <w:t>κ</w:t>
      </w:r>
      <w:r w:rsidRPr="00047DA9">
        <w:t xml:space="preserve"> = 0.0 (white noise). (b) </w:t>
      </w:r>
      <w:r w:rsidRPr="00047DA9">
        <w:rPr>
          <w:i/>
        </w:rPr>
        <w:t>κ</w:t>
      </w:r>
      <w:r w:rsidRPr="00047DA9">
        <w:t xml:space="preserve"> = 0.9 (red noise). In both cases, </w:t>
      </w:r>
      <w:r w:rsidRPr="00047DA9">
        <w:rPr>
          <w:i/>
        </w:rPr>
        <w:t>σ</w:t>
      </w:r>
      <w:r w:rsidRPr="00047DA9">
        <w:t> = 1.0.</w:t>
      </w:r>
    </w:p>
    <w:p w14:paraId="3DBF292D" w14:textId="77777777" w:rsidR="0067520E" w:rsidRPr="00047DA9" w:rsidRDefault="0067520E" w:rsidP="00744E86">
      <w:pPr>
        <w:pStyle w:val="Keepnext"/>
      </w:pPr>
      <w:r w:rsidRPr="00047DA9">
        <w:t>The noise can affect either the species’ demographic density-dependence (</w:t>
      </w:r>
      <w:r w:rsidRPr="00047DA9">
        <w:rPr>
          <w:i/>
        </w:rPr>
        <w:t xml:space="preserve">K </w:t>
      </w:r>
      <w:r w:rsidRPr="00047DA9">
        <w:t>or 1/</w:t>
      </w:r>
      <w:r w:rsidRPr="00047DA9">
        <w:rPr>
          <w:i/>
        </w:rPr>
        <w:t>b</w:t>
      </w:r>
      <w:r w:rsidRPr="00047DA9">
        <w:t xml:space="preserve">; see </w:t>
      </w:r>
      <w:hyperlink w:anchor="_Population_dynamics" w:history="1">
        <w:r w:rsidRPr="00047DA9">
          <w:rPr>
            <w:rStyle w:val="Hyperlink"/>
            <w:szCs w:val="24"/>
          </w:rPr>
          <w:t>section 2.4</w:t>
        </w:r>
      </w:hyperlink>
      <w:r w:rsidRPr="00047DA9">
        <w:t>), its growth rate (</w:t>
      </w:r>
      <w:r w:rsidRPr="00047DA9">
        <w:rPr>
          <w:i/>
        </w:rPr>
        <w:t>R</w:t>
      </w:r>
      <w:r w:rsidRPr="00047DA9">
        <w:t>) or, in stage structured models, fecundity (</w:t>
      </w:r>
      <w:r w:rsidRPr="00047DA9">
        <w:rPr>
          <w:i/>
        </w:rPr>
        <w:t>ϕ</w:t>
      </w:r>
      <w:r w:rsidRPr="00047DA9">
        <w:t>), through the following equations:</w:t>
      </w:r>
    </w:p>
    <w:p w14:paraId="699B6BCD"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lang w:val="en-GB"/>
        </w:rPr>
        <w:t xml:space="preserve"> </w:t>
      </w:r>
      <w:r w:rsidR="0067520E" w:rsidRPr="00047DA9">
        <w:rPr>
          <w:lang w:val="en-GB"/>
        </w:rPr>
        <w:tab/>
        <w:t>(</w:t>
      </w:r>
      <w:r w:rsidR="0067520E" w:rsidRPr="00047DA9">
        <w:rPr>
          <w:i/>
          <w:lang w:val="en-GB"/>
        </w:rPr>
        <w:t>K</w:t>
      </w:r>
      <w:r w:rsidR="0067520E" w:rsidRPr="00047DA9">
        <w:rPr>
          <w:lang w:val="en-GB"/>
        </w:rPr>
        <w:t xml:space="preserve"> becomes 1/</w:t>
      </w:r>
      <w:r w:rsidR="0067520E" w:rsidRPr="00047DA9">
        <w:rPr>
          <w:i/>
          <w:lang w:val="en-GB"/>
        </w:rPr>
        <w:t>b</w:t>
      </w:r>
      <w:r w:rsidR="0067520E" w:rsidRPr="00047DA9">
        <w:rPr>
          <w:lang w:val="en-GB"/>
        </w:rPr>
        <w:t xml:space="preserve"> for stage-structure)</w:t>
      </w:r>
      <w:r w:rsidR="0067520E" w:rsidRPr="00047DA9">
        <w:rPr>
          <w:lang w:val="en-GB"/>
        </w:rPr>
        <w:tab/>
        <w:t>eqn. 3</w:t>
      </w:r>
    </w:p>
    <w:p w14:paraId="0A838A1E"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rFonts w:eastAsiaTheme="minorEastAsia"/>
          <w:lang w:val="en-GB"/>
        </w:rPr>
        <w:t xml:space="preserve"> </w:t>
      </w:r>
      <w:r w:rsidR="0067520E" w:rsidRPr="00047DA9">
        <w:rPr>
          <w:rFonts w:eastAsiaTheme="minorEastAsia"/>
          <w:lang w:val="en-GB"/>
        </w:rPr>
        <w:tab/>
        <w:t>(</w:t>
      </w:r>
      <w:r w:rsidR="0067520E" w:rsidRPr="00047DA9">
        <w:rPr>
          <w:rFonts w:eastAsiaTheme="minorEastAsia"/>
          <w:i/>
          <w:lang w:val="en-GB"/>
        </w:rPr>
        <w:t>R</w:t>
      </w:r>
      <w:r w:rsidR="0067520E" w:rsidRPr="00047DA9">
        <w:rPr>
          <w:rFonts w:eastAsiaTheme="minorEastAsia"/>
          <w:lang w:val="en-GB"/>
        </w:rPr>
        <w:t xml:space="preserve"> becomes </w:t>
      </w:r>
      <w:r w:rsidR="0067520E" w:rsidRPr="00047DA9">
        <w:rPr>
          <w:i/>
          <w:lang w:val="en-GB"/>
        </w:rPr>
        <w:t xml:space="preserve">ϕ </w:t>
      </w:r>
      <w:r w:rsidR="0067520E" w:rsidRPr="00047DA9">
        <w:rPr>
          <w:lang w:val="en-GB"/>
        </w:rPr>
        <w:t>for stage structure)</w:t>
      </w:r>
      <w:r w:rsidR="0067520E" w:rsidRPr="00047DA9">
        <w:rPr>
          <w:rFonts w:eastAsiaTheme="minorEastAsia"/>
          <w:lang w:val="en-GB"/>
        </w:rPr>
        <w:tab/>
        <w:t>eqn. 4</w:t>
      </w:r>
    </w:p>
    <w:p w14:paraId="735650ED" w14:textId="77777777" w:rsidR="0067520E" w:rsidRPr="00047DA9" w:rsidRDefault="0067520E" w:rsidP="00C57BF9">
      <w:pPr>
        <w:rPr>
          <w:rFonts w:eastAsiaTheme="minorEastAsia"/>
          <w:szCs w:val="24"/>
        </w:rPr>
      </w:pPr>
      <w:r w:rsidRPr="00047DA9">
        <w:rPr>
          <w:szCs w:val="24"/>
        </w:rPr>
        <w:t xml:space="preserve">where </w:t>
      </w:r>
      <w:r w:rsidRPr="00047DA9">
        <w:rPr>
          <w:i/>
          <w:szCs w:val="24"/>
        </w:rPr>
        <w:t>x</w:t>
      </w:r>
      <w:r w:rsidRPr="00047DA9">
        <w:rPr>
          <w:szCs w:val="24"/>
        </w:rPr>
        <w:t xml:space="preserve"> and </w:t>
      </w:r>
      <w:r w:rsidRPr="00047DA9">
        <w:rPr>
          <w:i/>
          <w:szCs w:val="24"/>
        </w:rPr>
        <w:t>y</w:t>
      </w:r>
      <w:r w:rsidRPr="00047DA9">
        <w:rPr>
          <w:szCs w:val="24"/>
        </w:rPr>
        <w:t xml:space="preserve"> are the cell coordinates and </w:t>
      </w:r>
      <w:r w:rsidRPr="00047DA9">
        <w:rPr>
          <w:i/>
          <w:szCs w:val="24"/>
        </w:rPr>
        <w:t>K</w:t>
      </w:r>
      <w:r w:rsidRPr="00047DA9">
        <w:rPr>
          <w:szCs w:val="24"/>
        </w:rPr>
        <w:t xml:space="preserve"> (or 1/</w:t>
      </w:r>
      <w:r w:rsidRPr="00047DA9">
        <w:rPr>
          <w:i/>
          <w:szCs w:val="24"/>
        </w:rPr>
        <w:t>b</w:t>
      </w:r>
      <w:proofErr w:type="gramStart"/>
      <w:r w:rsidRPr="00047DA9">
        <w:rPr>
          <w:szCs w:val="24"/>
        </w:rPr>
        <w:t>)</w:t>
      </w:r>
      <w:proofErr w:type="gramEnd"/>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047DA9">
        <w:rPr>
          <w:rFonts w:eastAsiaTheme="minorEastAsia"/>
          <w:i/>
          <w:szCs w:val="24"/>
        </w:rPr>
        <w:t>K</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w:t>
      </w:r>
      <w:r w:rsidRPr="00047DA9">
        <w:rPr>
          <w:szCs w:val="24"/>
        </w:rPr>
        <w:t>(or 1/</w:t>
      </w:r>
      <w:r w:rsidRPr="00047DA9">
        <w:rPr>
          <w:i/>
          <w:szCs w:val="24"/>
        </w:rPr>
        <w:t>b</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and </w:t>
      </w:r>
      <w:r w:rsidRPr="00047DA9">
        <w:rPr>
          <w:rFonts w:eastAsiaTheme="minorEastAsia"/>
          <w:i/>
          <w:szCs w:val="24"/>
        </w:rPr>
        <w:t>R</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(or </w:t>
      </w:r>
      <w:r w:rsidRPr="00047DA9">
        <w:rPr>
          <w:i/>
          <w:szCs w:val="24"/>
        </w:rPr>
        <w:t>ϕ</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are equal to </w:t>
      </w:r>
      <w:r w:rsidRPr="00047DA9">
        <w:rPr>
          <w:rFonts w:eastAsiaTheme="minorEastAsia"/>
          <w:i/>
          <w:szCs w:val="24"/>
        </w:rPr>
        <w:t>K</w:t>
      </w:r>
      <w:r w:rsidRPr="00047DA9">
        <w:rPr>
          <w:rFonts w:eastAsiaTheme="minorEastAsia"/>
          <w:szCs w:val="24"/>
        </w:rPr>
        <w:t xml:space="preserve"> </w:t>
      </w:r>
      <w:r w:rsidRPr="00047DA9">
        <w:rPr>
          <w:szCs w:val="24"/>
        </w:rPr>
        <w:t>(or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 xml:space="preserve">). In the presence </w:t>
      </w:r>
      <w:r w:rsidRPr="00047DA9">
        <w:rPr>
          <w:rFonts w:eastAsiaTheme="minorEastAsia"/>
          <w:szCs w:val="24"/>
        </w:rPr>
        <w:t xml:space="preserve">of an environmental gradient,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the gradient value at the cell location.</w:t>
      </w:r>
    </w:p>
    <w:p w14:paraId="516B7E7F" w14:textId="77777777" w:rsidR="0067520E" w:rsidRPr="00047DA9" w:rsidRDefault="0067520E" w:rsidP="009E434A">
      <w:pPr>
        <w:pStyle w:val="Heading3"/>
        <w:numPr>
          <w:ilvl w:val="2"/>
          <w:numId w:val="14"/>
        </w:numPr>
      </w:pPr>
      <w:bookmarkStart w:id="30" w:name="_Toc180771634"/>
      <w:r w:rsidRPr="00047DA9">
        <w:t>Local extinction probability</w:t>
      </w:r>
      <w:bookmarkEnd w:id="30"/>
    </w:p>
    <w:p w14:paraId="23E0A548" w14:textId="77777777" w:rsidR="0067520E" w:rsidRPr="00047DA9" w:rsidRDefault="0067520E" w:rsidP="00C57BF9">
      <w:pPr>
        <w:contextualSpacing/>
        <w:rPr>
          <w:szCs w:val="24"/>
        </w:rPr>
      </w:pPr>
      <w:r w:rsidRPr="00047DA9">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047DA9" w:rsidRDefault="0067520E" w:rsidP="009E434A">
      <w:pPr>
        <w:pStyle w:val="Heading2"/>
        <w:numPr>
          <w:ilvl w:val="1"/>
          <w:numId w:val="14"/>
        </w:numPr>
      </w:pPr>
      <w:bookmarkStart w:id="31" w:name="_Population_dynamics"/>
      <w:bookmarkStart w:id="32" w:name="_Toc180771635"/>
      <w:bookmarkEnd w:id="31"/>
      <w:r w:rsidRPr="00047DA9">
        <w:t>Population dynamics</w:t>
      </w:r>
      <w:bookmarkEnd w:id="32"/>
    </w:p>
    <w:p w14:paraId="10DB1E1A" w14:textId="77777777" w:rsidR="0067520E" w:rsidRPr="00047DA9" w:rsidRDefault="0067520E" w:rsidP="00C57BF9">
      <w:pPr>
        <w:rPr>
          <w:szCs w:val="24"/>
        </w:rPr>
      </w:pPr>
      <w:r w:rsidRPr="00047DA9">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047DA9">
        <w:rPr>
          <w:szCs w:val="24"/>
        </w:rPr>
        <w:lastRenderedPageBreak/>
        <w:t xml:space="preserve">dynamics. Modelling stochastic events that happen to individuals is crucial for avoiding systematic overestimation of population viability or rate of spread </w:t>
      </w:r>
      <w:r w:rsidRPr="00047DA9">
        <w:rPr>
          <w:szCs w:val="24"/>
        </w:rPr>
        <w:fldChar w:fldCharType="begin" w:fldLock="1"/>
      </w:r>
      <w:r w:rsidRPr="00047DA9">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A56479">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047DA9">
        <w:rPr>
          <w:szCs w:val="24"/>
        </w:rPr>
        <w:fldChar w:fldCharType="separate"/>
      </w:r>
      <w:r w:rsidRPr="00A56479">
        <w:rPr>
          <w:noProof/>
          <w:szCs w:val="24"/>
          <w:lang w:val="fr-FR"/>
        </w:rPr>
        <w:t>(Clark et al. 2001; Kendall &amp; Fox 2003; Robert et al. 2003; Grimm &amp; Railsback 2005; Jongejans et al. 2008; Travis et al. 2011)</w:t>
      </w:r>
      <w:r w:rsidRPr="00047DA9">
        <w:rPr>
          <w:szCs w:val="24"/>
        </w:rPr>
        <w:fldChar w:fldCharType="end"/>
      </w:r>
      <w:r w:rsidRPr="00A56479">
        <w:rPr>
          <w:szCs w:val="24"/>
          <w:lang w:val="fr-FR"/>
        </w:rPr>
        <w:t xml:space="preserve">. </w:t>
      </w:r>
      <w:r w:rsidRPr="00047DA9">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047DA9" w:rsidRDefault="0067520E" w:rsidP="00C57BF9">
      <w:pPr>
        <w:rPr>
          <w:szCs w:val="24"/>
        </w:rPr>
      </w:pPr>
      <w:r w:rsidRPr="00047DA9">
        <w:rPr>
          <w:szCs w:val="24"/>
        </w:rPr>
        <w:t>As RangeShifter has been designed for modelling a variety of species with different life-history traits, a range of different population models can be chosen, depending on the species being modelled and on the available information (Figure 2.5). In all cases demographic stochasticity is implemented.</w:t>
      </w:r>
    </w:p>
    <w:p w14:paraId="4BF79E63" w14:textId="77777777" w:rsidR="0067520E" w:rsidRPr="00047DA9" w:rsidRDefault="0067520E" w:rsidP="00C57BF9">
      <w:pPr>
        <w:pStyle w:val="Figure"/>
        <w:rPr>
          <w:rFonts w:cs="Times New Roman"/>
          <w:szCs w:val="24"/>
        </w:rPr>
      </w:pPr>
      <w:r w:rsidRPr="00047DA9">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047DA9" w:rsidRDefault="0067520E" w:rsidP="00C57BF9">
      <w:pPr>
        <w:pStyle w:val="Figheading"/>
      </w:pPr>
      <w:r w:rsidRPr="00047DA9">
        <w:rPr>
          <w:b/>
        </w:rPr>
        <w:t>Figure 2.5.</w:t>
      </w:r>
      <w:r w:rsidRPr="00047DA9">
        <w:t xml:space="preserve"> Schematic of the population models possible within RangeShifter.</w:t>
      </w:r>
    </w:p>
    <w:p w14:paraId="6681DA4D" w14:textId="77777777" w:rsidR="0067520E" w:rsidRPr="00047DA9" w:rsidRDefault="0067520E" w:rsidP="009E434A">
      <w:pPr>
        <w:pStyle w:val="Heading3"/>
        <w:numPr>
          <w:ilvl w:val="2"/>
          <w:numId w:val="14"/>
        </w:numPr>
      </w:pPr>
      <w:bookmarkStart w:id="33" w:name="_Cell-based_vs._patch-based"/>
      <w:bookmarkStart w:id="34" w:name="_Toc180771636"/>
      <w:bookmarkEnd w:id="33"/>
      <w:r w:rsidRPr="00047DA9">
        <w:t>Cell-based vs. patch-based model</w:t>
      </w:r>
      <w:bookmarkEnd w:id="34"/>
    </w:p>
    <w:p w14:paraId="1EA0A134" w14:textId="77777777" w:rsidR="0067520E" w:rsidRPr="00047DA9" w:rsidRDefault="0067520E" w:rsidP="00C57BF9">
      <w:pPr>
        <w:rPr>
          <w:szCs w:val="24"/>
        </w:rPr>
      </w:pPr>
      <w:r w:rsidRPr="00047DA9">
        <w:rPr>
          <w:szCs w:val="24"/>
        </w:rPr>
        <w:t xml:space="preserve">RangeShifter can be run as a cell-based or patch-based model </w:t>
      </w:r>
      <w:r w:rsidRPr="00047DA9">
        <w:rPr>
          <w:szCs w:val="24"/>
        </w:rPr>
        <w:fldChar w:fldCharType="begin" w:fldLock="1"/>
      </w:r>
      <w:r w:rsidRPr="00047DA9">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047DA9">
        <w:rPr>
          <w:szCs w:val="24"/>
        </w:rPr>
        <w:fldChar w:fldCharType="separate"/>
      </w:r>
      <w:r w:rsidRPr="00047DA9">
        <w:rPr>
          <w:noProof/>
          <w:szCs w:val="24"/>
        </w:rPr>
        <w:t>(Bian 2003)</w:t>
      </w:r>
      <w:r w:rsidRPr="00047DA9">
        <w:rPr>
          <w:szCs w:val="24"/>
        </w:rPr>
        <w:fldChar w:fldCharType="end"/>
      </w:r>
      <w:r w:rsidRPr="00047DA9">
        <w:rPr>
          <w:szCs w:val="24"/>
        </w:rPr>
        <w:t xml:space="preserve">. It should be noted that the selection between cell-based or patch-based model is of fundamental importance for population dynamics calculations because it </w:t>
      </w:r>
      <w:r w:rsidRPr="00047DA9">
        <w:t xml:space="preserve">influences the spatial extent at which density dependence operates. </w:t>
      </w:r>
      <w:r w:rsidRPr="00047DA9">
        <w:rPr>
          <w:szCs w:val="24"/>
        </w:rPr>
        <w:t xml:space="preserve">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 or quality. Patches are not defined automatically by RangeShifter. Rather, the user is required to define which cells belong to which patch, </w:t>
      </w:r>
      <w:proofErr w:type="gramStart"/>
      <w:r w:rsidRPr="00047DA9">
        <w:rPr>
          <w:szCs w:val="24"/>
        </w:rPr>
        <w:t>taking into account</w:t>
      </w:r>
      <w:proofErr w:type="gramEnd"/>
      <w:r w:rsidRPr="00047DA9">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047DA9">
        <w:rPr>
          <w:szCs w:val="24"/>
        </w:rPr>
        <w:t>step-wise</w:t>
      </w:r>
      <w:proofErr w:type="gramEnd"/>
      <w:r w:rsidRPr="00047DA9">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047DA9" w:rsidRDefault="0067520E" w:rsidP="00C57BF9">
      <w:pPr>
        <w:rPr>
          <w:szCs w:val="24"/>
        </w:rPr>
      </w:pPr>
      <w:r w:rsidRPr="00047DA9">
        <w:rPr>
          <w:szCs w:val="24"/>
        </w:rPr>
        <w:lastRenderedPageBreak/>
        <w:t xml:space="preserve">The choice between cell- and patch-based modelling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 xml:space="preserve">. Ideally, the scales at which population dynamics and dispersal processes are modelled (by choosing the cell resolution or by defining the patches) should be those that are relevant for the species. Importantly, the patch-based implementation allows separating the scales used for population dynamics and movements. In this case, the landscape can be modelled at very fine resolution </w:t>
      </w:r>
      <w:proofErr w:type="gramStart"/>
      <w:r w:rsidRPr="00047DA9">
        <w:rPr>
          <w:szCs w:val="24"/>
        </w:rPr>
        <w:t>in order to</w:t>
      </w:r>
      <w:proofErr w:type="gramEnd"/>
      <w:r w:rsidRPr="00047DA9">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047DA9" w:rsidRDefault="0067520E" w:rsidP="009E434A">
      <w:pPr>
        <w:pStyle w:val="Heading3"/>
        <w:numPr>
          <w:ilvl w:val="2"/>
          <w:numId w:val="14"/>
        </w:numPr>
      </w:pPr>
      <w:bookmarkStart w:id="35" w:name="_Non-overlapping_generations_&amp;"/>
      <w:bookmarkStart w:id="36" w:name="_Toc180771637"/>
      <w:bookmarkEnd w:id="35"/>
      <w:r w:rsidRPr="00047DA9">
        <w:t>Non-overlapping generations &amp; no stage-structure</w:t>
      </w:r>
      <w:bookmarkEnd w:id="36"/>
    </w:p>
    <w:p w14:paraId="141A477C" w14:textId="77777777" w:rsidR="0067520E" w:rsidRPr="00047DA9" w:rsidRDefault="0067520E" w:rsidP="00C57BF9">
      <w:pPr>
        <w:rPr>
          <w:szCs w:val="24"/>
        </w:rPr>
      </w:pPr>
      <w:r w:rsidRPr="00047DA9">
        <w:rPr>
          <w:szCs w:val="24"/>
        </w:rPr>
        <w:t xml:space="preserve">This is the appropriate way to model species that have discrete generations. At each generation the life cycle </w:t>
      </w:r>
      <w:proofErr w:type="gramStart"/>
      <w:r w:rsidRPr="00047DA9">
        <w:rPr>
          <w:szCs w:val="24"/>
        </w:rPr>
        <w:t>comprises:</w:t>
      </w:r>
      <w:proofErr w:type="gramEnd"/>
      <w:r w:rsidRPr="00047DA9">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46232059" w14:textId="77777777" w:rsidR="0067520E" w:rsidRPr="00047DA9" w:rsidRDefault="0067520E" w:rsidP="00B35389">
      <w:pPr>
        <w:pStyle w:val="Keepnext"/>
      </w:pPr>
      <w:r w:rsidRPr="00047DA9">
        <w:t xml:space="preserve">Recruitment is determined by a stochastic, individual-based formulation of Maynard-Smith and Slatkin’s (1973) population model, where the number of offspring produced by a single individual in the cell (or patch) </w:t>
      </w:r>
      <w:r w:rsidRPr="00047DA9">
        <w:rPr>
          <w:i/>
        </w:rPr>
        <w:t xml:space="preserve">i </w:t>
      </w:r>
      <w:r w:rsidRPr="00047DA9">
        <w:t xml:space="preserve">at time </w:t>
      </w:r>
      <w:r w:rsidRPr="00047DA9">
        <w:rPr>
          <w:i/>
        </w:rPr>
        <w:t>t</w:t>
      </w:r>
      <w:r w:rsidRPr="00047DA9">
        <w:t>, is drawn from the following distribution:</w:t>
      </w:r>
    </w:p>
    <w:p w14:paraId="4C9CC109" w14:textId="77777777" w:rsidR="0067520E" w:rsidRPr="00047DA9"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5</w:t>
      </w:r>
    </w:p>
    <w:p w14:paraId="34A653C8" w14:textId="77777777" w:rsidR="0067520E" w:rsidRPr="00047DA9" w:rsidRDefault="0067520E" w:rsidP="00C57BF9">
      <w:pPr>
        <w:rPr>
          <w:rFonts w:eastAsiaTheme="minorEastAsia"/>
          <w:szCs w:val="24"/>
        </w:rPr>
      </w:pPr>
      <w:r w:rsidRPr="00047DA9">
        <w:rPr>
          <w:rFonts w:eastAsiaTheme="minorEastAsia"/>
          <w:szCs w:val="24"/>
        </w:rPr>
        <w:t xml:space="preserve">Here,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is the maximum growth rate (obtained at very low density only)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is the carrying capacity. Both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can vary in space and time, depending on the model setting.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szCs w:val="24"/>
        </w:rPr>
        <w:t xml:space="preserve"> is the competition coefficient which describes the type of density regulation, providing for under-compensatory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&lt; 1), 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 </w:t>
      </w:r>
      <w:r w:rsidRPr="00047DA9">
        <w:rPr>
          <w:rFonts w:eastAsiaTheme="minorEastAsia"/>
          <w:szCs w:val="24"/>
        </w:rPr>
        <w:t>1) or over-compensatory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&gt; 1) dynamics.</w:t>
      </w:r>
    </w:p>
    <w:p w14:paraId="6BE8ED81" w14:textId="77777777" w:rsidR="0067520E" w:rsidRPr="00047DA9" w:rsidRDefault="0067520E" w:rsidP="00C57BF9">
      <w:pPr>
        <w:pStyle w:val="Heading4"/>
      </w:pPr>
      <w:r w:rsidRPr="00047DA9">
        <w:t>Sexual models</w:t>
      </w:r>
    </w:p>
    <w:p w14:paraId="61EC6380" w14:textId="53F48672" w:rsidR="0067520E" w:rsidRPr="00047DA9" w:rsidRDefault="0067520E" w:rsidP="00C57BF9">
      <w:pPr>
        <w:rPr>
          <w:rFonts w:eastAsiaTheme="minorEastAsia"/>
          <w:szCs w:val="24"/>
        </w:rPr>
      </w:pPr>
      <w:r w:rsidRPr="00047DA9">
        <w:rPr>
          <w:rFonts w:eastAsiaTheme="minorEastAsia"/>
          <w:szCs w:val="24"/>
        </w:rPr>
        <w:t>In this second class of models, individuals are explicitly characterized by their sex. The proportion of each sex in the population is controlled by setting the proportion of males</w:t>
      </w:r>
      <w:r w:rsidR="002D2032" w:rsidRPr="00047DA9">
        <w:rPr>
          <w:rFonts w:eastAsiaTheme="minorEastAsia"/>
          <w:szCs w:val="24"/>
        </w:rPr>
        <w:t xml:space="preserve"> (NB this is interpreted as the probability that an individual is male; hence a skewed sex-ratio at birth (or initialisation) may occur in a small population)</w:t>
      </w:r>
      <w:r w:rsidRPr="00047DA9">
        <w:rPr>
          <w:rFonts w:eastAsiaTheme="minorEastAsia"/>
          <w:szCs w:val="24"/>
        </w:rPr>
        <w:t>. There are two types of possible sexual sub-models.</w:t>
      </w:r>
    </w:p>
    <w:p w14:paraId="44B2063C" w14:textId="77777777" w:rsidR="0067520E" w:rsidRPr="00047DA9" w:rsidRDefault="0067520E" w:rsidP="002D2032">
      <w:pPr>
        <w:pStyle w:val="Numbered"/>
        <w:keepNext/>
        <w:numPr>
          <w:ilvl w:val="0"/>
          <w:numId w:val="18"/>
        </w:numPr>
        <w:rPr>
          <w:rFonts w:eastAsiaTheme="minorEastAsia"/>
        </w:rPr>
      </w:pPr>
      <w:r w:rsidRPr="00047DA9">
        <w:rPr>
          <w:rFonts w:eastAsiaTheme="minorEastAsia"/>
          <w:i/>
        </w:rPr>
        <w:lastRenderedPageBreak/>
        <w:t>Mating system is simplest form of mate limitation</w:t>
      </w:r>
      <w:r w:rsidRPr="00047DA9">
        <w:rPr>
          <w:rFonts w:eastAsiaTheme="minorEastAsia"/>
        </w:rPr>
        <w:t xml:space="preserve">. Each female individual is assumed to mate, </w:t>
      </w:r>
      <w:proofErr w:type="gramStart"/>
      <w:r w:rsidRPr="00047DA9">
        <w:rPr>
          <w:rFonts w:eastAsiaTheme="minorEastAsia"/>
        </w:rPr>
        <w:t>as long as</w:t>
      </w:r>
      <w:proofErr w:type="gramEnd"/>
      <w:r w:rsidRPr="00047DA9">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047DA9">
        <w:rPr>
          <w:rFonts w:eastAsiaTheme="minorEastAsia"/>
          <w:i/>
        </w:rPr>
        <w:t>R</w:t>
      </w:r>
      <w:r w:rsidRPr="00047DA9">
        <w:rPr>
          <w:rFonts w:eastAsiaTheme="minorEastAsia"/>
          <w:i/>
          <w:vertAlign w:val="subscript"/>
        </w:rPr>
        <w:t>i,t</w:t>
      </w:r>
      <w:proofErr w:type="spellEnd"/>
      <w:r w:rsidRPr="00047DA9">
        <w:rPr>
          <w:rFonts w:eastAsiaTheme="minorEastAsia"/>
          <w:vertAlign w:val="subscript"/>
        </w:rPr>
        <w:t xml:space="preserve"> </w:t>
      </w:r>
      <w:r w:rsidRPr="00047DA9">
        <w:rPr>
          <w:rFonts w:eastAsiaTheme="minorEastAsia"/>
        </w:rPr>
        <w:t xml:space="preserve">is multiplied by 2 </w:t>
      </w:r>
      <w:r w:rsidRPr="00047DA9">
        <w:rPr>
          <w:rFonts w:eastAsiaTheme="minorEastAsia"/>
        </w:rPr>
        <w:fldChar w:fldCharType="begin" w:fldLock="1"/>
      </w:r>
      <w:r w:rsidRPr="00047DA9">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w:t>
      </w:r>
      <w:r w:rsidRPr="00047DA9">
        <w:rPr>
          <w:rFonts w:eastAsiaTheme="minorEastAsia"/>
        </w:rPr>
        <w:fldChar w:fldCharType="end"/>
      </w:r>
      <w:r w:rsidRPr="00047DA9">
        <w:rPr>
          <w:rFonts w:eastAsiaTheme="minorEastAsia"/>
        </w:rPr>
        <w:t>:</w:t>
      </w:r>
    </w:p>
    <w:p w14:paraId="7CA5F260" w14:textId="77777777" w:rsidR="0067520E" w:rsidRPr="00047DA9"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6</w:t>
      </w:r>
    </w:p>
    <w:p w14:paraId="05505121" w14:textId="77777777" w:rsidR="0067520E" w:rsidRPr="00047DA9" w:rsidRDefault="0067520E" w:rsidP="002D2032">
      <w:pPr>
        <w:pStyle w:val="Numbered"/>
        <w:keepNext/>
        <w:rPr>
          <w:rFonts w:eastAsiaTheme="minorEastAsia"/>
        </w:rPr>
      </w:pPr>
      <w:r w:rsidRPr="00047DA9">
        <w:rPr>
          <w:rFonts w:eastAsiaTheme="minorEastAsia"/>
          <w:i/>
        </w:rPr>
        <w:t>Mating system is more complex and flexible</w:t>
      </w:r>
      <w:r w:rsidRPr="00047DA9">
        <w:rPr>
          <w:rFonts w:eastAsiaTheme="minorEastAsia"/>
        </w:rPr>
        <w:t xml:space="preserve">. Here, the mating system is explicitly modelled through a mating function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 Legendre 2004; Bessa-Gomes et al. 2010)</w:t>
      </w:r>
      <w:r w:rsidRPr="00047DA9">
        <w:rPr>
          <w:rFonts w:eastAsiaTheme="minorEastAsia"/>
        </w:rPr>
        <w:fldChar w:fldCharType="end"/>
      </w:r>
      <w:r w:rsidRPr="00047DA9">
        <w:rPr>
          <w:rFonts w:eastAsiaTheme="minorEastAsia"/>
        </w:rPr>
        <w:t xml:space="preserve">, where the number of mated females </w:t>
      </w:r>
      <w:r w:rsidRPr="00047DA9">
        <w:rPr>
          <w:rFonts w:eastAsiaTheme="minorEastAsia"/>
          <w:i/>
        </w:rPr>
        <w:t>c</w:t>
      </w:r>
      <w:r w:rsidRPr="00047DA9">
        <w:rPr>
          <w:rFonts w:eastAsiaTheme="minorEastAsia"/>
        </w:rPr>
        <w:t xml:space="preserve"> is given by:</w:t>
      </w:r>
    </w:p>
    <w:p w14:paraId="75450307" w14:textId="77777777" w:rsidR="0067520E" w:rsidRPr="00047DA9"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047DA9">
        <w:rPr>
          <w:lang w:val="en-GB"/>
        </w:rPr>
        <w:tab/>
      </w:r>
      <w:r w:rsidRPr="00047DA9">
        <w:rPr>
          <w:lang w:val="en-GB"/>
        </w:rPr>
        <w:tab/>
        <w:t>eqn. 7</w:t>
      </w:r>
    </w:p>
    <w:p w14:paraId="73920B8A" w14:textId="77777777" w:rsidR="0067520E" w:rsidRPr="00047DA9" w:rsidRDefault="0067520E" w:rsidP="006973CE">
      <w:pPr>
        <w:pStyle w:val="NormalIndent"/>
      </w:pPr>
      <w:r w:rsidRPr="00047DA9">
        <w:t xml:space="preserve">where </w:t>
      </w:r>
      <w:r w:rsidRPr="00047DA9">
        <w:rPr>
          <w:i/>
        </w:rPr>
        <w:t>f</w:t>
      </w:r>
      <w:r w:rsidRPr="00047DA9">
        <w:t xml:space="preserve"> and </w:t>
      </w:r>
      <w:r w:rsidRPr="00047DA9">
        <w:rPr>
          <w:i/>
        </w:rPr>
        <w:t>m</w:t>
      </w:r>
      <w:r w:rsidRPr="00047DA9">
        <w:t xml:space="preserve"> are the numbers of potentially reproductive females and males, respectively, and </w:t>
      </w:r>
      <w:r w:rsidRPr="00047DA9">
        <w:rPr>
          <w:i/>
        </w:rPr>
        <w:t>h</w:t>
      </w:r>
      <w:r w:rsidRPr="00047DA9">
        <w:t xml:space="preserve"> is the maximum harem size, i.e. the maximum number of pair bonds that a male can establish. </w:t>
      </w:r>
      <w:r w:rsidRPr="00047DA9">
        <w:rPr>
          <w:i/>
        </w:rPr>
        <w:t>h</w:t>
      </w:r>
      <w:r w:rsidRPr="00047DA9">
        <w:t xml:space="preserve"> = 1 corresponds to monogamy, 0 &lt; </w:t>
      </w:r>
      <w:r w:rsidRPr="00047DA9">
        <w:rPr>
          <w:i/>
        </w:rPr>
        <w:t>h</w:t>
      </w:r>
      <w:r w:rsidRPr="00047DA9">
        <w:t xml:space="preserve"> &lt; 1 to polyandry and </w:t>
      </w:r>
      <w:r w:rsidRPr="00047DA9">
        <w:rPr>
          <w:i/>
        </w:rPr>
        <w:t>h</w:t>
      </w:r>
      <w:r w:rsidRPr="00047DA9">
        <w:t xml:space="preserve"> &gt; 1 to polygyny.</w:t>
      </w:r>
    </w:p>
    <w:p w14:paraId="44D1B1D5" w14:textId="77777777" w:rsidR="0067520E" w:rsidRPr="00047DA9" w:rsidRDefault="0067520E" w:rsidP="00744E86">
      <w:pPr>
        <w:pStyle w:val="ListParagraph"/>
        <w:keepNext/>
        <w:spacing w:after="120"/>
        <w:rPr>
          <w:rFonts w:cs="Times New Roman"/>
          <w:szCs w:val="24"/>
          <w:lang w:val="en-GB"/>
        </w:rPr>
      </w:pPr>
      <w:r w:rsidRPr="00047DA9">
        <w:rPr>
          <w:rFonts w:cs="Times New Roman"/>
          <w:szCs w:val="24"/>
          <w:lang w:val="en-GB"/>
        </w:rPr>
        <w:t xml:space="preserve">Each potentially reproductive female has a probability of reproducing </w:t>
      </w:r>
      <w:r w:rsidRPr="00047DA9">
        <w:rPr>
          <w:rFonts w:cs="Times New Roman"/>
          <w:i/>
          <w:szCs w:val="24"/>
          <w:lang w:val="en-GB"/>
        </w:rPr>
        <w:t>p</w:t>
      </w:r>
      <w:r w:rsidRPr="00047DA9">
        <w:rPr>
          <w:rFonts w:cs="Times New Roman"/>
          <w:i/>
          <w:szCs w:val="24"/>
          <w:vertAlign w:val="subscript"/>
          <w:lang w:val="en-GB"/>
        </w:rPr>
        <w:t>r</w:t>
      </w:r>
      <w:r w:rsidRPr="00047DA9">
        <w:rPr>
          <w:rFonts w:cs="Times New Roman"/>
          <w:szCs w:val="24"/>
          <w:lang w:val="en-GB"/>
        </w:rPr>
        <w:t xml:space="preserve"> given</w:t>
      </w:r>
      <w:r w:rsidRPr="00047DA9" w:rsidDel="002C6D47">
        <w:rPr>
          <w:rFonts w:cs="Times New Roman"/>
          <w:szCs w:val="24"/>
          <w:lang w:val="en-GB"/>
        </w:rPr>
        <w:t xml:space="preserve"> </w:t>
      </w:r>
      <w:r w:rsidRPr="00047DA9">
        <w:rPr>
          <w:rFonts w:cs="Times New Roman"/>
          <w:szCs w:val="24"/>
          <w:lang w:val="en-GB"/>
        </w:rPr>
        <w:t>by:</w:t>
      </w:r>
    </w:p>
    <w:p w14:paraId="3BA0063B" w14:textId="77777777" w:rsidR="0067520E" w:rsidRPr="00047DA9"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047DA9">
        <w:rPr>
          <w:lang w:val="en-GB"/>
        </w:rPr>
        <w:tab/>
      </w:r>
      <w:r w:rsidR="0067520E" w:rsidRPr="00047DA9">
        <w:rPr>
          <w:lang w:val="en-GB"/>
        </w:rPr>
        <w:tab/>
        <w:t>eqn. 8</w:t>
      </w:r>
    </w:p>
    <w:p w14:paraId="051BD4B6" w14:textId="77777777" w:rsidR="0067520E" w:rsidRPr="00047DA9" w:rsidRDefault="0067520E" w:rsidP="00C57BF9">
      <w:r w:rsidRPr="00047DA9">
        <w:t xml:space="preserve">A Bernoulli trial, </w:t>
      </w:r>
      <w:r w:rsidRPr="00047DA9">
        <w:rPr>
          <w:i/>
        </w:rPr>
        <w:t>Bern</w:t>
      </w:r>
      <w:r w:rsidRPr="00047DA9">
        <w:t>(</w:t>
      </w:r>
      <w:r w:rsidRPr="00047DA9">
        <w:rPr>
          <w:i/>
        </w:rPr>
        <w:t>p</w:t>
      </w:r>
      <w:r w:rsidRPr="00047DA9">
        <w:rPr>
          <w:i/>
          <w:vertAlign w:val="subscript"/>
        </w:rPr>
        <w:t>r</w:t>
      </w:r>
      <w:r w:rsidRPr="00047DA9">
        <w:t>), determines if the female reproduces or not. Hence, the specification of the mating system determines the probability for each female to reproduce. However, no explicit pair bonds are formed, and in the cases where traits inheritance is involved (</w:t>
      </w:r>
      <w:hyperlink w:anchor="_Dispersal_traits,_genetic" w:history="1">
        <w:r w:rsidRPr="00047DA9">
          <w:rPr>
            <w:rStyle w:val="Hyperlink"/>
            <w:szCs w:val="24"/>
          </w:rPr>
          <w:t>see 2.5</w:t>
        </w:r>
      </w:hyperlink>
      <w:r w:rsidRPr="00047DA9">
        <w:t>),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For females that reproduce, the number of offspring is determined through eqn. 5.</w:t>
      </w:r>
      <w:bookmarkStart w:id="37" w:name="_Overlapping_generations_&amp;"/>
      <w:bookmarkEnd w:id="37"/>
    </w:p>
    <w:p w14:paraId="17BC0457" w14:textId="77777777" w:rsidR="0067520E" w:rsidRPr="00047DA9" w:rsidRDefault="0067520E" w:rsidP="009E434A">
      <w:pPr>
        <w:pStyle w:val="Heading3"/>
        <w:numPr>
          <w:ilvl w:val="2"/>
          <w:numId w:val="14"/>
        </w:numPr>
      </w:pPr>
      <w:bookmarkStart w:id="38" w:name="_Toc180771638"/>
      <w:r w:rsidRPr="00047DA9">
        <w:t>Overlapping generations &amp; stage-structure</w:t>
      </w:r>
      <w:bookmarkEnd w:id="38"/>
    </w:p>
    <w:p w14:paraId="22FF3641" w14:textId="77777777" w:rsidR="0067520E" w:rsidRPr="00047DA9" w:rsidRDefault="0067520E" w:rsidP="00C57BF9">
      <w:pPr>
        <w:rPr>
          <w:szCs w:val="24"/>
        </w:rPr>
      </w:pPr>
      <w:r w:rsidRPr="00047DA9">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modellers are used to matrix models and, additionally, the number of parameters is kept to the minimum. It has the further important benefit of helping bridging the gap between analytical models and IBMs, the joint use of which has considerable potential, especially for improving modelling for conservation </w:t>
      </w:r>
      <w:r w:rsidRPr="00047DA9">
        <w:rPr>
          <w:szCs w:val="24"/>
        </w:rPr>
        <w:fldChar w:fldCharType="begin" w:fldLock="1"/>
      </w:r>
      <w:r w:rsidRPr="00047DA9">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047DA9">
        <w:rPr>
          <w:szCs w:val="24"/>
        </w:rPr>
        <w:fldChar w:fldCharType="separate"/>
      </w:r>
      <w:r w:rsidRPr="00047DA9">
        <w:rPr>
          <w:noProof/>
          <w:szCs w:val="24"/>
        </w:rPr>
        <w:t>(Travis et al. 2011)</w:t>
      </w:r>
      <w:r w:rsidRPr="00047DA9">
        <w:rPr>
          <w:szCs w:val="24"/>
        </w:rPr>
        <w:fldChar w:fldCharType="end"/>
      </w:r>
      <w:r w:rsidRPr="00047DA9">
        <w:rPr>
          <w:szCs w:val="24"/>
        </w:rPr>
        <w:t>.</w:t>
      </w:r>
    </w:p>
    <w:p w14:paraId="33D11B61" w14:textId="77777777" w:rsidR="0067520E" w:rsidRPr="00047DA9" w:rsidRDefault="0067520E" w:rsidP="00B35389">
      <w:pPr>
        <w:pStyle w:val="Keepnext"/>
      </w:pPr>
      <w:r w:rsidRPr="00047DA9">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Pr="00047DA9" w:rsidRDefault="0067520E" w:rsidP="009E434A">
      <w:pPr>
        <w:pStyle w:val="Numbered"/>
        <w:numPr>
          <w:ilvl w:val="0"/>
          <w:numId w:val="19"/>
        </w:numPr>
      </w:pPr>
      <w:r w:rsidRPr="00047DA9">
        <w:t>First, it is determined whether a reproductively mature female is a potential reproducer. The user specifies a minimum interval before a female, which has already reproduced, is able to reproduce again. Only those mature females that are either yet to reproduce, or last reproduced more than this number of reproductive seasons previously, are potential breeders.</w:t>
      </w:r>
    </w:p>
    <w:p w14:paraId="37623701" w14:textId="77777777" w:rsidR="0067520E" w:rsidRPr="00047DA9" w:rsidRDefault="0067520E" w:rsidP="006973CE">
      <w:pPr>
        <w:pStyle w:val="Numbered"/>
      </w:pPr>
      <w:r w:rsidRPr="00047DA9">
        <w:t xml:space="preserve">Potential breeders all reproduce with set probability. Note that this probability is different from the probability of reproducing </w:t>
      </w:r>
      <w:r w:rsidRPr="00047DA9">
        <w:rPr>
          <w:i/>
        </w:rPr>
        <w:t>p</w:t>
      </w:r>
      <w:r w:rsidRPr="00047DA9">
        <w:rPr>
          <w:i/>
          <w:vertAlign w:val="subscript"/>
        </w:rPr>
        <w:t>r</w:t>
      </w:r>
      <w:r w:rsidRPr="00047DA9">
        <w:t xml:space="preserve"> given in eqn. 8. The latter will be additionally applied only in the case of more complex modelling of the mating </w:t>
      </w:r>
      <w:proofErr w:type="gramStart"/>
      <w:r w:rsidRPr="00047DA9">
        <w:t>system</w:t>
      </w:r>
      <w:proofErr w:type="gramEnd"/>
      <w:r w:rsidRPr="00047DA9">
        <w:t xml:space="preserve"> and it is determined by the number of reproductive males and females present in the cell/patch.</w:t>
      </w:r>
    </w:p>
    <w:p w14:paraId="4DE4E061" w14:textId="77777777" w:rsidR="0067520E" w:rsidRPr="00047DA9" w:rsidRDefault="0067520E" w:rsidP="00C57BF9">
      <w:pPr>
        <w:rPr>
          <w:szCs w:val="24"/>
        </w:rPr>
      </w:pPr>
      <w:r w:rsidRPr="00047DA9">
        <w:rPr>
          <w:szCs w:val="24"/>
        </w:rPr>
        <w:t>For example, if every female invariably reproduces every season, the probability of reproduction will be 1.0 and the reproduction interval 0. Alternatively, every female can have a probability of reproducing &lt;1.0,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Pr="00047DA9" w:rsidRDefault="0067520E" w:rsidP="00C57BF9">
      <w:pPr>
        <w:rPr>
          <w:szCs w:val="24"/>
        </w:rPr>
      </w:pPr>
      <w:r w:rsidRPr="00047DA9">
        <w:rPr>
          <w:szCs w:val="24"/>
        </w:rPr>
        <w:t>Setting the number of reproductive seasons per year to 1 does not necessarily mean that all reproductive females are reproducing once every year. For example, let’s imagine a hypothetical species where females can reproduce only once every three years. In this case, we would set the number of seasons between subsequent reproductions to 2 and the probability of reproducing either to 1 (every three years the individual deterministically reproduces) or to less than one (after a gap of two reproductive seasons, a female has a certain probability of reproducing that is applied each reproductive season until she reproduces again, at which point she has two seasons in which she has zero probability of reproducing). Therefore, every year each female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will result. Note that as RangeShifter is currently implemented, reproductive attempts that result in zero offspring still count in terms of an individual having to wait for the chance to reproduce again.</w:t>
      </w:r>
    </w:p>
    <w:p w14:paraId="456717D8"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1F0A9B07" w14:textId="77777777" w:rsidR="0067520E" w:rsidRPr="00047DA9" w:rsidRDefault="0067520E" w:rsidP="00C57BF9">
      <w:pPr>
        <w:rPr>
          <w:szCs w:val="24"/>
        </w:rPr>
      </w:pPr>
      <w:r w:rsidRPr="00047DA9">
        <w:rPr>
          <w:szCs w:val="24"/>
        </w:rPr>
        <w:t xml:space="preserve">As for the non-stage-structured models, these are provided for asexual species or for sexual species where it is assumed that only females determine the population dynamics and there are always enough males to fertilize all the females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(Figure 2.6).</w:t>
      </w:r>
    </w:p>
    <w:p w14:paraId="74EA220C" w14:textId="77777777" w:rsidR="0067520E" w:rsidRPr="00047DA9" w:rsidRDefault="0067520E" w:rsidP="00C57BF9">
      <w:pPr>
        <w:pStyle w:val="Figure"/>
        <w:rPr>
          <w:rFonts w:cs="Times New Roman"/>
        </w:rPr>
      </w:pPr>
      <w:r w:rsidRPr="00047DA9">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047DA9" w:rsidRDefault="0067520E" w:rsidP="00C57BF9">
      <w:pPr>
        <w:pStyle w:val="Figheading"/>
      </w:pPr>
      <w:r w:rsidRPr="00047DA9">
        <w:rPr>
          <w:b/>
        </w:rPr>
        <w:t>Figure 2.6.</w:t>
      </w:r>
      <w:r w:rsidRPr="00047DA9">
        <w:t xml:space="preserve"> Example of a two stage model and corresponding transition matrix </w:t>
      </w:r>
      <w:r w:rsidRPr="00047DA9">
        <w:rPr>
          <w:i/>
        </w:rPr>
        <w:t>A</w:t>
      </w:r>
      <w:r w:rsidRPr="00047DA9">
        <w:t xml:space="preserve"> (re-drawn from </w:t>
      </w:r>
      <w:r w:rsidRPr="00047DA9">
        <w:fldChar w:fldCharType="begin" w:fldLock="1"/>
      </w:r>
      <w:r w:rsidRPr="00047DA9">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047DA9">
        <w:fldChar w:fldCharType="separate"/>
      </w:r>
      <w:r w:rsidRPr="00047DA9">
        <w:rPr>
          <w:noProof/>
        </w:rPr>
        <w:t>Neubert &amp; Caswell, 2000)</w:t>
      </w:r>
      <w:r w:rsidRPr="00047DA9">
        <w:fldChar w:fldCharType="end"/>
      </w:r>
      <w:r w:rsidRPr="00047DA9">
        <w:t xml:space="preserve">. </w:t>
      </w:r>
      <w:r w:rsidRPr="00047DA9">
        <w:rPr>
          <w:i/>
        </w:rPr>
        <w:t>n1</w:t>
      </w:r>
      <w:r w:rsidRPr="00047DA9">
        <w:t xml:space="preserve"> and </w:t>
      </w:r>
      <w:r w:rsidRPr="00047DA9">
        <w:rPr>
          <w:i/>
        </w:rPr>
        <w:t>n2</w:t>
      </w:r>
      <w:r w:rsidRPr="00047DA9">
        <w:t xml:space="preserve"> are the number of individuals in the two stages (e.g., immatures and adults), </w:t>
      </w:r>
      <w:r w:rsidRPr="00047DA9">
        <w:rPr>
          <w:i/>
        </w:rPr>
        <w:t>γ</w:t>
      </w:r>
      <w:r w:rsidRPr="00047DA9">
        <w:t xml:space="preserve"> is the probability of developing from stage 1 to stage 2, </w:t>
      </w:r>
      <w:r w:rsidRPr="00047DA9">
        <w:rPr>
          <w:i/>
        </w:rPr>
        <w:t>σ1</w:t>
      </w:r>
      <w:r w:rsidRPr="00047DA9">
        <w:t xml:space="preserve"> and </w:t>
      </w:r>
      <w:r w:rsidRPr="00047DA9">
        <w:rPr>
          <w:i/>
        </w:rPr>
        <w:t>σ2</w:t>
      </w:r>
      <w:r w:rsidRPr="00047DA9">
        <w:t xml:space="preserve"> are the survival probabilities of the two stages and </w:t>
      </w:r>
      <w:r w:rsidRPr="00047DA9">
        <w:rPr>
          <w:i/>
        </w:rPr>
        <w:t>ϕ</w:t>
      </w:r>
      <w:r w:rsidRPr="00047DA9">
        <w:t xml:space="preserve"> is the fecundity of stage 2. In a female-only model,</w:t>
      </w:r>
      <w:r w:rsidRPr="00047DA9">
        <w:br/>
        <w:t xml:space="preserve"> ϕ represents the number of female offspring per female.</w:t>
      </w:r>
    </w:p>
    <w:p w14:paraId="26491908" w14:textId="77777777" w:rsidR="0067520E" w:rsidRPr="00047DA9" w:rsidRDefault="0067520E" w:rsidP="00B35389">
      <w:pPr>
        <w:pStyle w:val="Keepnext"/>
      </w:pPr>
      <w:r w:rsidRPr="00047DA9">
        <w:t xml:space="preserve">A common mistake in building a transition matrix is made when offspring produced at year </w:t>
      </w:r>
      <w:proofErr w:type="spellStart"/>
      <w:r w:rsidRPr="00047DA9">
        <w:rPr>
          <w:i/>
        </w:rPr>
        <w:t>t</w:t>
      </w:r>
      <w:proofErr w:type="spellEnd"/>
      <w:r w:rsidRPr="00047DA9">
        <w:t xml:space="preserve"> develop to the next stage in the same year </w:t>
      </w:r>
      <w:r w:rsidRPr="00047DA9">
        <w:fldChar w:fldCharType="begin" w:fldLock="1"/>
      </w:r>
      <w:r w:rsidRPr="00047DA9">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047DA9">
        <w:fldChar w:fldCharType="separate"/>
      </w:r>
      <w:r w:rsidRPr="00047DA9">
        <w:rPr>
          <w:noProof/>
        </w:rPr>
        <w:t>(Caswell 2001: pp 60-62)</w:t>
      </w:r>
      <w:r w:rsidRPr="00047DA9">
        <w:fldChar w:fldCharType="end"/>
      </w:r>
      <w:r w:rsidRPr="00047DA9">
        <w:t xml:space="preserve">. To avoid this problem without losing the offspring stage, and hence the chance for simulating post-natal dispersal, we require an additional explicit juvenile stage (stage 0). Juveniles </w:t>
      </w:r>
      <w:proofErr w:type="gramStart"/>
      <w:r w:rsidRPr="00047DA9">
        <w:t>have to</w:t>
      </w:r>
      <w:proofErr w:type="gramEnd"/>
      <w:r w:rsidRPr="00047DA9">
        <w:t xml:space="preserve"> develop to stage 1 in the same year they are born. It is important to note that juvenile mortality can be accounted for in two ways. Either it is included in adult fecundity </w:t>
      </w:r>
      <w:r w:rsidRPr="00047DA9">
        <w:rPr>
          <w:i/>
        </w:rPr>
        <w:t>ϕ</w:t>
      </w:r>
      <w:r w:rsidRPr="00047DA9">
        <w:t xml:space="preserve"> (by appropriately reducing its value), and </w:t>
      </w:r>
      <w:r w:rsidRPr="00047DA9">
        <w:rPr>
          <w:i/>
        </w:rPr>
        <w:t>σ</w:t>
      </w:r>
      <w:r w:rsidRPr="00047DA9">
        <w:rPr>
          <w:i/>
          <w:vertAlign w:val="subscript"/>
        </w:rPr>
        <w:t>0</w:t>
      </w:r>
      <w:r w:rsidRPr="00047DA9">
        <w:rPr>
          <w:i/>
        </w:rPr>
        <w:t>γ</w:t>
      </w:r>
      <w:r w:rsidRPr="00047DA9">
        <w:rPr>
          <w:i/>
          <w:vertAlign w:val="subscript"/>
        </w:rPr>
        <w:t>0-1</w:t>
      </w:r>
      <w:r w:rsidRPr="00047DA9">
        <w:t xml:space="preserve"> is equal to 1.0. This is how it is typically accounted for in matrix models. Or, alternatively, </w:t>
      </w:r>
      <w:r w:rsidRPr="00047DA9">
        <w:rPr>
          <w:i/>
        </w:rPr>
        <w:t>ϕ</w:t>
      </w:r>
      <w:r w:rsidRPr="00047DA9">
        <w:t xml:space="preserve"> is equal to the true maximum fecundity and </w:t>
      </w:r>
      <w:r w:rsidRPr="00047DA9">
        <w:rPr>
          <w:i/>
        </w:rPr>
        <w:t>σ</w:t>
      </w:r>
      <w:r w:rsidRPr="00047DA9">
        <w:rPr>
          <w:i/>
          <w:vertAlign w:val="subscript"/>
        </w:rPr>
        <w:t>0</w:t>
      </w:r>
      <w:r w:rsidRPr="00047DA9">
        <w:rPr>
          <w:i/>
        </w:rPr>
        <w:t>γ</w:t>
      </w:r>
      <w:r w:rsidRPr="00047DA9">
        <w:rPr>
          <w:i/>
          <w:vertAlign w:val="subscript"/>
        </w:rPr>
        <w:t>0-1</w:t>
      </w:r>
      <w:r w:rsidRPr="00047DA9">
        <w:t xml:space="preserve"> is less than 1.0. Only the first approach allows straightforward direct comparison with standard analytical matrix models. In RangeShifter, the matrix </w:t>
      </w:r>
      <w:r w:rsidRPr="00047DA9">
        <w:rPr>
          <w:i/>
        </w:rPr>
        <w:t>A</w:t>
      </w:r>
      <w:r w:rsidRPr="00047DA9">
        <w:t xml:space="preserve"> in Figure 2.6 becomes:</w:t>
      </w:r>
    </w:p>
    <w:p w14:paraId="5D520233" w14:textId="77777777" w:rsidR="0067520E" w:rsidRPr="00047DA9" w:rsidRDefault="0067520E" w:rsidP="00C57BF9">
      <w:pPr>
        <w:pStyle w:val="Diagram"/>
        <w:rPr>
          <w:rFonts w:cs="Times New Roman"/>
        </w:rPr>
      </w:pPr>
      <w:r w:rsidRPr="00047DA9">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047DA9" w:rsidRDefault="0067520E" w:rsidP="00B35389">
      <w:pPr>
        <w:pStyle w:val="Keepnext"/>
      </w:pPr>
      <w:r w:rsidRPr="00047DA9">
        <w:t>A major difference between projection matrices and our individual-based model is that in the first, the three processes of reproduction, survival and development happen simultaneously while, in the second, they are explicitly modelled in sequence. The sequence of these events and the time of the dispersal phase in relation to them can change the actual dynamics and density-dependencies in both population growth and dispersal. At the beginning of each year, reproduction is always the first process to be modelled. After reproduction there are three choices:</w:t>
      </w:r>
    </w:p>
    <w:p w14:paraId="4CEFEADE" w14:textId="77777777" w:rsidR="0067520E" w:rsidRPr="00047DA9" w:rsidRDefault="0067520E" w:rsidP="009E434A">
      <w:pPr>
        <w:pStyle w:val="Numbered"/>
        <w:numPr>
          <w:ilvl w:val="0"/>
          <w:numId w:val="20"/>
        </w:numPr>
      </w:pPr>
      <w:r w:rsidRPr="00047DA9">
        <w:t>Survival and development of all the stages (apart from stage 0) which occur simultaneously with reproduction; dispersal; survival and development of stage 0; aging; end of the year.</w:t>
      </w:r>
    </w:p>
    <w:p w14:paraId="2B1236F8" w14:textId="77777777" w:rsidR="0067520E" w:rsidRPr="00047DA9" w:rsidRDefault="0067520E" w:rsidP="006973CE">
      <w:pPr>
        <w:pStyle w:val="Numbered"/>
      </w:pPr>
      <w:r w:rsidRPr="00047DA9">
        <w:t>Dispersal; survival and successive development of all the stages; aging; end of the year.</w:t>
      </w:r>
    </w:p>
    <w:p w14:paraId="74D38648" w14:textId="77777777" w:rsidR="0067520E" w:rsidRPr="00047DA9" w:rsidRDefault="0067520E" w:rsidP="006973CE">
      <w:pPr>
        <w:pStyle w:val="Numbered"/>
      </w:pPr>
      <w:r w:rsidRPr="00047DA9">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Pr="00047DA9" w:rsidRDefault="0067520E" w:rsidP="00C57BF9">
      <w:pPr>
        <w:rPr>
          <w:szCs w:val="24"/>
        </w:rPr>
      </w:pPr>
      <w:r w:rsidRPr="00047DA9">
        <w:rPr>
          <w:szCs w:val="24"/>
        </w:rPr>
        <w:t>Option 1 gives results that are comparable with the analytical solution of the matrix (see Boxes 1, 2 and 3). The choice will depend on the biology of the species. If the main mortality happens overwinter, option 2 might be more appropriate.</w:t>
      </w:r>
    </w:p>
    <w:p w14:paraId="575E82F2" w14:textId="77777777" w:rsidR="0067520E" w:rsidRPr="00047DA9" w:rsidRDefault="0067520E" w:rsidP="00C57BF9">
      <w:pPr>
        <w:rPr>
          <w:szCs w:val="24"/>
        </w:rPr>
      </w:pPr>
      <w:r w:rsidRPr="00047DA9">
        <w:rPr>
          <w:szCs w:val="24"/>
        </w:rPr>
        <w:lastRenderedPageBreak/>
        <w:t xml:space="preserve">The parameters in the matrix are used in a stochastic way at the individual level. Hence, each female at stage </w:t>
      </w:r>
      <w:r w:rsidRPr="00047DA9">
        <w:rPr>
          <w:i/>
          <w:szCs w:val="24"/>
        </w:rPr>
        <w:t>s,</w:t>
      </w:r>
      <w:r w:rsidRPr="00047DA9">
        <w:rPr>
          <w:szCs w:val="24"/>
        </w:rPr>
        <w:t xml:space="preserve"> if it reproduces, produces </w:t>
      </w:r>
      <w:proofErr w:type="gramStart"/>
      <w:r w:rsidRPr="00047DA9">
        <w:rPr>
          <w:szCs w:val="24"/>
        </w:rPr>
        <w:t>a number of</w:t>
      </w:r>
      <w:proofErr w:type="gramEnd"/>
      <w:r w:rsidRPr="00047DA9">
        <w:rPr>
          <w:szCs w:val="24"/>
        </w:rPr>
        <w:t xml:space="preserve"> offspring given by </w:t>
      </w:r>
      <w:r w:rsidRPr="00047DA9">
        <w:rPr>
          <w:i/>
          <w:szCs w:val="24"/>
        </w:rPr>
        <w:t>Poisson</w:t>
      </w:r>
      <w:r w:rsidRPr="00047DA9">
        <w:rPr>
          <w:szCs w:val="24"/>
        </w:rPr>
        <w:t>(</w:t>
      </w:r>
      <w:proofErr w:type="spellStart"/>
      <w:r w:rsidRPr="00047DA9">
        <w:rPr>
          <w:i/>
          <w:szCs w:val="24"/>
        </w:rPr>
        <w:t>ϕ</w:t>
      </w:r>
      <w:r w:rsidRPr="00047DA9">
        <w:rPr>
          <w:i/>
          <w:szCs w:val="24"/>
          <w:vertAlign w:val="subscript"/>
        </w:rPr>
        <w:t>s</w:t>
      </w:r>
      <w:proofErr w:type="spellEnd"/>
      <w:r w:rsidRPr="00047DA9">
        <w:rPr>
          <w:szCs w:val="24"/>
        </w:rPr>
        <w:t xml:space="preserve">), while Bernoulli trials </w:t>
      </w:r>
      <w:r w:rsidRPr="00047DA9">
        <w:rPr>
          <w:i/>
          <w:szCs w:val="24"/>
        </w:rPr>
        <w:t>Bern</w:t>
      </w:r>
      <w:r w:rsidRPr="00047DA9">
        <w:rPr>
          <w:szCs w:val="24"/>
        </w:rPr>
        <w:t>(</w:t>
      </w:r>
      <w:proofErr w:type="spellStart"/>
      <w:r w:rsidRPr="00047DA9">
        <w:rPr>
          <w:i/>
          <w:szCs w:val="24"/>
        </w:rPr>
        <w:t>σ</w:t>
      </w:r>
      <w:r w:rsidRPr="00047DA9">
        <w:rPr>
          <w:i/>
          <w:szCs w:val="24"/>
          <w:vertAlign w:val="subscript"/>
        </w:rPr>
        <w:t>s</w:t>
      </w:r>
      <w:proofErr w:type="spellEnd"/>
      <w:r w:rsidRPr="00047DA9">
        <w:rPr>
          <w:szCs w:val="24"/>
        </w:rPr>
        <w:t xml:space="preserve">) and </w:t>
      </w:r>
      <w:r w:rsidRPr="00047DA9">
        <w:rPr>
          <w:i/>
          <w:szCs w:val="24"/>
        </w:rPr>
        <w:t>Bern</w:t>
      </w:r>
      <w:r w:rsidRPr="00047DA9">
        <w:rPr>
          <w:szCs w:val="24"/>
        </w:rPr>
        <w:t>(</w:t>
      </w:r>
      <w:proofErr w:type="spellStart"/>
      <w:r w:rsidRPr="00047DA9">
        <w:rPr>
          <w:i/>
          <w:szCs w:val="24"/>
        </w:rPr>
        <w:t>γ</w:t>
      </w:r>
      <w:r w:rsidRPr="00047DA9">
        <w:rPr>
          <w:i/>
          <w:szCs w:val="24"/>
          <w:vertAlign w:val="subscript"/>
        </w:rPr>
        <w:t>s</w:t>
      </w:r>
      <w:proofErr w:type="spellEnd"/>
      <w:r w:rsidRPr="00047DA9">
        <w:rPr>
          <w:szCs w:val="24"/>
        </w:rPr>
        <w:t>) determine if that individual/female survives or not and if it survives, if it develops to the next stage or not.</w:t>
      </w:r>
    </w:p>
    <w:p w14:paraId="5FD26264" w14:textId="77777777" w:rsidR="0067520E" w:rsidRPr="00047DA9" w:rsidRDefault="0067520E" w:rsidP="00C57BF9">
      <w:pPr>
        <w:pStyle w:val="Heading4"/>
      </w:pPr>
      <w:r w:rsidRPr="00047DA9">
        <w:t>Sexual models</w:t>
      </w:r>
    </w:p>
    <w:p w14:paraId="2515866C" w14:textId="77777777" w:rsidR="0067520E" w:rsidRPr="00047DA9" w:rsidRDefault="0067520E" w:rsidP="00B35389">
      <w:pPr>
        <w:pStyle w:val="Keepnext"/>
        <w:rPr>
          <w:rFonts w:eastAsiaTheme="minorEastAsia"/>
        </w:rPr>
      </w:pPr>
      <w:r w:rsidRPr="00047DA9">
        <w:rPr>
          <w:rFonts w:eastAsiaTheme="minorEastAsia"/>
        </w:rPr>
        <w:t>Using stage-structured models in RangeShifter it is possible to consider sexes either implicitly or explicitly.</w:t>
      </w:r>
    </w:p>
    <w:p w14:paraId="45D2ACE2" w14:textId="77777777" w:rsidR="0067520E" w:rsidRPr="00047DA9" w:rsidRDefault="0067520E" w:rsidP="009E434A">
      <w:pPr>
        <w:pStyle w:val="Numbered"/>
        <w:numPr>
          <w:ilvl w:val="0"/>
          <w:numId w:val="21"/>
        </w:numPr>
        <w:rPr>
          <w:rFonts w:eastAsiaTheme="minorEastAsia"/>
        </w:rPr>
      </w:pPr>
      <w:r w:rsidRPr="00047DA9">
        <w:rPr>
          <w:rFonts w:eastAsiaTheme="minorEastAsia"/>
          <w:i/>
        </w:rPr>
        <w:t>Mating system is simplest form of mate limitation</w:t>
      </w:r>
      <w:r w:rsidRPr="00047DA9" w:rsidDel="00517DD4">
        <w:rPr>
          <w:rFonts w:eastAsiaTheme="minorEastAsia"/>
          <w:i/>
        </w:rPr>
        <w:t xml:space="preserve"> </w:t>
      </w:r>
      <w:r w:rsidRPr="00047DA9">
        <w:rPr>
          <w:rFonts w:eastAsiaTheme="minorEastAsia"/>
          <w:i/>
        </w:rPr>
        <w:t xml:space="preserve">&amp; demographic parameters are not </w:t>
      </w:r>
      <w:proofErr w:type="gramStart"/>
      <w:r w:rsidRPr="00047DA9">
        <w:rPr>
          <w:rFonts w:eastAsiaTheme="minorEastAsia"/>
          <w:i/>
        </w:rPr>
        <w:t>sex-specific</w:t>
      </w:r>
      <w:proofErr w:type="gramEnd"/>
      <w:r w:rsidRPr="00047DA9">
        <w:rPr>
          <w:rFonts w:eastAsiaTheme="minorEastAsia"/>
          <w:i/>
        </w:rPr>
        <w:t>.</w:t>
      </w:r>
      <w:r w:rsidRPr="00047DA9">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047DA9">
        <w:rPr>
          <w:rFonts w:eastAsiaTheme="minorEastAsia"/>
          <w:i/>
        </w:rPr>
        <w:t>ϕ</w:t>
      </w:r>
      <w:r w:rsidRPr="00047DA9">
        <w:rPr>
          <w:rFonts w:eastAsiaTheme="minorEastAsia"/>
        </w:rPr>
        <w:t xml:space="preserve"> refers to the number of offspring (males and females) per female.</w:t>
      </w:r>
    </w:p>
    <w:p w14:paraId="3E3F372A" w14:textId="77777777" w:rsidR="0067520E" w:rsidRPr="00047DA9" w:rsidRDefault="0067520E" w:rsidP="002D2032">
      <w:pPr>
        <w:pStyle w:val="Numbered"/>
        <w:keepNext/>
        <w:rPr>
          <w:rFonts w:eastAsiaTheme="minorEastAsia"/>
        </w:rPr>
      </w:pPr>
      <w:r w:rsidRPr="00047DA9">
        <w:rPr>
          <w:rFonts w:eastAsiaTheme="minorEastAsia"/>
          <w:i/>
        </w:rPr>
        <w:t xml:space="preserve">Mating system is flexible &amp; demographic parameters are </w:t>
      </w:r>
      <w:proofErr w:type="gramStart"/>
      <w:r w:rsidRPr="00047DA9">
        <w:rPr>
          <w:rFonts w:eastAsiaTheme="minorEastAsia"/>
          <w:i/>
        </w:rPr>
        <w:t>sex-specific</w:t>
      </w:r>
      <w:proofErr w:type="gramEnd"/>
      <w:r w:rsidRPr="00047DA9">
        <w:rPr>
          <w:rFonts w:eastAsiaTheme="minorEastAsia"/>
          <w:i/>
        </w:rPr>
        <w:t xml:space="preserve">. </w:t>
      </w:r>
      <w:r w:rsidRPr="00047DA9">
        <w:rPr>
          <w:rFonts w:eastAsiaTheme="minorEastAsia"/>
        </w:rPr>
        <w:t>As for the non-stage-structured models (</w:t>
      </w:r>
      <w:hyperlink w:anchor="_Non-overlapping_generations_&amp;" w:history="1">
        <w:r w:rsidRPr="00047DA9">
          <w:rPr>
            <w:rStyle w:val="Hyperlink"/>
            <w:rFonts w:eastAsiaTheme="minorEastAsia"/>
            <w:szCs w:val="24"/>
          </w:rPr>
          <w:t>see 2.4.2</w:t>
        </w:r>
      </w:hyperlink>
      <w:r w:rsidRPr="00047DA9">
        <w:rPr>
          <w:rFonts w:eastAsiaTheme="minorEastAsia"/>
        </w:rPr>
        <w:t xml:space="preserve">), the mating system is explicitly modelled and a female’s probability of reproducing is given by eqns. 7 and 8. Additionally, the demographic parameters are sex-dependent. The example two-stage matrix (Figure 2.6) is modified as follows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&amp; Weeks 1986; Lindström &amp; Kokko 1998)</w:t>
      </w:r>
      <w:r w:rsidRPr="00047DA9">
        <w:rPr>
          <w:rFonts w:eastAsiaTheme="minorEastAsia"/>
        </w:rPr>
        <w:fldChar w:fldCharType="end"/>
      </w:r>
      <w:r w:rsidRPr="00047DA9">
        <w:rPr>
          <w:rFonts w:eastAsiaTheme="minorEastAsia"/>
        </w:rPr>
        <w:t>:</w:t>
      </w:r>
    </w:p>
    <w:p w14:paraId="1A3410AA" w14:textId="77777777" w:rsidR="0067520E" w:rsidRPr="00047DA9" w:rsidRDefault="0067520E" w:rsidP="00C57BF9">
      <w:pPr>
        <w:pStyle w:val="Diagram"/>
        <w:rPr>
          <w:rFonts w:eastAsiaTheme="minorEastAsia" w:cs="Times New Roman"/>
        </w:rPr>
      </w:pPr>
      <w:r w:rsidRPr="00047DA9">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047DA9" w:rsidRDefault="0067520E" w:rsidP="00C57BF9">
      <w:pPr>
        <w:pStyle w:val="ListParagraph"/>
        <w:rPr>
          <w:rFonts w:eastAsiaTheme="minorEastAsia" w:cs="Times New Roman"/>
          <w:szCs w:val="24"/>
          <w:lang w:val="en-GB"/>
        </w:rPr>
      </w:pPr>
      <w:proofErr w:type="spellStart"/>
      <w:r w:rsidRPr="00047DA9">
        <w:rPr>
          <w:rFonts w:cs="Times New Roman"/>
          <w:i/>
          <w:szCs w:val="24"/>
          <w:lang w:val="en-GB"/>
        </w:rPr>
        <w:t>γ</w:t>
      </w:r>
      <w:r w:rsidRPr="00047DA9">
        <w:rPr>
          <w:rFonts w:cs="Times New Roman"/>
          <w:i/>
          <w:szCs w:val="24"/>
          <w:vertAlign w:val="subscript"/>
          <w:lang w:val="en-GB"/>
        </w:rPr>
        <w:t>m</w:t>
      </w:r>
      <w:proofErr w:type="spellEnd"/>
      <w:r w:rsidRPr="00047DA9">
        <w:rPr>
          <w:rFonts w:cs="Times New Roman"/>
          <w:szCs w:val="24"/>
          <w:lang w:val="en-GB"/>
        </w:rPr>
        <w:t xml:space="preserve"> and </w:t>
      </w:r>
      <w:proofErr w:type="spellStart"/>
      <w:r w:rsidRPr="00047DA9">
        <w:rPr>
          <w:rFonts w:cs="Times New Roman"/>
          <w:i/>
          <w:szCs w:val="24"/>
          <w:lang w:val="en-GB"/>
        </w:rPr>
        <w:t>γ</w:t>
      </w:r>
      <w:r w:rsidRPr="00047DA9">
        <w:rPr>
          <w:rFonts w:cs="Times New Roman"/>
          <w:i/>
          <w:szCs w:val="24"/>
          <w:vertAlign w:val="subscript"/>
          <w:lang w:val="en-GB"/>
        </w:rPr>
        <w:t>f</w:t>
      </w:r>
      <w:proofErr w:type="spellEnd"/>
      <w:r w:rsidRPr="00047DA9">
        <w:rPr>
          <w:rFonts w:cs="Times New Roman"/>
          <w:szCs w:val="24"/>
          <w:lang w:val="en-GB"/>
        </w:rPr>
        <w:t xml:space="preserve"> are the probability of developing from stage 1 to stage 2 of males and females respectively, </w:t>
      </w:r>
      <w:r w:rsidRPr="00047DA9">
        <w:rPr>
          <w:rFonts w:cs="Times New Roman"/>
          <w:i/>
          <w:szCs w:val="24"/>
          <w:lang w:val="en-GB"/>
        </w:rPr>
        <w:t>σ</w:t>
      </w:r>
      <w:r w:rsidRPr="00047DA9">
        <w:rPr>
          <w:rFonts w:cs="Times New Roman"/>
          <w:i/>
          <w:szCs w:val="24"/>
          <w:vertAlign w:val="subscript"/>
          <w:lang w:val="en-GB"/>
        </w:rPr>
        <w:t>1m</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1f</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2m</w:t>
      </w:r>
      <w:r w:rsidRPr="00047DA9">
        <w:rPr>
          <w:rFonts w:cs="Times New Roman"/>
          <w:szCs w:val="24"/>
          <w:lang w:val="en-GB"/>
        </w:rPr>
        <w:t xml:space="preserve"> and </w:t>
      </w:r>
      <w:r w:rsidRPr="00047DA9">
        <w:rPr>
          <w:rFonts w:cs="Times New Roman"/>
          <w:i/>
          <w:szCs w:val="24"/>
          <w:lang w:val="en-GB"/>
        </w:rPr>
        <w:t>σ</w:t>
      </w:r>
      <w:r w:rsidRPr="00047DA9">
        <w:rPr>
          <w:rFonts w:cs="Times New Roman"/>
          <w:i/>
          <w:szCs w:val="24"/>
          <w:vertAlign w:val="subscript"/>
          <w:lang w:val="en-GB"/>
        </w:rPr>
        <w:t>2f</w:t>
      </w:r>
      <w:r w:rsidRPr="00047DA9">
        <w:rPr>
          <w:rFonts w:cs="Times New Roman"/>
          <w:szCs w:val="24"/>
          <w:lang w:val="en-GB"/>
        </w:rPr>
        <w:t xml:space="preserve"> are the two sexes’ survival probabilities at each stage and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are their fecundities.</w:t>
      </w:r>
      <w:r w:rsidRPr="00047DA9">
        <w:rPr>
          <w:rFonts w:eastAsiaTheme="minorEastAsia" w:cs="Times New Roman"/>
          <w:szCs w:val="24"/>
          <w:lang w:val="en-GB"/>
        </w:rPr>
        <w:t xml:space="preserve"> In the classical matrix modelling framework,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w:t>
      </w:r>
      <w:r w:rsidRPr="00047DA9">
        <w:rPr>
          <w:rFonts w:eastAsiaTheme="minorEastAsia" w:cs="Times New Roman"/>
          <w:szCs w:val="24"/>
          <w:lang w:val="en-GB"/>
        </w:rPr>
        <w:t xml:space="preserve">are derived from a birth function, which takes into account the number of males and females, the harem size and the clutch size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(Caswell &amp; Weeks 1986; Caswell 2001)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In RangeShifter, the mating and the birth processes are modelled explicitly and separately in an individual-based manner; therefore, the fecundity parameter utilized is the same as in the </w:t>
      </w:r>
      <w:proofErr w:type="gramStart"/>
      <w:r w:rsidRPr="00047DA9">
        <w:rPr>
          <w:rFonts w:eastAsiaTheme="minorEastAsia" w:cs="Times New Roman"/>
          <w:szCs w:val="24"/>
          <w:lang w:val="en-GB"/>
        </w:rPr>
        <w:t>non sex</w:t>
      </w:r>
      <w:proofErr w:type="gramEnd"/>
      <w:r w:rsidRPr="00047DA9">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sidRPr="00047DA9">
          <w:rPr>
            <w:rStyle w:val="Hyperlink"/>
            <w:rFonts w:eastAsiaTheme="minorEastAsia" w:cs="Times New Roman"/>
            <w:szCs w:val="24"/>
            <w:lang w:val="en-GB"/>
          </w:rPr>
          <w:t>section 3.2.6</w:t>
        </w:r>
      </w:hyperlink>
      <w:r w:rsidRPr="00047DA9">
        <w:rPr>
          <w:rFonts w:eastAsiaTheme="minorEastAsia" w:cs="Times New Roman"/>
          <w:szCs w:val="24"/>
          <w:lang w:val="en-GB"/>
        </w:rPr>
        <w:t xml:space="preserve"> for details on how to compile the sex-specific transition matrix).</w:t>
      </w:r>
    </w:p>
    <w:p w14:paraId="17720007" w14:textId="77777777" w:rsidR="0067520E" w:rsidRPr="00047DA9" w:rsidRDefault="0067520E" w:rsidP="00B35389">
      <w:pPr>
        <w:pStyle w:val="Keepnext"/>
        <w:rPr>
          <w:rFonts w:eastAsiaTheme="minorEastAsia"/>
        </w:rPr>
      </w:pPr>
      <w:r w:rsidRPr="00047DA9">
        <w:rPr>
          <w:rFonts w:eastAsiaTheme="minorEastAsia"/>
        </w:rPr>
        <w:t xml:space="preserve">As for the asexual model, we </w:t>
      </w:r>
      <w:proofErr w:type="gramStart"/>
      <w:r w:rsidRPr="00047DA9">
        <w:rPr>
          <w:rFonts w:eastAsiaTheme="minorEastAsia"/>
        </w:rPr>
        <w:t>have to</w:t>
      </w:r>
      <w:proofErr w:type="gramEnd"/>
      <w:r w:rsidRPr="00047DA9">
        <w:rPr>
          <w:rFonts w:eastAsiaTheme="minorEastAsia"/>
        </w:rPr>
        <w:t xml:space="preserve"> add an explicit juvenile stage to the matrix. The above matrix </w:t>
      </w:r>
      <w:r w:rsidRPr="00047DA9">
        <w:rPr>
          <w:rFonts w:eastAsiaTheme="minorEastAsia"/>
          <w:i/>
        </w:rPr>
        <w:t>A</w:t>
      </w:r>
      <w:r w:rsidRPr="00047DA9">
        <w:rPr>
          <w:rFonts w:eastAsiaTheme="minorEastAsia"/>
        </w:rPr>
        <w:t xml:space="preserve"> becomes:</w:t>
      </w:r>
    </w:p>
    <w:p w14:paraId="0B77DA52" w14:textId="77777777" w:rsidR="0067520E" w:rsidRPr="00047DA9" w:rsidRDefault="0067520E" w:rsidP="00C57BF9">
      <w:pPr>
        <w:pStyle w:val="Diagram"/>
      </w:pPr>
      <w:r w:rsidRPr="00047DA9">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047DA9" w:rsidRDefault="0067520E" w:rsidP="00C57BF9">
      <w:pPr>
        <w:pStyle w:val="Heading4"/>
      </w:pPr>
      <w:bookmarkStart w:id="39" w:name="_Density-dependence"/>
      <w:bookmarkStart w:id="40" w:name="_Density_dependence"/>
      <w:bookmarkEnd w:id="39"/>
      <w:bookmarkEnd w:id="40"/>
      <w:r w:rsidRPr="00047DA9">
        <w:lastRenderedPageBreak/>
        <w:t>Density dependence</w:t>
      </w:r>
    </w:p>
    <w:p w14:paraId="4EE4316C" w14:textId="77777777" w:rsidR="0067520E" w:rsidRPr="00047DA9" w:rsidRDefault="0067520E" w:rsidP="00C57BF9">
      <w:pPr>
        <w:contextualSpacing/>
        <w:rPr>
          <w:szCs w:val="24"/>
        </w:rPr>
      </w:pPr>
      <w:r w:rsidRPr="00047DA9">
        <w:rPr>
          <w:szCs w:val="24"/>
        </w:rPr>
        <w:t>Density dependence can act on each of the three demographic phases of reproduction, survival and development (</w:t>
      </w:r>
      <w:r w:rsidRPr="00047DA9">
        <w:t>Box 1</w:t>
      </w:r>
      <w:r w:rsidRPr="00047DA9">
        <w:rPr>
          <w:szCs w:val="24"/>
        </w:rPr>
        <w:t>). Moreover, the strength of density-dependence can be uniform for all stages or stage-dependent. Even greater complexity can be incorporated with different stages contributing differently to density dependence.</w:t>
      </w:r>
    </w:p>
    <w:p w14:paraId="2348DADF" w14:textId="77777777" w:rsidR="0067520E" w:rsidRPr="00047DA9" w:rsidRDefault="0067520E" w:rsidP="009E434A">
      <w:pPr>
        <w:pStyle w:val="Numbered"/>
        <w:numPr>
          <w:ilvl w:val="0"/>
          <w:numId w:val="22"/>
        </w:numPr>
        <w:rPr>
          <w:rFonts w:eastAsiaTheme="minorEastAsia"/>
        </w:rPr>
      </w:pPr>
      <w:r w:rsidRPr="00047DA9">
        <w:rPr>
          <w:i/>
        </w:rPr>
        <w:t>Density dependence in reproduction</w:t>
      </w:r>
      <w:r w:rsidRPr="00047DA9">
        <w:t>. Following Neubert &amp; Caswell (2000), density dependence in fecundity is implemented as an exponential decay:</w:t>
      </w:r>
    </w:p>
    <w:p w14:paraId="3D01604C"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 xml:space="preserve"> </w:t>
      </w:r>
      <w:r w:rsidR="0067520E" w:rsidRPr="00047DA9">
        <w:rPr>
          <w:lang w:val="en-GB"/>
        </w:rPr>
        <w:tab/>
      </w:r>
      <w:r w:rsidR="0067520E" w:rsidRPr="00047DA9">
        <w:rPr>
          <w:lang w:val="en-GB"/>
        </w:rPr>
        <w:tab/>
        <w:t>eqn. 9</w:t>
      </w:r>
    </w:p>
    <w:p w14:paraId="78D821C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is the fecundity of stage </w:t>
      </w:r>
      <w:r w:rsidRPr="00047DA9">
        <w:rPr>
          <w:rFonts w:eastAsiaTheme="minorEastAsia"/>
          <w:i/>
        </w:rPr>
        <w:t>i</w:t>
      </w:r>
      <w:r w:rsidRPr="00047DA9">
        <w:rPr>
          <w:rFonts w:eastAsiaTheme="minorEastAsia"/>
        </w:rPr>
        <w:t xml:space="preserve">, </w:t>
      </w:r>
      <w:r w:rsidRPr="00047DA9">
        <w:rPr>
          <w:rFonts w:eastAsiaTheme="minorEastAsia"/>
          <w:i/>
        </w:rPr>
        <w:t>ϕ</w:t>
      </w:r>
      <w:r w:rsidRPr="00047DA9">
        <w:rPr>
          <w:rFonts w:eastAsiaTheme="minorEastAsia"/>
          <w:i/>
          <w:vertAlign w:val="subscript"/>
        </w:rPr>
        <w:t>0,i</w:t>
      </w:r>
      <w:r w:rsidRPr="00047DA9">
        <w:rPr>
          <w:rFonts w:eastAsiaTheme="minorEastAsia"/>
        </w:rPr>
        <w:t xml:space="preserve"> is its maximum fecundity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w:t>
      </w:r>
    </w:p>
    <w:p w14:paraId="16954EF3" w14:textId="77777777" w:rsidR="0067520E" w:rsidRPr="00047DA9" w:rsidRDefault="0067520E" w:rsidP="002D2032">
      <w:pPr>
        <w:pStyle w:val="NormalIndent"/>
        <w:keepNext/>
        <w:spacing w:after="120"/>
      </w:pPr>
      <w:r w:rsidRPr="00047DA9">
        <w:t>In the case of stage-specific density dependence, eqn. 8 is modified as follows (Box 3):</w:t>
      </w:r>
    </w:p>
    <w:p w14:paraId="790290D2"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 xml:space="preserve"> </w:t>
      </w:r>
      <w:r w:rsidR="0067520E" w:rsidRPr="00047DA9">
        <w:rPr>
          <w:rFonts w:eastAsiaTheme="minorEastAsia"/>
          <w:lang w:val="en-GB"/>
        </w:rPr>
        <w:tab/>
      </w:r>
      <w:r w:rsidR="0067520E" w:rsidRPr="00047DA9">
        <w:rPr>
          <w:rFonts w:eastAsiaTheme="minorEastAsia"/>
          <w:lang w:val="en-GB"/>
        </w:rPr>
        <w:tab/>
        <w:t>eqn. 10</w:t>
      </w:r>
    </w:p>
    <w:p w14:paraId="727AD29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 </w:t>
      </w:r>
      <w:r w:rsidRPr="00047DA9">
        <w:rPr>
          <w:rFonts w:eastAsiaTheme="minorEastAsia"/>
          <w:i/>
        </w:rPr>
        <w:t>ϕ</w:t>
      </w:r>
      <w:r w:rsidRPr="00047DA9">
        <w:rPr>
          <w:rFonts w:eastAsiaTheme="minorEastAsia"/>
          <w:i/>
          <w:vertAlign w:val="subscript"/>
        </w:rPr>
        <w:t>0,i</w:t>
      </w:r>
      <w:r w:rsidRPr="00047DA9">
        <w:rPr>
          <w:rFonts w:eastAsiaTheme="minorEastAsia"/>
        </w:rPr>
        <w:t xml:space="preserve"> and </w:t>
      </w:r>
      <w:r w:rsidRPr="00047DA9">
        <w:rPr>
          <w:rFonts w:eastAsiaTheme="minorEastAsia"/>
          <w:i/>
        </w:rPr>
        <w:t>b</w:t>
      </w:r>
      <w:r w:rsidRPr="00047DA9">
        <w:rPr>
          <w:rFonts w:eastAsiaTheme="minorEastAsia"/>
        </w:rPr>
        <w:t xml:space="preserve"> are as in eqn. 9, </w:t>
      </w:r>
      <w:r w:rsidRPr="00047DA9">
        <w:rPr>
          <w:rFonts w:eastAsiaTheme="minorEastAsia"/>
          <w:i/>
        </w:rPr>
        <w:t>S</w:t>
      </w:r>
      <w:r w:rsidRPr="00047DA9">
        <w:rPr>
          <w:rFonts w:eastAsiaTheme="minorEastAsia"/>
        </w:rPr>
        <w:t xml:space="preserve"> indicates the number of stages and </w:t>
      </w:r>
      <w:proofErr w:type="spellStart"/>
      <w:r w:rsidRPr="00047DA9">
        <w:rPr>
          <w:rFonts w:eastAsiaTheme="minorEastAsia"/>
          <w:i/>
        </w:rPr>
        <w:t>ω</w:t>
      </w:r>
      <w:r w:rsidRPr="00047DA9">
        <w:rPr>
          <w:rFonts w:eastAsiaTheme="minorEastAsia"/>
          <w:i/>
          <w:vertAlign w:val="subscript"/>
        </w:rPr>
        <w:t>ij</w:t>
      </w:r>
      <w:proofErr w:type="spellEnd"/>
      <w:r w:rsidRPr="00047DA9">
        <w:rPr>
          <w:rFonts w:eastAsiaTheme="minorEastAsia"/>
        </w:rPr>
        <w:t xml:space="preserve"> is contribution of stage </w:t>
      </w:r>
      <w:r w:rsidRPr="00047DA9">
        <w:rPr>
          <w:rFonts w:eastAsiaTheme="minorEastAsia"/>
          <w:i/>
        </w:rPr>
        <w:t>j</w:t>
      </w:r>
      <w:r w:rsidRPr="00047DA9">
        <w:rPr>
          <w:rFonts w:eastAsiaTheme="minorEastAsia"/>
        </w:rPr>
        <w:t xml:space="preserve"> to the density dependence in the fecundity of stage </w:t>
      </w:r>
      <w:r w:rsidRPr="00047DA9">
        <w:rPr>
          <w:rFonts w:eastAsiaTheme="minorEastAsia"/>
          <w:i/>
        </w:rPr>
        <w:t>i</w:t>
      </w:r>
      <w:r w:rsidRPr="00047DA9">
        <w:rPr>
          <w:rFonts w:eastAsiaTheme="minorEastAsia"/>
        </w:rPr>
        <w:t xml:space="preserve">. Hence, the total number of individuals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in eqn. 9 becomes a weighted sum of the number of individuals in each stage (e.g. </w:t>
      </w:r>
      <w:r w:rsidRPr="00047DA9">
        <w:rPr>
          <w:rFonts w:eastAsiaTheme="minorEastAsia"/>
        </w:rPr>
        <w:fldChar w:fldCharType="begin" w:fldLock="1"/>
      </w:r>
      <w:r w:rsidRPr="00047DA9">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et al. 2004)</w:t>
      </w:r>
      <w:r w:rsidRPr="00047DA9">
        <w:rPr>
          <w:rFonts w:eastAsiaTheme="minorEastAsia"/>
        </w:rPr>
        <w:fldChar w:fldCharType="end"/>
      </w:r>
      <w:r w:rsidRPr="00047DA9">
        <w:rPr>
          <w:rFonts w:eastAsiaTheme="minorEastAsia"/>
        </w:rPr>
        <w:t>.</w:t>
      </w:r>
    </w:p>
    <w:p w14:paraId="6CEE6A22" w14:textId="77777777" w:rsidR="0067520E" w:rsidRPr="00047DA9" w:rsidRDefault="0067520E" w:rsidP="002D2032">
      <w:pPr>
        <w:pStyle w:val="Numbered"/>
        <w:keepNext/>
        <w:rPr>
          <w:rFonts w:eastAsiaTheme="minorEastAsia"/>
        </w:rPr>
      </w:pPr>
      <w:r w:rsidRPr="00047DA9">
        <w:rPr>
          <w:i/>
        </w:rPr>
        <w:t>Density dependence in survival</w:t>
      </w:r>
      <w:r w:rsidRPr="00047DA9">
        <w:t>. As for fecundity, density dependence in survival is implemented as an exponential decay:</w:t>
      </w:r>
    </w:p>
    <w:p w14:paraId="116A94DD"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ab/>
      </w:r>
      <w:r w:rsidR="0067520E" w:rsidRPr="00047DA9">
        <w:rPr>
          <w:lang w:val="en-GB"/>
        </w:rPr>
        <w:tab/>
        <w:t>eqn. 11</w:t>
      </w:r>
    </w:p>
    <w:p w14:paraId="40DD9529" w14:textId="77777777" w:rsidR="0067520E" w:rsidRPr="00047DA9" w:rsidRDefault="0067520E" w:rsidP="006973CE">
      <w:pPr>
        <w:pStyle w:val="NormalIndent"/>
        <w:rPr>
          <w:rFonts w:eastAsiaTheme="minorEastAsia"/>
        </w:rPr>
      </w:pPr>
      <w:r w:rsidRPr="00047DA9">
        <w:t xml:space="preserve">where </w:t>
      </w:r>
      <w:proofErr w:type="spellStart"/>
      <w:r w:rsidRPr="00047DA9">
        <w:rPr>
          <w:i/>
        </w:rPr>
        <w:t>σ</w:t>
      </w:r>
      <w:r w:rsidRPr="00047DA9">
        <w:rPr>
          <w:i/>
          <w:vertAlign w:val="subscript"/>
        </w:rPr>
        <w:t>i</w:t>
      </w:r>
      <w:proofErr w:type="spellEnd"/>
      <w:r w:rsidRPr="00047DA9">
        <w:t xml:space="preserve"> is the survival probability of stage </w:t>
      </w:r>
      <w:r w:rsidRPr="00047DA9">
        <w:rPr>
          <w:i/>
        </w:rPr>
        <w:t>i, σ</w:t>
      </w:r>
      <w:r w:rsidRPr="00047DA9">
        <w:rPr>
          <w:i/>
          <w:vertAlign w:val="subscript"/>
        </w:rPr>
        <w:t xml:space="preserve">0,i </w:t>
      </w:r>
      <w:r w:rsidRPr="00047DA9">
        <w:rPr>
          <w:rFonts w:eastAsiaTheme="minorEastAsia"/>
        </w:rPr>
        <w:t xml:space="preserve">is its survival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To allow for the possibility of having different strengths of density dependence in different processes, we introduce the coefficient </w:t>
      </w:r>
      <w:proofErr w:type="spellStart"/>
      <w:r w:rsidRPr="00047DA9">
        <w:rPr>
          <w:rFonts w:eastAsiaTheme="minorEastAsia"/>
          <w:i/>
        </w:rPr>
        <w:t>C</w:t>
      </w:r>
      <w:r w:rsidRPr="00047DA9">
        <w:rPr>
          <w:rFonts w:eastAsiaTheme="minorEastAsia"/>
          <w:i/>
          <w:vertAlign w:val="subscript"/>
        </w:rPr>
        <w:t>σ</w:t>
      </w:r>
      <w:proofErr w:type="spellEnd"/>
      <w:r w:rsidRPr="00047DA9">
        <w:rPr>
          <w:rFonts w:eastAsiaTheme="minorEastAsia"/>
        </w:rPr>
        <w:t xml:space="preserve">, which scales the strength of density dependence in survival relative to the strength of density dependence </w:t>
      </w:r>
      <w:r w:rsidRPr="00047DA9">
        <w:rPr>
          <w:rFonts w:eastAsiaTheme="minorEastAsia"/>
          <w:i/>
        </w:rPr>
        <w:t>b</w:t>
      </w:r>
      <w:r w:rsidRPr="00047DA9">
        <w:rPr>
          <w:rFonts w:eastAsiaTheme="minorEastAsia"/>
        </w:rPr>
        <w:t xml:space="preserve"> in fecundity (</w:t>
      </w:r>
      <w:r w:rsidRPr="00047DA9">
        <w:t>Box 2</w:t>
      </w:r>
      <w:r w:rsidRPr="00047DA9">
        <w:rPr>
          <w:rFonts w:eastAsiaTheme="minorEastAsia"/>
        </w:rPr>
        <w:t>).</w:t>
      </w:r>
    </w:p>
    <w:p w14:paraId="0FB02C8D" w14:textId="77777777" w:rsidR="0067520E" w:rsidRPr="00047DA9" w:rsidRDefault="0067520E" w:rsidP="00C57BF9">
      <w:pPr>
        <w:pStyle w:val="ListParagraph"/>
        <w:keepNext/>
        <w:rPr>
          <w:rFonts w:cs="Times New Roman"/>
          <w:szCs w:val="24"/>
          <w:lang w:val="en-GB"/>
        </w:rPr>
      </w:pPr>
      <w:r w:rsidRPr="00047DA9">
        <w:rPr>
          <w:rFonts w:cs="Times New Roman"/>
          <w:szCs w:val="24"/>
          <w:lang w:val="en-GB"/>
        </w:rPr>
        <w:t>In the case of stage-specific density dependence, eqn. 11 becomes (</w:t>
      </w:r>
      <w:r w:rsidRPr="00047DA9">
        <w:rPr>
          <w:lang w:val="en-GB"/>
        </w:rPr>
        <w:t>Box 3</w:t>
      </w:r>
      <w:r w:rsidRPr="00047DA9">
        <w:rPr>
          <w:rFonts w:cs="Times New Roman"/>
          <w:szCs w:val="24"/>
          <w:lang w:val="en-GB"/>
        </w:rPr>
        <w:t>):</w:t>
      </w:r>
    </w:p>
    <w:p w14:paraId="74A9CADA"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12</w:t>
      </w:r>
    </w:p>
    <w:p w14:paraId="30D7FECA" w14:textId="77777777" w:rsidR="0067520E" w:rsidRPr="00047DA9" w:rsidRDefault="0067520E" w:rsidP="002D2032">
      <w:pPr>
        <w:pStyle w:val="Numbered"/>
        <w:keepNext/>
        <w:rPr>
          <w:rFonts w:eastAsiaTheme="minorEastAsia"/>
        </w:rPr>
      </w:pPr>
      <w:r w:rsidRPr="00047DA9">
        <w:rPr>
          <w:i/>
        </w:rPr>
        <w:t>Density dependence in development</w:t>
      </w:r>
      <w:r w:rsidRPr="00047DA9">
        <w:t>. The same method is used as in 2. The non-stage-specific density dependence in development probability is implemented as:</w:t>
      </w:r>
    </w:p>
    <w:p w14:paraId="69564CF1"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13</w:t>
      </w:r>
    </w:p>
    <w:p w14:paraId="2ED2B748" w14:textId="77777777" w:rsidR="0067520E" w:rsidRPr="00047DA9" w:rsidRDefault="0067520E" w:rsidP="006973CE">
      <w:pPr>
        <w:pStyle w:val="NormalIndent"/>
        <w:keepNext/>
        <w:rPr>
          <w:rFonts w:eastAsiaTheme="minorEastAsia"/>
        </w:rPr>
      </w:pPr>
      <w:r w:rsidRPr="00047DA9">
        <w:lastRenderedPageBreak/>
        <w:t xml:space="preserve">where </w:t>
      </w:r>
      <w:proofErr w:type="spellStart"/>
      <w:r w:rsidRPr="00047DA9">
        <w:rPr>
          <w:i/>
        </w:rPr>
        <w:t>γ</w:t>
      </w:r>
      <w:r w:rsidRPr="00047DA9">
        <w:rPr>
          <w:i/>
          <w:vertAlign w:val="subscript"/>
        </w:rPr>
        <w:t>i</w:t>
      </w:r>
      <w:proofErr w:type="spellEnd"/>
      <w:r w:rsidRPr="00047DA9">
        <w:t xml:space="preserve"> is the development probability of stage </w:t>
      </w:r>
      <w:r w:rsidRPr="00047DA9">
        <w:rPr>
          <w:i/>
        </w:rPr>
        <w:t>i, γ</w:t>
      </w:r>
      <w:r w:rsidRPr="00047DA9">
        <w:rPr>
          <w:i/>
          <w:vertAlign w:val="subscript"/>
        </w:rPr>
        <w:t xml:space="preserve">0,i </w:t>
      </w:r>
      <w:r w:rsidRPr="00047DA9">
        <w:rPr>
          <w:rFonts w:eastAsiaTheme="minorEastAsia"/>
        </w:rPr>
        <w:t xml:space="preserve">is its development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The coefficient </w:t>
      </w:r>
      <w:proofErr w:type="spellStart"/>
      <w:r w:rsidRPr="00047DA9">
        <w:rPr>
          <w:rFonts w:eastAsiaTheme="minorEastAsia"/>
          <w:i/>
        </w:rPr>
        <w:t>C</w:t>
      </w:r>
      <w:r w:rsidRPr="00047DA9">
        <w:rPr>
          <w:rFonts w:eastAsiaTheme="minorEastAsia"/>
          <w:i/>
          <w:vertAlign w:val="subscript"/>
        </w:rPr>
        <w:t>γ</w:t>
      </w:r>
      <w:proofErr w:type="spellEnd"/>
      <w:r w:rsidRPr="00047DA9">
        <w:rPr>
          <w:rFonts w:eastAsiaTheme="minorEastAsia"/>
        </w:rPr>
        <w:t xml:space="preserve"> scales the strength of density dependence in development relative to the strength of density dependence </w:t>
      </w:r>
      <w:r w:rsidRPr="00047DA9">
        <w:rPr>
          <w:rFonts w:eastAsiaTheme="minorEastAsia"/>
          <w:i/>
        </w:rPr>
        <w:t>b</w:t>
      </w:r>
      <w:r w:rsidRPr="00047DA9">
        <w:rPr>
          <w:rFonts w:eastAsiaTheme="minorEastAsia"/>
        </w:rPr>
        <w:t xml:space="preserve"> in fecundity. </w:t>
      </w:r>
      <w:r w:rsidRPr="00047DA9">
        <w:t>Stage-specific density dependence in development probability thus becomes:</w:t>
      </w:r>
    </w:p>
    <w:p w14:paraId="64CE170D"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14</w:t>
      </w:r>
    </w:p>
    <w:p w14:paraId="51573C04"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047DA9" w:rsidRDefault="004F264F" w:rsidP="00C57BF9">
      <w:pPr>
        <w:pStyle w:val="Diagram"/>
        <w:rPr>
          <w:rFonts w:eastAsiaTheme="minorEastAsia" w:cs="Times New Roman"/>
        </w:rPr>
      </w:pPr>
      <w:r w:rsidRPr="00047DA9">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047DA9" w:rsidRDefault="009264F4" w:rsidP="00C57BF9">
      <w:pPr>
        <w:pStyle w:val="Diagram"/>
        <w:rPr>
          <w:rFonts w:eastAsiaTheme="minorEastAsia" w:cs="Times New Roman"/>
        </w:rPr>
      </w:pPr>
      <w:r w:rsidRPr="00047DA9">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047DA9" w:rsidRDefault="0067520E" w:rsidP="009E434A">
      <w:pPr>
        <w:pStyle w:val="Heading2"/>
        <w:numPr>
          <w:ilvl w:val="1"/>
          <w:numId w:val="14"/>
        </w:numPr>
      </w:pPr>
      <w:bookmarkStart w:id="41" w:name="_Dispersal"/>
      <w:bookmarkStart w:id="42" w:name="_Toc180771639"/>
      <w:bookmarkEnd w:id="41"/>
      <w:r w:rsidRPr="00047DA9">
        <w:lastRenderedPageBreak/>
        <w:t>Dispersal</w:t>
      </w:r>
      <w:bookmarkEnd w:id="42"/>
    </w:p>
    <w:p w14:paraId="55098EA5" w14:textId="77777777" w:rsidR="0067520E" w:rsidRPr="00047DA9" w:rsidRDefault="0067520E" w:rsidP="00C57BF9">
      <w:pPr>
        <w:rPr>
          <w:szCs w:val="24"/>
        </w:rPr>
      </w:pPr>
      <w:r w:rsidRPr="00047DA9">
        <w:rPr>
          <w:szCs w:val="24"/>
        </w:rPr>
        <w:t xml:space="preserve">Dispersal is defined as movement leading to spatial gene flow, and it typically involves three phases: emigration, transfer and settlement </w:t>
      </w:r>
      <w:r w:rsidRPr="00047DA9">
        <w:rPr>
          <w:szCs w:val="24"/>
        </w:rPr>
        <w:fldChar w:fldCharType="begin" w:fldLock="1"/>
      </w:r>
      <w:r w:rsidRPr="00047DA9">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047DA9">
        <w:rPr>
          <w:szCs w:val="24"/>
        </w:rPr>
        <w:fldChar w:fldCharType="separate"/>
      </w:r>
      <w:r w:rsidRPr="00047DA9">
        <w:rPr>
          <w:noProof/>
          <w:szCs w:val="24"/>
        </w:rPr>
        <w:t>(Stenseth &amp; Lidicker 1992; Clobert et al. 2001, 2009, 2012; Bowler &amp; Benton 2005; Ronce 2007)</w:t>
      </w:r>
      <w:r w:rsidRPr="00047DA9">
        <w:rPr>
          <w:szCs w:val="24"/>
        </w:rPr>
        <w:fldChar w:fldCharType="end"/>
      </w:r>
      <w:r w:rsidRPr="00047DA9">
        <w:rPr>
          <w:szCs w:val="24"/>
        </w:rPr>
        <w:t xml:space="preserve">. The key role of dispersal in species persistence and responses to environmental change is increasingly recognized </w:t>
      </w:r>
      <w:r w:rsidRPr="00047DA9">
        <w:rPr>
          <w:szCs w:val="24"/>
        </w:rPr>
        <w:fldChar w:fldCharType="begin" w:fldLock="1"/>
      </w:r>
      <w:r w:rsidRPr="00047DA9">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rPr>
          <w:szCs w:val="24"/>
        </w:rPr>
        <w:fldChar w:fldCharType="separate"/>
      </w:r>
      <w:r w:rsidRPr="00047DA9">
        <w:rPr>
          <w:noProof/>
          <w:szCs w:val="24"/>
        </w:rPr>
        <w:t>(Travis et al. 2014)</w:t>
      </w:r>
      <w:r w:rsidRPr="00047DA9">
        <w:rPr>
          <w:szCs w:val="24"/>
        </w:rPr>
        <w:fldChar w:fldCharType="end"/>
      </w:r>
      <w:r w:rsidRPr="00047DA9">
        <w:rPr>
          <w:szCs w:val="24"/>
        </w:rPr>
        <w:t xml:space="preserve">. Moreover, the importance of modelling dispersal as a complex process, explicitly considering its three phases, each of which has its own mechanisms and costs, has been recently highlighted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047DA9">
        <w:rPr>
          <w:szCs w:val="24"/>
        </w:rPr>
        <w:fldChar w:fldCharType="separate"/>
      </w:r>
      <w:r w:rsidRPr="00047DA9">
        <w:rPr>
          <w:noProof/>
          <w:szCs w:val="24"/>
        </w:rPr>
        <w:t>(Bonte et al. 2012; Travis et al. 2012, 2014)</w:t>
      </w:r>
      <w:r w:rsidRPr="00047DA9">
        <w:rPr>
          <w:szCs w:val="24"/>
        </w:rPr>
        <w:fldChar w:fldCharType="end"/>
      </w:r>
      <w:r w:rsidRPr="00047DA9">
        <w:rPr>
          <w:szCs w:val="24"/>
        </w:rPr>
        <w:t xml:space="preserve">. The implementation of the dispersal process in RangeShifter is based on these recent frameworks and the substantial dispersal theory that has been developed so far </w:t>
      </w:r>
      <w:r w:rsidRPr="00047DA9">
        <w:rPr>
          <w:szCs w:val="24"/>
        </w:rPr>
        <w:fldChar w:fldCharType="begin" w:fldLock="1"/>
      </w:r>
      <w:r w:rsidRPr="00047DA9">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rPr>
          <w:szCs w:val="24"/>
        </w:rPr>
        <w:fldChar w:fldCharType="separate"/>
      </w:r>
      <w:r w:rsidRPr="00047DA9">
        <w:rPr>
          <w:noProof/>
          <w:szCs w:val="24"/>
        </w:rPr>
        <w:t>(Clobert et al. 2012)</w:t>
      </w:r>
      <w:r w:rsidRPr="00047DA9">
        <w:rPr>
          <w:szCs w:val="24"/>
        </w:rPr>
        <w:fldChar w:fldCharType="end"/>
      </w:r>
      <w:r w:rsidRPr="00047DA9">
        <w:rPr>
          <w:szCs w:val="24"/>
        </w:rPr>
        <w:t>. Owing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in the field. 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047DA9" w:rsidRDefault="0067520E" w:rsidP="00C57BF9">
      <w:pPr>
        <w:pStyle w:val="Heading4"/>
      </w:pPr>
      <w:bookmarkStart w:id="43" w:name="_Dispersal_traits,_genetic"/>
      <w:bookmarkEnd w:id="43"/>
      <w:r w:rsidRPr="00047DA9">
        <w:t>Dispersal traits, genetic architecture and evolution</w:t>
      </w:r>
    </w:p>
    <w:p w14:paraId="524F946D" w14:textId="741377ED" w:rsidR="0067520E" w:rsidRPr="00047DA9" w:rsidRDefault="00353E74" w:rsidP="00C57BF9">
      <w:r w:rsidRPr="00047DA9">
        <w:t>RangeShifter v2.0</w:t>
      </w:r>
      <w:r w:rsidR="0067520E" w:rsidRPr="00047DA9">
        <w:t xml:space="preserve"> incorporates the possibility for inter-individual variability in </w:t>
      </w:r>
      <w:r w:rsidR="00D61BC5" w:rsidRPr="00047DA9">
        <w:t>most</w:t>
      </w:r>
      <w:r w:rsidR="0067520E" w:rsidRPr="00047DA9">
        <w:t xml:space="preserve"> dispersal traits and a genetic module to simulate heritability and evolution of traits. When inter-individual variability in dispersal traits is modelled, </w:t>
      </w:r>
      <w:proofErr w:type="gramStart"/>
      <w:r w:rsidR="0067520E" w:rsidRPr="00047DA9">
        <w:t>each individual</w:t>
      </w:r>
      <w:proofErr w:type="gramEnd"/>
      <w:r w:rsidR="0067520E" w:rsidRPr="00047DA9">
        <w:t xml:space="preserve"> carries a genome coding for the varying traits. If the reproductive model is asexual or female-only, the species is assumed to be </w:t>
      </w:r>
      <w:proofErr w:type="gramStart"/>
      <w:r w:rsidR="0067520E" w:rsidRPr="00047DA9">
        <w:t>haploid</w:t>
      </w:r>
      <w:proofErr w:type="gramEnd"/>
      <w:r w:rsidR="0067520E" w:rsidRPr="00047DA9">
        <w:t xml:space="preserve"> and chromosomes hold a single allele at each locus. Changes in the genotype, and hence also in the phenotype, can occur only through mutation. In the case of sexual models, the species is assumed to be </w:t>
      </w:r>
      <w:proofErr w:type="gramStart"/>
      <w:r w:rsidR="0067520E" w:rsidRPr="00047DA9">
        <w:t>diploid</w:t>
      </w:r>
      <w:proofErr w:type="gramEnd"/>
      <w:r w:rsidR="0067520E" w:rsidRPr="00047DA9">
        <w:t xml:space="preserve"> and chromosomes hold two alleles at each locus. More details about each individual trait are given in the following paragraphs and in </w:t>
      </w:r>
      <w:hyperlink w:anchor="_Genetics" w:history="1">
        <w:r w:rsidR="0067520E" w:rsidRPr="00047DA9">
          <w:rPr>
            <w:rStyle w:val="Hyperlink"/>
          </w:rPr>
          <w:t>section 2.6</w:t>
        </w:r>
      </w:hyperlink>
      <w:r w:rsidR="0067520E" w:rsidRPr="00047DA9">
        <w:t xml:space="preserve">. </w:t>
      </w:r>
    </w:p>
    <w:p w14:paraId="1A2576AF" w14:textId="77777777" w:rsidR="0067520E" w:rsidRPr="00047DA9" w:rsidRDefault="0067520E" w:rsidP="009E434A">
      <w:pPr>
        <w:pStyle w:val="Heading3"/>
        <w:numPr>
          <w:ilvl w:val="2"/>
          <w:numId w:val="14"/>
        </w:numPr>
      </w:pPr>
      <w:bookmarkStart w:id="44" w:name="_Emigration"/>
      <w:bookmarkStart w:id="45" w:name="_Toc180771640"/>
      <w:bookmarkEnd w:id="44"/>
      <w:r w:rsidRPr="00047DA9">
        <w:t>Emigration</w:t>
      </w:r>
      <w:bookmarkEnd w:id="45"/>
    </w:p>
    <w:p w14:paraId="2A46DFBB" w14:textId="77777777" w:rsidR="0067520E" w:rsidRPr="00047DA9" w:rsidRDefault="0067520E" w:rsidP="00C57BF9">
      <w:pPr>
        <w:rPr>
          <w:szCs w:val="24"/>
        </w:rPr>
      </w:pPr>
      <w:r w:rsidRPr="00047DA9">
        <w:rPr>
          <w:szCs w:val="24"/>
        </w:rPr>
        <w:t xml:space="preserve">Emigration is the first phase of </w:t>
      </w:r>
      <w:proofErr w:type="gramStart"/>
      <w:r w:rsidRPr="00047DA9">
        <w:rPr>
          <w:szCs w:val="24"/>
        </w:rPr>
        <w:t>dispersal, and</w:t>
      </w:r>
      <w:proofErr w:type="gramEnd"/>
      <w:r w:rsidRPr="00047DA9">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047DA9">
        <w:rPr>
          <w:szCs w:val="24"/>
        </w:rPr>
        <w:t>context-dependent</w:t>
      </w:r>
      <w:proofErr w:type="gramEnd"/>
      <w:r w:rsidRPr="00047DA9">
        <w:rPr>
          <w:szCs w:val="24"/>
        </w:rPr>
        <w:t>. Emigration itself can be a complex process determined by multiple proximate and ultimate causes. Multiple emigration strategies can be present across the species’ range, inside a single population or even within the same individual in form of plastic emigration behaviour.</w:t>
      </w:r>
    </w:p>
    <w:p w14:paraId="7C01DFB2" w14:textId="77777777" w:rsidR="0067520E" w:rsidRPr="00047DA9" w:rsidRDefault="0067520E" w:rsidP="00C57BF9">
      <w:r w:rsidRPr="00047DA9">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047DA9">
        <w:fldChar w:fldCharType="separate"/>
      </w:r>
      <w:r w:rsidRPr="00047DA9">
        <w:rPr>
          <w:noProof/>
        </w:rPr>
        <w:t>(Comins et al. 1980; McPeek &amp; Holt 1992; Denno et al. 1996; Travis 2001; Friedenberg 2003; Bach &amp; Ripa 2007)</w:t>
      </w:r>
      <w:r w:rsidRPr="00047DA9">
        <w:fldChar w:fldCharType="end"/>
      </w:r>
      <w:r w:rsidRPr="00047DA9">
        <w:t xml:space="preserve"> and habitat fragmentation </w:t>
      </w:r>
      <w:r w:rsidRPr="00047DA9">
        <w:fldChar w:fldCharType="begin" w:fldLock="1"/>
      </w:r>
      <w:r w:rsidRPr="00047DA9">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A56479">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047DA9">
        <w:fldChar w:fldCharType="separate"/>
      </w:r>
      <w:r w:rsidRPr="00A56479">
        <w:rPr>
          <w:noProof/>
          <w:lang w:val="fr-FR"/>
        </w:rPr>
        <w:t>(Travis &amp; Dytham 1999; Heino &amp; Hanski 2001; Mathias et al. 2001; Bonte et al. 2006; Schtickzelle et al. 2006; Baguette &amp; Van Dyck 2007; Zheng et al. 2009a; Hanski &amp; Mononen 2011)</w:t>
      </w:r>
      <w:r w:rsidRPr="00047DA9">
        <w:fldChar w:fldCharType="end"/>
      </w:r>
      <w:r w:rsidRPr="00A56479">
        <w:rPr>
          <w:lang w:val="fr-FR"/>
        </w:rPr>
        <w:t xml:space="preserve">. </w:t>
      </w:r>
      <w:r w:rsidRPr="00047DA9">
        <w:t xml:space="preserve">Similarly, much work has been conducted to understand the role of density dependence in emigration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047DA9">
        <w:fldChar w:fldCharType="separate"/>
      </w:r>
      <w:r w:rsidRPr="00047DA9">
        <w:rPr>
          <w:noProof/>
        </w:rPr>
        <w:t xml:space="preserve">(Travis et al. 1999; Metz &amp; Gyllenberg 2001; Poethke &amp; </w:t>
      </w:r>
      <w:r w:rsidRPr="00047DA9">
        <w:rPr>
          <w:noProof/>
        </w:rPr>
        <w:lastRenderedPageBreak/>
        <w:t>Hovestadt 2002; Matthysen 2005; Kun &amp; Scheuring 2006; Chaput-Bardy et al. 2010; De Meester &amp; Bonte 2010)</w:t>
      </w:r>
      <w:r w:rsidRPr="00047DA9">
        <w:fldChar w:fldCharType="end"/>
      </w:r>
      <w:r w:rsidRPr="00047DA9">
        <w:t xml:space="preserve">. Of more recent development is theory on how range shifting and climate change affects the evolution of emigration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047DA9">
        <w:fldChar w:fldCharType="separate"/>
      </w:r>
      <w:r w:rsidRPr="00047DA9">
        <w:rPr>
          <w:noProof/>
        </w:rPr>
        <w:t>(Travis &amp; Dytham 2002, 2012; Simmons &amp; Thomas 2004; Duckworth 2008; Travis et al. 2009; Kubisch et al. 2010)</w:t>
      </w:r>
      <w:r w:rsidRPr="00047DA9">
        <w:fldChar w:fldCharType="end"/>
      </w:r>
      <w:r w:rsidRPr="00047DA9">
        <w:t xml:space="preserve"> and how conversely, context-dependent emigration can affect species range shift </w:t>
      </w:r>
      <w:r w:rsidRPr="00047DA9">
        <w:fldChar w:fldCharType="begin" w:fldLock="1"/>
      </w:r>
      <w:r w:rsidRPr="00047DA9">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047DA9">
        <w:fldChar w:fldCharType="separate"/>
      </w:r>
      <w:r w:rsidRPr="00047DA9">
        <w:rPr>
          <w:noProof/>
        </w:rPr>
        <w:t>(Kubisch et al. 2011; Altwegg et al. 2013)</w:t>
      </w:r>
      <w:r w:rsidRPr="00047DA9">
        <w:fldChar w:fldCharType="end"/>
      </w:r>
      <w:r w:rsidRPr="00047DA9">
        <w:t xml:space="preserve">. Yet, many questions remain relatively unexplored including, for example, the role of information acquisition and associated costs </w:t>
      </w:r>
      <w:r w:rsidRPr="00047DA9">
        <w:fldChar w:fldCharType="begin" w:fldLock="1"/>
      </w:r>
      <w:r w:rsidRPr="00047DA9">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047DA9">
        <w:fldChar w:fldCharType="separate"/>
      </w:r>
      <w:r w:rsidRPr="00047DA9">
        <w:rPr>
          <w:noProof/>
        </w:rPr>
        <w:t>(Cote &amp; Clobert 2007; Armsworth 2008; Clobert et al. 2009; Enfjäll &amp; Leimar 2009; Bocedi et al. 2012a; Fellous et al. 2012; Chaine et al. 2013)</w:t>
      </w:r>
      <w:r w:rsidRPr="00047DA9">
        <w:fldChar w:fldCharType="end"/>
      </w:r>
      <w:r w:rsidRPr="00047DA9">
        <w:t xml:space="preserve">, the emergence of plastic strategies vs. behavioural syndromes </w:t>
      </w:r>
      <w:r w:rsidRPr="00047DA9">
        <w:fldChar w:fldCharType="begin" w:fldLock="1"/>
      </w:r>
      <w:r w:rsidRPr="00047DA9">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rsidRPr="00047DA9">
        <w:fldChar w:fldCharType="separate"/>
      </w:r>
      <w:r w:rsidRPr="00047DA9">
        <w:rPr>
          <w:noProof/>
        </w:rPr>
        <w:t>(Ronce &amp; Clobert 2012)</w:t>
      </w:r>
      <w:r w:rsidRPr="00047DA9">
        <w:fldChar w:fldCharType="end"/>
      </w:r>
      <w:r w:rsidRPr="00047DA9">
        <w:t xml:space="preserve">, the interaction between evolving emigration strategies and the other phases of dispersal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and trade-offs and interactions with other life history traits </w:t>
      </w:r>
      <w:r w:rsidRPr="00047DA9">
        <w:fldChar w:fldCharType="begin" w:fldLock="1"/>
      </w:r>
      <w:r w:rsidRPr="00047DA9">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rsidRPr="00047DA9">
        <w:fldChar w:fldCharType="separate"/>
      </w:r>
      <w:r w:rsidRPr="00047DA9">
        <w:rPr>
          <w:noProof/>
        </w:rPr>
        <w:t>(Ronce et al. 2000; Travis et al. 2010)</w:t>
      </w:r>
      <w:r w:rsidRPr="00047DA9">
        <w:fldChar w:fldCharType="end"/>
      </w:r>
      <w:r w:rsidRPr="00047DA9">
        <w:t>.</w:t>
      </w:r>
    </w:p>
    <w:p w14:paraId="6EEFBCE7" w14:textId="77777777" w:rsidR="0067520E" w:rsidRPr="00047DA9" w:rsidRDefault="0067520E" w:rsidP="00C57BF9">
      <w:pPr>
        <w:keepNext/>
        <w:rPr>
          <w:szCs w:val="24"/>
        </w:rPr>
      </w:pPr>
      <w:r w:rsidRPr="00047DA9">
        <w:rPr>
          <w:szCs w:val="24"/>
        </w:rPr>
        <w:t xml:space="preserve">Within RangeShifter, the three phases of dispersal are modelled explicitly. Concerning emigration, some of the basic understanding described above is incorporated in a flexible way, allowing the implementation of different strategies. Emigration is modelled as the probability that an individual will leave its natal patch during the present year (or season). Note that in a stage-structured population, if a stage having non-zero </w:t>
      </w:r>
      <w:r w:rsidRPr="00047DA9">
        <w:rPr>
          <w:i/>
          <w:szCs w:val="24"/>
        </w:rPr>
        <w:t>d</w:t>
      </w:r>
      <w:r w:rsidRPr="00047DA9">
        <w:rPr>
          <w:szCs w:val="24"/>
        </w:rPr>
        <w:t xml:space="preserve"> can last for more than one year, an individual has multiple opportunities to emigrate, each with probability </w:t>
      </w:r>
      <w:r w:rsidRPr="00047DA9">
        <w:rPr>
          <w:i/>
          <w:szCs w:val="24"/>
        </w:rPr>
        <w:t>d</w:t>
      </w:r>
      <w:r w:rsidRPr="00047DA9">
        <w:rPr>
          <w:szCs w:val="24"/>
        </w:rPr>
        <w:t xml:space="preserve">, and hence the realised overall emigration rate will be larger than </w:t>
      </w:r>
      <w:r w:rsidRPr="00047DA9">
        <w:rPr>
          <w:i/>
          <w:szCs w:val="24"/>
        </w:rPr>
        <w:t>d</w:t>
      </w:r>
      <w:r w:rsidRPr="00047DA9">
        <w:rPr>
          <w:szCs w:val="24"/>
        </w:rPr>
        <w:t xml:space="preserve">. The emigration probability </w:t>
      </w:r>
      <w:r w:rsidRPr="00047DA9">
        <w:rPr>
          <w:i/>
          <w:szCs w:val="24"/>
        </w:rPr>
        <w:t>d</w:t>
      </w:r>
      <w:r w:rsidRPr="00047DA9">
        <w:rPr>
          <w:szCs w:val="24"/>
        </w:rPr>
        <w:t xml:space="preserve"> can be density-independent, and hence constant, or density-dependent. The latter is given by the following function, introduced by </w:t>
      </w:r>
      <w:r w:rsidRPr="00047DA9">
        <w:rPr>
          <w:szCs w:val="24"/>
        </w:rPr>
        <w:fldChar w:fldCharType="begin" w:fldLock="1"/>
      </w:r>
      <w:r w:rsidRPr="00047DA9">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047DA9">
        <w:rPr>
          <w:szCs w:val="24"/>
        </w:rPr>
        <w:fldChar w:fldCharType="separate"/>
      </w:r>
      <w:r w:rsidRPr="00047DA9">
        <w:rPr>
          <w:noProof/>
          <w:szCs w:val="24"/>
        </w:rPr>
        <w:t>Kun and Scheuring (2006)</w:t>
      </w:r>
      <w:r w:rsidRPr="00047DA9">
        <w:rPr>
          <w:szCs w:val="24"/>
        </w:rPr>
        <w:fldChar w:fldCharType="end"/>
      </w:r>
      <w:r w:rsidRPr="00047DA9">
        <w:rPr>
          <w:szCs w:val="24"/>
        </w:rPr>
        <w:t xml:space="preserve"> (Figure 2.7):</w:t>
      </w:r>
    </w:p>
    <w:p w14:paraId="7E2ED2E4" w14:textId="77777777" w:rsidR="0067520E" w:rsidRPr="00047DA9"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w:t>
      </w:r>
    </w:p>
    <w:p w14:paraId="655D611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D</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emigration probability, </w:t>
      </w:r>
      <w:r w:rsidRPr="00047DA9">
        <w:rPr>
          <w:rFonts w:eastAsiaTheme="minorEastAsia" w:cs="Times New Roman"/>
          <w:i/>
          <w:szCs w:val="24"/>
          <w:lang w:val="en-GB"/>
        </w:rPr>
        <w:t>β</w:t>
      </w:r>
      <w:r w:rsidRPr="00047DA9">
        <w:rPr>
          <w:rFonts w:eastAsiaTheme="minorEastAsia" w:cs="Times New Roman"/>
          <w:szCs w:val="24"/>
          <w:lang w:val="en-GB"/>
        </w:rPr>
        <w:t xml:space="preserve"> is the inflection point of the function and </w:t>
      </w:r>
      <w:r w:rsidRPr="00047DA9">
        <w:rPr>
          <w:rFonts w:eastAsiaTheme="minorEastAsia" w:cs="Times New Roman"/>
          <w:i/>
          <w:szCs w:val="24"/>
          <w:lang w:val="en-GB"/>
        </w:rPr>
        <w:t>α</w:t>
      </w:r>
      <w:r w:rsidRPr="00047DA9">
        <w:rPr>
          <w:rFonts w:eastAsiaTheme="minorEastAsia" w:cs="Times New Roman"/>
          <w:szCs w:val="24"/>
          <w:lang w:val="en-GB"/>
        </w:rPr>
        <w:t xml:space="preserve"> is the slope at the inflection point. We are aware that different functions have been proposed for density dependent emigration (</w:t>
      </w:r>
      <w:proofErr w:type="spellStart"/>
      <w:r w:rsidRPr="00047DA9">
        <w:rPr>
          <w:rFonts w:eastAsiaTheme="minorEastAsia" w:cs="Times New Roman"/>
          <w:szCs w:val="24"/>
          <w:lang w:val="en-GB"/>
        </w:rPr>
        <w:t>Poethke</w:t>
      </w:r>
      <w:proofErr w:type="spellEnd"/>
      <w:r w:rsidRPr="00047DA9">
        <w:rPr>
          <w:rFonts w:eastAsiaTheme="minorEastAsia" w:cs="Times New Roman"/>
          <w:szCs w:val="24"/>
          <w:lang w:val="en-GB"/>
        </w:rPr>
        <w:t xml:space="preserve"> &amp; Hovestadt, 2002; Hovestadt </w:t>
      </w:r>
      <w:r w:rsidRPr="00047DA9">
        <w:rPr>
          <w:rFonts w:eastAsiaTheme="minorEastAsia" w:cs="Times New Roman"/>
          <w:i/>
          <w:szCs w:val="24"/>
          <w:lang w:val="en-GB"/>
        </w:rPr>
        <w:t>et al.</w:t>
      </w:r>
      <w:r w:rsidRPr="00047DA9">
        <w:rPr>
          <w:rFonts w:eastAsiaTheme="minorEastAsia" w:cs="Times New Roman"/>
          <w:szCs w:val="24"/>
          <w:lang w:val="en-GB"/>
        </w:rPr>
        <w:t xml:space="preserve"> 2010).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047DA9" w:rsidRDefault="009E7060" w:rsidP="009E7060">
      <w:pPr>
        <w:pStyle w:val="Figure"/>
      </w:pPr>
      <w:r w:rsidRPr="00047DA9">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Pr="00047DA9" w:rsidRDefault="009E7060" w:rsidP="009E7060">
      <w:pPr>
        <w:pStyle w:val="Figheading"/>
      </w:pPr>
      <w:r w:rsidRPr="00047DA9">
        <w:rPr>
          <w:b/>
        </w:rPr>
        <w:t xml:space="preserve">Figure 2.7. </w:t>
      </w:r>
      <w:r w:rsidRPr="00047DA9">
        <w:t>Density-dependent emigration probability. (a) Effect of changing the function’s inflection point (</w:t>
      </w:r>
      <w:r w:rsidRPr="00047DA9">
        <w:rPr>
          <w:i/>
        </w:rPr>
        <w:t>β</w:t>
      </w:r>
      <w:r w:rsidRPr="00047DA9">
        <w:t xml:space="preserve">) for </w:t>
      </w:r>
      <w:r w:rsidRPr="00047DA9">
        <w:rPr>
          <w:i/>
        </w:rPr>
        <w:t>α</w:t>
      </w:r>
      <w:r w:rsidRPr="00047DA9">
        <w:t> = 10.0 and (b) its slope (</w:t>
      </w:r>
      <w:r w:rsidRPr="00047DA9">
        <w:rPr>
          <w:i/>
        </w:rPr>
        <w:t>α</w:t>
      </w:r>
      <w:r w:rsidRPr="00047DA9">
        <w:t xml:space="preserve">) at the inflection </w:t>
      </w:r>
      <w:proofErr w:type="gramStart"/>
      <w:r w:rsidRPr="00047DA9">
        <w:t>point</w:t>
      </w:r>
      <w:proofErr w:type="gramEnd"/>
      <w:r w:rsidRPr="00047DA9">
        <w:t xml:space="preserve"> for </w:t>
      </w:r>
      <w:r w:rsidRPr="00047DA9">
        <w:rPr>
          <w:i/>
        </w:rPr>
        <w:t>β</w:t>
      </w:r>
      <w:r w:rsidRPr="00047DA9">
        <w:t xml:space="preserve"> = 0.5. Density refers either to </w:t>
      </w:r>
      <w:r w:rsidRPr="00047DA9">
        <w:rPr>
          <w:i/>
        </w:rPr>
        <w:t>N/K</w:t>
      </w:r>
      <w:r w:rsidRPr="00047DA9">
        <w:t xml:space="preserve"> for non-stage-structured models, or to </w:t>
      </w:r>
      <w:proofErr w:type="spellStart"/>
      <w:r w:rsidRPr="00047DA9">
        <w:rPr>
          <w:i/>
        </w:rPr>
        <w:t>bN</w:t>
      </w:r>
      <w:proofErr w:type="spellEnd"/>
      <w:r w:rsidRPr="00047DA9">
        <w:t xml:space="preserve"> for stage-structured models.</w:t>
      </w:r>
    </w:p>
    <w:p w14:paraId="4A62E80E" w14:textId="77777777" w:rsidR="0067520E" w:rsidRPr="00047DA9" w:rsidRDefault="0067520E" w:rsidP="00744E86">
      <w:pPr>
        <w:pStyle w:val="Keepnext"/>
        <w:rPr>
          <w:rFonts w:eastAsiaTheme="minorEastAsia"/>
        </w:rPr>
      </w:pPr>
      <w:r w:rsidRPr="00047DA9">
        <w:rPr>
          <w:rFonts w:eastAsiaTheme="minorEastAsia"/>
        </w:rPr>
        <w:t>In the case of stage-structured models, eqn. 15 is modified as follows:</w:t>
      </w:r>
    </w:p>
    <w:p w14:paraId="4F6D311C" w14:textId="77777777" w:rsidR="0067520E" w:rsidRPr="00047DA9"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15a</w:t>
      </w:r>
    </w:p>
    <w:p w14:paraId="2B01D8B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where </w:t>
      </w:r>
      <w:r w:rsidRPr="00047DA9">
        <w:rPr>
          <w:rFonts w:eastAsiaTheme="minorEastAsia" w:cs="Times New Roman"/>
          <w:i/>
          <w:szCs w:val="24"/>
          <w:lang w:val="en-GB"/>
        </w:rPr>
        <w:t>b</w:t>
      </w:r>
      <w:r w:rsidRPr="00047DA9">
        <w:rPr>
          <w:rFonts w:eastAsiaTheme="minorEastAsia" w:cs="Times New Roman"/>
          <w:szCs w:val="24"/>
          <w:lang w:val="en-GB"/>
        </w:rPr>
        <w:t xml:space="preserve"> represents the </w:t>
      </w:r>
      <w:hyperlink w:anchor="_Density-dependence" w:history="1">
        <w:r w:rsidRPr="00047DA9">
          <w:rPr>
            <w:rStyle w:val="Hyperlink"/>
            <w:rFonts w:eastAsiaTheme="minorEastAsia" w:cs="Times New Roman"/>
            <w:szCs w:val="24"/>
            <w:lang w:val="en-GB"/>
          </w:rPr>
          <w:t>strength of density dependence</w:t>
        </w:r>
      </w:hyperlink>
      <w:r w:rsidRPr="00047DA9">
        <w:rPr>
          <w:rFonts w:eastAsiaTheme="minorEastAsia" w:cs="Times New Roman"/>
          <w:szCs w:val="24"/>
          <w:lang w:val="en-GB"/>
        </w:rPr>
        <w:t xml:space="preserve"> used for the population dynamics.</w:t>
      </w:r>
    </w:p>
    <w:p w14:paraId="15FB0EE6" w14:textId="011A81E3" w:rsidR="00BA67C4" w:rsidRPr="00047DA9" w:rsidRDefault="00BA67C4" w:rsidP="00BA67C4">
      <w:pPr>
        <w:rPr>
          <w:rFonts w:eastAsiaTheme="minorEastAsia"/>
        </w:rPr>
      </w:pPr>
      <w:r w:rsidRPr="00047DA9">
        <w:rPr>
          <w:rFonts w:eastAsiaTheme="minorEastAsia"/>
        </w:rPr>
        <w:t xml:space="preserve">The emigration probability can be the same </w:t>
      </w:r>
      <w:r w:rsidR="00F8674E" w:rsidRPr="00047DA9">
        <w:rPr>
          <w:rFonts w:eastAsiaTheme="minorEastAsia"/>
        </w:rPr>
        <w:t xml:space="preserve">and fixed </w:t>
      </w:r>
      <w:r w:rsidRPr="00047DA9">
        <w:rPr>
          <w:rFonts w:eastAsiaTheme="minorEastAsia"/>
        </w:rPr>
        <w:t>for every individual or vary between individuals</w:t>
      </w:r>
      <w:r w:rsidR="00F8674E" w:rsidRPr="00047DA9">
        <w:rPr>
          <w:rFonts w:eastAsiaTheme="minorEastAsia"/>
        </w:rPr>
        <w:t xml:space="preserve"> and be subject to evolution</w:t>
      </w:r>
      <w:r w:rsidRPr="00047DA9">
        <w:rPr>
          <w:rFonts w:eastAsiaTheme="minorEastAsia"/>
        </w:rPr>
        <w:t xml:space="preserve">. In the latter case, individuals exhibit either one trait determining the density-independent </w:t>
      </w:r>
      <w:r w:rsidRPr="00047DA9">
        <w:rPr>
          <w:rFonts w:eastAsiaTheme="minorEastAsia"/>
          <w:i/>
        </w:rPr>
        <w:t>d</w:t>
      </w:r>
      <w:r w:rsidRPr="00047DA9">
        <w:rPr>
          <w:rFonts w:eastAsiaTheme="minorEastAsia"/>
        </w:rPr>
        <w:t xml:space="preserve">, or three traits coding for </w:t>
      </w:r>
      <w:r w:rsidRPr="00047DA9">
        <w:rPr>
          <w:rFonts w:eastAsiaTheme="minorEastAsia"/>
          <w:i/>
        </w:rPr>
        <w:t>D</w:t>
      </w:r>
      <w:r w:rsidRPr="00047DA9">
        <w:rPr>
          <w:rFonts w:eastAsiaTheme="minorEastAsia"/>
          <w:i/>
          <w:vertAlign w:val="subscript"/>
        </w:rPr>
        <w:t>0</w:t>
      </w:r>
      <w:r w:rsidRPr="00047DA9">
        <w:rPr>
          <w:rFonts w:eastAsiaTheme="minorEastAsia"/>
        </w:rPr>
        <w:t xml:space="preserve">, </w:t>
      </w:r>
      <w:r w:rsidRPr="00047DA9">
        <w:rPr>
          <w:rFonts w:eastAsiaTheme="minorEastAsia"/>
          <w:i/>
        </w:rPr>
        <w:t>β</w:t>
      </w:r>
      <w:r w:rsidRPr="00047DA9">
        <w:rPr>
          <w:rFonts w:eastAsiaTheme="minorEastAsia"/>
        </w:rPr>
        <w:t xml:space="preserve"> and </w:t>
      </w:r>
      <w:r w:rsidRPr="00047DA9">
        <w:rPr>
          <w:rFonts w:eastAsiaTheme="minorEastAsia"/>
          <w:i/>
        </w:rPr>
        <w:t>α</w:t>
      </w:r>
      <w:r w:rsidRPr="00047DA9">
        <w:rPr>
          <w:rFonts w:eastAsiaTheme="minorEastAsia"/>
        </w:rPr>
        <w:t xml:space="preserve">. </w:t>
      </w:r>
    </w:p>
    <w:p w14:paraId="61B37008" w14:textId="1F00E72C" w:rsidR="00BA67C4" w:rsidRPr="00047DA9" w:rsidRDefault="00BA67C4" w:rsidP="00BA67C4">
      <w:r w:rsidRPr="00047DA9">
        <w:t xml:space="preserve">Emigration and, more generally, dispersal are often sex-biased </w:t>
      </w:r>
      <w:r w:rsidRPr="00047DA9">
        <w:fldChar w:fldCharType="begin" w:fldLock="1"/>
      </w:r>
      <w:r w:rsidRPr="00047DA9">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047DA9">
        <w:fldChar w:fldCharType="separate"/>
      </w:r>
      <w:r w:rsidRPr="00047DA9">
        <w:rPr>
          <w:noProof/>
        </w:rPr>
        <w:t>(Greenwood 1980; Lawson Handley &amp; Perrin 2007)</w:t>
      </w:r>
      <w:r w:rsidRPr="00047DA9">
        <w:fldChar w:fldCharType="end"/>
      </w:r>
      <w:r w:rsidRPr="00047DA9">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047DA9">
        <w:fldChar w:fldCharType="begin" w:fldLock="1"/>
      </w:r>
      <w:r w:rsidRPr="00047DA9">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A56479">
        <w:rPr>
          <w:lang w:val="fr-FR"/>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047DA9">
        <w:fldChar w:fldCharType="separate"/>
      </w:r>
      <w:r w:rsidRPr="00A56479">
        <w:rPr>
          <w:noProof/>
          <w:lang w:val="fr-FR"/>
        </w:rPr>
        <w:t>(Perrin &amp; Mazalov 1999, 2000; Gros et al. 2008, 2009; Bonte et al. 2009; Guillaume &amp; Perrin 2009)</w:t>
      </w:r>
      <w:r w:rsidRPr="00047DA9">
        <w:fldChar w:fldCharType="end"/>
      </w:r>
      <w:r w:rsidRPr="00A56479">
        <w:rPr>
          <w:lang w:val="fr-FR"/>
        </w:rPr>
        <w:t xml:space="preserve">. </w:t>
      </w:r>
      <w:r w:rsidRPr="00047DA9">
        <w:t xml:space="preserve">A unifying theory on the evolution of such complexity has yet to be achieved. Moreover, sex-biased dispersal has been demonstrated to affect the speed of species’ range expansion </w:t>
      </w:r>
      <w:r w:rsidRPr="00047DA9">
        <w:fldChar w:fldCharType="begin" w:fldLock="1"/>
      </w:r>
      <w:r w:rsidRPr="00047DA9">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047DA9">
        <w:fldChar w:fldCharType="separate"/>
      </w:r>
      <w:r w:rsidRPr="00047DA9">
        <w:rPr>
          <w:noProof/>
        </w:rPr>
        <w:t>(Miller et al. 2011; Miller &amp; Inouye 2013)</w:t>
      </w:r>
      <w:r w:rsidRPr="00047DA9">
        <w:fldChar w:fldCharType="end"/>
      </w:r>
      <w:r w:rsidRPr="00047DA9">
        <w:t>. In RangeShifter, it is possible to model sex-specific emigration behaviour, which optionally may vary between individuals. The number of traits is doubled for sex-specific emigration, one set determining emigration by females and the other set by males.</w:t>
      </w:r>
    </w:p>
    <w:p w14:paraId="679DA98E" w14:textId="7CB23DCA" w:rsidR="00BA67C4" w:rsidRPr="00047DA9" w:rsidRDefault="00BA67C4" w:rsidP="00BA67C4">
      <w:r w:rsidRPr="00047DA9">
        <w:t xml:space="preserve">Emigration can also be stage-biased, meaning that only certain stage (or age) classes disperse. When modelling stage-structured populations in RangeShifter, it is possible to specify stage-specific emigration such that the stages have different emigration parameters, but </w:t>
      </w:r>
      <w:proofErr w:type="spellStart"/>
      <w:r w:rsidRPr="00047DA9">
        <w:t>nter</w:t>
      </w:r>
      <w:proofErr w:type="spellEnd"/>
      <w:r w:rsidRPr="00047DA9">
        <w:t xml:space="preserve">-individual variation in stage-dependent emigration behaviour is not permitted. However, inter-individual variation is permissible in a stage-structured model in RangeShifter </w:t>
      </w:r>
      <w:proofErr w:type="gramStart"/>
      <w:r w:rsidRPr="00047DA9">
        <w:t>v2, and</w:t>
      </w:r>
      <w:proofErr w:type="gramEnd"/>
      <w:r w:rsidRPr="00047DA9">
        <w:t xml:space="preserve"> may optionally be sex-dependent; in such a model, one stage must be identified as the only one which may emigrate.</w:t>
      </w:r>
    </w:p>
    <w:p w14:paraId="7DA4F230" w14:textId="77777777" w:rsidR="0067520E" w:rsidRPr="00047DA9" w:rsidRDefault="0067520E" w:rsidP="009E434A">
      <w:pPr>
        <w:pStyle w:val="Heading3"/>
        <w:numPr>
          <w:ilvl w:val="2"/>
          <w:numId w:val="14"/>
        </w:numPr>
      </w:pPr>
      <w:bookmarkStart w:id="46" w:name="_Toc180771641"/>
      <w:r w:rsidRPr="00047DA9">
        <w:t>Transfer</w:t>
      </w:r>
      <w:bookmarkEnd w:id="46"/>
    </w:p>
    <w:p w14:paraId="3BEC22FC" w14:textId="638B5954" w:rsidR="0067520E" w:rsidRPr="00047DA9" w:rsidRDefault="0067520E" w:rsidP="00C57BF9">
      <w:pPr>
        <w:rPr>
          <w:b/>
          <w:i/>
        </w:rPr>
      </w:pPr>
      <w:r w:rsidRPr="00047DA9">
        <w:t xml:space="preserve">Transfer is the second phase of dispersal and consists of the movement of an individual starting from when it emigrates from its natal patch and ending with settlement in another </w:t>
      </w:r>
      <w:r w:rsidRPr="00047DA9">
        <w:lastRenderedPageBreak/>
        <w:t>patch 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phase.</w:t>
      </w:r>
    </w:p>
    <w:p w14:paraId="6D06E7A6" w14:textId="325AFD90" w:rsidR="0067520E" w:rsidRPr="00047DA9" w:rsidRDefault="0067520E" w:rsidP="00C57BF9">
      <w:r w:rsidRPr="00047DA9">
        <w:t xml:space="preserve">Understanding and modelling how species move is not a simple task, and, perhaps more than for the other phases of dispersal, much effort has been spent in two separate and not always interacting fields: dispersal ecology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xml:space="preserve"> and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While the former seeks to understand movements as a part of the dispersal process and has often described </w:t>
      </w:r>
      <w:r w:rsidR="00F62F9C" w:rsidRPr="00047DA9">
        <w:t xml:space="preserve">transfer </w:t>
      </w:r>
      <w:r w:rsidRPr="00047DA9">
        <w:t xml:space="preserve">with phenomenological dispersal kernels (but see recent developments in fitting mechanistic kernels: </w:t>
      </w:r>
      <w:r w:rsidRPr="00047DA9">
        <w:fldChar w:fldCharType="begin" w:fldLock="1"/>
      </w:r>
      <w:r w:rsidRPr="00047DA9">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047DA9">
        <w:fldChar w:fldCharType="separate"/>
      </w:r>
      <w:r w:rsidRPr="00047DA9">
        <w:rPr>
          <w:noProof/>
        </w:rPr>
        <w:t>(Schurr 2012)</w:t>
      </w:r>
      <w:r w:rsidRPr="00047DA9">
        <w:fldChar w:fldCharType="end"/>
      </w:r>
      <w:r w:rsidRPr="00047DA9">
        <w:t xml:space="preserve">), the latter is more focused on understanding the mechanisms of the movement process itself, even though recent emphasis has been put on the consequences of movements for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Modelling dispersal in IBMs needs to draw from both fields.</w:t>
      </w:r>
    </w:p>
    <w:p w14:paraId="3CF1BDCC" w14:textId="77777777" w:rsidR="0067520E" w:rsidRPr="00047DA9" w:rsidRDefault="0067520E" w:rsidP="00C57BF9">
      <w:r w:rsidRPr="00047DA9">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Pr="00047DA9" w:rsidRDefault="0067520E" w:rsidP="009E434A">
      <w:pPr>
        <w:pStyle w:val="Heading3"/>
        <w:numPr>
          <w:ilvl w:val="2"/>
          <w:numId w:val="14"/>
        </w:numPr>
        <w:rPr>
          <w:rFonts w:eastAsiaTheme="minorEastAsia"/>
        </w:rPr>
      </w:pPr>
      <w:bookmarkStart w:id="47" w:name="_Dispersal_kernels"/>
      <w:bookmarkStart w:id="48" w:name="_Toc180771642"/>
      <w:bookmarkEnd w:id="47"/>
      <w:r w:rsidRPr="00047DA9">
        <w:rPr>
          <w:rFonts w:eastAsiaTheme="minorEastAsia"/>
        </w:rPr>
        <w:t>Dispersal kernels</w:t>
      </w:r>
      <w:bookmarkEnd w:id="48"/>
    </w:p>
    <w:p w14:paraId="3E949DF4" w14:textId="77777777" w:rsidR="0067520E" w:rsidRPr="00047DA9" w:rsidRDefault="0067520E" w:rsidP="00C57BF9">
      <w:r w:rsidRPr="00047DA9">
        <w:t xml:space="preserve">Dispersal kernels are statistical distributions that are largely used to describe dispersal distances. For a comprehensive review about theory and empirical estimation of dispersal kernels we refer to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Part IV.</w:t>
      </w:r>
    </w:p>
    <w:p w14:paraId="667C7008" w14:textId="77777777" w:rsidR="0067520E" w:rsidRPr="00047DA9" w:rsidRDefault="0067520E" w:rsidP="00C57BF9">
      <w:r w:rsidRPr="00047DA9">
        <w:t xml:space="preserve">Dispersal kernels have been largely used in dispersal ecology both for describing dispersal patterns and for theoretical studies, as well as in metapopulation theory. Recently they have been incorporated in species distribution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either at population or individual level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A56479">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047DA9">
        <w:fldChar w:fldCharType="separate"/>
      </w:r>
      <w:r w:rsidRPr="00A56479">
        <w:rPr>
          <w:noProof/>
          <w:lang w:val="fr-FR"/>
        </w:rPr>
        <w:t>(Keith et al. 2008; Anderson et al. 2009; Engler &amp; Guisan 2009; Willis et al. 2009b; Mitikka et al. 2010; Boulangeat et al. 2012; Pagel &amp; Schurr 2012; Schurr et al. 2012)</w:t>
      </w:r>
      <w:r w:rsidRPr="00047DA9">
        <w:fldChar w:fldCharType="end"/>
      </w:r>
      <w:r w:rsidRPr="00A56479">
        <w:rPr>
          <w:lang w:val="fr-FR"/>
        </w:rPr>
        <w:t xml:space="preserve">. </w:t>
      </w:r>
      <w:r w:rsidRPr="00047DA9">
        <w:t xml:space="preserve">The main assumption behind dispersal kernels is that the principal determinant of the probability of an individual dispersing to a particular site is the distance from the starting location. However, it is well recognized and supported by data </w:t>
      </w:r>
      <w:r w:rsidRPr="00047DA9">
        <w:fldChar w:fldCharType="begin" w:fldLock="1"/>
      </w:r>
      <w:r w:rsidRPr="00047DA9">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rsidRPr="00047DA9">
        <w:fldChar w:fldCharType="separate"/>
      </w:r>
      <w:r w:rsidRPr="00047DA9">
        <w:rPr>
          <w:noProof/>
        </w:rPr>
        <w:t>(Hovestadt et al. 2012; Baguette et al. 2013)</w:t>
      </w:r>
      <w:r w:rsidRPr="00047DA9">
        <w:fldChar w:fldCharType="end"/>
      </w:r>
      <w:r w:rsidRPr="00047DA9">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047DA9">
        <w:fldChar w:fldCharType="begin" w:fldLock="1"/>
      </w:r>
      <w:r w:rsidRPr="00047DA9">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047DA9">
        <w:fldChar w:fldCharType="separate"/>
      </w:r>
      <w:r w:rsidRPr="00047DA9">
        <w:rPr>
          <w:noProof/>
        </w:rPr>
        <w:t>(Van Dyck &amp; Matthysen 1999; Hanski et al. 2004; Merckx &amp; Van Dyck 2006; Fahrig 2007; Ovaskainen et al. 2008b; Stevens et al. 2010; Wang et al. 2011)</w:t>
      </w:r>
      <w:r w:rsidRPr="00047DA9">
        <w:fldChar w:fldCharType="end"/>
      </w:r>
      <w:r w:rsidRPr="00047DA9">
        <w:t xml:space="preserve">. Dispersal kernels can vary through time </w:t>
      </w:r>
      <w:r w:rsidRPr="00047DA9">
        <w:fldChar w:fldCharType="begin" w:fldLock="1"/>
      </w:r>
      <w:r w:rsidRPr="00047DA9">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047DA9">
        <w:fldChar w:fldCharType="separate"/>
      </w:r>
      <w:r w:rsidRPr="00047DA9">
        <w:rPr>
          <w:noProof/>
        </w:rPr>
        <w:t>(Schtickzelle et al. 2012)</w:t>
      </w:r>
      <w:r w:rsidRPr="00047DA9">
        <w:fldChar w:fldCharType="end"/>
      </w:r>
      <w:r w:rsidRPr="00047DA9">
        <w:t xml:space="preserve">, and there can be considerable variability between individuals, sexes and stage classes </w:t>
      </w:r>
      <w:r w:rsidRPr="00047DA9">
        <w:fldChar w:fldCharType="begin" w:fldLock="1"/>
      </w:r>
      <w:r w:rsidRPr="00047DA9">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047DA9">
        <w:fldChar w:fldCharType="separate"/>
      </w:r>
      <w:r w:rsidRPr="00047DA9">
        <w:rPr>
          <w:noProof/>
        </w:rPr>
        <w:t>(Delgado et al. 2010; Turlure et al. 2011; Benton &amp; Bowler 2012; Matthysen 2012)</w:t>
      </w:r>
      <w:r w:rsidRPr="00047DA9">
        <w:fldChar w:fldCharType="end"/>
      </w:r>
      <w:r w:rsidRPr="00047DA9">
        <w:t>.</w:t>
      </w:r>
    </w:p>
    <w:p w14:paraId="4EE2CD4E" w14:textId="77777777" w:rsidR="0067520E" w:rsidRPr="00A56479" w:rsidRDefault="0067520E" w:rsidP="00C57BF9">
      <w:pPr>
        <w:rPr>
          <w:lang w:val="fr-FR"/>
        </w:rPr>
      </w:pPr>
      <w:r w:rsidRPr="00047DA9">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047DA9">
        <w:fldChar w:fldCharType="begin" w:fldLock="1"/>
      </w:r>
      <w:r w:rsidRPr="00047DA9">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047DA9">
        <w:fldChar w:fldCharType="separate"/>
      </w:r>
      <w:r w:rsidRPr="00047DA9">
        <w:rPr>
          <w:noProof/>
        </w:rPr>
        <w:t>(Clark et al. 1998; Nathan et al. 2011; Lesser &amp; Jackson 2013)</w:t>
      </w:r>
      <w:r w:rsidRPr="00047DA9">
        <w:fldChar w:fldCharType="end"/>
      </w:r>
      <w:r w:rsidRPr="00047DA9">
        <w:t xml:space="preserve"> and connectivity of isolated populations </w:t>
      </w:r>
      <w:r w:rsidRPr="00047DA9">
        <w:fldChar w:fldCharType="begin" w:fldLock="1"/>
      </w:r>
      <w:r w:rsidRPr="00047DA9">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047DA9">
        <w:fldChar w:fldCharType="separate"/>
      </w:r>
      <w:r w:rsidRPr="00047DA9">
        <w:rPr>
          <w:noProof/>
        </w:rPr>
        <w:t>(Johst et al. 2002; Baguette 2003; Muñoz et al. 2004)</w:t>
      </w:r>
      <w:r w:rsidRPr="00047DA9">
        <w:fldChar w:fldCharType="end"/>
      </w:r>
      <w:r w:rsidRPr="00047DA9">
        <w:t xml:space="preserve">. These events are difficult to capture and model </w:t>
      </w:r>
      <w:r w:rsidRPr="00047DA9">
        <w:lastRenderedPageBreak/>
        <w:t xml:space="preserve">with traditional kernels. Therefore, fat-tailed kernels and mixed kernels have started to be used </w:t>
      </w:r>
      <w:r w:rsidRPr="00047DA9">
        <w:fldChar w:fldCharType="begin" w:fldLock="1"/>
      </w:r>
      <w:r w:rsidRPr="00047DA9">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A56479">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047DA9">
        <w:fldChar w:fldCharType="separate"/>
      </w:r>
      <w:r w:rsidRPr="00A56479">
        <w:rPr>
          <w:noProof/>
          <w:lang w:val="fr-FR"/>
        </w:rPr>
        <w:t>(Bullock &amp; Clarke 2000; Clark et al. 2001; Hovestadt et al. 2011; Fronhofer et al. 2013)</w:t>
      </w:r>
      <w:r w:rsidRPr="00047DA9">
        <w:fldChar w:fldCharType="end"/>
      </w:r>
      <w:r w:rsidRPr="00A56479">
        <w:rPr>
          <w:lang w:val="fr-FR"/>
        </w:rPr>
        <w:t>.</w:t>
      </w:r>
    </w:p>
    <w:p w14:paraId="6DEB007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Theory of the evolution of dispersal distances in relation to kin-competition and parent-offspring competition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(Murrell et al. 2002; Rousset &amp; Gandon 2002; Dytham &amp; Travis 2006; Starrfelt &amp; Kokko 2010)</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landscape structure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A56479">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(Hovestadt et al. 2001; Bonte et al. 2010; Travis et al. 2010; North et al. 2011)</w:t>
      </w:r>
      <w:r w:rsidRPr="00047DA9">
        <w:rPr>
          <w:rFonts w:eastAsiaTheme="minorEastAsia" w:cs="Times New Roman"/>
          <w:szCs w:val="24"/>
          <w:lang w:val="en-GB"/>
        </w:rPr>
        <w:fldChar w:fldCharType="end"/>
      </w:r>
      <w:r w:rsidRPr="00A56479">
        <w:rPr>
          <w:rFonts w:eastAsiaTheme="minorEastAsia" w:cs="Times New Roman"/>
          <w:szCs w:val="24"/>
          <w:lang w:val="fr-FR"/>
        </w:rPr>
        <w:t xml:space="preserve">, </w:t>
      </w:r>
      <w:proofErr w:type="spellStart"/>
      <w:r w:rsidRPr="00A56479">
        <w:rPr>
          <w:rFonts w:eastAsiaTheme="minorEastAsia" w:cs="Times New Roman"/>
          <w:szCs w:val="24"/>
          <w:lang w:val="fr-FR"/>
        </w:rPr>
        <w:t>environmental</w:t>
      </w:r>
      <w:proofErr w:type="spellEnd"/>
      <w:r w:rsidRPr="00A56479">
        <w:rPr>
          <w:rFonts w:eastAsiaTheme="minorEastAsia" w:cs="Times New Roman"/>
          <w:szCs w:val="24"/>
          <w:lang w:val="fr-FR"/>
        </w:rPr>
        <w:t xml:space="preserve"> gradients and range expansion </w:t>
      </w:r>
      <w:r w:rsidRPr="00047DA9">
        <w:rPr>
          <w:rFonts w:eastAsiaTheme="minorEastAsia" w:cs="Times New Roman"/>
          <w:szCs w:val="24"/>
          <w:lang w:val="en-GB"/>
        </w:rPr>
        <w:fldChar w:fldCharType="begin" w:fldLock="1"/>
      </w:r>
      <w:r w:rsidRPr="00A56479">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sidRPr="00047DA9">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(Hughes et al. 2007; Phillips et al. 2008, 2010; Dytham 2009; Boeye et al. 2013; Henry et al. 2013)</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has started to be developed (although not to the extent of emigration theory), but empirical work in this topic is still in its infancy (e.g.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Bitume et al. 2013</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6B7E2BA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 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These kernels are specifically used for the transfer phase, meaning that they do not incorporate information on the emigration or settlement probabilities, which are modelled independently. Therefore, dispersal kernels are applied only to dispersing individuals and not normally to the entire population. However, the program allows a particular setting where emigration and transfer are not explicitly separated but are both modelled through the kernel (as described below).</w:t>
      </w:r>
    </w:p>
    <w:p w14:paraId="625E604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However, the negative exponential is still commonly used, has been found useful for describing dispersal patterns of certain organisms, and the combination of two different negative exponentials has been demonstrated to be a valuable method for discerning between common short-distance and rare long-distance dispersal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047DA9" w:rsidRDefault="0067520E" w:rsidP="00C57BF9">
      <w:pPr>
        <w:pStyle w:val="Heading4"/>
      </w:pPr>
      <w:r w:rsidRPr="00047DA9">
        <w:t>Negative exponential</w:t>
      </w:r>
    </w:p>
    <w:p w14:paraId="0D8A6BCF" w14:textId="77777777" w:rsidR="0067520E" w:rsidRPr="00047DA9" w:rsidRDefault="0067520E" w:rsidP="00C57BF9">
      <w:pPr>
        <w:pStyle w:val="ListParagraph"/>
        <w:ind w:left="0"/>
        <w:rPr>
          <w:rFonts w:cs="Times New Roman"/>
          <w:szCs w:val="24"/>
          <w:lang w:val="en-GB"/>
        </w:rPr>
      </w:pPr>
      <w:r w:rsidRPr="00047DA9">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047DA9">
        <w:rPr>
          <w:rFonts w:eastAsiaTheme="minorEastAsia" w:cs="Times New Roman"/>
          <w:i/>
          <w:szCs w:val="24"/>
          <w:lang w:val="en-GB"/>
        </w:rPr>
        <w:t>δ,</w:t>
      </w:r>
      <w:r w:rsidRPr="00047DA9">
        <w:rPr>
          <w:rFonts w:eastAsiaTheme="minorEastAsia" w:cs="Times New Roman"/>
          <w:szCs w:val="24"/>
          <w:lang w:val="en-GB"/>
        </w:rPr>
        <w:t xml:space="preserve"> and the direction is selected randomly from a uniform distribution between 0 and 2π radians.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(Bocedi et al. 2012b)</w:t>
      </w:r>
      <w:r w:rsidRPr="00047DA9">
        <w:rPr>
          <w:rFonts w:eastAsiaTheme="minorEastAsia" w:cs="Times New Roman"/>
          <w:szCs w:val="24"/>
          <w:lang w:val="en-GB"/>
        </w:rPr>
        <w:fldChar w:fldCharType="end"/>
      </w:r>
      <w:r w:rsidRPr="00047DA9">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047DA9">
        <w:rPr>
          <w:rFonts w:cs="Times New Roman"/>
          <w:szCs w:val="24"/>
          <w:lang w:val="en-GB"/>
        </w:rPr>
        <w:t>In order to</w:t>
      </w:r>
      <w:proofErr w:type="gramEnd"/>
      <w:r w:rsidRPr="00047DA9">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047DA9">
        <w:rPr>
          <w:rFonts w:cs="Times New Roman"/>
          <w:szCs w:val="24"/>
          <w:lang w:val="en-GB"/>
        </w:rPr>
        <w:t>independent</w:t>
      </w:r>
      <w:proofErr w:type="gramEnd"/>
      <w:r w:rsidRPr="00047DA9">
        <w:rPr>
          <w:rFonts w:cs="Times New Roman"/>
          <w:szCs w:val="24"/>
          <w:lang w:val="en-GB"/>
        </w:rPr>
        <w:t xml:space="preserve"> and the kernel is applied to the entire population without re-sampling (the ‘use full kernel’ option).</w:t>
      </w:r>
      <w:r w:rsidRPr="00047DA9">
        <w:rPr>
          <w:rFonts w:eastAsiaTheme="minorEastAsia" w:cs="Times New Roman"/>
          <w:szCs w:val="24"/>
          <w:lang w:val="en-GB"/>
        </w:rPr>
        <w:t xml:space="preserve"> Individuals which draw a short movement distance do </w:t>
      </w:r>
      <w:r w:rsidRPr="00047DA9">
        <w:rPr>
          <w:rFonts w:eastAsiaTheme="minorEastAsia" w:cs="Times New Roman"/>
          <w:szCs w:val="24"/>
          <w:lang w:val="en-GB"/>
        </w:rPr>
        <w:lastRenderedPageBreak/>
        <w:t xml:space="preserve">not leave the natal cell/patch and implicitly become sedentary, and therefore the kernel itself defines the proportion of individuals which emigrate. When this option is selected, the emigration probability for those stages/sexes which disperse should be set to 1.0; otherwise, only a proportion of such individuals would use the kernel to determine </w:t>
      </w:r>
      <w:proofErr w:type="gramStart"/>
      <w:r w:rsidRPr="00047DA9">
        <w:rPr>
          <w:rFonts w:eastAsiaTheme="minorEastAsia" w:cs="Times New Roman"/>
          <w:szCs w:val="24"/>
          <w:lang w:val="en-GB"/>
        </w:rPr>
        <w:t>whether or not</w:t>
      </w:r>
      <w:proofErr w:type="gramEnd"/>
      <w:r w:rsidRPr="00047DA9">
        <w:rPr>
          <w:rFonts w:eastAsiaTheme="minorEastAsia" w:cs="Times New Roman"/>
          <w:szCs w:val="24"/>
          <w:lang w:val="en-GB"/>
        </w:rPr>
        <w:t xml:space="preserve"> they emigrate.</w:t>
      </w:r>
    </w:p>
    <w:p w14:paraId="12569355" w14:textId="77777777" w:rsidR="0067520E" w:rsidRPr="00047DA9" w:rsidRDefault="0067520E" w:rsidP="00C57BF9">
      <w:pPr>
        <w:pStyle w:val="Heading4"/>
      </w:pPr>
      <w:r w:rsidRPr="00047DA9">
        <w:t>Mixed kernel</w:t>
      </w:r>
    </w:p>
    <w:p w14:paraId="1E5EE10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distance an individual moves is sampled from a mixed kernel given by the combination of two negative exponentials with different means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 xml:space="preserve"> and</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i/>
          <w:szCs w:val="24"/>
          <w:lang w:val="en-GB"/>
        </w:rPr>
        <w:t>,</w:t>
      </w:r>
      <w:r w:rsidRPr="00047DA9">
        <w:rPr>
          <w:rFonts w:eastAsiaTheme="minorEastAsia" w:cs="Times New Roman"/>
          <w:szCs w:val="24"/>
          <w:lang w:val="en-GB"/>
        </w:rPr>
        <w:t xml:space="preserve"> occurring with probability </w:t>
      </w:r>
      <w:r w:rsidRPr="00047DA9">
        <w:rPr>
          <w:rFonts w:eastAsiaTheme="minorEastAsia" w:cs="Times New Roman"/>
          <w:i/>
          <w:szCs w:val="24"/>
          <w:lang w:val="en-GB"/>
        </w:rPr>
        <w:t>p</w:t>
      </w:r>
      <w:r w:rsidRPr="00047DA9">
        <w:rPr>
          <w:rFonts w:eastAsiaTheme="minorEastAsia" w:cs="Times New Roman"/>
          <w:szCs w:val="24"/>
          <w:lang w:val="en-GB"/>
        </w:rPr>
        <w:t xml:space="preserve"> and </w:t>
      </w:r>
      <w:r w:rsidRPr="00047DA9">
        <w:rPr>
          <w:rFonts w:eastAsiaTheme="minorEastAsia" w:cs="Times New Roman"/>
          <w:i/>
          <w:szCs w:val="24"/>
          <w:lang w:val="en-GB"/>
        </w:rPr>
        <w:t>1-p</w:t>
      </w:r>
      <w:r w:rsidRPr="00047DA9">
        <w:rPr>
          <w:rFonts w:eastAsiaTheme="minorEastAsia" w:cs="Times New Roman"/>
          <w:szCs w:val="24"/>
          <w:lang w:val="en-GB"/>
        </w:rPr>
        <w:t xml:space="preserve"> respectively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Otherwise, the conditions for the single kernel apply.</w:t>
      </w:r>
    </w:p>
    <w:p w14:paraId="38EB5F0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For both types of </w:t>
      </w:r>
      <w:proofErr w:type="gramStart"/>
      <w:r w:rsidRPr="00047DA9">
        <w:rPr>
          <w:rFonts w:eastAsiaTheme="minorEastAsia" w:cs="Times New Roman"/>
          <w:szCs w:val="24"/>
          <w:lang w:val="en-GB"/>
        </w:rPr>
        <w:t>kernel</w:t>
      </w:r>
      <w:proofErr w:type="gramEnd"/>
      <w:r w:rsidRPr="00047DA9">
        <w:rPr>
          <w:rFonts w:eastAsiaTheme="minorEastAsia" w:cs="Times New Roman"/>
          <w:szCs w:val="24"/>
          <w:lang w:val="en-GB"/>
        </w:rPr>
        <w:t xml:space="preserve">, heritable inter-individual variability is possible. Individuals exhibit either one trait for </w:t>
      </w:r>
      <w:r w:rsidRPr="00047DA9">
        <w:rPr>
          <w:rFonts w:eastAsiaTheme="minorEastAsia" w:cs="Times New Roman"/>
          <w:i/>
          <w:szCs w:val="24"/>
          <w:lang w:val="en-GB"/>
        </w:rPr>
        <w:t>δ</w:t>
      </w:r>
      <w:r w:rsidRPr="00047DA9">
        <w:rPr>
          <w:rFonts w:eastAsiaTheme="minorEastAsia" w:cs="Times New Roman"/>
          <w:szCs w:val="24"/>
          <w:lang w:val="en-GB"/>
        </w:rPr>
        <w:t xml:space="preserve"> or three traits for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Dispersal kernels can also be sex-dependent, and if there is also inter-individual variability, the number of traits is doubled (i.e. female </w:t>
      </w:r>
      <w:r w:rsidRPr="00047DA9">
        <w:rPr>
          <w:rFonts w:eastAsiaTheme="minorEastAsia" w:cs="Times New Roman"/>
          <w:i/>
          <w:szCs w:val="24"/>
          <w:lang w:val="en-GB"/>
        </w:rPr>
        <w:t>δ</w:t>
      </w:r>
      <w:r w:rsidRPr="00047DA9">
        <w:rPr>
          <w:rFonts w:eastAsiaTheme="minorEastAsia" w:cs="Times New Roman"/>
          <w:szCs w:val="24"/>
          <w:lang w:val="en-GB"/>
        </w:rPr>
        <w:t xml:space="preserve"> and male </w:t>
      </w:r>
      <w:r w:rsidRPr="00047DA9">
        <w:rPr>
          <w:rFonts w:eastAsiaTheme="minorEastAsia" w:cs="Times New Roman"/>
          <w:i/>
          <w:szCs w:val="24"/>
          <w:lang w:val="en-GB"/>
        </w:rPr>
        <w:t>δ</w:t>
      </w:r>
      <w:r w:rsidRPr="00047DA9">
        <w:rPr>
          <w:rFonts w:eastAsiaTheme="minorEastAsia" w:cs="Times New Roman"/>
          <w:szCs w:val="24"/>
          <w:lang w:val="en-GB"/>
        </w:rPr>
        <w:t xml:space="preserve">, or female and male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Finally, dispersal kernels can be stage-specific, but if so, inter-individual variability is not permissible. In the case that the dispersal kernel is applied to the entire population (i.e. </w:t>
      </w:r>
      <w:r w:rsidRPr="00047DA9">
        <w:rPr>
          <w:rFonts w:cs="Times New Roman"/>
          <w:szCs w:val="24"/>
          <w:lang w:val="en-GB"/>
        </w:rPr>
        <w:t>the ‘use full kernel’ option, above</w:t>
      </w:r>
      <w:r w:rsidRPr="00047DA9">
        <w:rPr>
          <w:rFonts w:eastAsiaTheme="minorEastAsia" w:cs="Times New Roman"/>
          <w:szCs w:val="24"/>
          <w:lang w:val="en-GB"/>
        </w:rPr>
        <w:t>), the mean dispersal distance can evolve down to zero (i.e. evolution for no dispersal). In all other cases (where emigration and transfer are modelled separately), the mean dispersal distance has a lower limit to which can evolve equal to the landscape resolution.</w:t>
      </w:r>
    </w:p>
    <w:p w14:paraId="38AA2E38" w14:textId="77777777" w:rsidR="0067520E" w:rsidRPr="00047DA9" w:rsidRDefault="0067520E" w:rsidP="009E434A">
      <w:pPr>
        <w:pStyle w:val="Heading3"/>
        <w:numPr>
          <w:ilvl w:val="2"/>
          <w:numId w:val="14"/>
        </w:numPr>
        <w:rPr>
          <w:rFonts w:eastAsiaTheme="minorEastAsia"/>
        </w:rPr>
      </w:pPr>
      <w:bookmarkStart w:id="49" w:name="_Movement_processes"/>
      <w:bookmarkStart w:id="50" w:name="_Toc180771643"/>
      <w:bookmarkEnd w:id="49"/>
      <w:r w:rsidRPr="00047DA9">
        <w:rPr>
          <w:rFonts w:eastAsiaTheme="minorEastAsia"/>
        </w:rPr>
        <w:t>Movement processes</w:t>
      </w:r>
      <w:bookmarkEnd w:id="50"/>
    </w:p>
    <w:p w14:paraId="73BBF28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It is increasingly acknowledged that individual movements within and between habitat patches, and consequently also population dynamics, are strongly affected by the behavioural and physical traits of individuals and by the landscape structure and composition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(Morales &amp; Ellner 2002; Hawkes 2009; Stevens &amp; Coulon 2012; Baguette et al. 2013)</w:t>
      </w:r>
      <w:r w:rsidRPr="00047DA9">
        <w:rPr>
          <w:rFonts w:cs="Times New Roman"/>
          <w:szCs w:val="24"/>
          <w:lang w:val="en-GB"/>
        </w:rPr>
        <w:fldChar w:fldCharType="end"/>
      </w:r>
      <w:r w:rsidRPr="00047DA9">
        <w:rPr>
          <w:rFonts w:cs="Times New Roman"/>
          <w:szCs w:val="24"/>
          <w:lang w:val="en-GB"/>
        </w:rPr>
        <w:t xml:space="preserve">. This has led to the development of mechanistic models where movement behaviour and its interaction with the environment is explicitly described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497267">
        <w:rPr>
          <w:rFonts w:cs="Times New Roman"/>
          <w:szCs w:val="24"/>
          <w:lang w:val="es-ES"/>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047DA9">
        <w:rPr>
          <w:rFonts w:cs="Times New Roman"/>
          <w:szCs w:val="24"/>
          <w:lang w:val="en-GB"/>
        </w:rPr>
        <w:fldChar w:fldCharType="separate"/>
      </w:r>
      <w:r w:rsidRPr="00497267">
        <w:rPr>
          <w:rFonts w:cs="Times New Roman"/>
          <w:noProof/>
          <w:szCs w:val="24"/>
          <w:lang w:val="es-ES"/>
        </w:rPr>
        <w:t>(Nathan et al. 2008; Revilla &amp; Wiegand 2008; Morales et al. 2010; Palmer et al. 2011; Pe’er et al. 2011)</w:t>
      </w:r>
      <w:r w:rsidRPr="00047DA9">
        <w:rPr>
          <w:rFonts w:cs="Times New Roman"/>
          <w:szCs w:val="24"/>
          <w:lang w:val="en-GB"/>
        </w:rPr>
        <w:fldChar w:fldCharType="end"/>
      </w:r>
      <w:r w:rsidRPr="00497267">
        <w:rPr>
          <w:rFonts w:cs="Times New Roman"/>
          <w:szCs w:val="24"/>
          <w:lang w:val="es-ES"/>
        </w:rPr>
        <w:t xml:space="preserve">. </w:t>
      </w:r>
      <w:r w:rsidRPr="00047DA9">
        <w:rPr>
          <w:rFonts w:cs="Times New Roman"/>
          <w:szCs w:val="24"/>
          <w:lang w:val="en-GB"/>
        </w:rPr>
        <w:t xml:space="preserve">The classical method to represent individuals’ movements mechanistically is to use a random walk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(Codling et al. 2008)</w:t>
      </w:r>
      <w:r w:rsidRPr="00047DA9">
        <w:rPr>
          <w:rFonts w:cs="Times New Roman"/>
          <w:szCs w:val="24"/>
          <w:lang w:val="en-GB"/>
        </w:rPr>
        <w:fldChar w:fldCharType="end"/>
      </w:r>
      <w:r w:rsidRPr="00047DA9">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behavioural responses, like reaction to habitat boundaries, directly derived from empirical data through state-space models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(Ovaskainen &amp; Cornell 2003; Ovaskainen 2004; Ovaskainen et al. 2008a; Patterson et al. 2008; Zheng et al. 2009b; Ovaskainen &amp; Crone 2010)</w:t>
      </w:r>
      <w:r w:rsidRPr="00047DA9">
        <w:rPr>
          <w:rFonts w:cs="Times New Roman"/>
          <w:szCs w:val="24"/>
          <w:lang w:val="en-GB"/>
        </w:rPr>
        <w:fldChar w:fldCharType="end"/>
      </w:r>
      <w:r w:rsidRPr="00047DA9">
        <w:rPr>
          <w:rFonts w:cs="Times New Roman"/>
          <w:szCs w:val="24"/>
          <w:lang w:val="en-GB"/>
        </w:rPr>
        <w:t xml:space="preserve">. Yet, these models do not account for individual variability or for many behavioural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047DA9">
        <w:rPr>
          <w:rFonts w:cs="Times New Roman"/>
          <w:szCs w:val="24"/>
          <w:lang w:val="en-GB"/>
        </w:rPr>
        <w:t>Moreover</w:t>
      </w:r>
      <w:proofErr w:type="gramEnd"/>
      <w:r w:rsidRPr="00047DA9">
        <w:rPr>
          <w:rFonts w:cs="Times New Roman"/>
          <w:szCs w:val="24"/>
          <w:lang w:val="en-GB"/>
        </w:rPr>
        <w:t xml:space="preserve"> they can provide basis for building blocks for population dynamics models.</w:t>
      </w:r>
    </w:p>
    <w:p w14:paraId="0C54439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Mechanistic IBMs allow extending the “random paradigm” by incorporating behavioural elements that are likely to be crucial in affecting species’ spatial dynamics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(Lima &amp; Zollner 1996; Baguette &amp; Van Dyck 2007; Knowlton &amp; Graham 2010; Shreeve &amp; Dennis 2010)</w:t>
      </w:r>
      <w:r w:rsidRPr="00047DA9">
        <w:rPr>
          <w:rFonts w:cs="Times New Roman"/>
          <w:szCs w:val="24"/>
          <w:lang w:val="en-GB"/>
        </w:rPr>
        <w:fldChar w:fldCharType="end"/>
      </w:r>
      <w:r w:rsidRPr="00047DA9">
        <w:rPr>
          <w:rFonts w:cs="Times New Roman"/>
          <w:szCs w:val="24"/>
          <w:lang w:val="en-GB"/>
        </w:rPr>
        <w:t xml:space="preserve">. These elements can be assigned into six main categories: (i) the switching between different movement modes [for example foraging within the home range vs. dispersal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A56479">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047DA9">
        <w:rPr>
          <w:rFonts w:cs="Times New Roman"/>
          <w:szCs w:val="24"/>
          <w:lang w:val="en-GB"/>
        </w:rPr>
        <w:fldChar w:fldCharType="separate"/>
      </w:r>
      <w:r w:rsidRPr="00A56479">
        <w:rPr>
          <w:rFonts w:cs="Times New Roman"/>
          <w:noProof/>
          <w:szCs w:val="24"/>
          <w:lang w:val="fr-FR"/>
        </w:rPr>
        <w:t>(Fryxell et al. 2008; Delattre et al. 2010; Pe’er et al. 2011)</w:t>
      </w:r>
      <w:r w:rsidRPr="00047DA9">
        <w:rPr>
          <w:rFonts w:cs="Times New Roman"/>
          <w:szCs w:val="24"/>
          <w:lang w:val="en-GB"/>
        </w:rPr>
        <w:fldChar w:fldCharType="end"/>
      </w:r>
      <w:r w:rsidRPr="00A56479">
        <w:rPr>
          <w:rFonts w:cs="Times New Roman"/>
          <w:szCs w:val="24"/>
          <w:lang w:val="fr-FR"/>
        </w:rPr>
        <w:t xml:space="preserve">]; (ii) the </w:t>
      </w:r>
      <w:proofErr w:type="spellStart"/>
      <w:r w:rsidRPr="00A56479">
        <w:rPr>
          <w:rFonts w:cs="Times New Roman"/>
          <w:szCs w:val="24"/>
          <w:lang w:val="fr-FR"/>
        </w:rPr>
        <w:t>individuals</w:t>
      </w:r>
      <w:proofErr w:type="spellEnd"/>
      <w:r w:rsidRPr="00A56479">
        <w:rPr>
          <w:rFonts w:cs="Times New Roman"/>
          <w:szCs w:val="24"/>
          <w:lang w:val="fr-FR"/>
        </w:rPr>
        <w:t xml:space="preserve">’ </w:t>
      </w:r>
      <w:proofErr w:type="spellStart"/>
      <w:r w:rsidRPr="00A56479">
        <w:rPr>
          <w:rFonts w:cs="Times New Roman"/>
          <w:szCs w:val="24"/>
          <w:lang w:val="fr-FR"/>
        </w:rPr>
        <w:t>perceptual</w:t>
      </w:r>
      <w:proofErr w:type="spellEnd"/>
      <w:r w:rsidRPr="00A56479">
        <w:rPr>
          <w:rFonts w:cs="Times New Roman"/>
          <w:szCs w:val="24"/>
          <w:lang w:val="fr-FR"/>
        </w:rPr>
        <w:t xml:space="preserve"> range </w:t>
      </w:r>
      <w:r w:rsidRPr="00047DA9">
        <w:rPr>
          <w:rFonts w:cs="Times New Roman"/>
          <w:szCs w:val="24"/>
          <w:lang w:val="en-GB"/>
        </w:rPr>
        <w:fldChar w:fldCharType="begin" w:fldLock="1"/>
      </w:r>
      <w:r w:rsidRPr="00A56479">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sidRPr="00047DA9">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 xml:space="preserve">(Zollner </w:t>
      </w:r>
      <w:r w:rsidRPr="00047DA9">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047DA9">
        <w:rPr>
          <w:rFonts w:cs="Times New Roman"/>
          <w:szCs w:val="24"/>
          <w:lang w:val="en-GB"/>
        </w:rPr>
        <w:fldChar w:fldCharType="end"/>
      </w:r>
      <w:r w:rsidRPr="00047DA9">
        <w:rPr>
          <w:rFonts w:cs="Times New Roman"/>
          <w:szCs w:val="24"/>
          <w:lang w:val="en-GB"/>
        </w:rPr>
        <w:t xml:space="preserve">; (iii) the use of information in movement choices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(Clobert et al. 2009)</w:t>
      </w:r>
      <w:r w:rsidRPr="00047DA9">
        <w:rPr>
          <w:rFonts w:cs="Times New Roman"/>
          <w:szCs w:val="24"/>
          <w:lang w:val="en-GB"/>
        </w:rPr>
        <w:fldChar w:fldCharType="end"/>
      </w:r>
      <w:r w:rsidRPr="00047DA9">
        <w:rPr>
          <w:rFonts w:cs="Times New Roman"/>
          <w:szCs w:val="24"/>
          <w:lang w:val="en-GB"/>
        </w:rPr>
        <w:t xml:space="preserve"> and the memory of previous experience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(Smouse et al. 2010)</w:t>
      </w:r>
      <w:r w:rsidRPr="00047DA9">
        <w:rPr>
          <w:rFonts w:cs="Times New Roman"/>
          <w:szCs w:val="24"/>
          <w:lang w:val="en-GB"/>
        </w:rPr>
        <w:fldChar w:fldCharType="end"/>
      </w:r>
      <w:r w:rsidRPr="00047DA9">
        <w:rPr>
          <w:rFonts w:cs="Times New Roman"/>
          <w:szCs w:val="24"/>
          <w:lang w:val="en-GB"/>
        </w:rPr>
        <w:t xml:space="preserve">; (iv) the influence of habitat fragmentation and matrix heterogeneity on movement behaviours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(Ricketts 2001; Vandermeert &amp; Carvajal 2001; Schtickzelle &amp; Baguette 2003; Revilla et al. 2004; Wiegand et al. 2005; Fahrig 2007; Dover &amp; Settele 2008)</w:t>
      </w:r>
      <w:r w:rsidRPr="00047DA9">
        <w:rPr>
          <w:rFonts w:cs="Times New Roman"/>
          <w:szCs w:val="24"/>
          <w:lang w:val="en-GB"/>
        </w:rPr>
        <w:fldChar w:fldCharType="end"/>
      </w:r>
      <w:r w:rsidRPr="00047DA9">
        <w:rPr>
          <w:rFonts w:cs="Times New Roman"/>
          <w:szCs w:val="24"/>
          <w:lang w:val="en-GB"/>
        </w:rPr>
        <w:t xml:space="preserve">; (v) the individual responses to habitat boundaries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(Schultz &amp; Crone 2001; Morales 2002; Merckx et al. 2003; Ovaskainen 2004; Stevens et al. 2006a; Pe’er et al. 2011)</w:t>
      </w:r>
      <w:r w:rsidRPr="00047DA9">
        <w:rPr>
          <w:rFonts w:cs="Times New Roman"/>
          <w:szCs w:val="24"/>
          <w:lang w:val="en-GB"/>
        </w:rPr>
        <w:fldChar w:fldCharType="end"/>
      </w:r>
      <w:r w:rsidRPr="00047DA9">
        <w:rPr>
          <w:rFonts w:cs="Times New Roman"/>
          <w:szCs w:val="24"/>
          <w:lang w:val="en-GB"/>
        </w:rPr>
        <w:t>; and (vi) the period of activity</w:t>
      </w:r>
      <w:r w:rsidRPr="00047DA9">
        <w:rPr>
          <w:rFonts w:cs="Times New Roman"/>
          <w:noProof/>
          <w:szCs w:val="24"/>
          <w:lang w:val="en-GB"/>
        </w:rPr>
        <w:t xml:space="preserve"> (Revilla et al. 2004)</w:t>
      </w:r>
      <w:r w:rsidRPr="00047DA9">
        <w:rPr>
          <w:rFonts w:cs="Times New Roman"/>
          <w:szCs w:val="24"/>
          <w:lang w:val="en-GB"/>
        </w:rPr>
        <w:t xml:space="preserve"> and the time scale of movements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(Lambin et al. 2012)</w:t>
      </w:r>
      <w:r w:rsidRPr="00047DA9">
        <w:rPr>
          <w:rFonts w:cs="Times New Roman"/>
          <w:szCs w:val="24"/>
          <w:lang w:val="en-GB"/>
        </w:rPr>
        <w:fldChar w:fldCharType="end"/>
      </w:r>
      <w:r w:rsidRPr="00047DA9">
        <w:rPr>
          <w:rFonts w:cs="Times New Roman"/>
          <w:szCs w:val="24"/>
          <w:lang w:val="en-GB"/>
        </w:rPr>
        <w:t>.</w:t>
      </w:r>
    </w:p>
    <w:p w14:paraId="17B1DF2F" w14:textId="77777777" w:rsidR="0067520E" w:rsidRPr="00047DA9" w:rsidRDefault="0067520E" w:rsidP="00C57BF9">
      <w:r w:rsidRPr="00047DA9">
        <w:t xml:space="preserve">A general framework for a mechanistic representation of movements has been outlined by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047DA9">
        <w:fldChar w:fldCharType="begin" w:fldLock="1"/>
      </w:r>
      <w:r w:rsidRPr="00047DA9">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047DA9">
        <w:fldChar w:fldCharType="separate"/>
      </w:r>
      <w:r w:rsidRPr="00047DA9">
        <w:rPr>
          <w:noProof/>
        </w:rPr>
        <w:t>(Holyoak et al. 2008)</w:t>
      </w:r>
      <w:r w:rsidRPr="00047DA9">
        <w:fldChar w:fldCharType="end"/>
      </w:r>
      <w:r w:rsidRPr="00047DA9">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047DA9">
        <w:fldChar w:fldCharType="separate"/>
      </w:r>
      <w:r w:rsidRPr="00047DA9">
        <w:rPr>
          <w:noProof/>
        </w:rPr>
        <w:t>(Lima &amp; Zollner 1996; Morales et al. 2010)</w:t>
      </w:r>
      <w:r w:rsidRPr="00047DA9">
        <w:fldChar w:fldCharType="end"/>
      </w:r>
      <w:r w:rsidRPr="00047DA9">
        <w:t>.</w:t>
      </w:r>
    </w:p>
    <w:p w14:paraId="1DCBD40F"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Movement behaviours during the transfer phase are a core component of the dispersal strategy of an individual, and therefore they come under selection and they can evolve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(Merckx et al. 2003; Fahrig 2007; Hawkes 2009; Travis et al. 2012)</w:t>
      </w:r>
      <w:r w:rsidRPr="00047DA9">
        <w:rPr>
          <w:rFonts w:cs="Times New Roman"/>
          <w:szCs w:val="24"/>
          <w:lang w:val="en-GB"/>
        </w:rPr>
        <w:fldChar w:fldCharType="end"/>
      </w:r>
      <w:r w:rsidRPr="00047DA9">
        <w:rPr>
          <w:rFonts w:cs="Times New Roman"/>
          <w:szCs w:val="24"/>
          <w:lang w:val="en-GB"/>
        </w:rPr>
        <w:t xml:space="preserve">. Ultimately, it is the evolution of movement behaviours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(Heinz &amp; Strand 2006; Bartoń et al. 2009)</w:t>
      </w:r>
      <w:r w:rsidRPr="00047DA9">
        <w:rPr>
          <w:rFonts w:cs="Times New Roman"/>
          <w:szCs w:val="24"/>
          <w:lang w:val="en-GB"/>
        </w:rPr>
        <w:fldChar w:fldCharType="end"/>
      </w:r>
      <w:r w:rsidRPr="00047DA9">
        <w:rPr>
          <w:rFonts w:cs="Times New Roman"/>
          <w:szCs w:val="24"/>
          <w:lang w:val="en-GB"/>
        </w:rPr>
        <w:t xml:space="preserve">. Moreover, straighter movement paths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(Phillips et al. 2010)</w:t>
      </w:r>
      <w:r w:rsidRPr="00047DA9">
        <w:rPr>
          <w:rFonts w:cs="Times New Roman"/>
          <w:szCs w:val="24"/>
          <w:lang w:val="en-GB"/>
        </w:rPr>
        <w:fldChar w:fldCharType="end"/>
      </w:r>
      <w:r w:rsidRPr="00047DA9">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(Bartoń et al. 2012)</w:t>
      </w:r>
      <w:r w:rsidRPr="00047DA9">
        <w:rPr>
          <w:rFonts w:cs="Times New Roman"/>
          <w:szCs w:val="24"/>
          <w:lang w:val="en-GB"/>
        </w:rPr>
        <w:fldChar w:fldCharType="end"/>
      </w:r>
    </w:p>
    <w:p w14:paraId="2F930FF4" w14:textId="6794640F" w:rsidR="0067520E" w:rsidRPr="00047DA9" w:rsidRDefault="00353E74" w:rsidP="00C57BF9">
      <w:pPr>
        <w:pStyle w:val="ListParagraph"/>
        <w:ind w:left="0"/>
        <w:rPr>
          <w:rFonts w:cs="Times New Roman"/>
          <w:szCs w:val="24"/>
          <w:lang w:val="en-GB"/>
        </w:rPr>
      </w:pPr>
      <w:r w:rsidRPr="00047DA9">
        <w:rPr>
          <w:rFonts w:cs="Times New Roman"/>
          <w:szCs w:val="24"/>
          <w:lang w:val="en-GB"/>
        </w:rPr>
        <w:t>RangeShifter v2.0</w:t>
      </w:r>
      <w:r w:rsidR="0067520E" w:rsidRPr="00047DA9">
        <w:rPr>
          <w:rFonts w:cs="Times New Roman"/>
          <w:szCs w:val="24"/>
          <w:lang w:val="en-GB"/>
        </w:rPr>
        <w:t xml:space="preserve"> has two types of movement models implemented: the Stochastic Movement Simulator (SMS, </w:t>
      </w:r>
      <w:r w:rsidR="0067520E" w:rsidRPr="00047DA9">
        <w:rPr>
          <w:rFonts w:cs="Times New Roman"/>
          <w:szCs w:val="24"/>
          <w:lang w:val="en-GB"/>
        </w:rPr>
        <w:fldChar w:fldCharType="begin" w:fldLock="1"/>
      </w:r>
      <w:r w:rsidR="0067520E" w:rsidRPr="00047DA9">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047DA9">
        <w:rPr>
          <w:rFonts w:cs="Times New Roman"/>
          <w:szCs w:val="24"/>
          <w:lang w:val="en-GB"/>
        </w:rPr>
        <w:fldChar w:fldCharType="separate"/>
      </w:r>
      <w:r w:rsidR="0067520E" w:rsidRPr="00047DA9">
        <w:rPr>
          <w:rFonts w:cs="Times New Roman"/>
          <w:noProof/>
          <w:szCs w:val="24"/>
          <w:lang w:val="en-GB"/>
        </w:rPr>
        <w:t>Palmer et al. 2011)</w:t>
      </w:r>
      <w:r w:rsidR="0067520E" w:rsidRPr="00047DA9">
        <w:rPr>
          <w:rFonts w:cs="Times New Roman"/>
          <w:szCs w:val="24"/>
          <w:lang w:val="en-GB"/>
        </w:rPr>
        <w:fldChar w:fldCharType="end"/>
      </w:r>
      <w:r w:rsidR="0067520E" w:rsidRPr="00047DA9">
        <w:rPr>
          <w:rFonts w:cs="Times New Roman"/>
          <w:szCs w:val="24"/>
          <w:lang w:val="en-GB"/>
        </w:rPr>
        <w:t xml:space="preserve">, and a correlated random walk (CRW). These two movement models are fully individual-based and explicitly describe the movement behaviour of individuals with a level of detail, and hence parameters, which is probably close to the most parsimonious for a mechanistic movement model. However, they facilitate considerably increasing the complexity and realism with which the transfer phase is modelled. More detailed and species-specific movement models are beyond the scope of </w:t>
      </w:r>
      <w:proofErr w:type="gramStart"/>
      <w:r w:rsidR="0067520E" w:rsidRPr="00047DA9">
        <w:rPr>
          <w:rFonts w:cs="Times New Roman"/>
          <w:szCs w:val="24"/>
          <w:lang w:val="en-GB"/>
        </w:rPr>
        <w:t>RangeShifter</w:t>
      </w:r>
      <w:proofErr w:type="gramEnd"/>
      <w:r w:rsidR="0067520E" w:rsidRPr="00047DA9">
        <w:rPr>
          <w:rFonts w:cs="Times New Roman"/>
          <w:szCs w:val="24"/>
          <w:lang w:val="en-GB"/>
        </w:rPr>
        <w:t xml:space="preserve"> but they could be added relatively easily in the future versions for more specific purposes.</w:t>
      </w:r>
    </w:p>
    <w:p w14:paraId="37D7C893" w14:textId="77777777" w:rsidR="0067520E" w:rsidRPr="00047DA9" w:rsidRDefault="0067520E" w:rsidP="00C57BF9">
      <w:pPr>
        <w:pStyle w:val="Heading4"/>
      </w:pPr>
      <w:bookmarkStart w:id="51" w:name="_Stochastic_Movement_Simulator,"/>
      <w:bookmarkEnd w:id="51"/>
      <w:r w:rsidRPr="00047DA9">
        <w:t>Stochastic Movement Simulator, SMS</w:t>
      </w:r>
    </w:p>
    <w:p w14:paraId="6C368D6F" w14:textId="31A53F38"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SMS is a stochastic individual-based model where organisms move through grid-based, heterogeneous landscapes. The model uses similar cost surfaces as the least cost path (LCP) </w:t>
      </w:r>
      <w:r w:rsidRPr="00047DA9">
        <w:rPr>
          <w:rFonts w:eastAsiaTheme="minorEastAsia" w:cs="Times New Roman"/>
          <w:szCs w:val="24"/>
          <w:lang w:val="en-GB"/>
        </w:rPr>
        <w:lastRenderedPageBreak/>
        <w:fldChar w:fldCharType="begin" w:fldLock="1"/>
      </w:r>
      <w:r w:rsidRPr="00047DA9">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(Adriaensen et al. 2003; Chardon et al. 2003; Stevens et al. 2006b; Driezen et al. 2007)</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but it relaxes two of the main assumptions/limitations of the latter. Firstly, individuals are not assumed to be </w:t>
      </w:r>
      <w:proofErr w:type="gramStart"/>
      <w:r w:rsidRPr="00047DA9">
        <w:rPr>
          <w:rFonts w:eastAsiaTheme="minorEastAsia" w:cs="Times New Roman"/>
          <w:szCs w:val="24"/>
          <w:lang w:val="en-GB"/>
        </w:rPr>
        <w:t>omniscient, but</w:t>
      </w:r>
      <w:proofErr w:type="gramEnd"/>
      <w:r w:rsidRPr="00047DA9">
        <w:rPr>
          <w:rFonts w:eastAsiaTheme="minorEastAsia" w:cs="Times New Roman"/>
          <w:szCs w:val="24"/>
          <w:lang w:val="en-GB"/>
        </w:rPr>
        <w:t xml:space="preserve"> move according to what they can perceive of the landscape within their perceptual range. Secondly, individuals do not know </w:t>
      </w:r>
      <w:r w:rsidRPr="00047DA9">
        <w:rPr>
          <w:rFonts w:eastAsiaTheme="minorEastAsia" w:cs="Times New Roman"/>
          <w:i/>
          <w:szCs w:val="24"/>
          <w:lang w:val="en-GB"/>
        </w:rPr>
        <w:t>a priori</w:t>
      </w:r>
      <w:r w:rsidRPr="00047DA9">
        <w:rPr>
          <w:rFonts w:eastAsiaTheme="minorEastAsia" w:cs="Times New Roman"/>
          <w:szCs w:val="24"/>
          <w:lang w:val="en-GB"/>
        </w:rPr>
        <w:t xml:space="preserve"> their </w:t>
      </w:r>
      <w:proofErr w:type="gramStart"/>
      <w:r w:rsidRPr="00047DA9">
        <w:rPr>
          <w:rFonts w:eastAsiaTheme="minorEastAsia" w:cs="Times New Roman"/>
          <w:szCs w:val="24"/>
          <w:lang w:val="en-GB"/>
        </w:rPr>
        <w:t>final destination</w:t>
      </w:r>
      <w:proofErr w:type="gramEnd"/>
      <w:r w:rsidRPr="00047DA9">
        <w:rPr>
          <w:rFonts w:eastAsiaTheme="minorEastAsia" w:cs="Times New Roman"/>
          <w:szCs w:val="24"/>
          <w:lang w:val="en-GB"/>
        </w:rPr>
        <w:t>, which is a reasonable assumption for dispersing individuals. Here, the core components of SMS are bri</w:t>
      </w:r>
      <w:r w:rsidR="00353E74" w:rsidRPr="00047DA9">
        <w:rPr>
          <w:rFonts w:eastAsiaTheme="minorEastAsia" w:cs="Times New Roman"/>
          <w:szCs w:val="24"/>
          <w:lang w:val="en-GB"/>
        </w:rPr>
        <w:t>efly described;</w:t>
      </w:r>
      <w:r w:rsidRPr="00047DA9">
        <w:rPr>
          <w:rFonts w:eastAsiaTheme="minorEastAsia" w:cs="Times New Roman"/>
          <w:szCs w:val="24"/>
          <w:lang w:val="en-GB"/>
        </w:rPr>
        <w:t xml:space="preserve"> </w:t>
      </w:r>
      <w:r w:rsidR="00353E74" w:rsidRPr="00047DA9">
        <w:rPr>
          <w:rFonts w:eastAsiaTheme="minorEastAsia" w:cs="Times New Roman"/>
          <w:szCs w:val="24"/>
          <w:lang w:val="en-GB"/>
        </w:rPr>
        <w:t>see</w:t>
      </w:r>
      <w:r w:rsidRPr="00047DA9">
        <w:rPr>
          <w:rFonts w:eastAsiaTheme="minorEastAsia" w:cs="Times New Roman"/>
          <w:szCs w:val="24"/>
          <w:lang w:val="en-GB"/>
        </w:rPr>
        <w:t xml:space="preser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Palmer et al. (2011)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for a complete description of the method.</w:t>
      </w:r>
    </w:p>
    <w:p w14:paraId="03DCD9F5" w14:textId="62414868" w:rsidR="0067520E" w:rsidRPr="00047DA9" w:rsidRDefault="0067520E" w:rsidP="00B35389">
      <w:pPr>
        <w:pStyle w:val="Keepnext"/>
        <w:rPr>
          <w:rFonts w:eastAsiaTheme="minorEastAsia"/>
        </w:rPr>
      </w:pPr>
      <w:r w:rsidRPr="00047DA9">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sidRPr="00047DA9">
        <w:rPr>
          <w:rFonts w:eastAsiaTheme="minorEastAsia"/>
        </w:rPr>
        <w:t>-</w:t>
      </w:r>
      <w:r w:rsidRPr="00047DA9">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047DA9">
        <w:rPr>
          <w:rFonts w:eastAsiaTheme="minorEastAsia"/>
        </w:rPr>
        <w:t>a number of</w:t>
      </w:r>
      <w:proofErr w:type="gramEnd"/>
      <w:r w:rsidRPr="00047DA9">
        <w:rPr>
          <w:rFonts w:eastAsiaTheme="minorEastAsia"/>
        </w:rPr>
        <w:t xml:space="preserve"> cells. At each step, the individual evaluates the surrounding habitat </w:t>
      </w:r>
      <w:proofErr w:type="gramStart"/>
      <w:r w:rsidRPr="00047DA9">
        <w:rPr>
          <w:rFonts w:eastAsiaTheme="minorEastAsia"/>
        </w:rPr>
        <w:t>in order to</w:t>
      </w:r>
      <w:proofErr w:type="gramEnd"/>
      <w:r w:rsidRPr="00047DA9">
        <w:rPr>
          <w:rFonts w:eastAsiaTheme="minorEastAsia"/>
        </w:rPr>
        <w:t xml:space="preserve"> determine the effective cost of taking a particular step to each of the eight neighbouring cells. The effective cost is a mean of the cost of the neighbouring cell and the surrounding cells beyond it within the PR, and is calculated by one of three possible methods:</w:t>
      </w:r>
    </w:p>
    <w:p w14:paraId="4AA23E95" w14:textId="77777777" w:rsidR="0067520E" w:rsidRPr="00047DA9" w:rsidRDefault="0067520E" w:rsidP="009E434A">
      <w:pPr>
        <w:pStyle w:val="Numbered"/>
        <w:numPr>
          <w:ilvl w:val="0"/>
          <w:numId w:val="23"/>
        </w:numPr>
        <w:rPr>
          <w:rFonts w:eastAsiaTheme="minorEastAsia"/>
        </w:rPr>
      </w:pPr>
      <w:r w:rsidRPr="00047DA9">
        <w:rPr>
          <w:rFonts w:eastAsiaTheme="minorEastAsia"/>
          <w:i/>
        </w:rPr>
        <w:t>Arithmetic mean</w:t>
      </w:r>
      <w:r w:rsidRPr="00047DA9">
        <w:rPr>
          <w:rFonts w:eastAsiaTheme="minorEastAsia"/>
        </w:rPr>
        <w:t>.</w:t>
      </w:r>
    </w:p>
    <w:p w14:paraId="4D47A4E8" w14:textId="77777777" w:rsidR="0067520E" w:rsidRPr="00047DA9" w:rsidRDefault="0067520E" w:rsidP="00DE53B2">
      <w:pPr>
        <w:pStyle w:val="Numbered"/>
        <w:rPr>
          <w:rFonts w:eastAsiaTheme="minorEastAsia"/>
        </w:rPr>
      </w:pPr>
      <w:r w:rsidRPr="00047DA9">
        <w:rPr>
          <w:rFonts w:eastAsiaTheme="minorEastAsia"/>
          <w:i/>
        </w:rPr>
        <w:t>Harmonic mean</w:t>
      </w:r>
      <w:r w:rsidRPr="00047DA9">
        <w:rPr>
          <w:rFonts w:eastAsiaTheme="minorEastAsia"/>
        </w:rPr>
        <w:t xml:space="preserve">. The reciprocal of the arithmetic mean of the reciprocals of the observations (cell costs). This method increases the detectability of </w:t>
      </w:r>
      <w:proofErr w:type="gramStart"/>
      <w:r w:rsidRPr="00047DA9">
        <w:rPr>
          <w:rFonts w:eastAsiaTheme="minorEastAsia"/>
        </w:rPr>
        <w:t>low cost</w:t>
      </w:r>
      <w:proofErr w:type="gramEnd"/>
      <w:r w:rsidRPr="00047DA9">
        <w:rPr>
          <w:rFonts w:eastAsiaTheme="minorEastAsia"/>
        </w:rPr>
        <w:t xml:space="preserve">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047DA9" w:rsidRDefault="0067520E" w:rsidP="00DE53B2">
      <w:pPr>
        <w:pStyle w:val="Numbered"/>
        <w:rPr>
          <w:rFonts w:eastAsiaTheme="minorEastAsia"/>
        </w:rPr>
      </w:pPr>
      <w:r w:rsidRPr="00047DA9">
        <w:rPr>
          <w:rFonts w:eastAsiaTheme="minorEastAsia"/>
          <w:i/>
        </w:rPr>
        <w:t>Weighted arithmetic mean</w:t>
      </w:r>
      <w:r w:rsidRPr="00047DA9">
        <w:rPr>
          <w:rFonts w:eastAsiaTheme="minorEastAsia"/>
        </w:rPr>
        <w:t>. The cost of each cell is weighted by its inverse distance from the individual (which is assumed to be in the centre of the current cell).</w:t>
      </w:r>
    </w:p>
    <w:p w14:paraId="596336F0" w14:textId="7D4C66A1" w:rsidR="001E5C22" w:rsidRPr="00047DA9" w:rsidRDefault="0067520E" w:rsidP="00C57BF9">
      <w:pPr>
        <w:rPr>
          <w:rFonts w:eastAsiaTheme="minorEastAsia"/>
          <w:szCs w:val="24"/>
        </w:rPr>
      </w:pPr>
      <w:r w:rsidRPr="00047DA9">
        <w:rPr>
          <w:rFonts w:eastAsiaTheme="minorEastAsia"/>
          <w:szCs w:val="24"/>
        </w:rPr>
        <w:t xml:space="preserve">The effective cost of each neighbouring cell is weighted by the DP, which is lowest in the direction of travel. </w:t>
      </w:r>
      <w:r w:rsidR="001E5C22" w:rsidRPr="00047DA9">
        <w:rPr>
          <w:rFonts w:eastAsiaTheme="minorEastAsia"/>
          <w:szCs w:val="24"/>
        </w:rPr>
        <w:t>Specifically, DP is raised to the power 4 in the direction of travel, to the power 3 at 45</w:t>
      </w:r>
      <w:r w:rsidR="00BD485B" w:rsidRPr="00047DA9">
        <w:rPr>
          <w:rFonts w:eastAsiaTheme="minorEastAsia"/>
          <w:szCs w:val="24"/>
        </w:rPr>
        <w:sym w:font="Symbol" w:char="F0B0"/>
      </w:r>
      <w:r w:rsidR="001E5C22" w:rsidRPr="00047DA9">
        <w:rPr>
          <w:rFonts w:eastAsiaTheme="minorEastAsia"/>
          <w:szCs w:val="24"/>
        </w:rPr>
        <w:t xml:space="preserve"> to the direction of travel and so on down to the power 0 </w:t>
      </w:r>
      <w:r w:rsidR="00BD485B" w:rsidRPr="00047DA9">
        <w:rPr>
          <w:rFonts w:eastAsiaTheme="minorEastAsia"/>
          <w:szCs w:val="24"/>
        </w:rPr>
        <w:t>at 180</w:t>
      </w:r>
      <w:r w:rsidR="00BD485B" w:rsidRPr="00047DA9">
        <w:rPr>
          <w:rFonts w:eastAsiaTheme="minorEastAsia"/>
          <w:szCs w:val="24"/>
        </w:rPr>
        <w:sym w:font="Symbol" w:char="F0B0"/>
      </w:r>
      <w:r w:rsidR="00BD485B" w:rsidRPr="00047DA9">
        <w:rPr>
          <w:rFonts w:eastAsiaTheme="minorEastAsia"/>
          <w:szCs w:val="24"/>
        </w:rPr>
        <w:t xml:space="preserve"> to</w:t>
      </w:r>
      <w:r w:rsidR="001E5C22" w:rsidRPr="00047DA9">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Pr="00047DA9" w:rsidRDefault="0067520E" w:rsidP="00C57BF9">
      <w:r w:rsidRPr="00047DA9">
        <w:rPr>
          <w:rFonts w:eastAsiaTheme="minorEastAsia"/>
          <w:szCs w:val="24"/>
        </w:rPr>
        <w:t>RangeShifter v1.1 provide</w:t>
      </w:r>
      <w:r w:rsidR="00F8674E" w:rsidRPr="00047DA9">
        <w:rPr>
          <w:rFonts w:eastAsiaTheme="minorEastAsia"/>
          <w:szCs w:val="24"/>
        </w:rPr>
        <w:t>d</w:t>
      </w:r>
      <w:r w:rsidRPr="00047DA9">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 Increasing the memory size means that an individual retains for longer its tendency to move in a certain direction, and hence paths tend to become somewhat smoother. Second, there is an option to include goal bias</w:t>
      </w:r>
      <w:r w:rsidR="00BE7B66" w:rsidRPr="00047DA9">
        <w:rPr>
          <w:rFonts w:eastAsiaTheme="minorEastAsia"/>
          <w:szCs w:val="24"/>
        </w:rPr>
        <w:t xml:space="preserve"> (GB)</w:t>
      </w:r>
      <w:r w:rsidRPr="00047DA9">
        <w:rPr>
          <w:rFonts w:eastAsiaTheme="minorEastAsia"/>
          <w:szCs w:val="24"/>
        </w:rPr>
        <w:t>, i.e. a tendency to move t</w:t>
      </w:r>
      <w:r w:rsidR="00BD485B" w:rsidRPr="00047DA9">
        <w:rPr>
          <w:rFonts w:eastAsiaTheme="minorEastAsia"/>
          <w:szCs w:val="24"/>
        </w:rPr>
        <w:t>owards a particular destination</w:t>
      </w:r>
      <w:r w:rsidRPr="00047DA9">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sidRPr="00047DA9">
        <w:rPr>
          <w:rFonts w:eastAsiaTheme="minorEastAsia"/>
          <w:szCs w:val="24"/>
        </w:rPr>
        <w:t xml:space="preserve">, </w:t>
      </w:r>
      <w:r w:rsidR="00BD485B" w:rsidRPr="00047DA9">
        <w:rPr>
          <w:rFonts w:eastAsiaTheme="minorEastAsia"/>
          <w:szCs w:val="24"/>
        </w:rPr>
        <w:t xml:space="preserve">which is implemented in a similar way to DP but relative to the direction from the natal site to the current location. Moreover, dispersal bias </w:t>
      </w:r>
      <w:r w:rsidR="00F07DA0" w:rsidRPr="00047DA9">
        <w:rPr>
          <w:rFonts w:eastAsiaTheme="minorEastAsia"/>
          <w:szCs w:val="24"/>
        </w:rPr>
        <w:t xml:space="preserve">is subject to a decay in strength as a function of the </w:t>
      </w:r>
      <w:r w:rsidR="00BE7B66" w:rsidRPr="00047DA9">
        <w:rPr>
          <w:rFonts w:eastAsiaTheme="minorEastAsia"/>
          <w:szCs w:val="24"/>
        </w:rPr>
        <w:t>accumulated</w:t>
      </w:r>
      <w:r w:rsidR="00F07DA0" w:rsidRPr="00047DA9">
        <w:rPr>
          <w:rFonts w:eastAsiaTheme="minorEastAsia"/>
          <w:szCs w:val="24"/>
        </w:rPr>
        <w:t xml:space="preserve"> number of steps taken</w:t>
      </w:r>
      <w:r w:rsidRPr="00047DA9">
        <w:rPr>
          <w:rFonts w:eastAsiaTheme="minorEastAsia"/>
          <w:szCs w:val="24"/>
        </w:rPr>
        <w:t xml:space="preserve">. </w:t>
      </w:r>
      <w:r w:rsidR="00CD4A02" w:rsidRPr="00047DA9">
        <w:t xml:space="preserve">This enables a dispersal path to follow a straighter trajectory initially, and later become more </w:t>
      </w:r>
      <w:r w:rsidR="00BE7B66" w:rsidRPr="00047DA9">
        <w:t xml:space="preserve">tortuous and </w:t>
      </w:r>
      <w:r w:rsidR="00CD4A02" w:rsidRPr="00047DA9">
        <w:t>responsive to perceived landscape costs.</w:t>
      </w:r>
    </w:p>
    <w:p w14:paraId="7BBDCE91" w14:textId="46F0D62D" w:rsidR="0067520E" w:rsidRPr="00047DA9" w:rsidRDefault="0067520E" w:rsidP="00C57BF9">
      <w:pPr>
        <w:rPr>
          <w:rFonts w:eastAsiaTheme="minorEastAsia"/>
          <w:szCs w:val="24"/>
        </w:rPr>
      </w:pPr>
      <w:r w:rsidRPr="00047DA9">
        <w:rPr>
          <w:rFonts w:eastAsiaTheme="minorEastAsia"/>
          <w:szCs w:val="24"/>
        </w:rPr>
        <w:lastRenderedPageBreak/>
        <w:t xml:space="preserve">The reciprocals of the product of effective cost, DP and </w:t>
      </w:r>
      <w:r w:rsidR="001E5C22" w:rsidRPr="00047DA9">
        <w:rPr>
          <w:rFonts w:eastAsiaTheme="minorEastAsia"/>
          <w:szCs w:val="24"/>
        </w:rPr>
        <w:t xml:space="preserve">(if applied) </w:t>
      </w:r>
      <w:r w:rsidRPr="00047DA9">
        <w:rPr>
          <w:rFonts w:eastAsiaTheme="minorEastAsia"/>
          <w:szCs w:val="24"/>
        </w:rPr>
        <w:t xml:space="preserve">dispersal bias, scaled to sum to one, give the probabilities that the individual will move to each neighbouring cell. All the dispersing individuals move simultaneously, i.e. at each time-step they all make one move. In the case of patch-based models, the individual is forced to leave the natal patch by increasing its DP ten-fold until it has taken </w:t>
      </w:r>
      <w:proofErr w:type="gramStart"/>
      <w:r w:rsidRPr="00047DA9">
        <w:rPr>
          <w:rFonts w:eastAsiaTheme="minorEastAsia"/>
          <w:szCs w:val="24"/>
        </w:rPr>
        <w:t>a number of</w:t>
      </w:r>
      <w:proofErr w:type="gramEnd"/>
      <w:r w:rsidRPr="00047DA9">
        <w:rPr>
          <w:rFonts w:eastAsiaTheme="minorEastAsia"/>
          <w:szCs w:val="24"/>
        </w:rPr>
        <w:t xml:space="preserve"> steps (equal to twice the perceptual </w:t>
      </w:r>
      <w:r w:rsidR="00F8674E" w:rsidRPr="00047DA9">
        <w:rPr>
          <w:rFonts w:eastAsiaTheme="minorEastAsia"/>
          <w:szCs w:val="24"/>
        </w:rPr>
        <w:t>range) outside the natal patch.</w:t>
      </w:r>
    </w:p>
    <w:p w14:paraId="371ADBD0" w14:textId="6C91F7FE" w:rsidR="00F8674E" w:rsidRPr="00047DA9" w:rsidRDefault="00F8674E" w:rsidP="00C57BF9">
      <w:pPr>
        <w:rPr>
          <w:rFonts w:eastAsiaTheme="minorEastAsia"/>
          <w:szCs w:val="24"/>
        </w:rPr>
      </w:pPr>
      <w:r w:rsidRPr="00047DA9">
        <w:rPr>
          <w:rFonts w:eastAsiaTheme="minorEastAsia"/>
          <w:szCs w:val="24"/>
        </w:rPr>
        <w:t>As currently implemented, SMS traits may not be sex- or stage-dependent. However, RangeShifter v2 allows there to be inter-individual variability and evolution of the four traits DP</w:t>
      </w:r>
      <w:r w:rsidR="00BE7B66" w:rsidRPr="00047DA9">
        <w:rPr>
          <w:rFonts w:eastAsiaTheme="minorEastAsia"/>
          <w:szCs w:val="24"/>
        </w:rPr>
        <w:t>, GB (i.e. dispersal bias) and the two parameters controlling the decay in dispersal bias</w:t>
      </w:r>
      <w:r w:rsidRPr="00047DA9">
        <w:rPr>
          <w:rFonts w:eastAsiaTheme="minorEastAsia"/>
          <w:szCs w:val="24"/>
        </w:rPr>
        <w:t>.</w:t>
      </w:r>
    </w:p>
    <w:p w14:paraId="36E3CF73" w14:textId="2885C518" w:rsidR="00BE7B66" w:rsidRPr="00047DA9" w:rsidRDefault="00BE7B66" w:rsidP="00C57BF9">
      <w:pPr>
        <w:rPr>
          <w:rFonts w:eastAsiaTheme="minorEastAsia"/>
          <w:szCs w:val="24"/>
        </w:rPr>
      </w:pPr>
      <w:r w:rsidRPr="00047DA9">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sidRPr="00047DA9">
        <w:rPr>
          <w:rFonts w:eastAsiaTheme="minorEastAsia"/>
          <w:szCs w:val="24"/>
        </w:rPr>
        <w:t xml:space="preserve"> a single replicate simulation.</w:t>
      </w:r>
    </w:p>
    <w:p w14:paraId="3BAA86B0" w14:textId="77777777" w:rsidR="0067520E" w:rsidRPr="00047DA9" w:rsidRDefault="0067520E" w:rsidP="00C57BF9">
      <w:pPr>
        <w:pStyle w:val="Heading4"/>
      </w:pPr>
      <w:r w:rsidRPr="00047DA9">
        <w:t>Costs estimation</w:t>
      </w:r>
    </w:p>
    <w:p w14:paraId="17FDEB13" w14:textId="77777777" w:rsidR="0067520E" w:rsidRPr="00A56479" w:rsidRDefault="0067520E" w:rsidP="00C57BF9">
      <w:pPr>
        <w:pStyle w:val="ListParagraph"/>
        <w:ind w:left="0"/>
        <w:rPr>
          <w:rFonts w:eastAsiaTheme="minorEastAsia" w:cs="Times New Roman"/>
          <w:szCs w:val="24"/>
          <w:lang w:val="fr-FR"/>
        </w:rPr>
      </w:pPr>
      <w:r w:rsidRPr="00047DA9">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A56479">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(Verbeylen et al. 2003; Stevens et al. 2004, 2006a; Spear et al. 2010; Stevens &amp; Coulon 2012)</w:t>
      </w:r>
      <w:r w:rsidRPr="00047DA9">
        <w:rPr>
          <w:rFonts w:eastAsiaTheme="minorEastAsia" w:cs="Times New Roman"/>
          <w:szCs w:val="24"/>
          <w:lang w:val="en-GB"/>
        </w:rPr>
        <w:fldChar w:fldCharType="end"/>
      </w:r>
      <w:r w:rsidRPr="00A56479">
        <w:rPr>
          <w:rFonts w:eastAsiaTheme="minorEastAsia" w:cs="Times New Roman"/>
          <w:szCs w:val="24"/>
          <w:lang w:val="fr-FR"/>
        </w:rPr>
        <w:t>.</w:t>
      </w:r>
    </w:p>
    <w:p w14:paraId="03300947" w14:textId="77777777" w:rsidR="0067520E" w:rsidRPr="00047DA9" w:rsidRDefault="0067520E" w:rsidP="00C57BF9">
      <w:pPr>
        <w:pStyle w:val="Heading4"/>
      </w:pPr>
      <w:r w:rsidRPr="00047DA9">
        <w:t>Correlated random walk, CRW</w:t>
      </w:r>
    </w:p>
    <w:p w14:paraId="64E0A64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implements a simple correlated random walk without any bias. This model is implemented in continuous space on the top of the landscape grid. Individuals take steps of a constant step length (metres); the direction is sampled from a wrapped Cauchy distribution having a correlation parameter </w:t>
      </w:r>
      <w:r w:rsidRPr="00047DA9">
        <w:rPr>
          <w:rFonts w:eastAsiaTheme="minorEastAsia" w:cs="Times New Roman"/>
          <w:i/>
          <w:szCs w:val="24"/>
          <w:lang w:val="en-GB"/>
        </w:rPr>
        <w:t>ρ</w:t>
      </w:r>
      <w:r w:rsidRPr="00047DA9">
        <w:rPr>
          <w:rFonts w:eastAsiaTheme="minorEastAsia" w:cs="Times New Roman"/>
          <w:szCs w:val="24"/>
          <w:lang w:val="en-GB"/>
        </w:rPr>
        <w:t xml:space="preserve"> in the range 0 to 1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(Zollner &amp; Lima 1999; Barto</w:t>
      </w:r>
      <w:r w:rsidRPr="00047DA9">
        <w:rPr>
          <w:rFonts w:cs="Times New Roman"/>
          <w:noProof/>
          <w:szCs w:val="24"/>
          <w:lang w:val="en-GB"/>
        </w:rPr>
        <w:t>ń</w:t>
      </w:r>
      <w:r w:rsidRPr="00047DA9">
        <w:rPr>
          <w:rFonts w:eastAsiaTheme="minorEastAsia" w:cs="Times New Roman"/>
          <w:noProof/>
          <w:szCs w:val="24"/>
          <w:lang w:val="en-GB"/>
        </w:rPr>
        <w:t xml:space="preserve"> et al. 2009)</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As for SMS, all individuals take each step simultaneously. In the case of patch-based models, </w:t>
      </w:r>
      <w:r w:rsidRPr="00047DA9">
        <w:rPr>
          <w:rFonts w:eastAsiaTheme="minorEastAsia" w:cs="Times New Roman"/>
          <w:i/>
          <w:szCs w:val="24"/>
          <w:lang w:val="en-GB"/>
        </w:rPr>
        <w:t>ρ</w:t>
      </w:r>
      <w:r w:rsidRPr="00047DA9">
        <w:rPr>
          <w:rFonts w:eastAsiaTheme="minorEastAsia" w:cs="Times New Roman"/>
          <w:szCs w:val="24"/>
          <w:lang w:val="en-GB"/>
        </w:rPr>
        <w:t xml:space="preserve"> is automatically set to 0.99 until the individual steps outside the natal patch, after which the value of </w:t>
      </w:r>
      <w:r w:rsidRPr="00047DA9">
        <w:rPr>
          <w:rFonts w:eastAsiaTheme="minorEastAsia" w:cs="Times New Roman"/>
          <w:i/>
          <w:szCs w:val="24"/>
          <w:lang w:val="en-GB"/>
        </w:rPr>
        <w:t>ρ</w:t>
      </w:r>
      <w:r w:rsidRPr="00047DA9">
        <w:rPr>
          <w:rFonts w:eastAsiaTheme="minorEastAsia" w:cs="Times New Roman"/>
          <w:szCs w:val="24"/>
          <w:lang w:val="en-GB"/>
        </w:rPr>
        <w:t xml:space="preserve"> set by the user is restored.</w:t>
      </w:r>
    </w:p>
    <w:p w14:paraId="1959036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Step length and </w:t>
      </w:r>
      <w:r w:rsidRPr="00047DA9">
        <w:rPr>
          <w:rFonts w:eastAsiaTheme="minorEastAsia" w:cs="Times New Roman"/>
          <w:i/>
          <w:szCs w:val="24"/>
          <w:lang w:val="en-GB"/>
        </w:rPr>
        <w:t>ρ</w:t>
      </w:r>
      <w:r w:rsidRPr="00047DA9">
        <w:rPr>
          <w:rFonts w:eastAsiaTheme="minorEastAsia" w:cs="Times New Roman"/>
          <w:szCs w:val="24"/>
          <w:lang w:val="en-GB"/>
        </w:rPr>
        <w:t xml:space="preserve"> can vary between individuals and can evolve. In this case, each individual exhibits two traits for these two parameters. There is no implementation of sex- or stage-specific CRW.</w:t>
      </w:r>
    </w:p>
    <w:p w14:paraId="06E4B468" w14:textId="77777777" w:rsidR="0067520E" w:rsidRPr="00047DA9" w:rsidRDefault="0067520E" w:rsidP="009E434A">
      <w:pPr>
        <w:pStyle w:val="Heading3"/>
        <w:numPr>
          <w:ilvl w:val="2"/>
          <w:numId w:val="14"/>
        </w:numPr>
      </w:pPr>
      <w:bookmarkStart w:id="52" w:name="_Settlement"/>
      <w:bookmarkStart w:id="53" w:name="_Toc180771644"/>
      <w:bookmarkEnd w:id="52"/>
      <w:r w:rsidRPr="00047DA9">
        <w:t>Settlement</w:t>
      </w:r>
      <w:bookmarkEnd w:id="53"/>
    </w:p>
    <w:p w14:paraId="0EE9A46B" w14:textId="77777777" w:rsidR="0067520E" w:rsidRPr="00047DA9" w:rsidRDefault="0067520E" w:rsidP="00C57BF9">
      <w:pPr>
        <w:rPr>
          <w:szCs w:val="24"/>
        </w:rPr>
      </w:pPr>
      <w:r w:rsidRPr="00047DA9">
        <w:rPr>
          <w:szCs w:val="24"/>
        </w:rPr>
        <w:t xml:space="preserve">Settlement, or immigration, is the last phase of dispersal, when the organism stops in a new cell or patch of breeding habitat. This phase is determined by a suite of strategies, behaviours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 It can be influenced by the causes and mechanisms of the previous phases of dispersal </w:t>
      </w:r>
      <w:r w:rsidRPr="00047DA9">
        <w:rPr>
          <w:szCs w:val="24"/>
        </w:rPr>
        <w:fldChar w:fldCharType="begin" w:fldLock="1"/>
      </w:r>
      <w:r w:rsidRPr="00047DA9">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szCs w:val="24"/>
        </w:rPr>
        <w:fldChar w:fldCharType="separate"/>
      </w:r>
      <w:r w:rsidRPr="00047DA9">
        <w:rPr>
          <w:noProof/>
          <w:szCs w:val="24"/>
        </w:rPr>
        <w:t>(Clobert et al. 2009)</w:t>
      </w:r>
      <w:r w:rsidRPr="00047DA9">
        <w:rPr>
          <w:szCs w:val="24"/>
        </w:rPr>
        <w:fldChar w:fldCharType="end"/>
      </w:r>
      <w:r w:rsidRPr="00047DA9">
        <w:rPr>
          <w:szCs w:val="24"/>
        </w:rPr>
        <w:t xml:space="preserve"> and it has associated specific costs </w:t>
      </w:r>
      <w:r w:rsidRPr="00047DA9">
        <w:rPr>
          <w:szCs w:val="24"/>
        </w:rPr>
        <w:fldChar w:fldCharType="begin" w:fldLock="1"/>
      </w:r>
      <w:r w:rsidRPr="00047DA9">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szCs w:val="24"/>
        </w:rPr>
        <w:fldChar w:fldCharType="separate"/>
      </w:r>
      <w:r w:rsidRPr="00047DA9">
        <w:rPr>
          <w:noProof/>
          <w:szCs w:val="24"/>
        </w:rPr>
        <w:t>(Bonte et al. 2012)</w:t>
      </w:r>
      <w:r w:rsidRPr="00047DA9">
        <w:rPr>
          <w:szCs w:val="24"/>
        </w:rPr>
        <w:fldChar w:fldCharType="end"/>
      </w:r>
      <w:r w:rsidRPr="00047DA9">
        <w:rPr>
          <w:szCs w:val="24"/>
        </w:rPr>
        <w:t xml:space="preserve">, which can also feed back to the previous phases </w:t>
      </w:r>
      <w:r w:rsidRPr="00047DA9">
        <w:rPr>
          <w:szCs w:val="24"/>
        </w:rPr>
        <w:fldChar w:fldCharType="begin" w:fldLock="1"/>
      </w:r>
      <w:r w:rsidRPr="00047DA9">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047DA9">
        <w:rPr>
          <w:szCs w:val="24"/>
        </w:rPr>
        <w:fldChar w:fldCharType="separate"/>
      </w:r>
      <w:r w:rsidRPr="00047DA9">
        <w:rPr>
          <w:noProof/>
          <w:szCs w:val="24"/>
        </w:rPr>
        <w:t>(Le Galliard et al. 2012b)</w:t>
      </w:r>
      <w:r w:rsidRPr="00047DA9">
        <w:rPr>
          <w:szCs w:val="24"/>
        </w:rPr>
        <w:fldChar w:fldCharType="end"/>
      </w:r>
      <w:r w:rsidRPr="00047DA9">
        <w:rPr>
          <w:szCs w:val="24"/>
        </w:rPr>
        <w:t>.</w:t>
      </w:r>
    </w:p>
    <w:p w14:paraId="34555DE9" w14:textId="77777777" w:rsidR="0067520E" w:rsidRPr="00A56479" w:rsidRDefault="0067520E" w:rsidP="00C57BF9">
      <w:pPr>
        <w:rPr>
          <w:rFonts w:eastAsiaTheme="minorEastAsia"/>
          <w:szCs w:val="24"/>
          <w:lang w:val="fr-FR"/>
        </w:rPr>
      </w:pPr>
      <w:r w:rsidRPr="00047DA9">
        <w:rPr>
          <w:szCs w:val="24"/>
        </w:rPr>
        <w:t xml:space="preserve">As for the previous phases, the use of different sources of abiotic and biotic information is likely to be crucial in the settlement decision, for which evidence is now accumulating. </w:t>
      </w:r>
      <w:r w:rsidRPr="00047DA9">
        <w:rPr>
          <w:rFonts w:eastAsiaTheme="minorEastAsia"/>
          <w:szCs w:val="24"/>
        </w:rPr>
        <w:t xml:space="preserve">For example, studies have demonstrated that in some species, dispersing individuals exhibit a </w:t>
      </w:r>
      <w:r w:rsidRPr="00047DA9">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(Haughland &amp; Larsen 2004; Stamps &amp; Blozis 2006; Stamps et al. 2009)</w:t>
      </w:r>
      <w:r w:rsidRPr="00047DA9">
        <w:rPr>
          <w:rFonts w:eastAsiaTheme="minorEastAsia"/>
          <w:szCs w:val="24"/>
        </w:rPr>
        <w:fldChar w:fldCharType="end"/>
      </w:r>
      <w:r w:rsidRPr="00047DA9">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A56479">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047DA9">
        <w:rPr>
          <w:rFonts w:eastAsiaTheme="minorEastAsia"/>
          <w:szCs w:val="24"/>
        </w:rPr>
        <w:fldChar w:fldCharType="separate"/>
      </w:r>
      <w:r w:rsidRPr="00A56479">
        <w:rPr>
          <w:rFonts w:eastAsiaTheme="minorEastAsia"/>
          <w:noProof/>
          <w:szCs w:val="24"/>
          <w:lang w:val="fr-FR"/>
        </w:rPr>
        <w:t>(Stamps 1998; Doligez et al. 2004; Cote &amp; Clobert 2007; Fletcher 2007; Vercken et al. 2012; Clotuche et al. 2013)</w:t>
      </w:r>
      <w:r w:rsidRPr="00047DA9">
        <w:rPr>
          <w:rFonts w:eastAsiaTheme="minorEastAsia"/>
          <w:szCs w:val="24"/>
        </w:rPr>
        <w:fldChar w:fldCharType="end"/>
      </w:r>
      <w:r w:rsidRPr="00A56479">
        <w:rPr>
          <w:rFonts w:eastAsiaTheme="minorEastAsia"/>
          <w:szCs w:val="24"/>
          <w:lang w:val="fr-FR"/>
        </w:rPr>
        <w:t>.</w:t>
      </w:r>
    </w:p>
    <w:p w14:paraId="4A008098" w14:textId="77777777" w:rsidR="0067520E" w:rsidRPr="00047DA9" w:rsidRDefault="0067520E" w:rsidP="00C57BF9">
      <w:pPr>
        <w:rPr>
          <w:rFonts w:eastAsiaTheme="minorEastAsia"/>
          <w:szCs w:val="24"/>
        </w:rPr>
      </w:pPr>
      <w:r w:rsidRPr="00047DA9">
        <w:rPr>
          <w:rFonts w:eastAsiaTheme="minorEastAsia"/>
          <w:szCs w:val="24"/>
        </w:rPr>
        <w:t xml:space="preserve">From the theoretical point of view, much work has been conducted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(Ruxton &amp; Rohani 1998; Stamps 2001; Baker &amp; Rao 2004; Stamps et al. 2005; Armsworth &amp; Roughgarden 2008; Bonte et al. 2012)</w:t>
      </w:r>
      <w:r w:rsidRPr="00047DA9">
        <w:rPr>
          <w:rFonts w:eastAsiaTheme="minorEastAsia"/>
          <w:szCs w:val="24"/>
        </w:rPr>
        <w:fldChar w:fldCharType="end"/>
      </w:r>
      <w:r w:rsidRPr="00047DA9">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(Edelaar et al. 2008)</w:t>
      </w:r>
      <w:r w:rsidRPr="00047DA9">
        <w:rPr>
          <w:rFonts w:eastAsiaTheme="minorEastAsia"/>
          <w:szCs w:val="24"/>
        </w:rPr>
        <w:fldChar w:fldCharType="end"/>
      </w:r>
      <w:r w:rsidRPr="00047DA9">
        <w:rPr>
          <w:rFonts w:eastAsiaTheme="minorEastAsia"/>
          <w:szCs w:val="24"/>
        </w:rPr>
        <w:t xml:space="preserve">. Other factors affecting settlement such as density dependence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(Poethke et al. 2011)</w:t>
      </w:r>
      <w:r w:rsidRPr="00047DA9">
        <w:rPr>
          <w:rFonts w:eastAsiaTheme="minorEastAsia"/>
          <w:szCs w:val="24"/>
        </w:rPr>
        <w:fldChar w:fldCharType="end"/>
      </w:r>
      <w:r w:rsidRPr="00047DA9">
        <w:rPr>
          <w:rFonts w:eastAsiaTheme="minorEastAsia"/>
          <w:szCs w:val="24"/>
        </w:rPr>
        <w:t xml:space="preserve">, conspecific attraction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(Fletcher 2006)</w:t>
      </w:r>
      <w:r w:rsidRPr="00047DA9">
        <w:rPr>
          <w:rFonts w:eastAsiaTheme="minorEastAsia"/>
          <w:szCs w:val="24"/>
        </w:rPr>
        <w:fldChar w:fldCharType="end"/>
      </w:r>
      <w:r w:rsidRPr="00047DA9">
        <w:rPr>
          <w:rFonts w:eastAsiaTheme="minorEastAsia"/>
          <w:szCs w:val="24"/>
        </w:rPr>
        <w:t xml:space="preserve"> or mate finding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(Gilroy &amp; Lockwood 2012)</w:t>
      </w:r>
      <w:r w:rsidRPr="00047DA9">
        <w:rPr>
          <w:rFonts w:eastAsiaTheme="minorEastAsia"/>
          <w:szCs w:val="24"/>
        </w:rPr>
        <w:fldChar w:fldCharType="end"/>
      </w:r>
      <w:r w:rsidRPr="00047DA9">
        <w:rPr>
          <w:rFonts w:eastAsiaTheme="minorEastAsia"/>
          <w:szCs w:val="24"/>
        </w:rPr>
        <w:t>, their evolution and their consequences on species’ responses to environmental changes, have been much less theoretically investigated.</w:t>
      </w:r>
    </w:p>
    <w:p w14:paraId="105235F7" w14:textId="77777777" w:rsidR="0067520E" w:rsidRPr="00047DA9" w:rsidRDefault="0067520E" w:rsidP="00C57BF9">
      <w:pPr>
        <w:rPr>
          <w:szCs w:val="24"/>
        </w:rPr>
      </w:pPr>
      <w:r w:rsidRPr="00047DA9">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047DA9" w:rsidRDefault="0067520E" w:rsidP="00C57BF9">
      <w:pPr>
        <w:pStyle w:val="Heading4"/>
      </w:pPr>
      <w:r w:rsidRPr="00047DA9">
        <w:t>Settlement with dispersal kernels</w:t>
      </w:r>
    </w:p>
    <w:p w14:paraId="6CA6FC25"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neighbouring cells in the case that at least one of them is suitable. In the latter case, if more than one of the neighbouring cells is suitable, the individual is placed in one of them chosen randomly. For patch-based models, if the arrival patch is unsuitable, the individual either dies or can move to a randomly chosen neighbouring suitable patch, provided that the new patch is only one cell apart from the arrival patch. For species with overlapping generations, where individuals can disperse over multiple seasons, there are two additional options. First, if the arrival cell/patch is unsuitable, the individual can stay there waiting until the next dispersal event when it will disperse again according to the set kernel. Second, if both the arrival cell/patch and all eight neighbouring cells, or all eventual neighbouring patches, are unsuitable the individual can wait in the arrival cell/patch before moving again at the next dispersal event.</w:t>
      </w:r>
    </w:p>
    <w:p w14:paraId="5D24017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arrival cell/patch is considered suitable if it contains breeding habitat. Additionally, sexual species may be required to find a mate, i.e. there </w:t>
      </w:r>
      <w:proofErr w:type="gramStart"/>
      <w:r w:rsidRPr="00047DA9">
        <w:rPr>
          <w:rFonts w:eastAsiaTheme="minorEastAsia" w:cs="Times New Roman"/>
          <w:szCs w:val="24"/>
          <w:lang w:val="en-GB"/>
        </w:rPr>
        <w:t>has to</w:t>
      </w:r>
      <w:proofErr w:type="gramEnd"/>
      <w:r w:rsidRPr="00047DA9">
        <w:rPr>
          <w:rFonts w:eastAsiaTheme="minorEastAsia" w:cs="Times New Roman"/>
          <w:szCs w:val="24"/>
          <w:lang w:val="en-GB"/>
        </w:rPr>
        <w:t xml:space="preserve"> be at least one individual of the opposite sex present for the cell/patch to be considered suitable for settlement.</w:t>
      </w:r>
    </w:p>
    <w:p w14:paraId="49590CF8" w14:textId="77777777" w:rsidR="0067520E" w:rsidRPr="00047DA9" w:rsidRDefault="0067520E" w:rsidP="00C57BF9">
      <w:pPr>
        <w:pStyle w:val="Heading4"/>
      </w:pPr>
      <w:bookmarkStart w:id="54" w:name="_Settlement_with_movement"/>
      <w:bookmarkEnd w:id="54"/>
      <w:r w:rsidRPr="00047DA9">
        <w:lastRenderedPageBreak/>
        <w:t>Settlement with movement processes</w:t>
      </w:r>
    </w:p>
    <w:p w14:paraId="78535EA8" w14:textId="77777777" w:rsidR="0067520E" w:rsidRPr="00047DA9" w:rsidRDefault="0067520E" w:rsidP="00744E86">
      <w:pPr>
        <w:pStyle w:val="Keepnext"/>
        <w:rPr>
          <w:rFonts w:eastAsiaTheme="minorEastAsia"/>
        </w:rPr>
      </w:pPr>
      <w:r w:rsidRPr="00047DA9">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047DA9">
        <w:rPr>
          <w:rFonts w:eastAsiaTheme="minorEastAsia"/>
        </w:rPr>
        <w:t>density-dependent</w:t>
      </w:r>
      <w:proofErr w:type="gramEnd"/>
      <w:r w:rsidRPr="00047DA9">
        <w:rPr>
          <w:rFonts w:eastAsiaTheme="minorEastAsia"/>
        </w:rPr>
        <w:t xml:space="preserve">. The individual has a probability, </w:t>
      </w:r>
      <w:proofErr w:type="spellStart"/>
      <w:r w:rsidRPr="00047DA9">
        <w:rPr>
          <w:rFonts w:eastAsiaTheme="minorEastAsia"/>
          <w:i/>
        </w:rPr>
        <w:t>p</w:t>
      </w:r>
      <w:r w:rsidRPr="00047DA9">
        <w:rPr>
          <w:rFonts w:eastAsiaTheme="minorEastAsia"/>
          <w:i/>
          <w:vertAlign w:val="subscript"/>
        </w:rPr>
        <w:t>s</w:t>
      </w:r>
      <w:proofErr w:type="spellEnd"/>
      <w:r w:rsidRPr="00047DA9">
        <w:rPr>
          <w:rFonts w:eastAsiaTheme="minorEastAsia"/>
        </w:rPr>
        <w:t xml:space="preserve">, of settling in the cell or patch </w:t>
      </w:r>
      <w:r w:rsidRPr="00047DA9">
        <w:rPr>
          <w:rFonts w:eastAsiaTheme="minorEastAsia"/>
          <w:i/>
        </w:rPr>
        <w:t>i</w:t>
      </w:r>
      <w:r w:rsidRPr="00047DA9">
        <w:rPr>
          <w:rFonts w:eastAsiaTheme="minorEastAsia"/>
        </w:rPr>
        <w:t>, given by:</w:t>
      </w:r>
    </w:p>
    <w:p w14:paraId="316347B2" w14:textId="77777777" w:rsidR="0067520E" w:rsidRPr="00047DA9"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w:t>
      </w:r>
    </w:p>
    <w:p w14:paraId="48C24A7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N</w:t>
      </w:r>
      <w:r w:rsidRPr="00047DA9">
        <w:rPr>
          <w:rFonts w:eastAsiaTheme="minorEastAsia" w:cs="Times New Roman"/>
          <w:i/>
          <w:szCs w:val="24"/>
          <w:vertAlign w:val="subscript"/>
          <w:lang w:val="en-GB"/>
        </w:rPr>
        <w:t>i</w:t>
      </w:r>
      <w:r w:rsidRPr="00047DA9">
        <w:rPr>
          <w:rFonts w:eastAsiaTheme="minorEastAsia" w:cs="Times New Roman"/>
          <w:szCs w:val="24"/>
          <w:lang w:val="en-GB"/>
        </w:rPr>
        <w:t xml:space="preserve"> and </w:t>
      </w:r>
      <w:r w:rsidRPr="00047DA9">
        <w:rPr>
          <w:rFonts w:eastAsiaTheme="minorEastAsia" w:cs="Times New Roman"/>
          <w:i/>
          <w:szCs w:val="24"/>
          <w:lang w:val="en-GB"/>
        </w:rPr>
        <w:t>K</w:t>
      </w:r>
      <w:r w:rsidRPr="00047DA9">
        <w:rPr>
          <w:rFonts w:eastAsiaTheme="minorEastAsia" w:cs="Times New Roman"/>
          <w:i/>
          <w:szCs w:val="24"/>
          <w:vertAlign w:val="subscript"/>
          <w:lang w:val="en-GB"/>
        </w:rPr>
        <w:t>i</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are the number of individuals and the carrying capacity of the cell/patch </w:t>
      </w:r>
      <w:r w:rsidRPr="00047DA9">
        <w:rPr>
          <w:rFonts w:eastAsiaTheme="minorEastAsia" w:cs="Times New Roman"/>
          <w:i/>
          <w:szCs w:val="24"/>
          <w:lang w:val="en-GB"/>
        </w:rPr>
        <w:t>i</w:t>
      </w:r>
      <w:r w:rsidRPr="00047DA9">
        <w:rPr>
          <w:rFonts w:eastAsiaTheme="minorEastAsia" w:cs="Times New Roman"/>
          <w:szCs w:val="24"/>
          <w:lang w:val="en-GB"/>
        </w:rPr>
        <w:t xml:space="preserve">, </w:t>
      </w:r>
      <w:r w:rsidRPr="00047DA9">
        <w:rPr>
          <w:rFonts w:eastAsiaTheme="minorEastAsia" w:cs="Times New Roman"/>
          <w:i/>
          <w:szCs w:val="24"/>
          <w:lang w:val="en-GB"/>
        </w:rPr>
        <w:t>S</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settlement probability,</w:t>
      </w:r>
      <w:r w:rsidRPr="00047DA9">
        <w:rPr>
          <w:rFonts w:eastAsiaTheme="minorEastAsia" w:cs="Times New Roman"/>
          <w:i/>
          <w:szCs w:val="24"/>
          <w:lang w:val="en-GB"/>
        </w:rPr>
        <w:t xml:space="preserve"> β</w:t>
      </w:r>
      <w:r w:rsidRPr="00047DA9">
        <w:rPr>
          <w:rFonts w:eastAsiaTheme="minorEastAsia" w:cs="Times New Roman"/>
          <w:i/>
          <w:szCs w:val="24"/>
          <w:vertAlign w:val="subscript"/>
          <w:lang w:val="en-GB"/>
        </w:rPr>
        <w:t>s</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is the inflection point and </w:t>
      </w:r>
      <w:r w:rsidRPr="00047DA9">
        <w:rPr>
          <w:rFonts w:eastAsiaTheme="minorEastAsia" w:cs="Times New Roman"/>
          <w:i/>
          <w:szCs w:val="24"/>
          <w:lang w:val="en-GB"/>
        </w:rPr>
        <w:t>α</w:t>
      </w:r>
      <w:r w:rsidRPr="00047DA9">
        <w:rPr>
          <w:rFonts w:eastAsiaTheme="minorEastAsia" w:cs="Times New Roman"/>
          <w:i/>
          <w:szCs w:val="24"/>
          <w:vertAlign w:val="subscript"/>
          <w:lang w:val="en-GB"/>
        </w:rPr>
        <w:t>s</w:t>
      </w:r>
      <w:r w:rsidRPr="00047DA9">
        <w:rPr>
          <w:rFonts w:eastAsiaTheme="minorEastAsia" w:cs="Times New Roman"/>
          <w:szCs w:val="24"/>
          <w:lang w:val="en-GB"/>
        </w:rPr>
        <w:t xml:space="preserve"> is the slope of the function. Sexual species may also be required to find a mate </w:t>
      </w:r>
      <w:proofErr w:type="gramStart"/>
      <w:r w:rsidRPr="00047DA9">
        <w:rPr>
          <w:rFonts w:eastAsiaTheme="minorEastAsia" w:cs="Times New Roman"/>
          <w:szCs w:val="24"/>
          <w:lang w:val="en-GB"/>
        </w:rPr>
        <w:t>in order to</w:t>
      </w:r>
      <w:proofErr w:type="gramEnd"/>
      <w:r w:rsidRPr="00047DA9">
        <w:rPr>
          <w:rFonts w:eastAsiaTheme="minorEastAsia" w:cs="Times New Roman"/>
          <w:szCs w:val="24"/>
          <w:lang w:val="en-GB"/>
        </w:rPr>
        <w:t xml:space="preserve"> settle. As for settlement with kernels, this requirement is satisfied if there is at least one individual of the opposite sex in the cell/patch. Density-dependence and mating requirements can also be </w:t>
      </w:r>
      <w:proofErr w:type="gramStart"/>
      <w:r w:rsidRPr="00047DA9">
        <w:rPr>
          <w:rFonts w:eastAsiaTheme="minorEastAsia" w:cs="Times New Roman"/>
          <w:szCs w:val="24"/>
          <w:lang w:val="en-GB"/>
        </w:rPr>
        <w:t>combined together</w:t>
      </w:r>
      <w:proofErr w:type="gramEnd"/>
      <w:r w:rsidRPr="00047DA9">
        <w:rPr>
          <w:rFonts w:eastAsiaTheme="minorEastAsia" w:cs="Times New Roman"/>
          <w:szCs w:val="24"/>
          <w:lang w:val="en-GB"/>
        </w:rPr>
        <w:t xml:space="preserve"> to determine the settlement decision.</w:t>
      </w:r>
    </w:p>
    <w:p w14:paraId="60AF5FB1" w14:textId="77777777" w:rsidR="0067520E" w:rsidRPr="00047DA9" w:rsidRDefault="0067520E" w:rsidP="00744E86">
      <w:pPr>
        <w:pStyle w:val="Keepnext"/>
        <w:rPr>
          <w:rFonts w:eastAsiaTheme="minorEastAsia"/>
        </w:rPr>
      </w:pPr>
      <w:r w:rsidRPr="00047DA9">
        <w:rPr>
          <w:rFonts w:eastAsiaTheme="minorEastAsia"/>
        </w:rPr>
        <w:t>In the case of stage-structured models, eqn. 16 becomes:</w:t>
      </w:r>
    </w:p>
    <w:p w14:paraId="42F6E670" w14:textId="77777777" w:rsidR="0067520E" w:rsidRPr="00047DA9"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16a</w:t>
      </w:r>
    </w:p>
    <w:p w14:paraId="14F32810" w14:textId="77777777" w:rsidR="0067520E" w:rsidRPr="00047DA9" w:rsidRDefault="0067520E" w:rsidP="00C57BF9">
      <w:r w:rsidRPr="00047DA9">
        <w:rPr>
          <w:rFonts w:eastAsiaTheme="minorEastAsia"/>
          <w:szCs w:val="24"/>
        </w:rPr>
        <w:t xml:space="preserve">where </w:t>
      </w:r>
      <w:r w:rsidRPr="00047DA9">
        <w:rPr>
          <w:rFonts w:eastAsiaTheme="minorEastAsia"/>
          <w:i/>
          <w:szCs w:val="24"/>
        </w:rPr>
        <w:t>b</w:t>
      </w:r>
      <w:r w:rsidRPr="00047DA9">
        <w:rPr>
          <w:rFonts w:eastAsiaTheme="minorEastAsia"/>
          <w:szCs w:val="24"/>
        </w:rPr>
        <w:t xml:space="preserve"> represents the </w:t>
      </w:r>
      <w:hyperlink w:anchor="_Density-dependence" w:history="1">
        <w:r w:rsidRPr="00047DA9">
          <w:rPr>
            <w:rStyle w:val="Hyperlink"/>
            <w:rFonts w:eastAsiaTheme="minorEastAsia"/>
            <w:szCs w:val="24"/>
          </w:rPr>
          <w:t>strength of density dependence</w:t>
        </w:r>
      </w:hyperlink>
      <w:r w:rsidRPr="00047DA9">
        <w:rPr>
          <w:rFonts w:eastAsiaTheme="minorEastAsia"/>
          <w:szCs w:val="24"/>
        </w:rPr>
        <w:t xml:space="preserve"> used for the population dynamics.</w:t>
      </w:r>
    </w:p>
    <w:p w14:paraId="4F54AB54"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To avoid having individuals moving perpetually</w:t>
      </w:r>
      <w:r w:rsidRPr="00047DA9" w:rsidDel="00133719">
        <w:rPr>
          <w:rFonts w:eastAsiaTheme="minorEastAsia" w:cs="Times New Roman"/>
          <w:szCs w:val="24"/>
          <w:lang w:val="en-GB"/>
        </w:rPr>
        <w:t xml:space="preserve"> </w:t>
      </w:r>
      <w:r w:rsidRPr="00047DA9">
        <w:rPr>
          <w:rFonts w:eastAsiaTheme="minorEastAsia" w:cs="Times New Roman"/>
          <w:szCs w:val="24"/>
          <w:lang w:val="en-GB"/>
        </w:rPr>
        <w:t>because they cannot find suitable conditions to settle, the model requires a per-step mortality (</w:t>
      </w:r>
      <w:hyperlink w:anchor="_Movement_processes" w:history="1">
        <w:r w:rsidRPr="00047DA9">
          <w:rPr>
            <w:rStyle w:val="Hyperlink"/>
            <w:rFonts w:eastAsiaTheme="minorEastAsia" w:cs="Times New Roman"/>
            <w:szCs w:val="24"/>
            <w:lang w:val="en-GB"/>
          </w:rPr>
          <w:t>see 2.5.4</w:t>
        </w:r>
      </w:hyperlink>
      <w:r w:rsidRPr="00047DA9">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(Kramer-Schadt et al. 2004)</w:t>
      </w:r>
      <w:r w:rsidRPr="00047DA9">
        <w:rPr>
          <w:rFonts w:eastAsiaTheme="minorEastAsia" w:cs="Times New Roman"/>
          <w:szCs w:val="24"/>
          <w:lang w:val="en-GB"/>
        </w:rPr>
        <w:fldChar w:fldCharType="end"/>
      </w:r>
      <w:r w:rsidRPr="00047DA9">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An additional rule that can be set constitutes a minimum number of steps that </w:t>
      </w:r>
      <w:proofErr w:type="gramStart"/>
      <w:r w:rsidRPr="00047DA9">
        <w:rPr>
          <w:rFonts w:eastAsiaTheme="minorEastAsia" w:cs="Times New Roman"/>
          <w:szCs w:val="24"/>
          <w:lang w:val="en-GB"/>
        </w:rPr>
        <w:t>each individual</w:t>
      </w:r>
      <w:proofErr w:type="gramEnd"/>
      <w:r w:rsidRPr="00047DA9">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(e.g. Barto</w:t>
      </w:r>
      <w:r w:rsidRPr="00047DA9">
        <w:rPr>
          <w:rFonts w:cs="Times New Roman"/>
          <w:noProof/>
          <w:szCs w:val="24"/>
          <w:lang w:val="en-GB"/>
        </w:rPr>
        <w:t>ń</w:t>
      </w:r>
      <w:r w:rsidRPr="00047DA9">
        <w:rPr>
          <w:rFonts w:eastAsiaTheme="minorEastAsia" w:cs="Times New Roman"/>
          <w:noProof/>
          <w:szCs w:val="24"/>
          <w:lang w:val="en-GB"/>
        </w:rPr>
        <w:t xml:space="preserve"> et al. 2012)</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1B6C3F54" w14:textId="29AEB12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Settlement rules, whether the transfer is modelled with kernels or with movement processes, can be sex- or stage-specific or both. Inter-individual variability is implemented only for the three traits determining density-dependent settlement (eqn. 16), and if so, it may not be stage-dependent.</w:t>
      </w:r>
    </w:p>
    <w:p w14:paraId="22C62D4B" w14:textId="77777777" w:rsidR="0067520E" w:rsidRPr="00047DA9" w:rsidRDefault="0067520E" w:rsidP="009E434A">
      <w:pPr>
        <w:pStyle w:val="Heading3"/>
        <w:numPr>
          <w:ilvl w:val="2"/>
          <w:numId w:val="14"/>
        </w:numPr>
        <w:rPr>
          <w:rFonts w:eastAsiaTheme="minorEastAsia"/>
        </w:rPr>
      </w:pPr>
      <w:bookmarkStart w:id="55" w:name="_Toc180771645"/>
      <w:r w:rsidRPr="00047DA9">
        <w:rPr>
          <w:rFonts w:eastAsiaTheme="minorEastAsia"/>
        </w:rPr>
        <w:t>Dispersal mortality</w:t>
      </w:r>
      <w:bookmarkEnd w:id="55"/>
    </w:p>
    <w:p w14:paraId="27C45D6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Dispersal is often a costly process for an organism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and, in some cases, a dispersing individual may suffer mortality. Obtaining a sensible representation of dispersal </w:t>
      </w:r>
      <w:r w:rsidRPr="00047DA9">
        <w:rPr>
          <w:rFonts w:eastAsiaTheme="minorEastAsia" w:cs="Times New Roman"/>
          <w:szCs w:val="24"/>
          <w:lang w:val="en-GB"/>
        </w:rPr>
        <w:lastRenderedPageBreak/>
        <w:t xml:space="preserve">requires that these mortality costs are described </w:t>
      </w:r>
      <w:proofErr w:type="gramStart"/>
      <w:r w:rsidRPr="00047DA9">
        <w:rPr>
          <w:rFonts w:eastAsiaTheme="minorEastAsia" w:cs="Times New Roman"/>
          <w:szCs w:val="24"/>
          <w:lang w:val="en-GB"/>
        </w:rPr>
        <w:t>appropriately</w:t>
      </w:r>
      <w:proofErr w:type="gramEnd"/>
      <w:r w:rsidRPr="00047DA9">
        <w:rPr>
          <w:rFonts w:eastAsiaTheme="minorEastAsia" w:cs="Times New Roman"/>
          <w:szCs w:val="24"/>
          <w:lang w:val="en-GB"/>
        </w:rPr>
        <w:t xml:space="preserve"> and, for this, it is important to recognize how dispersal mortality is incorporated in RangeShifter.</w:t>
      </w:r>
    </w:p>
    <w:p w14:paraId="33410DD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First, dispersal mortality can arise </w:t>
      </w:r>
      <w:proofErr w:type="gramStart"/>
      <w:r w:rsidRPr="00047DA9">
        <w:rPr>
          <w:rFonts w:eastAsiaTheme="minorEastAsia" w:cs="Times New Roman"/>
          <w:szCs w:val="24"/>
          <w:lang w:val="en-GB"/>
        </w:rPr>
        <w:t>as a result of</w:t>
      </w:r>
      <w:proofErr w:type="gramEnd"/>
      <w:r w:rsidRPr="00047DA9">
        <w:rPr>
          <w:rFonts w:eastAsiaTheme="minorEastAsia" w:cs="Times New Roman"/>
          <w:szCs w:val="24"/>
          <w:lang w:val="en-GB"/>
        </w:rPr>
        <w:t xml:space="preserve"> individuals failing to reach suitable habitat. For example, when a simple dispersal kernel is used with no possibility for individuals to search for </w:t>
      </w:r>
      <w:proofErr w:type="gramStart"/>
      <w:r w:rsidRPr="00047DA9">
        <w:rPr>
          <w:rFonts w:eastAsiaTheme="minorEastAsia" w:cs="Times New Roman"/>
          <w:szCs w:val="24"/>
          <w:lang w:val="en-GB"/>
        </w:rPr>
        <w:t>locally-suitable</w:t>
      </w:r>
      <w:proofErr w:type="gramEnd"/>
      <w:r w:rsidRPr="00047DA9">
        <w:rPr>
          <w:rFonts w:eastAsiaTheme="minorEastAsia" w:cs="Times New Roman"/>
          <w:szCs w:val="24"/>
          <w:lang w:val="en-GB"/>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 second source of dispersal mortality can be specified by the user. In the case of the dispersal kernel, either a constant or a distance-dependent (i.e. individuals that travel further are more likely to die) probability of mortality can be incorporated. The latter may be thought to represent the increased energetic, time or attritional costs that longer-distance dispersers will experience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Where movement rules are used, a per-step probability of mortality can be included and again, this can be useful for representing mortality risks that increase with distance or time spent travelling. Additionally, where movement across a complex landscape is </w:t>
      </w:r>
      <w:proofErr w:type="spellStart"/>
      <w:r w:rsidRPr="00047DA9">
        <w:rPr>
          <w:rFonts w:eastAsiaTheme="minorEastAsia" w:cs="Times New Roman"/>
          <w:szCs w:val="24"/>
          <w:lang w:val="en-GB"/>
        </w:rPr>
        <w:t>modeled</w:t>
      </w:r>
      <w:proofErr w:type="spellEnd"/>
      <w:r w:rsidRPr="00047DA9">
        <w:rPr>
          <w:rFonts w:eastAsiaTheme="minorEastAsia" w:cs="Times New Roman"/>
          <w:szCs w:val="24"/>
          <w:lang w:val="en-GB"/>
        </w:rPr>
        <w:t xml:space="preserve"> more explicitly, it is possible that the per-step mortality varies according to the nature of the local environment and the possibility for including this additional detail is provided in RangeShifter.</w:t>
      </w:r>
    </w:p>
    <w:p w14:paraId="497C998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We note here that the total dispersal mortality experienced will be the sum of the mortalities due to the two sources identified above and, in parameterizing the model, it will be important to recognize this such that dispersal mortality is not double-accounted.</w:t>
      </w:r>
    </w:p>
    <w:p w14:paraId="37DC520B" w14:textId="241FCB64" w:rsidR="002D7F8C" w:rsidRPr="00047DA9" w:rsidRDefault="002D7F8C" w:rsidP="002D7F8C">
      <w:pPr>
        <w:pStyle w:val="Heading2"/>
        <w:numPr>
          <w:ilvl w:val="1"/>
          <w:numId w:val="14"/>
        </w:numPr>
        <w:rPr>
          <w:rFonts w:eastAsiaTheme="minorEastAsia"/>
        </w:rPr>
      </w:pPr>
      <w:bookmarkStart w:id="56" w:name="_Genetics_in_3.0"/>
      <w:bookmarkStart w:id="57" w:name="_Toc180771646"/>
      <w:bookmarkEnd w:id="56"/>
      <w:r w:rsidRPr="00047DA9">
        <w:rPr>
          <w:rFonts w:eastAsiaTheme="minorEastAsia"/>
        </w:rPr>
        <w:t>Genetics in 3.0</w:t>
      </w:r>
      <w:bookmarkEnd w:id="57"/>
    </w:p>
    <w:p w14:paraId="12EAE96E" w14:textId="360EDB3C" w:rsidR="00A36A6C" w:rsidRPr="00047DA9" w:rsidRDefault="00A36A6C" w:rsidP="00C57BF9">
      <w:pPr>
        <w:pStyle w:val="ListParagraph"/>
        <w:ind w:left="0"/>
        <w:rPr>
          <w:rFonts w:eastAsiaTheme="minorEastAsia" w:cs="Times New Roman"/>
          <w:i/>
          <w:iCs/>
          <w:szCs w:val="24"/>
          <w:lang w:val="en-GB"/>
          <w:rPrChange w:id="58" w:author="Pannetier, Theo" w:date="2024-06-04T16:57:00Z">
            <w:rPr>
              <w:rFonts w:eastAsiaTheme="minorEastAsia" w:cs="Times New Roman"/>
              <w:szCs w:val="24"/>
              <w:lang w:val="en-GB"/>
            </w:rPr>
          </w:rPrChange>
        </w:rPr>
      </w:pPr>
      <w:r w:rsidRPr="00047DA9">
        <w:rPr>
          <w:rFonts w:eastAsiaTheme="minorEastAsia" w:cs="Times New Roman"/>
          <w:i/>
          <w:iCs/>
          <w:szCs w:val="24"/>
          <w:lang w:val="en-GB"/>
          <w:rPrChange w:id="59" w:author="Pannetier, Theo" w:date="2024-06-04T16:57:00Z">
            <w:rPr>
              <w:rFonts w:eastAsiaTheme="minorEastAsia" w:cs="Times New Roman"/>
              <w:szCs w:val="24"/>
              <w:lang w:val="en-GB"/>
            </w:rPr>
          </w:rPrChange>
        </w:rPr>
        <w:t>RangeShifter 3.0 is not yet available to the GUI – please refer to the next section for documentation of the genetics module in version 2.0.</w:t>
      </w:r>
    </w:p>
    <w:p w14:paraId="52AE4F5F" w14:textId="55320EFD" w:rsidR="002D7F8C" w:rsidRDefault="002D7F8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Computer simulations are becoming increasingly popular tools for understanding the evolutionary and genetic consequences of complex processes (Hoban et al. 2011), and many population genetics software packages, including individual-based forward-time models (e.g. Nemo: Guillaume &amp; Rougemont, 2006; Cotto et al. 2020; </w:t>
      </w:r>
      <w:proofErr w:type="spellStart"/>
      <w:r w:rsidRPr="00047DA9">
        <w:rPr>
          <w:rFonts w:eastAsiaTheme="minorEastAsia" w:cs="Times New Roman"/>
          <w:szCs w:val="24"/>
          <w:lang w:val="en-GB"/>
        </w:rPr>
        <w:t>SLiM</w:t>
      </w:r>
      <w:proofErr w:type="spellEnd"/>
      <w:r w:rsidRPr="00047DA9">
        <w:rPr>
          <w:rFonts w:eastAsiaTheme="minorEastAsia" w:cs="Times New Roman"/>
          <w:szCs w:val="24"/>
          <w:lang w:val="en-GB"/>
        </w:rPr>
        <w:t xml:space="preserve">: Haller &amp; Messer, 2019;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Okamoto &amp; </w:t>
      </w:r>
      <w:proofErr w:type="spellStart"/>
      <w:r w:rsidRPr="00047DA9">
        <w:rPr>
          <w:rFonts w:eastAsiaTheme="minorEastAsia" w:cs="Times New Roman"/>
          <w:szCs w:val="24"/>
          <w:lang w:val="en-GB"/>
        </w:rPr>
        <w:t>Amarasekare</w:t>
      </w:r>
      <w:proofErr w:type="spellEnd"/>
      <w:r w:rsidRPr="00047DA9">
        <w:rPr>
          <w:rFonts w:eastAsiaTheme="minorEastAsia" w:cs="Times New Roman"/>
          <w:szCs w:val="24"/>
          <w:lang w:val="en-GB"/>
        </w:rPr>
        <w:t xml:space="preserve"> 2017), have been and are being developed. Typically, however, these platforms (but see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understanding of how geographical and environmental </w:t>
      </w:r>
      <w:proofErr w:type="gramStart"/>
      <w:r w:rsidRPr="00047DA9">
        <w:rPr>
          <w:rFonts w:eastAsiaTheme="minorEastAsia" w:cs="Times New Roman"/>
          <w:szCs w:val="24"/>
          <w:lang w:val="en-GB"/>
        </w:rPr>
        <w:t>features</w:t>
      </w:r>
      <w:proofErr w:type="gramEnd"/>
      <w:r w:rsidRPr="00047DA9">
        <w:rPr>
          <w:rFonts w:eastAsiaTheme="minorEastAsia" w:cs="Times New Roman"/>
          <w:szCs w:val="24"/>
          <w:lang w:val="en-GB"/>
        </w:rPr>
        <w:t xml:space="preserve"> structure genetic variation at both the population and individual levels; Manel et al. 2003; Epperson et al. 2010), including incorporating genetic viability and inbreeding depression into population viability analyses, to understanding the genetic and evolutionary consequences of environmental changes for populations and species.</w:t>
      </w:r>
    </w:p>
    <w:p w14:paraId="06E08A12" w14:textId="19718562" w:rsidR="00BA37AB" w:rsidRPr="00047DA9" w:rsidRDefault="00BA37AB" w:rsidP="00C57BF9">
      <w:pPr>
        <w:pStyle w:val="ListParagraph"/>
        <w:ind w:left="0"/>
        <w:rPr>
          <w:ins w:id="60" w:author="Pannetier, Theo" w:date="2024-06-04T16:34:00Z"/>
          <w:rFonts w:eastAsiaTheme="minorEastAsia" w:cs="Times New Roman"/>
          <w:szCs w:val="24"/>
          <w:lang w:val="en-GB"/>
        </w:rPr>
      </w:pPr>
      <w:r w:rsidRPr="00047DA9">
        <w:rPr>
          <w:rFonts w:eastAsiaTheme="minorEastAsia" w:cs="Times New Roman"/>
          <w:szCs w:val="24"/>
          <w:lang w:val="en-GB"/>
        </w:rPr>
        <w:t xml:space="preserve">RangeShifter takes a first important step in including explicit genetics. Although it does not yet include the level of sophistication that characterises many forward-time population genetics software packages (e.g. Guillaume &amp; Rougemont, 2006; Haller &amp; Messer, 2019) in </w:t>
      </w:r>
      <w:r w:rsidRPr="00047DA9">
        <w:rPr>
          <w:rFonts w:eastAsiaTheme="minorEastAsia" w:cs="Times New Roman"/>
          <w:szCs w:val="24"/>
          <w:lang w:val="en-GB"/>
        </w:rPr>
        <w:lastRenderedPageBreak/>
        <w:t>terms of genetic processes, structures and outputs, and in terms of the variety of adaptive traits that is possible to model, it holds the advantage of the ecological, demographic and dispersal complexity it can represent, which, combined with explicit genetics, open possibilities for sophisticated landscape genetics applications and for fully accounting for evolution of dispersal behaviours (not just emigration rates), which are likely to be critical for species’ inhabiting or moving through complex, human-modified landscapes.</w:t>
      </w:r>
    </w:p>
    <w:p w14:paraId="5DEF49E9" w14:textId="697869E1" w:rsidR="002D7F8C" w:rsidRPr="00047DA9" w:rsidRDefault="00A36A6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3.0 contains an extensive rework of the genetics module, retaining the features of the previous versions </w:t>
      </w:r>
      <w:r w:rsidR="008C418D">
        <w:rPr>
          <w:rFonts w:eastAsiaTheme="minorEastAsia" w:cs="Times New Roman"/>
          <w:szCs w:val="24"/>
          <w:lang w:val="en-GB"/>
        </w:rPr>
        <w:t>(</w:t>
      </w:r>
      <w:hyperlink w:anchor="_Genetics_in_2.0" w:history="1">
        <w:r w:rsidR="008C418D" w:rsidRPr="008C418D">
          <w:rPr>
            <w:rStyle w:val="Hyperlink"/>
            <w:rFonts w:eastAsiaTheme="minorEastAsia" w:cs="Times New Roman"/>
            <w:szCs w:val="24"/>
            <w:lang w:val="en-GB"/>
          </w:rPr>
          <w:t>see 2.7</w:t>
        </w:r>
      </w:hyperlink>
      <w:r w:rsidR="008C418D">
        <w:rPr>
          <w:rFonts w:eastAsiaTheme="minorEastAsia" w:cs="Times New Roman"/>
          <w:szCs w:val="24"/>
          <w:lang w:val="en-GB"/>
        </w:rPr>
        <w:t xml:space="preserve">) </w:t>
      </w:r>
      <w:r w:rsidRPr="00047DA9">
        <w:rPr>
          <w:rFonts w:eastAsiaTheme="minorEastAsia" w:cs="Times New Roman"/>
          <w:szCs w:val="24"/>
          <w:lang w:val="en-GB"/>
        </w:rPr>
        <w:t>while enabling a greater degree of flexibility on the parametrisation of evolvable traits and their genetics</w:t>
      </w:r>
      <w:r w:rsidR="008C418D">
        <w:rPr>
          <w:rFonts w:eastAsiaTheme="minorEastAsia" w:cs="Times New Roman"/>
          <w:szCs w:val="24"/>
          <w:lang w:val="en-GB"/>
        </w:rPr>
        <w:t>, and additional functionalities</w:t>
      </w:r>
      <w:r w:rsidRPr="00047DA9">
        <w:rPr>
          <w:rFonts w:eastAsiaTheme="minorEastAsia" w:cs="Times New Roman"/>
          <w:szCs w:val="24"/>
          <w:lang w:val="en-GB"/>
        </w:rPr>
        <w:t>.</w:t>
      </w:r>
    </w:p>
    <w:p w14:paraId="7CE61F34" w14:textId="1613FBDE" w:rsidR="00DC5C24" w:rsidRPr="00047DA9" w:rsidRDefault="00DC5C24"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r w:rsidR="008C418D">
        <w:rPr>
          <w:rFonts w:eastAsiaTheme="minorEastAsia" w:cs="Times New Roman"/>
          <w:szCs w:val="24"/>
          <w:lang w:val="en-GB"/>
        </w:rPr>
        <w:t>v</w:t>
      </w:r>
      <w:r w:rsidRPr="00047DA9">
        <w:rPr>
          <w:rFonts w:eastAsiaTheme="minorEastAsia" w:cs="Times New Roman"/>
          <w:szCs w:val="24"/>
          <w:lang w:val="en-GB"/>
        </w:rPr>
        <w:t>3.0, three types of</w:t>
      </w:r>
      <w:r w:rsidR="008C418D">
        <w:rPr>
          <w:rFonts w:eastAsiaTheme="minorEastAsia" w:cs="Times New Roman"/>
          <w:szCs w:val="24"/>
          <w:lang w:val="en-GB"/>
        </w:rPr>
        <w:t xml:space="preserve"> “genetic elements”</w:t>
      </w:r>
      <w:r w:rsidRPr="00047DA9">
        <w:rPr>
          <w:rFonts w:eastAsiaTheme="minorEastAsia" w:cs="Times New Roman"/>
          <w:szCs w:val="24"/>
          <w:lang w:val="en-GB"/>
        </w:rPr>
        <w:t xml:space="preserve"> can be </w:t>
      </w:r>
      <w:r w:rsidR="008C418D">
        <w:rPr>
          <w:rFonts w:eastAsiaTheme="minorEastAsia" w:cs="Times New Roman"/>
          <w:szCs w:val="24"/>
          <w:lang w:val="en-GB"/>
        </w:rPr>
        <w:t>modelled</w:t>
      </w:r>
      <w:r w:rsidRPr="00047DA9">
        <w:rPr>
          <w:rFonts w:eastAsiaTheme="minorEastAsia" w:cs="Times New Roman"/>
          <w:szCs w:val="24"/>
          <w:lang w:val="en-GB"/>
        </w:rPr>
        <w:t xml:space="preserve"> with their own genetic architecture:</w:t>
      </w:r>
    </w:p>
    <w:p w14:paraId="0F1D85BF" w14:textId="49467389" w:rsidR="00DC5C24" w:rsidRPr="00047DA9" w:rsidRDefault="00DC5C24" w:rsidP="00DC5C24">
      <w:pPr>
        <w:pStyle w:val="ListParagraph"/>
        <w:numPr>
          <w:ilvl w:val="0"/>
          <w:numId w:val="69"/>
        </w:numPr>
        <w:rPr>
          <w:rFonts w:eastAsiaTheme="minorEastAsia" w:cs="Times New Roman"/>
          <w:szCs w:val="24"/>
          <w:lang w:val="en-GB"/>
        </w:rPr>
      </w:pPr>
      <w:r w:rsidRPr="008C418D">
        <w:rPr>
          <w:rFonts w:eastAsiaTheme="minorEastAsia" w:cs="Times New Roman"/>
          <w:b/>
          <w:bCs/>
          <w:szCs w:val="24"/>
          <w:lang w:val="en-GB"/>
        </w:rPr>
        <w:t>Dispersal traits</w:t>
      </w:r>
      <w:r w:rsidR="00BD6D5A" w:rsidRPr="00047DA9">
        <w:rPr>
          <w:rFonts w:eastAsiaTheme="minorEastAsia" w:cs="Times New Roman"/>
          <w:szCs w:val="24"/>
          <w:lang w:val="en-GB"/>
        </w:rPr>
        <w:t xml:space="preserve"> </w:t>
      </w:r>
      <w:r w:rsidRPr="00047DA9">
        <w:rPr>
          <w:rFonts w:eastAsiaTheme="minorEastAsia" w:cs="Times New Roman"/>
          <w:szCs w:val="24"/>
          <w:lang w:val="en-GB"/>
        </w:rPr>
        <w:t>corre</w:t>
      </w:r>
      <w:r w:rsidRPr="008C418D">
        <w:rPr>
          <w:rFonts w:eastAsiaTheme="minorEastAsia" w:cs="Times New Roman"/>
          <w:szCs w:val="24"/>
          <w:lang w:val="en-GB"/>
        </w:rPr>
        <w:t>spond to th</w:t>
      </w:r>
      <w:r w:rsidRPr="00047DA9">
        <w:rPr>
          <w:rFonts w:eastAsiaTheme="minorEastAsia" w:cs="Times New Roman"/>
          <w:szCs w:val="24"/>
          <w:lang w:val="en-GB"/>
        </w:rPr>
        <w:t>e main parameters controlling each phase of dispersal (emigration, transfer and settlement)</w:t>
      </w:r>
      <w:r w:rsidR="00BD6D5A" w:rsidRPr="00047DA9">
        <w:rPr>
          <w:rFonts w:eastAsiaTheme="minorEastAsia" w:cs="Times New Roman"/>
          <w:szCs w:val="24"/>
          <w:lang w:val="en-GB"/>
        </w:rPr>
        <w:t xml:space="preserve">, identical to the evolvable </w:t>
      </w:r>
      <w:r w:rsidR="008C418D">
        <w:rPr>
          <w:rFonts w:eastAsiaTheme="minorEastAsia" w:cs="Times New Roman"/>
          <w:szCs w:val="24"/>
          <w:lang w:val="en-GB"/>
        </w:rPr>
        <w:t xml:space="preserve">dispersal </w:t>
      </w:r>
      <w:r w:rsidR="00BD6D5A" w:rsidRPr="00047DA9">
        <w:rPr>
          <w:rFonts w:eastAsiaTheme="minorEastAsia" w:cs="Times New Roman"/>
          <w:szCs w:val="24"/>
          <w:lang w:val="en-GB"/>
        </w:rPr>
        <w:t xml:space="preserve">traits in </w:t>
      </w:r>
      <w:r w:rsidR="008C418D">
        <w:rPr>
          <w:rFonts w:eastAsiaTheme="minorEastAsia" w:cs="Times New Roman"/>
          <w:szCs w:val="24"/>
          <w:lang w:val="en-GB"/>
        </w:rPr>
        <w:t>v</w:t>
      </w:r>
      <w:r w:rsidR="00BD6D5A" w:rsidRPr="00047DA9">
        <w:rPr>
          <w:rFonts w:eastAsiaTheme="minorEastAsia" w:cs="Times New Roman"/>
          <w:szCs w:val="24"/>
          <w:lang w:val="en-GB"/>
        </w:rPr>
        <w:t>2.0</w:t>
      </w:r>
      <w:r w:rsidR="008C418D">
        <w:rPr>
          <w:rFonts w:eastAsiaTheme="minorEastAsia" w:cs="Times New Roman"/>
          <w:szCs w:val="24"/>
          <w:lang w:val="en-GB"/>
        </w:rPr>
        <w:t>.</w:t>
      </w:r>
    </w:p>
    <w:p w14:paraId="60191325" w14:textId="77777777" w:rsidR="008C418D" w:rsidRPr="007D4082" w:rsidRDefault="008C418D" w:rsidP="008C418D">
      <w:pPr>
        <w:pStyle w:val="ListParagraph"/>
        <w:numPr>
          <w:ilvl w:val="0"/>
          <w:numId w:val="69"/>
        </w:numPr>
        <w:rPr>
          <w:rFonts w:eastAsiaTheme="minorEastAsia" w:cs="Times New Roman"/>
          <w:b/>
          <w:bCs/>
          <w:szCs w:val="24"/>
          <w:lang w:val="en-GB"/>
        </w:rPr>
      </w:pPr>
      <w:r w:rsidRPr="007D4082">
        <w:rPr>
          <w:rFonts w:eastAsiaTheme="minorEastAsia" w:cs="Times New Roman"/>
          <w:b/>
          <w:bCs/>
          <w:szCs w:val="24"/>
          <w:lang w:val="en-GB"/>
        </w:rPr>
        <w:t xml:space="preserve">Genetic </w:t>
      </w:r>
      <w:r>
        <w:rPr>
          <w:rFonts w:eastAsiaTheme="minorEastAsia" w:cs="Times New Roman"/>
          <w:b/>
          <w:bCs/>
          <w:szCs w:val="24"/>
          <w:lang w:val="en-GB"/>
        </w:rPr>
        <w:t>load</w:t>
      </w:r>
      <w:r>
        <w:rPr>
          <w:rFonts w:eastAsiaTheme="minorEastAsia" w:cs="Times New Roman"/>
          <w:szCs w:val="24"/>
          <w:lang w:val="en-GB"/>
        </w:rPr>
        <w:t>, modelled as accumulation of deleterious mutations and their effect on the viability of newborn offspring.</w:t>
      </w:r>
    </w:p>
    <w:p w14:paraId="6A42B8AA" w14:textId="77777777" w:rsidR="008C418D" w:rsidRDefault="008C418D" w:rsidP="008C418D">
      <w:pPr>
        <w:pStyle w:val="ListParagraph"/>
        <w:numPr>
          <w:ilvl w:val="0"/>
          <w:numId w:val="69"/>
        </w:numPr>
        <w:rPr>
          <w:rFonts w:eastAsiaTheme="minorEastAsia" w:cs="Times New Roman"/>
          <w:szCs w:val="24"/>
          <w:lang w:val="en-GB"/>
        </w:rPr>
      </w:pPr>
      <w:r>
        <w:rPr>
          <w:rFonts w:eastAsiaTheme="minorEastAsia" w:cs="Times New Roman"/>
          <w:szCs w:val="24"/>
          <w:lang w:val="en-GB"/>
        </w:rPr>
        <w:t>N</w:t>
      </w:r>
      <w:r w:rsidRPr="007D4082">
        <w:rPr>
          <w:rFonts w:eastAsiaTheme="minorEastAsia" w:cs="Times New Roman"/>
          <w:b/>
          <w:bCs/>
          <w:szCs w:val="24"/>
          <w:lang w:val="en-GB"/>
        </w:rPr>
        <w:t xml:space="preserve">eutral </w:t>
      </w:r>
      <w:r>
        <w:rPr>
          <w:rFonts w:eastAsiaTheme="minorEastAsia" w:cs="Times New Roman"/>
          <w:b/>
          <w:bCs/>
          <w:szCs w:val="24"/>
          <w:lang w:val="en-GB"/>
        </w:rPr>
        <w:t xml:space="preserve">loci </w:t>
      </w:r>
      <w:r w:rsidRPr="007D4082">
        <w:rPr>
          <w:rFonts w:eastAsiaTheme="minorEastAsia" w:cs="Times New Roman"/>
          <w:szCs w:val="24"/>
          <w:lang w:val="en-GB"/>
        </w:rPr>
        <w:t>from which</w:t>
      </w:r>
      <w:r>
        <w:rPr>
          <w:rFonts w:eastAsiaTheme="minorEastAsia" w:cs="Times New Roman"/>
          <w:szCs w:val="24"/>
          <w:lang w:val="en-GB"/>
        </w:rPr>
        <w:t xml:space="preserve"> measures of neutral genetic variation, such as F-statistics, can be computed.</w:t>
      </w:r>
    </w:p>
    <w:p w14:paraId="06551F20" w14:textId="51309974" w:rsidR="00C63BC8" w:rsidRPr="00047DA9" w:rsidRDefault="00C63BC8" w:rsidP="001A2B4A">
      <w:r w:rsidRPr="00047DA9">
        <w:t xml:space="preserve">All </w:t>
      </w:r>
      <w:r w:rsidR="008C418D">
        <w:t>“genetic elements”</w:t>
      </w:r>
      <w:r w:rsidRPr="00047DA9">
        <w:t xml:space="preserve"> follow a common parametrisation structure. For each </w:t>
      </w:r>
      <w:r w:rsidR="008C418D">
        <w:t>element</w:t>
      </w:r>
      <w:r w:rsidRPr="00047DA9">
        <w:t xml:space="preserve">, the user can specify: </w:t>
      </w:r>
    </w:p>
    <w:p w14:paraId="66ACAF1F" w14:textId="276ED908"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The number and positions of </w:t>
      </w:r>
      <w:r w:rsidR="008C418D">
        <w:rPr>
          <w:lang w:val="en-GB"/>
        </w:rPr>
        <w:t>loci</w:t>
      </w:r>
      <w:r w:rsidRPr="00047DA9">
        <w:rPr>
          <w:lang w:val="en-GB"/>
        </w:rPr>
        <w:t xml:space="preserve"> controlling the </w:t>
      </w:r>
      <w:r w:rsidR="008C418D">
        <w:rPr>
          <w:lang w:val="en-GB"/>
        </w:rPr>
        <w:t>element</w:t>
      </w:r>
      <w:r w:rsidRPr="00047DA9">
        <w:rPr>
          <w:lang w:val="en-GB"/>
        </w:rPr>
        <w:t>.</w:t>
      </w:r>
    </w:p>
    <w:p w14:paraId="0A97B226" w14:textId="56A020DD"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A rule for expression (restricted to dispersal traits)</w:t>
      </w:r>
      <w:r w:rsidR="008C418D">
        <w:rPr>
          <w:lang w:val="en-GB"/>
        </w:rPr>
        <w:t>.</w:t>
      </w:r>
    </w:p>
    <w:p w14:paraId="582A408F" w14:textId="2E911884"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A </w:t>
      </w:r>
      <w:commentRangeStart w:id="61"/>
      <w:r w:rsidR="008C418D">
        <w:rPr>
          <w:lang w:val="en-GB"/>
        </w:rPr>
        <w:t xml:space="preserve">per-locus </w:t>
      </w:r>
      <w:commentRangeEnd w:id="61"/>
      <w:r w:rsidR="008C418D">
        <w:rPr>
          <w:rStyle w:val="CommentReference"/>
        </w:rPr>
        <w:commentReference w:id="61"/>
      </w:r>
      <w:r w:rsidRPr="00047DA9">
        <w:rPr>
          <w:lang w:val="en-GB"/>
        </w:rPr>
        <w:t>mutation rate.</w:t>
      </w:r>
    </w:p>
    <w:p w14:paraId="6135A367" w14:textId="77777777" w:rsidR="008C418D" w:rsidRDefault="008C418D" w:rsidP="008C418D">
      <w:pPr>
        <w:pStyle w:val="ListParagraph"/>
        <w:numPr>
          <w:ilvl w:val="0"/>
          <w:numId w:val="70"/>
        </w:numPr>
        <w:spacing w:after="160" w:line="259" w:lineRule="auto"/>
        <w:contextualSpacing/>
        <w:jc w:val="left"/>
      </w:pPr>
      <w:r>
        <w:t>A distribution to sample mutations (in the case of genetic load this applies to the mutation selection coefficient).</w:t>
      </w:r>
    </w:p>
    <w:p w14:paraId="61CAA2A6" w14:textId="59FEC47C" w:rsidR="008C418D" w:rsidRDefault="008C418D" w:rsidP="008C418D">
      <w:pPr>
        <w:pStyle w:val="ListParagraph"/>
        <w:numPr>
          <w:ilvl w:val="0"/>
          <w:numId w:val="70"/>
        </w:numPr>
        <w:spacing w:after="160" w:line="259" w:lineRule="auto"/>
        <w:contextualSpacing/>
        <w:jc w:val="left"/>
      </w:pPr>
      <w:r>
        <w:t>A distribution to sample initial allelic values.</w:t>
      </w:r>
    </w:p>
    <w:p w14:paraId="10021188" w14:textId="63AA9FE8" w:rsidR="008C418D" w:rsidRPr="001A2B4A" w:rsidRDefault="008C418D" w:rsidP="001A2B4A">
      <w:pPr>
        <w:pStyle w:val="ListParagraph"/>
        <w:numPr>
          <w:ilvl w:val="0"/>
          <w:numId w:val="70"/>
        </w:numPr>
        <w:spacing w:line="259" w:lineRule="auto"/>
        <w:ind w:left="714" w:hanging="357"/>
        <w:jc w:val="left"/>
      </w:pPr>
      <w:r>
        <w:t xml:space="preserve">A distribution to sample dominance coefficients (restricted to deleterious mutations). </w:t>
      </w:r>
    </w:p>
    <w:p w14:paraId="78CEE57D" w14:textId="77777777" w:rsidR="001A2B4A" w:rsidRDefault="001A2B4A" w:rsidP="001A2B4A">
      <w:pPr>
        <w:pStyle w:val="ListParagraph"/>
        <w:spacing w:line="259" w:lineRule="auto"/>
        <w:ind w:left="0"/>
        <w:rPr>
          <w:lang w:val="en-GB"/>
        </w:rPr>
      </w:pPr>
      <w:r w:rsidRPr="001A2B4A">
        <w:rPr>
          <w:lang w:val="en-GB"/>
        </w:rPr>
        <w:t>The genome is represented by the genome size, the set of loci positions and the set of positions for the chromosome breaks (hence determining the number of chromosomes).</w:t>
      </w:r>
      <w:bookmarkStart w:id="62" w:name="_Toc180771647"/>
    </w:p>
    <w:p w14:paraId="7E4DBF7F" w14:textId="65293479" w:rsidR="001A2B4A" w:rsidRDefault="001A2B4A" w:rsidP="001A2B4A">
      <w:pPr>
        <w:pStyle w:val="ListParagraph"/>
        <w:spacing w:line="259" w:lineRule="auto"/>
        <w:ind w:left="0"/>
      </w:pPr>
      <w:r>
        <w:t>The rate of recombination applies to the entire genome. Genetic linkage does occur, emerging from the explicit distance between loci. Multiple genetic elements can be located at the same position (e.g., a neutral locus and a dispersal trait locus), making these loci completely linked, but mutations and phenotypic expression are resolved independently, such that pleiotropy is not possible.</w:t>
      </w:r>
    </w:p>
    <w:p w14:paraId="6CA3DE5B" w14:textId="77777777" w:rsidR="001A2B4A" w:rsidRDefault="001A2B4A" w:rsidP="001A2B4A">
      <w:pPr>
        <w:pStyle w:val="ListParagraph"/>
        <w:spacing w:after="160" w:line="259" w:lineRule="auto"/>
        <w:ind w:left="0"/>
        <w:contextualSpacing/>
        <w:jc w:val="left"/>
      </w:pPr>
      <w:commentRangeStart w:id="63"/>
      <w:r w:rsidRPr="001A2B4A">
        <w:rPr>
          <w:highlight w:val="yellow"/>
        </w:rPr>
        <w:t>…</w:t>
      </w:r>
      <w:commentRangeEnd w:id="63"/>
      <w:r w:rsidR="00EC101F">
        <w:rPr>
          <w:rStyle w:val="CommentReference"/>
        </w:rPr>
        <w:commentReference w:id="63"/>
      </w:r>
      <w:r w:rsidRPr="001A2B4A">
        <w:rPr>
          <w:highlight w:val="yellow"/>
        </w:rPr>
        <w:t xml:space="preserve"> If sexual reproduction is selected, all individuals are diploid. Otherwise, asexual individuals are always haploid (and do not recombine)</w:t>
      </w:r>
      <w:commentRangeStart w:id="64"/>
      <w:commentRangeStart w:id="65"/>
      <w:r w:rsidRPr="001A2B4A">
        <w:rPr>
          <w:highlight w:val="yellow"/>
        </w:rPr>
        <w:t>.</w:t>
      </w:r>
      <w:commentRangeEnd w:id="64"/>
      <w:r w:rsidRPr="001A2B4A">
        <w:rPr>
          <w:rStyle w:val="CommentReference"/>
          <w:highlight w:val="yellow"/>
        </w:rPr>
        <w:commentReference w:id="64"/>
      </w:r>
      <w:commentRangeEnd w:id="65"/>
      <w:r w:rsidRPr="001A2B4A">
        <w:rPr>
          <w:rStyle w:val="CommentReference"/>
          <w:highlight w:val="yellow"/>
        </w:rPr>
        <w:commentReference w:id="65"/>
      </w:r>
    </w:p>
    <w:p w14:paraId="40442486" w14:textId="65963E9E" w:rsidR="001A2B4A" w:rsidRPr="001A2B4A" w:rsidRDefault="001A2B4A" w:rsidP="001A2B4A">
      <w:pPr>
        <w:pStyle w:val="ListParagraph"/>
        <w:spacing w:line="259" w:lineRule="auto"/>
        <w:ind w:left="0"/>
      </w:pPr>
    </w:p>
    <w:p w14:paraId="7DC108A2" w14:textId="6237BF2E" w:rsidR="00EE659A" w:rsidRPr="00047DA9" w:rsidRDefault="00EE659A" w:rsidP="001A2B4A">
      <w:pPr>
        <w:pStyle w:val="Heading3"/>
        <w:numPr>
          <w:ilvl w:val="2"/>
          <w:numId w:val="14"/>
        </w:numPr>
        <w:rPr>
          <w:rFonts w:eastAsiaTheme="minorEastAsia"/>
          <w:rPrChange w:id="66" w:author="Pannetier, Theo" w:date="2024-06-04T17:43:00Z">
            <w:rPr/>
          </w:rPrChange>
        </w:rPr>
      </w:pPr>
      <w:r w:rsidRPr="00047DA9">
        <w:rPr>
          <w:rFonts w:eastAsiaTheme="minorEastAsia"/>
        </w:rPr>
        <w:lastRenderedPageBreak/>
        <w:t>Dispersal traits</w:t>
      </w:r>
      <w:bookmarkEnd w:id="62"/>
    </w:p>
    <w:p w14:paraId="0BD4F831" w14:textId="76919785" w:rsidR="001A2B4A" w:rsidRDefault="00EE659A" w:rsidP="001A2B4A">
      <w:r w:rsidRPr="00047DA9">
        <w:t>Dispersal traits comprise all the evolvable traits controlling emigration, transfer and settlement</w:t>
      </w:r>
      <w:r w:rsidR="001A2B4A">
        <w:t xml:space="preserve">. </w:t>
      </w:r>
    </w:p>
    <w:p w14:paraId="34E20CA7" w14:textId="044225AE" w:rsidR="001A2B4A" w:rsidRDefault="001A2B4A" w:rsidP="001A2B4A">
      <w:r w:rsidRPr="007D4082">
        <w:rPr>
          <w:b/>
          <w:bCs/>
        </w:rPr>
        <w:t>Emigration</w:t>
      </w:r>
      <w:r>
        <w:rPr>
          <w:b/>
          <w:bCs/>
        </w:rPr>
        <w:t xml:space="preserve"> </w:t>
      </w:r>
      <w:r w:rsidRPr="00D57758">
        <w:rPr>
          <w:b/>
          <w:bCs/>
        </w:rPr>
        <w:t>(♀♂)</w:t>
      </w:r>
    </w:p>
    <w:p w14:paraId="5F0C238E" w14:textId="77777777" w:rsidR="001A2B4A" w:rsidRDefault="001A2B4A" w:rsidP="001A2B4A">
      <w:pPr>
        <w:pStyle w:val="ListParagraph"/>
        <w:numPr>
          <w:ilvl w:val="0"/>
          <w:numId w:val="70"/>
        </w:numPr>
      </w:pPr>
      <w:r>
        <w:t xml:space="preserve">The probability of density-independent emigration </w:t>
      </w:r>
      <w:r w:rsidRPr="007D4082">
        <w:rPr>
          <w:i/>
          <w:iCs/>
        </w:rPr>
        <w:t>d</w:t>
      </w:r>
      <w:r>
        <w:t>, or the maximum emigration probability D</w:t>
      </w:r>
      <w:r w:rsidRPr="007D4082">
        <w:rPr>
          <w:vertAlign w:val="subscript"/>
        </w:rPr>
        <w:t>0</w:t>
      </w:r>
      <w:r>
        <w:rPr>
          <w:vertAlign w:val="subscript"/>
        </w:rPr>
        <w:t xml:space="preserve"> </w:t>
      </w:r>
      <w:r>
        <w:t>(see eqn. 15/15a) for density-dependent emigration.</w:t>
      </w:r>
    </w:p>
    <w:p w14:paraId="6FBCE3F6" w14:textId="77777777" w:rsidR="001A2B4A" w:rsidRDefault="001A2B4A" w:rsidP="001A2B4A">
      <w:pPr>
        <w:pStyle w:val="ListParagraph"/>
        <w:numPr>
          <w:ilvl w:val="0"/>
          <w:numId w:val="70"/>
        </w:numPr>
      </w:pPr>
      <w:r>
        <w:t xml:space="preserve">The slope of the density-dependent emigration function </w:t>
      </w:r>
      <w:r w:rsidRPr="007D4082">
        <w:rPr>
          <w:rFonts w:cs="Times New Roman"/>
          <w:i/>
          <w:iCs/>
        </w:rPr>
        <w:t>α</w:t>
      </w:r>
      <w:r>
        <w:t xml:space="preserve"> (see eqn. 15/15a).</w:t>
      </w:r>
    </w:p>
    <w:p w14:paraId="3C824B5B"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emigration function</w:t>
      </w:r>
      <w:r w:rsidRPr="007D4082">
        <w:rPr>
          <w:i/>
          <w:iCs/>
        </w:rPr>
        <w:t xml:space="preserve"> </w:t>
      </w:r>
      <w:r w:rsidRPr="007D4082">
        <w:rPr>
          <w:rFonts w:cs="Times New Roman"/>
          <w:i/>
          <w:iCs/>
        </w:rPr>
        <w:t>β</w:t>
      </w:r>
      <w:r>
        <w:rPr>
          <w:rFonts w:cs="Times New Roman"/>
        </w:rPr>
        <w:t xml:space="preserve"> </w:t>
      </w:r>
      <w:r>
        <w:t>(see eqn. 15/15a).</w:t>
      </w:r>
    </w:p>
    <w:p w14:paraId="63DD24B6" w14:textId="77777777" w:rsidR="001A2B4A" w:rsidRPr="007D4082" w:rsidRDefault="001A2B4A" w:rsidP="001A2B4A">
      <w:pPr>
        <w:rPr>
          <w:b/>
          <w:bCs/>
        </w:rPr>
      </w:pPr>
      <w:r w:rsidRPr="007D4082">
        <w:rPr>
          <w:b/>
          <w:bCs/>
        </w:rPr>
        <w:t>Transfer using kernels</w:t>
      </w:r>
      <w:r>
        <w:rPr>
          <w:b/>
          <w:bCs/>
        </w:rPr>
        <w:t xml:space="preserve"> </w:t>
      </w:r>
      <w:r w:rsidRPr="00D57758">
        <w:rPr>
          <w:b/>
          <w:bCs/>
        </w:rPr>
        <w:t>(♀♂)</w:t>
      </w:r>
    </w:p>
    <w:p w14:paraId="35D64BEF" w14:textId="77777777" w:rsidR="001A2B4A" w:rsidRDefault="001A2B4A" w:rsidP="001A2B4A">
      <w:pPr>
        <w:pStyle w:val="ListParagraph"/>
        <w:numPr>
          <w:ilvl w:val="0"/>
          <w:numId w:val="70"/>
        </w:numPr>
      </w:pPr>
      <w:r>
        <w:t xml:space="preserve">The mean dispersal distance </w:t>
      </w:r>
      <w:r w:rsidRPr="007D4082">
        <w:rPr>
          <w:i/>
          <w:iCs/>
        </w:rPr>
        <w:sym w:font="Symbol" w:char="F064"/>
      </w:r>
      <w:r>
        <w:t>, or the two mean dispersal distances in the case of mixed kernels (</w:t>
      </w:r>
      <w:r w:rsidRPr="00C42A50">
        <w:rPr>
          <w:i/>
          <w:iCs/>
        </w:rPr>
        <w:sym w:font="Symbol" w:char="F064"/>
      </w:r>
      <w:r w:rsidRPr="007D4082">
        <w:rPr>
          <w:i/>
          <w:iCs/>
          <w:vertAlign w:val="subscript"/>
        </w:rPr>
        <w:t>1</w:t>
      </w:r>
      <w:r>
        <w:rPr>
          <w:i/>
          <w:iCs/>
        </w:rPr>
        <w:t xml:space="preserve"> </w:t>
      </w:r>
      <w:r>
        <w:t xml:space="preserve">and </w:t>
      </w:r>
      <w:r w:rsidRPr="00C42A50">
        <w:rPr>
          <w:i/>
          <w:iCs/>
        </w:rPr>
        <w:sym w:font="Symbol" w:char="F064"/>
      </w:r>
      <w:r w:rsidRPr="007D4082">
        <w:rPr>
          <w:i/>
          <w:iCs/>
          <w:vertAlign w:val="subscript"/>
        </w:rPr>
        <w:t>2</w:t>
      </w:r>
      <w:r>
        <w:t xml:space="preserve">). </w:t>
      </w:r>
    </w:p>
    <w:p w14:paraId="792BE64A" w14:textId="77777777" w:rsidR="001A2B4A" w:rsidRDefault="001A2B4A" w:rsidP="001A2B4A">
      <w:pPr>
        <w:pStyle w:val="ListParagraph"/>
        <w:numPr>
          <w:ilvl w:val="0"/>
          <w:numId w:val="70"/>
        </w:numPr>
      </w:pPr>
      <w:r>
        <w:t xml:space="preserve">The probability </w:t>
      </w:r>
      <w:r w:rsidRPr="007D4082">
        <w:rPr>
          <w:i/>
          <w:iCs/>
        </w:rPr>
        <w:t>p</w:t>
      </w:r>
      <w:r>
        <w:t xml:space="preserve"> of using the first kernel in the case of mixed kernels.</w:t>
      </w:r>
    </w:p>
    <w:p w14:paraId="4C8D9FD6" w14:textId="77777777" w:rsidR="001A2B4A" w:rsidRPr="007D4082" w:rsidRDefault="001A2B4A" w:rsidP="001A2B4A">
      <w:pPr>
        <w:rPr>
          <w:b/>
          <w:bCs/>
        </w:rPr>
      </w:pPr>
      <w:r w:rsidRPr="007D4082">
        <w:rPr>
          <w:b/>
          <w:bCs/>
        </w:rPr>
        <w:t>Transfer using the stochastic movement simulator (SMS)</w:t>
      </w:r>
    </w:p>
    <w:p w14:paraId="7039BB17" w14:textId="77777777" w:rsidR="001A2B4A" w:rsidRDefault="001A2B4A" w:rsidP="001A2B4A">
      <w:pPr>
        <w:pStyle w:val="ListParagraph"/>
        <w:numPr>
          <w:ilvl w:val="0"/>
          <w:numId w:val="70"/>
        </w:numPr>
      </w:pPr>
      <w:r>
        <w:t>The directional persistence of the individual, DP.</w:t>
      </w:r>
    </w:p>
    <w:p w14:paraId="71CB6633" w14:textId="77777777" w:rsidR="001A2B4A" w:rsidRDefault="001A2B4A" w:rsidP="001A2B4A">
      <w:pPr>
        <w:pStyle w:val="ListParagraph"/>
        <w:numPr>
          <w:ilvl w:val="0"/>
          <w:numId w:val="70"/>
        </w:numPr>
      </w:pPr>
      <w:r>
        <w:t>The goal bias, GB, that is the tendency for an individual to move away from its natal patch.</w:t>
      </w:r>
    </w:p>
    <w:p w14:paraId="231CB4AE" w14:textId="77777777" w:rsidR="001A2B4A" w:rsidRDefault="001A2B4A" w:rsidP="001A2B4A">
      <w:pPr>
        <w:pStyle w:val="ListParagraph"/>
        <w:numPr>
          <w:ilvl w:val="0"/>
          <w:numId w:val="70"/>
        </w:numPr>
      </w:pPr>
      <w:commentRangeStart w:id="67"/>
      <w:r>
        <w:t>The slope of the distance-dependent decay of the goal bias.</w:t>
      </w:r>
    </w:p>
    <w:p w14:paraId="1F4C3E52" w14:textId="77777777" w:rsidR="001A2B4A" w:rsidRDefault="001A2B4A" w:rsidP="001A2B4A">
      <w:pPr>
        <w:pStyle w:val="ListParagraph"/>
        <w:numPr>
          <w:ilvl w:val="0"/>
          <w:numId w:val="70"/>
        </w:numPr>
      </w:pPr>
      <w:r>
        <w:t xml:space="preserve">The distance threshold </w:t>
      </w:r>
      <w:commentRangeEnd w:id="67"/>
      <w:r>
        <w:rPr>
          <w:rStyle w:val="CommentReference"/>
        </w:rPr>
        <w:commentReference w:id="67"/>
      </w:r>
      <w:r>
        <w:t>of the distance-dependent decay of the goal bias.</w:t>
      </w:r>
    </w:p>
    <w:p w14:paraId="05B81D28" w14:textId="77777777" w:rsidR="001A2B4A" w:rsidRPr="007D4082" w:rsidRDefault="001A2B4A" w:rsidP="001A2B4A">
      <w:pPr>
        <w:rPr>
          <w:b/>
          <w:bCs/>
        </w:rPr>
      </w:pPr>
      <w:r w:rsidRPr="007D4082">
        <w:rPr>
          <w:b/>
          <w:bCs/>
        </w:rPr>
        <w:t>Transfer using a correlated random walk (CRW)</w:t>
      </w:r>
    </w:p>
    <w:p w14:paraId="03433817" w14:textId="77777777" w:rsidR="001A2B4A" w:rsidRDefault="001A2B4A" w:rsidP="001A2B4A">
      <w:pPr>
        <w:pStyle w:val="ListParagraph"/>
        <w:numPr>
          <w:ilvl w:val="0"/>
          <w:numId w:val="70"/>
        </w:numPr>
      </w:pPr>
      <w:r>
        <w:t>The length of a single transfer step.</w:t>
      </w:r>
    </w:p>
    <w:p w14:paraId="44CB7271" w14:textId="77777777" w:rsidR="001A2B4A" w:rsidRDefault="001A2B4A" w:rsidP="001A2B4A">
      <w:pPr>
        <w:pStyle w:val="ListParagraph"/>
        <w:numPr>
          <w:ilvl w:val="0"/>
          <w:numId w:val="70"/>
        </w:numPr>
      </w:pPr>
      <w:r>
        <w:t xml:space="preserve">The correlation parameter </w:t>
      </w:r>
      <w:r w:rsidRPr="007D4082">
        <w:rPr>
          <w:i/>
          <w:iCs/>
        </w:rPr>
        <w:sym w:font="Symbol" w:char="F072"/>
      </w:r>
      <w:r>
        <w:t>.</w:t>
      </w:r>
    </w:p>
    <w:p w14:paraId="6731AFF9" w14:textId="77777777" w:rsidR="001A2B4A" w:rsidRPr="007D4082" w:rsidRDefault="001A2B4A" w:rsidP="001A2B4A">
      <w:pPr>
        <w:rPr>
          <w:b/>
          <w:bCs/>
        </w:rPr>
      </w:pPr>
      <w:r w:rsidRPr="007D4082">
        <w:rPr>
          <w:b/>
          <w:bCs/>
        </w:rPr>
        <w:t>Settlement</w:t>
      </w:r>
      <w:r>
        <w:rPr>
          <w:b/>
          <w:bCs/>
        </w:rPr>
        <w:t xml:space="preserve"> </w:t>
      </w:r>
      <w:r w:rsidRPr="00D57758">
        <w:rPr>
          <w:b/>
          <w:bCs/>
        </w:rPr>
        <w:t>(♀♂)</w:t>
      </w:r>
    </w:p>
    <w:p w14:paraId="7838C277" w14:textId="77777777" w:rsidR="001A2B4A" w:rsidRDefault="001A2B4A" w:rsidP="001A2B4A">
      <w:pPr>
        <w:pStyle w:val="ListParagraph"/>
        <w:numPr>
          <w:ilvl w:val="0"/>
          <w:numId w:val="70"/>
        </w:numPr>
      </w:pPr>
      <w:r>
        <w:t>The maximum probability of settlement S</w:t>
      </w:r>
      <w:r w:rsidRPr="007D4082">
        <w:rPr>
          <w:vertAlign w:val="subscript"/>
        </w:rPr>
        <w:t>0</w:t>
      </w:r>
      <w:r>
        <w:t>, in the case of density-dependent settlement (see eqn. 16/16a).</w:t>
      </w:r>
    </w:p>
    <w:p w14:paraId="3489355C" w14:textId="77777777" w:rsidR="001A2B4A" w:rsidRDefault="001A2B4A" w:rsidP="001A2B4A">
      <w:pPr>
        <w:pStyle w:val="ListParagraph"/>
        <w:numPr>
          <w:ilvl w:val="0"/>
          <w:numId w:val="70"/>
        </w:numPr>
      </w:pPr>
      <w:r>
        <w:t xml:space="preserve">The slope of the density-dependent settlement function </w:t>
      </w:r>
      <w:r w:rsidRPr="007D4082">
        <w:rPr>
          <w:rFonts w:cs="Times New Roman"/>
          <w:i/>
          <w:iCs/>
        </w:rPr>
        <w:t>α</w:t>
      </w:r>
      <w:r w:rsidRPr="007D4082">
        <w:rPr>
          <w:i/>
          <w:iCs/>
          <w:vertAlign w:val="subscript"/>
        </w:rPr>
        <w:t>s</w:t>
      </w:r>
      <w:r>
        <w:t xml:space="preserve"> (see eqn. 16/16a).</w:t>
      </w:r>
    </w:p>
    <w:p w14:paraId="0ED0D414"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settlement function </w:t>
      </w:r>
      <w:r>
        <w:rPr>
          <w:rFonts w:cs="Times New Roman"/>
          <w:i/>
          <w:iCs/>
        </w:rPr>
        <w:t>β</w:t>
      </w:r>
      <w:r w:rsidRPr="00C42A50">
        <w:rPr>
          <w:i/>
          <w:iCs/>
          <w:vertAlign w:val="subscript"/>
        </w:rPr>
        <w:t>s</w:t>
      </w:r>
      <w:r>
        <w:t xml:space="preserve"> (see eqn. 16/16a).</w:t>
      </w:r>
    </w:p>
    <w:p w14:paraId="59B8CF42" w14:textId="65ABA17B" w:rsidR="0020353E" w:rsidRDefault="0020353E" w:rsidP="0020353E">
      <w:r>
        <w:t xml:space="preserve">Traits marked with </w:t>
      </w:r>
      <w:r w:rsidRPr="0020353E">
        <w:rPr>
          <w:b/>
          <w:bCs/>
        </w:rPr>
        <w:t xml:space="preserve">♀♂ </w:t>
      </w:r>
      <w:r>
        <w:t>can additionally be sex-dependent, in which case the male and female traits are coded by a different set of loci with sex-limited phenotypic expression. All evolving dispersal traits can be sex-specific except for movement processes (as in v2.0).</w:t>
      </w:r>
    </w:p>
    <w:p w14:paraId="0CFFB74A" w14:textId="77777777" w:rsidR="0020353E" w:rsidRPr="0020353E" w:rsidRDefault="0020353E" w:rsidP="00EE659A">
      <w:pPr>
        <w:rPr>
          <w:lang w:val="en-US"/>
        </w:rPr>
      </w:pPr>
    </w:p>
    <w:p w14:paraId="63DBF95A" w14:textId="5D291B0D" w:rsidR="006A113F" w:rsidRPr="00047DA9" w:rsidRDefault="006A113F" w:rsidP="00EE659A">
      <w:r w:rsidRPr="00047DA9">
        <w:lastRenderedPageBreak/>
        <w:t xml:space="preserve">Traits set to evolve cannot simultaneously be </w:t>
      </w:r>
      <w:proofErr w:type="gramStart"/>
      <w:r w:rsidRPr="00047DA9">
        <w:t>stage-dependent</w:t>
      </w:r>
      <w:proofErr w:type="gramEnd"/>
      <w:r w:rsidRPr="00047DA9">
        <w:t>.</w:t>
      </w:r>
    </w:p>
    <w:p w14:paraId="514BA46A" w14:textId="77777777" w:rsidR="0020353E" w:rsidRDefault="0020353E" w:rsidP="0020353E">
      <w:r>
        <w:t xml:space="preserve">Phenotypic expression may follow an additive model (allele values across all loci are summed) or be averaged. </w:t>
      </w:r>
    </w:p>
    <w:p w14:paraId="56E687D9" w14:textId="77777777" w:rsidR="0020353E" w:rsidRDefault="0020353E" w:rsidP="0020353E">
      <w:r>
        <w:t>Mutations are additive (i.e. their value is summed to the existing allelic value) and can be sampled from either a normal or uniform distribution. Initial allele values can be sampled from a normal or a uniform distribution.</w:t>
      </w:r>
    </w:p>
    <w:p w14:paraId="22C217C3" w14:textId="5ECA000D" w:rsidR="0020353E" w:rsidRDefault="0020353E" w:rsidP="0020353E">
      <w:commentRangeStart w:id="68"/>
      <w:r>
        <w:t xml:space="preserve">The traits and parameters cannot be </w:t>
      </w:r>
      <w:proofErr w:type="gramStart"/>
      <w:r>
        <w:t>stage-specific</w:t>
      </w:r>
      <w:proofErr w:type="gramEnd"/>
      <w:r>
        <w:t>.</w:t>
      </w:r>
      <w:commentRangeEnd w:id="68"/>
      <w:r>
        <w:rPr>
          <w:rStyle w:val="CommentReference"/>
          <w:rFonts w:eastAsiaTheme="minorHAnsi" w:cstheme="minorBidi"/>
          <w:lang w:val="en-US"/>
        </w:rPr>
        <w:commentReference w:id="68"/>
      </w:r>
    </w:p>
    <w:p w14:paraId="0B166777" w14:textId="77777777" w:rsidR="0020353E" w:rsidRDefault="0020353E" w:rsidP="0020353E">
      <w:r>
        <w:t xml:space="preserve">There is also an option for each dispersal trait to </w:t>
      </w:r>
      <w:r w:rsidRPr="00EE659A">
        <w:rPr>
          <w:b/>
          <w:bCs/>
        </w:rPr>
        <w:t>not</w:t>
      </w:r>
      <w:r>
        <w:t xml:space="preserve"> be inherited, that is, allele values are resampled from the initial distribution for every new individual. This allows for individual variation to be maintained but without any evolution.</w:t>
      </w:r>
    </w:p>
    <w:p w14:paraId="05796AE4" w14:textId="3B5D7772" w:rsidR="00EE659A" w:rsidRPr="00047DA9" w:rsidRDefault="00D57758">
      <w:pPr>
        <w:rPr>
          <w:ins w:id="69" w:author="Pannetier, Theo" w:date="2024-06-04T17:29:00Z"/>
        </w:rPr>
        <w:pPrChange w:id="70" w:author="Pannetier, Theo" w:date="2024-06-04T20:02:00Z">
          <w:pPr>
            <w:pStyle w:val="ListParagraph"/>
            <w:numPr>
              <w:numId w:val="70"/>
            </w:numPr>
            <w:spacing w:after="160" w:line="259" w:lineRule="auto"/>
            <w:ind w:left="720" w:hanging="360"/>
            <w:contextualSpacing/>
            <w:jc w:val="left"/>
          </w:pPr>
        </w:pPrChange>
      </w:pPr>
      <w:ins w:id="71" w:author="Pannetier, Theo" w:date="2024-06-04T17:53:00Z">
        <w:r w:rsidRPr="00047DA9">
          <w:t xml:space="preserve">There is also an option for </w:t>
        </w:r>
      </w:ins>
      <w:ins w:id="72" w:author="Pannetier, Theo" w:date="2024-06-04T18:15:00Z">
        <w:r w:rsidR="008D3079" w:rsidRPr="00047DA9">
          <w:t>each dispersal trait</w:t>
        </w:r>
      </w:ins>
      <w:ins w:id="73" w:author="Pannetier, Theo" w:date="2024-06-04T17:53:00Z">
        <w:r w:rsidRPr="00047DA9">
          <w:t xml:space="preserve"> to </w:t>
        </w:r>
        <w:r w:rsidRPr="00047DA9">
          <w:rPr>
            <w:b/>
            <w:bCs/>
          </w:rPr>
          <w:t>not</w:t>
        </w:r>
        <w:r w:rsidRPr="00047DA9">
          <w:t xml:space="preserve"> be inherited, that is, allele values are resampled from the initial distribution for every new individual.</w:t>
        </w:r>
      </w:ins>
    </w:p>
    <w:p w14:paraId="6EE6D41A" w14:textId="559F3E23" w:rsidR="00D41B10" w:rsidRPr="00047DA9" w:rsidRDefault="00D41B10" w:rsidP="00D41B10">
      <w:pPr>
        <w:pStyle w:val="Heading3"/>
        <w:numPr>
          <w:ilvl w:val="2"/>
          <w:numId w:val="14"/>
        </w:numPr>
        <w:rPr>
          <w:ins w:id="74" w:author="Pannetier, Theo" w:date="2024-06-04T20:02:00Z"/>
          <w:rFonts w:eastAsiaTheme="minorEastAsia"/>
        </w:rPr>
      </w:pPr>
      <w:bookmarkStart w:id="75" w:name="_Toc180771648"/>
      <w:ins w:id="76" w:author="Pannetier, Theo" w:date="2024-06-04T20:02:00Z">
        <w:r w:rsidRPr="00047DA9">
          <w:rPr>
            <w:rFonts w:eastAsiaTheme="minorEastAsia"/>
          </w:rPr>
          <w:t>Genetic fitness traits</w:t>
        </w:r>
        <w:bookmarkEnd w:id="75"/>
      </w:ins>
    </w:p>
    <w:p w14:paraId="0917FB43" w14:textId="6A821F0A" w:rsidR="00D41B10" w:rsidRPr="00047DA9" w:rsidRDefault="00D41B10" w:rsidP="00D41B10">
      <w:pPr>
        <w:rPr>
          <w:ins w:id="77" w:author="Pannetier, Theo" w:date="2024-06-04T20:06:00Z"/>
        </w:rPr>
      </w:pPr>
      <w:ins w:id="78" w:author="Pannetier, Theo" w:date="2024-06-04T20:09:00Z">
        <w:r w:rsidRPr="00047DA9">
          <w:t xml:space="preserve">The alleles of genetic fitness traits represent deleterious mutations </w:t>
        </w:r>
      </w:ins>
      <w:ins w:id="79" w:author="Pannetier, Theo" w:date="2024-06-04T20:10:00Z">
        <w:r w:rsidRPr="00047DA9">
          <w:t>which combined expression reduce the viability of juveniles</w:t>
        </w:r>
      </w:ins>
      <w:ins w:id="80" w:author="Pannetier, Theo" w:date="2024-06-04T20:11:00Z">
        <w:r w:rsidRPr="00047DA9">
          <w:t>, i.e. the genetic load</w:t>
        </w:r>
      </w:ins>
      <w:ins w:id="81" w:author="Pannetier, Theo" w:date="2024-06-04T20:10:00Z">
        <w:r w:rsidRPr="00047DA9">
          <w:t xml:space="preserve">. </w:t>
        </w:r>
      </w:ins>
      <w:ins w:id="82" w:author="Pannetier, Theo" w:date="2024-06-04T20:04:00Z">
        <w:r w:rsidRPr="00047DA9">
          <w:t xml:space="preserve">Immediately after </w:t>
        </w:r>
      </w:ins>
      <w:ins w:id="83" w:author="Pannetier, Theo" w:date="2024-06-04T20:10:00Z">
        <w:r w:rsidRPr="00047DA9">
          <w:t>birth</w:t>
        </w:r>
      </w:ins>
      <w:ins w:id="84" w:author="Pannetier, Theo" w:date="2024-06-04T20:04:00Z">
        <w:r w:rsidRPr="00047DA9">
          <w:t xml:space="preserve">, all newly born </w:t>
        </w:r>
      </w:ins>
      <w:ins w:id="85" w:author="Pannetier, Theo" w:date="2024-06-04T20:10:00Z">
        <w:r w:rsidRPr="00047DA9">
          <w:t>individuals</w:t>
        </w:r>
      </w:ins>
      <w:ins w:id="86" w:author="Pannetier, Theo" w:date="2024-06-04T20:04:00Z">
        <w:r w:rsidRPr="00047DA9">
          <w:t xml:space="preserve"> are checked for viability</w:t>
        </w:r>
      </w:ins>
      <w:ins w:id="87" w:author="Pannetier, Theo" w:date="2024-06-04T20:05:00Z">
        <w:r w:rsidRPr="00047DA9">
          <w:t xml:space="preserve"> via a</w:t>
        </w:r>
      </w:ins>
      <w:ins w:id="88" w:author="Pannetier, Theo" w:date="2024-06-04T20:04:00Z">
        <w:r w:rsidRPr="00047DA9">
          <w:t xml:space="preserve"> Bernoulli trial</w:t>
        </w:r>
      </w:ins>
      <w:ins w:id="89" w:author="Pannetier, Theo" w:date="2024-06-04T20:06:00Z">
        <w:r w:rsidRPr="00047DA9">
          <w:t xml:space="preserve">. The probability of </w:t>
        </w:r>
      </w:ins>
      <w:ins w:id="90" w:author="Pannetier, Theo" w:date="2024-06-04T20:07:00Z">
        <w:r w:rsidRPr="00047DA9">
          <w:t>an</w:t>
        </w:r>
      </w:ins>
      <w:ins w:id="91" w:author="Pannetier, Theo" w:date="2024-06-04T20:06:00Z">
        <w:r w:rsidRPr="00047DA9">
          <w:t xml:space="preserve"> individual pass</w:t>
        </w:r>
      </w:ins>
      <w:ins w:id="92" w:author="Pannetier, Theo" w:date="2024-06-04T20:09:00Z">
        <w:r w:rsidRPr="00047DA9">
          <w:t>ing</w:t>
        </w:r>
      </w:ins>
      <w:ins w:id="93" w:author="Pannetier, Theo" w:date="2024-06-04T20:06:00Z">
        <w:r w:rsidRPr="00047DA9">
          <w:t xml:space="preserve"> the test and surviv</w:t>
        </w:r>
      </w:ins>
      <w:ins w:id="94" w:author="Pannetier, Theo" w:date="2024-06-04T20:09:00Z">
        <w:r w:rsidRPr="00047DA9">
          <w:t>ing</w:t>
        </w:r>
      </w:ins>
      <w:ins w:id="95" w:author="Pannetier, Theo" w:date="2024-06-04T20:06:00Z">
        <w:r w:rsidRPr="00047DA9">
          <w:t xml:space="preserve"> </w:t>
        </w:r>
      </w:ins>
      <w:ins w:id="96" w:author="Pannetier, Theo" w:date="2024-06-04T20:09:00Z">
        <w:r w:rsidRPr="00047DA9">
          <w:t xml:space="preserve">birth </w:t>
        </w:r>
      </w:ins>
      <w:ins w:id="97" w:author="Pannetier, Theo" w:date="2024-06-04T20:06:00Z">
        <w:r w:rsidRPr="00047DA9">
          <w:t>is equal to its genetic fitness.</w:t>
        </w:r>
      </w:ins>
    </w:p>
    <w:p w14:paraId="5BFB3D51" w14:textId="77777777" w:rsidR="005D1187" w:rsidRPr="00047DA9" w:rsidRDefault="00D41B10" w:rsidP="00D41B10">
      <w:pPr>
        <w:rPr>
          <w:ins w:id="98" w:author="Pannetier, Theo" w:date="2024-06-04T20:15:00Z"/>
        </w:rPr>
      </w:pPr>
      <w:ins w:id="99" w:author="Pannetier, Theo" w:date="2024-06-04T20:04:00Z">
        <w:r w:rsidRPr="00047DA9">
          <w:t xml:space="preserve">Genetic fitness </w:t>
        </w:r>
      </w:ins>
      <w:ins w:id="100" w:author="Pannetier, Theo" w:date="2024-06-04T20:07:00Z">
        <w:r w:rsidRPr="00047DA9">
          <w:t>is</w:t>
        </w:r>
      </w:ins>
      <w:ins w:id="101" w:author="Pannetier, Theo" w:date="2024-06-04T20:04:00Z">
        <w:r w:rsidRPr="00047DA9">
          <w:t xml:space="preserve"> 1 by default</w:t>
        </w:r>
      </w:ins>
      <w:ins w:id="102" w:author="Pannetier, Theo" w:date="2024-06-04T20:07:00Z">
        <w:r w:rsidRPr="00047DA9">
          <w:t>,</w:t>
        </w:r>
      </w:ins>
      <w:ins w:id="103" w:author="Pannetier, Theo" w:date="2024-06-04T20:04:00Z">
        <w:r w:rsidRPr="00047DA9">
          <w:t xml:space="preserve"> but </w:t>
        </w:r>
      </w:ins>
      <w:ins w:id="104" w:author="Pannetier, Theo" w:date="2024-06-04T20:12:00Z">
        <w:r w:rsidR="005D1187" w:rsidRPr="00047DA9">
          <w:t xml:space="preserve">every allele </w:t>
        </w:r>
      </w:ins>
      <w:ins w:id="105" w:author="Pannetier, Theo" w:date="2024-06-04T20:13:00Z">
        <w:r w:rsidR="005D1187" w:rsidRPr="00047DA9">
          <w:t xml:space="preserve">reduces this value by an amount that depends on its </w:t>
        </w:r>
      </w:ins>
      <w:ins w:id="106" w:author="Pannetier, Theo" w:date="2024-06-04T20:14:00Z">
        <w:r w:rsidR="005D1187" w:rsidRPr="00047DA9">
          <w:t>selection coefficient</w:t>
        </w:r>
      </w:ins>
      <w:ins w:id="107" w:author="Pannetier, Theo" w:date="2024-06-04T20:13:00Z">
        <w:r w:rsidR="005D1187" w:rsidRPr="00047DA9">
          <w:t xml:space="preserve"> </w:t>
        </w:r>
        <w:r w:rsidR="005D1187" w:rsidRPr="00047DA9">
          <w:rPr>
            <w:i/>
            <w:iCs/>
            <w:rPrChange w:id="108" w:author="Pannetier, Theo" w:date="2024-06-04T20:13:00Z">
              <w:rPr/>
            </w:rPrChange>
          </w:rPr>
          <w:t>s</w:t>
        </w:r>
      </w:ins>
      <w:ins w:id="109" w:author="Pannetier, Theo" w:date="2024-06-04T20:14:00Z">
        <w:r w:rsidR="005D1187" w:rsidRPr="00047DA9">
          <w:t>,</w:t>
        </w:r>
      </w:ins>
      <w:ins w:id="110" w:author="Pannetier, Theo" w:date="2024-06-04T20:13:00Z">
        <w:r w:rsidR="005D1187" w:rsidRPr="00047DA9">
          <w:t xml:space="preserve"> and </w:t>
        </w:r>
      </w:ins>
      <w:ins w:id="111" w:author="Pannetier, Theo" w:date="2024-06-04T20:14:00Z">
        <w:r w:rsidR="005D1187" w:rsidRPr="00047DA9">
          <w:t xml:space="preserve">(for diploid systems) </w:t>
        </w:r>
      </w:ins>
      <w:ins w:id="112" w:author="Pannetier, Theo" w:date="2024-06-04T20:13:00Z">
        <w:r w:rsidR="005D1187" w:rsidRPr="00047DA9">
          <w:t>the</w:t>
        </w:r>
      </w:ins>
      <w:ins w:id="113" w:author="Pannetier, Theo" w:date="2024-06-04T20:14:00Z">
        <w:r w:rsidR="005D1187" w:rsidRPr="00047DA9">
          <w:t xml:space="preserve"> value of its </w:t>
        </w:r>
      </w:ins>
      <w:ins w:id="114" w:author="Pannetier, Theo" w:date="2024-06-04T20:13:00Z">
        <w:r w:rsidR="005D1187" w:rsidRPr="00047DA9">
          <w:t xml:space="preserve">dominance coefficient </w:t>
        </w:r>
      </w:ins>
      <w:ins w:id="115" w:author="Pannetier, Theo" w:date="2024-06-04T20:14:00Z">
        <w:r w:rsidR="005D1187" w:rsidRPr="00047DA9">
          <w:rPr>
            <w:i/>
            <w:iCs/>
            <w:rPrChange w:id="116" w:author="Pannetier, Theo" w:date="2024-06-04T20:15:00Z">
              <w:rPr/>
            </w:rPrChange>
          </w:rPr>
          <w:t>h</w:t>
        </w:r>
        <w:r w:rsidR="005D1187" w:rsidRPr="00047DA9">
          <w:t xml:space="preserve"> relative to that of the other allele it is paired with.</w:t>
        </w:r>
      </w:ins>
    </w:p>
    <w:p w14:paraId="0A3C9B93" w14:textId="6AFCD81A" w:rsidR="00D41B10" w:rsidRPr="00047DA9" w:rsidRDefault="005D1187">
      <w:pPr>
        <w:rPr>
          <w:ins w:id="117" w:author="Pannetier, Theo" w:date="2024-06-04T20:04:00Z"/>
        </w:rPr>
        <w:pPrChange w:id="118" w:author="Pannetier, Theo" w:date="2024-06-04T20:04:00Z">
          <w:pPr>
            <w:pStyle w:val="ListParagraph"/>
            <w:numPr>
              <w:numId w:val="14"/>
            </w:numPr>
            <w:ind w:left="432" w:hanging="432"/>
          </w:pPr>
        </w:pPrChange>
      </w:pPr>
      <w:ins w:id="119" w:author="Pannetier, Theo" w:date="2024-06-04T20:15:00Z">
        <w:r w:rsidRPr="00047DA9">
          <w:t>More precisely, the g</w:t>
        </w:r>
      </w:ins>
      <w:ins w:id="120" w:author="Pannetier, Theo" w:date="2024-06-04T20:04:00Z">
        <w:r w:rsidR="00D41B10" w:rsidRPr="00047DA9">
          <w:t xml:space="preserve">enetic fitness </w:t>
        </w:r>
        <w:r w:rsidR="00D41B10" w:rsidRPr="00047DA9">
          <w:rPr>
            <w:i/>
            <w:iCs/>
            <w:rPrChange w:id="121" w:author="Pannetier, Theo" w:date="2024-06-04T20:15:00Z">
              <w:rPr/>
            </w:rPrChange>
          </w:rPr>
          <w:t>W</w:t>
        </w:r>
        <w:r w:rsidR="00D41B10" w:rsidRPr="00047DA9">
          <w:t xml:space="preserve"> of an individual is the product of the contributions </w:t>
        </w:r>
        <w:r w:rsidR="00D41B10" w:rsidRPr="00047DA9">
          <w:rPr>
            <w:i/>
            <w:iCs/>
            <w:rPrChange w:id="122" w:author="Pannetier, Theo" w:date="2024-06-04T20:15:00Z">
              <w:rPr/>
            </w:rPrChange>
          </w:rPr>
          <w:t>w</w:t>
        </w:r>
        <w:r w:rsidR="00D41B10" w:rsidRPr="00047DA9">
          <w:rPr>
            <w:vertAlign w:val="subscript"/>
          </w:rPr>
          <w:t xml:space="preserve"> </w:t>
        </w:r>
        <w:r w:rsidR="00D41B10" w:rsidRPr="00047DA9">
          <w:t xml:space="preserve">of each genetic load locus. The contribution </w:t>
        </w:r>
        <w:proofErr w:type="spellStart"/>
        <w:r w:rsidR="00D41B10" w:rsidRPr="00047DA9">
          <w:rPr>
            <w:i/>
            <w:iCs/>
            <w:rPrChange w:id="123" w:author="Pannetier, Theo" w:date="2024-06-04T20:15:00Z">
              <w:rPr/>
            </w:rPrChange>
          </w:rPr>
          <w:t>w</w:t>
        </w:r>
        <w:r w:rsidR="00D41B10" w:rsidRPr="00047DA9">
          <w:rPr>
            <w:i/>
            <w:iCs/>
            <w:vertAlign w:val="subscript"/>
            <w:rPrChange w:id="124" w:author="Pannetier, Theo" w:date="2024-06-04T20:15:00Z">
              <w:rPr>
                <w:vertAlign w:val="subscript"/>
              </w:rPr>
            </w:rPrChange>
          </w:rPr>
          <w:t>i</w:t>
        </w:r>
        <w:proofErr w:type="spellEnd"/>
        <w:r w:rsidR="00D41B10" w:rsidRPr="00047DA9">
          <w:t xml:space="preserve"> of locus </w:t>
        </w:r>
        <w:proofErr w:type="spellStart"/>
        <w:r w:rsidR="00D41B10" w:rsidRPr="00047DA9">
          <w:rPr>
            <w:i/>
            <w:iCs/>
            <w:rPrChange w:id="125" w:author="Pannetier, Theo" w:date="2024-06-04T20:16:00Z">
              <w:rPr/>
            </w:rPrChange>
          </w:rPr>
          <w:t>i</w:t>
        </w:r>
        <w:proofErr w:type="spellEnd"/>
        <w:r w:rsidR="00D41B10" w:rsidRPr="00047DA9">
          <w:t xml:space="preserve"> with alleles A and B is:</w:t>
        </w:r>
      </w:ins>
    </w:p>
    <w:p w14:paraId="633DB2EB" w14:textId="404DA9ED" w:rsidR="005D1187" w:rsidRPr="00047DA9" w:rsidRDefault="00000000" w:rsidP="005D1187">
      <w:pPr>
        <w:pStyle w:val="ListParagraph"/>
        <w:ind w:left="432"/>
        <w:rPr>
          <w:ins w:id="126" w:author="Pannetier, Theo" w:date="2024-06-04T20:16:00Z"/>
          <w:rFonts w:eastAsiaTheme="minorEastAsia"/>
          <w:lang w:val="en-GB"/>
        </w:rPr>
      </w:pPr>
      <m:oMathPara>
        <m:oMathParaPr>
          <m:jc m:val="center"/>
        </m:oMathParaPr>
        <m:oMath>
          <m:sSub>
            <m:sSubPr>
              <m:ctrlPr>
                <w:ins w:id="127" w:author="Pannetier, Theo" w:date="2024-06-04T20:04:00Z">
                  <w:rPr>
                    <w:rFonts w:ascii="Cambria Math" w:hAnsi="Cambria Math"/>
                    <w:i/>
                    <w:lang w:val="en-GB"/>
                  </w:rPr>
                </w:ins>
              </m:ctrlPr>
            </m:sSubPr>
            <m:e>
              <m:r>
                <w:ins w:id="128" w:author="Pannetier, Theo" w:date="2024-06-04T20:04:00Z">
                  <w:rPr>
                    <w:rFonts w:ascii="Cambria Math" w:hAnsi="Cambria Math"/>
                    <w:lang w:val="en-GB"/>
                  </w:rPr>
                  <m:t>w</m:t>
                </w:ins>
              </m:r>
            </m:e>
            <m:sub>
              <m:r>
                <w:ins w:id="129" w:author="Pannetier, Theo" w:date="2024-06-04T20:04:00Z">
                  <w:rPr>
                    <w:rFonts w:ascii="Cambria Math" w:hAnsi="Cambria Math"/>
                    <w:lang w:val="en-GB"/>
                  </w:rPr>
                  <m:t>i</m:t>
                </w:ins>
              </m:r>
            </m:sub>
          </m:sSub>
          <m:r>
            <w:ins w:id="130" w:author="Pannetier, Theo" w:date="2024-06-04T20:04:00Z">
              <w:rPr>
                <w:rFonts w:ascii="Cambria Math" w:hAnsi="Cambria Math"/>
                <w:lang w:val="en-GB"/>
              </w:rPr>
              <m:t>= 1-</m:t>
            </w:ins>
          </m:r>
          <m:sSub>
            <m:sSubPr>
              <m:ctrlPr>
                <w:ins w:id="131" w:author="Pannetier, Theo" w:date="2024-06-04T20:04:00Z">
                  <w:rPr>
                    <w:rFonts w:ascii="Cambria Math" w:hAnsi="Cambria Math"/>
                    <w:i/>
                    <w:lang w:val="en-GB"/>
                  </w:rPr>
                </w:ins>
              </m:ctrlPr>
            </m:sSubPr>
            <m:e>
              <m:sSub>
                <m:sSubPr>
                  <m:ctrlPr>
                    <w:ins w:id="132" w:author="Pannetier, Theo" w:date="2024-06-04T20:04:00Z">
                      <w:rPr>
                        <w:rFonts w:ascii="Cambria Math" w:hAnsi="Cambria Math"/>
                        <w:i/>
                        <w:lang w:val="en-GB"/>
                      </w:rPr>
                    </w:ins>
                  </m:ctrlPr>
                </m:sSubPr>
                <m:e>
                  <m:r>
                    <w:ins w:id="133" w:author="Pannetier, Theo" w:date="2024-06-04T20:04:00Z">
                      <w:rPr>
                        <w:rFonts w:ascii="Cambria Math" w:hAnsi="Cambria Math"/>
                        <w:lang w:val="en-GB"/>
                      </w:rPr>
                      <m:t>h</m:t>
                    </w:ins>
                  </m:r>
                </m:e>
                <m:sub>
                  <m:r>
                    <w:ins w:id="134" w:author="Pannetier, Theo" w:date="2024-06-04T20:04:00Z">
                      <w:rPr>
                        <w:rFonts w:ascii="Cambria Math" w:hAnsi="Cambria Math"/>
                        <w:lang w:val="en-GB"/>
                      </w:rPr>
                      <m:t>i</m:t>
                    </w:ins>
                  </m:r>
                </m:sub>
              </m:sSub>
              <m:r>
                <w:ins w:id="135" w:author="Pannetier, Theo" w:date="2024-06-04T20:04:00Z">
                  <w:rPr>
                    <w:rFonts w:ascii="Cambria Math" w:hAnsi="Cambria Math"/>
                    <w:lang w:val="en-GB"/>
                  </w:rPr>
                  <m:t>s</m:t>
                </w:ins>
              </m:r>
            </m:e>
            <m:sub>
              <m:r>
                <w:ins w:id="136" w:author="Pannetier, Theo" w:date="2024-06-04T20:04:00Z">
                  <w:rPr>
                    <w:rFonts w:ascii="Cambria Math" w:hAnsi="Cambria Math"/>
                    <w:lang w:val="en-GB"/>
                  </w:rPr>
                  <m:t>A</m:t>
                </w:ins>
              </m:r>
            </m:sub>
          </m:sSub>
          <m:r>
            <w:ins w:id="137" w:author="Pannetier, Theo" w:date="2024-06-04T20:04:00Z">
              <w:rPr>
                <w:rFonts w:ascii="Cambria Math" w:hAnsi="Cambria Math"/>
                <w:lang w:val="en-GB"/>
              </w:rPr>
              <m:t>-(1-</m:t>
            </w:ins>
          </m:r>
          <m:sSub>
            <m:sSubPr>
              <m:ctrlPr>
                <w:ins w:id="138" w:author="Pannetier, Theo" w:date="2024-06-04T20:04:00Z">
                  <w:rPr>
                    <w:rFonts w:ascii="Cambria Math" w:hAnsi="Cambria Math"/>
                    <w:i/>
                    <w:lang w:val="en-GB"/>
                  </w:rPr>
                </w:ins>
              </m:ctrlPr>
            </m:sSubPr>
            <m:e>
              <m:r>
                <w:ins w:id="139" w:author="Pannetier, Theo" w:date="2024-06-04T20:04:00Z">
                  <w:rPr>
                    <w:rFonts w:ascii="Cambria Math" w:hAnsi="Cambria Math"/>
                    <w:lang w:val="en-GB"/>
                  </w:rPr>
                  <m:t>h</m:t>
                </w:ins>
              </m:r>
            </m:e>
            <m:sub>
              <m:r>
                <w:ins w:id="140" w:author="Pannetier, Theo" w:date="2024-06-04T20:04:00Z">
                  <w:rPr>
                    <w:rFonts w:ascii="Cambria Math" w:hAnsi="Cambria Math"/>
                    <w:lang w:val="en-GB"/>
                  </w:rPr>
                  <m:t>i</m:t>
                </w:ins>
              </m:r>
            </m:sub>
          </m:sSub>
          <m:r>
            <w:ins w:id="141" w:author="Pannetier, Theo" w:date="2024-06-04T20:04:00Z">
              <w:rPr>
                <w:rFonts w:ascii="Cambria Math" w:hAnsi="Cambria Math"/>
                <w:lang w:val="en-GB"/>
              </w:rPr>
              <m:t>)</m:t>
            </w:ins>
          </m:r>
          <m:sSub>
            <m:sSubPr>
              <m:ctrlPr>
                <w:ins w:id="142" w:author="Pannetier, Theo" w:date="2024-06-04T20:04:00Z">
                  <w:rPr>
                    <w:rFonts w:ascii="Cambria Math" w:hAnsi="Cambria Math"/>
                    <w:i/>
                    <w:lang w:val="en-GB"/>
                  </w:rPr>
                </w:ins>
              </m:ctrlPr>
            </m:sSubPr>
            <m:e>
              <m:r>
                <w:ins w:id="143" w:author="Pannetier, Theo" w:date="2024-06-04T20:04:00Z">
                  <w:rPr>
                    <w:rFonts w:ascii="Cambria Math" w:hAnsi="Cambria Math"/>
                    <w:lang w:val="en-GB"/>
                  </w:rPr>
                  <m:t>s</m:t>
                </w:ins>
              </m:r>
            </m:e>
            <m:sub>
              <m:r>
                <w:ins w:id="144" w:author="Pannetier, Theo" w:date="2024-06-04T20:04:00Z">
                  <w:rPr>
                    <w:rFonts w:ascii="Cambria Math" w:hAnsi="Cambria Math"/>
                    <w:lang w:val="en-GB"/>
                  </w:rPr>
                  <m:t>B</m:t>
                </w:ins>
              </m:r>
            </m:sub>
          </m:sSub>
        </m:oMath>
      </m:oMathPara>
    </w:p>
    <w:p w14:paraId="0DD112DE" w14:textId="77777777" w:rsidR="00D41B10" w:rsidRPr="00047DA9" w:rsidRDefault="00000000">
      <w:pPr>
        <w:pStyle w:val="ListParagraph"/>
        <w:ind w:left="432"/>
        <w:rPr>
          <w:ins w:id="145" w:author="Pannetier, Theo" w:date="2024-06-04T20:04:00Z"/>
          <w:rFonts w:eastAsiaTheme="minorEastAsia"/>
          <w:lang w:val="en-GB"/>
        </w:rPr>
        <w:pPrChange w:id="146" w:author="Pannetier, Theo" w:date="2024-06-04T20:04:00Z">
          <w:pPr>
            <w:pStyle w:val="ListParagraph"/>
            <w:numPr>
              <w:numId w:val="14"/>
            </w:numPr>
            <w:ind w:left="432" w:hanging="432"/>
          </w:pPr>
        </w:pPrChange>
      </w:pPr>
      <m:oMathPara>
        <m:oMathParaPr>
          <m:jc m:val="center"/>
        </m:oMathParaPr>
        <m:oMath>
          <m:sSub>
            <m:sSubPr>
              <m:ctrlPr>
                <w:ins w:id="147" w:author="Pannetier, Theo" w:date="2024-06-04T20:04:00Z">
                  <w:rPr>
                    <w:rFonts w:ascii="Cambria Math" w:eastAsiaTheme="minorEastAsia" w:hAnsi="Cambria Math"/>
                    <w:i/>
                    <w:lang w:val="en-GB"/>
                  </w:rPr>
                </w:ins>
              </m:ctrlPr>
            </m:sSubPr>
            <m:e>
              <m:r>
                <w:ins w:id="148" w:author="Pannetier, Theo" w:date="2024-06-04T20:04:00Z">
                  <w:rPr>
                    <w:rFonts w:ascii="Cambria Math" w:eastAsiaTheme="minorEastAsia" w:hAnsi="Cambria Math"/>
                    <w:lang w:val="en-GB"/>
                  </w:rPr>
                  <m:t>h</m:t>
                </w:ins>
              </m:r>
            </m:e>
            <m:sub>
              <m:r>
                <w:ins w:id="149" w:author="Pannetier, Theo" w:date="2024-06-04T20:04:00Z">
                  <w:rPr>
                    <w:rFonts w:ascii="Cambria Math" w:eastAsiaTheme="minorEastAsia" w:hAnsi="Cambria Math"/>
                    <w:lang w:val="en-GB"/>
                  </w:rPr>
                  <m:t>i</m:t>
                </w:ins>
              </m:r>
            </m:sub>
          </m:sSub>
          <m:r>
            <w:ins w:id="150" w:author="Pannetier, Theo" w:date="2024-06-04T20:04:00Z">
              <w:rPr>
                <w:rFonts w:ascii="Cambria Math" w:eastAsiaTheme="minorEastAsia" w:hAnsi="Cambria Math"/>
                <w:lang w:val="en-GB"/>
              </w:rPr>
              <m:t xml:space="preserve">= </m:t>
            </w:ins>
          </m:r>
          <m:f>
            <m:fPr>
              <m:ctrlPr>
                <w:ins w:id="151" w:author="Pannetier, Theo" w:date="2024-06-04T20:04:00Z">
                  <w:rPr>
                    <w:rFonts w:ascii="Cambria Math" w:eastAsiaTheme="minorEastAsia" w:hAnsi="Cambria Math"/>
                    <w:i/>
                    <w:lang w:val="en-GB"/>
                  </w:rPr>
                </w:ins>
              </m:ctrlPr>
            </m:fPr>
            <m:num>
              <m:sSub>
                <m:sSubPr>
                  <m:ctrlPr>
                    <w:ins w:id="152" w:author="Pannetier, Theo" w:date="2024-06-04T20:04:00Z">
                      <w:rPr>
                        <w:rFonts w:ascii="Cambria Math" w:eastAsiaTheme="minorEastAsia" w:hAnsi="Cambria Math"/>
                        <w:i/>
                        <w:lang w:val="en-GB"/>
                      </w:rPr>
                    </w:ins>
                  </m:ctrlPr>
                </m:sSubPr>
                <m:e>
                  <m:r>
                    <w:ins w:id="153" w:author="Pannetier, Theo" w:date="2024-06-04T20:04:00Z">
                      <w:rPr>
                        <w:rFonts w:ascii="Cambria Math" w:eastAsiaTheme="minorEastAsia" w:hAnsi="Cambria Math"/>
                        <w:lang w:val="en-GB"/>
                      </w:rPr>
                      <m:t>h</m:t>
                    </w:ins>
                  </m:r>
                </m:e>
                <m:sub>
                  <m:r>
                    <w:ins w:id="154" w:author="Pannetier, Theo" w:date="2024-06-04T20:04:00Z">
                      <w:rPr>
                        <w:rFonts w:ascii="Cambria Math" w:eastAsiaTheme="minorEastAsia" w:hAnsi="Cambria Math"/>
                        <w:lang w:val="en-GB"/>
                      </w:rPr>
                      <m:t>A</m:t>
                    </w:ins>
                  </m:r>
                </m:sub>
              </m:sSub>
            </m:num>
            <m:den>
              <m:sSub>
                <m:sSubPr>
                  <m:ctrlPr>
                    <w:ins w:id="155" w:author="Pannetier, Theo" w:date="2024-06-04T20:04:00Z">
                      <w:rPr>
                        <w:rFonts w:ascii="Cambria Math" w:eastAsiaTheme="minorEastAsia" w:hAnsi="Cambria Math"/>
                        <w:i/>
                        <w:lang w:val="en-GB"/>
                      </w:rPr>
                    </w:ins>
                  </m:ctrlPr>
                </m:sSubPr>
                <m:e>
                  <m:r>
                    <w:ins w:id="156" w:author="Pannetier, Theo" w:date="2024-06-04T20:04:00Z">
                      <w:rPr>
                        <w:rFonts w:ascii="Cambria Math" w:eastAsiaTheme="minorEastAsia" w:hAnsi="Cambria Math"/>
                        <w:lang w:val="en-GB"/>
                      </w:rPr>
                      <m:t>h</m:t>
                    </w:ins>
                  </m:r>
                </m:e>
                <m:sub>
                  <m:r>
                    <w:ins w:id="157" w:author="Pannetier, Theo" w:date="2024-06-04T20:04:00Z">
                      <w:rPr>
                        <w:rFonts w:ascii="Cambria Math" w:eastAsiaTheme="minorEastAsia" w:hAnsi="Cambria Math"/>
                        <w:lang w:val="en-GB"/>
                      </w:rPr>
                      <m:t>A</m:t>
                    </w:ins>
                  </m:r>
                </m:sub>
              </m:sSub>
              <m:r>
                <w:ins w:id="158" w:author="Pannetier, Theo" w:date="2024-06-04T20:04:00Z">
                  <w:rPr>
                    <w:rFonts w:ascii="Cambria Math" w:eastAsiaTheme="minorEastAsia" w:hAnsi="Cambria Math"/>
                    <w:lang w:val="en-GB"/>
                  </w:rPr>
                  <m:t xml:space="preserve">+ </m:t>
                </w:ins>
              </m:r>
              <m:sSub>
                <m:sSubPr>
                  <m:ctrlPr>
                    <w:ins w:id="159" w:author="Pannetier, Theo" w:date="2024-06-04T20:04:00Z">
                      <w:rPr>
                        <w:rFonts w:ascii="Cambria Math" w:eastAsiaTheme="minorEastAsia" w:hAnsi="Cambria Math"/>
                        <w:i/>
                        <w:lang w:val="en-GB"/>
                      </w:rPr>
                    </w:ins>
                  </m:ctrlPr>
                </m:sSubPr>
                <m:e>
                  <m:r>
                    <w:ins w:id="160" w:author="Pannetier, Theo" w:date="2024-06-04T20:04:00Z">
                      <w:rPr>
                        <w:rFonts w:ascii="Cambria Math" w:eastAsiaTheme="minorEastAsia" w:hAnsi="Cambria Math"/>
                        <w:lang w:val="en-GB"/>
                      </w:rPr>
                      <m:t>h</m:t>
                    </w:ins>
                  </m:r>
                </m:e>
                <m:sub>
                  <m:r>
                    <w:ins w:id="161" w:author="Pannetier, Theo" w:date="2024-06-04T20:04:00Z">
                      <w:rPr>
                        <w:rFonts w:ascii="Cambria Math" w:eastAsiaTheme="minorEastAsia" w:hAnsi="Cambria Math"/>
                        <w:lang w:val="en-GB"/>
                      </w:rPr>
                      <m:t>B</m:t>
                    </w:ins>
                  </m:r>
                </m:sub>
              </m:sSub>
            </m:den>
          </m:f>
        </m:oMath>
      </m:oMathPara>
    </w:p>
    <w:p w14:paraId="6FA3F02E" w14:textId="2873AF9B" w:rsidR="00D41B10" w:rsidRPr="00047DA9" w:rsidRDefault="005D1187">
      <w:pPr>
        <w:rPr>
          <w:ins w:id="162" w:author="Pannetier, Theo" w:date="2024-06-04T20:04:00Z"/>
          <w:rPrChange w:id="163" w:author="Pannetier, Theo" w:date="2024-06-04T20:18:00Z">
            <w:rPr>
              <w:ins w:id="164" w:author="Pannetier, Theo" w:date="2024-06-04T20:04:00Z"/>
              <w:rFonts w:eastAsiaTheme="minorEastAsia"/>
            </w:rPr>
          </w:rPrChange>
        </w:rPr>
        <w:pPrChange w:id="165" w:author="Pannetier, Theo" w:date="2024-06-04T20:04:00Z">
          <w:pPr>
            <w:pStyle w:val="ListParagraph"/>
            <w:numPr>
              <w:numId w:val="14"/>
            </w:numPr>
            <w:ind w:left="432" w:hanging="432"/>
          </w:pPr>
        </w:pPrChange>
      </w:pPr>
      <w:ins w:id="166" w:author="Pannetier, Theo" w:date="2024-06-04T20:17:00Z">
        <w:r w:rsidRPr="00047DA9">
          <w:t>S</w:t>
        </w:r>
      </w:ins>
      <w:ins w:id="167" w:author="Pannetier, Theo" w:date="2024-06-04T20:04:00Z">
        <w:r w:rsidR="00D41B10" w:rsidRPr="00047DA9">
          <w:t>election and dominance coefficients for new alleles (mutations) are drawn from distributions specified by the user:</w:t>
        </w:r>
      </w:ins>
      <w:ins w:id="168" w:author="Pannetier, Theo" w:date="2024-06-04T20:24:00Z">
        <w:r w:rsidRPr="00047DA9">
          <w:t xml:space="preserve"> either a</w:t>
        </w:r>
      </w:ins>
      <w:ins w:id="169" w:author="Pannetier, Theo" w:date="2024-06-04T20:04:00Z">
        <w:r w:rsidR="00D41B10" w:rsidRPr="00047DA9">
          <w:t xml:space="preserve"> uniform, normal, gamma, </w:t>
        </w:r>
      </w:ins>
      <w:ins w:id="170" w:author="Pannetier, Theo" w:date="2024-06-04T20:17:00Z">
        <w:r w:rsidRPr="00047DA9">
          <w:t xml:space="preserve">or </w:t>
        </w:r>
      </w:ins>
      <w:ins w:id="171" w:author="Pannetier, Theo" w:date="2024-06-04T20:04:00Z">
        <w:r w:rsidR="00D41B10" w:rsidRPr="00047DA9">
          <w:t>negative exponential</w:t>
        </w:r>
      </w:ins>
      <w:ins w:id="172" w:author="Pannetier, Theo" w:date="2024-06-04T20:34:00Z">
        <w:r w:rsidR="000C7A8C" w:rsidRPr="00047DA9">
          <w:t>, and or not additive</w:t>
        </w:r>
      </w:ins>
      <w:ins w:id="173" w:author="Pannetier, Theo" w:date="2024-06-04T20:17:00Z">
        <w:r w:rsidRPr="00047DA9">
          <w:t xml:space="preserve">. </w:t>
        </w:r>
      </w:ins>
      <w:ins w:id="174" w:author="Pannetier, Theo" w:date="2024-06-04T20:18:00Z">
        <w:r w:rsidRPr="00047DA9">
          <w:t>Dominance coefficients</w:t>
        </w:r>
      </w:ins>
      <w:ins w:id="175" w:author="Pannetier, Theo" w:date="2024-06-04T20:04:00Z">
        <w:r w:rsidR="00D41B10" w:rsidRPr="00047DA9">
          <w:t xml:space="preserve"> </w:t>
        </w:r>
      </w:ins>
      <w:ins w:id="176" w:author="Pannetier, Theo" w:date="2024-06-04T20:18:00Z">
        <w:r w:rsidRPr="00047DA9">
          <w:t xml:space="preserve">can additionally be sampled from a </w:t>
        </w:r>
      </w:ins>
      <w:ins w:id="177" w:author="Pannetier, Theo" w:date="2024-06-04T20:04:00Z">
        <w:r w:rsidR="00D41B10" w:rsidRPr="00047DA9">
          <w:t xml:space="preserve">scaled uniform distribution </w:t>
        </w:r>
      </w:ins>
      <w:ins w:id="178" w:author="Pannetier, Theo" w:date="2024-06-04T20:19:00Z">
        <w:r w:rsidRPr="00047DA9">
          <w:t>between zero and</w:t>
        </w:r>
      </w:ins>
      <w:ins w:id="179" w:author="Pannetier, Theo" w:date="2024-06-04T20:20:00Z">
        <w:r w:rsidRPr="00047DA9">
          <w:t xml:space="preserve"> a</w:t>
        </w:r>
      </w:ins>
      <w:ins w:id="180" w:author="Pannetier, Theo" w:date="2024-06-04T20:04:00Z">
        <w:r w:rsidR="00D41B10" w:rsidRPr="00047DA9">
          <w:t xml:space="preserve"> maximum value </w:t>
        </w:r>
      </w:ins>
      <w:ins w:id="181" w:author="Pannetier, Theo" w:date="2024-06-04T20:20:00Z">
        <w:r w:rsidRPr="00047DA9">
          <w:t xml:space="preserve">that </w:t>
        </w:r>
      </w:ins>
      <w:ins w:id="182" w:author="Pannetier, Theo" w:date="2024-06-04T20:04:00Z">
        <w:r w:rsidR="00D41B10" w:rsidRPr="00047DA9">
          <w:t xml:space="preserve">depends on the selection coefficient. </w:t>
        </w:r>
      </w:ins>
      <w:ins w:id="183" w:author="Pannetier, Theo" w:date="2024-06-04T20:20:00Z">
        <w:r w:rsidRPr="00047DA9">
          <w:t xml:space="preserve">This maximum value is equal to </w:t>
        </w:r>
      </w:ins>
      <m:oMath>
        <m:sSup>
          <m:sSupPr>
            <m:ctrlPr>
              <w:ins w:id="184" w:author="Pannetier, Theo" w:date="2024-06-04T20:20:00Z">
                <w:rPr>
                  <w:rFonts w:ascii="Cambria Math" w:hAnsi="Cambria Math"/>
                  <w:i/>
                </w:rPr>
              </w:ins>
            </m:ctrlPr>
          </m:sSupPr>
          <m:e>
            <m:r>
              <w:ins w:id="185" w:author="Pannetier, Theo" w:date="2024-06-04T20:20:00Z">
                <w:rPr>
                  <w:rFonts w:ascii="Cambria Math" w:hAnsi="Cambria Math"/>
                </w:rPr>
                <m:t>e</m:t>
              </w:ins>
            </m:r>
          </m:e>
          <m:sup>
            <m:r>
              <w:ins w:id="186" w:author="Pannetier, Theo" w:date="2024-06-04T20:20:00Z">
                <w:rPr>
                  <w:rFonts w:ascii="Cambria Math" w:hAnsi="Cambria Math"/>
                </w:rPr>
                <m:t>-k</m:t>
              </w:ins>
            </m:r>
            <m:sSub>
              <m:sSubPr>
                <m:ctrlPr>
                  <w:ins w:id="187" w:author="Pannetier, Theo" w:date="2024-06-04T20:20:00Z">
                    <w:rPr>
                      <w:rFonts w:ascii="Cambria Math" w:hAnsi="Cambria Math"/>
                      <w:i/>
                    </w:rPr>
                  </w:ins>
                </m:ctrlPr>
              </m:sSubPr>
              <m:e>
                <m:r>
                  <w:ins w:id="188" w:author="Pannetier, Theo" w:date="2024-06-04T20:20:00Z">
                    <w:rPr>
                      <w:rFonts w:ascii="Cambria Math" w:hAnsi="Cambria Math"/>
                    </w:rPr>
                    <m:t>s</m:t>
                  </w:ins>
                </m:r>
              </m:e>
              <m:sub>
                <m:r>
                  <w:ins w:id="189" w:author="Pannetier, Theo" w:date="2024-06-04T20:20:00Z">
                    <w:rPr>
                      <w:rFonts w:ascii="Cambria Math" w:hAnsi="Cambria Math"/>
                    </w:rPr>
                    <m:t>i</m:t>
                  </w:ins>
                </m:r>
              </m:sub>
            </m:sSub>
          </m:sup>
        </m:sSup>
      </m:oMath>
      <w:ins w:id="190" w:author="Pannetier, Theo" w:date="2024-06-04T20:21:00Z">
        <w:r w:rsidRPr="00047DA9">
          <w:t xml:space="preserve"> w</w:t>
        </w:r>
      </w:ins>
      <w:ins w:id="191" w:author="Pannetier, Theo" w:date="2024-06-04T20:04:00Z">
        <w:r w:rsidR="00D41B10" w:rsidRPr="00047DA9">
          <w:rPr>
            <w:rFonts w:eastAsiaTheme="minorEastAsia"/>
          </w:rPr>
          <w:t xml:space="preserve">here </w:t>
        </w:r>
        <w:proofErr w:type="spellStart"/>
        <w:r w:rsidR="00D41B10" w:rsidRPr="00047DA9">
          <w:rPr>
            <w:rFonts w:eastAsiaTheme="minorEastAsia"/>
          </w:rPr>
          <w:t>s</w:t>
        </w:r>
        <w:r w:rsidR="00D41B10" w:rsidRPr="00047DA9">
          <w:rPr>
            <w:rFonts w:eastAsiaTheme="minorEastAsia"/>
            <w:vertAlign w:val="subscript"/>
          </w:rPr>
          <w:t>i</w:t>
        </w:r>
        <w:proofErr w:type="spellEnd"/>
        <w:r w:rsidR="00D41B10" w:rsidRPr="00047DA9">
          <w:rPr>
            <w:rFonts w:eastAsiaTheme="minorEastAsia"/>
          </w:rPr>
          <w:t xml:space="preserve"> is the selection coefficient for the locus and </w:t>
        </w:r>
      </w:ins>
      <m:oMath>
        <m:r>
          <w:ins w:id="192" w:author="Pannetier, Theo" w:date="2024-06-04T20:21:00Z">
            <w:rPr>
              <w:rFonts w:ascii="Cambria Math" w:eastAsiaTheme="minorEastAsia" w:hAnsi="Cambria Math"/>
            </w:rPr>
            <m:t xml:space="preserve">k= </m:t>
          </w:ins>
        </m:r>
        <m:r>
          <w:ins w:id="193"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194" w:author="Pannetier, Theo" w:date="2024-06-04T20:22:00Z">
                    <w:rPr>
                      <w:rFonts w:ascii="Cambria Math" w:eastAsiaTheme="minorEastAsia" w:hAnsi="Cambria Math"/>
                      <w:i/>
                    </w:rPr>
                  </w:ins>
                </m:ctrlPr>
              </m:dPr>
              <m:e>
                <m:r>
                  <w:ins w:id="195" w:author="Pannetier, Theo" w:date="2024-06-04T20:22:00Z">
                    <w:rPr>
                      <w:rFonts w:ascii="Cambria Math" w:eastAsiaTheme="minorEastAsia" w:hAnsi="Cambria Math"/>
                    </w:rPr>
                    <m:t>2</m:t>
                  </w:ins>
                </m:r>
                <m:sSub>
                  <m:sSubPr>
                    <m:ctrlPr>
                      <w:ins w:id="196" w:author="Pannetier, Theo" w:date="2024-06-04T20:22:00Z">
                        <w:rPr>
                          <w:rFonts w:ascii="Cambria Math" w:eastAsiaTheme="minorEastAsia" w:hAnsi="Cambria Math"/>
                          <w:i/>
                        </w:rPr>
                      </w:ins>
                    </m:ctrlPr>
                  </m:sSubPr>
                  <m:e>
                    <m:r>
                      <w:ins w:id="197" w:author="Pannetier, Theo" w:date="2024-06-04T20:22:00Z">
                        <w:rPr>
                          <w:rFonts w:ascii="Cambria Math" w:eastAsiaTheme="minorEastAsia" w:hAnsi="Cambria Math"/>
                        </w:rPr>
                        <m:t>h</m:t>
                      </w:ins>
                    </m:r>
                  </m:e>
                  <m:sub>
                    <m:r>
                      <w:ins w:id="198" w:author="Pannetier, Theo" w:date="2024-06-04T20:22:00Z">
                        <w:rPr>
                          <w:rFonts w:ascii="Cambria Math" w:eastAsiaTheme="minorEastAsia" w:hAnsi="Cambria Math"/>
                        </w:rPr>
                        <m:t>D</m:t>
                      </w:ins>
                    </m:r>
                  </m:sub>
                </m:sSub>
              </m:e>
            </m:d>
          </m:e>
        </m:func>
        <m:r>
          <w:ins w:id="199" w:author="Pannetier, Theo" w:date="2024-06-04T20:22:00Z">
            <w:rPr>
              <w:rFonts w:ascii="Cambria Math" w:eastAsiaTheme="minorEastAsia" w:hAnsi="Cambria Math"/>
            </w:rPr>
            <m:t xml:space="preserve">/ </m:t>
          </w:ins>
        </m:r>
        <m:sSub>
          <m:sSubPr>
            <m:ctrlPr>
              <w:ins w:id="200" w:author="Pannetier, Theo" w:date="2024-06-04T20:23:00Z">
                <w:rPr>
                  <w:rFonts w:ascii="Cambria Math" w:eastAsiaTheme="minorEastAsia" w:hAnsi="Cambria Math"/>
                  <w:i/>
                </w:rPr>
              </w:ins>
            </m:ctrlPr>
          </m:sSubPr>
          <m:e>
            <m:r>
              <w:ins w:id="201" w:author="Pannetier, Theo" w:date="2024-06-04T20:23:00Z">
                <w:rPr>
                  <w:rFonts w:ascii="Cambria Math" w:eastAsiaTheme="minorEastAsia" w:hAnsi="Cambria Math"/>
                </w:rPr>
                <m:t>s</m:t>
              </w:ins>
            </m:r>
          </m:e>
          <m:sub>
            <m:r>
              <w:ins w:id="202" w:author="Pannetier, Theo" w:date="2024-06-04T20:23:00Z">
                <w:rPr>
                  <w:rFonts w:ascii="Cambria Math" w:eastAsiaTheme="minorEastAsia" w:hAnsi="Cambria Math"/>
                </w:rPr>
                <m:t>D</m:t>
              </w:ins>
            </m:r>
          </m:sub>
        </m:sSub>
      </m:oMath>
      <w:ins w:id="203" w:author="Pannetier, Theo" w:date="2024-06-04T20:04:00Z">
        <w:r w:rsidR="00D41B10" w:rsidRPr="00047DA9">
          <w:rPr>
            <w:rFonts w:eastAsiaTheme="minorEastAsia"/>
          </w:rPr>
          <w:t xml:space="preserve">. </w:t>
        </w:r>
        <w:proofErr w:type="spellStart"/>
        <w:r w:rsidR="00D41B10" w:rsidRPr="00047DA9">
          <w:rPr>
            <w:rFonts w:eastAsiaTheme="minorEastAsia"/>
            <w:i/>
            <w:iCs/>
            <w:rPrChange w:id="204" w:author="Pannetier, Theo" w:date="2024-06-04T20:23:00Z">
              <w:rPr>
                <w:rFonts w:eastAsiaTheme="minorEastAsia"/>
              </w:rPr>
            </w:rPrChange>
          </w:rPr>
          <w:t>h</w:t>
        </w:r>
        <w:r w:rsidR="00D41B10" w:rsidRPr="00047DA9">
          <w:rPr>
            <w:rFonts w:eastAsiaTheme="minorEastAsia"/>
            <w:i/>
            <w:iCs/>
            <w:vertAlign w:val="subscript"/>
            <w:rPrChange w:id="205" w:author="Pannetier, Theo" w:date="2024-06-04T20:23:00Z">
              <w:rPr>
                <w:rFonts w:eastAsiaTheme="minorEastAsia"/>
                <w:vertAlign w:val="subscript"/>
              </w:rPr>
            </w:rPrChange>
          </w:rPr>
          <w:t>D</w:t>
        </w:r>
        <w:proofErr w:type="spellEnd"/>
        <w:r w:rsidR="00D41B10" w:rsidRPr="00047DA9">
          <w:rPr>
            <w:rFonts w:eastAsiaTheme="minorEastAsia"/>
          </w:rPr>
          <w:t xml:space="preserve"> is the </w:t>
        </w:r>
      </w:ins>
      <w:ins w:id="206" w:author="Pannetier, Theo" w:date="2024-06-04T20:23:00Z">
        <w:r w:rsidRPr="00047DA9">
          <w:rPr>
            <w:rFonts w:eastAsiaTheme="minorEastAsia"/>
          </w:rPr>
          <w:t xml:space="preserve">desired </w:t>
        </w:r>
      </w:ins>
      <w:ins w:id="207" w:author="Pannetier, Theo" w:date="2024-06-04T20:04:00Z">
        <w:r w:rsidR="00D41B10" w:rsidRPr="00047DA9">
          <w:rPr>
            <w:rFonts w:eastAsiaTheme="minorEastAsia"/>
          </w:rPr>
          <w:t xml:space="preserve">mean dominance coefficient; </w:t>
        </w:r>
        <w:proofErr w:type="spellStart"/>
        <w:r w:rsidR="00D41B10" w:rsidRPr="00047DA9">
          <w:rPr>
            <w:rFonts w:eastAsiaTheme="minorEastAsia"/>
            <w:i/>
            <w:iCs/>
            <w:rPrChange w:id="208" w:author="Pannetier, Theo" w:date="2024-06-04T20:23:00Z">
              <w:rPr>
                <w:rFonts w:eastAsiaTheme="minorEastAsia"/>
              </w:rPr>
            </w:rPrChange>
          </w:rPr>
          <w:t>s</w:t>
        </w:r>
        <w:r w:rsidR="00D41B10" w:rsidRPr="00047DA9">
          <w:rPr>
            <w:rFonts w:eastAsiaTheme="minorEastAsia"/>
            <w:i/>
            <w:iCs/>
            <w:vertAlign w:val="subscript"/>
            <w:rPrChange w:id="209" w:author="Pannetier, Theo" w:date="2024-06-04T20:23:00Z">
              <w:rPr>
                <w:rFonts w:eastAsiaTheme="minorEastAsia"/>
                <w:vertAlign w:val="subscript"/>
              </w:rPr>
            </w:rPrChange>
          </w:rPr>
          <w:t>D</w:t>
        </w:r>
        <w:proofErr w:type="spellEnd"/>
        <w:r w:rsidR="00D41B10" w:rsidRPr="00047DA9">
          <w:rPr>
            <w:rFonts w:eastAsiaTheme="minorEastAsia"/>
            <w:vertAlign w:val="subscript"/>
          </w:rPr>
          <w:t xml:space="preserve"> </w:t>
        </w:r>
        <w:r w:rsidR="00D41B10" w:rsidRPr="00047DA9">
          <w:rPr>
            <w:rFonts w:eastAsiaTheme="minorEastAsia"/>
          </w:rPr>
          <w:t xml:space="preserve">is the mean of the selection coefficient distribution, calculated after the parameters entered for the </w:t>
        </w:r>
      </w:ins>
      <w:ins w:id="210" w:author="Pannetier, Theo" w:date="2024-06-04T20:23:00Z">
        <w:r w:rsidRPr="00047DA9">
          <w:rPr>
            <w:rFonts w:eastAsiaTheme="minorEastAsia"/>
          </w:rPr>
          <w:t>(</w:t>
        </w:r>
      </w:ins>
      <w:ins w:id="211" w:author="Pannetier, Theo" w:date="2024-06-04T20:24:00Z">
        <w:r w:rsidRPr="00047DA9">
          <w:rPr>
            <w:rFonts w:eastAsiaTheme="minorEastAsia"/>
          </w:rPr>
          <w:t>selection coefficients</w:t>
        </w:r>
      </w:ins>
      <w:ins w:id="212" w:author="Pannetier, Theo" w:date="2024-06-04T20:23:00Z">
        <w:r w:rsidRPr="00047DA9">
          <w:rPr>
            <w:rFonts w:eastAsiaTheme="minorEastAsia"/>
          </w:rPr>
          <w:t xml:space="preserve">) </w:t>
        </w:r>
      </w:ins>
      <w:ins w:id="213" w:author="Pannetier, Theo" w:date="2024-06-04T20:04:00Z">
        <w:r w:rsidR="00D41B10" w:rsidRPr="00047DA9">
          <w:rPr>
            <w:rFonts w:eastAsiaTheme="minorEastAsia"/>
          </w:rPr>
          <w:t>mutation distribution.</w:t>
        </w:r>
      </w:ins>
    </w:p>
    <w:p w14:paraId="7F4217FB" w14:textId="24719888" w:rsidR="00D41B10" w:rsidRPr="00047DA9" w:rsidRDefault="00D41B10">
      <w:pPr>
        <w:rPr>
          <w:ins w:id="214" w:author="Pannetier, Theo" w:date="2024-06-04T20:04:00Z"/>
          <w:rFonts w:eastAsiaTheme="minorEastAsia"/>
          <w:rPrChange w:id="215" w:author="Pannetier, Theo" w:date="2024-06-04T20:04:00Z">
            <w:rPr>
              <w:ins w:id="216" w:author="Pannetier, Theo" w:date="2024-06-04T20:04:00Z"/>
            </w:rPr>
          </w:rPrChange>
        </w:rPr>
        <w:pPrChange w:id="217" w:author="Pannetier, Theo" w:date="2024-06-04T20:04:00Z">
          <w:pPr>
            <w:pStyle w:val="ListParagraph"/>
            <w:numPr>
              <w:numId w:val="14"/>
            </w:numPr>
            <w:ind w:left="432" w:hanging="432"/>
          </w:pPr>
        </w:pPrChange>
      </w:pPr>
      <w:ins w:id="218" w:author="Pannetier, Theo" w:date="2024-06-04T20:04:00Z">
        <w:r w:rsidRPr="00047DA9">
          <w:rPr>
            <w:rFonts w:eastAsiaTheme="minorEastAsia"/>
            <w:rPrChange w:id="219" w:author="Pannetier, Theo" w:date="2024-06-04T20:04:00Z">
              <w:rPr/>
            </w:rPrChange>
          </w:rPr>
          <w:t xml:space="preserve">While </w:t>
        </w:r>
      </w:ins>
      <w:ins w:id="220" w:author="Pannetier, Theo" w:date="2024-06-04T20:24:00Z">
        <w:r w:rsidR="000C7A8C" w:rsidRPr="00047DA9">
          <w:rPr>
            <w:rFonts w:eastAsiaTheme="minorEastAsia"/>
          </w:rPr>
          <w:t xml:space="preserve">selection coefficients </w:t>
        </w:r>
      </w:ins>
      <w:ins w:id="221" w:author="Pannetier, Theo" w:date="2024-06-04T20:04:00Z">
        <w:r w:rsidRPr="00047DA9">
          <w:rPr>
            <w:rFonts w:eastAsiaTheme="minorEastAsia"/>
            <w:rPrChange w:id="222" w:author="Pannetier, Theo" w:date="2024-06-04T20:04:00Z">
              <w:rPr/>
            </w:rPrChange>
          </w:rPr>
          <w:t xml:space="preserve">should typically be </w:t>
        </w:r>
      </w:ins>
      <w:ins w:id="223" w:author="Pannetier, Theo" w:date="2024-06-04T20:24:00Z">
        <w:r w:rsidR="000C7A8C" w:rsidRPr="00047DA9">
          <w:rPr>
            <w:rFonts w:eastAsiaTheme="minorEastAsia"/>
          </w:rPr>
          <w:t>zero or positive, to represent the effect of deleterious muta</w:t>
        </w:r>
      </w:ins>
      <w:ins w:id="224" w:author="Pannetier, Theo" w:date="2024-06-04T20:25:00Z">
        <w:r w:rsidR="000C7A8C" w:rsidRPr="00047DA9">
          <w:rPr>
            <w:rFonts w:eastAsiaTheme="minorEastAsia"/>
          </w:rPr>
          <w:t>tions</w:t>
        </w:r>
      </w:ins>
      <w:ins w:id="225" w:author="Pannetier, Theo" w:date="2024-06-04T20:04:00Z">
        <w:r w:rsidRPr="00047DA9">
          <w:rPr>
            <w:rFonts w:eastAsiaTheme="minorEastAsia"/>
            <w:rPrChange w:id="226" w:author="Pannetier, Theo" w:date="2024-06-04T20:04:00Z">
              <w:rPr/>
            </w:rPrChange>
          </w:rPr>
          <w:t xml:space="preserve">, negative values up to -1 are allowed </w:t>
        </w:r>
      </w:ins>
      <w:ins w:id="227" w:author="Pannetier, Theo" w:date="2024-06-04T20:25:00Z">
        <w:r w:rsidR="000C7A8C" w:rsidRPr="00047DA9">
          <w:rPr>
            <w:rFonts w:eastAsiaTheme="minorEastAsia"/>
          </w:rPr>
          <w:t>and may arise if the</w:t>
        </w:r>
      </w:ins>
      <w:ins w:id="228" w:author="Pannetier, Theo" w:date="2024-06-04T20:04:00Z">
        <w:r w:rsidRPr="00047DA9">
          <w:rPr>
            <w:rFonts w:eastAsiaTheme="minorEastAsia"/>
            <w:rPrChange w:id="229" w:author="Pannetier, Theo" w:date="2024-06-04T20:04:00Z">
              <w:rPr/>
            </w:rPrChange>
          </w:rPr>
          <w:t xml:space="preserve"> mutation distribution specified by the user</w:t>
        </w:r>
      </w:ins>
      <w:ins w:id="230" w:author="Pannetier, Theo" w:date="2024-06-04T20:25:00Z">
        <w:r w:rsidR="000C7A8C" w:rsidRPr="00047DA9">
          <w:rPr>
            <w:rFonts w:eastAsiaTheme="minorEastAsia"/>
          </w:rPr>
          <w:t xml:space="preserve"> allows it</w:t>
        </w:r>
      </w:ins>
      <w:ins w:id="231" w:author="Pannetier, Theo" w:date="2024-06-04T20:04:00Z">
        <w:r w:rsidRPr="00047DA9">
          <w:rPr>
            <w:rFonts w:eastAsiaTheme="minorEastAsia"/>
            <w:rPrChange w:id="232"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Pr="00047DA9" w:rsidRDefault="000C7A8C" w:rsidP="000C7A8C">
      <w:pPr>
        <w:rPr>
          <w:ins w:id="233" w:author="Pannetier, Theo" w:date="2024-06-04T20:31:00Z"/>
        </w:rPr>
      </w:pPr>
      <w:ins w:id="234" w:author="Pannetier, Theo" w:date="2024-06-04T20:26:00Z">
        <w:r w:rsidRPr="00047DA9">
          <w:lastRenderedPageBreak/>
          <w:t>To allow more flexibility, t</w:t>
        </w:r>
      </w:ins>
      <w:ins w:id="235" w:author="Pannetier, Theo" w:date="2024-06-04T20:04:00Z">
        <w:r w:rsidR="00D41B10" w:rsidRPr="00047DA9">
          <w:t>here can be up to 5 such genetic load traits, each with a potentially different distribution of mutations and/or dominance distribution and associated parameters.</w:t>
        </w:r>
      </w:ins>
    </w:p>
    <w:p w14:paraId="5BBBC625" w14:textId="031E712F" w:rsidR="000C7A8C" w:rsidRPr="00047DA9" w:rsidRDefault="000C7A8C" w:rsidP="000C7A8C">
      <w:pPr>
        <w:pStyle w:val="Heading3"/>
        <w:numPr>
          <w:ilvl w:val="2"/>
          <w:numId w:val="14"/>
        </w:numPr>
        <w:rPr>
          <w:ins w:id="236" w:author="Pannetier, Theo" w:date="2024-06-04T20:31:00Z"/>
          <w:rFonts w:eastAsiaTheme="minorEastAsia"/>
        </w:rPr>
      </w:pPr>
      <w:bookmarkStart w:id="237" w:name="_Neutral_trait"/>
      <w:bookmarkEnd w:id="237"/>
      <w:ins w:id="238" w:author="Pannetier, Theo" w:date="2024-06-04T20:26:00Z">
        <w:r w:rsidRPr="00047DA9">
          <w:t xml:space="preserve"> </w:t>
        </w:r>
      </w:ins>
      <w:bookmarkStart w:id="239" w:name="_Toc180771649"/>
      <w:ins w:id="240" w:author="Pannetier, Theo" w:date="2024-06-04T20:31:00Z">
        <w:r w:rsidRPr="00047DA9">
          <w:rPr>
            <w:rFonts w:eastAsiaTheme="minorEastAsia"/>
          </w:rPr>
          <w:t>Neutral trait</w:t>
        </w:r>
        <w:bookmarkEnd w:id="239"/>
      </w:ins>
    </w:p>
    <w:p w14:paraId="590897AA" w14:textId="16D8B725" w:rsidR="000C7A8C" w:rsidRPr="00047DA9" w:rsidRDefault="000C7A8C" w:rsidP="000C7A8C">
      <w:pPr>
        <w:rPr>
          <w:ins w:id="241" w:author="Pannetier, Theo" w:date="2024-06-04T20:32:00Z"/>
        </w:rPr>
      </w:pPr>
      <w:ins w:id="242" w:author="Pannetier, Theo" w:date="2024-06-04T20:32:00Z">
        <w:r w:rsidRPr="00047DA9">
          <w:t>A neutral trait can be specified to track the evolution of population structure and neutral variation</w:t>
        </w:r>
      </w:ins>
      <w:ins w:id="243" w:author="Pannetier, Theo" w:date="2024-06-04T20:31:00Z">
        <w:r w:rsidRPr="00047DA9">
          <w:t xml:space="preserve">. </w:t>
        </w:r>
      </w:ins>
      <w:ins w:id="244" w:author="Pannetier, Theo" w:date="2024-06-04T20:47:00Z">
        <w:r w:rsidR="00332547" w:rsidRPr="00047DA9">
          <w:t>It is not expressed, and only used to compute neutral statistics (see Outputs section)</w:t>
        </w:r>
      </w:ins>
      <w:ins w:id="245" w:author="Pannetier, Theo" w:date="2024-08-08T15:35:00Z" w16du:dateUtc="2024-08-08T14:35:00Z">
        <w:r w:rsidR="00C50351" w:rsidRPr="00047DA9">
          <w:t>.</w:t>
        </w:r>
      </w:ins>
    </w:p>
    <w:p w14:paraId="5B740EAD" w14:textId="7BFEF29E" w:rsidR="00BB6C1A" w:rsidRPr="00047DA9" w:rsidDel="00332547" w:rsidRDefault="00BB6C1A">
      <w:pPr>
        <w:rPr>
          <w:del w:id="246" w:author="Pannetier, Theo" w:date="2024-06-04T20:47:00Z"/>
          <w:rPrChange w:id="247" w:author="Pannetier, Theo" w:date="2024-06-04T20:31:00Z">
            <w:rPr>
              <w:del w:id="248" w:author="Pannetier, Theo" w:date="2024-06-04T20:47:00Z"/>
              <w:rFonts w:eastAsiaTheme="minorEastAsia" w:cs="Times New Roman"/>
              <w:szCs w:val="24"/>
            </w:rPr>
          </w:rPrChange>
        </w:rPr>
        <w:pPrChange w:id="249" w:author="Pannetier, Theo" w:date="2024-06-04T20:31:00Z">
          <w:pPr>
            <w:pStyle w:val="ListParagraph"/>
            <w:ind w:left="0"/>
          </w:pPr>
        </w:pPrChange>
      </w:pPr>
      <w:ins w:id="250" w:author="Pannetier, Theo" w:date="2024-06-04T20:42:00Z">
        <w:r w:rsidRPr="00047DA9">
          <w:t>The</w:t>
        </w:r>
      </w:ins>
      <w:ins w:id="251" w:author="Pannetier, Theo" w:date="2024-08-08T15:36:00Z" w16du:dateUtc="2024-08-08T14:36:00Z">
        <w:r w:rsidR="00C50351" w:rsidRPr="00047DA9">
          <w:t xml:space="preserve"> user specifies the number of possible</w:t>
        </w:r>
      </w:ins>
      <w:ins w:id="252" w:author="Pannetier, Theo" w:date="2024-06-04T20:42:00Z">
        <w:r w:rsidRPr="00047DA9">
          <w:t xml:space="preserve"> alleles</w:t>
        </w:r>
      </w:ins>
      <w:ins w:id="253" w:author="Pannetier, Theo" w:date="2024-08-08T15:36:00Z" w16du:dateUtc="2024-08-08T14:36:00Z">
        <w:r w:rsidR="00C50351" w:rsidRPr="00047DA9">
          <w:t xml:space="preserve"> for neutral loci</w:t>
        </w:r>
      </w:ins>
      <w:ins w:id="254" w:author="Pannetier, Theo" w:date="2024-08-08T15:37:00Z" w16du:dateUtc="2024-08-08T14:37:00Z">
        <w:r w:rsidR="00C50351" w:rsidRPr="00047DA9">
          <w:t xml:space="preserve"> (up to 256), via the maximum parameter of the mutation distrib</w:t>
        </w:r>
      </w:ins>
      <w:ins w:id="255" w:author="Pannetier, Theo" w:date="2024-08-08T15:38:00Z" w16du:dateUtc="2024-08-08T14:38:00Z">
        <w:r w:rsidR="00C50351" w:rsidRPr="00047DA9">
          <w:t>ution</w:t>
        </w:r>
      </w:ins>
      <w:ins w:id="256" w:author="Pannetier, Theo" w:date="2024-06-04T20:31:00Z">
        <w:r w:rsidR="000C7A8C" w:rsidRPr="00047DA9">
          <w:t xml:space="preserve">. </w:t>
        </w:r>
      </w:ins>
      <w:ins w:id="257" w:author="Pannetier, Theo" w:date="2024-06-04T20:33:00Z">
        <w:r w:rsidR="000C7A8C" w:rsidRPr="00047DA9">
          <w:t>Initial values are either identical for all sites (equal to the max value) or sampled in a uniform d</w:t>
        </w:r>
      </w:ins>
      <w:ins w:id="258" w:author="Pannetier, Theo" w:date="2024-06-04T20:34:00Z">
        <w:r w:rsidR="000C7A8C" w:rsidRPr="00047DA9">
          <w:t>istribution</w:t>
        </w:r>
      </w:ins>
      <w:ins w:id="259" w:author="Pannetier, Theo" w:date="2024-08-08T15:35:00Z" w16du:dateUtc="2024-08-08T14:35:00Z">
        <w:r w:rsidR="00C50351" w:rsidRPr="00047DA9">
          <w:t xml:space="preserve"> (between 0 and the </w:t>
        </w:r>
      </w:ins>
      <w:ins w:id="260" w:author="Pannetier, Theo" w:date="2024-08-08T15:36:00Z" w16du:dateUtc="2024-08-08T14:36:00Z">
        <w:r w:rsidR="00C50351" w:rsidRPr="00047DA9">
          <w:t>maximum value</w:t>
        </w:r>
      </w:ins>
      <w:ins w:id="261" w:author="Pannetier, Theo" w:date="2024-08-08T15:35:00Z" w16du:dateUtc="2024-08-08T14:35:00Z">
        <w:r w:rsidR="00C50351" w:rsidRPr="00047DA9">
          <w:t>)</w:t>
        </w:r>
      </w:ins>
      <w:ins w:id="262" w:author="Pannetier, Theo" w:date="2024-06-04T20:31:00Z">
        <w:r w:rsidR="000C7A8C" w:rsidRPr="00047DA9">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047DA9" w:rsidRDefault="0067520E" w:rsidP="002D7F8C">
      <w:pPr>
        <w:pStyle w:val="Heading2"/>
        <w:numPr>
          <w:ilvl w:val="1"/>
          <w:numId w:val="14"/>
        </w:numPr>
        <w:rPr>
          <w:rFonts w:eastAsiaTheme="minorEastAsia"/>
        </w:rPr>
      </w:pPr>
      <w:bookmarkStart w:id="263" w:name="_Genetics"/>
      <w:bookmarkStart w:id="264" w:name="_Genetics_in_2.0"/>
      <w:bookmarkStart w:id="265" w:name="_Toc180771650"/>
      <w:bookmarkEnd w:id="263"/>
      <w:bookmarkEnd w:id="264"/>
      <w:r w:rsidRPr="00047DA9">
        <w:rPr>
          <w:rFonts w:eastAsiaTheme="minorEastAsia"/>
        </w:rPr>
        <w:t>Genetics</w:t>
      </w:r>
      <w:r w:rsidR="002D7F8C" w:rsidRPr="00047DA9">
        <w:rPr>
          <w:rFonts w:eastAsiaTheme="minorEastAsia"/>
        </w:rPr>
        <w:t xml:space="preserve"> </w:t>
      </w:r>
      <w:ins w:id="266" w:author="Pannetier, Theo" w:date="2024-06-04T16:30:00Z">
        <w:r w:rsidR="002D7F8C" w:rsidRPr="00047DA9">
          <w:rPr>
            <w:rFonts w:eastAsiaTheme="minorEastAsia"/>
          </w:rPr>
          <w:t>in 2.0</w:t>
        </w:r>
      </w:ins>
      <w:bookmarkEnd w:id="265"/>
    </w:p>
    <w:p w14:paraId="4780B32E" w14:textId="11FED2D3" w:rsidR="002D7F8C" w:rsidRPr="00047DA9" w:rsidRDefault="002D7F8C" w:rsidP="00C57BF9">
      <w:pPr>
        <w:pStyle w:val="ListParagraph"/>
        <w:ind w:left="0"/>
        <w:rPr>
          <w:rFonts w:eastAsiaTheme="minorEastAsia" w:cs="Times New Roman"/>
          <w:i/>
          <w:iCs/>
          <w:szCs w:val="24"/>
          <w:lang w:val="en-GB"/>
        </w:rPr>
      </w:pPr>
      <w:ins w:id="267" w:author="Pannetier, Theo" w:date="2024-06-04T16:33:00Z">
        <w:r w:rsidRPr="00047DA9">
          <w:rPr>
            <w:rFonts w:eastAsiaTheme="minorEastAsia" w:cs="Times New Roman"/>
            <w:i/>
            <w:iCs/>
            <w:szCs w:val="24"/>
            <w:lang w:val="en-GB"/>
          </w:rPr>
          <w:t xml:space="preserve">This section is relevant to the graphic user interface (GUI), for which RangeShifter 3.0 is not available yet. For </w:t>
        </w:r>
      </w:ins>
      <w:ins w:id="268" w:author="Pannetier, Theo" w:date="2024-06-04T16:34:00Z">
        <w:r w:rsidRPr="00047DA9">
          <w:rPr>
            <w:rFonts w:eastAsiaTheme="minorEastAsia" w:cs="Times New Roman"/>
            <w:i/>
            <w:iCs/>
            <w:szCs w:val="24"/>
            <w:lang w:val="en-GB"/>
          </w:rPr>
          <w:t>the batch version, please refer to the previous section.</w:t>
        </w:r>
      </w:ins>
      <w:ins w:id="269" w:author="Pannetier, Theo" w:date="2024-06-04T16:33:00Z">
        <w:r w:rsidRPr="00047DA9">
          <w:rPr>
            <w:rFonts w:eastAsiaTheme="minorEastAsia" w:cs="Times New Roman"/>
            <w:i/>
            <w:iCs/>
            <w:szCs w:val="24"/>
            <w:lang w:val="en-GB"/>
          </w:rPr>
          <w:t xml:space="preserve"> </w:t>
        </w:r>
      </w:ins>
    </w:p>
    <w:p w14:paraId="3552F3EF" w14:textId="2F66CD7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v2.0, any heritable variable trait (at present limited to dispersal traits) is controlled by a separate </w:t>
      </w:r>
      <w:proofErr w:type="gramStart"/>
      <w:r w:rsidRPr="00047DA9">
        <w:rPr>
          <w:rFonts w:eastAsiaTheme="minorEastAsia" w:cs="Times New Roman"/>
          <w:szCs w:val="24"/>
          <w:lang w:val="en-GB"/>
        </w:rPr>
        <w:t>genetics</w:t>
      </w:r>
      <w:proofErr w:type="gramEnd"/>
      <w:r w:rsidRPr="00047DA9">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proofErr w:type="gramStart"/>
      <w:r w:rsidRPr="00047DA9">
        <w:rPr>
          <w:rFonts w:eastAsiaTheme="minorEastAsia" w:cs="Times New Roman"/>
          <w:szCs w:val="24"/>
          <w:lang w:val="en-GB"/>
        </w:rPr>
        <w:t>option, and</w:t>
      </w:r>
      <w:proofErr w:type="gramEnd"/>
      <w:r w:rsidRPr="00047DA9">
        <w:rPr>
          <w:rFonts w:eastAsiaTheme="minorEastAsia" w:cs="Times New Roman"/>
          <w:szCs w:val="24"/>
          <w:lang w:val="en-GB"/>
        </w:rPr>
        <w:t xml:space="preserve"> setting one locus per chromosome. </w:t>
      </w:r>
    </w:p>
    <w:p w14:paraId="4A64F75C" w14:textId="77777777" w:rsidR="0067520E" w:rsidRPr="00047DA9" w:rsidRDefault="0067520E" w:rsidP="009E434A">
      <w:pPr>
        <w:pStyle w:val="Heading3"/>
        <w:numPr>
          <w:ilvl w:val="2"/>
          <w:numId w:val="14"/>
        </w:numPr>
        <w:rPr>
          <w:rFonts w:eastAsiaTheme="minorEastAsia"/>
        </w:rPr>
      </w:pPr>
      <w:bookmarkStart w:id="270" w:name="_Flexible_genetic_architecture"/>
      <w:bookmarkStart w:id="271" w:name="_Toc180771651"/>
      <w:bookmarkEnd w:id="270"/>
      <w:r w:rsidRPr="00047DA9">
        <w:rPr>
          <w:rFonts w:eastAsiaTheme="minorEastAsia"/>
        </w:rPr>
        <w:t>Flexible genetic architecture</w:t>
      </w:r>
      <w:bookmarkEnd w:id="271"/>
    </w:p>
    <w:p w14:paraId="1E724E9A" w14:textId="195DE6C5" w:rsidR="0067520E" w:rsidRPr="00047DA9" w:rsidRDefault="003F2FA0" w:rsidP="00C57BF9">
      <w:pPr>
        <w:pStyle w:val="ListParagraph"/>
        <w:ind w:left="0"/>
        <w:rPr>
          <w:rFonts w:eastAsiaTheme="minorEastAsia" w:cs="Times New Roman"/>
          <w:szCs w:val="24"/>
          <w:lang w:val="en-GB"/>
        </w:rPr>
      </w:pPr>
      <w:r w:rsidRPr="00047DA9">
        <w:rPr>
          <w:rFonts w:eastAsiaTheme="minorEastAsia" w:cs="Times New Roman"/>
          <w:szCs w:val="24"/>
          <w:lang w:val="en-GB"/>
        </w:rPr>
        <w:t>F</w:t>
      </w:r>
      <w:r w:rsidR="0067520E" w:rsidRPr="00047DA9">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sidRPr="00047DA9">
        <w:rPr>
          <w:rFonts w:eastAsiaTheme="minorEastAsia" w:cs="Times New Roman"/>
          <w:szCs w:val="24"/>
          <w:lang w:val="en-GB"/>
        </w:rPr>
        <w:t>each individual</w:t>
      </w:r>
      <w:proofErr w:type="gramEnd"/>
      <w:r w:rsidR="0067520E" w:rsidRPr="00047DA9">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sidRPr="00047DA9">
        <w:rPr>
          <w:rFonts w:eastAsiaTheme="minorEastAsia" w:cs="Times New Roman"/>
          <w:szCs w:val="24"/>
          <w:lang w:val="en-GB"/>
        </w:rPr>
        <w:t>etween these extremes, i.e. ther</w:t>
      </w:r>
      <w:r w:rsidR="0067520E" w:rsidRPr="00047DA9">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if desired</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be effectively eliminated for a haploid species by setting a very low mutation probability.</w:t>
      </w:r>
      <w:r w:rsidR="007D2B25" w:rsidRPr="00047DA9">
        <w:rPr>
          <w:rFonts w:eastAsiaTheme="minorEastAsia" w:cs="Times New Roman"/>
          <w:szCs w:val="24"/>
          <w:lang w:val="en-GB"/>
        </w:rPr>
        <w:t xml:space="preserve"> All chromosomes are autosomes (i.e. there is no possibility for modelling sex-chromosomes).</w:t>
      </w:r>
    </w:p>
    <w:p w14:paraId="223E3D0B" w14:textId="4A5E5820"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272"/>
      <w:commentRangeStart w:id="273"/>
      <w:r w:rsidRPr="00047DA9">
        <w:rPr>
          <w:rFonts w:eastAsiaTheme="minorEastAsia" w:cs="Times New Roman"/>
          <w:szCs w:val="24"/>
          <w:lang w:val="en-GB"/>
        </w:rPr>
        <w:t xml:space="preserve">neutral loci </w:t>
      </w:r>
      <w:commentRangeEnd w:id="272"/>
      <w:r w:rsidR="00C65543" w:rsidRPr="00047DA9">
        <w:rPr>
          <w:rStyle w:val="CommentReference"/>
          <w:lang w:val="en-GB"/>
        </w:rPr>
        <w:commentReference w:id="272"/>
      </w:r>
      <w:commentRangeEnd w:id="273"/>
      <w:r w:rsidR="009247C6" w:rsidRPr="00047DA9">
        <w:rPr>
          <w:rStyle w:val="CommentReference"/>
          <w:lang w:val="en-GB"/>
        </w:rPr>
        <w:commentReference w:id="273"/>
      </w:r>
      <w:r w:rsidRPr="00047DA9">
        <w:rPr>
          <w:rFonts w:eastAsiaTheme="minorEastAsia" w:cs="Times New Roman"/>
          <w:szCs w:val="24"/>
          <w:lang w:val="en-GB"/>
        </w:rPr>
        <w:t>(</w:t>
      </w:r>
      <w:hyperlink w:anchor="_Pleiotropy,_neutral_loci" w:history="1">
        <w:r w:rsidRPr="00047DA9">
          <w:rPr>
            <w:rStyle w:val="Hyperlink"/>
            <w:rFonts w:eastAsiaTheme="minorEastAsia" w:cs="Times New Roman"/>
            <w:szCs w:val="24"/>
            <w:lang w:val="en-GB"/>
          </w:rPr>
          <w:t>see 2.6.3</w:t>
        </w:r>
      </w:hyperlink>
      <w:r w:rsidR="00C65543" w:rsidRPr="00047DA9">
        <w:rPr>
          <w:rFonts w:eastAsiaTheme="minorEastAsia" w:cs="Times New Roman"/>
          <w:szCs w:val="24"/>
          <w:lang w:val="en-GB"/>
        </w:rPr>
        <w:t>)</w:t>
      </w:r>
      <w:r w:rsidRPr="00047DA9">
        <w:rPr>
          <w:rFonts w:eastAsiaTheme="minorEastAsia" w:cs="Times New Roman"/>
          <w:szCs w:val="24"/>
          <w:lang w:val="en-GB"/>
        </w:rPr>
        <w:t xml:space="preserve">. </w:t>
      </w:r>
      <w:r w:rsidR="0060532C" w:rsidRPr="00047DA9">
        <w:rPr>
          <w:rFonts w:eastAsiaTheme="minorEastAsia" w:cs="Times New Roman"/>
          <w:szCs w:val="24"/>
          <w:lang w:val="en-GB"/>
        </w:rPr>
        <w:t xml:space="preserve">Neutral loci may also be specified for a model in which there are no adaptive traits. </w:t>
      </w:r>
      <w:r w:rsidRPr="00047DA9">
        <w:rPr>
          <w:rFonts w:eastAsiaTheme="minorEastAsia" w:cs="Times New Roman"/>
          <w:szCs w:val="24"/>
          <w:lang w:val="en-GB"/>
        </w:rPr>
        <w:t>All alleles are represent</w:t>
      </w:r>
      <w:r w:rsidR="009247C6" w:rsidRPr="00047DA9">
        <w:rPr>
          <w:rFonts w:eastAsiaTheme="minorEastAsia" w:cs="Times New Roman"/>
          <w:szCs w:val="24"/>
          <w:lang w:val="en-GB"/>
        </w:rPr>
        <w:t>ed</w:t>
      </w:r>
      <w:r w:rsidRPr="00047DA9">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w:t>
      </w:r>
      <w:r w:rsidRPr="00047DA9">
        <w:rPr>
          <w:rFonts w:eastAsiaTheme="minorEastAsia" w:cs="Times New Roman"/>
          <w:szCs w:val="24"/>
          <w:lang w:val="en-GB"/>
        </w:rPr>
        <w:lastRenderedPageBreak/>
        <w:t>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274"/>
      <w:r w:rsidRPr="00047DA9">
        <w:rPr>
          <w:rFonts w:eastAsiaTheme="minorEastAsia" w:cs="Times New Roman"/>
          <w:szCs w:val="24"/>
          <w:lang w:val="en-GB"/>
        </w:rPr>
        <w:t xml:space="preserve">, if the scaling factor for density-independent emigration probability is 0.1, and </w:t>
      </w:r>
      <w:r w:rsidR="00D81A16" w:rsidRPr="00047DA9">
        <w:rPr>
          <w:rFonts w:eastAsiaTheme="minorEastAsia" w:cs="Times New Roman"/>
          <w:szCs w:val="24"/>
          <w:lang w:val="en-GB"/>
        </w:rPr>
        <w:t>an individual</w:t>
      </w:r>
      <w:r w:rsidRPr="00047DA9">
        <w:rPr>
          <w:rFonts w:eastAsiaTheme="minorEastAsia" w:cs="Times New Roman"/>
          <w:szCs w:val="24"/>
          <w:lang w:val="en-GB"/>
        </w:rPr>
        <w:t xml:space="preserve">’s sum of all alleles contributing to that trait is 150, then the </w:t>
      </w:r>
      <w:r w:rsidR="004E15EF" w:rsidRPr="00047DA9">
        <w:rPr>
          <w:rFonts w:eastAsiaTheme="minorEastAsia" w:cs="Times New Roman"/>
          <w:szCs w:val="24"/>
          <w:lang w:val="en-GB"/>
        </w:rPr>
        <w:t xml:space="preserve">individual’s </w:t>
      </w:r>
      <w:r w:rsidRPr="00047DA9">
        <w:rPr>
          <w:rFonts w:eastAsiaTheme="minorEastAsia" w:cs="Times New Roman"/>
          <w:szCs w:val="24"/>
          <w:lang w:val="en-GB"/>
        </w:rPr>
        <w:t>emigration probability phenotyp</w:t>
      </w:r>
      <w:r w:rsidR="00933E15" w:rsidRPr="00047DA9">
        <w:rPr>
          <w:rFonts w:eastAsiaTheme="minorEastAsia" w:cs="Times New Roman"/>
          <w:szCs w:val="24"/>
          <w:lang w:val="en-GB"/>
        </w:rPr>
        <w:t>e will be 0.</w:t>
      </w:r>
      <w:r w:rsidRPr="00047DA9">
        <w:rPr>
          <w:rFonts w:eastAsiaTheme="minorEastAsia" w:cs="Times New Roman"/>
          <w:szCs w:val="24"/>
          <w:lang w:val="en-GB"/>
        </w:rPr>
        <w:t>15.</w:t>
      </w:r>
      <w:commentRangeEnd w:id="274"/>
      <w:r w:rsidR="009247C6" w:rsidRPr="00047DA9">
        <w:rPr>
          <w:rStyle w:val="CommentReference"/>
          <w:lang w:val="en-GB"/>
        </w:rPr>
        <w:commentReference w:id="274"/>
      </w:r>
      <w:r w:rsidR="00AD7A52" w:rsidRPr="00047DA9">
        <w:rPr>
          <w:rFonts w:eastAsiaTheme="minorEastAsia" w:cs="Times New Roman"/>
          <w:szCs w:val="24"/>
          <w:lang w:val="en-GB"/>
        </w:rPr>
        <w:t xml:space="preserve"> Traits may be sex</w:t>
      </w:r>
      <w:r w:rsidR="00D03909" w:rsidRPr="00047DA9">
        <w:rPr>
          <w:rFonts w:eastAsiaTheme="minorEastAsia" w:cs="Times New Roman"/>
          <w:szCs w:val="24"/>
          <w:lang w:val="en-GB"/>
        </w:rPr>
        <w:t>-specific</w:t>
      </w:r>
      <w:r w:rsidR="007D2B25" w:rsidRPr="00047DA9">
        <w:rPr>
          <w:rFonts w:eastAsiaTheme="minorEastAsia" w:cs="Times New Roman"/>
          <w:szCs w:val="24"/>
          <w:lang w:val="en-GB"/>
        </w:rPr>
        <w:t>, in which case the phenotypic expression is limited to the specific sex</w:t>
      </w:r>
      <w:r w:rsidR="006443A2" w:rsidRPr="00047DA9">
        <w:rPr>
          <w:rFonts w:eastAsiaTheme="minorEastAsia" w:cs="Times New Roman"/>
          <w:szCs w:val="24"/>
          <w:lang w:val="en-GB"/>
        </w:rPr>
        <w:t>.</w:t>
      </w:r>
    </w:p>
    <w:p w14:paraId="48B89355" w14:textId="77777777" w:rsidR="0067520E" w:rsidRPr="00047DA9" w:rsidRDefault="0067520E" w:rsidP="009E434A">
      <w:pPr>
        <w:pStyle w:val="Heading3"/>
        <w:numPr>
          <w:ilvl w:val="2"/>
          <w:numId w:val="14"/>
        </w:numPr>
        <w:rPr>
          <w:rFonts w:eastAsiaTheme="minorEastAsia"/>
        </w:rPr>
      </w:pPr>
      <w:bookmarkStart w:id="275" w:name="_Genome_initialisation"/>
      <w:bookmarkStart w:id="276" w:name="_Toc180771652"/>
      <w:bookmarkEnd w:id="275"/>
      <w:r w:rsidRPr="00047DA9">
        <w:rPr>
          <w:rFonts w:eastAsiaTheme="minorEastAsia"/>
        </w:rPr>
        <w:t>Genome initialisation</w:t>
      </w:r>
      <w:bookmarkEnd w:id="276"/>
    </w:p>
    <w:p w14:paraId="6BF8F08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At model initialisation, individuals are assigned phenotypic traits drawn from a normal distribution controlled by a specified mean phenotype and standard deviation</w:t>
      </w:r>
      <w:r w:rsidRPr="00047DA9">
        <w:rPr>
          <w:rStyle w:val="FootnoteReference"/>
          <w:rFonts w:eastAsiaTheme="minorEastAsia" w:cs="Times New Roman"/>
          <w:szCs w:val="24"/>
          <w:lang w:val="en-GB"/>
        </w:rPr>
        <w:footnoteReference w:id="1"/>
      </w:r>
      <w:r w:rsidRPr="00047DA9">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Pr="00047DA9" w:rsidRDefault="0067520E" w:rsidP="00B35389">
      <w:pPr>
        <w:pStyle w:val="Keepnext"/>
        <w:rPr>
          <w:rFonts w:eastAsiaTheme="minorEastAsia"/>
        </w:rPr>
      </w:pPr>
      <w:r w:rsidRPr="00047DA9">
        <w:rPr>
          <w:rFonts w:eastAsiaTheme="minorEastAsia"/>
        </w:rPr>
        <w:t>Thus, the genome of an initial individual might appear as follows:</w:t>
      </w:r>
    </w:p>
    <w:p w14:paraId="0383CDBD" w14:textId="77777777" w:rsidR="0067520E" w:rsidRPr="00047DA9" w:rsidRDefault="0067520E" w:rsidP="00C57BF9">
      <w:pPr>
        <w:pStyle w:val="Diagram"/>
      </w:pPr>
      <w:r w:rsidRPr="00047DA9">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lastRenderedPageBreak/>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047DA9">
        <w:rPr>
          <w:rFonts w:eastAsiaTheme="minorEastAsia" w:cs="Times New Roman"/>
          <w:i/>
          <w:szCs w:val="24"/>
          <w:lang w:val="en-GB"/>
        </w:rPr>
        <w:t>d0</w:t>
      </w:r>
      <w:r w:rsidRPr="00047DA9">
        <w:rPr>
          <w:rFonts w:eastAsiaTheme="minorEastAsia" w:cs="Times New Roman"/>
          <w:szCs w:val="24"/>
          <w:lang w:val="en-GB"/>
        </w:rPr>
        <w:t xml:space="preserve"> parameter of males, and the large positive sum of alleles (+179) codes for a </w:t>
      </w:r>
      <w:proofErr w:type="gramStart"/>
      <w:r w:rsidRPr="00047DA9">
        <w:rPr>
          <w:rFonts w:eastAsiaTheme="minorEastAsia" w:cs="Times New Roman"/>
          <w:szCs w:val="24"/>
          <w:lang w:val="en-GB"/>
        </w:rPr>
        <w:t>high phenotypic values of that trait parameter</w:t>
      </w:r>
      <w:proofErr w:type="gramEnd"/>
      <w:r w:rsidRPr="00047DA9">
        <w:rPr>
          <w:rFonts w:eastAsiaTheme="minorEastAsia" w:cs="Times New Roman"/>
          <w:szCs w:val="24"/>
          <w:lang w:val="en-GB"/>
        </w:rPr>
        <w:t xml:space="preserve"> (namely 0.858, as the initial mean was 0.5 and the scaling factor was 0.2). In contrast, loci 0 and 1 on chromosome 3 (blue), which code for the </w:t>
      </w:r>
      <w:r w:rsidRPr="00047DA9">
        <w:rPr>
          <w:rFonts w:eastAsiaTheme="minorEastAsia" w:cs="Times New Roman"/>
          <w:i/>
          <w:szCs w:val="24"/>
          <w:lang w:val="en-GB"/>
        </w:rPr>
        <w:t>beta</w:t>
      </w:r>
      <w:r w:rsidRPr="00047DA9">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047DA9">
        <w:rPr>
          <w:rFonts w:eastAsiaTheme="minorEastAsia" w:cs="Times New Roman"/>
          <w:i/>
          <w:szCs w:val="24"/>
          <w:lang w:val="en-GB"/>
        </w:rPr>
        <w:t>beta</w:t>
      </w:r>
      <w:r w:rsidRPr="00047DA9">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047DA9">
        <w:rPr>
          <w:rFonts w:eastAsiaTheme="minorEastAsia" w:cs="Times New Roman"/>
          <w:i/>
          <w:szCs w:val="24"/>
          <w:lang w:val="en-GB"/>
        </w:rPr>
        <w:t>beta</w:t>
      </w:r>
      <w:r w:rsidRPr="00047DA9">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047DA9">
        <w:rPr>
          <w:rFonts w:eastAsiaTheme="minorEastAsia" w:cs="Times New Roman"/>
          <w:i/>
          <w:szCs w:val="24"/>
          <w:lang w:val="en-GB"/>
        </w:rPr>
        <w:t>beta</w:t>
      </w:r>
      <w:r w:rsidRPr="00047DA9">
        <w:rPr>
          <w:rFonts w:eastAsiaTheme="minorEastAsia" w:cs="Times New Roman"/>
          <w:szCs w:val="24"/>
          <w:lang w:val="en-GB"/>
        </w:rPr>
        <w:t xml:space="preserve"> would cause low male </w:t>
      </w:r>
      <w:r w:rsidRPr="00047DA9">
        <w:rPr>
          <w:rFonts w:eastAsiaTheme="minorEastAsia" w:cs="Times New Roman"/>
          <w:i/>
          <w:szCs w:val="24"/>
          <w:lang w:val="en-GB"/>
        </w:rPr>
        <w:t>beta</w:t>
      </w:r>
      <w:r w:rsidRPr="00047DA9">
        <w:rPr>
          <w:rFonts w:eastAsiaTheme="minorEastAsia" w:cs="Times New Roman"/>
          <w:szCs w:val="24"/>
          <w:lang w:val="en-GB"/>
        </w:rPr>
        <w:t xml:space="preserve"> traits to be proliferated through the population, and </w:t>
      </w:r>
      <w:r w:rsidRPr="00047DA9">
        <w:rPr>
          <w:rFonts w:eastAsiaTheme="minorEastAsia" w:cs="Times New Roman"/>
          <w:i/>
          <w:szCs w:val="24"/>
          <w:lang w:val="en-GB"/>
        </w:rPr>
        <w:t>vice versa</w:t>
      </w:r>
      <w:r w:rsidRPr="00047DA9">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Pr="00047DA9" w:rsidRDefault="0067520E" w:rsidP="009E434A">
      <w:pPr>
        <w:pStyle w:val="Heading3"/>
        <w:numPr>
          <w:ilvl w:val="2"/>
          <w:numId w:val="14"/>
        </w:numPr>
        <w:rPr>
          <w:rFonts w:eastAsiaTheme="minorEastAsia"/>
        </w:rPr>
      </w:pPr>
      <w:bookmarkStart w:id="277" w:name="_Pleiotropy,_neutral_loci"/>
      <w:bookmarkStart w:id="278" w:name="_Toc180771653"/>
      <w:bookmarkEnd w:id="277"/>
      <w:r w:rsidRPr="00047DA9">
        <w:rPr>
          <w:rFonts w:eastAsiaTheme="minorEastAsia"/>
        </w:rPr>
        <w:t>Pleiotropy, neutral loci and mutation</w:t>
      </w:r>
      <w:bookmarkEnd w:id="278"/>
    </w:p>
    <w:p w14:paraId="188C994C" w14:textId="7A317174" w:rsidR="0067520E" w:rsidRPr="00047DA9" w:rsidRDefault="0067520E" w:rsidP="00C57BF9">
      <w:pPr>
        <w:pStyle w:val="ListParagraph"/>
        <w:ind w:left="0"/>
        <w:rPr>
          <w:rFonts w:eastAsiaTheme="minorEastAsia" w:cs="Times New Roman"/>
          <w:szCs w:val="24"/>
          <w:lang w:val="en-GB"/>
        </w:rPr>
      </w:pPr>
      <w:commentRangeStart w:id="279"/>
      <w:commentRangeStart w:id="280"/>
      <w:r w:rsidRPr="00047DA9">
        <w:rPr>
          <w:rFonts w:eastAsiaTheme="minorEastAsia" w:cs="Times New Roman"/>
          <w:szCs w:val="24"/>
          <w:lang w:val="en-GB"/>
        </w:rPr>
        <w:t xml:space="preserve">It is possible that a particular locus can be specified more than once for a particular trait; </w:t>
      </w:r>
      <w:commentRangeEnd w:id="279"/>
      <w:r w:rsidR="003928F0" w:rsidRPr="00047DA9">
        <w:rPr>
          <w:rStyle w:val="CommentReference"/>
          <w:lang w:val="en-GB"/>
        </w:rPr>
        <w:commentReference w:id="279"/>
      </w:r>
      <w:commentRangeEnd w:id="280"/>
      <w:r w:rsidR="00A81110" w:rsidRPr="00047DA9">
        <w:rPr>
          <w:rStyle w:val="CommentReference"/>
          <w:lang w:val="en-GB"/>
        </w:rPr>
        <w:commentReference w:id="280"/>
      </w:r>
      <w:r w:rsidRPr="00047DA9">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the two traits are forced (to some extent) to be positively correlated. </w:t>
      </w:r>
      <w:commentRangeStart w:id="281"/>
      <w:commentRangeStart w:id="282"/>
      <w:r w:rsidRPr="00047DA9">
        <w:rPr>
          <w:rFonts w:eastAsiaTheme="minorEastAsia" w:cs="Times New Roman"/>
          <w:szCs w:val="24"/>
          <w:lang w:val="en-GB"/>
        </w:rPr>
        <w:t>It is not possible to specify inverse correlation between two traits in this way</w:t>
      </w:r>
      <w:commentRangeEnd w:id="281"/>
      <w:r w:rsidR="00CA4552" w:rsidRPr="00047DA9">
        <w:rPr>
          <w:rStyle w:val="CommentReference"/>
          <w:lang w:val="en-GB"/>
        </w:rPr>
        <w:commentReference w:id="281"/>
      </w:r>
      <w:commentRangeEnd w:id="282"/>
      <w:r w:rsidR="00F96410" w:rsidRPr="00047DA9">
        <w:rPr>
          <w:rStyle w:val="CommentReference"/>
          <w:lang w:val="en-GB"/>
        </w:rPr>
        <w:commentReference w:id="282"/>
      </w:r>
      <w:r w:rsidRPr="00047DA9">
        <w:rPr>
          <w:rFonts w:eastAsiaTheme="minorEastAsia" w:cs="Times New Roman"/>
          <w:szCs w:val="24"/>
          <w:lang w:val="en-GB"/>
        </w:rPr>
        <w:t>.</w:t>
      </w:r>
    </w:p>
    <w:p w14:paraId="64E1C2A3" w14:textId="1502EA9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sidRPr="00047DA9">
        <w:rPr>
          <w:rFonts w:eastAsiaTheme="minorEastAsia" w:cs="Times New Roman"/>
          <w:szCs w:val="24"/>
          <w:lang w:val="en-GB"/>
        </w:rPr>
        <w:t xml:space="preserve"> Neutral markers can </w:t>
      </w:r>
      <w:r w:rsidR="00B57AEB" w:rsidRPr="00047DA9">
        <w:rPr>
          <w:rFonts w:eastAsiaTheme="minorEastAsia" w:cs="Times New Roman"/>
          <w:szCs w:val="24"/>
          <w:lang w:val="en-GB"/>
        </w:rPr>
        <w:t xml:space="preserve">therefore represent SNPs (single </w:t>
      </w:r>
      <w:r w:rsidR="00A95A40" w:rsidRPr="00047DA9">
        <w:rPr>
          <w:rFonts w:eastAsiaTheme="minorEastAsia" w:cs="Times New Roman"/>
          <w:szCs w:val="24"/>
          <w:lang w:val="en-GB"/>
        </w:rPr>
        <w:t>nucleotide polymorphisms) and be used to extract measure</w:t>
      </w:r>
      <w:r w:rsidR="005E10CA" w:rsidRPr="00047DA9">
        <w:rPr>
          <w:rFonts w:eastAsiaTheme="minorEastAsia" w:cs="Times New Roman"/>
          <w:szCs w:val="24"/>
          <w:lang w:val="en-GB"/>
        </w:rPr>
        <w:t>s</w:t>
      </w:r>
      <w:r w:rsidR="00A95A40" w:rsidRPr="00047DA9">
        <w:rPr>
          <w:rFonts w:eastAsiaTheme="minorEastAsia" w:cs="Times New Roman"/>
          <w:szCs w:val="24"/>
          <w:lang w:val="en-GB"/>
        </w:rPr>
        <w:t xml:space="preserve"> of neutral genetic diversity</w:t>
      </w:r>
      <w:r w:rsidR="005E10CA" w:rsidRPr="00047DA9">
        <w:rPr>
          <w:rFonts w:eastAsiaTheme="minorEastAsia" w:cs="Times New Roman"/>
          <w:szCs w:val="24"/>
          <w:lang w:val="en-GB"/>
        </w:rPr>
        <w:t xml:space="preserve"> and </w:t>
      </w:r>
      <w:r w:rsidR="00324A32" w:rsidRPr="00047DA9">
        <w:rPr>
          <w:rFonts w:eastAsiaTheme="minorEastAsia" w:cs="Times New Roman"/>
          <w:szCs w:val="24"/>
          <w:lang w:val="en-GB"/>
        </w:rPr>
        <w:t>genetic distance among populations (i.e. gene flow)</w:t>
      </w:r>
      <w:r w:rsidR="005E10CA" w:rsidRPr="00047DA9">
        <w:rPr>
          <w:rFonts w:eastAsiaTheme="minorEastAsia" w:cs="Times New Roman"/>
          <w:szCs w:val="24"/>
          <w:lang w:val="en-GB"/>
        </w:rPr>
        <w:t>.</w:t>
      </w:r>
      <w:r w:rsidRPr="00047DA9">
        <w:rPr>
          <w:rFonts w:eastAsiaTheme="minorEastAsia" w:cs="Times New Roman"/>
          <w:szCs w:val="24"/>
          <w:lang w:val="en-GB"/>
        </w:rPr>
        <w:t xml:space="preserve"> </w:t>
      </w:r>
    </w:p>
    <w:p w14:paraId="43F4D2BD" w14:textId="2BEF59A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Mutation </w:t>
      </w:r>
      <w:r w:rsidR="005E10CA" w:rsidRPr="00047DA9">
        <w:rPr>
          <w:rFonts w:eastAsiaTheme="minorEastAsia" w:cs="Times New Roman"/>
          <w:szCs w:val="24"/>
          <w:lang w:val="en-GB"/>
        </w:rPr>
        <w:t xml:space="preserve">events are </w:t>
      </w:r>
      <w:r w:rsidRPr="00047DA9">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047DA9" w:rsidRDefault="0067520E" w:rsidP="009E434A">
      <w:pPr>
        <w:pStyle w:val="Heading1"/>
        <w:numPr>
          <w:ilvl w:val="0"/>
          <w:numId w:val="14"/>
        </w:numPr>
        <w:pBdr>
          <w:bottom w:val="single" w:sz="4" w:space="1" w:color="auto"/>
        </w:pBdr>
        <w:tabs>
          <w:tab w:val="clear" w:pos="1440"/>
        </w:tabs>
      </w:pPr>
      <w:bookmarkStart w:id="283" w:name="_Using_RangeShifter"/>
      <w:bookmarkStart w:id="284" w:name="_Toc180771654"/>
      <w:bookmarkEnd w:id="283"/>
      <w:r w:rsidRPr="00047DA9">
        <w:lastRenderedPageBreak/>
        <w:t>Using RangeShifter</w:t>
      </w:r>
      <w:bookmarkEnd w:id="284"/>
    </w:p>
    <w:p w14:paraId="5BE31510" w14:textId="77777777" w:rsidR="0067520E" w:rsidRPr="00047DA9" w:rsidRDefault="0067520E" w:rsidP="00C57BF9">
      <w:pPr>
        <w:rPr>
          <w:szCs w:val="24"/>
        </w:rPr>
      </w:pPr>
      <w:r w:rsidRPr="00047DA9">
        <w:rPr>
          <w:szCs w:val="24"/>
        </w:rPr>
        <w:t xml:space="preserve">RangeShifter is a standalone application coded in C++ and available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047DA9">
        <w:rPr>
          <w:szCs w:val="24"/>
        </w:rPr>
        <w:t>GUI, but</w:t>
      </w:r>
      <w:proofErr w:type="gramEnd"/>
      <w:r w:rsidRPr="00047DA9">
        <w:rPr>
          <w:szCs w:val="24"/>
        </w:rPr>
        <w:t xml:space="preserve"> see also </w:t>
      </w:r>
      <w:hyperlink w:anchor="_Batch_mode" w:history="1">
        <w:r w:rsidRPr="00047DA9">
          <w:rPr>
            <w:rStyle w:val="Hyperlink"/>
            <w:szCs w:val="24"/>
          </w:rPr>
          <w:t>section 3.3</w:t>
        </w:r>
      </w:hyperlink>
      <w:r w:rsidRPr="00047DA9">
        <w:rPr>
          <w:szCs w:val="24"/>
        </w:rPr>
        <w:t xml:space="preserve">) or through the GUI. Using the GUI has some advantages </w:t>
      </w:r>
      <w:r w:rsidRPr="00047DA9">
        <w:rPr>
          <w:szCs w:val="24"/>
        </w:rPr>
        <w:fldChar w:fldCharType="begin" w:fldLock="1"/>
      </w:r>
      <w:r w:rsidRPr="00047DA9">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047DA9">
        <w:rPr>
          <w:szCs w:val="24"/>
        </w:rPr>
        <w:fldChar w:fldCharType="separate"/>
      </w:r>
      <w:r w:rsidRPr="00047DA9">
        <w:rPr>
          <w:noProof/>
          <w:szCs w:val="24"/>
        </w:rPr>
        <w:t>(Grimm &amp; Railsback 2005)</w:t>
      </w:r>
      <w:r w:rsidRPr="00047DA9">
        <w:rPr>
          <w:szCs w:val="24"/>
        </w:rPr>
        <w:fldChar w:fldCharType="end"/>
      </w:r>
      <w:r w:rsidRPr="00047DA9">
        <w:rPr>
          <w:szCs w:val="24"/>
        </w:rPr>
        <w:t xml:space="preserve">, especially for the novice user. It is very useful for exploring the model and its different components, and understanding how it works. Observing the simulation developing through the dynamic visualisation options can help in identifying mistakes in the parameterization and in interpreting the results. Furthermore, the GUI is extremely valuable for communicating the model and its results, especially to researchers who are not modellers or not familiar with the approach, and also to the general public </w:t>
      </w:r>
      <w:r w:rsidRPr="00047DA9">
        <w:rPr>
          <w:szCs w:val="24"/>
        </w:rPr>
        <w:fldChar w:fldCharType="begin" w:fldLock="1"/>
      </w:r>
      <w:r w:rsidRPr="00047DA9">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047DA9">
        <w:rPr>
          <w:szCs w:val="24"/>
        </w:rPr>
        <w:fldChar w:fldCharType="separate"/>
      </w:r>
      <w:r w:rsidRPr="00047DA9">
        <w:rPr>
          <w:noProof/>
          <w:szCs w:val="24"/>
        </w:rPr>
        <w:t>(Turner et al. 1995)</w:t>
      </w:r>
      <w:r w:rsidRPr="00047DA9">
        <w:rPr>
          <w:szCs w:val="24"/>
        </w:rPr>
        <w:fldChar w:fldCharType="end"/>
      </w:r>
      <w:r w:rsidRPr="00047DA9">
        <w:rPr>
          <w:szCs w:val="24"/>
        </w:rPr>
        <w:t>. Finally, the GUI can be very useful for teaching purposes, both for demonstration in lectures and for practical classes.</w:t>
      </w:r>
    </w:p>
    <w:p w14:paraId="31ABE0BA" w14:textId="77777777" w:rsidR="0067520E" w:rsidRPr="00047DA9" w:rsidRDefault="0067520E" w:rsidP="00C57BF9">
      <w:pPr>
        <w:rPr>
          <w:szCs w:val="24"/>
        </w:rPr>
      </w:pPr>
      <w:r w:rsidRPr="00047DA9">
        <w:rPr>
          <w:szCs w:val="24"/>
        </w:rPr>
        <w:t>In this chapter, we will describe how to use RangeShifter. We will start by describing the type of inputs required. We will then describe in detail the main components of the software through the GUI, continue with instructions on how to use the program in batch and finally illustrate the outputs of the model.</w:t>
      </w:r>
    </w:p>
    <w:p w14:paraId="1B355867" w14:textId="5B56E7DC" w:rsidR="00257808" w:rsidRPr="00047DA9" w:rsidRDefault="00257808" w:rsidP="00C57BF9">
      <w:pPr>
        <w:rPr>
          <w:szCs w:val="24"/>
        </w:rPr>
      </w:pPr>
      <w:r w:rsidRPr="00047DA9">
        <w:rPr>
          <w:b/>
          <w:szCs w:val="24"/>
        </w:rPr>
        <w:t>Note</w:t>
      </w:r>
      <w:r w:rsidRPr="00047DA9">
        <w:rPr>
          <w:szCs w:val="24"/>
        </w:rPr>
        <w:t xml:space="preserve"> that RangeShifter requires the decimal separator </w:t>
      </w:r>
      <w:r w:rsidR="00E92618" w:rsidRPr="00047DA9">
        <w:rPr>
          <w:szCs w:val="24"/>
        </w:rPr>
        <w:t xml:space="preserve">to be the full stop (period). In some countries (notably in Europe), the default is the comma, which must be changed (following </w:t>
      </w:r>
      <w:r w:rsidR="00E92618" w:rsidRPr="00047DA9">
        <w:rPr>
          <w:i/>
          <w:szCs w:val="24"/>
        </w:rPr>
        <w:t xml:space="preserve">Control Panel </w:t>
      </w:r>
      <w:r w:rsidR="00E92618" w:rsidRPr="00047DA9">
        <w:rPr>
          <w:szCs w:val="24"/>
        </w:rPr>
        <w:t xml:space="preserve">options in </w:t>
      </w:r>
      <w:r w:rsidR="00E92618" w:rsidRPr="00047DA9">
        <w:rPr>
          <w:i/>
          <w:szCs w:val="24"/>
        </w:rPr>
        <w:t>Windows</w:t>
      </w:r>
      <w:r w:rsidR="00E92618" w:rsidRPr="00047DA9">
        <w:rPr>
          <w:szCs w:val="24"/>
        </w:rPr>
        <w:t xml:space="preserve">) for the GUI version to work. If it is set as the comma, an error message such as </w:t>
      </w:r>
      <w:r w:rsidR="00E92618" w:rsidRPr="00047DA9">
        <w:rPr>
          <w:i/>
          <w:szCs w:val="24"/>
        </w:rPr>
        <w:t>’1.5’ is not a valid </w:t>
      </w:r>
      <w:proofErr w:type="gramStart"/>
      <w:r w:rsidR="00E92618" w:rsidRPr="00047DA9">
        <w:rPr>
          <w:i/>
          <w:szCs w:val="24"/>
        </w:rPr>
        <w:t>floating point</w:t>
      </w:r>
      <w:proofErr w:type="gramEnd"/>
      <w:r w:rsidR="00E92618" w:rsidRPr="00047DA9">
        <w:rPr>
          <w:i/>
          <w:szCs w:val="24"/>
        </w:rPr>
        <w:t> value</w:t>
      </w:r>
      <w:r w:rsidR="00E92618" w:rsidRPr="00047DA9">
        <w:rPr>
          <w:szCs w:val="24"/>
        </w:rPr>
        <w:t xml:space="preserve"> will appear when you try to run the model.</w:t>
      </w:r>
    </w:p>
    <w:p w14:paraId="29D91836" w14:textId="77777777" w:rsidR="0067520E" w:rsidRPr="00047DA9" w:rsidRDefault="0067520E" w:rsidP="009E434A">
      <w:pPr>
        <w:pStyle w:val="Heading2"/>
        <w:numPr>
          <w:ilvl w:val="1"/>
          <w:numId w:val="14"/>
        </w:numPr>
      </w:pPr>
      <w:bookmarkStart w:id="285" w:name="_Toc180771655"/>
      <w:r w:rsidRPr="00047DA9">
        <w:t>Inputs</w:t>
      </w:r>
      <w:bookmarkEnd w:id="285"/>
    </w:p>
    <w:p w14:paraId="0882A4E4" w14:textId="77777777" w:rsidR="0067520E" w:rsidRPr="00047DA9" w:rsidRDefault="0067520E" w:rsidP="009E434A">
      <w:pPr>
        <w:pStyle w:val="Heading3"/>
        <w:numPr>
          <w:ilvl w:val="2"/>
          <w:numId w:val="14"/>
        </w:numPr>
      </w:pPr>
      <w:bookmarkStart w:id="286" w:name="_Landscape_1"/>
      <w:bookmarkStart w:id="287" w:name="_Toc180771656"/>
      <w:bookmarkEnd w:id="286"/>
      <w:r w:rsidRPr="00047DA9">
        <w:t>Landscape</w:t>
      </w:r>
      <w:bookmarkEnd w:id="287"/>
    </w:p>
    <w:p w14:paraId="16FC6711" w14:textId="77777777" w:rsidR="0067520E" w:rsidRPr="00047DA9" w:rsidRDefault="0067520E" w:rsidP="00B35389">
      <w:pPr>
        <w:pStyle w:val="Keepnext"/>
      </w:pPr>
      <w:r w:rsidRPr="00047DA9">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047DA9" w14:paraId="71FB68C8" w14:textId="77777777" w:rsidTr="00C57BF9">
        <w:tc>
          <w:tcPr>
            <w:tcW w:w="1951" w:type="dxa"/>
          </w:tcPr>
          <w:p w14:paraId="6C0ABF67"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ncols</w:t>
            </w:r>
            <w:proofErr w:type="spellEnd"/>
            <w:r w:rsidRPr="00047DA9">
              <w:rPr>
                <w:rFonts w:ascii="Courier New" w:hAnsi="Courier New" w:cs="Courier New"/>
              </w:rPr>
              <w:t xml:space="preserve"> </w:t>
            </w:r>
          </w:p>
        </w:tc>
        <w:tc>
          <w:tcPr>
            <w:tcW w:w="5987" w:type="dxa"/>
          </w:tcPr>
          <w:p w14:paraId="735DD684" w14:textId="77777777" w:rsidR="0067520E" w:rsidRPr="00047DA9" w:rsidRDefault="0067520E" w:rsidP="00692414">
            <w:pPr>
              <w:keepNext/>
              <w:spacing w:after="60" w:line="240" w:lineRule="auto"/>
            </w:pPr>
            <w:r w:rsidRPr="00047DA9">
              <w:t>Number of columns</w:t>
            </w:r>
          </w:p>
        </w:tc>
      </w:tr>
      <w:tr w:rsidR="0067520E" w:rsidRPr="00047DA9" w14:paraId="654C94A8" w14:textId="77777777" w:rsidTr="00C57BF9">
        <w:tc>
          <w:tcPr>
            <w:tcW w:w="1951" w:type="dxa"/>
          </w:tcPr>
          <w:p w14:paraId="54EFB0F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nrows</w:t>
            </w:r>
            <w:proofErr w:type="spellEnd"/>
            <w:r w:rsidRPr="00047DA9">
              <w:rPr>
                <w:rFonts w:ascii="Courier New" w:hAnsi="Courier New" w:cs="Courier New"/>
              </w:rPr>
              <w:t xml:space="preserve"> </w:t>
            </w:r>
          </w:p>
        </w:tc>
        <w:tc>
          <w:tcPr>
            <w:tcW w:w="5987" w:type="dxa"/>
          </w:tcPr>
          <w:p w14:paraId="0A652517" w14:textId="77777777" w:rsidR="0067520E" w:rsidRPr="00047DA9" w:rsidRDefault="0067520E" w:rsidP="00692414">
            <w:pPr>
              <w:keepNext/>
              <w:spacing w:after="60" w:line="240" w:lineRule="auto"/>
            </w:pPr>
            <w:r w:rsidRPr="00047DA9">
              <w:t>Number of rows</w:t>
            </w:r>
          </w:p>
        </w:tc>
      </w:tr>
      <w:tr w:rsidR="0067520E" w:rsidRPr="00047DA9" w14:paraId="146C7FE2" w14:textId="77777777" w:rsidTr="00C57BF9">
        <w:tc>
          <w:tcPr>
            <w:tcW w:w="1951" w:type="dxa"/>
          </w:tcPr>
          <w:p w14:paraId="45EFDECD"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xllcorner</w:t>
            </w:r>
            <w:proofErr w:type="spellEnd"/>
            <w:r w:rsidRPr="00047DA9">
              <w:rPr>
                <w:rFonts w:ascii="Courier New" w:hAnsi="Courier New" w:cs="Courier New"/>
              </w:rPr>
              <w:t xml:space="preserve"> </w:t>
            </w:r>
          </w:p>
        </w:tc>
        <w:tc>
          <w:tcPr>
            <w:tcW w:w="5987" w:type="dxa"/>
          </w:tcPr>
          <w:p w14:paraId="1E433C49" w14:textId="77777777" w:rsidR="0067520E" w:rsidRPr="00047DA9" w:rsidRDefault="0067520E" w:rsidP="00692414">
            <w:pPr>
              <w:keepNext/>
              <w:spacing w:after="60" w:line="240" w:lineRule="auto"/>
            </w:pPr>
            <w:r w:rsidRPr="00047DA9">
              <w:t>x coordinate (longitude) of the lower-left corner</w:t>
            </w:r>
          </w:p>
        </w:tc>
      </w:tr>
      <w:tr w:rsidR="0067520E" w:rsidRPr="00047DA9" w14:paraId="722A0E90" w14:textId="77777777" w:rsidTr="00C57BF9">
        <w:tc>
          <w:tcPr>
            <w:tcW w:w="1951" w:type="dxa"/>
          </w:tcPr>
          <w:p w14:paraId="2172BFE5"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yllcorner</w:t>
            </w:r>
            <w:proofErr w:type="spellEnd"/>
            <w:r w:rsidRPr="00047DA9">
              <w:rPr>
                <w:rFonts w:ascii="Courier New" w:hAnsi="Courier New" w:cs="Courier New"/>
              </w:rPr>
              <w:t xml:space="preserve"> </w:t>
            </w:r>
          </w:p>
        </w:tc>
        <w:tc>
          <w:tcPr>
            <w:tcW w:w="5987" w:type="dxa"/>
          </w:tcPr>
          <w:p w14:paraId="4A386FE9" w14:textId="77777777" w:rsidR="0067520E" w:rsidRPr="00047DA9" w:rsidRDefault="0067520E" w:rsidP="00692414">
            <w:pPr>
              <w:keepNext/>
              <w:spacing w:after="60" w:line="240" w:lineRule="auto"/>
            </w:pPr>
            <w:r w:rsidRPr="00047DA9">
              <w:t>y coordinate (latitude) of the lower-left corner</w:t>
            </w:r>
          </w:p>
        </w:tc>
      </w:tr>
      <w:tr w:rsidR="0067520E" w:rsidRPr="00047DA9" w14:paraId="161628C4" w14:textId="77777777" w:rsidTr="00C57BF9">
        <w:tc>
          <w:tcPr>
            <w:tcW w:w="1951" w:type="dxa"/>
          </w:tcPr>
          <w:p w14:paraId="527DB11C"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cellsize</w:t>
            </w:r>
            <w:proofErr w:type="spellEnd"/>
            <w:r w:rsidRPr="00047DA9">
              <w:rPr>
                <w:rFonts w:ascii="Courier New" w:hAnsi="Courier New" w:cs="Courier New"/>
              </w:rPr>
              <w:t xml:space="preserve"> </w:t>
            </w:r>
          </w:p>
        </w:tc>
        <w:tc>
          <w:tcPr>
            <w:tcW w:w="5987" w:type="dxa"/>
          </w:tcPr>
          <w:p w14:paraId="3B005052" w14:textId="77777777" w:rsidR="0067520E" w:rsidRPr="00047DA9" w:rsidRDefault="0067520E" w:rsidP="00692414">
            <w:pPr>
              <w:keepNext/>
              <w:spacing w:after="60" w:line="240" w:lineRule="auto"/>
            </w:pPr>
            <w:r w:rsidRPr="00047DA9">
              <w:t>Resolution (meters)</w:t>
            </w:r>
          </w:p>
        </w:tc>
      </w:tr>
      <w:tr w:rsidR="0067520E" w:rsidRPr="00047DA9" w14:paraId="586B9858" w14:textId="77777777" w:rsidTr="00C57BF9">
        <w:tc>
          <w:tcPr>
            <w:tcW w:w="1951" w:type="dxa"/>
          </w:tcPr>
          <w:p w14:paraId="6B26ABE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NODATA_value</w:t>
            </w:r>
            <w:proofErr w:type="spellEnd"/>
            <w:r w:rsidRPr="00047DA9">
              <w:rPr>
                <w:rFonts w:ascii="Courier New" w:hAnsi="Courier New" w:cs="Courier New"/>
              </w:rPr>
              <w:t xml:space="preserve"> </w:t>
            </w:r>
          </w:p>
        </w:tc>
        <w:tc>
          <w:tcPr>
            <w:tcW w:w="5987" w:type="dxa"/>
          </w:tcPr>
          <w:p w14:paraId="459DF923" w14:textId="77777777" w:rsidR="0067520E" w:rsidRPr="00047DA9" w:rsidRDefault="0067520E" w:rsidP="00692414">
            <w:pPr>
              <w:keepNext/>
              <w:spacing w:after="60" w:line="240" w:lineRule="auto"/>
            </w:pPr>
            <w:r w:rsidRPr="00047DA9">
              <w:t>Value for cells having missing data (usually -9999)</w:t>
            </w:r>
          </w:p>
        </w:tc>
      </w:tr>
    </w:tbl>
    <w:p w14:paraId="32C03FA3" w14:textId="77777777" w:rsidR="0067520E" w:rsidRPr="00047DA9" w:rsidRDefault="0067520E" w:rsidP="00B35389">
      <w:pPr>
        <w:pStyle w:val="Keepnext"/>
        <w:spacing w:before="120"/>
      </w:pPr>
      <w:r w:rsidRPr="00047DA9">
        <w:t>The rest of the file is a grid containing a value for each cell, one line per row. RangeShifter can read-in three different types of habitat maps (</w:t>
      </w:r>
      <w:hyperlink w:anchor="_Setting_the_landscape" w:history="1">
        <w:r w:rsidRPr="00047DA9">
          <w:rPr>
            <w:rStyle w:val="Hyperlink"/>
            <w:szCs w:val="24"/>
          </w:rPr>
          <w:t>see also 3.2.3</w:t>
        </w:r>
      </w:hyperlink>
      <w:r w:rsidRPr="00047DA9">
        <w:t>):</w:t>
      </w:r>
    </w:p>
    <w:p w14:paraId="145617A0" w14:textId="77777777" w:rsidR="0067520E" w:rsidRPr="00047DA9" w:rsidRDefault="0067520E" w:rsidP="009E434A">
      <w:pPr>
        <w:pStyle w:val="Numbered"/>
        <w:numPr>
          <w:ilvl w:val="0"/>
          <w:numId w:val="24"/>
        </w:numPr>
      </w:pPr>
      <w:r w:rsidRPr="00047DA9">
        <w:rPr>
          <w:b/>
        </w:rPr>
        <w:t>Raster with habitat codes</w:t>
      </w:r>
      <w:r w:rsidRPr="00047DA9">
        <w:t>. In this option each habitat, or land-cover type, has a unique integer code. Each cell in the file contains a single habitat code and 100% coverage is assumed for the cell. The landscape is therefore composed of discrete habitat cells.</w:t>
      </w:r>
      <w:r w:rsidRPr="00047DA9">
        <w:rPr>
          <w:b/>
        </w:rPr>
        <w:t xml:space="preserve"> </w:t>
      </w:r>
      <w:r w:rsidRPr="00047DA9">
        <w:t>For an example of the file format, see the landscape file provided for the first tutorial (</w:t>
      </w:r>
      <w:hyperlink w:anchor="_Exercise_1" w:history="1">
        <w:r w:rsidRPr="00047DA9">
          <w:rPr>
            <w:rStyle w:val="Hyperlink"/>
            <w:szCs w:val="24"/>
          </w:rPr>
          <w:t>section 4.1</w:t>
        </w:r>
      </w:hyperlink>
      <w:r w:rsidRPr="00047DA9">
        <w:t xml:space="preserve">). </w:t>
      </w:r>
      <w:commentRangeStart w:id="288"/>
      <w:commentRangeStart w:id="289"/>
      <w:r w:rsidRPr="00047DA9">
        <w:t>In the batch mode, the codes are required to be sequential integers starting from 1.</w:t>
      </w:r>
      <w:commentRangeEnd w:id="288"/>
      <w:r w:rsidR="00C44765" w:rsidRPr="00047DA9">
        <w:rPr>
          <w:rStyle w:val="CommentReference"/>
          <w:rFonts w:eastAsiaTheme="minorHAnsi" w:cstheme="minorBidi"/>
        </w:rPr>
        <w:commentReference w:id="288"/>
      </w:r>
      <w:commentRangeEnd w:id="289"/>
      <w:r w:rsidR="00240365" w:rsidRPr="00047DA9">
        <w:rPr>
          <w:rStyle w:val="CommentReference"/>
          <w:rFonts w:eastAsiaTheme="minorHAnsi" w:cstheme="minorBidi"/>
        </w:rPr>
        <w:commentReference w:id="289"/>
      </w:r>
    </w:p>
    <w:p w14:paraId="45D50C92" w14:textId="77777777" w:rsidR="0067520E" w:rsidRPr="00047DA9" w:rsidRDefault="0067520E" w:rsidP="00AC4209">
      <w:pPr>
        <w:pStyle w:val="Numbered"/>
        <w:rPr>
          <w:b/>
        </w:rPr>
      </w:pPr>
      <w:r w:rsidRPr="00047DA9">
        <w:rPr>
          <w:b/>
        </w:rPr>
        <w:lastRenderedPageBreak/>
        <w:t>Raster with habitat percentage cover</w:t>
      </w:r>
      <w:r w:rsidRPr="00047DA9">
        <w:t xml:space="preserve">. A single cell in the landscape can contain different habitats in different proportions. In this case, RangeShifter requires a raster file for each habitat type. A given habitat file stores the percentage cover of that habitat for each cell (Figure 3.1). Percentage is represented with continuous numbers. </w:t>
      </w:r>
      <w:r w:rsidRPr="00047DA9">
        <w:rPr>
          <w:b/>
        </w:rPr>
        <w:t>Note that RangeShifter requires the decimal point “.” as decimal separator.</w:t>
      </w:r>
      <w:r w:rsidRPr="00047DA9">
        <w:t xml:space="preserve"> The total coverage of a cell must be less or equal to 100.0; if less, the remaining coverage is considered generic non-habitat. Note that this option is available only if using the program via the GUI, and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047DA9" w:rsidRDefault="0067520E" w:rsidP="00AC4209">
      <w:pPr>
        <w:pStyle w:val="Numbered"/>
      </w:pPr>
      <w:r w:rsidRPr="00047DA9">
        <w:rPr>
          <w:b/>
        </w:rPr>
        <w:t>Raster with habitat quality</w:t>
      </w:r>
      <w:r w:rsidRPr="00047DA9">
        <w:t>.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modelling,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047DA9" w:rsidRDefault="0067520E" w:rsidP="00C57BF9">
      <w:pPr>
        <w:pStyle w:val="Figure"/>
      </w:pPr>
      <w:r w:rsidRPr="00047DA9">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047DA9" w:rsidRDefault="0067520E" w:rsidP="00C57BF9">
      <w:pPr>
        <w:pStyle w:val="Figure"/>
      </w:pPr>
      <w:r w:rsidRPr="00047DA9">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047DA9" w:rsidRDefault="0067520E" w:rsidP="00C57BF9">
      <w:pPr>
        <w:pStyle w:val="Figure"/>
      </w:pPr>
      <w:r w:rsidRPr="00047DA9">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047DA9" w:rsidRDefault="0067520E" w:rsidP="00C57BF9">
      <w:pPr>
        <w:pStyle w:val="Figheading"/>
      </w:pPr>
      <w:r w:rsidRPr="00047DA9">
        <w:rPr>
          <w:b/>
        </w:rPr>
        <w:t xml:space="preserve">Figure 3.1. </w:t>
      </w:r>
      <w:r w:rsidRPr="00047DA9">
        <w:t>Example files for a landscape represented with the percentage cover of three habitat types.</w:t>
      </w:r>
    </w:p>
    <w:p w14:paraId="3FEBC779" w14:textId="77777777" w:rsidR="0067520E" w:rsidRPr="00047DA9" w:rsidRDefault="0067520E" w:rsidP="00C57BF9">
      <w:pPr>
        <w:pStyle w:val="Heading4"/>
      </w:pPr>
      <w:r w:rsidRPr="00047DA9">
        <w:t>Patch-based model</w:t>
      </w:r>
    </w:p>
    <w:p w14:paraId="535034F6"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The program can be run as a patch-based model (</w:t>
      </w:r>
      <w:hyperlink w:anchor="_Cell-based_vs._patch-based" w:history="1">
        <w:r w:rsidRPr="00047DA9">
          <w:rPr>
            <w:rStyle w:val="Hyperlink"/>
            <w:rFonts w:cs="Times New Roman"/>
            <w:szCs w:val="24"/>
            <w:lang w:val="en-GB"/>
          </w:rPr>
          <w:t>see 2.4.1</w:t>
        </w:r>
      </w:hyperlink>
      <w:r w:rsidRPr="00047DA9">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047DA9">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sidRPr="00047DA9">
          <w:rPr>
            <w:rStyle w:val="Hyperlink"/>
            <w:rFonts w:cs="Times New Roman"/>
            <w:szCs w:val="24"/>
            <w:lang w:val="en-GB"/>
          </w:rPr>
          <w:t>section 4.2</w:t>
        </w:r>
      </w:hyperlink>
      <w:r w:rsidRPr="00047DA9">
        <w:rPr>
          <w:rFonts w:cs="Times New Roman"/>
          <w:szCs w:val="24"/>
          <w:lang w:val="en-GB"/>
        </w:rPr>
        <w:t>).</w:t>
      </w:r>
    </w:p>
    <w:p w14:paraId="470CB090" w14:textId="77777777" w:rsidR="0067520E" w:rsidRPr="00047DA9" w:rsidRDefault="0067520E" w:rsidP="00C57BF9">
      <w:pPr>
        <w:pStyle w:val="Heading4"/>
      </w:pPr>
      <w:r w:rsidRPr="00047DA9">
        <w:t>Costs layer</w:t>
      </w:r>
    </w:p>
    <w:p w14:paraId="4CDE4D11" w14:textId="77777777" w:rsidR="0067520E" w:rsidRPr="00047DA9" w:rsidRDefault="0067520E" w:rsidP="00C57BF9">
      <w:pPr>
        <w:rPr>
          <w:szCs w:val="24"/>
        </w:rPr>
      </w:pPr>
      <w:r w:rsidRPr="00047DA9">
        <w:rPr>
          <w:szCs w:val="24"/>
        </w:rPr>
        <w:t xml:space="preserve">When using SMS as the movement model (see </w:t>
      </w:r>
      <w:hyperlink w:anchor="_Movement_processes" w:history="1">
        <w:r w:rsidRPr="00047DA9">
          <w:rPr>
            <w:rStyle w:val="Hyperlink"/>
            <w:szCs w:val="24"/>
          </w:rPr>
          <w:t>2.5.4</w:t>
        </w:r>
      </w:hyperlink>
      <w:r w:rsidRPr="00047DA9">
        <w:rPr>
          <w:szCs w:val="24"/>
        </w:rPr>
        <w:t xml:space="preserve"> and </w:t>
      </w:r>
      <w:hyperlink w:anchor="_Setting_the_species_1" w:history="1">
        <w:r w:rsidRPr="00047DA9">
          <w:rPr>
            <w:rStyle w:val="Hyperlink"/>
            <w:szCs w:val="24"/>
          </w:rPr>
          <w:t>3.2.7</w:t>
        </w:r>
      </w:hyperlink>
      <w:r w:rsidRPr="00047DA9">
        <w:rPr>
          <w:szCs w:val="24"/>
        </w:rPr>
        <w:t xml:space="preserve">), RangeShifter requires habitat costs or resistance to movement. These can be set manually or imported as a raster map. The map </w:t>
      </w:r>
      <w:proofErr w:type="gramStart"/>
      <w:r w:rsidRPr="00047DA9">
        <w:rPr>
          <w:szCs w:val="24"/>
        </w:rPr>
        <w:t>has to</w:t>
      </w:r>
      <w:proofErr w:type="gramEnd"/>
      <w:r w:rsidRPr="00047DA9">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047DA9" w:rsidRDefault="0067520E" w:rsidP="009E434A">
      <w:pPr>
        <w:pStyle w:val="Heading3"/>
        <w:numPr>
          <w:ilvl w:val="2"/>
          <w:numId w:val="14"/>
        </w:numPr>
      </w:pPr>
      <w:bookmarkStart w:id="290" w:name="_Species_distribution"/>
      <w:bookmarkStart w:id="291" w:name="_Toc180771657"/>
      <w:bookmarkEnd w:id="290"/>
      <w:r w:rsidRPr="00047DA9">
        <w:t>Species distribution</w:t>
      </w:r>
      <w:bookmarkEnd w:id="291"/>
    </w:p>
    <w:p w14:paraId="2751F56D" w14:textId="77777777" w:rsidR="0067520E" w:rsidRPr="00047DA9" w:rsidRDefault="0067520E" w:rsidP="00C57BF9">
      <w:pPr>
        <w:rPr>
          <w:szCs w:val="24"/>
        </w:rPr>
      </w:pPr>
      <w:r w:rsidRPr="00047DA9">
        <w:rPr>
          <w:szCs w:val="24"/>
        </w:rPr>
        <w:t xml:space="preserve">A species distribution map can be overlaid on top of the habitat map. The map must be in raster format and be aligned with the landscape map, i.e. the coordinates of the lower-left corner must be the same (Figure 3.2). The extent of the map does not have to be necessarily the same as the landscape. The resolution can be the same or coarser, </w:t>
      </w:r>
      <w:proofErr w:type="gramStart"/>
      <w:r w:rsidRPr="00047DA9">
        <w:rPr>
          <w:szCs w:val="24"/>
        </w:rPr>
        <w:t>provided that</w:t>
      </w:r>
      <w:proofErr w:type="gramEnd"/>
      <w:r w:rsidRPr="00047DA9">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047DA9" w:rsidRDefault="0067520E" w:rsidP="00C57BF9">
      <w:pPr>
        <w:pStyle w:val="Figure"/>
        <w:rPr>
          <w:sz w:val="20"/>
          <w:szCs w:val="20"/>
        </w:rPr>
      </w:pPr>
      <w:r w:rsidRPr="00047DA9">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047DA9" w:rsidRDefault="0067520E" w:rsidP="00C57BF9">
      <w:pPr>
        <w:pStyle w:val="Figheading"/>
      </w:pPr>
      <w:r w:rsidRPr="00047DA9">
        <w:rPr>
          <w:b/>
        </w:rPr>
        <w:t>Figure 3.2</w:t>
      </w:r>
      <w:r w:rsidRPr="00047DA9">
        <w:t>. Example of a species distribution file</w:t>
      </w:r>
    </w:p>
    <w:p w14:paraId="3ECC2C71" w14:textId="77777777" w:rsidR="0067520E" w:rsidRPr="00047DA9" w:rsidRDefault="0067520E" w:rsidP="00C57BF9">
      <w:pPr>
        <w:contextualSpacing/>
        <w:rPr>
          <w:szCs w:val="24"/>
        </w:rPr>
      </w:pPr>
      <w:r w:rsidRPr="00047DA9">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047DA9">
          <w:rPr>
            <w:rStyle w:val="Hyperlink"/>
            <w:szCs w:val="24"/>
          </w:rPr>
          <w:t>see 3.3</w:t>
        </w:r>
      </w:hyperlink>
      <w:r w:rsidRPr="00047DA9">
        <w:rPr>
          <w:szCs w:val="24"/>
        </w:rPr>
        <w:t>).</w:t>
      </w:r>
    </w:p>
    <w:p w14:paraId="39D1C6FD" w14:textId="77777777" w:rsidR="0067520E" w:rsidRPr="00047DA9" w:rsidRDefault="0067520E" w:rsidP="009E434A">
      <w:pPr>
        <w:pStyle w:val="Heading2"/>
        <w:numPr>
          <w:ilvl w:val="1"/>
          <w:numId w:val="14"/>
        </w:numPr>
      </w:pPr>
      <w:bookmarkStart w:id="292" w:name="_The_graphical_user"/>
      <w:bookmarkStart w:id="293" w:name="_Toc180771658"/>
      <w:bookmarkEnd w:id="292"/>
      <w:r w:rsidRPr="00047DA9">
        <w:lastRenderedPageBreak/>
        <w:t>The graphical user interface</w:t>
      </w:r>
      <w:bookmarkEnd w:id="293"/>
    </w:p>
    <w:p w14:paraId="3FCBACE1" w14:textId="77777777" w:rsidR="0067520E" w:rsidRPr="00047DA9" w:rsidRDefault="0067520E" w:rsidP="00C57BF9">
      <w:pPr>
        <w:pStyle w:val="Figure"/>
      </w:pPr>
      <w:r w:rsidRPr="00047DA9">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047DA9" w:rsidRDefault="0067520E" w:rsidP="00C57BF9">
      <w:pPr>
        <w:pStyle w:val="Figheading"/>
      </w:pPr>
      <w:r w:rsidRPr="00047DA9">
        <w:rPr>
          <w:b/>
        </w:rPr>
        <w:t>Figure 3.3.</w:t>
      </w:r>
      <w:r w:rsidRPr="00047DA9">
        <w:t xml:space="preserve"> The RangeShifter graphical user interface.</w:t>
      </w:r>
    </w:p>
    <w:p w14:paraId="2D5CF9BB" w14:textId="77777777" w:rsidR="0067520E" w:rsidRPr="00047DA9" w:rsidRDefault="0067520E" w:rsidP="009E434A">
      <w:pPr>
        <w:pStyle w:val="Heading3"/>
        <w:numPr>
          <w:ilvl w:val="2"/>
          <w:numId w:val="14"/>
        </w:numPr>
      </w:pPr>
      <w:bookmarkStart w:id="294" w:name="_Toc180771659"/>
      <w:r w:rsidRPr="00047DA9">
        <w:t>Main menu</w:t>
      </w:r>
      <w:bookmarkEnd w:id="294"/>
    </w:p>
    <w:p w14:paraId="62E5572B" w14:textId="77777777" w:rsidR="0067520E" w:rsidRPr="00047DA9" w:rsidRDefault="0067520E" w:rsidP="00B35389">
      <w:pPr>
        <w:pStyle w:val="Keepnext"/>
      </w:pPr>
      <w:r w:rsidRPr="00047DA9">
        <w:t>The Main Menu comprises three drop-down menus (</w:t>
      </w:r>
      <w:r w:rsidRPr="00047DA9">
        <w:rPr>
          <w:b/>
        </w:rPr>
        <w:t>File</w:t>
      </w:r>
      <w:r w:rsidRPr="00047DA9">
        <w:t xml:space="preserve">, </w:t>
      </w:r>
      <w:r w:rsidRPr="00047DA9">
        <w:rPr>
          <w:b/>
        </w:rPr>
        <w:t>Landscape</w:t>
      </w:r>
      <w:r w:rsidRPr="00047DA9">
        <w:t xml:space="preserve"> and </w:t>
      </w:r>
      <w:r w:rsidRPr="00047DA9">
        <w:rPr>
          <w:b/>
        </w:rPr>
        <w:t>Parameter</w:t>
      </w:r>
      <w:r w:rsidRPr="00047DA9">
        <w:t xml:space="preserve"> </w:t>
      </w:r>
      <w:r w:rsidRPr="00047DA9">
        <w:rPr>
          <w:b/>
        </w:rPr>
        <w:t>setting</w:t>
      </w:r>
      <w:r w:rsidRPr="00047DA9">
        <w:t>) and four buttons (</w:t>
      </w:r>
      <w:r w:rsidRPr="00047DA9">
        <w:rPr>
          <w:b/>
        </w:rPr>
        <w:t>Run</w:t>
      </w:r>
      <w:r w:rsidRPr="00047DA9">
        <w:t xml:space="preserve">, </w:t>
      </w:r>
      <w:r w:rsidRPr="00047DA9">
        <w:rPr>
          <w:b/>
        </w:rPr>
        <w:t>Pause</w:t>
      </w:r>
      <w:r w:rsidRPr="00047DA9">
        <w:t xml:space="preserve">, </w:t>
      </w:r>
      <w:r w:rsidRPr="00047DA9">
        <w:rPr>
          <w:b/>
        </w:rPr>
        <w:t>Stop</w:t>
      </w:r>
      <w:r w:rsidRPr="00047DA9">
        <w:t xml:space="preserve"> and </w:t>
      </w:r>
      <w:r w:rsidRPr="00047DA9">
        <w:rPr>
          <w:b/>
        </w:rPr>
        <w:t>Refresh</w:t>
      </w:r>
      <w:r w:rsidRPr="00047DA9">
        <w:t>) (Figure 3.3).</w:t>
      </w:r>
    </w:p>
    <w:p w14:paraId="134DFD77" w14:textId="77777777" w:rsidR="0067520E" w:rsidRPr="00047DA9" w:rsidRDefault="0067520E" w:rsidP="009E434A">
      <w:pPr>
        <w:pStyle w:val="Numbered"/>
        <w:numPr>
          <w:ilvl w:val="0"/>
          <w:numId w:val="25"/>
        </w:numPr>
      </w:pPr>
      <w:r w:rsidRPr="00047DA9">
        <w:rPr>
          <w:b/>
        </w:rPr>
        <w:t>File</w:t>
      </w:r>
      <w:r w:rsidRPr="00047DA9">
        <w:t xml:space="preserve"> sub-menu.</w:t>
      </w:r>
    </w:p>
    <w:p w14:paraId="320186D6"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Set Directory</w:t>
      </w:r>
      <w:r w:rsidRPr="00047DA9">
        <w:rPr>
          <w:rFonts w:cs="Times New Roman"/>
          <w:szCs w:val="24"/>
          <w:lang w:val="en-GB"/>
        </w:rPr>
        <w:t>. Allows setting the working directory for the project.</w:t>
      </w:r>
    </w:p>
    <w:p w14:paraId="7F9E99F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Batch Mode</w:t>
      </w:r>
      <w:r w:rsidRPr="00047DA9">
        <w:rPr>
          <w:rFonts w:cs="Times New Roman"/>
          <w:szCs w:val="24"/>
          <w:lang w:val="en-GB"/>
        </w:rPr>
        <w:t>. To run the model in batch mode, disregarding the GUI.</w:t>
      </w:r>
    </w:p>
    <w:p w14:paraId="02851A28" w14:textId="77777777" w:rsidR="0067520E" w:rsidRPr="00047DA9" w:rsidRDefault="0067520E" w:rsidP="00AC4209">
      <w:pPr>
        <w:pStyle w:val="Numbered"/>
      </w:pPr>
      <w:r w:rsidRPr="00047DA9">
        <w:rPr>
          <w:b/>
        </w:rPr>
        <w:t>Landscape</w:t>
      </w:r>
      <w:r w:rsidRPr="00047DA9">
        <w:t xml:space="preserve"> sub-menu.</w:t>
      </w:r>
    </w:p>
    <w:p w14:paraId="4749356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Import Raster</w:t>
      </w:r>
      <w:r w:rsidRPr="00047DA9">
        <w:rPr>
          <w:rFonts w:cs="Times New Roman"/>
          <w:szCs w:val="24"/>
          <w:lang w:val="en-GB"/>
        </w:rPr>
        <w:t>. To load landscape and species distribution maps.</w:t>
      </w:r>
    </w:p>
    <w:p w14:paraId="5E92146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Generate Artificial Landscape</w:t>
      </w:r>
      <w:r w:rsidRPr="00047DA9">
        <w:rPr>
          <w:rFonts w:cs="Times New Roman"/>
          <w:szCs w:val="24"/>
          <w:lang w:val="en-GB"/>
        </w:rPr>
        <w:t>. To open the artificial landscape generator.</w:t>
      </w:r>
    </w:p>
    <w:p w14:paraId="25255A1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Environmental Gradient</w:t>
      </w:r>
      <w:r w:rsidRPr="00047DA9">
        <w:rPr>
          <w:rFonts w:cs="Times New Roman"/>
          <w:szCs w:val="24"/>
          <w:lang w:val="en-GB"/>
        </w:rPr>
        <w:t>. Allows generating an artificial environmental gradient on top of the landscape.</w:t>
      </w:r>
    </w:p>
    <w:p w14:paraId="24FDA6FB" w14:textId="77777777" w:rsidR="0067520E" w:rsidRPr="00047DA9" w:rsidRDefault="0067520E" w:rsidP="00AC4209">
      <w:pPr>
        <w:pStyle w:val="Numbered"/>
      </w:pPr>
      <w:r w:rsidRPr="00047DA9">
        <w:t>Parameter setting sub-menu.</w:t>
      </w:r>
    </w:p>
    <w:p w14:paraId="31FBAC5F"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Species</w:t>
      </w:r>
      <w:r w:rsidRPr="00047DA9">
        <w:rPr>
          <w:rFonts w:cs="Times New Roman"/>
          <w:szCs w:val="24"/>
          <w:lang w:val="en-GB"/>
        </w:rPr>
        <w:t>. To set the species parameters.</w:t>
      </w:r>
    </w:p>
    <w:p w14:paraId="0ED1C75B" w14:textId="3D44F1D6" w:rsidR="00862E4F" w:rsidRPr="00047DA9" w:rsidRDefault="00862E4F"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Genetics</w:t>
      </w:r>
      <w:r w:rsidRPr="00047DA9">
        <w:rPr>
          <w:rFonts w:cs="Times New Roman"/>
          <w:szCs w:val="24"/>
          <w:lang w:val="en-GB"/>
        </w:rPr>
        <w:t>. To set the genetics parameters if there are any dispersal traits which vary between individuals and/or if there are any neutral loci.</w:t>
      </w:r>
    </w:p>
    <w:p w14:paraId="1F109367"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Simulations</w:t>
      </w:r>
      <w:r w:rsidRPr="00047DA9">
        <w:rPr>
          <w:rFonts w:cs="Times New Roman"/>
          <w:szCs w:val="24"/>
          <w:lang w:val="en-GB"/>
        </w:rPr>
        <w:t>. To set the simulation parameters.</w:t>
      </w:r>
    </w:p>
    <w:p w14:paraId="59F3968E" w14:textId="77777777" w:rsidR="0067520E" w:rsidRPr="00047DA9" w:rsidRDefault="0067520E" w:rsidP="00AC4209">
      <w:pPr>
        <w:pStyle w:val="Numbered"/>
      </w:pPr>
      <w:r w:rsidRPr="00047DA9">
        <w:rPr>
          <w:b/>
        </w:rPr>
        <w:t>Run</w:t>
      </w:r>
      <w:r w:rsidRPr="00047DA9">
        <w:t>.</w:t>
      </w:r>
      <w:r w:rsidRPr="00047DA9">
        <w:rPr>
          <w:b/>
        </w:rPr>
        <w:t xml:space="preserve"> </w:t>
      </w:r>
      <w:r w:rsidRPr="00047DA9">
        <w:t>This button starts the simulation (for both batch and non-batch versions).</w:t>
      </w:r>
    </w:p>
    <w:p w14:paraId="70E3B201" w14:textId="77777777" w:rsidR="0067520E" w:rsidRPr="00047DA9" w:rsidRDefault="0067520E" w:rsidP="00AC4209">
      <w:pPr>
        <w:pStyle w:val="Numbered"/>
      </w:pPr>
      <w:r w:rsidRPr="00047DA9">
        <w:rPr>
          <w:b/>
        </w:rPr>
        <w:t>Pause</w:t>
      </w:r>
      <w:r w:rsidRPr="00047DA9">
        <w:t>. Allows pausing the model while it is running. Pressing Run will continue the simulation. This option is not active when the model is running in batch mode.</w:t>
      </w:r>
    </w:p>
    <w:p w14:paraId="6A30CA32" w14:textId="77777777" w:rsidR="0067520E" w:rsidRPr="00047DA9" w:rsidRDefault="0067520E" w:rsidP="00AC4209">
      <w:pPr>
        <w:pStyle w:val="Numbered"/>
      </w:pPr>
      <w:r w:rsidRPr="00047DA9">
        <w:rPr>
          <w:b/>
        </w:rPr>
        <w:lastRenderedPageBreak/>
        <w:t>Stop</w:t>
      </w:r>
      <w:r w:rsidRPr="00047DA9">
        <w:t xml:space="preserve">. Allows interrupting the simulation before it is completed. If running the program via GUI, the program can be refreshed for further use without the need to re-start it. If running in batch </w:t>
      </w:r>
      <w:proofErr w:type="gramStart"/>
      <w:r w:rsidRPr="00047DA9">
        <w:t>mode</w:t>
      </w:r>
      <w:proofErr w:type="gramEnd"/>
      <w:r w:rsidRPr="00047DA9">
        <w:t xml:space="preserve"> the program must be closed.</w:t>
      </w:r>
    </w:p>
    <w:p w14:paraId="6CC9C77D" w14:textId="77777777" w:rsidR="0067520E" w:rsidRPr="00047DA9" w:rsidRDefault="0067520E" w:rsidP="00AC4209">
      <w:pPr>
        <w:pStyle w:val="Numbered"/>
      </w:pPr>
      <w:r w:rsidRPr="00047DA9">
        <w:rPr>
          <w:b/>
        </w:rPr>
        <w:t>Refresh</w:t>
      </w:r>
      <w:r w:rsidRPr="00047DA9">
        <w:t>. Allows refreshing the simulation when completed or manually stopped.</w:t>
      </w:r>
    </w:p>
    <w:p w14:paraId="13F6F2C2" w14:textId="77777777" w:rsidR="0067520E" w:rsidRPr="00047DA9" w:rsidRDefault="0067520E" w:rsidP="00C57BF9">
      <w:pPr>
        <w:rPr>
          <w:szCs w:val="24"/>
        </w:rPr>
      </w:pPr>
      <w:r w:rsidRPr="00047DA9">
        <w:rPr>
          <w:b/>
          <w:szCs w:val="24"/>
        </w:rPr>
        <w:t>Note</w:t>
      </w:r>
      <w:r w:rsidRPr="00047DA9">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047DA9">
        <w:rPr>
          <w:i/>
          <w:szCs w:val="24"/>
        </w:rPr>
        <w:t>OK</w:t>
      </w:r>
      <w:r w:rsidRPr="00047DA9">
        <w:rPr>
          <w:szCs w:val="24"/>
        </w:rPr>
        <w:t xml:space="preserve"> on the message window, then </w:t>
      </w:r>
      <w:r w:rsidRPr="00047DA9">
        <w:rPr>
          <w:i/>
          <w:szCs w:val="24"/>
        </w:rPr>
        <w:t>Stop</w:t>
      </w:r>
      <w:r w:rsidRPr="00047DA9">
        <w:rPr>
          <w:szCs w:val="24"/>
        </w:rPr>
        <w:t xml:space="preserve"> and </w:t>
      </w:r>
      <w:r w:rsidRPr="00047DA9">
        <w:rPr>
          <w:i/>
          <w:szCs w:val="24"/>
        </w:rPr>
        <w:t>Refresh</w:t>
      </w:r>
      <w:r w:rsidRPr="00047DA9">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sidRPr="00047DA9">
        <w:rPr>
          <w:szCs w:val="24"/>
        </w:rPr>
        <w:t>may</w:t>
      </w:r>
      <w:proofErr w:type="gramEnd"/>
      <w:r w:rsidRPr="00047DA9">
        <w:rPr>
          <w:szCs w:val="24"/>
        </w:rPr>
        <w:t xml:space="preserve"> necessary to close RangeShifter and restart it.</w:t>
      </w:r>
    </w:p>
    <w:p w14:paraId="03CBC922" w14:textId="77777777" w:rsidR="0067520E" w:rsidRPr="00047DA9" w:rsidRDefault="0067520E" w:rsidP="009E434A">
      <w:pPr>
        <w:pStyle w:val="Heading3"/>
        <w:numPr>
          <w:ilvl w:val="2"/>
          <w:numId w:val="14"/>
        </w:numPr>
      </w:pPr>
      <w:bookmarkStart w:id="295" w:name="_Toc180771660"/>
      <w:r w:rsidRPr="00047DA9">
        <w:t>Getting started</w:t>
      </w:r>
      <w:bookmarkEnd w:id="295"/>
    </w:p>
    <w:p w14:paraId="3BEFC9DC" w14:textId="77777777" w:rsidR="0067520E" w:rsidRPr="00047DA9" w:rsidRDefault="0067520E" w:rsidP="00C57BF9">
      <w:pPr>
        <w:contextualSpacing/>
        <w:rPr>
          <w:szCs w:val="24"/>
        </w:rPr>
      </w:pPr>
      <w:r w:rsidRPr="00047DA9">
        <w:rPr>
          <w:szCs w:val="24"/>
        </w:rPr>
        <w:t xml:space="preserve">Open RangeShifter by double clicking on the executable icon. Set the working directory by clicking on </w:t>
      </w:r>
      <w:r w:rsidRPr="00047DA9">
        <w:rPr>
          <w:i/>
          <w:szCs w:val="24"/>
        </w:rPr>
        <w:t>File → Set Directory</w:t>
      </w:r>
      <w:r w:rsidRPr="00047DA9">
        <w:rPr>
          <w:szCs w:val="24"/>
        </w:rPr>
        <w:t xml:space="preserve"> and selecting any file in the folder (Figure 3.4). Note that you should select a file (which can also be the executable file itself) and not another folder. Additionally, the working directory must contain three folders named </w:t>
      </w:r>
      <w:r w:rsidRPr="00047DA9">
        <w:rPr>
          <w:b/>
          <w:szCs w:val="24"/>
        </w:rPr>
        <w:t>Inputs</w:t>
      </w:r>
      <w:r w:rsidRPr="00047DA9">
        <w:rPr>
          <w:szCs w:val="24"/>
        </w:rPr>
        <w:t xml:space="preserve">, </w:t>
      </w:r>
      <w:r w:rsidRPr="00047DA9">
        <w:rPr>
          <w:b/>
          <w:szCs w:val="24"/>
        </w:rPr>
        <w:t>Outputs</w:t>
      </w:r>
      <w:r w:rsidRPr="00047DA9">
        <w:rPr>
          <w:szCs w:val="24"/>
        </w:rPr>
        <w:t xml:space="preserve"> and </w:t>
      </w:r>
      <w:proofErr w:type="spellStart"/>
      <w:r w:rsidRPr="00047DA9">
        <w:rPr>
          <w:b/>
          <w:szCs w:val="24"/>
        </w:rPr>
        <w:t>Output_Maps</w:t>
      </w:r>
      <w:proofErr w:type="spellEnd"/>
      <w:r w:rsidRPr="00047DA9">
        <w:rPr>
          <w:b/>
          <w:szCs w:val="24"/>
        </w:rPr>
        <w:t xml:space="preserve"> </w:t>
      </w:r>
      <w:r w:rsidRPr="00047DA9">
        <w:rPr>
          <w:szCs w:val="24"/>
        </w:rPr>
        <w:t xml:space="preserve">which can be generated simply using Windows ‘New folder’ command. All the input files must be placed in the first folder. </w:t>
      </w:r>
      <w:r w:rsidRPr="00047DA9">
        <w:rPr>
          <w:b/>
          <w:szCs w:val="24"/>
        </w:rPr>
        <w:t>The last two folders are fundamental: if they are not there and/or they are not named correctly the outputs will not be saved.</w:t>
      </w:r>
    </w:p>
    <w:p w14:paraId="791FD2B6" w14:textId="77777777" w:rsidR="0067520E" w:rsidRPr="00047DA9" w:rsidRDefault="0067520E" w:rsidP="00C57BF9">
      <w:pPr>
        <w:pStyle w:val="Figure"/>
        <w:rPr>
          <w:b/>
          <w:sz w:val="20"/>
          <w:szCs w:val="20"/>
        </w:rPr>
      </w:pPr>
      <w:r w:rsidRPr="00047DA9">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047DA9" w:rsidRDefault="0067520E" w:rsidP="00C57BF9">
      <w:pPr>
        <w:pStyle w:val="Figheading"/>
      </w:pPr>
      <w:r w:rsidRPr="00047DA9">
        <w:rPr>
          <w:b/>
        </w:rPr>
        <w:t>Figure 3.4.</w:t>
      </w:r>
      <w:r w:rsidRPr="00047DA9">
        <w:t xml:space="preserve"> Setting the working directory.</w:t>
      </w:r>
    </w:p>
    <w:p w14:paraId="3904CCE2" w14:textId="77777777" w:rsidR="0067520E" w:rsidRPr="00047DA9" w:rsidRDefault="0067520E" w:rsidP="00C57BF9">
      <w:pPr>
        <w:rPr>
          <w:szCs w:val="24"/>
        </w:rPr>
      </w:pPr>
      <w:r w:rsidRPr="00047DA9">
        <w:rPr>
          <w:szCs w:val="24"/>
        </w:rPr>
        <w:t xml:space="preserve">There are two alternative options for running the model: from the GUI or in batch mode. In the first case, all the parameters are set from the user interface. To set up a simulation, you will need firstly to set the options and parameters relating to the landscape (see 3.2.3-5) and secondly set the species and simulation parameters (see 3.2.6-8). In the batch mode, all the parameters are imported from a set of text files, allowing multiple simulations to be run automatically. For running the model in batch mode, click </w:t>
      </w:r>
      <w:r w:rsidRPr="00047DA9">
        <w:rPr>
          <w:i/>
          <w:szCs w:val="24"/>
        </w:rPr>
        <w:t>File → Batch Mode</w:t>
      </w:r>
      <w:r w:rsidRPr="00047DA9">
        <w:rPr>
          <w:szCs w:val="24"/>
        </w:rPr>
        <w:t xml:space="preserve"> (see </w:t>
      </w:r>
      <w:hyperlink w:anchor="_Batch_mode" w:history="1">
        <w:r w:rsidRPr="00047DA9">
          <w:rPr>
            <w:rStyle w:val="Hyperlink"/>
            <w:szCs w:val="24"/>
          </w:rPr>
          <w:t>section 3.3</w:t>
        </w:r>
      </w:hyperlink>
      <w:r w:rsidRPr="00047DA9">
        <w:rPr>
          <w:szCs w:val="24"/>
        </w:rPr>
        <w:t>).</w:t>
      </w:r>
    </w:p>
    <w:p w14:paraId="0834DA77" w14:textId="77777777" w:rsidR="0067520E" w:rsidRPr="00047DA9" w:rsidRDefault="0067520E" w:rsidP="009E434A">
      <w:pPr>
        <w:pStyle w:val="Heading3"/>
        <w:numPr>
          <w:ilvl w:val="2"/>
          <w:numId w:val="14"/>
        </w:numPr>
      </w:pPr>
      <w:bookmarkStart w:id="296" w:name="_Setting_the_landscape"/>
      <w:bookmarkStart w:id="297" w:name="_Toc180771661"/>
      <w:bookmarkEnd w:id="296"/>
      <w:r w:rsidRPr="00047DA9">
        <w:lastRenderedPageBreak/>
        <w:t>Setting the landscape</w:t>
      </w:r>
      <w:bookmarkEnd w:id="297"/>
    </w:p>
    <w:p w14:paraId="6EADAAF8" w14:textId="77777777" w:rsidR="0067520E" w:rsidRPr="00047DA9" w:rsidRDefault="0067520E" w:rsidP="00B35389">
      <w:pPr>
        <w:pStyle w:val="Keepnext"/>
      </w:pPr>
      <w:r w:rsidRPr="00047DA9">
        <w:t xml:space="preserve">From the </w:t>
      </w:r>
      <w:proofErr w:type="gramStart"/>
      <w:r w:rsidRPr="00047DA9">
        <w:t>drop down</w:t>
      </w:r>
      <w:proofErr w:type="gramEnd"/>
      <w:r w:rsidRPr="00047DA9">
        <w:t xml:space="preserve"> </w:t>
      </w:r>
      <w:r w:rsidRPr="00047DA9">
        <w:rPr>
          <w:i/>
        </w:rPr>
        <w:t>Landscape</w:t>
      </w:r>
      <w:r w:rsidRPr="00047DA9">
        <w:t xml:space="preserve"> sub-menu there are initially two options available:</w:t>
      </w:r>
    </w:p>
    <w:p w14:paraId="1784DE96" w14:textId="77777777" w:rsidR="0067520E" w:rsidRPr="00047DA9" w:rsidRDefault="0067520E" w:rsidP="009E434A">
      <w:pPr>
        <w:pStyle w:val="Numbered"/>
        <w:numPr>
          <w:ilvl w:val="0"/>
          <w:numId w:val="27"/>
        </w:numPr>
      </w:pPr>
      <w:r w:rsidRPr="00047DA9">
        <w:t>Import Raster</w:t>
      </w:r>
    </w:p>
    <w:p w14:paraId="5F5BE8F2" w14:textId="77777777" w:rsidR="0067520E" w:rsidRPr="00047DA9" w:rsidRDefault="0067520E" w:rsidP="00AC4209">
      <w:pPr>
        <w:pStyle w:val="Numbered"/>
      </w:pPr>
      <w:r w:rsidRPr="00047DA9">
        <w:t>Generate Artificial Landscape.</w:t>
      </w:r>
    </w:p>
    <w:p w14:paraId="64047E8D" w14:textId="77777777" w:rsidR="0067520E" w:rsidRPr="00047DA9" w:rsidRDefault="0067520E" w:rsidP="00C57BF9">
      <w:pPr>
        <w:pStyle w:val="Heading4"/>
      </w:pPr>
      <w:r w:rsidRPr="00047DA9">
        <w:t>Import raster</w:t>
      </w:r>
    </w:p>
    <w:p w14:paraId="1B77E3FB" w14:textId="77777777" w:rsidR="0067520E" w:rsidRPr="00047DA9" w:rsidRDefault="0067520E" w:rsidP="00C57BF9">
      <w:pPr>
        <w:rPr>
          <w:szCs w:val="24"/>
        </w:rPr>
      </w:pPr>
      <w:r w:rsidRPr="00047DA9">
        <w:rPr>
          <w:szCs w:val="24"/>
        </w:rPr>
        <w:t xml:space="preserve">In this case the model will run on imported maps. RangeShifter requires the maps to be text files with the standard six headers (see </w:t>
      </w:r>
      <w:hyperlink w:anchor="_Landscape_1" w:history="1">
        <w:r w:rsidRPr="00047DA9">
          <w:rPr>
            <w:rStyle w:val="Hyperlink"/>
            <w:szCs w:val="24"/>
          </w:rPr>
          <w:t>section 3.1.1</w:t>
        </w:r>
      </w:hyperlink>
      <w:r w:rsidRPr="00047DA9">
        <w:rPr>
          <w:szCs w:val="24"/>
        </w:rPr>
        <w:t>). The maps can either be real landscapes or artificial landscapes that have been previously generated with any landscape generator (including the one available in RangeShifter).</w:t>
      </w:r>
    </w:p>
    <w:p w14:paraId="6171D837" w14:textId="77777777" w:rsidR="0067520E" w:rsidRPr="00047DA9" w:rsidRDefault="0067520E" w:rsidP="00C57BF9">
      <w:pPr>
        <w:rPr>
          <w:szCs w:val="24"/>
        </w:rPr>
      </w:pPr>
      <w:r w:rsidRPr="00047DA9">
        <w:rPr>
          <w:szCs w:val="24"/>
        </w:rPr>
        <w:t xml:space="preserve">By clicking on </w:t>
      </w:r>
      <w:r w:rsidRPr="00047DA9">
        <w:rPr>
          <w:i/>
          <w:szCs w:val="24"/>
        </w:rPr>
        <w:t>Landscape</w:t>
      </w:r>
      <w:r w:rsidRPr="00047DA9">
        <w:rPr>
          <w:szCs w:val="24"/>
        </w:rPr>
        <w:t xml:space="preserve"> </w:t>
      </w:r>
      <w:r w:rsidRPr="00047DA9">
        <w:rPr>
          <w:i/>
          <w:szCs w:val="24"/>
        </w:rPr>
        <w:t>→ Import Raster</w:t>
      </w:r>
      <w:r w:rsidRPr="00047DA9">
        <w:rPr>
          <w:szCs w:val="24"/>
        </w:rPr>
        <w:t xml:space="preserve"> the window </w:t>
      </w:r>
      <w:r w:rsidRPr="00047DA9">
        <w:rPr>
          <w:i/>
          <w:szCs w:val="24"/>
        </w:rPr>
        <w:t>Landscape</w:t>
      </w:r>
      <w:r w:rsidRPr="00047DA9">
        <w:rPr>
          <w:szCs w:val="24"/>
        </w:rPr>
        <w:t xml:space="preserve"> will open (Figure 3.5).</w:t>
      </w:r>
    </w:p>
    <w:p w14:paraId="6780B37C" w14:textId="77777777" w:rsidR="0067520E" w:rsidRPr="00047DA9" w:rsidRDefault="009E2399" w:rsidP="00C57BF9">
      <w:pPr>
        <w:pStyle w:val="Figure"/>
        <w:rPr>
          <w:szCs w:val="24"/>
        </w:rPr>
      </w:pPr>
      <w:r w:rsidRPr="00047DA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047DA9" w:rsidRDefault="0067520E" w:rsidP="00C57BF9">
      <w:pPr>
        <w:pStyle w:val="Figheading"/>
      </w:pPr>
      <w:r w:rsidRPr="00047DA9">
        <w:rPr>
          <w:b/>
        </w:rPr>
        <w:t>Figure 3.5.</w:t>
      </w:r>
      <w:r w:rsidRPr="00047DA9">
        <w:t xml:space="preserve"> The </w:t>
      </w:r>
      <w:r w:rsidRPr="00047DA9">
        <w:rPr>
          <w:i/>
        </w:rPr>
        <w:t>Landscape</w:t>
      </w:r>
      <w:r w:rsidRPr="00047DA9">
        <w:t xml:space="preserve"> window.</w:t>
      </w:r>
    </w:p>
    <w:p w14:paraId="768E66B6" w14:textId="77777777" w:rsidR="0067520E" w:rsidRPr="00047DA9" w:rsidRDefault="0067520E" w:rsidP="00B35389">
      <w:pPr>
        <w:pStyle w:val="Keepnext"/>
      </w:pPr>
      <w:r w:rsidRPr="00047DA9">
        <w:t xml:space="preserve">The model can up-load three types of raster maps, differing according to the type of data they contain (see </w:t>
      </w:r>
      <w:hyperlink w:anchor="_Landscape_1" w:history="1">
        <w:r w:rsidRPr="00047DA9">
          <w:rPr>
            <w:rStyle w:val="Hyperlink"/>
            <w:szCs w:val="24"/>
          </w:rPr>
          <w:t>section 3.1.1</w:t>
        </w:r>
      </w:hyperlink>
      <w:r w:rsidRPr="00047DA9">
        <w:t xml:space="preserve">): </w:t>
      </w:r>
      <w:r w:rsidRPr="00047DA9">
        <w:rPr>
          <w:i/>
        </w:rPr>
        <w:t>habitat codes</w:t>
      </w:r>
      <w:r w:rsidRPr="00047DA9">
        <w:t xml:space="preserve">, </w:t>
      </w:r>
      <w:r w:rsidRPr="00047DA9">
        <w:rPr>
          <w:i/>
        </w:rPr>
        <w:t>percentage cover</w:t>
      </w:r>
      <w:r w:rsidRPr="00047DA9">
        <w:t xml:space="preserve"> and </w:t>
      </w:r>
      <w:r w:rsidRPr="00047DA9">
        <w:rPr>
          <w:i/>
        </w:rPr>
        <w:t>habitat quality</w:t>
      </w:r>
      <w:r w:rsidRPr="00047DA9">
        <w:t xml:space="preserve">. Choose the option corresponding to the landscape to be loaded. </w:t>
      </w:r>
    </w:p>
    <w:p w14:paraId="50073B38" w14:textId="77777777" w:rsidR="0067520E" w:rsidRPr="00047DA9" w:rsidRDefault="0067520E" w:rsidP="009E434A">
      <w:pPr>
        <w:pStyle w:val="Numbered"/>
        <w:numPr>
          <w:ilvl w:val="0"/>
          <w:numId w:val="26"/>
        </w:numPr>
      </w:pPr>
      <w:r w:rsidRPr="00047DA9">
        <w:rPr>
          <w:b/>
        </w:rPr>
        <w:t>Raster with habitat codes</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click on the button </w:t>
      </w:r>
      <w:r w:rsidRPr="00047DA9">
        <w:rPr>
          <w:i/>
        </w:rPr>
        <w:t>Import Landscape</w:t>
      </w:r>
      <w:r w:rsidRPr="00047DA9">
        <w:t xml:space="preserve"> and from the dialog </w:t>
      </w:r>
      <w:r w:rsidRPr="00047DA9">
        <w:rPr>
          <w:i/>
        </w:rPr>
        <w:t>Select raster map</w:t>
      </w:r>
      <w:r w:rsidRPr="00047DA9">
        <w:t xml:space="preserve"> select the desired map file. The </w:t>
      </w:r>
      <w:r w:rsidRPr="00047DA9">
        <w:rPr>
          <w:i/>
        </w:rPr>
        <w:t xml:space="preserve">number of habitat types </w:t>
      </w:r>
      <w:r w:rsidRPr="00047DA9">
        <w:t>and the habitat codes themselves will be determined from the file as it is read into the program.</w:t>
      </w:r>
    </w:p>
    <w:p w14:paraId="4077AAC9" w14:textId="77777777" w:rsidR="00AC4209" w:rsidRPr="00047DA9" w:rsidRDefault="00AC4209" w:rsidP="00AC4209">
      <w:pPr>
        <w:pStyle w:val="Numbered"/>
      </w:pPr>
      <w:r w:rsidRPr="00047DA9">
        <w:rPr>
          <w:b/>
        </w:rPr>
        <w:t>Raster with habitat percentage cover</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and the </w:t>
      </w:r>
      <w:r w:rsidRPr="00047DA9">
        <w:rPr>
          <w:i/>
        </w:rPr>
        <w:t>number of habitat types</w:t>
      </w:r>
      <w:r w:rsidRPr="00047DA9">
        <w:t xml:space="preserve">. By clicking on the button </w:t>
      </w:r>
      <w:r w:rsidRPr="00047DA9">
        <w:rPr>
          <w:i/>
        </w:rPr>
        <w:t>Import Landscape</w:t>
      </w:r>
      <w:r w:rsidRPr="00047DA9">
        <w:t xml:space="preserve"> the dialog </w:t>
      </w:r>
      <w:r w:rsidRPr="00047DA9">
        <w:rPr>
          <w:i/>
        </w:rPr>
        <w:t>Select raster map for habitat nr. 1</w:t>
      </w:r>
      <w:r w:rsidRPr="00047DA9">
        <w:t xml:space="preserve"> will appear. Select the habitat for the first habitat type (Figure 3.6). If the set number of habitats is greater </w:t>
      </w:r>
      <w:r w:rsidRPr="00047DA9">
        <w:lastRenderedPageBreak/>
        <w:t>than one, a corresponding number of dialogs will open sequentially allowing importing a map for each habitat type.</w:t>
      </w:r>
    </w:p>
    <w:p w14:paraId="49DFB9E2" w14:textId="77777777" w:rsidR="00AC4209" w:rsidRPr="00047DA9" w:rsidRDefault="00AC4209" w:rsidP="00AC4209">
      <w:pPr>
        <w:pStyle w:val="Numbered"/>
        <w:rPr>
          <w:b/>
          <w:szCs w:val="24"/>
        </w:rPr>
      </w:pPr>
      <w:r w:rsidRPr="00047DA9">
        <w:rPr>
          <w:b/>
        </w:rPr>
        <w:t>Raster with habitat quality</w:t>
      </w:r>
      <w:r w:rsidRPr="00047DA9">
        <w:t>. In this case there are no habitat types as such, but only a quality value from 0.0 to 100.0, which will be linked linearly to the carrying capacity of the cell (</w:t>
      </w:r>
      <w:hyperlink w:anchor="_Landscape_1" w:history="1">
        <w:r w:rsidRPr="00047DA9">
          <w:rPr>
            <w:rStyle w:val="Hyperlink"/>
            <w:szCs w:val="24"/>
          </w:rPr>
          <w:t>see 3.1.1</w:t>
        </w:r>
      </w:hyperlink>
      <w:r w:rsidRPr="00047DA9">
        <w:t xml:space="preserve">). As in the other cases, set the landscape </w:t>
      </w:r>
      <w:r w:rsidRPr="00047DA9">
        <w:rPr>
          <w:i/>
        </w:rPr>
        <w:t>resolution</w:t>
      </w:r>
      <w:r w:rsidRPr="00047DA9">
        <w:t xml:space="preserve"> (meters) and then click on the button </w:t>
      </w:r>
      <w:r w:rsidRPr="00047DA9">
        <w:rPr>
          <w:i/>
        </w:rPr>
        <w:t>Import Landscape</w:t>
      </w:r>
      <w:r w:rsidRPr="00047DA9">
        <w:t xml:space="preserve"> to load the landscape map. The map will be visualised with a grey scale, where black corresponds to quality = 0 and white to quality = 100 (Figure 3.7).</w:t>
      </w:r>
    </w:p>
    <w:p w14:paraId="26EAFD47" w14:textId="77777777" w:rsidR="0067520E" w:rsidRPr="00047DA9" w:rsidRDefault="0067520E" w:rsidP="00C57BF9">
      <w:pPr>
        <w:pStyle w:val="Figure"/>
      </w:pPr>
      <w:r w:rsidRPr="00047DA9">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047DA9" w:rsidRDefault="0067520E" w:rsidP="00C57BF9">
      <w:pPr>
        <w:pStyle w:val="Figheading"/>
      </w:pPr>
      <w:r w:rsidRPr="00047DA9">
        <w:rPr>
          <w:b/>
        </w:rPr>
        <w:t>Figure 3.6.</w:t>
      </w:r>
      <w:r w:rsidRPr="00047DA9">
        <w:t xml:space="preserve"> Importing a landscape given by the percentage cover of multiple habitats.</w:t>
      </w:r>
      <w:r w:rsidRPr="00047DA9">
        <w:br/>
        <w:t xml:space="preserve">A dialog for selecting a raster map for each habitat type will appear sequentially. </w:t>
      </w:r>
    </w:p>
    <w:p w14:paraId="39FBAF43" w14:textId="77777777" w:rsidR="0067520E" w:rsidRPr="00047DA9" w:rsidRDefault="0067520E" w:rsidP="00C57BF9">
      <w:pPr>
        <w:pStyle w:val="Figure"/>
      </w:pPr>
      <w:r w:rsidRPr="00047DA9">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047DA9" w:rsidRDefault="0067520E" w:rsidP="00C57BF9">
      <w:pPr>
        <w:pStyle w:val="Figheading"/>
      </w:pPr>
      <w:r w:rsidRPr="00047DA9">
        <w:rPr>
          <w:b/>
        </w:rPr>
        <w:t xml:space="preserve">Figure 3.7. </w:t>
      </w:r>
      <w:r w:rsidRPr="00047DA9">
        <w:t>Habitat quality map for mink (</w:t>
      </w:r>
      <w:proofErr w:type="spellStart"/>
      <w:r w:rsidRPr="00047DA9">
        <w:rPr>
          <w:i/>
        </w:rPr>
        <w:t>Neovison</w:t>
      </w:r>
      <w:proofErr w:type="spellEnd"/>
      <w:r w:rsidRPr="00047DA9">
        <w:rPr>
          <w:i/>
        </w:rPr>
        <w:t xml:space="preserve"> vison</w:t>
      </w:r>
      <w:r w:rsidRPr="00047DA9">
        <w:t>) in Scotland. Habitat quality was derived from a model of the probability of occurrence of mink in Scotland, which in turn was predicted from presence-only data using a logistic regression model (</w:t>
      </w:r>
      <w:r w:rsidR="00B50A96" w:rsidRPr="00047DA9">
        <w:t>Fraser et al.</w:t>
      </w:r>
      <w:r w:rsidR="00F21E9B" w:rsidRPr="00047DA9">
        <w:t xml:space="preserve"> 2015</w:t>
      </w:r>
      <w:r w:rsidRPr="00047DA9">
        <w:t>).</w:t>
      </w:r>
    </w:p>
    <w:p w14:paraId="3F0C1CE5" w14:textId="77777777" w:rsidR="0067520E" w:rsidRPr="00047DA9" w:rsidRDefault="0067520E" w:rsidP="00C57BF9">
      <w:pPr>
        <w:pStyle w:val="Heading4"/>
      </w:pPr>
      <w:bookmarkStart w:id="298" w:name="_Import_raster:_Landscape"/>
      <w:bookmarkStart w:id="299" w:name="_Import_raster:_Model"/>
      <w:bookmarkEnd w:id="298"/>
      <w:bookmarkEnd w:id="299"/>
      <w:r w:rsidRPr="00047DA9">
        <w:t>Import raster: model type</w:t>
      </w:r>
    </w:p>
    <w:p w14:paraId="4EBD45B9" w14:textId="77777777" w:rsidR="0067520E" w:rsidRPr="00047DA9" w:rsidRDefault="0067520E" w:rsidP="00C57BF9">
      <w:pPr>
        <w:rPr>
          <w:szCs w:val="24"/>
        </w:rPr>
      </w:pPr>
      <w:r w:rsidRPr="00047DA9">
        <w:rPr>
          <w:szCs w:val="24"/>
        </w:rPr>
        <w:t xml:space="preserve">RangeShifter can be run either as cell-based or as patch-based model (see </w:t>
      </w:r>
      <w:hyperlink w:anchor="_Cell-based_vs._patch-based" w:history="1">
        <w:r w:rsidRPr="00047DA9">
          <w:rPr>
            <w:rStyle w:val="Hyperlink"/>
            <w:szCs w:val="24"/>
          </w:rPr>
          <w:t>section 2.4.1</w:t>
        </w:r>
      </w:hyperlink>
      <w:r w:rsidRPr="00047DA9">
        <w:rPr>
          <w:szCs w:val="24"/>
        </w:rPr>
        <w:t xml:space="preserve">). The default mode is cell-based, but this can be changed by selecting </w:t>
      </w:r>
      <w:r w:rsidRPr="00047DA9">
        <w:rPr>
          <w:i/>
          <w:szCs w:val="24"/>
        </w:rPr>
        <w:t xml:space="preserve">Patch-based </w:t>
      </w:r>
      <w:r w:rsidRPr="00047DA9">
        <w:rPr>
          <w:szCs w:val="24"/>
        </w:rPr>
        <w:t xml:space="preserve">in the box </w:t>
      </w:r>
      <w:r w:rsidRPr="00047DA9">
        <w:rPr>
          <w:i/>
          <w:szCs w:val="24"/>
        </w:rPr>
        <w:t>Model Type</w:t>
      </w:r>
      <w:r w:rsidRPr="00047DA9">
        <w:rPr>
          <w:szCs w:val="24"/>
        </w:rPr>
        <w:t xml:space="preserve">. Select this option </w:t>
      </w:r>
      <w:r w:rsidRPr="00047DA9">
        <w:rPr>
          <w:b/>
          <w:szCs w:val="24"/>
          <w:u w:val="single"/>
        </w:rPr>
        <w:t>before</w:t>
      </w:r>
      <w:r w:rsidRPr="00047DA9">
        <w:rPr>
          <w:szCs w:val="24"/>
        </w:rPr>
        <w:t xml:space="preserve"> importing the landscape. When this option is selected, the box </w:t>
      </w:r>
      <w:r w:rsidRPr="00047DA9">
        <w:rPr>
          <w:i/>
          <w:szCs w:val="24"/>
        </w:rPr>
        <w:t>Visualise</w:t>
      </w:r>
      <w:r w:rsidRPr="00047DA9">
        <w:t> </w:t>
      </w:r>
      <w:r w:rsidRPr="00047DA9">
        <w:rPr>
          <w:i/>
          <w:szCs w:val="24"/>
        </w:rPr>
        <w:t>patch landscape</w:t>
      </w:r>
      <w:r w:rsidRPr="00047DA9">
        <w:rPr>
          <w:szCs w:val="24"/>
        </w:rPr>
        <w:t xml:space="preserve"> appears. Ticking this will present an image of the landscape (in an additional window once the patches are loaded), in which each patch is identified by a unique colour.</w:t>
      </w:r>
    </w:p>
    <w:p w14:paraId="4E289D74" w14:textId="77777777" w:rsidR="0067520E" w:rsidRPr="00047DA9" w:rsidRDefault="0067520E" w:rsidP="00C57BF9">
      <w:pPr>
        <w:rPr>
          <w:szCs w:val="24"/>
        </w:rPr>
      </w:pPr>
      <w:r w:rsidRPr="00047DA9">
        <w:rPr>
          <w:szCs w:val="24"/>
        </w:rPr>
        <w:t xml:space="preserve">For running in </w:t>
      </w:r>
      <w:r w:rsidRPr="00047DA9">
        <w:rPr>
          <w:b/>
          <w:szCs w:val="24"/>
        </w:rPr>
        <w:t>patch-mode</w:t>
      </w:r>
      <w:r w:rsidRPr="00047DA9">
        <w:rPr>
          <w:szCs w:val="24"/>
        </w:rPr>
        <w:t>, RangeShifter needs an additional file to the habitat map (</w:t>
      </w:r>
      <w:hyperlink w:anchor="_Landscape_1" w:history="1">
        <w:r w:rsidRPr="00047DA9">
          <w:rPr>
            <w:rStyle w:val="Hyperlink"/>
            <w:szCs w:val="24"/>
          </w:rPr>
          <w:t>see 3.1.1</w:t>
        </w:r>
      </w:hyperlink>
      <w:r w:rsidRPr="00047DA9">
        <w:rPr>
          <w:szCs w:val="24"/>
        </w:rPr>
        <w:t xml:space="preserve">). This is a raster map having the same cell size and the same dimensions as the habitat map and containing the patch ID of each cell. After the habitat map has been imported, a confirmation message will appear, followed immediately by the dialog </w:t>
      </w:r>
      <w:r w:rsidRPr="00047DA9">
        <w:rPr>
          <w:i/>
          <w:szCs w:val="24"/>
        </w:rPr>
        <w:t>Select patch raster map</w:t>
      </w:r>
      <w:r w:rsidRPr="00047DA9">
        <w:rPr>
          <w:szCs w:val="24"/>
        </w:rPr>
        <w:t>, enabling loading of the patch IDs file, which may take some time, because patches’ spatial characteristics are comp</w:t>
      </w:r>
      <w:r w:rsidR="00BA4B4D" w:rsidRPr="00047DA9">
        <w:rPr>
          <w:szCs w:val="24"/>
        </w:rPr>
        <w:t>uted and stored during loading.</w:t>
      </w:r>
    </w:p>
    <w:p w14:paraId="072D3D6A" w14:textId="77777777" w:rsidR="00BA4B4D" w:rsidRPr="00047DA9" w:rsidRDefault="00BA4B4D" w:rsidP="00BA4B4D">
      <w:pPr>
        <w:pStyle w:val="Heading4"/>
      </w:pPr>
      <w:bookmarkStart w:id="300" w:name="_Dynamic_landscapes"/>
      <w:bookmarkEnd w:id="300"/>
      <w:r w:rsidRPr="00047DA9">
        <w:t>Dynamic landscapes</w:t>
      </w:r>
    </w:p>
    <w:p w14:paraId="6D99CFEA" w14:textId="77777777" w:rsidR="00BA4B4D" w:rsidRPr="00047DA9" w:rsidRDefault="009E2399" w:rsidP="00BA4B4D">
      <w:pPr>
        <w:rPr>
          <w:szCs w:val="24"/>
        </w:rPr>
      </w:pPr>
      <w:r w:rsidRPr="00047DA9">
        <w:rPr>
          <w:szCs w:val="24"/>
        </w:rPr>
        <w:t xml:space="preserve">Once a habitat codes or habitat quality landscape has been loaded, an option is provided to specify a dynamic landscape, i.e. one that changes </w:t>
      </w:r>
      <w:proofErr w:type="gramStart"/>
      <w:r w:rsidRPr="00047DA9">
        <w:rPr>
          <w:szCs w:val="24"/>
        </w:rPr>
        <w:t>during the course of</w:t>
      </w:r>
      <w:proofErr w:type="gramEnd"/>
      <w:r w:rsidRPr="00047DA9">
        <w:rPr>
          <w:szCs w:val="24"/>
        </w:rPr>
        <w:t xml:space="preserve"> a simulation.</w:t>
      </w:r>
      <w:r w:rsidR="00B71120" w:rsidRPr="00047DA9">
        <w:rPr>
          <w:szCs w:val="24"/>
        </w:rPr>
        <w:t xml:space="preserve"> Clicking on the </w:t>
      </w:r>
      <w:r w:rsidR="00B71120" w:rsidRPr="00047DA9">
        <w:rPr>
          <w:i/>
          <w:szCs w:val="24"/>
        </w:rPr>
        <w:t>Dynamic Landscape</w:t>
      </w:r>
      <w:r w:rsidR="00B71120" w:rsidRPr="00047DA9">
        <w:rPr>
          <w:szCs w:val="24"/>
        </w:rPr>
        <w:t xml:space="preserve"> button opens the </w:t>
      </w:r>
      <w:r w:rsidR="00B71120" w:rsidRPr="00047DA9">
        <w:rPr>
          <w:i/>
          <w:szCs w:val="24"/>
        </w:rPr>
        <w:t>Dynamic Landscape</w:t>
      </w:r>
      <w:r w:rsidR="00B71120" w:rsidRPr="00047DA9">
        <w:rPr>
          <w:szCs w:val="24"/>
        </w:rPr>
        <w:t xml:space="preserve"> window</w:t>
      </w:r>
      <w:r w:rsidR="00D4658D" w:rsidRPr="00047DA9">
        <w:rPr>
          <w:szCs w:val="24"/>
        </w:rPr>
        <w:t xml:space="preserve"> (</w:t>
      </w:r>
      <w:r w:rsidR="00D4658D" w:rsidRPr="00047DA9">
        <w:t>Figure 3.7.1</w:t>
      </w:r>
      <w:r w:rsidR="00D4658D" w:rsidRPr="00047DA9">
        <w:rPr>
          <w:szCs w:val="24"/>
        </w:rPr>
        <w:t>)</w:t>
      </w:r>
      <w:r w:rsidR="00B71120" w:rsidRPr="00047DA9">
        <w:rPr>
          <w:szCs w:val="24"/>
        </w:rPr>
        <w:t xml:space="preserve">, from which one or more changes to the landscape may be specified. Set the year in which the change is to be applied (which must be </w:t>
      </w:r>
      <w:r w:rsidR="00D71131" w:rsidRPr="00047DA9">
        <w:rPr>
          <w:szCs w:val="24"/>
        </w:rPr>
        <w:t>after</w:t>
      </w:r>
      <w:r w:rsidR="00B71120" w:rsidRPr="00047DA9">
        <w:rPr>
          <w:szCs w:val="24"/>
        </w:rPr>
        <w:t xml:space="preserve"> any previous change) and click on </w:t>
      </w:r>
      <w:r w:rsidR="00B71120" w:rsidRPr="00047DA9">
        <w:rPr>
          <w:i/>
          <w:szCs w:val="24"/>
        </w:rPr>
        <w:t>Add</w:t>
      </w:r>
      <w:r w:rsidR="00B71120" w:rsidRPr="00047DA9">
        <w:rPr>
          <w:szCs w:val="24"/>
        </w:rPr>
        <w:t>. From the resulting dialog, select the habitat raster which holds the changed landscape; its dimensions and cell size mu</w:t>
      </w:r>
      <w:r w:rsidR="00D4658D" w:rsidRPr="00047DA9">
        <w:rPr>
          <w:szCs w:val="24"/>
        </w:rPr>
        <w:t>st</w:t>
      </w:r>
      <w:r w:rsidR="00B71120" w:rsidRPr="00047DA9">
        <w:rPr>
          <w:szCs w:val="24"/>
        </w:rPr>
        <w:t xml:space="preserve"> match the initial raster. If </w:t>
      </w:r>
      <w:r w:rsidR="00D71131" w:rsidRPr="00047DA9">
        <w:rPr>
          <w:szCs w:val="24"/>
        </w:rPr>
        <w:t xml:space="preserve">the landscape </w:t>
      </w:r>
      <w:r w:rsidR="00B71120" w:rsidRPr="00047DA9">
        <w:rPr>
          <w:szCs w:val="24"/>
        </w:rPr>
        <w:t>is patch-based, also select</w:t>
      </w:r>
      <w:r w:rsidR="00D4658D" w:rsidRPr="00047DA9">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sidRPr="00047DA9">
        <w:rPr>
          <w:szCs w:val="24"/>
        </w:rPr>
        <w:t xml:space="preserve">If you make a mistake, click on the </w:t>
      </w:r>
      <w:r w:rsidR="00D71131" w:rsidRPr="00047DA9">
        <w:rPr>
          <w:i/>
          <w:szCs w:val="24"/>
        </w:rPr>
        <w:t>Reset</w:t>
      </w:r>
      <w:r w:rsidR="00D71131" w:rsidRPr="00047DA9">
        <w:rPr>
          <w:szCs w:val="24"/>
        </w:rPr>
        <w:t xml:space="preserve"> button, which removes all changes. </w:t>
      </w:r>
      <w:r w:rsidR="00D4658D" w:rsidRPr="00047DA9">
        <w:rPr>
          <w:szCs w:val="24"/>
        </w:rPr>
        <w:t xml:space="preserve">Once all changes have been specified, click on the </w:t>
      </w:r>
      <w:r w:rsidR="00D4658D" w:rsidRPr="00047DA9">
        <w:rPr>
          <w:i/>
          <w:szCs w:val="24"/>
        </w:rPr>
        <w:lastRenderedPageBreak/>
        <w:t>Finished</w:t>
      </w:r>
      <w:r w:rsidR="00D4658D" w:rsidRPr="00047DA9">
        <w:rPr>
          <w:szCs w:val="24"/>
        </w:rPr>
        <w:t xml:space="preserve"> button to close the window. </w:t>
      </w:r>
      <w:r w:rsidR="00D71131" w:rsidRPr="00047DA9">
        <w:rPr>
          <w:szCs w:val="24"/>
        </w:rPr>
        <w:t xml:space="preserve">The </w:t>
      </w:r>
      <w:r w:rsidR="00D71131" w:rsidRPr="00047DA9">
        <w:rPr>
          <w:i/>
          <w:szCs w:val="24"/>
        </w:rPr>
        <w:t>Dynamic Landscape</w:t>
      </w:r>
      <w:r w:rsidR="00D71131" w:rsidRPr="00047DA9">
        <w:rPr>
          <w:szCs w:val="24"/>
        </w:rPr>
        <w:t xml:space="preserve"> button remains </w:t>
      </w:r>
      <w:proofErr w:type="gramStart"/>
      <w:r w:rsidR="00D71131" w:rsidRPr="00047DA9">
        <w:rPr>
          <w:szCs w:val="24"/>
        </w:rPr>
        <w:t>active, and</w:t>
      </w:r>
      <w:proofErr w:type="gramEnd"/>
      <w:r w:rsidR="00D71131" w:rsidRPr="00047DA9">
        <w:rPr>
          <w:szCs w:val="24"/>
        </w:rPr>
        <w:t xml:space="preserve"> may be selected again to add further changes. If you are certain that no more alterations are required, click on the </w:t>
      </w:r>
      <w:r w:rsidR="00D71131" w:rsidRPr="00047DA9">
        <w:rPr>
          <w:i/>
          <w:szCs w:val="24"/>
        </w:rPr>
        <w:t>OK</w:t>
      </w:r>
      <w:r w:rsidR="00D71131" w:rsidRPr="00047DA9">
        <w:rPr>
          <w:szCs w:val="24"/>
        </w:rPr>
        <w:t xml:space="preserve"> button, which disables the </w:t>
      </w:r>
      <w:r w:rsidR="00D71131" w:rsidRPr="00047DA9">
        <w:rPr>
          <w:i/>
          <w:szCs w:val="24"/>
        </w:rPr>
        <w:t>Dynamic Landscape</w:t>
      </w:r>
      <w:r w:rsidR="00D71131" w:rsidRPr="00047DA9">
        <w:rPr>
          <w:szCs w:val="24"/>
        </w:rPr>
        <w:t xml:space="preserve"> button. This is because, for habitat codes landscapes, RangeShifter now searches through all the selected habitat </w:t>
      </w:r>
      <w:proofErr w:type="spellStart"/>
      <w:r w:rsidR="00D71131" w:rsidRPr="00047DA9">
        <w:rPr>
          <w:szCs w:val="24"/>
        </w:rPr>
        <w:t>rasters</w:t>
      </w:r>
      <w:proofErr w:type="spellEnd"/>
      <w:r w:rsidR="00D71131" w:rsidRPr="00047DA9">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Pr="00047DA9" w:rsidRDefault="00D71131" w:rsidP="00D71131">
      <w:pPr>
        <w:rPr>
          <w:szCs w:val="24"/>
        </w:rPr>
      </w:pPr>
      <w:r w:rsidRPr="00047DA9">
        <w:rPr>
          <w:szCs w:val="24"/>
        </w:rPr>
        <w:t xml:space="preserve">If a dynamic landscape is not required for the model, simply click on the </w:t>
      </w:r>
      <w:r w:rsidRPr="00047DA9">
        <w:rPr>
          <w:i/>
          <w:szCs w:val="24"/>
        </w:rPr>
        <w:t>OK</w:t>
      </w:r>
      <w:r w:rsidRPr="00047DA9">
        <w:rPr>
          <w:szCs w:val="24"/>
        </w:rPr>
        <w:t xml:space="preserve"> button.</w:t>
      </w:r>
    </w:p>
    <w:p w14:paraId="29B90806" w14:textId="77777777" w:rsidR="00D71131" w:rsidRPr="00047DA9" w:rsidRDefault="00D71131" w:rsidP="00D71131">
      <w:pPr>
        <w:pStyle w:val="Heading4"/>
      </w:pPr>
      <w:r w:rsidRPr="00047DA9">
        <w:t>Changing the default colours</w:t>
      </w:r>
    </w:p>
    <w:p w14:paraId="3A75A459" w14:textId="77777777" w:rsidR="00D71131" w:rsidRPr="00047DA9" w:rsidRDefault="00D71131" w:rsidP="00D71131">
      <w:pPr>
        <w:rPr>
          <w:szCs w:val="24"/>
        </w:rPr>
      </w:pPr>
      <w:r w:rsidRPr="00047DA9">
        <w:rPr>
          <w:szCs w:val="24"/>
        </w:rPr>
        <w:t xml:space="preserve">In the case of habitat codes and habitat percentage cover landscapes, once all the files (including, if required, the patch file and dynamic landscape files) have been read successfully, a table listing the habitat codes (numbered </w:t>
      </w:r>
      <w:r w:rsidRPr="00047DA9">
        <w:rPr>
          <w:i/>
          <w:szCs w:val="24"/>
        </w:rPr>
        <w:t>1…N</w:t>
      </w:r>
      <w:r w:rsidRPr="00047DA9">
        <w:rPr>
          <w:szCs w:val="24"/>
        </w:rPr>
        <w:t xml:space="preserve"> for percentage cover) is displayed. There are three additional columns for each habitat, named R, G and B. These refer to the standard RGB colour system where the colour of a screen pixel is defined by the combination of red, green and blue, each of which is an integer that can vary between 0 and 255. The RGB columns set a specific colour for each habitat type. There are 21 colours given by default (Table 1). These colours can be left as they are or changed at the user’s discretion by editing them and clicking on the </w:t>
      </w:r>
      <w:r w:rsidRPr="00047DA9">
        <w:rPr>
          <w:i/>
          <w:szCs w:val="24"/>
        </w:rPr>
        <w:t>Change Habitat Colours</w:t>
      </w:r>
      <w:r w:rsidRPr="00047DA9">
        <w:rPr>
          <w:szCs w:val="24"/>
        </w:rPr>
        <w:t xml:space="preserve"> button. After the 21</w:t>
      </w:r>
      <w:r w:rsidRPr="00047DA9">
        <w:rPr>
          <w:szCs w:val="24"/>
          <w:vertAlign w:val="superscript"/>
        </w:rPr>
        <w:t>st</w:t>
      </w:r>
      <w:r w:rsidRPr="00047DA9">
        <w:rPr>
          <w:szCs w:val="24"/>
        </w:rPr>
        <w:t xml:space="preserve"> habitat, all colours are set to black (RGB = (0,0,0)) and therefore need to be set manually.</w:t>
      </w:r>
    </w:p>
    <w:p w14:paraId="4E2EBFD3" w14:textId="77777777" w:rsidR="00B71120" w:rsidRPr="00047DA9" w:rsidRDefault="00B71120" w:rsidP="00B71120">
      <w:pPr>
        <w:pStyle w:val="Figure"/>
        <w:rPr>
          <w:szCs w:val="24"/>
        </w:rPr>
      </w:pPr>
      <w:r w:rsidRPr="00047DA9">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047DA9" w:rsidRDefault="00B71120" w:rsidP="00B71120">
      <w:pPr>
        <w:pStyle w:val="Figheading"/>
      </w:pPr>
      <w:r w:rsidRPr="00047DA9">
        <w:rPr>
          <w:b/>
        </w:rPr>
        <w:t>Figure 3.7.1.</w:t>
      </w:r>
      <w:r w:rsidRPr="00047DA9">
        <w:t xml:space="preserve"> The </w:t>
      </w:r>
      <w:r w:rsidRPr="00047DA9">
        <w:rPr>
          <w:i/>
        </w:rPr>
        <w:t>Dynamic Landscape</w:t>
      </w:r>
      <w:r w:rsidRPr="00047DA9">
        <w:t xml:space="preserve"> window.</w:t>
      </w:r>
    </w:p>
    <w:p w14:paraId="7C4111C2" w14:textId="77777777" w:rsidR="0067520E" w:rsidRPr="00047DA9" w:rsidRDefault="0067520E" w:rsidP="00D20542">
      <w:pPr>
        <w:keepNext/>
        <w:keepLines/>
        <w:spacing w:before="120" w:after="120"/>
        <w:ind w:left="360"/>
        <w:jc w:val="center"/>
        <w:rPr>
          <w:sz w:val="22"/>
        </w:rPr>
      </w:pPr>
      <w:r w:rsidRPr="00047DA9">
        <w:rPr>
          <w:b/>
          <w:sz w:val="22"/>
        </w:rPr>
        <w:lastRenderedPageBreak/>
        <w:t xml:space="preserve">Table 1. </w:t>
      </w:r>
      <w:r w:rsidRPr="00047DA9">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047DA9" w14:paraId="5CAFDE8C" w14:textId="77777777" w:rsidTr="005A1B49">
        <w:trPr>
          <w:cantSplit/>
          <w:trHeight w:hRule="exact" w:val="245"/>
          <w:jc w:val="center"/>
        </w:trPr>
        <w:tc>
          <w:tcPr>
            <w:tcW w:w="864" w:type="dxa"/>
            <w:vAlign w:val="center"/>
          </w:tcPr>
          <w:p w14:paraId="675344C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Habitat</w:t>
            </w:r>
          </w:p>
        </w:tc>
        <w:tc>
          <w:tcPr>
            <w:tcW w:w="864" w:type="dxa"/>
            <w:vAlign w:val="center"/>
          </w:tcPr>
          <w:p w14:paraId="00823F2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R</w:t>
            </w:r>
          </w:p>
        </w:tc>
        <w:tc>
          <w:tcPr>
            <w:tcW w:w="864" w:type="dxa"/>
            <w:vAlign w:val="center"/>
          </w:tcPr>
          <w:p w14:paraId="1FBE02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G</w:t>
            </w:r>
          </w:p>
        </w:tc>
        <w:tc>
          <w:tcPr>
            <w:tcW w:w="864" w:type="dxa"/>
            <w:vAlign w:val="center"/>
          </w:tcPr>
          <w:p w14:paraId="578321A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B</w:t>
            </w:r>
          </w:p>
        </w:tc>
      </w:tr>
      <w:tr w:rsidR="0067520E" w:rsidRPr="00047DA9" w14:paraId="514DA537" w14:textId="77777777" w:rsidTr="005A1B49">
        <w:trPr>
          <w:cantSplit/>
          <w:trHeight w:hRule="exact" w:val="245"/>
          <w:jc w:val="center"/>
        </w:trPr>
        <w:tc>
          <w:tcPr>
            <w:tcW w:w="864" w:type="dxa"/>
            <w:shd w:val="clear" w:color="auto" w:fill="00C832"/>
            <w:vAlign w:val="center"/>
          </w:tcPr>
          <w:p w14:paraId="61F98A3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w:t>
            </w:r>
          </w:p>
        </w:tc>
        <w:tc>
          <w:tcPr>
            <w:tcW w:w="864" w:type="dxa"/>
            <w:shd w:val="clear" w:color="auto" w:fill="00C832"/>
            <w:vAlign w:val="center"/>
          </w:tcPr>
          <w:p w14:paraId="3D37FB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C832"/>
            <w:vAlign w:val="center"/>
          </w:tcPr>
          <w:p w14:paraId="27C8A9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00C832"/>
            <w:vAlign w:val="center"/>
          </w:tcPr>
          <w:p w14:paraId="582653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50</w:t>
            </w:r>
          </w:p>
        </w:tc>
      </w:tr>
      <w:tr w:rsidR="0067520E" w:rsidRPr="00047DA9" w14:paraId="4B74DC7D" w14:textId="77777777" w:rsidTr="005A1B49">
        <w:trPr>
          <w:cantSplit/>
          <w:trHeight w:hRule="exact" w:val="245"/>
          <w:jc w:val="center"/>
        </w:trPr>
        <w:tc>
          <w:tcPr>
            <w:tcW w:w="864" w:type="dxa"/>
            <w:shd w:val="clear" w:color="auto" w:fill="FAC896"/>
            <w:vAlign w:val="center"/>
          </w:tcPr>
          <w:p w14:paraId="2AC81A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w:t>
            </w:r>
          </w:p>
        </w:tc>
        <w:tc>
          <w:tcPr>
            <w:tcW w:w="864" w:type="dxa"/>
            <w:shd w:val="clear" w:color="auto" w:fill="FAC896"/>
            <w:vAlign w:val="center"/>
          </w:tcPr>
          <w:p w14:paraId="59A7D3B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FAC896"/>
            <w:vAlign w:val="center"/>
          </w:tcPr>
          <w:p w14:paraId="16714E2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FAC896"/>
            <w:vAlign w:val="center"/>
          </w:tcPr>
          <w:p w14:paraId="13D0C72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5E763A76" w14:textId="77777777" w:rsidTr="005A1B49">
        <w:trPr>
          <w:cantSplit/>
          <w:trHeight w:hRule="exact" w:val="245"/>
          <w:jc w:val="center"/>
        </w:trPr>
        <w:tc>
          <w:tcPr>
            <w:tcW w:w="864" w:type="dxa"/>
            <w:shd w:val="clear" w:color="auto" w:fill="C8C864"/>
            <w:vAlign w:val="center"/>
          </w:tcPr>
          <w:p w14:paraId="5D3B7F8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3</w:t>
            </w:r>
          </w:p>
        </w:tc>
        <w:tc>
          <w:tcPr>
            <w:tcW w:w="864" w:type="dxa"/>
            <w:shd w:val="clear" w:color="auto" w:fill="C8C864"/>
            <w:vAlign w:val="center"/>
          </w:tcPr>
          <w:p w14:paraId="4E9828E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3E65C4A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61358D2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6A77E5EC" w14:textId="77777777" w:rsidTr="005A1B49">
        <w:trPr>
          <w:cantSplit/>
          <w:trHeight w:hRule="exact" w:val="245"/>
          <w:jc w:val="center"/>
        </w:trPr>
        <w:tc>
          <w:tcPr>
            <w:tcW w:w="864" w:type="dxa"/>
            <w:shd w:val="clear" w:color="auto" w:fill="64FA64"/>
            <w:vAlign w:val="center"/>
          </w:tcPr>
          <w:p w14:paraId="78AD9A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4</w:t>
            </w:r>
          </w:p>
        </w:tc>
        <w:tc>
          <w:tcPr>
            <w:tcW w:w="864" w:type="dxa"/>
            <w:shd w:val="clear" w:color="auto" w:fill="64FA64"/>
            <w:vAlign w:val="center"/>
          </w:tcPr>
          <w:p w14:paraId="370963F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64FA64"/>
            <w:vAlign w:val="center"/>
          </w:tcPr>
          <w:p w14:paraId="7E4BFE9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64FA64"/>
            <w:vAlign w:val="center"/>
          </w:tcPr>
          <w:p w14:paraId="447228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40C204D0" w14:textId="77777777" w:rsidTr="005A1B49">
        <w:trPr>
          <w:cantSplit/>
          <w:trHeight w:hRule="exact" w:val="245"/>
          <w:jc w:val="center"/>
        </w:trPr>
        <w:tc>
          <w:tcPr>
            <w:tcW w:w="864" w:type="dxa"/>
            <w:shd w:val="clear" w:color="auto" w:fill="C896FA"/>
            <w:vAlign w:val="center"/>
          </w:tcPr>
          <w:p w14:paraId="14BC6F1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w:t>
            </w:r>
          </w:p>
        </w:tc>
        <w:tc>
          <w:tcPr>
            <w:tcW w:w="864" w:type="dxa"/>
            <w:shd w:val="clear" w:color="auto" w:fill="C896FA"/>
            <w:vAlign w:val="center"/>
          </w:tcPr>
          <w:p w14:paraId="1BFEB5D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96FA"/>
            <w:vAlign w:val="center"/>
          </w:tcPr>
          <w:p w14:paraId="15922BC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C896FA"/>
            <w:vAlign w:val="center"/>
          </w:tcPr>
          <w:p w14:paraId="23A6601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r>
      <w:tr w:rsidR="0067520E" w:rsidRPr="00047DA9" w14:paraId="037829D1" w14:textId="77777777" w:rsidTr="005A1B49">
        <w:trPr>
          <w:cantSplit/>
          <w:trHeight w:hRule="exact" w:val="245"/>
          <w:jc w:val="center"/>
        </w:trPr>
        <w:tc>
          <w:tcPr>
            <w:tcW w:w="864" w:type="dxa"/>
            <w:shd w:val="clear" w:color="auto" w:fill="969696"/>
            <w:vAlign w:val="center"/>
          </w:tcPr>
          <w:p w14:paraId="6E3F75F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w:t>
            </w:r>
          </w:p>
        </w:tc>
        <w:tc>
          <w:tcPr>
            <w:tcW w:w="864" w:type="dxa"/>
            <w:shd w:val="clear" w:color="auto" w:fill="969696"/>
            <w:vAlign w:val="center"/>
          </w:tcPr>
          <w:p w14:paraId="139CFC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087DE2C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6071A94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75600619" w14:textId="77777777" w:rsidTr="005A1B49">
        <w:trPr>
          <w:cantSplit/>
          <w:trHeight w:hRule="exact" w:val="245"/>
          <w:jc w:val="center"/>
        </w:trPr>
        <w:tc>
          <w:tcPr>
            <w:tcW w:w="864" w:type="dxa"/>
            <w:shd w:val="clear" w:color="auto" w:fill="998000"/>
            <w:vAlign w:val="center"/>
          </w:tcPr>
          <w:p w14:paraId="33E8F7A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7</w:t>
            </w:r>
          </w:p>
        </w:tc>
        <w:tc>
          <w:tcPr>
            <w:tcW w:w="864" w:type="dxa"/>
            <w:shd w:val="clear" w:color="auto" w:fill="998000"/>
            <w:vAlign w:val="center"/>
          </w:tcPr>
          <w:p w14:paraId="0B720C3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153</w:t>
            </w:r>
          </w:p>
        </w:tc>
        <w:tc>
          <w:tcPr>
            <w:tcW w:w="864" w:type="dxa"/>
            <w:shd w:val="clear" w:color="auto" w:fill="998000"/>
            <w:vAlign w:val="center"/>
          </w:tcPr>
          <w:p w14:paraId="314AD96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998000"/>
            <w:vAlign w:val="center"/>
          </w:tcPr>
          <w:p w14:paraId="1F82BB8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D40EB14" w14:textId="77777777" w:rsidTr="005A1B49">
        <w:trPr>
          <w:cantSplit/>
          <w:trHeight w:hRule="exact" w:val="245"/>
          <w:jc w:val="center"/>
        </w:trPr>
        <w:tc>
          <w:tcPr>
            <w:tcW w:w="864" w:type="dxa"/>
            <w:shd w:val="clear" w:color="auto" w:fill="9B643C"/>
            <w:vAlign w:val="center"/>
          </w:tcPr>
          <w:p w14:paraId="7FD6DC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8</w:t>
            </w:r>
          </w:p>
        </w:tc>
        <w:tc>
          <w:tcPr>
            <w:tcW w:w="864" w:type="dxa"/>
            <w:shd w:val="clear" w:color="auto" w:fill="9B643C"/>
            <w:vAlign w:val="center"/>
          </w:tcPr>
          <w:p w14:paraId="70E177B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9B643C"/>
            <w:vAlign w:val="center"/>
          </w:tcPr>
          <w:p w14:paraId="14BAA03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9B643C"/>
            <w:vAlign w:val="center"/>
          </w:tcPr>
          <w:p w14:paraId="56A0434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2E74239B" w14:textId="77777777" w:rsidTr="005A1B49">
        <w:trPr>
          <w:cantSplit/>
          <w:trHeight w:hRule="exact" w:val="245"/>
          <w:jc w:val="center"/>
        </w:trPr>
        <w:tc>
          <w:tcPr>
            <w:tcW w:w="864" w:type="dxa"/>
            <w:shd w:val="clear" w:color="auto" w:fill="801A80"/>
            <w:vAlign w:val="center"/>
          </w:tcPr>
          <w:p w14:paraId="1E874FA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9</w:t>
            </w:r>
          </w:p>
        </w:tc>
        <w:tc>
          <w:tcPr>
            <w:tcW w:w="864" w:type="dxa"/>
            <w:shd w:val="clear" w:color="auto" w:fill="801A80"/>
            <w:vAlign w:val="center"/>
          </w:tcPr>
          <w:p w14:paraId="4806CCD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1A80"/>
            <w:vAlign w:val="center"/>
          </w:tcPr>
          <w:p w14:paraId="47EE6A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26</w:t>
            </w:r>
          </w:p>
        </w:tc>
        <w:tc>
          <w:tcPr>
            <w:tcW w:w="864" w:type="dxa"/>
            <w:shd w:val="clear" w:color="auto" w:fill="801A80"/>
            <w:vAlign w:val="center"/>
          </w:tcPr>
          <w:p w14:paraId="2081CB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5B768F23" w14:textId="77777777" w:rsidTr="005A1B49">
        <w:trPr>
          <w:cantSplit/>
          <w:trHeight w:hRule="exact" w:val="245"/>
          <w:jc w:val="center"/>
        </w:trPr>
        <w:tc>
          <w:tcPr>
            <w:tcW w:w="864" w:type="dxa"/>
            <w:shd w:val="clear" w:color="auto" w:fill="E68CA6"/>
            <w:vAlign w:val="center"/>
          </w:tcPr>
          <w:p w14:paraId="3886CAA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w:t>
            </w:r>
          </w:p>
        </w:tc>
        <w:tc>
          <w:tcPr>
            <w:tcW w:w="864" w:type="dxa"/>
            <w:shd w:val="clear" w:color="auto" w:fill="E68CA6"/>
            <w:vAlign w:val="center"/>
          </w:tcPr>
          <w:p w14:paraId="2618236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230</w:t>
            </w:r>
          </w:p>
        </w:tc>
        <w:tc>
          <w:tcPr>
            <w:tcW w:w="864" w:type="dxa"/>
            <w:shd w:val="clear" w:color="auto" w:fill="E68CA6"/>
            <w:vAlign w:val="center"/>
          </w:tcPr>
          <w:p w14:paraId="071236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140</w:t>
            </w:r>
          </w:p>
        </w:tc>
        <w:tc>
          <w:tcPr>
            <w:tcW w:w="864" w:type="dxa"/>
            <w:shd w:val="clear" w:color="auto" w:fill="E68CA6"/>
            <w:vAlign w:val="center"/>
          </w:tcPr>
          <w:p w14:paraId="60C0B1E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166</w:t>
            </w:r>
          </w:p>
        </w:tc>
      </w:tr>
      <w:tr w:rsidR="0067520E" w:rsidRPr="00047DA9" w14:paraId="3F3A52AF" w14:textId="77777777" w:rsidTr="005A1B49">
        <w:trPr>
          <w:cantSplit/>
          <w:trHeight w:hRule="exact" w:val="245"/>
          <w:jc w:val="center"/>
        </w:trPr>
        <w:tc>
          <w:tcPr>
            <w:tcW w:w="864" w:type="dxa"/>
            <w:shd w:val="clear" w:color="auto" w:fill="006400"/>
            <w:vAlign w:val="center"/>
          </w:tcPr>
          <w:p w14:paraId="6E5E1AD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w:t>
            </w:r>
          </w:p>
        </w:tc>
        <w:tc>
          <w:tcPr>
            <w:tcW w:w="864" w:type="dxa"/>
            <w:shd w:val="clear" w:color="auto" w:fill="006400"/>
            <w:vAlign w:val="center"/>
          </w:tcPr>
          <w:p w14:paraId="2B387DE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6400"/>
            <w:vAlign w:val="center"/>
          </w:tcPr>
          <w:p w14:paraId="3141D73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006400"/>
            <w:vAlign w:val="center"/>
          </w:tcPr>
          <w:p w14:paraId="45EA0E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9C693D7" w14:textId="77777777" w:rsidTr="005A1B49">
        <w:trPr>
          <w:cantSplit/>
          <w:trHeight w:hRule="exact" w:val="245"/>
          <w:jc w:val="center"/>
        </w:trPr>
        <w:tc>
          <w:tcPr>
            <w:tcW w:w="864" w:type="dxa"/>
            <w:shd w:val="clear" w:color="auto" w:fill="008073"/>
            <w:vAlign w:val="center"/>
          </w:tcPr>
          <w:p w14:paraId="3B82E0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w:t>
            </w:r>
          </w:p>
        </w:tc>
        <w:tc>
          <w:tcPr>
            <w:tcW w:w="864" w:type="dxa"/>
            <w:shd w:val="clear" w:color="auto" w:fill="008073"/>
            <w:vAlign w:val="center"/>
          </w:tcPr>
          <w:p w14:paraId="26F6575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8073"/>
            <w:vAlign w:val="center"/>
          </w:tcPr>
          <w:p w14:paraId="5382442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008073"/>
            <w:vAlign w:val="center"/>
          </w:tcPr>
          <w:p w14:paraId="477E77C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115</w:t>
            </w:r>
          </w:p>
        </w:tc>
      </w:tr>
      <w:tr w:rsidR="0067520E" w:rsidRPr="00047DA9" w14:paraId="6B2F32C5" w14:textId="77777777" w:rsidTr="005A1B49">
        <w:trPr>
          <w:cantSplit/>
          <w:trHeight w:hRule="exact" w:val="245"/>
          <w:jc w:val="center"/>
        </w:trPr>
        <w:tc>
          <w:tcPr>
            <w:tcW w:w="864" w:type="dxa"/>
            <w:shd w:val="clear" w:color="auto" w:fill="0000FF"/>
            <w:vAlign w:val="center"/>
          </w:tcPr>
          <w:p w14:paraId="32228A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13</w:t>
            </w:r>
          </w:p>
        </w:tc>
        <w:tc>
          <w:tcPr>
            <w:tcW w:w="864" w:type="dxa"/>
            <w:shd w:val="clear" w:color="auto" w:fill="0000FF"/>
            <w:vAlign w:val="center"/>
          </w:tcPr>
          <w:p w14:paraId="72388E8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7EC172A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5E57D91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4C33C800" w14:textId="77777777" w:rsidTr="005A1B49">
        <w:trPr>
          <w:cantSplit/>
          <w:trHeight w:hRule="exact" w:val="245"/>
          <w:jc w:val="center"/>
        </w:trPr>
        <w:tc>
          <w:tcPr>
            <w:tcW w:w="864" w:type="dxa"/>
            <w:shd w:val="clear" w:color="auto" w:fill="00B4BE"/>
            <w:vAlign w:val="center"/>
          </w:tcPr>
          <w:p w14:paraId="0CBBA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w:t>
            </w:r>
          </w:p>
        </w:tc>
        <w:tc>
          <w:tcPr>
            <w:tcW w:w="864" w:type="dxa"/>
            <w:shd w:val="clear" w:color="auto" w:fill="00B4BE"/>
            <w:vAlign w:val="center"/>
          </w:tcPr>
          <w:p w14:paraId="163657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B4BE"/>
            <w:vAlign w:val="center"/>
          </w:tcPr>
          <w:p w14:paraId="3DB60C6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180</w:t>
            </w:r>
          </w:p>
        </w:tc>
        <w:tc>
          <w:tcPr>
            <w:tcW w:w="864" w:type="dxa"/>
            <w:shd w:val="clear" w:color="auto" w:fill="00B4BE"/>
            <w:vAlign w:val="center"/>
          </w:tcPr>
          <w:p w14:paraId="0C058E6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190</w:t>
            </w:r>
          </w:p>
        </w:tc>
      </w:tr>
      <w:tr w:rsidR="0067520E" w:rsidRPr="00047DA9" w14:paraId="12E3E096" w14:textId="77777777" w:rsidTr="005A1B49">
        <w:trPr>
          <w:cantSplit/>
          <w:trHeight w:hRule="exact" w:val="245"/>
          <w:jc w:val="center"/>
        </w:trPr>
        <w:tc>
          <w:tcPr>
            <w:tcW w:w="864" w:type="dxa"/>
            <w:shd w:val="clear" w:color="auto" w:fill="C8C8C8"/>
            <w:vAlign w:val="center"/>
          </w:tcPr>
          <w:p w14:paraId="798C7AA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w:t>
            </w:r>
          </w:p>
        </w:tc>
        <w:tc>
          <w:tcPr>
            <w:tcW w:w="864" w:type="dxa"/>
            <w:shd w:val="clear" w:color="auto" w:fill="C8C8C8"/>
            <w:vAlign w:val="center"/>
          </w:tcPr>
          <w:p w14:paraId="1D49F33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3903845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56F8691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r>
      <w:tr w:rsidR="0067520E" w:rsidRPr="00047DA9" w14:paraId="6D010EF0" w14:textId="77777777" w:rsidTr="005A1B49">
        <w:trPr>
          <w:cantSplit/>
          <w:trHeight w:hRule="exact" w:val="245"/>
          <w:jc w:val="center"/>
        </w:trPr>
        <w:tc>
          <w:tcPr>
            <w:tcW w:w="864" w:type="dxa"/>
            <w:shd w:val="clear" w:color="auto" w:fill="3C3C3C"/>
            <w:vAlign w:val="center"/>
          </w:tcPr>
          <w:p w14:paraId="4B2B966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w:t>
            </w:r>
          </w:p>
        </w:tc>
        <w:tc>
          <w:tcPr>
            <w:tcW w:w="864" w:type="dxa"/>
            <w:shd w:val="clear" w:color="auto" w:fill="3C3C3C"/>
            <w:vAlign w:val="center"/>
          </w:tcPr>
          <w:p w14:paraId="6237062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73F3DA3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6D082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w:t>
            </w:r>
          </w:p>
        </w:tc>
        <w:tc>
          <w:tcPr>
            <w:tcW w:w="864" w:type="dxa"/>
            <w:shd w:val="clear" w:color="auto" w:fill="000000" w:themeFill="text1"/>
            <w:vAlign w:val="center"/>
          </w:tcPr>
          <w:p w14:paraId="0AB780C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3CD3490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10A54E0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60C837" w14:textId="77777777" w:rsidTr="005A1B49">
        <w:trPr>
          <w:cantSplit/>
          <w:trHeight w:hRule="exact" w:val="245"/>
          <w:jc w:val="center"/>
        </w:trPr>
        <w:tc>
          <w:tcPr>
            <w:tcW w:w="864" w:type="dxa"/>
            <w:shd w:val="clear" w:color="auto" w:fill="CCB300"/>
            <w:vAlign w:val="center"/>
          </w:tcPr>
          <w:p w14:paraId="344911A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w:t>
            </w:r>
          </w:p>
        </w:tc>
        <w:tc>
          <w:tcPr>
            <w:tcW w:w="864" w:type="dxa"/>
            <w:shd w:val="clear" w:color="auto" w:fill="CCB300"/>
            <w:vAlign w:val="center"/>
          </w:tcPr>
          <w:p w14:paraId="7238150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204</w:t>
            </w:r>
          </w:p>
        </w:tc>
        <w:tc>
          <w:tcPr>
            <w:tcW w:w="864" w:type="dxa"/>
            <w:shd w:val="clear" w:color="auto" w:fill="CCB300"/>
            <w:vAlign w:val="center"/>
          </w:tcPr>
          <w:p w14:paraId="6C8B9F0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179</w:t>
            </w:r>
          </w:p>
        </w:tc>
        <w:tc>
          <w:tcPr>
            <w:tcW w:w="864" w:type="dxa"/>
            <w:shd w:val="clear" w:color="auto" w:fill="CCB300"/>
            <w:vAlign w:val="center"/>
          </w:tcPr>
          <w:p w14:paraId="4361E3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FDFD35" w14:textId="77777777" w:rsidTr="005A1B49">
        <w:trPr>
          <w:cantSplit/>
          <w:trHeight w:hRule="exact" w:val="245"/>
          <w:jc w:val="center"/>
        </w:trPr>
        <w:tc>
          <w:tcPr>
            <w:tcW w:w="864" w:type="dxa"/>
            <w:shd w:val="clear" w:color="auto" w:fill="FFFF80"/>
            <w:vAlign w:val="center"/>
          </w:tcPr>
          <w:p w14:paraId="24EDBA5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w:t>
            </w:r>
          </w:p>
        </w:tc>
        <w:tc>
          <w:tcPr>
            <w:tcW w:w="864" w:type="dxa"/>
            <w:shd w:val="clear" w:color="auto" w:fill="FFFF80"/>
            <w:vAlign w:val="center"/>
          </w:tcPr>
          <w:p w14:paraId="4F12D6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20B800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4E012BE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03F25F84" w14:textId="77777777" w:rsidTr="005A1B49">
        <w:trPr>
          <w:cantSplit/>
          <w:trHeight w:hRule="exact" w:val="245"/>
          <w:jc w:val="center"/>
        </w:trPr>
        <w:tc>
          <w:tcPr>
            <w:tcW w:w="864" w:type="dxa"/>
            <w:shd w:val="clear" w:color="auto" w:fill="8066FF"/>
            <w:vAlign w:val="center"/>
          </w:tcPr>
          <w:p w14:paraId="33E7AE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w:t>
            </w:r>
          </w:p>
        </w:tc>
        <w:tc>
          <w:tcPr>
            <w:tcW w:w="864" w:type="dxa"/>
            <w:shd w:val="clear" w:color="auto" w:fill="8066FF"/>
            <w:vAlign w:val="center"/>
          </w:tcPr>
          <w:p w14:paraId="5A14987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66FF"/>
            <w:vAlign w:val="center"/>
          </w:tcPr>
          <w:p w14:paraId="632A683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102</w:t>
            </w:r>
          </w:p>
        </w:tc>
        <w:tc>
          <w:tcPr>
            <w:tcW w:w="864" w:type="dxa"/>
            <w:shd w:val="clear" w:color="auto" w:fill="8066FF"/>
            <w:vAlign w:val="center"/>
          </w:tcPr>
          <w:p w14:paraId="6CEE10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59E00EAE" w14:textId="77777777" w:rsidTr="005A1B49">
        <w:trPr>
          <w:cantSplit/>
          <w:trHeight w:hRule="exact" w:val="245"/>
          <w:jc w:val="center"/>
        </w:trPr>
        <w:tc>
          <w:tcPr>
            <w:tcW w:w="864" w:type="dxa"/>
            <w:shd w:val="clear" w:color="auto" w:fill="000080"/>
            <w:vAlign w:val="center"/>
          </w:tcPr>
          <w:p w14:paraId="0446EC9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21</w:t>
            </w:r>
          </w:p>
        </w:tc>
        <w:tc>
          <w:tcPr>
            <w:tcW w:w="864" w:type="dxa"/>
            <w:shd w:val="clear" w:color="auto" w:fill="000080"/>
            <w:vAlign w:val="center"/>
          </w:tcPr>
          <w:p w14:paraId="2FEF726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1005154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2E0D937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bl>
    <w:p w14:paraId="03A0151D" w14:textId="77777777" w:rsidR="0067520E" w:rsidRPr="00047DA9" w:rsidRDefault="0067520E" w:rsidP="00C57BF9">
      <w:pPr>
        <w:spacing w:after="0"/>
        <w:ind w:left="360"/>
        <w:rPr>
          <w:sz w:val="20"/>
        </w:rPr>
      </w:pPr>
    </w:p>
    <w:p w14:paraId="2F569C3A" w14:textId="77777777" w:rsidR="0067520E" w:rsidRPr="00047DA9" w:rsidRDefault="0067520E" w:rsidP="00C57BF9">
      <w:pPr>
        <w:rPr>
          <w:szCs w:val="24"/>
        </w:rPr>
      </w:pPr>
      <w:r w:rsidRPr="00047DA9">
        <w:rPr>
          <w:szCs w:val="24"/>
        </w:rPr>
        <w:t>Note that RangeShifter represents the population size in each cell or patch with a colour scale going from dark red to bright orange, hence choosing similar colours for the habitat types can create confusion in the visualisation. Note also that for habitat percentage cover landscapes, the colour in which a cell is displayed will be the one for the most abundant habitat, and cells where all layers are zero are drawn in black.</w:t>
      </w:r>
    </w:p>
    <w:p w14:paraId="28B43ABC" w14:textId="77777777" w:rsidR="0067520E" w:rsidRPr="00047DA9" w:rsidRDefault="0067520E" w:rsidP="00C57BF9">
      <w:pPr>
        <w:pStyle w:val="Heading4"/>
      </w:pPr>
      <w:r w:rsidRPr="00047DA9">
        <w:t>Artificial landscapes</w:t>
      </w:r>
    </w:p>
    <w:p w14:paraId="253DF3B9" w14:textId="77777777" w:rsidR="0067520E" w:rsidRPr="00047DA9" w:rsidRDefault="0067520E" w:rsidP="00B35389">
      <w:pPr>
        <w:pStyle w:val="Keepnext"/>
      </w:pPr>
      <w:r w:rsidRPr="00047DA9">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sidRPr="00047DA9">
          <w:rPr>
            <w:rStyle w:val="Hyperlink"/>
            <w:szCs w:val="24"/>
          </w:rPr>
          <w:t>see 2.3.2</w:t>
        </w:r>
      </w:hyperlink>
      <w:r w:rsidRPr="00047DA9">
        <w:t xml:space="preserve">). From the </w:t>
      </w:r>
      <w:r w:rsidRPr="00047DA9">
        <w:rPr>
          <w:i/>
        </w:rPr>
        <w:t>Landscape</w:t>
      </w:r>
      <w:r w:rsidRPr="00047DA9">
        <w:t xml:space="preserve"> sub-menu, click on </w:t>
      </w:r>
      <w:r w:rsidRPr="00047DA9">
        <w:rPr>
          <w:i/>
        </w:rPr>
        <w:t>Generate Artificial Landscape</w:t>
      </w:r>
      <w:r w:rsidRPr="00047DA9">
        <w:t xml:space="preserve"> to open the window </w:t>
      </w:r>
      <w:r w:rsidRPr="00047DA9">
        <w:rPr>
          <w:i/>
        </w:rPr>
        <w:t>Artificial Landscape</w:t>
      </w:r>
      <w:r w:rsidRPr="00047DA9">
        <w:t xml:space="preserve"> (Figure 3.8). This landscape generator allows creating single-habitat maps (habitat vs. matrix). From the first box at the top of the window choose how to use the landscape generator. There are two options:</w:t>
      </w:r>
    </w:p>
    <w:p w14:paraId="54BBC73D" w14:textId="77777777" w:rsidR="0067520E" w:rsidRPr="00047DA9" w:rsidRDefault="0067520E" w:rsidP="009E434A">
      <w:pPr>
        <w:pStyle w:val="Numbered"/>
        <w:numPr>
          <w:ilvl w:val="0"/>
          <w:numId w:val="28"/>
        </w:numPr>
      </w:pPr>
      <w:r w:rsidRPr="00047DA9">
        <w:t>Generate a landscape at each replicate</w:t>
      </w:r>
    </w:p>
    <w:p w14:paraId="42D7507E" w14:textId="77777777" w:rsidR="0067520E" w:rsidRPr="00047DA9" w:rsidRDefault="0067520E" w:rsidP="00AC4209">
      <w:pPr>
        <w:pStyle w:val="Numbered"/>
      </w:pPr>
      <w:r w:rsidRPr="00047DA9">
        <w:t>Generate &amp; save a series of landscapes</w:t>
      </w:r>
    </w:p>
    <w:p w14:paraId="5937C9BD" w14:textId="2E6DF65F" w:rsidR="0067520E" w:rsidRPr="00047DA9" w:rsidRDefault="006A2C44" w:rsidP="00C57BF9">
      <w:pPr>
        <w:pStyle w:val="Figure"/>
      </w:pPr>
      <w:r w:rsidRPr="00047DA9">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047DA9" w:rsidRDefault="0067520E" w:rsidP="00C57BF9">
      <w:pPr>
        <w:pStyle w:val="Figheading"/>
      </w:pPr>
      <w:r w:rsidRPr="00047DA9">
        <w:rPr>
          <w:b/>
        </w:rPr>
        <w:t>Figure 3.8.</w:t>
      </w:r>
      <w:r w:rsidRPr="00047DA9">
        <w:t xml:space="preserve"> The </w:t>
      </w:r>
      <w:r w:rsidRPr="00047DA9">
        <w:rPr>
          <w:i/>
        </w:rPr>
        <w:t>Artificial</w:t>
      </w:r>
      <w:r w:rsidRPr="00047DA9">
        <w:t xml:space="preserve"> </w:t>
      </w:r>
      <w:r w:rsidRPr="00047DA9">
        <w:rPr>
          <w:i/>
        </w:rPr>
        <w:t>Landscape</w:t>
      </w:r>
      <w:r w:rsidRPr="00047DA9">
        <w:t xml:space="preserve"> window.</w:t>
      </w:r>
    </w:p>
    <w:p w14:paraId="4A38FCE0" w14:textId="77777777" w:rsidR="0067520E" w:rsidRPr="00047DA9" w:rsidRDefault="0067520E" w:rsidP="00C57BF9">
      <w:pPr>
        <w:pStyle w:val="Heading4"/>
      </w:pPr>
      <w:r w:rsidRPr="00047DA9">
        <w:t>Artificial landscapes: generate a landscape at each replicate</w:t>
      </w:r>
    </w:p>
    <w:p w14:paraId="074A089A" w14:textId="77777777" w:rsidR="0067520E" w:rsidRPr="00047DA9" w:rsidRDefault="0067520E" w:rsidP="00B35389">
      <w:pPr>
        <w:pStyle w:val="Keepnext"/>
      </w:pPr>
      <w:r w:rsidRPr="00047DA9">
        <w:t xml:space="preserve">The next choice to be made defines the type of landscape: </w:t>
      </w:r>
      <w:r w:rsidRPr="00047DA9">
        <w:rPr>
          <w:i/>
        </w:rPr>
        <w:t>Random</w:t>
      </w:r>
      <w:r w:rsidRPr="00047DA9">
        <w:t xml:space="preserve"> or </w:t>
      </w:r>
      <w:r w:rsidRPr="00047DA9">
        <w:rPr>
          <w:i/>
        </w:rPr>
        <w:t>Fractal</w:t>
      </w:r>
      <w:r w:rsidRPr="00047DA9">
        <w:t xml:space="preserve"> and </w:t>
      </w:r>
      <w:r w:rsidRPr="00047DA9">
        <w:rPr>
          <w:i/>
        </w:rPr>
        <w:t>Discrete</w:t>
      </w:r>
      <w:r w:rsidRPr="00047DA9">
        <w:t xml:space="preserve"> or </w:t>
      </w:r>
      <w:r w:rsidRPr="00047DA9">
        <w:rPr>
          <w:i/>
        </w:rPr>
        <w:t>Continuous</w:t>
      </w:r>
      <w:r w:rsidRPr="00047DA9">
        <w:t xml:space="preserve"> (</w:t>
      </w:r>
      <w:hyperlink w:anchor="_Artificial_landscape_generator" w:history="1">
        <w:r w:rsidRPr="00047DA9">
          <w:rPr>
            <w:rStyle w:val="Hyperlink"/>
            <w:szCs w:val="24"/>
          </w:rPr>
          <w:t>see 2.3.2</w:t>
        </w:r>
      </w:hyperlink>
      <w:r w:rsidRPr="00047DA9">
        <w:t xml:space="preserve"> for a description of the different types). Next, set the landscape resolution (metres) and its X and Y dimensions. Note that for fractal landscapes, there are some constraints to the dimensions: (a) Y must be equal to or greater than X, (b) X and Y must be equal to 2</w:t>
      </w:r>
      <w:r w:rsidRPr="00047DA9">
        <w:rPr>
          <w:i/>
          <w:vertAlign w:val="superscript"/>
        </w:rPr>
        <w:t>n</w:t>
      </w:r>
      <w:r w:rsidRPr="00047DA9">
        <w:t xml:space="preserve">+1 (where </w:t>
      </w:r>
      <w:r w:rsidRPr="00047DA9">
        <w:rPr>
          <w:i/>
        </w:rPr>
        <w:t>n</w:t>
      </w:r>
      <w:r w:rsidRPr="00047DA9">
        <w:t xml:space="preserve"> is a positive integer, e.g. X dimension = 33, Y dimension = 65). If a </w:t>
      </w:r>
      <w:r w:rsidRPr="00047DA9">
        <w:rPr>
          <w:i/>
        </w:rPr>
        <w:t>Continuous</w:t>
      </w:r>
      <w:r w:rsidRPr="00047DA9">
        <w:t xml:space="preserve"> landscape is selected, set the minimum and maximum percentage of habitat for a single cell.</w:t>
      </w:r>
    </w:p>
    <w:p w14:paraId="3E38ACA6" w14:textId="77777777" w:rsidR="0067520E" w:rsidRPr="00047DA9" w:rsidRDefault="0067520E" w:rsidP="009E434A">
      <w:pPr>
        <w:pStyle w:val="ListParagraph"/>
        <w:keepNext/>
        <w:numPr>
          <w:ilvl w:val="0"/>
          <w:numId w:val="3"/>
        </w:numPr>
        <w:rPr>
          <w:rFonts w:cs="Times New Roman"/>
          <w:szCs w:val="24"/>
          <w:lang w:val="en-GB"/>
        </w:rPr>
      </w:pPr>
      <w:r w:rsidRPr="00047DA9">
        <w:rPr>
          <w:rFonts w:cs="Times New Roman"/>
          <w:i/>
          <w:szCs w:val="24"/>
          <w:lang w:val="en-GB"/>
        </w:rPr>
        <w:t xml:space="preserve">Random </w:t>
      </w:r>
      <w:r w:rsidRPr="00047DA9">
        <w:rPr>
          <w:rFonts w:cs="Times New Roman"/>
          <w:szCs w:val="24"/>
          <w:lang w:val="en-GB"/>
        </w:rPr>
        <w:t>landscape: set the proportion of habitat cells in the landscape (p).</w:t>
      </w:r>
    </w:p>
    <w:p w14:paraId="1F4438B2" w14:textId="77777777" w:rsidR="0067520E" w:rsidRPr="00047DA9" w:rsidRDefault="0067520E" w:rsidP="009E434A">
      <w:pPr>
        <w:pStyle w:val="ListParagraph"/>
        <w:numPr>
          <w:ilvl w:val="0"/>
          <w:numId w:val="3"/>
        </w:numPr>
        <w:rPr>
          <w:rFonts w:cs="Times New Roman"/>
          <w:szCs w:val="24"/>
          <w:lang w:val="en-GB"/>
        </w:rPr>
      </w:pPr>
      <w:r w:rsidRPr="00047DA9">
        <w:rPr>
          <w:rFonts w:cs="Times New Roman"/>
          <w:i/>
          <w:szCs w:val="24"/>
          <w:lang w:val="en-GB"/>
        </w:rPr>
        <w:t xml:space="preserve">Fractal </w:t>
      </w:r>
      <w:r w:rsidRPr="00047DA9">
        <w:rPr>
          <w:rFonts w:cs="Times New Roman"/>
          <w:szCs w:val="24"/>
          <w:lang w:val="en-GB"/>
        </w:rPr>
        <w:t>landscape: set the proportion of habitat cells in the landscape (p) and the Hurst exponent (H).</w:t>
      </w:r>
    </w:p>
    <w:p w14:paraId="173FB6B8" w14:textId="77777777" w:rsidR="0067520E" w:rsidRPr="00047DA9" w:rsidRDefault="0067520E" w:rsidP="00C57BF9">
      <w:pPr>
        <w:pStyle w:val="Heading4"/>
      </w:pPr>
      <w:r w:rsidRPr="00047DA9">
        <w:t>Artificial landscapes: generate &amp; save a series of landscapes</w:t>
      </w:r>
    </w:p>
    <w:p w14:paraId="02517136" w14:textId="7EE9D400" w:rsidR="0067520E" w:rsidRPr="00047DA9" w:rsidRDefault="0067520E" w:rsidP="00C57BF9">
      <w:pPr>
        <w:rPr>
          <w:szCs w:val="24"/>
        </w:rPr>
      </w:pPr>
      <w:r w:rsidRPr="00047DA9">
        <w:rPr>
          <w:szCs w:val="24"/>
        </w:rPr>
        <w:t xml:space="preserve">This option allows generation of a series of artificial landscapes, which can be subsequently used within RangeShifter (by importing them as raster maps) or elsewhere. In addition to setting all the options described above, set the series number and the number of landscape replicates. The series number is important, as it will determine the names of the landscapes. Each landscape is saved as a text file in the folder </w:t>
      </w:r>
      <w:r w:rsidRPr="00047DA9">
        <w:rPr>
          <w:i/>
          <w:szCs w:val="24"/>
        </w:rPr>
        <w:t>Inputs</w:t>
      </w:r>
      <w:r w:rsidRPr="00047DA9">
        <w:rPr>
          <w:szCs w:val="24"/>
        </w:rPr>
        <w:t xml:space="preserve">, and a file named </w:t>
      </w:r>
      <w:r w:rsidRPr="00047DA9">
        <w:rPr>
          <w:i/>
          <w:szCs w:val="24"/>
        </w:rPr>
        <w:t>LandFileNNN.txt</w:t>
      </w:r>
      <w:r w:rsidRPr="00047DA9">
        <w:rPr>
          <w:szCs w:val="24"/>
        </w:rPr>
        <w:t xml:space="preserve"> (where </w:t>
      </w:r>
      <w:r w:rsidRPr="00047DA9">
        <w:rPr>
          <w:i/>
          <w:szCs w:val="24"/>
        </w:rPr>
        <w:t>NNN</w:t>
      </w:r>
      <w:r w:rsidRPr="00047DA9">
        <w:rPr>
          <w:szCs w:val="24"/>
        </w:rPr>
        <w:t xml:space="preserve"> is the series number) contains a list of all the landscapes in the format required for running RangeShifter in batch mode. For example, if you create series 123 of 20 random discrete landscapes of 100 </w:t>
      </w:r>
      <w:proofErr w:type="spellStart"/>
      <w:r w:rsidRPr="00047DA9">
        <w:rPr>
          <w:szCs w:val="24"/>
        </w:rPr>
        <w:t>rows</w:t>
      </w:r>
      <w:proofErr w:type="spellEnd"/>
      <w:r w:rsidRPr="00047DA9">
        <w:rPr>
          <w:szCs w:val="24"/>
        </w:rPr>
        <w:t xml:space="preserve"> by 50 columns having </w:t>
      </w:r>
      <w:r w:rsidRPr="00047DA9">
        <w:rPr>
          <w:i/>
          <w:szCs w:val="24"/>
        </w:rPr>
        <w:t>p</w:t>
      </w:r>
      <w:r w:rsidRPr="00047DA9">
        <w:rPr>
          <w:szCs w:val="24"/>
        </w:rPr>
        <w:t xml:space="preserve"> = 0.2, each map will be named as follows: </w:t>
      </w:r>
      <w:r w:rsidRPr="00047DA9">
        <w:rPr>
          <w:i/>
          <w:szCs w:val="24"/>
        </w:rPr>
        <w:t>Series123discRandom_X50Y100_p0.2_nrN.txt</w:t>
      </w:r>
      <w:r w:rsidRPr="00047DA9">
        <w:rPr>
          <w:szCs w:val="24"/>
        </w:rPr>
        <w:t xml:space="preserve">, where </w:t>
      </w:r>
      <w:r w:rsidRPr="00047DA9">
        <w:rPr>
          <w:i/>
          <w:szCs w:val="24"/>
        </w:rPr>
        <w:t>N</w:t>
      </w:r>
      <w:r w:rsidRPr="00047DA9">
        <w:rPr>
          <w:szCs w:val="24"/>
        </w:rPr>
        <w:t xml:space="preserve"> is the sequential replicate number from 0 to 19. A series </w:t>
      </w:r>
      <w:r w:rsidR="00595377" w:rsidRPr="00047DA9">
        <w:rPr>
          <w:szCs w:val="24"/>
        </w:rPr>
        <w:t>comprises</w:t>
      </w:r>
      <w:r w:rsidRPr="00047DA9">
        <w:rPr>
          <w:szCs w:val="24"/>
        </w:rPr>
        <w:t xml:space="preserve"> replicates of landscape</w:t>
      </w:r>
      <w:r w:rsidR="00595377" w:rsidRPr="00047DA9">
        <w:rPr>
          <w:szCs w:val="24"/>
        </w:rPr>
        <w:t>s</w:t>
      </w:r>
      <w:r w:rsidRPr="00047DA9">
        <w:rPr>
          <w:szCs w:val="24"/>
        </w:rPr>
        <w:t xml:space="preserve"> with different </w:t>
      </w:r>
      <w:r w:rsidRPr="00047DA9">
        <w:rPr>
          <w:i/>
          <w:szCs w:val="24"/>
        </w:rPr>
        <w:t>p</w:t>
      </w:r>
      <w:r w:rsidRPr="00047DA9">
        <w:rPr>
          <w:szCs w:val="24"/>
        </w:rPr>
        <w:t xml:space="preserve"> values or, in case of fractals, with different combinations of </w:t>
      </w:r>
      <w:r w:rsidRPr="00047DA9">
        <w:rPr>
          <w:i/>
          <w:szCs w:val="24"/>
        </w:rPr>
        <w:t>p</w:t>
      </w:r>
      <w:r w:rsidRPr="00047DA9">
        <w:rPr>
          <w:szCs w:val="24"/>
        </w:rPr>
        <w:t xml:space="preserve"> and </w:t>
      </w:r>
      <w:r w:rsidRPr="00047DA9">
        <w:rPr>
          <w:i/>
          <w:szCs w:val="24"/>
        </w:rPr>
        <w:t>H</w:t>
      </w:r>
      <w:r w:rsidR="00595377" w:rsidRPr="00047DA9">
        <w:rPr>
          <w:szCs w:val="24"/>
        </w:rPr>
        <w:t xml:space="preserve">; optionally, if the landscape is discrete, a proportion of the matrix may be </w:t>
      </w:r>
      <w:r w:rsidR="00BE5832" w:rsidRPr="00047DA9">
        <w:rPr>
          <w:szCs w:val="24"/>
        </w:rPr>
        <w:t>randomly assigned to a second non-suitable habitat type</w:t>
      </w:r>
      <w:r w:rsidRPr="00047DA9">
        <w:rPr>
          <w:szCs w:val="24"/>
        </w:rPr>
        <w:t xml:space="preserve"> </w:t>
      </w:r>
      <w:r w:rsidR="00BE5832" w:rsidRPr="00047DA9">
        <w:rPr>
          <w:szCs w:val="24"/>
        </w:rPr>
        <w:t xml:space="preserve">by setting one or more values of the parameter </w:t>
      </w:r>
      <w:r w:rsidR="00BE5832" w:rsidRPr="00047DA9">
        <w:rPr>
          <w:i/>
          <w:szCs w:val="24"/>
        </w:rPr>
        <w:t>m</w:t>
      </w:r>
      <w:r w:rsidR="00BE5832" w:rsidRPr="00047DA9">
        <w:rPr>
          <w:szCs w:val="24"/>
        </w:rPr>
        <w:t xml:space="preserve"> </w:t>
      </w:r>
      <w:r w:rsidRPr="00047DA9">
        <w:rPr>
          <w:szCs w:val="24"/>
        </w:rPr>
        <w:t>(Figure 3.9).</w:t>
      </w:r>
    </w:p>
    <w:p w14:paraId="0970D938" w14:textId="77777777" w:rsidR="0067520E" w:rsidRPr="00047DA9" w:rsidRDefault="0067520E" w:rsidP="00C57BF9">
      <w:pPr>
        <w:rPr>
          <w:szCs w:val="24"/>
        </w:rPr>
      </w:pPr>
      <w:r w:rsidRPr="00047DA9">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047DA9" w:rsidRDefault="00595377" w:rsidP="00C57BF9">
      <w:pPr>
        <w:pStyle w:val="Figure"/>
      </w:pPr>
      <w:r w:rsidRPr="00047DA9">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047DA9" w:rsidRDefault="0067520E" w:rsidP="00C57BF9">
      <w:pPr>
        <w:pStyle w:val="Figheading"/>
      </w:pPr>
      <w:r w:rsidRPr="00047DA9">
        <w:rPr>
          <w:b/>
        </w:rPr>
        <w:t>Figure 3.9.</w:t>
      </w:r>
      <w:r w:rsidRPr="00047DA9">
        <w:t xml:space="preserve"> Example of parameter settings for generating and saving a series of fractals landscapes. Clicking on the button </w:t>
      </w:r>
      <w:r w:rsidRPr="00047DA9">
        <w:rPr>
          <w:i/>
        </w:rPr>
        <w:t>Create New Series</w:t>
      </w:r>
      <w:r w:rsidRPr="00047DA9">
        <w:t xml:space="preserve"> will ge</w:t>
      </w:r>
      <w:r w:rsidR="00595377" w:rsidRPr="00047DA9">
        <w:t>nerate a series (Series1) of 20 </w:t>
      </w:r>
      <w:r w:rsidRPr="00047DA9">
        <w:t xml:space="preserve">maps </w:t>
      </w:r>
      <w:r w:rsidR="00595377" w:rsidRPr="00047DA9">
        <w:t xml:space="preserve">of each combination of </w:t>
      </w:r>
      <w:r w:rsidRPr="00047DA9">
        <w:rPr>
          <w:i/>
        </w:rPr>
        <w:t>p</w:t>
      </w:r>
      <w:r w:rsidR="00595377" w:rsidRPr="00047DA9">
        <w:t>,</w:t>
      </w:r>
      <w:r w:rsidRPr="00047DA9">
        <w:t xml:space="preserve"> </w:t>
      </w:r>
      <w:r w:rsidRPr="00047DA9">
        <w:rPr>
          <w:i/>
        </w:rPr>
        <w:t>H</w:t>
      </w:r>
      <w:r w:rsidR="00595377" w:rsidRPr="00047DA9">
        <w:t xml:space="preserve"> and </w:t>
      </w:r>
      <w:r w:rsidR="00595377" w:rsidRPr="00047DA9">
        <w:rPr>
          <w:i/>
        </w:rPr>
        <w:t>m</w:t>
      </w:r>
      <w:r w:rsidR="00595377" w:rsidRPr="00047DA9">
        <w:t xml:space="preserve"> (i.e. </w:t>
      </w:r>
      <w:r w:rsidRPr="00047DA9">
        <w:t xml:space="preserve">a total of </w:t>
      </w:r>
      <w:r w:rsidR="00595377" w:rsidRPr="00047DA9">
        <w:t>48</w:t>
      </w:r>
      <w:r w:rsidRPr="00047DA9">
        <w:t>0 maps</w:t>
      </w:r>
      <w:r w:rsidR="00595377" w:rsidRPr="00047DA9">
        <w:t>)</w:t>
      </w:r>
      <w:r w:rsidRPr="00047DA9">
        <w:t>. Ea</w:t>
      </w:r>
      <w:r w:rsidR="00595377" w:rsidRPr="00047DA9">
        <w:t>ch map will be a 65 x 65 raster</w:t>
      </w:r>
      <w:r w:rsidR="00595377" w:rsidRPr="00047DA9">
        <w:br/>
        <w:t>having</w:t>
      </w:r>
      <w:r w:rsidRPr="00047DA9">
        <w:t xml:space="preserve"> a cell resolution of 100m.</w:t>
      </w:r>
    </w:p>
    <w:p w14:paraId="1EE70366" w14:textId="3DB5731E" w:rsidR="0067520E" w:rsidRPr="00047DA9" w:rsidRDefault="0067520E" w:rsidP="00C57BF9">
      <w:pPr>
        <w:rPr>
          <w:szCs w:val="24"/>
        </w:rPr>
      </w:pPr>
      <w:bookmarkStart w:id="301" w:name="_Importing_a_species"/>
      <w:bookmarkEnd w:id="301"/>
      <w:r w:rsidRPr="00047DA9">
        <w:rPr>
          <w:b/>
          <w:szCs w:val="24"/>
        </w:rPr>
        <w:t>Important note</w:t>
      </w:r>
      <w:r w:rsidRPr="00047DA9">
        <w:rPr>
          <w:szCs w:val="24"/>
        </w:rPr>
        <w:t xml:space="preserve">: Although you are generating a series of </w:t>
      </w:r>
      <w:r w:rsidRPr="00047DA9">
        <w:rPr>
          <w:i/>
          <w:szCs w:val="24"/>
        </w:rPr>
        <w:t>artificial</w:t>
      </w:r>
      <w:r w:rsidRPr="00047DA9">
        <w:rPr>
          <w:szCs w:val="24"/>
        </w:rPr>
        <w:t xml:space="preserve"> landscapes, if you subsequently set up a batch to run a set of simulations using that series, the landscapes are regarded and imported as </w:t>
      </w:r>
      <w:r w:rsidRPr="00047DA9">
        <w:rPr>
          <w:i/>
          <w:szCs w:val="24"/>
        </w:rPr>
        <w:t>real</w:t>
      </w:r>
      <w:r w:rsidRPr="00047DA9">
        <w:rPr>
          <w:szCs w:val="24"/>
        </w:rPr>
        <w:t xml:space="preserve"> landscapes (because they are </w:t>
      </w:r>
      <w:r w:rsidRPr="00047DA9">
        <w:rPr>
          <w:i/>
          <w:szCs w:val="24"/>
        </w:rPr>
        <w:t>not</w:t>
      </w:r>
      <w:r w:rsidRPr="00047DA9">
        <w:rPr>
          <w:szCs w:val="24"/>
        </w:rPr>
        <w:t xml:space="preserve"> generated during the batch run of the program). Moreover, as it is a condition of the batch mode that a landscape having habitat codes must have the codes numbered 1…</w:t>
      </w:r>
      <w:r w:rsidRPr="00047DA9">
        <w:rPr>
          <w:i/>
          <w:szCs w:val="24"/>
        </w:rPr>
        <w:t>N</w:t>
      </w:r>
      <w:r w:rsidRPr="00047DA9">
        <w:rPr>
          <w:szCs w:val="24"/>
        </w:rPr>
        <w:t xml:space="preserve">, all </w:t>
      </w:r>
      <w:r w:rsidRPr="00047DA9">
        <w:rPr>
          <w:i/>
          <w:szCs w:val="24"/>
        </w:rPr>
        <w:t>discrete</w:t>
      </w:r>
      <w:r w:rsidRPr="00047DA9">
        <w:rPr>
          <w:szCs w:val="24"/>
        </w:rPr>
        <w:t xml:space="preserve"> generated landscapes contain habitat codes 1 and 2 only, where 1 is the matrix and 2 is the suitable breeding habitat</w:t>
      </w:r>
      <w:r w:rsidR="00BE5832" w:rsidRPr="00047DA9">
        <w:rPr>
          <w:szCs w:val="24"/>
        </w:rPr>
        <w:t>, or 1, 2 and 3 only, where 3 is the second habitat type in the matrix</w:t>
      </w:r>
      <w:r w:rsidRPr="00047DA9">
        <w:rPr>
          <w:szCs w:val="24"/>
        </w:rPr>
        <w:t xml:space="preserve">. </w:t>
      </w:r>
      <w:proofErr w:type="gramStart"/>
      <w:r w:rsidRPr="00047DA9">
        <w:rPr>
          <w:szCs w:val="24"/>
        </w:rPr>
        <w:t>Thus</w:t>
      </w:r>
      <w:proofErr w:type="gramEnd"/>
      <w:r w:rsidRPr="00047DA9">
        <w:rPr>
          <w:szCs w:val="24"/>
        </w:rPr>
        <w:t xml:space="preserve"> they differ from artificial landscapes generated within RangeShifter at run time, which represent the </w:t>
      </w:r>
      <w:r w:rsidR="00BE5832" w:rsidRPr="00047DA9">
        <w:rPr>
          <w:szCs w:val="24"/>
        </w:rPr>
        <w:t xml:space="preserve">entire </w:t>
      </w:r>
      <w:r w:rsidRPr="00047DA9">
        <w:rPr>
          <w:szCs w:val="24"/>
        </w:rPr>
        <w:t>matrix by habitat code 0 and the suitable breeding habitat by habitat code 1.</w:t>
      </w:r>
    </w:p>
    <w:p w14:paraId="1F7A1C13" w14:textId="77777777" w:rsidR="0067520E" w:rsidRPr="00047DA9" w:rsidRDefault="0067520E" w:rsidP="009E434A">
      <w:pPr>
        <w:pStyle w:val="Heading3"/>
        <w:numPr>
          <w:ilvl w:val="2"/>
          <w:numId w:val="14"/>
        </w:numPr>
      </w:pPr>
      <w:bookmarkStart w:id="302" w:name="_Toc180771662"/>
      <w:r w:rsidRPr="00047DA9">
        <w:lastRenderedPageBreak/>
        <w:t>Importing a species distribution map</w:t>
      </w:r>
      <w:bookmarkEnd w:id="302"/>
    </w:p>
    <w:p w14:paraId="2A93CB56" w14:textId="77777777" w:rsidR="0067520E" w:rsidRPr="00047DA9" w:rsidRDefault="0067520E" w:rsidP="00C57BF9">
      <w:pPr>
        <w:rPr>
          <w:szCs w:val="24"/>
        </w:rPr>
      </w:pPr>
      <w:r w:rsidRPr="00047DA9">
        <w:rPr>
          <w:szCs w:val="24"/>
        </w:rPr>
        <w:t xml:space="preserve">The lower section of the window </w:t>
      </w:r>
      <w:r w:rsidRPr="00047DA9">
        <w:rPr>
          <w:i/>
          <w:szCs w:val="24"/>
        </w:rPr>
        <w:t>Landscape</w:t>
      </w:r>
      <w:r w:rsidRPr="00047DA9">
        <w:rPr>
          <w:szCs w:val="24"/>
        </w:rPr>
        <w:t xml:space="preserve"> allows importing of a species distribution map (</w:t>
      </w:r>
      <w:hyperlink w:anchor="_Species_distribution" w:history="1">
        <w:r w:rsidRPr="00047DA9">
          <w:rPr>
            <w:rStyle w:val="Hyperlink"/>
            <w:szCs w:val="24"/>
          </w:rPr>
          <w:t>see 3.1.2</w:t>
        </w:r>
      </w:hyperlink>
      <w:r w:rsidRPr="00047DA9">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047DA9">
        <w:rPr>
          <w:i/>
          <w:szCs w:val="24"/>
        </w:rPr>
        <w:t>Resolution</w:t>
      </w:r>
      <w:r w:rsidRPr="00047DA9">
        <w:rPr>
          <w:szCs w:val="24"/>
        </w:rPr>
        <w:t xml:space="preserve"> (which must be an integer multiple of the landscape resolution) and then click on the button </w:t>
      </w:r>
      <w:r w:rsidRPr="00047DA9">
        <w:rPr>
          <w:i/>
          <w:szCs w:val="24"/>
        </w:rPr>
        <w:t>Import Species Distribution</w:t>
      </w:r>
      <w:r w:rsidRPr="00047DA9">
        <w:rPr>
          <w:szCs w:val="24"/>
        </w:rPr>
        <w:t xml:space="preserve"> and select the appropriate file (Figure 3.10). </w:t>
      </w:r>
    </w:p>
    <w:p w14:paraId="02EC7232" w14:textId="77777777" w:rsidR="0067520E" w:rsidRPr="00047DA9" w:rsidRDefault="0067520E" w:rsidP="00C57BF9">
      <w:pPr>
        <w:pStyle w:val="Figure"/>
      </w:pPr>
      <w:r w:rsidRPr="00047DA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047DA9" w:rsidRDefault="0067520E" w:rsidP="00C57BF9">
      <w:pPr>
        <w:pStyle w:val="Figheading"/>
        <w:spacing w:line="360" w:lineRule="auto"/>
        <w:rPr>
          <w:szCs w:val="24"/>
        </w:rPr>
      </w:pPr>
      <w:r w:rsidRPr="00047DA9">
        <w:rPr>
          <w:b/>
        </w:rPr>
        <w:t>Figure 3.10.</w:t>
      </w:r>
      <w:r w:rsidRPr="00047DA9">
        <w:t xml:space="preserve"> Importing the species distribution map derived from Exercise 1, </w:t>
      </w:r>
      <w:hyperlink w:anchor="_Exercise_1" w:history="1">
        <w:r w:rsidRPr="00047DA9">
          <w:rPr>
            <w:rStyle w:val="Hyperlink"/>
            <w:sz w:val="20"/>
          </w:rPr>
          <w:t>section 4.1</w:t>
        </w:r>
      </w:hyperlink>
      <w:r w:rsidRPr="00047DA9">
        <w:t>).</w:t>
      </w:r>
    </w:p>
    <w:p w14:paraId="5979E0CC" w14:textId="77777777" w:rsidR="0067520E" w:rsidRPr="00047DA9" w:rsidRDefault="0067520E" w:rsidP="009E434A">
      <w:pPr>
        <w:pStyle w:val="Heading3"/>
        <w:numPr>
          <w:ilvl w:val="2"/>
          <w:numId w:val="14"/>
        </w:numPr>
      </w:pPr>
      <w:bookmarkStart w:id="303" w:name="_Environmental_gradient_1"/>
      <w:bookmarkStart w:id="304" w:name="_Toc180771663"/>
      <w:bookmarkEnd w:id="303"/>
      <w:r w:rsidRPr="00047DA9">
        <w:t>Environmental gradient</w:t>
      </w:r>
      <w:bookmarkEnd w:id="304"/>
    </w:p>
    <w:p w14:paraId="33B1CC40" w14:textId="77777777" w:rsidR="0067520E" w:rsidRPr="00047DA9" w:rsidRDefault="0067520E" w:rsidP="00C57BF9">
      <w:pPr>
        <w:rPr>
          <w:szCs w:val="24"/>
        </w:rPr>
      </w:pPr>
      <w:r w:rsidRPr="00047DA9">
        <w:rPr>
          <w:szCs w:val="24"/>
        </w:rPr>
        <w:t xml:space="preserve">Whether the landscape is imported or automatically generated, it is possible to produce an artificial environmental gradient to be overlaid on top of the habitat map. </w:t>
      </w:r>
      <w:r w:rsidRPr="00047DA9">
        <w:rPr>
          <w:b/>
          <w:szCs w:val="24"/>
        </w:rPr>
        <w:t>This option is available only for cell-based models and not for patch-based models.</w:t>
      </w:r>
      <w:r w:rsidRPr="00047DA9">
        <w:rPr>
          <w:szCs w:val="24"/>
        </w:rPr>
        <w:t xml:space="preserve"> By clicking on </w:t>
      </w:r>
      <w:r w:rsidRPr="00047DA9">
        <w:rPr>
          <w:i/>
          <w:szCs w:val="24"/>
        </w:rPr>
        <w:t>Landscape → Environmental Gradient</w:t>
      </w:r>
      <w:r w:rsidRPr="00047DA9">
        <w:rPr>
          <w:szCs w:val="24"/>
        </w:rPr>
        <w:t xml:space="preserve"> (which becomes available once the landscape is loaded), the window </w:t>
      </w:r>
      <w:r w:rsidRPr="00047DA9">
        <w:rPr>
          <w:i/>
          <w:szCs w:val="24"/>
        </w:rPr>
        <w:t>Environmental Gradient</w:t>
      </w:r>
      <w:r w:rsidRPr="00047DA9">
        <w:rPr>
          <w:szCs w:val="24"/>
        </w:rPr>
        <w:t xml:space="preserve"> will open. Select the </w:t>
      </w:r>
      <w:r w:rsidRPr="00047DA9">
        <w:rPr>
          <w:i/>
          <w:szCs w:val="24"/>
        </w:rPr>
        <w:t>Gradient type</w:t>
      </w:r>
      <w:r w:rsidRPr="00047DA9">
        <w:rPr>
          <w:szCs w:val="24"/>
        </w:rPr>
        <w:t xml:space="preserve"> to activate a gradient (Figure 3.11).</w:t>
      </w:r>
    </w:p>
    <w:p w14:paraId="46F57A6F" w14:textId="77777777" w:rsidR="0067520E" w:rsidRPr="00047DA9" w:rsidRDefault="0067520E" w:rsidP="00C57BF9">
      <w:pPr>
        <w:pStyle w:val="Figure"/>
        <w:rPr>
          <w:rFonts w:cs="Times New Roman"/>
          <w:szCs w:val="24"/>
        </w:rPr>
      </w:pPr>
      <w:r w:rsidRPr="00047DA9">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047DA9" w:rsidRDefault="0067520E" w:rsidP="00C57BF9">
      <w:pPr>
        <w:pStyle w:val="Figheading"/>
        <w:rPr>
          <w:szCs w:val="24"/>
        </w:rPr>
      </w:pPr>
      <w:r w:rsidRPr="00047DA9">
        <w:rPr>
          <w:b/>
        </w:rPr>
        <w:t>Figure 3.11.</w:t>
      </w:r>
      <w:r w:rsidRPr="00047DA9">
        <w:t xml:space="preserve"> The </w:t>
      </w:r>
      <w:r w:rsidRPr="00047DA9">
        <w:rPr>
          <w:i/>
        </w:rPr>
        <w:t>Environmental Gradient</w:t>
      </w:r>
      <w:r w:rsidRPr="00047DA9">
        <w:t xml:space="preserve"> window.</w:t>
      </w:r>
    </w:p>
    <w:p w14:paraId="4A765028" w14:textId="77777777" w:rsidR="0067520E" w:rsidRPr="00047DA9" w:rsidRDefault="0067520E" w:rsidP="00B35389">
      <w:pPr>
        <w:pStyle w:val="Keepnext"/>
      </w:pPr>
      <w:r w:rsidRPr="00047DA9">
        <w:t xml:space="preserve">There are three types of environmental gradient that can be set (see </w:t>
      </w:r>
      <w:hyperlink w:anchor="_Environmental_gradient" w:history="1">
        <w:r w:rsidRPr="00047DA9">
          <w:rPr>
            <w:rStyle w:val="Hyperlink"/>
            <w:szCs w:val="24"/>
          </w:rPr>
          <w:t>section 2.3.3</w:t>
        </w:r>
      </w:hyperlink>
      <w:r w:rsidRPr="00047DA9">
        <w:t xml:space="preserve"> for a full description of the different types):</w:t>
      </w:r>
    </w:p>
    <w:p w14:paraId="37EDF290" w14:textId="77777777" w:rsidR="0067520E" w:rsidRPr="00047DA9" w:rsidRDefault="0067520E" w:rsidP="009E434A">
      <w:pPr>
        <w:pStyle w:val="Numbered"/>
        <w:numPr>
          <w:ilvl w:val="0"/>
          <w:numId w:val="29"/>
        </w:numPr>
      </w:pPr>
      <w:r w:rsidRPr="00047DA9">
        <w:t>Carrying capacity (</w:t>
      </w:r>
      <w:r w:rsidRPr="00047DA9">
        <w:rPr>
          <w:i/>
        </w:rPr>
        <w:t>K</w:t>
      </w:r>
      <w:r w:rsidRPr="00047DA9">
        <w:t>) or 1/</w:t>
      </w:r>
      <w:r w:rsidRPr="00047DA9">
        <w:rPr>
          <w:i/>
        </w:rPr>
        <w:t>b</w:t>
      </w:r>
      <w:r w:rsidRPr="00047DA9">
        <w:t xml:space="preserve"> in the case of stage-structured models</w:t>
      </w:r>
    </w:p>
    <w:p w14:paraId="3E7F4498" w14:textId="77777777" w:rsidR="0067520E" w:rsidRPr="00047DA9" w:rsidRDefault="0067520E" w:rsidP="00AC4209">
      <w:pPr>
        <w:pStyle w:val="Numbered"/>
      </w:pPr>
      <w:r w:rsidRPr="00047DA9">
        <w:t>Intrinsic growth rate (</w:t>
      </w:r>
      <w:r w:rsidRPr="00047DA9">
        <w:rPr>
          <w:i/>
        </w:rPr>
        <w:t>R</w:t>
      </w:r>
      <w:r w:rsidRPr="00047DA9">
        <w:t>) or fecundity (</w:t>
      </w:r>
      <w:r w:rsidRPr="00047DA9">
        <w:rPr>
          <w:i/>
        </w:rPr>
        <w:t>ϕ</w:t>
      </w:r>
      <w:r w:rsidRPr="00047DA9">
        <w:t>) in the case of stage-structured models</w:t>
      </w:r>
    </w:p>
    <w:p w14:paraId="33776398" w14:textId="77777777" w:rsidR="0067520E" w:rsidRPr="00047DA9" w:rsidRDefault="0067520E" w:rsidP="00AC4209">
      <w:pPr>
        <w:pStyle w:val="Numbered"/>
      </w:pPr>
      <w:r w:rsidRPr="00047DA9">
        <w:t>Local extinction probability</w:t>
      </w:r>
    </w:p>
    <w:p w14:paraId="06349909" w14:textId="77777777" w:rsidR="0067520E" w:rsidRPr="00047DA9" w:rsidRDefault="0067520E" w:rsidP="00B35389">
      <w:pPr>
        <w:pStyle w:val="Keepnext"/>
      </w:pPr>
      <w:r w:rsidRPr="00047DA9">
        <w:t>After having chosen the type of gradient set the following parameters:</w:t>
      </w:r>
    </w:p>
    <w:p w14:paraId="2ADFA771" w14:textId="77777777" w:rsidR="0067520E" w:rsidRPr="00047DA9" w:rsidRDefault="0067520E" w:rsidP="009E434A">
      <w:pPr>
        <w:pStyle w:val="Numbered"/>
        <w:numPr>
          <w:ilvl w:val="0"/>
          <w:numId w:val="30"/>
        </w:numPr>
      </w:pPr>
      <w:r w:rsidRPr="00047DA9">
        <w:t>Gradient steepness (</w:t>
      </w:r>
      <w:r w:rsidRPr="00047DA9">
        <w:rPr>
          <w:i/>
        </w:rPr>
        <w:t>G</w:t>
      </w:r>
      <w:r w:rsidRPr="00047DA9">
        <w:t>)</w:t>
      </w:r>
    </w:p>
    <w:p w14:paraId="6127643A" w14:textId="77777777" w:rsidR="0067520E" w:rsidRPr="00047DA9" w:rsidRDefault="0067520E" w:rsidP="00AC4209">
      <w:pPr>
        <w:pStyle w:val="Numbered"/>
      </w:pPr>
      <w:r w:rsidRPr="00047DA9">
        <w:t>Optimum Y (the gradient will be created along the y axis)</w:t>
      </w:r>
    </w:p>
    <w:p w14:paraId="3F3CFE88" w14:textId="77777777" w:rsidR="0067520E" w:rsidRPr="00047DA9" w:rsidRDefault="0067520E" w:rsidP="00AC4209">
      <w:pPr>
        <w:pStyle w:val="Numbered"/>
      </w:pPr>
      <w:r w:rsidRPr="00047DA9">
        <w:t>Local variability scaling factor (</w:t>
      </w:r>
      <w:r w:rsidRPr="00047DA9">
        <w:rPr>
          <w:i/>
        </w:rPr>
        <w:t>f</w:t>
      </w:r>
      <w:r w:rsidRPr="00047DA9">
        <w:t>)</w:t>
      </w:r>
    </w:p>
    <w:p w14:paraId="21FD6BBE" w14:textId="77777777" w:rsidR="0067520E" w:rsidRPr="00047DA9" w:rsidRDefault="0067520E" w:rsidP="00AC4209">
      <w:pPr>
        <w:pStyle w:val="Numbered"/>
      </w:pPr>
      <w:r w:rsidRPr="00047DA9">
        <w:t>Local extinction probability at optimum (to be set only if the gradient is in local extinction probability)</w:t>
      </w:r>
    </w:p>
    <w:p w14:paraId="121B24AE" w14:textId="77777777" w:rsidR="0067520E" w:rsidRPr="00047DA9" w:rsidRDefault="0067520E" w:rsidP="00C57BF9">
      <w:pPr>
        <w:rPr>
          <w:szCs w:val="24"/>
        </w:rPr>
      </w:pPr>
      <w:r w:rsidRPr="00047DA9">
        <w:rPr>
          <w:szCs w:val="24"/>
        </w:rPr>
        <w:t xml:space="preserve">The gradient itself must be specified on a scale of 0 to 1, where a value of 1 occurs at the gradient optimum. When applied to carrying capacity or growth rate, the optimum values of </w:t>
      </w:r>
      <w:r w:rsidRPr="00047DA9">
        <w:rPr>
          <w:i/>
          <w:szCs w:val="24"/>
        </w:rPr>
        <w:t>K</w:t>
      </w:r>
      <w:r w:rsidRPr="00047DA9">
        <w:rPr>
          <w:szCs w:val="24"/>
        </w:rPr>
        <w:t xml:space="preserve"> and </w:t>
      </w:r>
      <w:r w:rsidRPr="00047DA9">
        <w:rPr>
          <w:i/>
          <w:szCs w:val="24"/>
        </w:rPr>
        <w:t>R</w:t>
      </w:r>
      <w:r w:rsidRPr="00047DA9">
        <w:rPr>
          <w:szCs w:val="24"/>
        </w:rPr>
        <w:t xml:space="preserve"> respectively will be the ones set in the </w:t>
      </w:r>
      <w:r w:rsidRPr="00047DA9">
        <w:rPr>
          <w:i/>
          <w:szCs w:val="24"/>
        </w:rPr>
        <w:t>Species Parameters</w:t>
      </w:r>
      <w:r w:rsidRPr="00047DA9">
        <w:rPr>
          <w:szCs w:val="24"/>
        </w:rPr>
        <w:t xml:space="preserve"> window (</w:t>
      </w:r>
      <w:hyperlink w:anchor="_Setting_the_species" w:history="1">
        <w:r w:rsidRPr="00047DA9">
          <w:rPr>
            <w:rStyle w:val="Hyperlink"/>
            <w:szCs w:val="24"/>
          </w:rPr>
          <w:t>see 3.2.6</w:t>
        </w:r>
      </w:hyperlink>
      <w:r w:rsidRPr="00047DA9">
        <w:rPr>
          <w:szCs w:val="24"/>
        </w:rPr>
        <w:t xml:space="preserve">). In the case of stage-structured population models, the gradient in </w:t>
      </w:r>
      <w:r w:rsidRPr="00047DA9">
        <w:rPr>
          <w:i/>
          <w:szCs w:val="24"/>
        </w:rPr>
        <w:t>R</w:t>
      </w:r>
      <w:r w:rsidRPr="00047DA9">
        <w:rPr>
          <w:szCs w:val="24"/>
        </w:rPr>
        <w:t xml:space="preserve"> will be effectively a gradient in fecundity </w:t>
      </w:r>
      <w:r w:rsidRPr="00047DA9">
        <w:rPr>
          <w:i/>
          <w:szCs w:val="24"/>
        </w:rPr>
        <w:t>ϕ</w:t>
      </w:r>
      <w:r w:rsidRPr="00047DA9">
        <w:rPr>
          <w:szCs w:val="24"/>
        </w:rPr>
        <w:t xml:space="preserve">. If different stages have different fecundities, the same gradient will be applied to the respective fecundity values, </w:t>
      </w:r>
      <w:proofErr w:type="gramStart"/>
      <w:r w:rsidRPr="00047DA9">
        <w:rPr>
          <w:szCs w:val="24"/>
        </w:rPr>
        <w:t>assuming that</w:t>
      </w:r>
      <w:proofErr w:type="gramEnd"/>
      <w:r w:rsidRPr="00047DA9">
        <w:rPr>
          <w:szCs w:val="24"/>
        </w:rPr>
        <w:t xml:space="preserve"> the specified fecundities apply at the gradient optimum. The gradient is constructed in the same way for local extinction probability, but reversed on application, such that the lowest probability of extinction occurs at the gradient optimum.</w:t>
      </w:r>
    </w:p>
    <w:p w14:paraId="365AD3B8" w14:textId="77777777" w:rsidR="0067520E" w:rsidRPr="00047DA9" w:rsidRDefault="0067520E" w:rsidP="00C57BF9">
      <w:pPr>
        <w:rPr>
          <w:szCs w:val="24"/>
        </w:rPr>
      </w:pPr>
      <w:r w:rsidRPr="00047DA9">
        <w:rPr>
          <w:szCs w:val="24"/>
        </w:rPr>
        <w:lastRenderedPageBreak/>
        <w:t xml:space="preserve">It is possible to simulate shifting of the gradient by checking the box </w:t>
      </w:r>
      <w:r w:rsidRPr="00047DA9">
        <w:rPr>
          <w:i/>
          <w:szCs w:val="24"/>
        </w:rPr>
        <w:t>Gradient shifting</w:t>
      </w:r>
      <w:r w:rsidRPr="00047DA9">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sidRPr="00047DA9">
          <w:rPr>
            <w:rStyle w:val="Hyperlink"/>
            <w:szCs w:val="24"/>
          </w:rPr>
          <w:t>section 4.3</w:t>
        </w:r>
      </w:hyperlink>
      <w:r w:rsidRPr="00047DA9">
        <w:rPr>
          <w:szCs w:val="24"/>
        </w:rPr>
        <w:t>).</w:t>
      </w:r>
    </w:p>
    <w:p w14:paraId="55790FA3" w14:textId="77777777" w:rsidR="0067520E" w:rsidRPr="00047DA9" w:rsidRDefault="0067520E" w:rsidP="009E434A">
      <w:pPr>
        <w:pStyle w:val="Heading3"/>
        <w:numPr>
          <w:ilvl w:val="2"/>
          <w:numId w:val="14"/>
        </w:numPr>
      </w:pPr>
      <w:bookmarkStart w:id="305" w:name="_Setting_the_species"/>
      <w:bookmarkStart w:id="306" w:name="_Toc180771664"/>
      <w:bookmarkEnd w:id="305"/>
      <w:r w:rsidRPr="00047DA9">
        <w:t>Setting the species parameters: population dynamics</w:t>
      </w:r>
      <w:bookmarkEnd w:id="306"/>
    </w:p>
    <w:p w14:paraId="2059B93B" w14:textId="77777777" w:rsidR="0067520E" w:rsidRPr="00047DA9" w:rsidRDefault="0067520E" w:rsidP="00C57BF9">
      <w:pPr>
        <w:pStyle w:val="Figure"/>
      </w:pPr>
      <w:r w:rsidRPr="00047DA9">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047DA9" w:rsidRDefault="0067520E" w:rsidP="00C57BF9">
      <w:pPr>
        <w:pStyle w:val="Figheading"/>
        <w:rPr>
          <w:szCs w:val="24"/>
        </w:rPr>
      </w:pPr>
      <w:r w:rsidRPr="00047DA9">
        <w:rPr>
          <w:b/>
        </w:rPr>
        <w:t>Figure 3.12.</w:t>
      </w:r>
      <w:r w:rsidRPr="00047DA9">
        <w:t xml:space="preserve"> The </w:t>
      </w:r>
      <w:r w:rsidRPr="00047DA9">
        <w:rPr>
          <w:i/>
        </w:rPr>
        <w:t>Species parameters</w:t>
      </w:r>
      <w:r w:rsidRPr="00047DA9">
        <w:t xml:space="preserve"> window.</w:t>
      </w:r>
    </w:p>
    <w:p w14:paraId="540F6B11" w14:textId="77777777" w:rsidR="0067520E" w:rsidRPr="00047DA9" w:rsidRDefault="0067520E" w:rsidP="00C57BF9">
      <w:pPr>
        <w:rPr>
          <w:szCs w:val="24"/>
        </w:rPr>
      </w:pPr>
      <w:r w:rsidRPr="00047DA9">
        <w:rPr>
          <w:szCs w:val="24"/>
        </w:rPr>
        <w:t xml:space="preserve">After having set the landscape, the sub-menu </w:t>
      </w:r>
      <w:r w:rsidRPr="00047DA9">
        <w:rPr>
          <w:i/>
          <w:szCs w:val="24"/>
        </w:rPr>
        <w:t>Parameters</w:t>
      </w:r>
      <w:r w:rsidRPr="00047DA9">
        <w:rPr>
          <w:szCs w:val="24"/>
        </w:rPr>
        <w:t> </w:t>
      </w:r>
      <w:r w:rsidRPr="00047DA9">
        <w:rPr>
          <w:i/>
          <w:szCs w:val="24"/>
        </w:rPr>
        <w:t>setting → Species</w:t>
      </w:r>
      <w:r w:rsidRPr="00047DA9">
        <w:rPr>
          <w:szCs w:val="24"/>
        </w:rPr>
        <w:t xml:space="preserve"> should be selected to open the </w:t>
      </w:r>
      <w:r w:rsidRPr="00047DA9">
        <w:rPr>
          <w:i/>
          <w:szCs w:val="24"/>
        </w:rPr>
        <w:t>Species Parameters</w:t>
      </w:r>
      <w:r w:rsidRPr="00047DA9">
        <w:rPr>
          <w:szCs w:val="24"/>
        </w:rPr>
        <w:t xml:space="preserve"> window (Figure 3.12). The window is composed of three pages: </w:t>
      </w:r>
      <w:r w:rsidRPr="00047DA9">
        <w:rPr>
          <w:i/>
          <w:szCs w:val="24"/>
        </w:rPr>
        <w:t>Population dynamics</w:t>
      </w:r>
      <w:r w:rsidRPr="00047DA9">
        <w:rPr>
          <w:szCs w:val="24"/>
        </w:rPr>
        <w:t xml:space="preserve">, </w:t>
      </w:r>
      <w:r w:rsidRPr="00047DA9">
        <w:rPr>
          <w:i/>
          <w:szCs w:val="24"/>
        </w:rPr>
        <w:t>Dispersal</w:t>
      </w:r>
      <w:r w:rsidRPr="00047DA9">
        <w:rPr>
          <w:szCs w:val="24"/>
        </w:rPr>
        <w:t xml:space="preserve"> and </w:t>
      </w:r>
      <w:r w:rsidRPr="00047DA9">
        <w:rPr>
          <w:i/>
          <w:szCs w:val="24"/>
        </w:rPr>
        <w:t>Sex / Stage dependent Dispersal</w:t>
      </w:r>
      <w:r w:rsidRPr="00047DA9">
        <w:rPr>
          <w:szCs w:val="24"/>
        </w:rPr>
        <w:t xml:space="preserve"> (</w:t>
      </w:r>
      <w:hyperlink w:anchor="_Setting_the_species_1" w:history="1">
        <w:r w:rsidRPr="00047DA9">
          <w:rPr>
            <w:rStyle w:val="Hyperlink"/>
            <w:szCs w:val="24"/>
          </w:rPr>
          <w:t>see 3.2.7</w:t>
        </w:r>
      </w:hyperlink>
      <w:r w:rsidRPr="00047DA9">
        <w:rPr>
          <w:szCs w:val="24"/>
        </w:rPr>
        <w:t>).</w:t>
      </w:r>
    </w:p>
    <w:p w14:paraId="6E8B5BA4" w14:textId="77777777" w:rsidR="0067520E" w:rsidRPr="00047DA9" w:rsidRDefault="0067520E" w:rsidP="00C57BF9">
      <w:pPr>
        <w:rPr>
          <w:szCs w:val="24"/>
        </w:rPr>
      </w:pPr>
      <w:r w:rsidRPr="00047DA9">
        <w:rPr>
          <w:szCs w:val="24"/>
        </w:rPr>
        <w:t xml:space="preserve">For the population dynamics, the first choice to make is between a model with or without stage structure and overlapping generations. This choice is made by checking / un-checking the box </w:t>
      </w:r>
      <w:r w:rsidRPr="00047DA9">
        <w:rPr>
          <w:i/>
          <w:szCs w:val="24"/>
        </w:rPr>
        <w:t>Overlapping generations /</w:t>
      </w:r>
      <w:r w:rsidRPr="00047DA9">
        <w:rPr>
          <w:szCs w:val="24"/>
        </w:rPr>
        <w:t> </w:t>
      </w:r>
      <w:r w:rsidRPr="00047DA9">
        <w:rPr>
          <w:i/>
          <w:szCs w:val="24"/>
        </w:rPr>
        <w:t>Stage-structured model</w:t>
      </w:r>
      <w:r w:rsidRPr="00047DA9">
        <w:rPr>
          <w:szCs w:val="24"/>
        </w:rPr>
        <w:t xml:space="preserve">. </w:t>
      </w:r>
    </w:p>
    <w:p w14:paraId="73479511" w14:textId="77777777" w:rsidR="0067520E" w:rsidRPr="00047DA9" w:rsidRDefault="0067520E" w:rsidP="00C57BF9">
      <w:pPr>
        <w:pStyle w:val="Heading4"/>
      </w:pPr>
      <w:r w:rsidRPr="00047DA9">
        <w:t>Non-overlapping generations &amp; no stage structure</w:t>
      </w:r>
    </w:p>
    <w:p w14:paraId="1C2E9BFF" w14:textId="77777777" w:rsidR="0067520E" w:rsidRPr="00047DA9" w:rsidRDefault="0067520E" w:rsidP="00B35389">
      <w:pPr>
        <w:pStyle w:val="Keepnext"/>
      </w:pPr>
      <w:r w:rsidRPr="00047DA9">
        <w:t xml:space="preserve">Set the </w:t>
      </w:r>
      <w:r w:rsidRPr="00047DA9">
        <w:rPr>
          <w:i/>
        </w:rPr>
        <w:t xml:space="preserve">Number of reproductive </w:t>
      </w:r>
      <w:proofErr w:type="gramStart"/>
      <w:r w:rsidRPr="00047DA9">
        <w:rPr>
          <w:i/>
        </w:rPr>
        <w:t>seasons / year</w:t>
      </w:r>
      <w:proofErr w:type="gramEnd"/>
      <w:r w:rsidRPr="00047DA9">
        <w:t>. This number must be an integer equal to or greater than 1. 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432351FD" w14:textId="77777777" w:rsidR="0067520E" w:rsidRPr="00047DA9" w:rsidRDefault="0067520E" w:rsidP="009E434A">
      <w:pPr>
        <w:pStyle w:val="Numbered"/>
        <w:numPr>
          <w:ilvl w:val="0"/>
          <w:numId w:val="31"/>
        </w:numPr>
        <w:rPr>
          <w:i/>
        </w:rPr>
      </w:pPr>
      <w:r w:rsidRPr="00047DA9">
        <w:rPr>
          <w:i/>
        </w:rPr>
        <w:t>Asexual / Only female model</w:t>
      </w:r>
      <w:r w:rsidRPr="00047DA9">
        <w:t xml:space="preserve">; set the intrinsic growth rate </w:t>
      </w:r>
      <w:proofErr w:type="spellStart"/>
      <w:r w:rsidRPr="00047DA9">
        <w:rPr>
          <w:i/>
        </w:rPr>
        <w:t>Rmax</w:t>
      </w:r>
      <w:proofErr w:type="spellEnd"/>
      <w:r w:rsidRPr="00047DA9">
        <w:t xml:space="preserve"> and the competition coefficient </w:t>
      </w:r>
      <w:proofErr w:type="spellStart"/>
      <w:r w:rsidRPr="00047DA9">
        <w:rPr>
          <w:i/>
        </w:rPr>
        <w:t>b</w:t>
      </w:r>
      <w:r w:rsidRPr="00047DA9">
        <w:rPr>
          <w:i/>
          <w:vertAlign w:val="subscript"/>
        </w:rPr>
        <w:t>c</w:t>
      </w:r>
      <w:proofErr w:type="spellEnd"/>
    </w:p>
    <w:p w14:paraId="3D0D3445" w14:textId="77777777" w:rsidR="0067520E" w:rsidRPr="00047DA9" w:rsidRDefault="0067520E" w:rsidP="00AC4209">
      <w:pPr>
        <w:pStyle w:val="Numbered"/>
        <w:rPr>
          <w:i/>
        </w:rPr>
      </w:pPr>
      <w:r w:rsidRPr="00047DA9">
        <w:rPr>
          <w:i/>
        </w:rPr>
        <w:t>Simple sexual model</w:t>
      </w:r>
      <w:r w:rsidRPr="00047DA9">
        <w:t xml:space="preserve">; sexual model with no explicit mating system. 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and the </w:t>
      </w:r>
      <w:r w:rsidRPr="00047DA9">
        <w:rPr>
          <w:i/>
        </w:rPr>
        <w:t>proportion of males</w:t>
      </w:r>
    </w:p>
    <w:p w14:paraId="3E9B2158" w14:textId="77777777" w:rsidR="0067520E" w:rsidRPr="00047DA9" w:rsidRDefault="0067520E" w:rsidP="00AC4209">
      <w:pPr>
        <w:pStyle w:val="Numbered"/>
        <w:rPr>
          <w:i/>
        </w:rPr>
      </w:pPr>
      <w:r w:rsidRPr="00047DA9">
        <w:rPr>
          <w:i/>
        </w:rPr>
        <w:t>Complex sexual model</w:t>
      </w:r>
      <w:r w:rsidRPr="00047DA9">
        <w:t>; sexual model with explicit mating system</w:t>
      </w:r>
      <w:r w:rsidRPr="00047DA9">
        <w:rPr>
          <w:i/>
        </w:rPr>
        <w:t xml:space="preserve">. </w:t>
      </w:r>
      <w:r w:rsidRPr="00047DA9">
        <w:t xml:space="preserve">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the </w:t>
      </w:r>
      <w:r w:rsidRPr="00047DA9">
        <w:rPr>
          <w:i/>
        </w:rPr>
        <w:t>proportion of males</w:t>
      </w:r>
      <w:r w:rsidRPr="00047DA9">
        <w:t xml:space="preserve"> and the maximum harem size </w:t>
      </w:r>
      <w:r w:rsidRPr="00047DA9">
        <w:rPr>
          <w:i/>
        </w:rPr>
        <w:t>h</w:t>
      </w:r>
    </w:p>
    <w:p w14:paraId="605B047C" w14:textId="77777777" w:rsidR="0067520E" w:rsidRPr="00047DA9" w:rsidRDefault="0067520E" w:rsidP="00C57BF9">
      <w:pPr>
        <w:pStyle w:val="Heading4"/>
      </w:pPr>
      <w:r w:rsidRPr="00047DA9">
        <w:lastRenderedPageBreak/>
        <w:t>Overlapping generations &amp; stage-structure</w:t>
      </w:r>
    </w:p>
    <w:p w14:paraId="1EC7E8E2" w14:textId="77777777" w:rsidR="0067520E" w:rsidRPr="00047DA9" w:rsidRDefault="0067520E" w:rsidP="00B35389">
      <w:pPr>
        <w:pStyle w:val="Keepnext"/>
      </w:pPr>
      <w:r w:rsidRPr="00047DA9">
        <w:t xml:space="preserve">Set the following three parameters (for details see </w:t>
      </w:r>
      <w:hyperlink w:anchor="_Non-overlapping_generations_&amp;" w:history="1">
        <w:r w:rsidRPr="00047DA9">
          <w:rPr>
            <w:rStyle w:val="Hyperlink"/>
            <w:szCs w:val="24"/>
          </w:rPr>
          <w:t>section 2.4.2</w:t>
        </w:r>
      </w:hyperlink>
      <w:r w:rsidRPr="00047DA9">
        <w:t>):</w:t>
      </w:r>
    </w:p>
    <w:p w14:paraId="763DE5CA" w14:textId="77777777" w:rsidR="0067520E" w:rsidRPr="00047DA9" w:rsidRDefault="0067520E" w:rsidP="009E434A">
      <w:pPr>
        <w:pStyle w:val="Numbered"/>
        <w:numPr>
          <w:ilvl w:val="0"/>
          <w:numId w:val="32"/>
        </w:numPr>
      </w:pPr>
      <w:r w:rsidRPr="00047DA9">
        <w:rPr>
          <w:i/>
        </w:rPr>
        <w:t>Number of reproductive</w:t>
      </w:r>
      <w:r w:rsidRPr="00047DA9">
        <w:t xml:space="preserve"> </w:t>
      </w:r>
      <w:proofErr w:type="gramStart"/>
      <w:r w:rsidRPr="00047DA9">
        <w:rPr>
          <w:i/>
        </w:rPr>
        <w:t>seasons / year</w:t>
      </w:r>
      <w:proofErr w:type="gramEnd"/>
    </w:p>
    <w:p w14:paraId="3FA55F5C" w14:textId="77777777" w:rsidR="0067520E" w:rsidRPr="00047DA9" w:rsidRDefault="0067520E" w:rsidP="007261F2">
      <w:pPr>
        <w:pStyle w:val="Numbered"/>
      </w:pPr>
      <w:r w:rsidRPr="00047DA9">
        <w:rPr>
          <w:i/>
        </w:rPr>
        <w:t>Probability of</w:t>
      </w:r>
      <w:r w:rsidRPr="00047DA9">
        <w:t xml:space="preserve"> </w:t>
      </w:r>
      <w:r w:rsidRPr="00047DA9">
        <w:rPr>
          <w:i/>
        </w:rPr>
        <w:t>reproducing</w:t>
      </w:r>
    </w:p>
    <w:p w14:paraId="46481254" w14:textId="77777777" w:rsidR="0067520E" w:rsidRPr="00047DA9" w:rsidRDefault="0067520E" w:rsidP="007261F2">
      <w:pPr>
        <w:pStyle w:val="Numbered"/>
      </w:pPr>
      <w:r w:rsidRPr="00047DA9">
        <w:rPr>
          <w:i/>
        </w:rPr>
        <w:t>Number of reproductive seasons between</w:t>
      </w:r>
      <w:r w:rsidRPr="00047DA9">
        <w:t xml:space="preserve"> </w:t>
      </w:r>
      <w:r w:rsidRPr="00047DA9">
        <w:rPr>
          <w:i/>
        </w:rPr>
        <w:t>subsequent reproductions</w:t>
      </w:r>
    </w:p>
    <w:p w14:paraId="55F40C69" w14:textId="77777777" w:rsidR="0067520E" w:rsidRPr="00047DA9" w:rsidRDefault="0067520E" w:rsidP="00B35389">
      <w:pPr>
        <w:pStyle w:val="Keepnext"/>
      </w:pPr>
      <w:r w:rsidRPr="00047DA9">
        <w:t>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0E8D0791" w14:textId="77777777" w:rsidR="0067520E" w:rsidRPr="00047DA9" w:rsidRDefault="0067520E" w:rsidP="009E434A">
      <w:pPr>
        <w:pStyle w:val="Numbered"/>
        <w:numPr>
          <w:ilvl w:val="0"/>
          <w:numId w:val="33"/>
        </w:numPr>
      </w:pPr>
      <w:r w:rsidRPr="00047DA9">
        <w:rPr>
          <w:i/>
        </w:rPr>
        <w:t>Asexual / Only female model</w:t>
      </w:r>
      <w:r w:rsidRPr="00047DA9">
        <w:t xml:space="preserve"> (Figure 3.13a)</w:t>
      </w:r>
    </w:p>
    <w:p w14:paraId="5367FCF9" w14:textId="77777777" w:rsidR="0067520E" w:rsidRPr="00047DA9" w:rsidRDefault="0067520E" w:rsidP="007261F2">
      <w:pPr>
        <w:pStyle w:val="Numbered"/>
      </w:pPr>
      <w:r w:rsidRPr="00047DA9">
        <w:rPr>
          <w:i/>
        </w:rPr>
        <w:t>Sexual model - no explicit mating system</w:t>
      </w:r>
      <w:r w:rsidRPr="00047DA9">
        <w:t xml:space="preserve"> (Figure 3.13b); set the </w:t>
      </w:r>
      <w:r w:rsidRPr="00047DA9">
        <w:rPr>
          <w:i/>
        </w:rPr>
        <w:t>proportion of males</w:t>
      </w:r>
    </w:p>
    <w:p w14:paraId="5760B83E" w14:textId="77777777" w:rsidR="0067520E" w:rsidRPr="00047DA9" w:rsidRDefault="0067520E" w:rsidP="007261F2">
      <w:pPr>
        <w:pStyle w:val="Numbered"/>
      </w:pPr>
      <w:r w:rsidRPr="00047DA9">
        <w:rPr>
          <w:i/>
        </w:rPr>
        <w:t>Sexual model - explicit mating system</w:t>
      </w:r>
      <w:r w:rsidRPr="00047DA9">
        <w:t xml:space="preserve"> (Figure 3.13c); set the </w:t>
      </w:r>
      <w:r w:rsidRPr="00047DA9">
        <w:rPr>
          <w:i/>
        </w:rPr>
        <w:t>proportion of males</w:t>
      </w:r>
      <w:r w:rsidRPr="00047DA9">
        <w:t xml:space="preserve"> and the average harem size </w:t>
      </w:r>
      <w:r w:rsidRPr="00047DA9">
        <w:rPr>
          <w:i/>
        </w:rPr>
        <w:t>h</w:t>
      </w:r>
    </w:p>
    <w:p w14:paraId="34890FEB" w14:textId="77777777" w:rsidR="0067520E" w:rsidRPr="00047DA9" w:rsidRDefault="0067520E" w:rsidP="00C57BF9">
      <w:pPr>
        <w:rPr>
          <w:szCs w:val="24"/>
        </w:rPr>
      </w:pPr>
      <w:r w:rsidRPr="00047DA9">
        <w:rPr>
          <w:szCs w:val="24"/>
        </w:rPr>
        <w:t xml:space="preserve">The parameters for the stage structure are set in the lower panel </w:t>
      </w:r>
      <w:r w:rsidRPr="00047DA9">
        <w:rPr>
          <w:i/>
          <w:szCs w:val="24"/>
        </w:rPr>
        <w:t>Stage-structure population model</w:t>
      </w:r>
      <w:r w:rsidRPr="00047DA9">
        <w:rPr>
          <w:szCs w:val="24"/>
        </w:rPr>
        <w:t xml:space="preserve">. Set the </w:t>
      </w:r>
      <w:r w:rsidRPr="00047DA9">
        <w:rPr>
          <w:i/>
          <w:szCs w:val="24"/>
        </w:rPr>
        <w:t>Number of stages</w:t>
      </w:r>
      <w:r w:rsidRPr="00047DA9">
        <w:rPr>
          <w:szCs w:val="24"/>
        </w:rPr>
        <w:t xml:space="preserve"> and the </w:t>
      </w:r>
      <w:r w:rsidRPr="00047DA9">
        <w:rPr>
          <w:i/>
          <w:szCs w:val="24"/>
        </w:rPr>
        <w:t>Max. age</w:t>
      </w:r>
      <w:r w:rsidRPr="00047DA9">
        <w:rPr>
          <w:szCs w:val="24"/>
        </w:rPr>
        <w:t>. Note that the number of stages cannot be less than 2 because of the default juvenile stage required, nor greater than 10 (</w:t>
      </w:r>
      <w:hyperlink w:anchor="_2.4.3_Overlapping_generations" w:history="1">
        <w:r w:rsidRPr="00047DA9">
          <w:rPr>
            <w:rStyle w:val="Hyperlink"/>
            <w:szCs w:val="24"/>
          </w:rPr>
          <w:t>see 2.4.3</w:t>
        </w:r>
      </w:hyperlink>
      <w:r w:rsidRPr="00047DA9">
        <w:rPr>
          <w:szCs w:val="24"/>
        </w:rPr>
        <w:t xml:space="preserve">). The maximum age sets an upper age limit at which </w:t>
      </w:r>
      <w:proofErr w:type="gramStart"/>
      <w:r w:rsidRPr="00047DA9">
        <w:rPr>
          <w:szCs w:val="24"/>
        </w:rPr>
        <w:t>each individual</w:t>
      </w:r>
      <w:proofErr w:type="gramEnd"/>
      <w:r w:rsidRPr="00047DA9">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Pr="00047DA9" w:rsidRDefault="0067520E" w:rsidP="00C57BF9">
      <w:pPr>
        <w:rPr>
          <w:szCs w:val="24"/>
        </w:rPr>
      </w:pPr>
      <w:r w:rsidRPr="00047DA9">
        <w:rPr>
          <w:i/>
          <w:szCs w:val="24"/>
        </w:rPr>
        <w:t>Transition Matrix</w:t>
      </w:r>
      <w:r w:rsidRPr="00047DA9">
        <w:rPr>
          <w:szCs w:val="24"/>
        </w:rPr>
        <w:t>. Parameters for reproduction, survival and development are entered in the form of a transition matrix (</w:t>
      </w:r>
      <w:hyperlink w:anchor="_Overlapping_generations_&amp;" w:history="1">
        <w:r w:rsidRPr="00047DA9">
          <w:rPr>
            <w:rStyle w:val="Hyperlink"/>
            <w:szCs w:val="24"/>
          </w:rPr>
          <w:t>see 2.4.3</w:t>
        </w:r>
      </w:hyperlink>
      <w:r w:rsidRPr="00047DA9">
        <w:rPr>
          <w:szCs w:val="24"/>
        </w:rPr>
        <w:t xml:space="preserve"> and Figure 3.13). </w:t>
      </w:r>
    </w:p>
    <w:p w14:paraId="3FE0505B" w14:textId="4DA3EAB8" w:rsidR="0067520E" w:rsidRPr="00047DA9" w:rsidRDefault="0067520E" w:rsidP="00C57BF9">
      <w:pPr>
        <w:rPr>
          <w:szCs w:val="24"/>
        </w:rPr>
      </w:pPr>
      <w:r w:rsidRPr="00047DA9">
        <w:rPr>
          <w:i/>
          <w:szCs w:val="24"/>
        </w:rPr>
        <w:t>Minimum Ages.</w:t>
      </w:r>
      <w:r w:rsidRPr="00047DA9">
        <w:rPr>
          <w:szCs w:val="24"/>
        </w:rPr>
        <w:t xml:space="preserve"> Set the minimum age for each stage, i.e. the age which an individual in stage </w:t>
      </w:r>
      <w:r w:rsidRPr="00047DA9">
        <w:rPr>
          <w:i/>
          <w:szCs w:val="24"/>
        </w:rPr>
        <w:t>s-1</w:t>
      </w:r>
      <w:r w:rsidRPr="00047DA9">
        <w:rPr>
          <w:szCs w:val="24"/>
        </w:rPr>
        <w:t xml:space="preserve"> must already have reached </w:t>
      </w:r>
      <w:r w:rsidRPr="00047DA9">
        <w:rPr>
          <w:szCs w:val="24"/>
          <w:u w:val="single"/>
        </w:rPr>
        <w:t>before</w:t>
      </w:r>
      <w:r w:rsidRPr="00047DA9">
        <w:rPr>
          <w:szCs w:val="24"/>
        </w:rPr>
        <w:t xml:space="preserve"> it can develop into stage </w:t>
      </w:r>
      <w:r w:rsidRPr="00047DA9">
        <w:rPr>
          <w:i/>
          <w:szCs w:val="24"/>
        </w:rPr>
        <w:t>s</w:t>
      </w:r>
      <w:r w:rsidRPr="00047DA9">
        <w:rPr>
          <w:szCs w:val="24"/>
        </w:rPr>
        <w:t xml:space="preserve"> (</w:t>
      </w:r>
      <w:r w:rsidRPr="00047DA9">
        <w:rPr>
          <w:b/>
          <w:szCs w:val="24"/>
        </w:rPr>
        <w:t xml:space="preserve">note that the interpretation of minimum age is different in </w:t>
      </w:r>
      <w:r w:rsidR="00353E74" w:rsidRPr="00047DA9">
        <w:rPr>
          <w:b/>
          <w:szCs w:val="24"/>
        </w:rPr>
        <w:t xml:space="preserve">v2.0 and </w:t>
      </w:r>
      <w:r w:rsidRPr="00047DA9">
        <w:rPr>
          <w:b/>
          <w:szCs w:val="24"/>
        </w:rPr>
        <w:t>v1.1 than in v1.0</w:t>
      </w:r>
      <w:r w:rsidRPr="00047DA9">
        <w:rPr>
          <w:szCs w:val="24"/>
        </w:rPr>
        <w:t xml:space="preserve">). This allows combining a stage-structured model with an IBM running on a yearly basis, and therefore explicitly accounting for the individuals’ ages. The minimum age for juveniles (stage 0) is </w:t>
      </w:r>
      <w:proofErr w:type="gramStart"/>
      <w:r w:rsidRPr="00047DA9">
        <w:rPr>
          <w:szCs w:val="24"/>
        </w:rPr>
        <w:t>by definition zero</w:t>
      </w:r>
      <w:proofErr w:type="gramEnd"/>
      <w:r w:rsidRPr="00047DA9">
        <w:rPr>
          <w:szCs w:val="24"/>
        </w:rPr>
        <w:t>, and the minimum age for stage 1 must also be zero (because individuals may not persist as juveniles beyond the breeding season in which they are born).</w:t>
      </w:r>
    </w:p>
    <w:p w14:paraId="1B779657" w14:textId="77777777" w:rsidR="0067520E" w:rsidRPr="00047DA9" w:rsidRDefault="0067520E" w:rsidP="007261F2">
      <w:pPr>
        <w:pStyle w:val="Keepnext"/>
      </w:pPr>
      <w:r w:rsidRPr="00047DA9">
        <w:rPr>
          <w:i/>
        </w:rPr>
        <w:t xml:space="preserve">Scheduling of Survival. </w:t>
      </w:r>
      <w:r w:rsidRPr="00047DA9">
        <w:t>Select when survival and development should occur between the three following options (</w:t>
      </w:r>
      <w:hyperlink w:anchor="_Overlapping_generations_&amp;" w:history="1">
        <w:r w:rsidRPr="00047DA9">
          <w:rPr>
            <w:rStyle w:val="Hyperlink"/>
            <w:szCs w:val="24"/>
          </w:rPr>
          <w:t>see 2.4.3</w:t>
        </w:r>
      </w:hyperlink>
      <w:r w:rsidRPr="00047DA9">
        <w:t>):</w:t>
      </w:r>
    </w:p>
    <w:p w14:paraId="55CF54EE" w14:textId="77777777" w:rsidR="0067520E" w:rsidRPr="00047DA9" w:rsidRDefault="0067520E" w:rsidP="00862E4F">
      <w:pPr>
        <w:pStyle w:val="Numbered"/>
        <w:numPr>
          <w:ilvl w:val="0"/>
          <w:numId w:val="34"/>
        </w:numPr>
        <w:spacing w:line="240" w:lineRule="exact"/>
        <w:rPr>
          <w:b/>
          <w:sz w:val="20"/>
        </w:rPr>
      </w:pPr>
      <w:r w:rsidRPr="00047DA9">
        <w:rPr>
          <w:i/>
        </w:rPr>
        <w:t>At</w:t>
      </w:r>
      <w:r w:rsidRPr="00047DA9">
        <w:t xml:space="preserve"> </w:t>
      </w:r>
      <w:r w:rsidRPr="00047DA9">
        <w:rPr>
          <w:i/>
        </w:rPr>
        <w:t>reproduction</w:t>
      </w:r>
    </w:p>
    <w:p w14:paraId="0DFA19B0" w14:textId="77777777" w:rsidR="0067520E" w:rsidRPr="00047DA9" w:rsidRDefault="0067520E" w:rsidP="00862E4F">
      <w:pPr>
        <w:pStyle w:val="Numbered"/>
        <w:spacing w:line="240" w:lineRule="exact"/>
        <w:rPr>
          <w:b/>
          <w:sz w:val="20"/>
        </w:rPr>
      </w:pPr>
      <w:r w:rsidRPr="00047DA9">
        <w:rPr>
          <w:i/>
        </w:rPr>
        <w:t>Between reproductive</w:t>
      </w:r>
      <w:r w:rsidRPr="00047DA9">
        <w:t xml:space="preserve"> </w:t>
      </w:r>
      <w:r w:rsidRPr="00047DA9">
        <w:rPr>
          <w:i/>
        </w:rPr>
        <w:t>events</w:t>
      </w:r>
    </w:p>
    <w:p w14:paraId="4EB825A4" w14:textId="77777777" w:rsidR="0067520E" w:rsidRPr="00047DA9" w:rsidRDefault="0067520E" w:rsidP="00862E4F">
      <w:pPr>
        <w:pStyle w:val="Numbered"/>
        <w:spacing w:line="240" w:lineRule="exact"/>
        <w:rPr>
          <w:b/>
          <w:sz w:val="20"/>
        </w:rPr>
      </w:pPr>
      <w:r w:rsidRPr="00047DA9">
        <w:rPr>
          <w:i/>
        </w:rPr>
        <w:t>Annually</w:t>
      </w:r>
    </w:p>
    <w:p w14:paraId="0988E0F8" w14:textId="77777777" w:rsidR="0067520E" w:rsidRPr="00047DA9" w:rsidRDefault="0067520E" w:rsidP="00862E4F">
      <w:pPr>
        <w:pStyle w:val="Figheading"/>
        <w:spacing w:after="0"/>
        <w:ind w:left="288" w:right="288"/>
        <w:jc w:val="both"/>
      </w:pPr>
      <w:r w:rsidRPr="00047DA9">
        <w:rPr>
          <w:b/>
        </w:rPr>
        <w:t>Figure 3.13 (next page).</w:t>
      </w:r>
      <w:r w:rsidRPr="00047DA9">
        <w:t xml:space="preserve"> Parameter windows for setting the models used in Box 1a and 4 (</w:t>
      </w:r>
      <w:hyperlink w:anchor="_Overlapping_generations_&amp;" w:history="1">
        <w:r w:rsidRPr="00047DA9">
          <w:rPr>
            <w:rStyle w:val="Hyperlink"/>
            <w:szCs w:val="22"/>
          </w:rPr>
          <w:t>section 2.4.3</w:t>
        </w:r>
      </w:hyperlink>
      <w:r w:rsidRPr="00047DA9">
        <w:t xml:space="preserve">). (a) Asexual / only-female, 4 stages model (juveniles + 3 stages).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female offspring produced per reproductive female. (b) Sexual model without complex mating system or sex-dependent demographic parameters.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offspring (males and females) produced per reproductive female. (c) Sexual model with complex mating system (</w:t>
      </w:r>
      <w:r w:rsidRPr="00047DA9">
        <w:rPr>
          <w:i/>
        </w:rPr>
        <w:t>h</w:t>
      </w:r>
      <w:r w:rsidRPr="00047DA9">
        <w:t> = 1) and sex-dependent demographic parameters. The blue rectangles highlight what should be set in place of male fecundity: 1 for reproductive males or zero for non-reproductive males. Note that in this case not all the matrix is visible in the figure. In all models the value of 1/</w:t>
      </w:r>
      <w:r w:rsidRPr="00047DA9">
        <w:rPr>
          <w:i/>
        </w:rPr>
        <w:t>b</w:t>
      </w:r>
      <w:r w:rsidRPr="00047DA9">
        <w:t xml:space="preserve"> (strength of density dependence in reproduction) is set in the top-right box. Note that the maximum age is set to an arbitrary high value which is the way, in RangeShifter, of not imposing any maximum age.</w:t>
      </w:r>
    </w:p>
    <w:p w14:paraId="632B3C25" w14:textId="77777777" w:rsidR="0067520E" w:rsidRPr="00047DA9" w:rsidRDefault="0067520E" w:rsidP="00C57BF9">
      <w:pPr>
        <w:pStyle w:val="Diagram"/>
        <w:rPr>
          <w:rFonts w:cs="Times New Roman"/>
          <w:sz w:val="20"/>
          <w:szCs w:val="20"/>
        </w:rPr>
      </w:pPr>
      <w:r w:rsidRPr="00047DA9">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047DA9" w:rsidRDefault="0067520E" w:rsidP="00C57BF9">
      <w:pPr>
        <w:rPr>
          <w:szCs w:val="24"/>
        </w:rPr>
      </w:pPr>
      <w:r w:rsidRPr="00047DA9">
        <w:rPr>
          <w:rStyle w:val="Heading4Char"/>
        </w:rPr>
        <w:lastRenderedPageBreak/>
        <w:t xml:space="preserve">Density dependence. </w:t>
      </w:r>
      <w:r w:rsidRPr="00047DA9">
        <w:rPr>
          <w:szCs w:val="24"/>
        </w:rPr>
        <w:t xml:space="preserve">On the </w:t>
      </w:r>
      <w:proofErr w:type="gramStart"/>
      <w:r w:rsidRPr="00047DA9">
        <w:rPr>
          <w:szCs w:val="24"/>
        </w:rPr>
        <w:t>right hand</w:t>
      </w:r>
      <w:proofErr w:type="gramEnd"/>
      <w:r w:rsidRPr="00047DA9">
        <w:rPr>
          <w:szCs w:val="24"/>
        </w:rPr>
        <w:t xml:space="preserve"> side of the </w:t>
      </w:r>
      <w:r w:rsidRPr="00047DA9">
        <w:rPr>
          <w:i/>
          <w:szCs w:val="24"/>
        </w:rPr>
        <w:t>Stage structure population model</w:t>
      </w:r>
      <w:r w:rsidRPr="00047DA9">
        <w:rPr>
          <w:szCs w:val="24"/>
        </w:rPr>
        <w:t xml:space="preserve"> panel, select the level(s) at which density dependence acts: </w:t>
      </w:r>
      <w:r w:rsidRPr="00047DA9">
        <w:rPr>
          <w:i/>
          <w:szCs w:val="24"/>
        </w:rPr>
        <w:t>Fecundity</w:t>
      </w:r>
      <w:r w:rsidRPr="00047DA9">
        <w:rPr>
          <w:szCs w:val="24"/>
        </w:rPr>
        <w:t xml:space="preserve">, </w:t>
      </w:r>
      <w:r w:rsidRPr="00047DA9">
        <w:rPr>
          <w:i/>
          <w:szCs w:val="24"/>
        </w:rPr>
        <w:t>Development</w:t>
      </w:r>
      <w:r w:rsidRPr="00047DA9">
        <w:rPr>
          <w:szCs w:val="24"/>
        </w:rPr>
        <w:t xml:space="preserve"> and/or </w:t>
      </w:r>
      <w:r w:rsidRPr="00047DA9">
        <w:rPr>
          <w:i/>
          <w:szCs w:val="24"/>
        </w:rPr>
        <w:t>Survival</w:t>
      </w:r>
      <w:r w:rsidRPr="00047DA9">
        <w:rPr>
          <w:szCs w:val="24"/>
        </w:rPr>
        <w:t xml:space="preserve">. In the case of density-dependence in development or survival, set the relative coefficients </w:t>
      </w:r>
      <w:proofErr w:type="spellStart"/>
      <w:r w:rsidRPr="00047DA9">
        <w:rPr>
          <w:i/>
          <w:szCs w:val="24"/>
        </w:rPr>
        <w:t>C</w:t>
      </w:r>
      <w:r w:rsidRPr="00047DA9">
        <w:rPr>
          <w:i/>
          <w:szCs w:val="24"/>
          <w:vertAlign w:val="subscript"/>
        </w:rPr>
        <w:t>γ</w:t>
      </w:r>
      <w:proofErr w:type="spellEnd"/>
      <w:r w:rsidRPr="00047DA9">
        <w:rPr>
          <w:szCs w:val="24"/>
        </w:rPr>
        <w:t xml:space="preserve"> and </w:t>
      </w:r>
      <w:proofErr w:type="spellStart"/>
      <w:r w:rsidRPr="00047DA9">
        <w:rPr>
          <w:i/>
          <w:szCs w:val="24"/>
        </w:rPr>
        <w:t>C</w:t>
      </w:r>
      <w:r w:rsidRPr="00047DA9">
        <w:rPr>
          <w:i/>
          <w:szCs w:val="24"/>
          <w:vertAlign w:val="subscript"/>
        </w:rPr>
        <w:t>σ</w:t>
      </w:r>
      <w:proofErr w:type="spellEnd"/>
      <w:r w:rsidRPr="00047DA9">
        <w:rPr>
          <w:szCs w:val="24"/>
        </w:rPr>
        <w:t xml:space="preserve"> (see eqns. 11 and 13 and Figure 3.14a). Density-dependence can be uniform across stages or stage-specific, i.e. each stage can have a different effect on the demographic processes of each other stage, and it is affected differently from each stage (see eqns. 10, 12 and 14). This can be set in the box </w:t>
      </w:r>
      <w:r w:rsidRPr="00047DA9">
        <w:rPr>
          <w:i/>
          <w:szCs w:val="24"/>
        </w:rPr>
        <w:t>Stages’ weights</w:t>
      </w:r>
      <w:r w:rsidRPr="00047DA9">
        <w:rPr>
          <w:szCs w:val="24"/>
        </w:rPr>
        <w:t xml:space="preserve"> by checking the processes for which density dependence should be stage specific (Figure 3.14b). Clicking on the button </w:t>
      </w:r>
      <w:r w:rsidRPr="00047DA9">
        <w:rPr>
          <w:i/>
          <w:szCs w:val="24"/>
        </w:rPr>
        <w:t>Set weights</w:t>
      </w:r>
      <w:r w:rsidRPr="00047DA9">
        <w:rPr>
          <w:szCs w:val="24"/>
        </w:rPr>
        <w:t>,</w:t>
      </w:r>
      <w:r w:rsidRPr="00047DA9">
        <w:rPr>
          <w:i/>
          <w:szCs w:val="24"/>
        </w:rPr>
        <w:t xml:space="preserve"> </w:t>
      </w:r>
      <w:r w:rsidRPr="00047DA9">
        <w:rPr>
          <w:szCs w:val="24"/>
        </w:rPr>
        <w:t>the window</w:t>
      </w:r>
      <w:r w:rsidRPr="00047DA9">
        <w:rPr>
          <w:i/>
          <w:szCs w:val="24"/>
        </w:rPr>
        <w:t xml:space="preserve"> Stage-specific density dependence - Stages’ weights</w:t>
      </w:r>
      <w:r w:rsidRPr="00047DA9">
        <w:rPr>
          <w:szCs w:val="24"/>
        </w:rPr>
        <w:t xml:space="preserve"> will show (Figure 3.14c). The matrices </w:t>
      </w:r>
      <w:proofErr w:type="gramStart"/>
      <w:r w:rsidRPr="00047DA9">
        <w:rPr>
          <w:szCs w:val="24"/>
        </w:rPr>
        <w:t>have to</w:t>
      </w:r>
      <w:proofErr w:type="gramEnd"/>
      <w:r w:rsidRPr="00047DA9">
        <w:rPr>
          <w:szCs w:val="24"/>
        </w:rPr>
        <w:t xml:space="preserve"> be filled in with the stages’ weights </w:t>
      </w:r>
      <w:proofErr w:type="spellStart"/>
      <w:r w:rsidRPr="00047DA9">
        <w:rPr>
          <w:i/>
          <w:szCs w:val="24"/>
        </w:rPr>
        <w:t>ω</w:t>
      </w:r>
      <w:r w:rsidRPr="00047DA9">
        <w:rPr>
          <w:i/>
          <w:szCs w:val="24"/>
          <w:vertAlign w:val="subscript"/>
        </w:rPr>
        <w:t>ij</w:t>
      </w:r>
      <w:proofErr w:type="spellEnd"/>
      <w:r w:rsidRPr="00047DA9">
        <w:rPr>
          <w:szCs w:val="24"/>
        </w:rPr>
        <w:t xml:space="preserve">, i.e. the effect of density of stage </w:t>
      </w:r>
      <w:r w:rsidRPr="00047DA9">
        <w:rPr>
          <w:i/>
          <w:szCs w:val="24"/>
        </w:rPr>
        <w:t>j</w:t>
      </w:r>
      <w:r w:rsidRPr="00047DA9">
        <w:rPr>
          <w:szCs w:val="24"/>
        </w:rPr>
        <w:t xml:space="preserve"> on the demographic parameters of stage </w:t>
      </w:r>
      <w:r w:rsidRPr="00047DA9">
        <w:rPr>
          <w:i/>
          <w:szCs w:val="24"/>
        </w:rPr>
        <w:t>i</w:t>
      </w:r>
      <w:r w:rsidRPr="00047DA9">
        <w:rPr>
          <w:szCs w:val="24"/>
        </w:rPr>
        <w:t xml:space="preserve">. A value of zero means that stage </w:t>
      </w:r>
      <w:r w:rsidRPr="00047DA9">
        <w:rPr>
          <w:i/>
          <w:szCs w:val="24"/>
        </w:rPr>
        <w:t>i</w:t>
      </w:r>
      <w:r w:rsidRPr="00047DA9">
        <w:rPr>
          <w:szCs w:val="24"/>
        </w:rPr>
        <w:t xml:space="preserve"> is not affected by stage </w:t>
      </w:r>
      <w:r w:rsidRPr="00047DA9">
        <w:rPr>
          <w:i/>
          <w:szCs w:val="24"/>
        </w:rPr>
        <w:t>j</w:t>
      </w:r>
      <w:r w:rsidRPr="00047DA9">
        <w:rPr>
          <w:szCs w:val="24"/>
        </w:rPr>
        <w:t>.</w:t>
      </w:r>
    </w:p>
    <w:p w14:paraId="39F0D296" w14:textId="77777777" w:rsidR="0067520E" w:rsidRPr="00047DA9" w:rsidRDefault="0067520E" w:rsidP="00C57BF9">
      <w:pPr>
        <w:pStyle w:val="Figure"/>
        <w:rPr>
          <w:rFonts w:cs="Times New Roman"/>
          <w:szCs w:val="24"/>
        </w:rPr>
      </w:pPr>
      <w:r w:rsidRPr="00047DA9">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047DA9" w:rsidRDefault="0067520E" w:rsidP="00C57BF9">
      <w:pPr>
        <w:pStyle w:val="Figheading"/>
      </w:pPr>
      <w:r w:rsidRPr="00047DA9">
        <w:rPr>
          <w:b/>
        </w:rPr>
        <w:t>Figure 3.14.</w:t>
      </w:r>
      <w:r w:rsidRPr="00047DA9">
        <w:t xml:space="preserve"> Options and parameters for density dependence in stage-structured models. The settings in (b) and (c) reproduce , example (b) of Box 3 (</w:t>
      </w:r>
      <w:hyperlink w:anchor="_Overlapping_generations_&amp;" w:history="1">
        <w:r w:rsidRPr="00047DA9">
          <w:rPr>
            <w:rStyle w:val="Hyperlink"/>
            <w:szCs w:val="22"/>
          </w:rPr>
          <w:t>section 2.4.3</w:t>
        </w:r>
      </w:hyperlink>
      <w:r w:rsidRPr="00047DA9">
        <w:t xml:space="preserve">). Panel (c) provides an illustration of how to enter stage weights </w:t>
      </w:r>
      <w:proofErr w:type="spellStart"/>
      <w:r w:rsidRPr="00047DA9">
        <w:rPr>
          <w:i/>
        </w:rPr>
        <w:t>ω</w:t>
      </w:r>
      <w:r w:rsidRPr="00047DA9">
        <w:rPr>
          <w:i/>
          <w:vertAlign w:val="subscript"/>
        </w:rPr>
        <w:t>ij</w:t>
      </w:r>
      <w:proofErr w:type="spellEnd"/>
      <w:r w:rsidRPr="00047DA9">
        <w:rPr>
          <w:i/>
        </w:rPr>
        <w:t xml:space="preserve"> </w:t>
      </w:r>
      <w:r w:rsidRPr="00047DA9">
        <w:t>for density dependence in fecundity and survival.</w:t>
      </w:r>
    </w:p>
    <w:p w14:paraId="29B754E2" w14:textId="77777777" w:rsidR="0067520E" w:rsidRPr="00047DA9" w:rsidRDefault="0067520E" w:rsidP="00C57BF9">
      <w:pPr>
        <w:pStyle w:val="Heading4"/>
      </w:pPr>
      <w:r w:rsidRPr="00047DA9">
        <w:t>Demographic density dependence</w:t>
      </w:r>
    </w:p>
    <w:p w14:paraId="794035F1" w14:textId="26602097" w:rsidR="0067520E" w:rsidRPr="00047DA9" w:rsidRDefault="0067520E" w:rsidP="00C57BF9">
      <w:pPr>
        <w:rPr>
          <w:szCs w:val="24"/>
        </w:rPr>
      </w:pPr>
      <w:r w:rsidRPr="00047DA9">
        <w:rPr>
          <w:szCs w:val="24"/>
        </w:rPr>
        <w:t xml:space="preserve">At the top-right corner of the </w:t>
      </w:r>
      <w:r w:rsidRPr="00047DA9">
        <w:rPr>
          <w:i/>
          <w:szCs w:val="24"/>
        </w:rPr>
        <w:t>Population dynamics</w:t>
      </w:r>
      <w:r w:rsidRPr="00047DA9">
        <w:rPr>
          <w:szCs w:val="24"/>
        </w:rPr>
        <w:t xml:space="preserve"> page there is a panel for setting the demographic density dependence. For a non-stage-structured model that applies the Maynard-Smith and Slatkin function, two parameters determine the nature of density-</w:t>
      </w:r>
      <w:r w:rsidRPr="00047DA9">
        <w:rPr>
          <w:szCs w:val="24"/>
        </w:rPr>
        <w:lastRenderedPageBreak/>
        <w:t xml:space="preserve">dependence, </w:t>
      </w:r>
      <w:proofErr w:type="spellStart"/>
      <w:r w:rsidRPr="00047DA9">
        <w:rPr>
          <w:i/>
          <w:szCs w:val="24"/>
        </w:rPr>
        <w:t>b</w:t>
      </w:r>
      <w:r w:rsidRPr="00047DA9">
        <w:rPr>
          <w:i/>
          <w:szCs w:val="24"/>
          <w:vertAlign w:val="subscript"/>
        </w:rPr>
        <w:t>c</w:t>
      </w:r>
      <w:proofErr w:type="spellEnd"/>
      <w:r w:rsidRPr="00047DA9">
        <w:rPr>
          <w:szCs w:val="24"/>
        </w:rPr>
        <w:t xml:space="preserve"> and </w:t>
      </w:r>
      <w:r w:rsidRPr="00047DA9">
        <w:rPr>
          <w:i/>
          <w:szCs w:val="24"/>
        </w:rPr>
        <w:t>K</w:t>
      </w:r>
      <w:r w:rsidRPr="00047DA9">
        <w:rPr>
          <w:szCs w:val="24"/>
        </w:rPr>
        <w:t xml:space="preserve"> (</w:t>
      </w:r>
      <w:hyperlink w:anchor="_Non-overlapping_generations_&amp;" w:history="1">
        <w:r w:rsidRPr="00047DA9">
          <w:rPr>
            <w:rStyle w:val="Hyperlink"/>
            <w:szCs w:val="24"/>
          </w:rPr>
          <w:t>see 2.4.2</w:t>
        </w:r>
      </w:hyperlink>
      <w:r w:rsidRPr="00047DA9">
        <w:rPr>
          <w:szCs w:val="24"/>
        </w:rPr>
        <w:t xml:space="preserve">). For stage-structured models, the density dependence of each demographic process is determined by a single parameter, </w:t>
      </w:r>
      <w:r w:rsidR="00A86C3C" w:rsidRPr="00047DA9">
        <w:rPr>
          <w:szCs w:val="24"/>
        </w:rPr>
        <w:t>1/</w:t>
      </w:r>
      <w:r w:rsidRPr="00047DA9">
        <w:rPr>
          <w:i/>
          <w:szCs w:val="24"/>
        </w:rPr>
        <w:t>b</w:t>
      </w:r>
      <w:r w:rsidRPr="00047DA9">
        <w:rPr>
          <w:szCs w:val="24"/>
        </w:rPr>
        <w:t xml:space="preserve"> (</w:t>
      </w:r>
      <w:hyperlink w:anchor="_Overlapping_generations_&amp;" w:history="1">
        <w:r w:rsidRPr="00047DA9">
          <w:rPr>
            <w:rStyle w:val="Hyperlink"/>
            <w:szCs w:val="24"/>
          </w:rPr>
          <w:t>see 2.4.3</w:t>
        </w:r>
      </w:hyperlink>
      <w:r w:rsidRPr="00047DA9">
        <w:rPr>
          <w:szCs w:val="24"/>
        </w:rPr>
        <w:t xml:space="preserve">). </w:t>
      </w:r>
    </w:p>
    <w:p w14:paraId="2F626892" w14:textId="77777777" w:rsidR="0067520E" w:rsidRPr="00047DA9" w:rsidRDefault="0067520E" w:rsidP="00B35389">
      <w:pPr>
        <w:pStyle w:val="Keepnext"/>
      </w:pPr>
      <w:r w:rsidRPr="00047DA9">
        <w:t xml:space="preserve">Depending on the type of landscape, there will be either a single value (single habitat type) or the possibility of entering a value for each habitat type. </w:t>
      </w:r>
      <w:r w:rsidRPr="00047DA9">
        <w:rPr>
          <w:i/>
        </w:rPr>
        <w:t>K</w:t>
      </w:r>
      <w:r w:rsidRPr="00047DA9">
        <w:t xml:space="preserve"> or 1\</w:t>
      </w:r>
      <w:r w:rsidRPr="00047DA9">
        <w:rPr>
          <w:i/>
        </w:rPr>
        <w:t>b</w:t>
      </w:r>
      <w:r w:rsidRPr="00047DA9">
        <w:t xml:space="preserve"> are expressed in individuals per hectare.</w:t>
      </w:r>
    </w:p>
    <w:p w14:paraId="6D5272FE" w14:textId="77777777" w:rsidR="0067520E" w:rsidRPr="00047DA9" w:rsidRDefault="0067520E" w:rsidP="009E434A">
      <w:pPr>
        <w:pStyle w:val="Numbered"/>
        <w:numPr>
          <w:ilvl w:val="0"/>
          <w:numId w:val="35"/>
        </w:numPr>
      </w:pPr>
      <w:r w:rsidRPr="00047DA9">
        <w:rPr>
          <w:b/>
        </w:rPr>
        <w:t>Landscape with habitat codes</w:t>
      </w:r>
      <w:r w:rsidRPr="00047DA9">
        <w:t xml:space="preserve">. Each cell will have a single value of either </w:t>
      </w:r>
      <w:r w:rsidRPr="00047DA9">
        <w:rPr>
          <w:i/>
        </w:rPr>
        <w:t xml:space="preserve">K </w:t>
      </w:r>
      <w:r w:rsidRPr="00047DA9">
        <w:t>or 1/</w:t>
      </w:r>
      <w:r w:rsidRPr="00047DA9">
        <w:rPr>
          <w:i/>
        </w:rPr>
        <w:t xml:space="preserve">b </w:t>
      </w:r>
      <w:r w:rsidRPr="00047DA9">
        <w:t xml:space="preserve">that depends on the cell size and its habitat type. In </w:t>
      </w:r>
      <w:r w:rsidR="00C3051D" w:rsidRPr="00047DA9">
        <w:t>a patch-based model</w:t>
      </w:r>
      <w:r w:rsidRPr="00047DA9">
        <w:t xml:space="preserve">, the total value for a patch will be </w:t>
      </w:r>
      <w:r w:rsidR="00C3051D" w:rsidRPr="00047DA9">
        <w:t>given by</w:t>
      </w:r>
      <w:r w:rsidRPr="00047DA9">
        <w:t xml:space="preserve"> the sum of the values of each cell in the patch.</w:t>
      </w:r>
    </w:p>
    <w:p w14:paraId="0F125ED5" w14:textId="77777777" w:rsidR="0067520E" w:rsidRPr="00047DA9" w:rsidRDefault="0067520E" w:rsidP="00C3051D">
      <w:pPr>
        <w:pStyle w:val="Numbered"/>
      </w:pPr>
      <w:r w:rsidRPr="00047DA9">
        <w:rPr>
          <w:b/>
        </w:rPr>
        <w:t>Landscape with habitat percentage cover</w:t>
      </w:r>
      <w:r w:rsidRPr="00047DA9">
        <w:t xml:space="preserve">. The cell’s </w:t>
      </w:r>
      <w:r w:rsidRPr="00047DA9">
        <w:rPr>
          <w:i/>
        </w:rPr>
        <w:t>K</w:t>
      </w:r>
      <w:r w:rsidRPr="00047DA9">
        <w:t xml:space="preserve"> (or 1/</w:t>
      </w:r>
      <w:r w:rsidRPr="00047DA9">
        <w:rPr>
          <w:i/>
        </w:rPr>
        <w:t>b</w:t>
      </w:r>
      <w:r w:rsidRPr="00047DA9">
        <w:t xml:space="preserve">) is determined by the amount of each habitat in the cell. For example, let’s consider a simple case of a Maynard-Smith and Slatkin model where there is one habitat type having </w:t>
      </w:r>
      <w:r w:rsidRPr="00047DA9">
        <w:rPr>
          <w:i/>
        </w:rPr>
        <w:t>K</w:t>
      </w:r>
      <w:r w:rsidRPr="00047DA9">
        <w:t xml:space="preserve"> = 50/ha and the landscape resolution is 100m. A cell with 30% of habitat cover will have a carrying capacity of 15 individuals. Let’s then consider an example where there are two habitat types, where </w:t>
      </w:r>
      <w:r w:rsidRPr="00047DA9">
        <w:rPr>
          <w:i/>
        </w:rPr>
        <w:t>K</w:t>
      </w:r>
      <w:r w:rsidRPr="00047DA9">
        <w:rPr>
          <w:i/>
          <w:vertAlign w:val="subscript"/>
        </w:rPr>
        <w:t>1</w:t>
      </w:r>
      <w:r w:rsidRPr="00047DA9">
        <w:t xml:space="preserve"> = 50/ha and </w:t>
      </w:r>
      <w:r w:rsidRPr="00047DA9">
        <w:rPr>
          <w:i/>
        </w:rPr>
        <w:t>K</w:t>
      </w:r>
      <w:r w:rsidRPr="00047DA9">
        <w:rPr>
          <w:i/>
          <w:vertAlign w:val="subscript"/>
        </w:rPr>
        <w:t>2</w:t>
      </w:r>
      <w:r w:rsidRPr="00047DA9">
        <w:t xml:space="preserve"> = 100/ha. A cell with 30% cover of </w:t>
      </w:r>
      <w:proofErr w:type="gramStart"/>
      <w:r w:rsidRPr="00047DA9">
        <w:t>habitat</w:t>
      </w:r>
      <w:proofErr w:type="gramEnd"/>
      <w:r w:rsidRPr="00047DA9">
        <w:t xml:space="preserve"> 1 and 50% cover of habitat 2 will have a carrying capacity of 65 individuals.</w:t>
      </w:r>
    </w:p>
    <w:p w14:paraId="4ECCBBDD" w14:textId="77777777" w:rsidR="0067520E" w:rsidRPr="00047DA9" w:rsidRDefault="0067520E" w:rsidP="00C3051D">
      <w:pPr>
        <w:pStyle w:val="Numbered"/>
      </w:pPr>
      <w:r w:rsidRPr="00047DA9">
        <w:rPr>
          <w:b/>
        </w:rPr>
        <w:t>Landscape with habitat quality</w:t>
      </w:r>
      <w:r w:rsidRPr="00047DA9">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sidRPr="00047DA9">
          <w:rPr>
            <w:rStyle w:val="Hyperlink"/>
            <w:szCs w:val="24"/>
          </w:rPr>
          <w:t>see 3.1.1</w:t>
        </w:r>
      </w:hyperlink>
      <w:r w:rsidRPr="00047DA9">
        <w:t xml:space="preserve">). Therefore, if for example the </w:t>
      </w:r>
      <w:r w:rsidRPr="00047DA9">
        <w:rPr>
          <w:i/>
        </w:rPr>
        <w:t>K</w:t>
      </w:r>
      <w:r w:rsidRPr="00047DA9">
        <w:t xml:space="preserve"> is set to 50/ha, a cell with quality equal to 50.0 will have a carrying capacity of 25 individuals.</w:t>
      </w:r>
    </w:p>
    <w:p w14:paraId="1F4FE6C0" w14:textId="77777777" w:rsidR="0067520E" w:rsidRPr="00047DA9" w:rsidRDefault="0067520E" w:rsidP="00C57BF9">
      <w:pPr>
        <w:rPr>
          <w:szCs w:val="24"/>
        </w:rPr>
      </w:pPr>
      <w:r w:rsidRPr="00047DA9">
        <w:rPr>
          <w:i/>
          <w:szCs w:val="24"/>
        </w:rPr>
        <w:t>What is K in a stage-structure model?</w:t>
      </w:r>
      <w:r w:rsidRPr="00047DA9">
        <w:rPr>
          <w:szCs w:val="24"/>
        </w:rPr>
        <w:t xml:space="preserve"> Whereas in Maynard-Smith &amp; Slatkin’s (1973) model (eqns. 5 and 6), the population equilibrium density is defined by the parameter </w:t>
      </w:r>
      <w:r w:rsidRPr="00047DA9">
        <w:rPr>
          <w:i/>
          <w:szCs w:val="24"/>
        </w:rPr>
        <w:t>K</w:t>
      </w:r>
      <w:r w:rsidRPr="00047DA9">
        <w:rPr>
          <w:szCs w:val="24"/>
        </w:rPr>
        <w:t>,</w:t>
      </w:r>
      <w:r w:rsidRPr="00047DA9">
        <w:t xml:space="preserve"> </w:t>
      </w:r>
      <w:r w:rsidRPr="00047DA9">
        <w:rPr>
          <w:szCs w:val="24"/>
        </w:rPr>
        <w:t>equilibrium density is an emerging property of the potentially multiple density dependencies</w:t>
      </w:r>
      <w:r w:rsidRPr="00047DA9">
        <w:t xml:space="preserve"> in </w:t>
      </w:r>
      <w:r w:rsidRPr="00047DA9">
        <w:rPr>
          <w:szCs w:val="24"/>
        </w:rPr>
        <w:t xml:space="preserve">standard matrix modelling. </w:t>
      </w:r>
      <w:r w:rsidRPr="00047DA9">
        <w:rPr>
          <w:b/>
          <w:bCs/>
          <w:szCs w:val="24"/>
        </w:rPr>
        <w:t xml:space="preserve">Thus, there is no single parameter to define </w:t>
      </w:r>
      <w:r w:rsidRPr="00047DA9">
        <w:rPr>
          <w:b/>
          <w:bCs/>
          <w:i/>
          <w:iCs/>
          <w:szCs w:val="24"/>
        </w:rPr>
        <w:t>a priori</w:t>
      </w:r>
      <w:r w:rsidRPr="00047DA9">
        <w:rPr>
          <w:b/>
          <w:bCs/>
          <w:szCs w:val="24"/>
        </w:rPr>
        <w:t xml:space="preserve"> carrying capacity, and 1/</w:t>
      </w:r>
      <w:r w:rsidRPr="00047DA9">
        <w:rPr>
          <w:b/>
          <w:bCs/>
          <w:i/>
          <w:szCs w:val="24"/>
        </w:rPr>
        <w:t>b</w:t>
      </w:r>
      <w:r w:rsidRPr="00047DA9">
        <w:rPr>
          <w:b/>
          <w:bCs/>
          <w:szCs w:val="24"/>
        </w:rPr>
        <w:t xml:space="preserve"> should not be interpreted as such</w:t>
      </w:r>
      <w:r w:rsidRPr="00047DA9">
        <w:rPr>
          <w:szCs w:val="24"/>
        </w:rPr>
        <w:t xml:space="preserve">. </w:t>
      </w:r>
    </w:p>
    <w:p w14:paraId="575428F1" w14:textId="2ECDCF0F" w:rsidR="0067520E" w:rsidRPr="00047DA9" w:rsidRDefault="0067520E" w:rsidP="00C57BF9">
      <w:pPr>
        <w:pStyle w:val="Heading4"/>
      </w:pPr>
      <w:r w:rsidRPr="00047DA9">
        <w:t xml:space="preserve">Estimating the parameters for K or </w:t>
      </w:r>
      <w:r w:rsidR="00A86C3C" w:rsidRPr="00047DA9">
        <w:t>1/</w:t>
      </w:r>
      <w:r w:rsidRPr="00047DA9">
        <w:t>b:</w:t>
      </w:r>
    </w:p>
    <w:p w14:paraId="52B3938B" w14:textId="77777777" w:rsidR="0067520E" w:rsidRPr="00047DA9" w:rsidRDefault="0067520E" w:rsidP="00C57BF9">
      <w:pPr>
        <w:autoSpaceDE w:val="0"/>
        <w:autoSpaceDN w:val="0"/>
        <w:adjustRightInd w:val="0"/>
        <w:rPr>
          <w:szCs w:val="24"/>
        </w:rPr>
      </w:pPr>
      <w:r w:rsidRPr="00047DA9">
        <w:rPr>
          <w:szCs w:val="24"/>
        </w:rPr>
        <w:t xml:space="preserve">These parameters related to demographic density-dependence can have a major influence on the outcomes of a model. </w:t>
      </w:r>
      <w:proofErr w:type="gramStart"/>
      <w:r w:rsidRPr="00047DA9">
        <w:rPr>
          <w:szCs w:val="24"/>
        </w:rPr>
        <w:t>Thus</w:t>
      </w:r>
      <w:proofErr w:type="gramEnd"/>
      <w:r w:rsidRPr="00047DA9">
        <w:rPr>
          <w:szCs w:val="24"/>
        </w:rPr>
        <w:t xml:space="preserve"> it is important that care is taken in specifying their values. However, gaining robust estimates for these parameters can be challenging.</w:t>
      </w:r>
    </w:p>
    <w:p w14:paraId="4E302E36" w14:textId="77777777" w:rsidR="0067520E" w:rsidRPr="00047DA9" w:rsidRDefault="0067520E" w:rsidP="00C57BF9">
      <w:pPr>
        <w:autoSpaceDE w:val="0"/>
        <w:autoSpaceDN w:val="0"/>
        <w:adjustRightInd w:val="0"/>
        <w:rPr>
          <w:szCs w:val="24"/>
        </w:rPr>
      </w:pPr>
      <w:r w:rsidRPr="00047DA9">
        <w:rPr>
          <w:szCs w:val="24"/>
        </w:rPr>
        <w:t xml:space="preserve">Perhaps ideally, long term data on population abundance will exist for the focal species in multiple locations. In the simplest case where there has been an absence of disturbances, some species will exhibit relatively constant population </w:t>
      </w:r>
      <w:proofErr w:type="gramStart"/>
      <w:r w:rsidRPr="00047DA9">
        <w:rPr>
          <w:szCs w:val="24"/>
        </w:rPr>
        <w:t>size</w:t>
      </w:r>
      <w:proofErr w:type="gramEnd"/>
      <w:r w:rsidRPr="00047DA9">
        <w:rPr>
          <w:szCs w:val="24"/>
        </w:rPr>
        <w:t xml:space="preserve"> and this value can sensibly be used as the carrying capacity (</w:t>
      </w:r>
      <w:r w:rsidRPr="00047DA9">
        <w:rPr>
          <w:i/>
          <w:szCs w:val="24"/>
        </w:rPr>
        <w:t>K</w:t>
      </w:r>
      <w:r w:rsidRPr="00047DA9">
        <w:rPr>
          <w:szCs w:val="24"/>
        </w:rPr>
        <w:t xml:space="preserve">). However, in many </w:t>
      </w:r>
      <w:proofErr w:type="gramStart"/>
      <w:r w:rsidRPr="00047DA9">
        <w:rPr>
          <w:szCs w:val="24"/>
        </w:rPr>
        <w:t>case</w:t>
      </w:r>
      <w:proofErr w:type="gramEnd"/>
      <w:r w:rsidRPr="00047DA9">
        <w:rPr>
          <w:szCs w:val="24"/>
        </w:rPr>
        <w:t xml:space="preserve"> a population’s abundance will fluctuate through time due both to intrinsic (e.g. over-compensatory density-dependence) and extrinsic effects (natural and anthropogenic disturbances). Pragmatically, in such cases, potentially the best approach to gain parameter estimates is likely to involve fitting relatively simple models of population dynamics to the data (e.g.</w:t>
      </w:r>
      <w:r w:rsidRPr="00047DA9">
        <w:rPr>
          <w:b/>
          <w:bCs/>
          <w:szCs w:val="24"/>
        </w:rPr>
        <w:t xml:space="preserve"> </w:t>
      </w:r>
      <w:r w:rsidRPr="00047DA9">
        <w:rPr>
          <w:b/>
          <w:bCs/>
          <w:szCs w:val="24"/>
        </w:rPr>
        <w:fldChar w:fldCharType="begin" w:fldLock="1"/>
      </w:r>
      <w:r w:rsidRPr="00047DA9">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sidRPr="00047DA9">
        <w:rPr>
          <w:b/>
          <w:bCs/>
          <w:szCs w:val="24"/>
        </w:rPr>
        <w:fldChar w:fldCharType="separate"/>
      </w:r>
      <w:r w:rsidRPr="00047DA9">
        <w:rPr>
          <w:bCs/>
          <w:noProof/>
          <w:szCs w:val="24"/>
        </w:rPr>
        <w:t>Balčiauskas &amp; Kawata 2009)</w:t>
      </w:r>
      <w:r w:rsidRPr="00047DA9">
        <w:rPr>
          <w:b/>
          <w:bCs/>
          <w:szCs w:val="24"/>
        </w:rPr>
        <w:fldChar w:fldCharType="end"/>
      </w:r>
      <w:r w:rsidRPr="00047DA9">
        <w:rPr>
          <w:szCs w:val="24"/>
        </w:rPr>
        <w:t xml:space="preserve">. This can yield both </w:t>
      </w:r>
      <w:r w:rsidRPr="00047DA9">
        <w:rPr>
          <w:i/>
          <w:szCs w:val="24"/>
        </w:rPr>
        <w:t>K</w:t>
      </w:r>
      <w:r w:rsidRPr="00047DA9">
        <w:rPr>
          <w:szCs w:val="24"/>
        </w:rPr>
        <w:t xml:space="preserve"> where a simple stage unstructured model is being used or </w:t>
      </w:r>
      <w:r w:rsidRPr="00047DA9">
        <w:rPr>
          <w:i/>
          <w:szCs w:val="24"/>
        </w:rPr>
        <w:t>b</w:t>
      </w:r>
      <w:r w:rsidRPr="00047DA9">
        <w:rPr>
          <w:szCs w:val="24"/>
        </w:rPr>
        <w:t xml:space="preserve"> where a stage-structured model is desired. However, note that obtaining estimates of density-dependence in population dynamics is an important sub-discipline in its own right and one that continues to attract considerable attention (e.g. </w:t>
      </w:r>
      <w:r w:rsidRPr="00047DA9">
        <w:rPr>
          <w:szCs w:val="24"/>
        </w:rPr>
        <w:fldChar w:fldCharType="begin" w:fldLock="1"/>
      </w:r>
      <w:r w:rsidRPr="00047DA9">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sidRPr="00047DA9">
        <w:rPr>
          <w:szCs w:val="24"/>
        </w:rPr>
        <w:fldChar w:fldCharType="separate"/>
      </w:r>
      <w:r w:rsidRPr="00047DA9">
        <w:rPr>
          <w:noProof/>
          <w:szCs w:val="24"/>
        </w:rPr>
        <w:t>Lande et al. 2006; Coulson et al. 2008)</w:t>
      </w:r>
      <w:r w:rsidRPr="00047DA9">
        <w:rPr>
          <w:szCs w:val="24"/>
        </w:rPr>
        <w:fldChar w:fldCharType="end"/>
      </w:r>
      <w:r w:rsidRPr="00047DA9">
        <w:rPr>
          <w:szCs w:val="24"/>
        </w:rPr>
        <w:t>. There will be considerable scope for adopting some of the approaches to make the best possible use of the available time-series data.</w:t>
      </w:r>
    </w:p>
    <w:p w14:paraId="2969AAFB" w14:textId="77777777" w:rsidR="0067520E" w:rsidRPr="00047DA9" w:rsidRDefault="0067520E" w:rsidP="00C57BF9">
      <w:pPr>
        <w:autoSpaceDE w:val="0"/>
        <w:autoSpaceDN w:val="0"/>
        <w:adjustRightInd w:val="0"/>
        <w:rPr>
          <w:szCs w:val="24"/>
        </w:rPr>
      </w:pPr>
      <w:r w:rsidRPr="00047DA9">
        <w:rPr>
          <w:szCs w:val="24"/>
        </w:rPr>
        <w:lastRenderedPageBreak/>
        <w:t xml:space="preserve">Other methods can also be used to obtain estimates for </w:t>
      </w:r>
      <w:r w:rsidRPr="00047DA9">
        <w:rPr>
          <w:i/>
          <w:szCs w:val="24"/>
        </w:rPr>
        <w:t>K</w:t>
      </w:r>
      <w:r w:rsidRPr="00047DA9">
        <w:rPr>
          <w:szCs w:val="24"/>
        </w:rPr>
        <w:t xml:space="preserve">. For example, it may be possible to empirically estimate the total amount of food available in a habitat and then divide that value by how rapidly an individual consumes that resource (e.g. </w:t>
      </w:r>
      <w:r w:rsidRPr="00047DA9">
        <w:rPr>
          <w:szCs w:val="24"/>
        </w:rPr>
        <w:fldChar w:fldCharType="begin" w:fldLock="1"/>
      </w:r>
      <w:r w:rsidRPr="00047DA9">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sidRPr="00047DA9">
        <w:rPr>
          <w:szCs w:val="24"/>
        </w:rPr>
        <w:fldChar w:fldCharType="separate"/>
      </w:r>
      <w:r w:rsidRPr="00047DA9">
        <w:rPr>
          <w:noProof/>
          <w:szCs w:val="24"/>
        </w:rPr>
        <w:t>Hobbs &amp; Swift 1985; Petit &amp; Pors 1996)</w:t>
      </w:r>
      <w:r w:rsidRPr="00047DA9">
        <w:rPr>
          <w:szCs w:val="24"/>
        </w:rPr>
        <w:fldChar w:fldCharType="end"/>
      </w:r>
      <w:r w:rsidRPr="00047DA9">
        <w:rPr>
          <w:szCs w:val="24"/>
        </w:rPr>
        <w:t>.</w:t>
      </w:r>
    </w:p>
    <w:p w14:paraId="55D11F19" w14:textId="77777777" w:rsidR="0067520E" w:rsidRPr="00047DA9" w:rsidRDefault="0067520E" w:rsidP="00C57BF9">
      <w:pPr>
        <w:autoSpaceDE w:val="0"/>
        <w:autoSpaceDN w:val="0"/>
        <w:adjustRightInd w:val="0"/>
        <w:spacing w:after="0"/>
        <w:rPr>
          <w:szCs w:val="24"/>
        </w:rPr>
      </w:pPr>
      <w:r w:rsidRPr="00047DA9">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sidRPr="00047DA9">
        <w:rPr>
          <w:szCs w:val="24"/>
        </w:rPr>
        <w:fldChar w:fldCharType="begin" w:fldLock="1"/>
      </w:r>
      <w:r w:rsidRPr="00047DA9">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sidRPr="00047DA9">
        <w:rPr>
          <w:szCs w:val="24"/>
        </w:rPr>
        <w:fldChar w:fldCharType="separate"/>
      </w:r>
      <w:r w:rsidRPr="00047DA9">
        <w:rPr>
          <w:noProof/>
          <w:szCs w:val="24"/>
        </w:rPr>
        <w:t xml:space="preserve"> Bonenfant et al. 2009)</w:t>
      </w:r>
      <w:r w:rsidRPr="00047DA9">
        <w:rPr>
          <w:szCs w:val="24"/>
        </w:rPr>
        <w:fldChar w:fldCharType="end"/>
      </w:r>
      <w:r w:rsidRPr="00047DA9">
        <w:rPr>
          <w:szCs w:val="24"/>
        </w:rPr>
        <w:t xml:space="preserve"> may also provide useful information that can help guide model parameterisation. It will be important to always visualise the density-dependent relationship gained with different </w:t>
      </w:r>
      <w:r w:rsidRPr="00047DA9">
        <w:rPr>
          <w:i/>
          <w:szCs w:val="24"/>
        </w:rPr>
        <w:t>b</w:t>
      </w:r>
      <w:r w:rsidRPr="00047DA9">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047DA9">
        <w:rPr>
          <w:szCs w:val="24"/>
        </w:rPr>
        <w:t>particular values</w:t>
      </w:r>
      <w:proofErr w:type="gramEnd"/>
      <w:r w:rsidRPr="00047DA9">
        <w:rPr>
          <w:szCs w:val="24"/>
        </w:rPr>
        <w:t xml:space="preserve"> selected is ascertained.</w:t>
      </w:r>
    </w:p>
    <w:p w14:paraId="52A2D999" w14:textId="77777777" w:rsidR="0067520E" w:rsidRPr="00047DA9" w:rsidRDefault="0067520E" w:rsidP="009E434A">
      <w:pPr>
        <w:pStyle w:val="Heading3"/>
        <w:numPr>
          <w:ilvl w:val="2"/>
          <w:numId w:val="14"/>
        </w:numPr>
      </w:pPr>
      <w:bookmarkStart w:id="307" w:name="_Setting_the_species_1"/>
      <w:bookmarkStart w:id="308" w:name="_Toc180771665"/>
      <w:bookmarkEnd w:id="307"/>
      <w:r w:rsidRPr="00047DA9">
        <w:t>Setting the species parameters: dispersal</w:t>
      </w:r>
      <w:bookmarkEnd w:id="308"/>
    </w:p>
    <w:p w14:paraId="4C82A26A" w14:textId="77777777" w:rsidR="0067520E" w:rsidRPr="00047DA9" w:rsidRDefault="0067520E" w:rsidP="00C57BF9">
      <w:pPr>
        <w:rPr>
          <w:szCs w:val="24"/>
        </w:rPr>
      </w:pPr>
      <w:r w:rsidRPr="00047DA9">
        <w:rPr>
          <w:szCs w:val="24"/>
        </w:rPr>
        <w:t xml:space="preserve">Options and parameters relating to the dispersal process, other than those which are sex- or stage-dependent, are set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(Figure 3.15). This page is divided into three panels concerning the three phases of dispersal: </w:t>
      </w:r>
      <w:r w:rsidRPr="00047DA9">
        <w:rPr>
          <w:i/>
          <w:szCs w:val="24"/>
        </w:rPr>
        <w:t>Emigration</w:t>
      </w:r>
      <w:r w:rsidRPr="00047DA9">
        <w:rPr>
          <w:szCs w:val="24"/>
        </w:rPr>
        <w:t xml:space="preserve">, </w:t>
      </w:r>
      <w:r w:rsidRPr="00047DA9">
        <w:rPr>
          <w:i/>
          <w:szCs w:val="24"/>
        </w:rPr>
        <w:t>Transfer</w:t>
      </w:r>
      <w:r w:rsidRPr="00047DA9">
        <w:rPr>
          <w:szCs w:val="24"/>
        </w:rPr>
        <w:t xml:space="preserve"> and </w:t>
      </w:r>
      <w:r w:rsidRPr="00047DA9">
        <w:rPr>
          <w:i/>
          <w:szCs w:val="24"/>
        </w:rPr>
        <w:t>Settlement</w:t>
      </w:r>
      <w:r w:rsidRPr="00047DA9">
        <w:rPr>
          <w:szCs w:val="24"/>
        </w:rPr>
        <w:t xml:space="preserve">. </w:t>
      </w:r>
    </w:p>
    <w:p w14:paraId="4A9DA28F" w14:textId="77777777" w:rsidR="0067520E" w:rsidRPr="00047DA9" w:rsidRDefault="0067520E" w:rsidP="00C57BF9">
      <w:pPr>
        <w:pStyle w:val="Figure"/>
      </w:pPr>
      <w:r w:rsidRPr="00047DA9">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047DA9" w:rsidRDefault="0067520E" w:rsidP="00C57BF9">
      <w:pPr>
        <w:pStyle w:val="Figheading"/>
      </w:pPr>
      <w:r w:rsidRPr="00047DA9">
        <w:rPr>
          <w:b/>
        </w:rPr>
        <w:t>Figure 3.15.</w:t>
      </w:r>
      <w:r w:rsidRPr="00047DA9">
        <w:t xml:space="preserve"> Page for setting options and parameters relating to Dispersal.</w:t>
      </w:r>
    </w:p>
    <w:p w14:paraId="63CBB9EE" w14:textId="77777777" w:rsidR="0067520E" w:rsidRPr="00047DA9" w:rsidRDefault="0067520E" w:rsidP="00C57BF9">
      <w:pPr>
        <w:pStyle w:val="Heading4"/>
      </w:pPr>
      <w:r w:rsidRPr="00047DA9">
        <w:t>Emigration</w:t>
      </w:r>
    </w:p>
    <w:p w14:paraId="19A8C464" w14:textId="77777777" w:rsidR="0067520E" w:rsidRPr="00047DA9" w:rsidRDefault="0067520E" w:rsidP="00B35389">
      <w:pPr>
        <w:pStyle w:val="Keepnext"/>
      </w:pPr>
      <w:r w:rsidRPr="00047DA9">
        <w:t>The first panel concerns the emigration probability, i.e. the probability that an individual will leave its natal patch. The first choice to be made is between density-independent or density-dependent emigration:</w:t>
      </w:r>
    </w:p>
    <w:p w14:paraId="7A82FD80" w14:textId="77777777" w:rsidR="0067520E" w:rsidRPr="00047DA9" w:rsidRDefault="0067520E" w:rsidP="009E434A">
      <w:pPr>
        <w:pStyle w:val="Numbered"/>
        <w:numPr>
          <w:ilvl w:val="0"/>
          <w:numId w:val="36"/>
        </w:numPr>
      </w:pPr>
      <w:r w:rsidRPr="00047DA9">
        <w:rPr>
          <w:i/>
        </w:rPr>
        <w:t>Density-independent emigration</w:t>
      </w:r>
      <w:r w:rsidRPr="00047DA9">
        <w:t xml:space="preserve">; set the emigration probability </w:t>
      </w:r>
      <w:r w:rsidRPr="00047DA9">
        <w:rPr>
          <w:i/>
        </w:rPr>
        <w:t>d</w:t>
      </w:r>
      <w:r w:rsidRPr="00047DA9">
        <w:t xml:space="preserve">. If this option is chosen </w:t>
      </w:r>
      <w:r w:rsidRPr="00047DA9">
        <w:rPr>
          <w:u w:val="single"/>
        </w:rPr>
        <w:t>and</w:t>
      </w:r>
      <w:r w:rsidRPr="00047DA9">
        <w:t xml:space="preserve"> transfer is by dispersal kernel, then the option </w:t>
      </w:r>
      <w:r w:rsidRPr="00047DA9">
        <w:rPr>
          <w:i/>
        </w:rPr>
        <w:t>Use full kernel</w:t>
      </w:r>
      <w:r w:rsidRPr="00047DA9">
        <w:t xml:space="preserve"> may be checked, which </w:t>
      </w:r>
      <w:proofErr w:type="gramStart"/>
      <w:r w:rsidRPr="00047DA9">
        <w:t>will</w:t>
      </w:r>
      <w:proofErr w:type="gramEnd"/>
      <w:r w:rsidRPr="00047DA9">
        <w:t xml:space="preserve"> prevent re-sampling from the kernel if the distance sampled does not move the individual out of its natal cell/patch. Such individuals are treated as philopatric recruits (but note that they have status code 4 in the </w:t>
      </w:r>
      <w:r w:rsidRPr="00047DA9">
        <w:rPr>
          <w:i/>
        </w:rPr>
        <w:t>Individuals</w:t>
      </w:r>
      <w:r w:rsidRPr="00047DA9">
        <w:t xml:space="preserve"> file), and hence the kernel </w:t>
      </w:r>
      <w:r w:rsidRPr="00047DA9">
        <w:lastRenderedPageBreak/>
        <w:t>determines the probability of emigration. In this case, the emigration probability for all stages/sexes which potentially disperse should be set to 1.0.</w:t>
      </w:r>
    </w:p>
    <w:p w14:paraId="0E441B27" w14:textId="77777777" w:rsidR="0067520E" w:rsidRPr="00047DA9" w:rsidRDefault="0067520E" w:rsidP="00C3051D">
      <w:pPr>
        <w:pStyle w:val="Numbered"/>
      </w:pPr>
      <w:r w:rsidRPr="00047DA9">
        <w:rPr>
          <w:i/>
        </w:rPr>
        <w:t>Density-dependent emigration</w:t>
      </w:r>
      <w:r w:rsidRPr="00047DA9">
        <w:t>; set the three parameters defining the emigration reaction norm to density (</w:t>
      </w:r>
      <w:hyperlink w:anchor="_Emigration" w:history="1">
        <w:r w:rsidRPr="00047DA9">
          <w:rPr>
            <w:rStyle w:val="Hyperlink"/>
            <w:szCs w:val="24"/>
          </w:rPr>
          <w:t>see 2.5.1</w:t>
        </w:r>
      </w:hyperlink>
      <w:r w:rsidRPr="00047DA9">
        <w:t xml:space="preserve">): maximum emigration probability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p>
    <w:p w14:paraId="65D26030" w14:textId="77777777" w:rsidR="0067520E" w:rsidRPr="00047DA9" w:rsidRDefault="0067520E" w:rsidP="00C57BF9">
      <w:pPr>
        <w:rPr>
          <w:szCs w:val="24"/>
        </w:rPr>
      </w:pPr>
      <w:r w:rsidRPr="00047DA9">
        <w:rPr>
          <w:i/>
          <w:szCs w:val="24"/>
        </w:rPr>
        <w:t xml:space="preserve">Sex / Stage dependent emigration. </w:t>
      </w:r>
      <w:r w:rsidRPr="00047DA9">
        <w:rPr>
          <w:szCs w:val="24"/>
        </w:rPr>
        <w:t xml:space="preserve">Emigration probability or the dependence of emigration on density can be specific to sex, stage or both. Set these options by checking / un-checking the boxes </w:t>
      </w:r>
      <w:r w:rsidRPr="00047DA9">
        <w:rPr>
          <w:i/>
          <w:szCs w:val="24"/>
        </w:rPr>
        <w:t>Sex dependent</w:t>
      </w:r>
      <w:r w:rsidRPr="00047DA9">
        <w:rPr>
          <w:szCs w:val="24"/>
        </w:rPr>
        <w:t xml:space="preserve"> and </w:t>
      </w:r>
      <w:r w:rsidRPr="00047DA9">
        <w:rPr>
          <w:i/>
          <w:szCs w:val="24"/>
        </w:rPr>
        <w:t xml:space="preserve">Stage </w:t>
      </w:r>
      <w:proofErr w:type="gramStart"/>
      <w:r w:rsidRPr="00047DA9">
        <w:rPr>
          <w:i/>
          <w:szCs w:val="24"/>
        </w:rPr>
        <w:t>dependent</w:t>
      </w:r>
      <w:r w:rsidRPr="00047DA9">
        <w:rPr>
          <w:szCs w:val="24"/>
        </w:rPr>
        <w:t>, and</w:t>
      </w:r>
      <w:proofErr w:type="gramEnd"/>
      <w:r w:rsidRPr="00047DA9">
        <w:rPr>
          <w:szCs w:val="24"/>
        </w:rPr>
        <w:t xml:space="preserve"> enter the relevant parameters in the corresponding tables in the </w:t>
      </w:r>
      <w:r w:rsidRPr="00047DA9">
        <w:rPr>
          <w:i/>
          <w:szCs w:val="24"/>
        </w:rPr>
        <w:t>Sex / Stage dependent Dispersal</w:t>
      </w:r>
      <w:r w:rsidRPr="00047DA9">
        <w:rPr>
          <w:szCs w:val="24"/>
        </w:rPr>
        <w:t xml:space="preserve"> page (Figure 3.16).</w:t>
      </w:r>
    </w:p>
    <w:p w14:paraId="52C0F40B" w14:textId="77777777" w:rsidR="0067520E" w:rsidRPr="00047DA9" w:rsidRDefault="0067520E" w:rsidP="00C57BF9">
      <w:pPr>
        <w:rPr>
          <w:szCs w:val="24"/>
        </w:rPr>
      </w:pPr>
      <w:r w:rsidRPr="00047DA9">
        <w:rPr>
          <w:i/>
          <w:szCs w:val="24"/>
        </w:rPr>
        <w:t>Comments on parameterising density-dependent emigration (and settlement)</w:t>
      </w:r>
      <w:r w:rsidRPr="00047DA9">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047DA9">
        <w:rPr>
          <w:szCs w:val="24"/>
        </w:rPr>
        <w:t>density-dependent</w:t>
      </w:r>
      <w:proofErr w:type="gramEnd"/>
      <w:r w:rsidRPr="00047DA9">
        <w:rPr>
          <w:szCs w:val="24"/>
        </w:rPr>
        <w:t xml:space="preserve">. A good starting point is to assume limited emigration until density approaches equilibrium density, and a rapid increase around this density until an asymptote is reached at some point above equilibrium density. Obtaining this function is straight-forward in the case of non-stage-structured models, where we define the equilibrium density as </w:t>
      </w:r>
      <w:r w:rsidRPr="00047DA9">
        <w:rPr>
          <w:i/>
          <w:szCs w:val="24"/>
        </w:rPr>
        <w:t>K</w:t>
      </w:r>
      <w:r w:rsidRPr="00047DA9">
        <w:rPr>
          <w:szCs w:val="24"/>
        </w:rPr>
        <w:t>. For stage-structured models, it will first be necessary to establish the emergent equilibrium density. For example, in boxes 1, 2, 3 and 4 (</w:t>
      </w:r>
      <w:hyperlink w:anchor="_Overlapping_generations_&amp;" w:history="1">
        <w:r w:rsidRPr="00047DA9">
          <w:rPr>
            <w:rStyle w:val="Hyperlink"/>
            <w:szCs w:val="24"/>
          </w:rPr>
          <w:t>section 2.4.3</w:t>
        </w:r>
      </w:hyperlink>
      <w:r w:rsidRPr="00047DA9">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047DA9" w:rsidRDefault="00C3051D" w:rsidP="00C3051D">
      <w:pPr>
        <w:pStyle w:val="Figure"/>
        <w:rPr>
          <w:rFonts w:cs="Times New Roman"/>
          <w:szCs w:val="24"/>
        </w:rPr>
      </w:pPr>
      <w:r w:rsidRPr="00047DA9">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047DA9" w:rsidRDefault="00C3051D" w:rsidP="00C3051D">
      <w:pPr>
        <w:pStyle w:val="Figheading"/>
      </w:pPr>
      <w:r w:rsidRPr="00047DA9">
        <w:rPr>
          <w:b/>
        </w:rPr>
        <w:t>Figure 3.16.</w:t>
      </w:r>
      <w:r w:rsidRPr="00047DA9">
        <w:t xml:space="preserve"> Options and parameters for the first phase of dispersal: emigration. (a) Example of sex- and stage-specific density-dependent emigration where only males </w:t>
      </w:r>
      <w:proofErr w:type="gramStart"/>
      <w:r w:rsidRPr="00047DA9">
        <w:t>emigrate</w:t>
      </w:r>
      <w:proofErr w:type="gramEnd"/>
      <w:r w:rsidRPr="00047DA9">
        <w:t xml:space="preserve"> and different stages respond differently to density. (b) Example of sex-specific density-independent emigration where the emigration probability </w:t>
      </w:r>
      <w:r w:rsidRPr="00047DA9">
        <w:rPr>
          <w:i/>
        </w:rPr>
        <w:t>d</w:t>
      </w:r>
      <w:r w:rsidRPr="00047DA9">
        <w:t xml:space="preserve"> varies between individuals. </w:t>
      </w:r>
      <w:proofErr w:type="gramStart"/>
      <w:r w:rsidRPr="00047DA9">
        <w:t>Each individual</w:t>
      </w:r>
      <w:proofErr w:type="gramEnd"/>
      <w:r w:rsidRPr="00047DA9">
        <w:t xml:space="preserve"> of the initial population, both males and females, will receive a value of </w:t>
      </w:r>
      <w:r w:rsidRPr="00047DA9">
        <w:rPr>
          <w:i/>
        </w:rPr>
        <w:t>d</w:t>
      </w:r>
      <w:r w:rsidRPr="00047DA9">
        <w:t xml:space="preserve"> randomly drawn from a normal distribution of mean 0.5 and standard deviation 0.15. An appropriate scaling factor must be specified, and, for a stage-structured population, the stage which emigrates must be identified (in this case, juveniles). </w:t>
      </w:r>
    </w:p>
    <w:p w14:paraId="6D26F3B5" w14:textId="77777777" w:rsidR="0067520E" w:rsidRPr="00047DA9" w:rsidRDefault="0067520E" w:rsidP="00B35389">
      <w:pPr>
        <w:pStyle w:val="Keepnext"/>
      </w:pPr>
      <w:r w:rsidRPr="00047DA9">
        <w:rPr>
          <w:i/>
        </w:rPr>
        <w:t>Inter-individual variability</w:t>
      </w:r>
      <w:r w:rsidRPr="00047DA9">
        <w:t xml:space="preserve">. Emigration parameters can be set to vary between individuals by checking the box </w:t>
      </w:r>
      <w:r w:rsidRPr="00047DA9">
        <w:rPr>
          <w:i/>
        </w:rPr>
        <w:t>Individual variability</w:t>
      </w:r>
      <w:r w:rsidRPr="00047DA9">
        <w:t xml:space="preserve">, in which case </w:t>
      </w:r>
      <w:proofErr w:type="gramStart"/>
      <w:r w:rsidRPr="00047DA9">
        <w:t>each individual</w:t>
      </w:r>
      <w:proofErr w:type="gramEnd"/>
      <w:r w:rsidRPr="00047DA9">
        <w:t xml:space="preserve"> at initialisation time will be given traits randomly chosen from normal distributions (but subject to certain limits), for which the user has to specify the mean and standard deviation.</w:t>
      </w:r>
    </w:p>
    <w:p w14:paraId="0A6062D7" w14:textId="77777777" w:rsidR="0067520E" w:rsidRPr="00047DA9" w:rsidRDefault="0067520E" w:rsidP="009E434A">
      <w:pPr>
        <w:pStyle w:val="Numbered"/>
        <w:numPr>
          <w:ilvl w:val="0"/>
          <w:numId w:val="37"/>
        </w:numPr>
      </w:pPr>
      <w:r w:rsidRPr="00047DA9">
        <w:rPr>
          <w:i/>
        </w:rPr>
        <w:t>Density-independent emigration</w:t>
      </w:r>
      <w:r w:rsidRPr="00047DA9">
        <w:t xml:space="preserve">. Set the mean and standard deviation for the emigration probability </w:t>
      </w:r>
      <w:r w:rsidRPr="00047DA9">
        <w:rPr>
          <w:i/>
        </w:rPr>
        <w:t>d</w:t>
      </w:r>
      <w:r w:rsidRPr="00047DA9">
        <w:t xml:space="preserve">. The initial individual trait will be sampled from </w:t>
      </w:r>
      <w:r w:rsidRPr="00047DA9">
        <w:rPr>
          <w:i/>
        </w:rPr>
        <w:t>N</w:t>
      </w:r>
      <w:r w:rsidRPr="00047DA9">
        <w:t>(</w:t>
      </w:r>
      <w:proofErr w:type="spellStart"/>
      <w:r w:rsidRPr="00047DA9">
        <w:rPr>
          <w:i/>
        </w:rPr>
        <w:t>mean</w:t>
      </w:r>
      <w:r w:rsidRPr="00047DA9">
        <w:t>,</w:t>
      </w:r>
      <w:r w:rsidRPr="00047DA9">
        <w:rPr>
          <w:i/>
        </w:rPr>
        <w:t>s.d</w:t>
      </w:r>
      <w:proofErr w:type="spellEnd"/>
      <w:r w:rsidRPr="00047DA9">
        <w:rPr>
          <w:i/>
        </w:rPr>
        <w:t>.</w:t>
      </w:r>
      <w:r w:rsidRPr="00047DA9">
        <w:t xml:space="preserve">). Also set the </w:t>
      </w:r>
      <w:r w:rsidRPr="00047DA9">
        <w:rPr>
          <w:i/>
        </w:rPr>
        <w:t>scaling factor</w:t>
      </w:r>
      <w:r w:rsidRPr="00047DA9">
        <w:t>, which specifies the effect that one unit of change on the allelic scale will have on the phenotypic scale for the trait when a mutation occurs (Figure 3.</w:t>
      </w:r>
      <w:proofErr w:type="gramStart"/>
      <w:r w:rsidRPr="00047DA9">
        <w:t>16b, and</w:t>
      </w:r>
      <w:proofErr w:type="gramEnd"/>
      <w:r w:rsidRPr="00047DA9">
        <w:t xml:space="preserve"> see </w:t>
      </w:r>
      <w:hyperlink w:anchor="_Genetics" w:history="1">
        <w:r w:rsidRPr="00047DA9">
          <w:rPr>
            <w:rStyle w:val="Hyperlink"/>
            <w:szCs w:val="24"/>
          </w:rPr>
          <w:t>section 2.6</w:t>
        </w:r>
      </w:hyperlink>
      <w:r w:rsidRPr="00047DA9">
        <w:t>).</w:t>
      </w:r>
    </w:p>
    <w:p w14:paraId="2EBC7DCA" w14:textId="77777777" w:rsidR="0067520E" w:rsidRPr="00047DA9" w:rsidRDefault="0067520E" w:rsidP="00C3051D">
      <w:pPr>
        <w:pStyle w:val="Numbered"/>
      </w:pPr>
      <w:r w:rsidRPr="00047DA9">
        <w:rPr>
          <w:i/>
        </w:rPr>
        <w:t>Density-dependent emigration</w:t>
      </w:r>
      <w:r w:rsidRPr="00047DA9">
        <w:t xml:space="preserve">. Set the mean and </w:t>
      </w:r>
      <w:proofErr w:type="spellStart"/>
      <w:r w:rsidRPr="00047DA9">
        <w:t>s.d.</w:t>
      </w:r>
      <w:proofErr w:type="spellEnd"/>
      <w:r w:rsidRPr="00047DA9">
        <w:t xml:space="preserve"> values for the three parameters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r w:rsidRPr="00047DA9">
        <w:t xml:space="preserve">. The initial individual traits will </w:t>
      </w:r>
      <w:proofErr w:type="gramStart"/>
      <w:r w:rsidRPr="00047DA9">
        <w:t>sampled independently as above</w:t>
      </w:r>
      <w:proofErr w:type="gramEnd"/>
      <w:r w:rsidRPr="00047DA9">
        <w:t>. Also set the scaling factors for the three traits.</w:t>
      </w:r>
    </w:p>
    <w:p w14:paraId="10328441" w14:textId="77777777" w:rsidR="0067520E" w:rsidRPr="00047DA9" w:rsidRDefault="0067520E" w:rsidP="00C57BF9">
      <w:pPr>
        <w:rPr>
          <w:szCs w:val="24"/>
        </w:rPr>
      </w:pPr>
      <w:r w:rsidRPr="00047DA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047DA9">
        <w:rPr>
          <w:i/>
          <w:szCs w:val="24"/>
        </w:rPr>
        <w:t>emigration stage</w:t>
      </w:r>
      <w:r w:rsidRPr="00047DA9">
        <w:rPr>
          <w:szCs w:val="24"/>
        </w:rPr>
        <w:t xml:space="preserve"> must be specified; the emigration probability for all other stage will be zero.</w:t>
      </w:r>
    </w:p>
    <w:p w14:paraId="7D086B3B" w14:textId="77777777" w:rsidR="0067520E" w:rsidRPr="00047DA9" w:rsidRDefault="0067520E" w:rsidP="00C57BF9">
      <w:pPr>
        <w:pStyle w:val="Heading4"/>
      </w:pPr>
      <w:r w:rsidRPr="00047DA9">
        <w:lastRenderedPageBreak/>
        <w:t>Transfer: dispersal kernels</w:t>
      </w:r>
    </w:p>
    <w:p w14:paraId="4706AA6C" w14:textId="77777777" w:rsidR="0067520E" w:rsidRPr="00047DA9" w:rsidRDefault="0067520E" w:rsidP="00C57BF9">
      <w:pPr>
        <w:rPr>
          <w:szCs w:val="24"/>
        </w:rPr>
      </w:pPr>
      <w:r w:rsidRPr="00047DA9">
        <w:rPr>
          <w:szCs w:val="24"/>
        </w:rPr>
        <w:t>The transfer phase, i.e. the actual movement of an individual from the natal site to a breeding site, can be modelled either with dispersal kernels or through mechanistic movement models (SMS or CRW) (</w:t>
      </w:r>
      <w:hyperlink w:anchor="_Movement_processes" w:history="1">
        <w:r w:rsidRPr="00047DA9">
          <w:rPr>
            <w:rStyle w:val="Hyperlink"/>
            <w:szCs w:val="24"/>
          </w:rPr>
          <w:t>see 2.5.4</w:t>
        </w:r>
      </w:hyperlink>
      <w:r w:rsidRPr="00047DA9">
        <w:rPr>
          <w:szCs w:val="24"/>
        </w:rPr>
        <w:t xml:space="preserve">). In the RangeShifter GUI, this choice is made in the panel </w:t>
      </w:r>
      <w:r w:rsidRPr="00047DA9">
        <w:rPr>
          <w:i/>
          <w:szCs w:val="24"/>
        </w:rPr>
        <w:t>Transfer</w:t>
      </w:r>
      <w:r w:rsidRPr="00047DA9">
        <w:rPr>
          <w:szCs w:val="24"/>
        </w:rPr>
        <w:t xml:space="preserve"> by selecting between </w:t>
      </w:r>
      <w:r w:rsidRPr="00047DA9">
        <w:rPr>
          <w:i/>
          <w:szCs w:val="24"/>
        </w:rPr>
        <w:t>Dispersal kernels</w:t>
      </w:r>
      <w:r w:rsidRPr="00047DA9">
        <w:rPr>
          <w:szCs w:val="24"/>
        </w:rPr>
        <w:t xml:space="preserve"> and </w:t>
      </w:r>
      <w:r w:rsidRPr="00047DA9">
        <w:rPr>
          <w:i/>
          <w:szCs w:val="24"/>
        </w:rPr>
        <w:t>Movement processes</w:t>
      </w:r>
      <w:r w:rsidRPr="00047DA9">
        <w:rPr>
          <w:szCs w:val="24"/>
        </w:rPr>
        <w:t xml:space="preserve"> in the </w:t>
      </w:r>
      <w:r w:rsidRPr="00047DA9">
        <w:rPr>
          <w:i/>
          <w:szCs w:val="24"/>
        </w:rPr>
        <w:t>Movement Model</w:t>
      </w:r>
      <w:r w:rsidRPr="00047DA9">
        <w:rPr>
          <w:szCs w:val="24"/>
        </w:rPr>
        <w:t xml:space="preserve"> box (Figure 3.17). This section will focus on the first option.</w:t>
      </w:r>
    </w:p>
    <w:p w14:paraId="65C4D1F7" w14:textId="77777777" w:rsidR="0067520E" w:rsidRPr="00047DA9" w:rsidRDefault="0067520E" w:rsidP="00B35389">
      <w:pPr>
        <w:pStyle w:val="Keepnext"/>
      </w:pPr>
      <w:r w:rsidRPr="00047DA9">
        <w:t xml:space="preserve">There are two types of kernels available, which can be selected in the box </w:t>
      </w:r>
      <w:r w:rsidRPr="00047DA9">
        <w:rPr>
          <w:i/>
        </w:rPr>
        <w:t>Dispersal Kernel</w:t>
      </w:r>
      <w:r w:rsidRPr="00047DA9">
        <w:t>, while the parameters can be set in the corresponding panel (Figure 3.17a):</w:t>
      </w:r>
    </w:p>
    <w:p w14:paraId="4AB7DDAD" w14:textId="77777777" w:rsidR="0067520E" w:rsidRPr="00047DA9" w:rsidRDefault="0067520E" w:rsidP="009E434A">
      <w:pPr>
        <w:pStyle w:val="Numbered"/>
        <w:numPr>
          <w:ilvl w:val="0"/>
          <w:numId w:val="38"/>
        </w:numPr>
      </w:pPr>
      <w:r w:rsidRPr="00047DA9">
        <w:rPr>
          <w:i/>
        </w:rPr>
        <w:t>Negative exponential</w:t>
      </w:r>
      <w:r w:rsidRPr="00047DA9">
        <w:t xml:space="preserve">. Set the mean of the kernel, </w:t>
      </w:r>
      <w:r w:rsidRPr="00047DA9">
        <w:rPr>
          <w:i/>
        </w:rPr>
        <w:t>Mean distance I (m)</w:t>
      </w:r>
      <w:r w:rsidRPr="00047DA9">
        <w:t>.</w:t>
      </w:r>
    </w:p>
    <w:p w14:paraId="0AC013BD" w14:textId="77777777" w:rsidR="0067520E" w:rsidRPr="00047DA9" w:rsidRDefault="0067520E" w:rsidP="00C3051D">
      <w:pPr>
        <w:pStyle w:val="Numbered"/>
      </w:pPr>
      <w:r w:rsidRPr="00047DA9">
        <w:rPr>
          <w:i/>
        </w:rPr>
        <w:t>Double negative exponential</w:t>
      </w:r>
      <w:r w:rsidRPr="00047DA9">
        <w:t xml:space="preserve">. Set the means for the two kernels, </w:t>
      </w:r>
      <w:r w:rsidRPr="00047DA9">
        <w:rPr>
          <w:i/>
        </w:rPr>
        <w:t>Mean distance I</w:t>
      </w:r>
      <w:r w:rsidRPr="00047DA9">
        <w:t> </w:t>
      </w:r>
      <w:r w:rsidRPr="00047DA9">
        <w:rPr>
          <w:i/>
        </w:rPr>
        <w:t>(m)</w:t>
      </w:r>
      <w:r w:rsidRPr="00047DA9">
        <w:t xml:space="preserve"> and </w:t>
      </w:r>
      <w:r w:rsidRPr="00047DA9">
        <w:rPr>
          <w:i/>
        </w:rPr>
        <w:t>Mean distance II</w:t>
      </w:r>
      <w:r w:rsidRPr="00047DA9">
        <w:t> </w:t>
      </w:r>
      <w:r w:rsidRPr="00047DA9">
        <w:rPr>
          <w:i/>
        </w:rPr>
        <w:t>(m)</w:t>
      </w:r>
      <w:r w:rsidRPr="00047DA9">
        <w:t xml:space="preserve">, and the probability that an individual will disperse according to the first kernel, </w:t>
      </w:r>
      <w:r w:rsidRPr="00047DA9">
        <w:rPr>
          <w:i/>
        </w:rPr>
        <w:t>P kernel I</w:t>
      </w:r>
      <w:r w:rsidRPr="00047DA9">
        <w:t>.</w:t>
      </w:r>
    </w:p>
    <w:p w14:paraId="05C1DDA1" w14:textId="77777777" w:rsidR="0067520E" w:rsidRPr="00047DA9" w:rsidRDefault="0067520E" w:rsidP="00C57BF9">
      <w:pPr>
        <w:rPr>
          <w:szCs w:val="24"/>
        </w:rPr>
      </w:pPr>
      <w:r w:rsidRPr="00047DA9">
        <w:rPr>
          <w:szCs w:val="24"/>
        </w:rPr>
        <w:t xml:space="preserve">To visualise the kernels, click on the button </w:t>
      </w:r>
      <w:r w:rsidRPr="00047DA9">
        <w:rPr>
          <w:i/>
          <w:szCs w:val="24"/>
        </w:rPr>
        <w:t>Update graph</w:t>
      </w:r>
      <w:r w:rsidRPr="00047DA9">
        <w:rPr>
          <w:szCs w:val="24"/>
        </w:rPr>
        <w:t>.</w:t>
      </w:r>
    </w:p>
    <w:p w14:paraId="79602427" w14:textId="09D6090F" w:rsidR="0067520E" w:rsidRPr="00047DA9" w:rsidRDefault="0067520E" w:rsidP="00C57BF9">
      <w:pPr>
        <w:rPr>
          <w:szCs w:val="24"/>
        </w:rPr>
      </w:pPr>
      <w:r w:rsidRPr="00047DA9">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sidRPr="00047DA9">
          <w:rPr>
            <w:rStyle w:val="Hyperlink"/>
            <w:szCs w:val="24"/>
          </w:rPr>
          <w:t>see 2.5.3</w:t>
        </w:r>
      </w:hyperlink>
      <w:r w:rsidRPr="00047DA9">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re-sampling, if the </w:t>
      </w:r>
      <w:r w:rsidRPr="00047DA9">
        <w:rPr>
          <w:i/>
          <w:szCs w:val="24"/>
        </w:rPr>
        <w:t>Use full kernel</w:t>
      </w:r>
      <w:r w:rsidRPr="00047DA9">
        <w:rPr>
          <w:szCs w:val="24"/>
        </w:rPr>
        <w:t xml:space="preserve"> option is specified. In this case the dispersal kernel encompasses both emigration and </w:t>
      </w:r>
      <w:del w:id="309" w:author="Palmer, Steve" w:date="2020-11-01T09:57:00Z">
        <w:r w:rsidRPr="00047DA9" w:rsidDel="00F62F9C">
          <w:rPr>
            <w:szCs w:val="24"/>
          </w:rPr>
          <w:delText xml:space="preserve">transience </w:delText>
        </w:r>
      </w:del>
      <w:ins w:id="310" w:author="Palmer, Steve" w:date="2020-11-01T09:57:00Z">
        <w:r w:rsidR="00F62F9C" w:rsidRPr="00047DA9">
          <w:rPr>
            <w:szCs w:val="24"/>
          </w:rPr>
          <w:t xml:space="preserve">transfer </w:t>
        </w:r>
      </w:ins>
      <w:r w:rsidRPr="00047DA9">
        <w:rPr>
          <w:szCs w:val="24"/>
        </w:rPr>
        <w:t>phases.</w:t>
      </w:r>
    </w:p>
    <w:p w14:paraId="7857F4FC" w14:textId="77777777" w:rsidR="00C3051D" w:rsidRPr="00047DA9" w:rsidRDefault="00C3051D" w:rsidP="00C3051D">
      <w:pPr>
        <w:pStyle w:val="Figure"/>
        <w:rPr>
          <w:rFonts w:cs="Times New Roman"/>
          <w:szCs w:val="24"/>
        </w:rPr>
      </w:pPr>
      <w:r w:rsidRPr="00047DA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047DA9" w:rsidRDefault="00C3051D" w:rsidP="00C3051D">
      <w:pPr>
        <w:pStyle w:val="Figheading"/>
      </w:pPr>
      <w:r w:rsidRPr="00047DA9">
        <w:rPr>
          <w:b/>
        </w:rPr>
        <w:t>Figure 3.17.</w:t>
      </w:r>
      <w:r w:rsidRPr="00047DA9">
        <w:t xml:space="preserve"> Options and parameters for dispersal kernels. (a) Negative exponential and mixed</w:t>
      </w:r>
      <w:r w:rsidRPr="00047DA9">
        <w:br/>
        <w:t xml:space="preserve"> kernel (double negative exponential). (b) Sex- and stage-specific mixed kernel.</w:t>
      </w:r>
    </w:p>
    <w:p w14:paraId="7BE797B4" w14:textId="77777777" w:rsidR="0067520E" w:rsidRPr="00047DA9" w:rsidRDefault="0067520E" w:rsidP="00C57BF9">
      <w:pPr>
        <w:rPr>
          <w:szCs w:val="24"/>
        </w:rPr>
      </w:pPr>
      <w:r w:rsidRPr="00047DA9">
        <w:rPr>
          <w:i/>
          <w:szCs w:val="24"/>
        </w:rPr>
        <w:t>Sex- / Stage-dependent dispersal kernels.</w:t>
      </w:r>
      <w:r w:rsidRPr="00047DA9">
        <w:rPr>
          <w:szCs w:val="24"/>
        </w:rPr>
        <w:t xml:space="preserve"> Both types of </w:t>
      </w:r>
      <w:proofErr w:type="gramStart"/>
      <w:r w:rsidRPr="00047DA9">
        <w:rPr>
          <w:szCs w:val="24"/>
        </w:rPr>
        <w:t>kernel</w:t>
      </w:r>
      <w:proofErr w:type="gramEnd"/>
      <w:r w:rsidRPr="00047DA9">
        <w:rPr>
          <w:szCs w:val="24"/>
        </w:rPr>
        <w:t xml:space="preserve"> can be sex- or stage-dependent or both. Set these options by checking / un-checking the boxes </w:t>
      </w:r>
      <w:r w:rsidRPr="00047DA9">
        <w:rPr>
          <w:i/>
          <w:szCs w:val="24"/>
        </w:rPr>
        <w:t>Sex dependent</w:t>
      </w:r>
      <w:r w:rsidRPr="00047DA9">
        <w:rPr>
          <w:szCs w:val="24"/>
        </w:rPr>
        <w:t xml:space="preserve"> and </w:t>
      </w:r>
      <w:r w:rsidRPr="00047DA9">
        <w:rPr>
          <w:i/>
          <w:szCs w:val="24"/>
        </w:rPr>
        <w:t xml:space="preserve">Stage dependent </w:t>
      </w:r>
      <w:r w:rsidRPr="00047DA9">
        <w:rPr>
          <w:szCs w:val="24"/>
        </w:rPr>
        <w:t xml:space="preserve">and enter the relevant parameters in the tables in the </w:t>
      </w:r>
      <w:r w:rsidRPr="00047DA9">
        <w:rPr>
          <w:i/>
          <w:szCs w:val="24"/>
        </w:rPr>
        <w:t>Sex / Stage dependent Dispersal</w:t>
      </w:r>
      <w:r w:rsidRPr="00047DA9">
        <w:rPr>
          <w:szCs w:val="24"/>
        </w:rPr>
        <w:t xml:space="preserve"> page (Figure 3.17b). </w:t>
      </w:r>
    </w:p>
    <w:p w14:paraId="7EB3CC6C" w14:textId="77777777" w:rsidR="0067520E" w:rsidRPr="00047DA9" w:rsidRDefault="0067520E" w:rsidP="00B35389">
      <w:pPr>
        <w:pStyle w:val="Keepnext"/>
      </w:pPr>
      <w:r w:rsidRPr="00047DA9">
        <w:rPr>
          <w:i/>
        </w:rPr>
        <w:t>Inter-individual variability</w:t>
      </w:r>
      <w:r w:rsidRPr="00047DA9">
        <w:t xml:space="preserve">. As for emigration, dispersal kernel parameters can be set to vary between individuals by checking the box </w:t>
      </w:r>
      <w:r w:rsidRPr="00047DA9">
        <w:rPr>
          <w:i/>
        </w:rPr>
        <w:t>Individual variability</w:t>
      </w:r>
      <w:r w:rsidRPr="00047DA9">
        <w:t xml:space="preserve"> (unless transfer is stage-dependent). The traits will be initialised from normal distributions:</w:t>
      </w:r>
    </w:p>
    <w:p w14:paraId="52B64B23" w14:textId="77777777" w:rsidR="0067520E" w:rsidRPr="00047DA9" w:rsidRDefault="0067520E" w:rsidP="009E434A">
      <w:pPr>
        <w:pStyle w:val="Numbered"/>
        <w:numPr>
          <w:ilvl w:val="0"/>
          <w:numId w:val="39"/>
        </w:numPr>
      </w:pPr>
      <w:r w:rsidRPr="00047DA9">
        <w:rPr>
          <w:i/>
        </w:rPr>
        <w:t xml:space="preserve">Negative </w:t>
      </w:r>
      <w:proofErr w:type="gramStart"/>
      <w:r w:rsidRPr="00047DA9">
        <w:rPr>
          <w:i/>
        </w:rPr>
        <w:t>exponential</w:t>
      </w:r>
      <w:r w:rsidRPr="00047DA9">
        <w:t>;</w:t>
      </w:r>
      <w:proofErr w:type="gramEnd"/>
      <w:r w:rsidRPr="00047DA9">
        <w:t xml:space="preserve"> set the mean and standard deviation for the kernel mean, </w:t>
      </w:r>
      <w:r w:rsidRPr="00047DA9">
        <w:rPr>
          <w:i/>
        </w:rPr>
        <w:t>Mean distance I</w:t>
      </w:r>
      <w:r w:rsidRPr="00047DA9">
        <w:t> (m)</w:t>
      </w:r>
    </w:p>
    <w:p w14:paraId="366D59F4" w14:textId="77777777" w:rsidR="0067520E" w:rsidRPr="00047DA9" w:rsidRDefault="0067520E" w:rsidP="00C3051D">
      <w:pPr>
        <w:pStyle w:val="Numbered"/>
      </w:pPr>
      <w:r w:rsidRPr="00047DA9">
        <w:rPr>
          <w:i/>
        </w:rPr>
        <w:t xml:space="preserve">Double negative </w:t>
      </w:r>
      <w:proofErr w:type="gramStart"/>
      <w:r w:rsidRPr="00047DA9">
        <w:rPr>
          <w:i/>
        </w:rPr>
        <w:t>exponential</w:t>
      </w:r>
      <w:r w:rsidRPr="00047DA9">
        <w:t>;</w:t>
      </w:r>
      <w:proofErr w:type="gramEnd"/>
      <w:r w:rsidRPr="00047DA9">
        <w:t xml:space="preserve"> set the mean and standard deviation for the three parameters </w:t>
      </w:r>
      <w:r w:rsidRPr="00047DA9">
        <w:rPr>
          <w:i/>
        </w:rPr>
        <w:t>Mean distance I</w:t>
      </w:r>
      <w:r w:rsidRPr="00047DA9">
        <w:t xml:space="preserve"> (m), </w:t>
      </w:r>
      <w:r w:rsidRPr="00047DA9">
        <w:rPr>
          <w:i/>
        </w:rPr>
        <w:t>Mean distance II</w:t>
      </w:r>
      <w:r w:rsidRPr="00047DA9">
        <w:t xml:space="preserve"> (m) and </w:t>
      </w:r>
      <w:r w:rsidRPr="00047DA9">
        <w:rPr>
          <w:i/>
        </w:rPr>
        <w:t>P kernel I</w:t>
      </w:r>
    </w:p>
    <w:p w14:paraId="1C20B01F" w14:textId="77777777" w:rsidR="0067520E" w:rsidRPr="00047DA9" w:rsidRDefault="0067520E" w:rsidP="00C57BF9">
      <w:pPr>
        <w:rPr>
          <w:szCs w:val="24"/>
        </w:rPr>
      </w:pPr>
      <w:r w:rsidRPr="00047DA9">
        <w:rPr>
          <w:szCs w:val="24"/>
        </w:rPr>
        <w:t xml:space="preserve">Appropriate scaling factor(s) must also be set – see </w:t>
      </w:r>
      <w:hyperlink w:anchor="_Genetics" w:history="1">
        <w:r w:rsidRPr="00047DA9">
          <w:rPr>
            <w:rStyle w:val="Hyperlink"/>
            <w:szCs w:val="24"/>
          </w:rPr>
          <w:t>section 2.6</w:t>
        </w:r>
      </w:hyperlink>
      <w:r w:rsidRPr="00047DA9">
        <w:rPr>
          <w:szCs w:val="24"/>
        </w:rPr>
        <w:t>.</w:t>
      </w:r>
    </w:p>
    <w:p w14:paraId="2D115DDE" w14:textId="77777777" w:rsidR="0067520E" w:rsidRPr="00047DA9" w:rsidRDefault="0067520E" w:rsidP="00C57BF9">
      <w:pPr>
        <w:rPr>
          <w:szCs w:val="24"/>
        </w:rPr>
      </w:pPr>
      <w:r w:rsidRPr="00047DA9">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047DA9">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047DA9" w:rsidRDefault="0067520E" w:rsidP="00B35389">
      <w:pPr>
        <w:pStyle w:val="Keepnext"/>
      </w:pPr>
      <w:r w:rsidRPr="00047DA9">
        <w:rPr>
          <w:i/>
        </w:rPr>
        <w:t>Dispersal Mortality.</w:t>
      </w:r>
      <w:r w:rsidRPr="00047DA9">
        <w:t xml:space="preserve"> In addition to the inherent dispersal mortality emerging from the interaction between the implementation of the kernel and the landscape structure (</w:t>
      </w:r>
      <w:hyperlink w:anchor="_Dispersal_kernels" w:history="1">
        <w:r w:rsidRPr="00047DA9">
          <w:rPr>
            <w:rStyle w:val="Hyperlink"/>
            <w:szCs w:val="24"/>
          </w:rPr>
          <w:t>see 2.5.3</w:t>
        </w:r>
      </w:hyperlink>
      <w:r w:rsidRPr="00047DA9">
        <w:t xml:space="preserve">), it is possible to set an explicit dispersal mortality probability which can be either </w:t>
      </w:r>
      <w:r w:rsidRPr="00047DA9">
        <w:rPr>
          <w:i/>
        </w:rPr>
        <w:t>constant</w:t>
      </w:r>
      <w:r w:rsidRPr="00047DA9">
        <w:t xml:space="preserve"> or </w:t>
      </w:r>
      <w:r w:rsidRPr="00047DA9">
        <w:rPr>
          <w:i/>
        </w:rPr>
        <w:t>distance-dependent</w:t>
      </w:r>
      <w:r w:rsidRPr="00047DA9">
        <w:t xml:space="preserve">. Select one of these two options from the box located at the bottom of the </w:t>
      </w:r>
      <w:r w:rsidRPr="00047DA9">
        <w:rPr>
          <w:i/>
        </w:rPr>
        <w:t>Transfer</w:t>
      </w:r>
      <w:r w:rsidRPr="00047DA9">
        <w:t xml:space="preserve"> panel.</w:t>
      </w:r>
    </w:p>
    <w:p w14:paraId="6AADD76F" w14:textId="77777777" w:rsidR="0067520E" w:rsidRPr="00047DA9" w:rsidRDefault="0067520E" w:rsidP="009E434A">
      <w:pPr>
        <w:pStyle w:val="Numbered"/>
        <w:numPr>
          <w:ilvl w:val="0"/>
          <w:numId w:val="40"/>
        </w:numPr>
      </w:pPr>
      <w:r w:rsidRPr="00047DA9">
        <w:rPr>
          <w:i/>
        </w:rPr>
        <w:t>Constant</w:t>
      </w:r>
      <w:r w:rsidRPr="00047DA9">
        <w:t xml:space="preserve"> dispersal mortality. Set the </w:t>
      </w:r>
      <w:r w:rsidRPr="00047DA9">
        <w:rPr>
          <w:i/>
        </w:rPr>
        <w:t>Mortality probability</w:t>
      </w:r>
      <w:r w:rsidRPr="00047DA9">
        <w:t>.</w:t>
      </w:r>
    </w:p>
    <w:p w14:paraId="2A2EA879" w14:textId="77777777" w:rsidR="0067520E" w:rsidRPr="00047DA9" w:rsidRDefault="0067520E" w:rsidP="00C3051D">
      <w:pPr>
        <w:pStyle w:val="Numbered"/>
      </w:pPr>
      <w:r w:rsidRPr="00047DA9">
        <w:rPr>
          <w:i/>
        </w:rPr>
        <w:t>Distance-dependent</w:t>
      </w:r>
      <w:r w:rsidRPr="00047DA9">
        <w:t xml:space="preserve"> dispersal mortality. Set the </w:t>
      </w:r>
      <w:r w:rsidRPr="00047DA9">
        <w:rPr>
          <w:i/>
        </w:rPr>
        <w:t>slope</w:t>
      </w:r>
      <w:r w:rsidRPr="00047DA9">
        <w:t xml:space="preserve"> and the </w:t>
      </w:r>
      <w:r w:rsidRPr="00047DA9">
        <w:rPr>
          <w:i/>
        </w:rPr>
        <w:t>inflection point</w:t>
      </w:r>
      <w:r w:rsidRPr="00047DA9">
        <w:t xml:space="preserve"> for the distance-dependence function (Figure 3.18).</w:t>
      </w:r>
    </w:p>
    <w:p w14:paraId="5B01FA0E" w14:textId="77777777" w:rsidR="0067520E" w:rsidRPr="00047DA9" w:rsidRDefault="0067520E" w:rsidP="00C57BF9">
      <w:pPr>
        <w:pStyle w:val="Figure"/>
      </w:pPr>
      <w:r w:rsidRPr="00047DA9">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047DA9" w:rsidRDefault="0067520E" w:rsidP="00C57BF9">
      <w:pPr>
        <w:pStyle w:val="Figheading"/>
      </w:pPr>
      <w:r w:rsidRPr="00047DA9">
        <w:rPr>
          <w:b/>
        </w:rPr>
        <w:t>Figure 3.18.</w:t>
      </w:r>
      <w:r w:rsidRPr="00047DA9">
        <w:t xml:space="preserve"> Distance-dependent dispersal mortality. Examples of how the mortality probability increases with distance are shown for four different slopes. The inflection point is 2500m in all cases.</w:t>
      </w:r>
    </w:p>
    <w:p w14:paraId="18A95E43" w14:textId="77777777" w:rsidR="0067520E" w:rsidRPr="00047DA9" w:rsidRDefault="0067520E" w:rsidP="00C57BF9">
      <w:pPr>
        <w:pStyle w:val="Heading4"/>
      </w:pPr>
      <w:r w:rsidRPr="00047DA9">
        <w:t>Transfer: movement processes</w:t>
      </w:r>
    </w:p>
    <w:p w14:paraId="3491F44D" w14:textId="77777777" w:rsidR="0067520E" w:rsidRPr="00047DA9" w:rsidRDefault="0067520E" w:rsidP="00C57BF9">
      <w:pPr>
        <w:rPr>
          <w:szCs w:val="24"/>
        </w:rPr>
      </w:pPr>
      <w:r w:rsidRPr="00047DA9">
        <w:rPr>
          <w:szCs w:val="24"/>
        </w:rPr>
        <w:t xml:space="preserve">There are two movement models available within RangeShifter: the Stochastic Movement Simulator, SMS </w:t>
      </w:r>
      <w:r w:rsidRPr="00047DA9">
        <w:rPr>
          <w:szCs w:val="24"/>
        </w:rPr>
        <w:fldChar w:fldCharType="begin" w:fldLock="1"/>
      </w:r>
      <w:r w:rsidRPr="00047DA9">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szCs w:val="24"/>
        </w:rPr>
        <w:fldChar w:fldCharType="separate"/>
      </w:r>
      <w:r w:rsidRPr="00047DA9">
        <w:rPr>
          <w:noProof/>
          <w:szCs w:val="24"/>
        </w:rPr>
        <w:t>(Palmer et al. 2011)</w:t>
      </w:r>
      <w:r w:rsidRPr="00047DA9">
        <w:rPr>
          <w:szCs w:val="24"/>
        </w:rPr>
        <w:fldChar w:fldCharType="end"/>
      </w:r>
      <w:r w:rsidRPr="00047DA9">
        <w:rPr>
          <w:szCs w:val="24"/>
        </w:rPr>
        <w:t xml:space="preserve"> and correlated random walk, CRW (</w:t>
      </w:r>
      <w:hyperlink w:anchor="_Movement_processes" w:history="1">
        <w:r w:rsidRPr="00047DA9">
          <w:rPr>
            <w:rStyle w:val="Hyperlink"/>
            <w:szCs w:val="24"/>
          </w:rPr>
          <w:t>see 2.5.4</w:t>
        </w:r>
      </w:hyperlink>
      <w:r w:rsidRPr="00047DA9">
        <w:rPr>
          <w:szCs w:val="24"/>
        </w:rPr>
        <w:t xml:space="preserve">). By selecting </w:t>
      </w:r>
      <w:r w:rsidRPr="00047DA9">
        <w:rPr>
          <w:i/>
          <w:szCs w:val="24"/>
        </w:rPr>
        <w:t>Movement processes</w:t>
      </w:r>
      <w:r w:rsidRPr="00047DA9">
        <w:rPr>
          <w:szCs w:val="24"/>
        </w:rPr>
        <w:t xml:space="preserve">, the button </w:t>
      </w:r>
      <w:r w:rsidRPr="00047DA9">
        <w:rPr>
          <w:i/>
          <w:szCs w:val="24"/>
        </w:rPr>
        <w:t>Set parameters</w:t>
      </w:r>
      <w:r w:rsidRPr="00047DA9">
        <w:rPr>
          <w:szCs w:val="24"/>
        </w:rPr>
        <w:t xml:space="preserve"> appears. Clicking on it will open the window </w:t>
      </w:r>
      <w:r w:rsidRPr="00047DA9">
        <w:rPr>
          <w:i/>
          <w:szCs w:val="24"/>
        </w:rPr>
        <w:t>Movement Processes</w:t>
      </w:r>
      <w:r w:rsidRPr="00047DA9">
        <w:rPr>
          <w:szCs w:val="24"/>
        </w:rPr>
        <w:t xml:space="preserve"> where the movement parameters can be set (Figure 3.19).</w:t>
      </w:r>
    </w:p>
    <w:p w14:paraId="5E55FE25" w14:textId="6C0D9BA3" w:rsidR="0067520E" w:rsidRPr="00047DA9" w:rsidRDefault="0013792C" w:rsidP="00C57BF9">
      <w:pPr>
        <w:pStyle w:val="Figure"/>
      </w:pPr>
      <w:r w:rsidRPr="00047DA9">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047DA9" w:rsidRDefault="0067520E" w:rsidP="00C57BF9">
      <w:pPr>
        <w:pStyle w:val="Figheading"/>
      </w:pPr>
      <w:r w:rsidRPr="00047DA9">
        <w:rPr>
          <w:b/>
        </w:rPr>
        <w:t>Figure 3.19.</w:t>
      </w:r>
      <w:r w:rsidRPr="00047DA9">
        <w:t xml:space="preserve"> </w:t>
      </w:r>
      <w:r w:rsidR="00CD4A02" w:rsidRPr="00047DA9">
        <w:t>T</w:t>
      </w:r>
      <w:r w:rsidRPr="00047DA9">
        <w:t xml:space="preserve">he </w:t>
      </w:r>
      <w:r w:rsidRPr="00047DA9">
        <w:rPr>
          <w:i/>
        </w:rPr>
        <w:t>Movement Processes</w:t>
      </w:r>
      <w:r w:rsidRPr="00047DA9">
        <w:t xml:space="preserve"> window.</w:t>
      </w:r>
    </w:p>
    <w:p w14:paraId="3DD9E34B" w14:textId="77777777" w:rsidR="0067520E" w:rsidRPr="00047DA9" w:rsidRDefault="0067520E" w:rsidP="00C57BF9">
      <w:pPr>
        <w:pStyle w:val="Heading4"/>
      </w:pPr>
      <w:bookmarkStart w:id="311" w:name="_Stochastic_Movement_Simulator,_1"/>
      <w:bookmarkEnd w:id="311"/>
      <w:r w:rsidRPr="00047DA9">
        <w:t>Stochastic Movement Simulator, SMS</w:t>
      </w:r>
    </w:p>
    <w:p w14:paraId="6AF17881" w14:textId="3E99507D" w:rsidR="0067520E" w:rsidRPr="00047DA9" w:rsidRDefault="0067520E" w:rsidP="00C57BF9">
      <w:pPr>
        <w:contextualSpacing/>
        <w:rPr>
          <w:szCs w:val="24"/>
        </w:rPr>
      </w:pPr>
      <w:r w:rsidRPr="00047DA9">
        <w:rPr>
          <w:szCs w:val="24"/>
        </w:rPr>
        <w:t>Two panels allow setting the parameters for SMS (Figure 3.19). This version of RangeShifter does not incorporate sex- or stage-dependent parameters for SMS.</w:t>
      </w:r>
    </w:p>
    <w:p w14:paraId="4CA8D8E9" w14:textId="77777777" w:rsidR="0067520E" w:rsidRPr="00047DA9" w:rsidRDefault="0067520E" w:rsidP="009E434A">
      <w:pPr>
        <w:pStyle w:val="Numbered"/>
        <w:numPr>
          <w:ilvl w:val="0"/>
          <w:numId w:val="41"/>
        </w:numPr>
      </w:pPr>
      <w:r w:rsidRPr="00047DA9">
        <w:rPr>
          <w:i/>
        </w:rPr>
        <w:t>Habitat Costs / Mortality</w:t>
      </w:r>
      <w:r w:rsidRPr="00047DA9">
        <w:t xml:space="preserve"> panel. There are two ways of setting the habitat costs. Costs must be integer numbers equal to or greater than 1 (</w:t>
      </w:r>
      <w:hyperlink w:anchor="_Movement_processes" w:history="1">
        <w:r w:rsidRPr="00047DA9">
          <w:rPr>
            <w:rStyle w:val="Hyperlink"/>
            <w:szCs w:val="24"/>
          </w:rPr>
          <w:t>see 2.5.4</w:t>
        </w:r>
      </w:hyperlink>
      <w:r w:rsidRPr="00047DA9">
        <w:t xml:space="preserve">). </w:t>
      </w:r>
    </w:p>
    <w:p w14:paraId="049639CA" w14:textId="1CFA11A3"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Import cost </w:t>
      </w:r>
      <w:r w:rsidR="0067520E" w:rsidRPr="00047DA9">
        <w:rPr>
          <w:rFonts w:cs="Times New Roman"/>
          <w:i/>
          <w:szCs w:val="24"/>
          <w:lang w:val="en-GB"/>
        </w:rPr>
        <w:t>map</w:t>
      </w:r>
      <w:r w:rsidR="0067520E" w:rsidRPr="00047DA9">
        <w:rPr>
          <w:rFonts w:cs="Times New Roman"/>
          <w:szCs w:val="24"/>
          <w:lang w:val="en-GB"/>
        </w:rPr>
        <w:t>. By checking this box, the costs will be imported as a map (</w:t>
      </w:r>
      <w:hyperlink w:anchor="_Landscape_1" w:history="1">
        <w:r w:rsidR="0067520E" w:rsidRPr="00047DA9">
          <w:rPr>
            <w:rStyle w:val="Hyperlink"/>
            <w:rFonts w:cs="Times New Roman"/>
            <w:szCs w:val="24"/>
            <w:lang w:val="en-GB"/>
          </w:rPr>
          <w:t>see 3.1</w:t>
        </w:r>
      </w:hyperlink>
      <w:r w:rsidR="0067520E" w:rsidRPr="00047DA9">
        <w:rPr>
          <w:rFonts w:cs="Times New Roman"/>
          <w:szCs w:val="24"/>
          <w:lang w:val="en-GB"/>
        </w:rPr>
        <w:t xml:space="preserve"> for details on the map format). When the rest of the SMS parameters have been set, clicking on the OK button will allow selecting of the cost map. It is possible to visualise the cost map by checking the box </w:t>
      </w:r>
      <w:r w:rsidR="0067520E" w:rsidRPr="00047DA9">
        <w:rPr>
          <w:rFonts w:cs="Times New Roman"/>
          <w:i/>
          <w:szCs w:val="24"/>
          <w:lang w:val="en-GB"/>
        </w:rPr>
        <w:t>Visualise costs landscape</w:t>
      </w:r>
      <w:r w:rsidR="0067520E" w:rsidRPr="00047DA9">
        <w:rPr>
          <w:rFonts w:cs="Times New Roman"/>
          <w:szCs w:val="24"/>
          <w:lang w:val="en-GB"/>
        </w:rPr>
        <w:t>. When the habitat map is a raster with habitat percentage cover or habitat quality, importing a cost map is the only possible option.</w:t>
      </w:r>
    </w:p>
    <w:p w14:paraId="1233B761" w14:textId="46185279"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Manually insert cost for each habitat </w:t>
      </w:r>
      <w:r w:rsidR="0067520E" w:rsidRPr="00047DA9">
        <w:rPr>
          <w:rFonts w:cs="Times New Roman"/>
          <w:i/>
          <w:szCs w:val="24"/>
          <w:lang w:val="en-GB"/>
        </w:rPr>
        <w:t>type</w:t>
      </w:r>
      <w:r w:rsidR="0067520E" w:rsidRPr="00047DA9">
        <w:rPr>
          <w:rFonts w:cs="Times New Roman"/>
          <w:szCs w:val="24"/>
          <w:lang w:val="en-GB"/>
        </w:rPr>
        <w:t xml:space="preserve">. Habitat costs can be entered manually in the dedicated table. </w:t>
      </w:r>
    </w:p>
    <w:p w14:paraId="650EB22B" w14:textId="77777777" w:rsidR="0067520E" w:rsidRPr="00047DA9" w:rsidRDefault="0067520E" w:rsidP="00C3051D">
      <w:pPr>
        <w:pStyle w:val="Numbered"/>
      </w:pPr>
      <w:r w:rsidRPr="00047DA9">
        <w:rPr>
          <w:i/>
        </w:rPr>
        <w:t>SMS</w:t>
      </w:r>
      <w:r w:rsidRPr="00047DA9">
        <w:t xml:space="preserve"> panel. Set the SMS parameters:</w:t>
      </w:r>
    </w:p>
    <w:p w14:paraId="7FD602B8"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 xml:space="preserve">Step mortality. </w:t>
      </w:r>
      <w:r w:rsidRPr="00047DA9">
        <w:rPr>
          <w:rFonts w:cs="Times New Roman"/>
          <w:szCs w:val="24"/>
          <w:lang w:val="en-GB"/>
        </w:rPr>
        <w:t xml:space="preserve">Use this box to set the per-step mortality if </w:t>
      </w:r>
      <w:r w:rsidRPr="00047DA9">
        <w:rPr>
          <w:rFonts w:cs="Times New Roman"/>
          <w:i/>
          <w:szCs w:val="24"/>
          <w:lang w:val="en-GB"/>
        </w:rPr>
        <w:t>Step Mortality</w:t>
      </w:r>
      <w:r w:rsidRPr="00047DA9">
        <w:rPr>
          <w:rFonts w:cs="Times New Roman"/>
          <w:szCs w:val="24"/>
          <w:lang w:val="en-GB"/>
        </w:rPr>
        <w:t xml:space="preserve"> has been set to </w:t>
      </w:r>
      <w:r w:rsidRPr="00047DA9">
        <w:rPr>
          <w:rFonts w:cs="Times New Roman"/>
          <w:i/>
          <w:szCs w:val="24"/>
          <w:lang w:val="en-GB"/>
        </w:rPr>
        <w:t>Constant</w:t>
      </w:r>
      <w:r w:rsidRPr="00047DA9">
        <w:rPr>
          <w:rFonts w:cs="Times New Roman"/>
          <w:szCs w:val="24"/>
          <w:lang w:val="en-GB"/>
        </w:rPr>
        <w:t xml:space="preserve">. In the case of </w:t>
      </w:r>
      <w:r w:rsidRPr="00047DA9">
        <w:rPr>
          <w:rFonts w:cs="Times New Roman"/>
          <w:i/>
          <w:szCs w:val="24"/>
          <w:lang w:val="en-GB"/>
        </w:rPr>
        <w:t>habitat-dependent</w:t>
      </w:r>
      <w:r w:rsidRPr="00047DA9">
        <w:rPr>
          <w:rFonts w:cs="Times New Roman"/>
          <w:szCs w:val="24"/>
          <w:lang w:val="en-GB"/>
        </w:rPr>
        <w:t xml:space="preserve"> per-step mortality, select that option in the box </w:t>
      </w:r>
      <w:r w:rsidRPr="00047DA9">
        <w:rPr>
          <w:rFonts w:cs="Times New Roman"/>
          <w:i/>
          <w:szCs w:val="24"/>
          <w:lang w:val="en-GB"/>
        </w:rPr>
        <w:t>Step Mortality</w:t>
      </w:r>
      <w:r w:rsidRPr="00047DA9">
        <w:rPr>
          <w:rFonts w:cs="Times New Roman"/>
          <w:szCs w:val="24"/>
          <w:lang w:val="en-GB"/>
        </w:rPr>
        <w:t xml:space="preserve"> and enter a per-step mortality probability for each habitat type in the dedicated table.</w:t>
      </w:r>
    </w:p>
    <w:p w14:paraId="50334AA6"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Perceptual range</w:t>
      </w:r>
      <w:r w:rsidRPr="00047DA9">
        <w:rPr>
          <w:rFonts w:cs="Times New Roman"/>
          <w:szCs w:val="24"/>
          <w:lang w:val="en-GB"/>
        </w:rPr>
        <w:t xml:space="preserve"> </w:t>
      </w:r>
      <w:r w:rsidRPr="00047DA9">
        <w:rPr>
          <w:rFonts w:cs="Times New Roman"/>
          <w:i/>
          <w:szCs w:val="24"/>
          <w:lang w:val="en-GB"/>
        </w:rPr>
        <w:t>(cells)</w:t>
      </w:r>
      <w:r w:rsidRPr="00047DA9">
        <w:rPr>
          <w:rFonts w:cs="Times New Roman"/>
          <w:szCs w:val="24"/>
          <w:lang w:val="en-GB"/>
        </w:rPr>
        <w:t xml:space="preserve"> must be equal to or greater than 1.</w:t>
      </w:r>
    </w:p>
    <w:p w14:paraId="5AC39B3E"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PR method</w:t>
      </w:r>
      <w:r w:rsidRPr="00047DA9">
        <w:rPr>
          <w:rFonts w:cs="Times New Roman"/>
          <w:szCs w:val="24"/>
          <w:lang w:val="en-GB"/>
        </w:rPr>
        <w:t>. Method for calculating the effective costs based on what the individual perceived within its perceptual range. This parameter can assume one of three values: 1 (arithmetic mean), 2 (harmonic mean) and 3 (weighted arithmetic mean).</w:t>
      </w:r>
    </w:p>
    <w:p w14:paraId="1D278AAB"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Directional persistence</w:t>
      </w:r>
      <w:r w:rsidRPr="00047DA9">
        <w:rPr>
          <w:rFonts w:cs="Times New Roman"/>
          <w:szCs w:val="24"/>
          <w:lang w:val="en-GB"/>
        </w:rPr>
        <w:t xml:space="preserve"> must be equal to or greater than 1.</w:t>
      </w:r>
    </w:p>
    <w:p w14:paraId="10FF803D"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Memory size</w:t>
      </w:r>
      <w:r w:rsidRPr="00047DA9">
        <w:rPr>
          <w:rFonts w:cs="Times New Roman"/>
          <w:szCs w:val="24"/>
          <w:lang w:val="en-GB"/>
        </w:rPr>
        <w:t xml:space="preserve"> must be an integer in the range 1 to 14.</w:t>
      </w:r>
    </w:p>
    <w:p w14:paraId="34E76DE4" w14:textId="0ECC00A0"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must be equal to or greater than 1.</w:t>
      </w:r>
    </w:p>
    <w:p w14:paraId="2D6F937A" w14:textId="2AE6E7E4"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lastRenderedPageBreak/>
        <w:t>Goal </w:t>
      </w:r>
      <w:r w:rsidR="0067520E" w:rsidRPr="00047DA9">
        <w:rPr>
          <w:rFonts w:cs="Times New Roman"/>
          <w:i/>
          <w:szCs w:val="24"/>
          <w:lang w:val="en-GB"/>
        </w:rPr>
        <w:t>type</w:t>
      </w:r>
      <w:r w:rsidR="0067520E" w:rsidRPr="00047DA9">
        <w:rPr>
          <w:rFonts w:cs="Times New Roman"/>
          <w:szCs w:val="24"/>
          <w:lang w:val="en-GB"/>
        </w:rPr>
        <w:t xml:space="preserve"> may currently only take the values 0 (none) or 2; the latter case applies a bias </w:t>
      </w:r>
      <w:r w:rsidR="0067520E" w:rsidRPr="00047DA9">
        <w:rPr>
          <w:rFonts w:cs="Times New Roman"/>
          <w:szCs w:val="24"/>
          <w:u w:val="single"/>
          <w:lang w:val="en-GB"/>
        </w:rPr>
        <w:t>away from</w:t>
      </w:r>
      <w:r w:rsidR="0067520E" w:rsidRPr="00047DA9">
        <w:rPr>
          <w:rFonts w:cs="Times New Roman"/>
          <w:szCs w:val="24"/>
          <w:lang w:val="en-GB"/>
        </w:rPr>
        <w:t xml:space="preserve"> the natal location (i.e. dispersal bias), the strength of which is determined by the </w:t>
      </w:r>
      <w:r w:rsidR="0013792C"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parameter.</w:t>
      </w:r>
    </w:p>
    <w:p w14:paraId="26B67E67" w14:textId="13CE6CA7" w:rsidR="00F07DA0"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szCs w:val="24"/>
          <w:lang w:val="en-GB"/>
        </w:rPr>
        <w:t xml:space="preserve">If </w:t>
      </w:r>
      <w:r w:rsidRPr="00047DA9">
        <w:rPr>
          <w:rFonts w:cs="Times New Roman"/>
          <w:i/>
          <w:szCs w:val="24"/>
          <w:lang w:val="en-GB"/>
        </w:rPr>
        <w:t>Goal type</w:t>
      </w:r>
      <w:r w:rsidRPr="00047DA9">
        <w:rPr>
          <w:rFonts w:cs="Times New Roman"/>
          <w:szCs w:val="24"/>
          <w:lang w:val="en-GB"/>
        </w:rPr>
        <w:t xml:space="preserve"> is set to 2 to specify dispersal bias, then </w:t>
      </w:r>
      <w:r w:rsidRPr="00047DA9">
        <w:rPr>
          <w:rFonts w:cs="Times New Roman"/>
          <w:i/>
          <w:szCs w:val="24"/>
          <w:lang w:val="en-GB"/>
        </w:rPr>
        <w:t>Alpha DB</w:t>
      </w:r>
      <w:r w:rsidRPr="00047DA9">
        <w:rPr>
          <w:rFonts w:cs="Times New Roman"/>
          <w:szCs w:val="24"/>
          <w:lang w:val="en-GB"/>
        </w:rPr>
        <w:t xml:space="preserve"> and </w:t>
      </w:r>
      <w:r w:rsidRPr="00047DA9">
        <w:rPr>
          <w:rFonts w:cs="Times New Roman"/>
          <w:i/>
          <w:szCs w:val="24"/>
          <w:lang w:val="en-GB"/>
        </w:rPr>
        <w:t>Beta DB</w:t>
      </w:r>
      <w:r w:rsidRPr="00047DA9">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sidRPr="00047DA9">
        <w:rPr>
          <w:rFonts w:cs="Times New Roman"/>
          <w:szCs w:val="24"/>
          <w:lang w:val="en-GB"/>
        </w:rPr>
        <w:t xml:space="preserve"> (1.0 and 100000)</w:t>
      </w:r>
      <w:r w:rsidRPr="00047DA9">
        <w:rPr>
          <w:rFonts w:cs="Times New Roman"/>
          <w:szCs w:val="24"/>
          <w:lang w:val="en-GB"/>
        </w:rPr>
        <w:t>.</w:t>
      </w:r>
      <w:r w:rsidR="00D00A3D" w:rsidRPr="00047DA9">
        <w:rPr>
          <w:rFonts w:cs="Times New Roman"/>
          <w:szCs w:val="24"/>
          <w:lang w:val="en-GB"/>
        </w:rPr>
        <w:t xml:space="preserve"> </w:t>
      </w:r>
      <w:r w:rsidR="00D00A3D" w:rsidRPr="00047DA9">
        <w:rPr>
          <w:rFonts w:cs="Times New Roman"/>
          <w:b/>
          <w:szCs w:val="24"/>
          <w:lang w:val="en-GB"/>
        </w:rPr>
        <w:t>It is recommended that the effect of these two p</w:t>
      </w:r>
      <w:r w:rsidR="00C5136E" w:rsidRPr="00047DA9">
        <w:rPr>
          <w:rFonts w:cs="Times New Roman"/>
          <w:b/>
          <w:szCs w:val="24"/>
          <w:lang w:val="en-GB"/>
        </w:rPr>
        <w:t>arameters be checked carefully using the GUI version to ensure that paths of the desired characteristics are generated.</w:t>
      </w:r>
    </w:p>
    <w:p w14:paraId="5E92154E" w14:textId="70CBC17F" w:rsidR="00862E4F" w:rsidRPr="00047DA9" w:rsidRDefault="00862E4F" w:rsidP="00862E4F">
      <w:pPr>
        <w:pStyle w:val="Keepnext"/>
      </w:pPr>
      <w:r w:rsidRPr="00047DA9">
        <w:rPr>
          <w:i/>
        </w:rPr>
        <w:t>Inter-individual variability</w:t>
      </w:r>
      <w:r w:rsidRPr="00047DA9">
        <w:t xml:space="preserve">. </w:t>
      </w:r>
      <w:r w:rsidR="006F0A57" w:rsidRPr="00047DA9">
        <w:t xml:space="preserve">Certain </w:t>
      </w:r>
      <w:r w:rsidR="0013792C" w:rsidRPr="00047DA9">
        <w:t>SMS</w:t>
      </w:r>
      <w:r w:rsidRPr="00047DA9">
        <w:t xml:space="preserve"> parameters </w:t>
      </w:r>
      <w:r w:rsidR="0013792C" w:rsidRPr="00047DA9">
        <w:t>(</w:t>
      </w:r>
      <w:r w:rsidR="0013792C" w:rsidRPr="00047DA9">
        <w:rPr>
          <w:i/>
        </w:rPr>
        <w:t>DP</w:t>
      </w:r>
      <w:r w:rsidR="0013792C" w:rsidRPr="00047DA9">
        <w:t>, dispersal bias</w:t>
      </w:r>
      <w:r w:rsidR="006F0A57" w:rsidRPr="00047DA9">
        <w:t xml:space="preserve"> and, if applicable, </w:t>
      </w:r>
      <w:r w:rsidR="006F0A57" w:rsidRPr="00047DA9">
        <w:rPr>
          <w:i/>
          <w:szCs w:val="24"/>
        </w:rPr>
        <w:t>Alpha DB</w:t>
      </w:r>
      <w:r w:rsidR="006F0A57" w:rsidRPr="00047DA9">
        <w:rPr>
          <w:szCs w:val="24"/>
        </w:rPr>
        <w:t xml:space="preserve"> and </w:t>
      </w:r>
      <w:r w:rsidR="006F0A57" w:rsidRPr="00047DA9">
        <w:rPr>
          <w:i/>
          <w:szCs w:val="24"/>
        </w:rPr>
        <w:t>Beta DB</w:t>
      </w:r>
      <w:r w:rsidR="006F0A57" w:rsidRPr="00047DA9">
        <w:t xml:space="preserve">) </w:t>
      </w:r>
      <w:r w:rsidRPr="00047DA9">
        <w:t xml:space="preserve">can be set to vary between individuals by checking the box </w:t>
      </w:r>
      <w:r w:rsidRPr="00047DA9">
        <w:rPr>
          <w:i/>
        </w:rPr>
        <w:t>Individual variability</w:t>
      </w:r>
      <w:r w:rsidRPr="00047DA9">
        <w:t xml:space="preserve">, in which case </w:t>
      </w:r>
      <w:proofErr w:type="gramStart"/>
      <w:r w:rsidRPr="00047DA9">
        <w:t>each individual</w:t>
      </w:r>
      <w:proofErr w:type="gramEnd"/>
      <w:r w:rsidRPr="00047DA9">
        <w:t xml:space="preserve"> at initialisation time will be given traits randomly chosen from normal distributions (but subject to certain limits), for which the user has to specify the mean and standard deviation.</w:t>
      </w:r>
      <w:r w:rsidR="0013792C" w:rsidRPr="00047DA9">
        <w:t xml:space="preserve"> </w:t>
      </w:r>
    </w:p>
    <w:p w14:paraId="2C798C62" w14:textId="77777777" w:rsidR="0067520E" w:rsidRPr="00047DA9" w:rsidRDefault="0067520E" w:rsidP="00C57BF9">
      <w:pPr>
        <w:pStyle w:val="Heading4"/>
      </w:pPr>
      <w:r w:rsidRPr="00047DA9">
        <w:t>Correlated random walk, CRW</w:t>
      </w:r>
    </w:p>
    <w:p w14:paraId="4E0B5601" w14:textId="77777777" w:rsidR="0067520E" w:rsidRPr="00047DA9" w:rsidRDefault="0067520E" w:rsidP="00C57BF9">
      <w:pPr>
        <w:rPr>
          <w:szCs w:val="24"/>
        </w:rPr>
      </w:pPr>
      <w:r w:rsidRPr="00047DA9">
        <w:rPr>
          <w:szCs w:val="24"/>
        </w:rPr>
        <w:t xml:space="preserve">The CRW parameters are set in the panel </w:t>
      </w:r>
      <w:r w:rsidRPr="00047DA9">
        <w:rPr>
          <w:i/>
          <w:szCs w:val="24"/>
        </w:rPr>
        <w:t xml:space="preserve">Random Walks </w:t>
      </w:r>
      <w:r w:rsidRPr="00047DA9">
        <w:rPr>
          <w:szCs w:val="24"/>
        </w:rPr>
        <w:t xml:space="preserve">(Figure 3.20). These are </w:t>
      </w:r>
      <w:r w:rsidRPr="00047DA9">
        <w:rPr>
          <w:i/>
          <w:szCs w:val="24"/>
        </w:rPr>
        <w:t>Step length (m)</w:t>
      </w:r>
      <w:r w:rsidRPr="00047DA9">
        <w:rPr>
          <w:szCs w:val="24"/>
        </w:rPr>
        <w:t xml:space="preserve">, step </w:t>
      </w:r>
      <w:r w:rsidRPr="00047DA9">
        <w:rPr>
          <w:i/>
          <w:szCs w:val="24"/>
        </w:rPr>
        <w:t xml:space="preserve">Correlation </w:t>
      </w:r>
      <w:r w:rsidRPr="00047DA9">
        <w:rPr>
          <w:szCs w:val="24"/>
        </w:rPr>
        <w:t xml:space="preserve">and </w:t>
      </w:r>
      <w:r w:rsidRPr="00047DA9">
        <w:rPr>
          <w:i/>
          <w:szCs w:val="24"/>
        </w:rPr>
        <w:t>Step mortality</w:t>
      </w:r>
      <w:r w:rsidRPr="00047DA9">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047DA9" w:rsidRDefault="0067520E" w:rsidP="00C57BF9">
      <w:pPr>
        <w:spacing w:before="240"/>
        <w:rPr>
          <w:szCs w:val="24"/>
        </w:rPr>
      </w:pPr>
      <w:r w:rsidRPr="00047DA9">
        <w:rPr>
          <w:i/>
          <w:szCs w:val="24"/>
        </w:rPr>
        <w:t>Inter-individual variability</w:t>
      </w:r>
      <w:r w:rsidRPr="00047DA9">
        <w:rPr>
          <w:szCs w:val="24"/>
        </w:rPr>
        <w:t xml:space="preserve">. Step length and correlation can vary between individuals. Check the box </w:t>
      </w:r>
      <w:r w:rsidRPr="00047DA9">
        <w:rPr>
          <w:i/>
          <w:szCs w:val="24"/>
        </w:rPr>
        <w:t>Individual variability</w:t>
      </w:r>
      <w:r w:rsidRPr="00047DA9">
        <w:rPr>
          <w:szCs w:val="24"/>
        </w:rPr>
        <w:t xml:space="preserve"> and set the mean and standard deviation of the normal distribution from which the traits if initialised individuals will be sampled. Also set the scaling factor for each trait (</w:t>
      </w:r>
      <w:hyperlink w:anchor="_Genetics" w:history="1">
        <w:r w:rsidRPr="00047DA9">
          <w:rPr>
            <w:rStyle w:val="Hyperlink"/>
            <w:szCs w:val="24"/>
          </w:rPr>
          <w:t>see 2.6</w:t>
        </w:r>
      </w:hyperlink>
      <w:r w:rsidRPr="00047DA9">
        <w:rPr>
          <w:szCs w:val="24"/>
        </w:rPr>
        <w:t>). Note that step length may not evolve below one fifth of the landscape resolution, and correlation may not evolve above 0.999. Per-step mortality is not allowed to vary between individuals or to evolve.</w:t>
      </w:r>
    </w:p>
    <w:p w14:paraId="2E516A1F" w14:textId="6719FB03" w:rsidR="0067520E" w:rsidRPr="00047DA9" w:rsidRDefault="00700978" w:rsidP="00C57BF9">
      <w:pPr>
        <w:pStyle w:val="Figure"/>
      </w:pPr>
      <w:r w:rsidRPr="00047DA9">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047DA9" w:rsidRDefault="0067520E" w:rsidP="00C57BF9">
      <w:pPr>
        <w:pStyle w:val="Figheading"/>
        <w:spacing w:after="0"/>
      </w:pPr>
      <w:r w:rsidRPr="00047DA9">
        <w:rPr>
          <w:b/>
        </w:rPr>
        <w:t>Figure 3.20.</w:t>
      </w:r>
      <w:r w:rsidRPr="00047DA9">
        <w:t xml:space="preserve"> Setting the parameters for CRW.</w:t>
      </w:r>
    </w:p>
    <w:p w14:paraId="6D4530B0" w14:textId="65807811" w:rsidR="008D38C5" w:rsidRPr="00047DA9" w:rsidRDefault="008D38C5" w:rsidP="008D38C5">
      <w:pPr>
        <w:pStyle w:val="Heading4"/>
        <w:spacing w:before="120"/>
      </w:pPr>
      <w:r w:rsidRPr="00047DA9">
        <w:lastRenderedPageBreak/>
        <w:t>Action after deciding not to settle</w:t>
      </w:r>
    </w:p>
    <w:p w14:paraId="66B5AB16" w14:textId="3D62A95A" w:rsidR="008D38C5" w:rsidRPr="00047DA9" w:rsidRDefault="008D38C5" w:rsidP="008D38C5">
      <w:pPr>
        <w:rPr>
          <w:szCs w:val="24"/>
        </w:rPr>
      </w:pPr>
      <w:r w:rsidRPr="00047DA9">
        <w:rPr>
          <w:szCs w:val="24"/>
        </w:rPr>
        <w:t xml:space="preserve">A new feature in RangeShifter v2.0 is the </w:t>
      </w:r>
      <w:r w:rsidRPr="00047DA9">
        <w:rPr>
          <w:i/>
          <w:szCs w:val="24"/>
        </w:rPr>
        <w:t>Straighten path after decision not to settle</w:t>
      </w:r>
      <w:r w:rsidRPr="00047DA9">
        <w:rPr>
          <w:szCs w:val="24"/>
        </w:rPr>
        <w:t xml:space="preserve"> </w:t>
      </w:r>
      <w:proofErr w:type="gramStart"/>
      <w:r w:rsidRPr="00047DA9">
        <w:rPr>
          <w:szCs w:val="24"/>
        </w:rPr>
        <w:t>check-box</w:t>
      </w:r>
      <w:proofErr w:type="gramEnd"/>
      <w:r w:rsidRPr="00047DA9">
        <w:rPr>
          <w:szCs w:val="24"/>
        </w:rPr>
        <w:t>, which applies to both SMS and CRW (Figures 3.19 and 3.20). By default</w:t>
      </w:r>
      <w:r w:rsidR="00955037" w:rsidRPr="00047DA9">
        <w:rPr>
          <w:szCs w:val="24"/>
        </w:rPr>
        <w:t xml:space="preserve"> in the </w:t>
      </w:r>
      <w:proofErr w:type="gramStart"/>
      <w:r w:rsidR="00955037" w:rsidRPr="00047DA9">
        <w:rPr>
          <w:szCs w:val="24"/>
        </w:rPr>
        <w:t>GUI</w:t>
      </w:r>
      <w:proofErr w:type="gramEnd"/>
      <w:r w:rsidRPr="00047DA9">
        <w:rPr>
          <w:szCs w:val="24"/>
        </w:rPr>
        <w:t xml:space="preserve"> it is checked, which means that when an individual arrives in a non-natal patch and decides not to settle </w:t>
      </w:r>
      <w:r w:rsidR="00955037" w:rsidRPr="00047DA9">
        <w:rPr>
          <w:szCs w:val="24"/>
        </w:rPr>
        <w:t xml:space="preserve">there </w:t>
      </w:r>
      <w:r w:rsidRPr="00047DA9">
        <w:rPr>
          <w:szCs w:val="24"/>
        </w:rPr>
        <w:t>(as a result of a density-dependent or mate-finding settlement rule</w:t>
      </w:r>
      <w:r w:rsidR="00955037" w:rsidRPr="00047DA9">
        <w:rPr>
          <w:szCs w:val="24"/>
        </w:rPr>
        <w:t>, see below</w:t>
      </w:r>
      <w:r w:rsidRPr="00047DA9">
        <w:rPr>
          <w:szCs w:val="24"/>
        </w:rPr>
        <w:t xml:space="preserve">), then its path is straightened </w:t>
      </w:r>
      <w:r w:rsidR="00955037" w:rsidRPr="00047DA9">
        <w:rPr>
          <w:szCs w:val="24"/>
        </w:rPr>
        <w:t>so</w:t>
      </w:r>
      <w:r w:rsidRPr="00047DA9">
        <w:rPr>
          <w:szCs w:val="24"/>
        </w:rPr>
        <w:t xml:space="preserve"> that it leaves the patch as soon as possible in order to search for another patch. This is achieved by increasing its </w:t>
      </w:r>
      <w:r w:rsidRPr="00047DA9">
        <w:rPr>
          <w:i/>
          <w:szCs w:val="24"/>
        </w:rPr>
        <w:t>DP</w:t>
      </w:r>
      <w:r w:rsidRPr="00047DA9">
        <w:rPr>
          <w:szCs w:val="24"/>
        </w:rPr>
        <w:t xml:space="preserve"> ten-fold for SMS or increasing its path correlation to 0.999 for CRW. In v1.1, this was done automatically. However, in certain types of </w:t>
      </w:r>
      <w:proofErr w:type="gramStart"/>
      <w:r w:rsidRPr="00047DA9">
        <w:rPr>
          <w:szCs w:val="24"/>
        </w:rPr>
        <w:t>model</w:t>
      </w:r>
      <w:proofErr w:type="gramEnd"/>
      <w:r w:rsidRPr="00047DA9">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sidRPr="00047DA9">
        <w:rPr>
          <w:szCs w:val="24"/>
        </w:rPr>
        <w:t>e</w:t>
      </w:r>
      <w:r w:rsidRPr="00047DA9">
        <w:rPr>
          <w:szCs w:val="24"/>
        </w:rPr>
        <w:t xml:space="preserve"> feature by unchecking the </w:t>
      </w:r>
      <w:r w:rsidR="00955037" w:rsidRPr="00047DA9">
        <w:rPr>
          <w:szCs w:val="24"/>
        </w:rPr>
        <w:t>box</w:t>
      </w:r>
      <w:r w:rsidRPr="00047DA9">
        <w:rPr>
          <w:szCs w:val="24"/>
        </w:rPr>
        <w:t xml:space="preserve">, although care must be taken that individuals do not become trapped in patches surrounded by very </w:t>
      </w:r>
      <w:proofErr w:type="gramStart"/>
      <w:r w:rsidRPr="00047DA9">
        <w:rPr>
          <w:szCs w:val="24"/>
        </w:rPr>
        <w:t>high cost</w:t>
      </w:r>
      <w:proofErr w:type="gramEnd"/>
      <w:r w:rsidRPr="00047DA9">
        <w:rPr>
          <w:szCs w:val="24"/>
        </w:rPr>
        <w:t xml:space="preserve"> matrix.</w:t>
      </w:r>
    </w:p>
    <w:p w14:paraId="16A548F1" w14:textId="77777777" w:rsidR="0067520E" w:rsidRPr="00047DA9" w:rsidRDefault="0067520E" w:rsidP="00C57BF9">
      <w:pPr>
        <w:pStyle w:val="Heading4"/>
      </w:pPr>
      <w:r w:rsidRPr="00047DA9">
        <w:t>Settlement</w:t>
      </w:r>
    </w:p>
    <w:p w14:paraId="5DEC03E4" w14:textId="77777777" w:rsidR="0067520E" w:rsidRPr="00047DA9" w:rsidRDefault="0067520E" w:rsidP="00C57BF9">
      <w:pPr>
        <w:rPr>
          <w:szCs w:val="24"/>
        </w:rPr>
      </w:pPr>
      <w:r w:rsidRPr="00047DA9">
        <w:rPr>
          <w:szCs w:val="24"/>
        </w:rPr>
        <w:t xml:space="preserve">The last panel in the </w:t>
      </w:r>
      <w:r w:rsidRPr="00047DA9">
        <w:rPr>
          <w:i/>
          <w:szCs w:val="24"/>
        </w:rPr>
        <w:t>Dispersal</w:t>
      </w:r>
      <w:r w:rsidRPr="00047DA9">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sidRPr="00047DA9">
          <w:rPr>
            <w:rStyle w:val="Hyperlink"/>
            <w:szCs w:val="24"/>
          </w:rPr>
          <w:t>see 2.5.5</w:t>
        </w:r>
      </w:hyperlink>
      <w:r w:rsidRPr="00047DA9">
        <w:rPr>
          <w:szCs w:val="24"/>
        </w:rPr>
        <w:t xml:space="preserve">). When selecting between these two options, the panel </w:t>
      </w:r>
      <w:r w:rsidRPr="00047DA9">
        <w:rPr>
          <w:i/>
          <w:szCs w:val="24"/>
        </w:rPr>
        <w:t>Settlement</w:t>
      </w:r>
      <w:r w:rsidRPr="00047DA9">
        <w:rPr>
          <w:szCs w:val="24"/>
        </w:rPr>
        <w:t xml:space="preserve"> will automatically change (Figure 3.21).</w:t>
      </w:r>
    </w:p>
    <w:p w14:paraId="425E2076" w14:textId="77777777" w:rsidR="0067520E" w:rsidRPr="00047DA9" w:rsidRDefault="0067520E" w:rsidP="00C57BF9">
      <w:pPr>
        <w:pStyle w:val="Figure"/>
        <w:rPr>
          <w:rFonts w:cs="Times New Roman"/>
          <w:szCs w:val="24"/>
        </w:rPr>
      </w:pPr>
      <w:r w:rsidRPr="00047DA9">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047DA9" w:rsidRDefault="0067520E" w:rsidP="00C57BF9">
      <w:pPr>
        <w:pStyle w:val="Figheading"/>
        <w:rPr>
          <w:szCs w:val="24"/>
        </w:rPr>
      </w:pPr>
      <w:r w:rsidRPr="00047DA9">
        <w:rPr>
          <w:b/>
        </w:rPr>
        <w:t>Figure 3.21.</w:t>
      </w:r>
      <w:r w:rsidRPr="00047DA9">
        <w:t xml:space="preserve"> Options and parameters for the settlement phase. (a) Settlement in the case of transfer modelled with dispersal kernels. (b) Sex- and stage-specific settlement rules in the case of transfer modelled with dispersal kernels. (c) Settlement rules in the case of transfer modelled with movement processes. (d) Sex- and stage-specific settlement rules in the case of movement processes.</w:t>
      </w:r>
    </w:p>
    <w:p w14:paraId="7954FE23" w14:textId="77777777" w:rsidR="0067520E" w:rsidRPr="00047DA9" w:rsidRDefault="0067520E" w:rsidP="00C57BF9">
      <w:pPr>
        <w:pStyle w:val="Heading4"/>
      </w:pPr>
      <w:r w:rsidRPr="00047DA9">
        <w:t>Settlement with dispersal kernels</w:t>
      </w:r>
    </w:p>
    <w:p w14:paraId="4CA66AEB" w14:textId="77777777" w:rsidR="0067520E" w:rsidRPr="00047DA9" w:rsidRDefault="0067520E" w:rsidP="00B35389">
      <w:pPr>
        <w:pStyle w:val="Keepnext"/>
      </w:pPr>
      <w:r w:rsidRPr="00047DA9">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047DA9">
        <w:t>suitable</w:t>
      </w:r>
      <w:proofErr w:type="gramEnd"/>
      <w:r w:rsidRPr="00047DA9">
        <w:t xml:space="preserve"> it settles there; otherwise, there are four options (</w:t>
      </w:r>
      <w:hyperlink w:anchor="_Settlement" w:history="1">
        <w:r w:rsidRPr="00047DA9">
          <w:rPr>
            <w:rStyle w:val="Hyperlink"/>
            <w:szCs w:val="24"/>
          </w:rPr>
          <w:t>see 2.5.5</w:t>
        </w:r>
      </w:hyperlink>
      <w:r w:rsidRPr="00047DA9">
        <w:t>):</w:t>
      </w:r>
    </w:p>
    <w:p w14:paraId="276089EC" w14:textId="77777777" w:rsidR="0067520E" w:rsidRPr="00047DA9" w:rsidRDefault="007E30E0" w:rsidP="007E30E0">
      <w:pPr>
        <w:tabs>
          <w:tab w:val="left" w:pos="360"/>
        </w:tabs>
        <w:spacing w:after="120"/>
        <w:ind w:left="360" w:hanging="360"/>
      </w:pPr>
      <w:r w:rsidRPr="00047DA9">
        <w:t>0.</w:t>
      </w:r>
      <w:r w:rsidRPr="00047DA9">
        <w:tab/>
      </w:r>
      <w:r w:rsidR="0067520E" w:rsidRPr="00047DA9">
        <w:rPr>
          <w:i/>
        </w:rPr>
        <w:t>Die</w:t>
      </w:r>
      <w:r w:rsidR="0067520E" w:rsidRPr="00047DA9">
        <w:t xml:space="preserve">. </w:t>
      </w:r>
    </w:p>
    <w:p w14:paraId="3D97E053" w14:textId="77777777" w:rsidR="0067520E" w:rsidRPr="00047DA9" w:rsidRDefault="007E30E0" w:rsidP="007E30E0">
      <w:pPr>
        <w:tabs>
          <w:tab w:val="left" w:pos="360"/>
        </w:tabs>
        <w:spacing w:after="120"/>
        <w:ind w:left="360" w:hanging="360"/>
      </w:pPr>
      <w:r w:rsidRPr="00047DA9">
        <w:t>1.</w:t>
      </w:r>
      <w:r w:rsidRPr="00047DA9">
        <w:tab/>
      </w:r>
      <w:r w:rsidR="0067520E" w:rsidRPr="00047DA9">
        <w:rPr>
          <w:i/>
        </w:rPr>
        <w:t>Wait</w:t>
      </w:r>
      <w:r w:rsidR="0067520E" w:rsidRPr="00047DA9">
        <w:t xml:space="preserve">. Possible only in the case of stage-structured models. The individual stays in dispersal </w:t>
      </w:r>
      <w:proofErr w:type="gramStart"/>
      <w:r w:rsidR="0067520E" w:rsidRPr="00047DA9">
        <w:t>mode, and</w:t>
      </w:r>
      <w:proofErr w:type="gramEnd"/>
      <w:r w:rsidR="0067520E" w:rsidRPr="00047DA9">
        <w:t xml:space="preserve"> waits there until the next dispersal event when it will be displaced again from its current location to a new location according to the set kernel.</w:t>
      </w:r>
    </w:p>
    <w:p w14:paraId="0685B5D5" w14:textId="77777777" w:rsidR="0067520E" w:rsidRPr="00047DA9" w:rsidRDefault="007E30E0" w:rsidP="007E30E0">
      <w:pPr>
        <w:tabs>
          <w:tab w:val="left" w:pos="360"/>
        </w:tabs>
        <w:spacing w:after="120"/>
        <w:ind w:left="360" w:hanging="360"/>
      </w:pPr>
      <w:r w:rsidRPr="00047DA9">
        <w:t>2.</w:t>
      </w:r>
      <w:r w:rsidRPr="00047DA9">
        <w:tab/>
      </w:r>
      <w:r w:rsidR="0067520E" w:rsidRPr="00047DA9">
        <w:rPr>
          <w:i/>
        </w:rPr>
        <w:t>Randomly choose a suitable neighbouring cell / die</w:t>
      </w:r>
      <w:r w:rsidR="0067520E" w:rsidRPr="00047DA9">
        <w:t xml:space="preserve">. The model checks the eight nearest neighbouring cells, and if one or more cells are suitable, the individual is randomly placed in one of them. If none of the neighbouring cells is suitable, the individual dies. In the </w:t>
      </w:r>
      <w:r w:rsidR="0067520E" w:rsidRPr="00047DA9">
        <w:lastRenderedPageBreak/>
        <w:t>case of patch-based models, if there is a suitable patch adjacent to the current cell, the individual will be placed in that patch.</w:t>
      </w:r>
    </w:p>
    <w:p w14:paraId="529D7283" w14:textId="77777777" w:rsidR="0067520E" w:rsidRPr="00047DA9" w:rsidRDefault="007E30E0" w:rsidP="007E30E0">
      <w:pPr>
        <w:tabs>
          <w:tab w:val="left" w:pos="360"/>
        </w:tabs>
        <w:spacing w:after="120"/>
        <w:ind w:left="360" w:hanging="360"/>
      </w:pPr>
      <w:r w:rsidRPr="00047DA9">
        <w:t>3.</w:t>
      </w:r>
      <w:r w:rsidRPr="00047DA9">
        <w:tab/>
      </w:r>
      <w:r w:rsidR="0067520E" w:rsidRPr="00047DA9">
        <w:rPr>
          <w:i/>
        </w:rPr>
        <w:t>Randomly choose a suitable neighbouring cell / wait</w:t>
      </w:r>
      <w:r w:rsidRPr="00047DA9">
        <w:t>. Settle in a neighbouring cell, a</w:t>
      </w:r>
      <w:r w:rsidR="0067520E" w:rsidRPr="00047DA9">
        <w:t>s in option 2. If none of the neighbouring cells is suitable, the individual waits until the next dispersal event as in option 1.</w:t>
      </w:r>
    </w:p>
    <w:p w14:paraId="7D3EE606" w14:textId="77777777" w:rsidR="0067520E" w:rsidRPr="00047DA9" w:rsidRDefault="0067520E" w:rsidP="00C57BF9">
      <w:pPr>
        <w:rPr>
          <w:szCs w:val="24"/>
        </w:rPr>
      </w:pPr>
      <w:r w:rsidRPr="00047DA9">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047DA9">
        <w:rPr>
          <w:i/>
          <w:szCs w:val="24"/>
        </w:rPr>
        <w:t>+ mating requirements.</w:t>
      </w:r>
      <w:r w:rsidRPr="00047DA9">
        <w:rPr>
          <w:szCs w:val="24"/>
        </w:rPr>
        <w:t xml:space="preserve"> In the current version, this option is not specific to any particular mating </w:t>
      </w:r>
      <w:proofErr w:type="gramStart"/>
      <w:r w:rsidRPr="00047DA9">
        <w:rPr>
          <w:szCs w:val="24"/>
        </w:rPr>
        <w:t>system, but</w:t>
      </w:r>
      <w:proofErr w:type="gramEnd"/>
      <w:r w:rsidRPr="00047DA9">
        <w:rPr>
          <w:szCs w:val="24"/>
        </w:rPr>
        <w:t xml:space="preserve"> simply requires that at least one individual of the opposite sex is present in the arrival cell/patch for settlement to take place.</w:t>
      </w:r>
    </w:p>
    <w:p w14:paraId="710B7D98" w14:textId="77777777" w:rsidR="0067520E" w:rsidRPr="00047DA9" w:rsidRDefault="0067520E" w:rsidP="00C57BF9">
      <w:pPr>
        <w:rPr>
          <w:szCs w:val="24"/>
        </w:rPr>
      </w:pPr>
      <w:r w:rsidRPr="00047DA9">
        <w:rPr>
          <w:i/>
          <w:szCs w:val="24"/>
        </w:rPr>
        <w:t>Sex / Stage dependent settlement rules.</w:t>
      </w:r>
      <w:r w:rsidRPr="00047DA9">
        <w:rPr>
          <w:szCs w:val="24"/>
        </w:rPr>
        <w:t xml:space="preserve"> The four settlement options described above, plus the mating requirements, can be sex- or stage-specific or both. Check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set the parameters in the </w:t>
      </w:r>
      <w:r w:rsidRPr="00047DA9">
        <w:rPr>
          <w:i/>
          <w:szCs w:val="24"/>
        </w:rPr>
        <w:t xml:space="preserve">Sex / Stage dependent Dispersal </w:t>
      </w:r>
      <w:r w:rsidRPr="00047DA9">
        <w:rPr>
          <w:szCs w:val="24"/>
        </w:rPr>
        <w:t xml:space="preserve">page. An example is illustrated in Figure 3.21b, where in the table </w:t>
      </w:r>
      <w:r w:rsidRPr="00047DA9">
        <w:rPr>
          <w:i/>
          <w:szCs w:val="24"/>
        </w:rPr>
        <w:t>SETTLEMENT - Dispersal Kernels</w:t>
      </w:r>
      <w:r w:rsidRPr="00047DA9">
        <w:rPr>
          <w:szCs w:val="24"/>
        </w:rPr>
        <w:t>,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will emigrate, and dispersal is male biased, males dispersing more and further. As juveniles, both sexes, if arriving in an unsuitable cell/patch, will look for a suitable neighbouring location and if unsuccessful will wait to move again the next season. A female will consider a cell/patch suitable for settling if there is suitable habitat present; a male will require both the presence of suitable habitat and of at least one female. However, if either sex has waited, and developed into an adult, no second wait is allowed, nor is there any requirement to find a mate.</w:t>
      </w:r>
    </w:p>
    <w:p w14:paraId="60DE3584" w14:textId="77777777" w:rsidR="0067520E" w:rsidRPr="00047DA9" w:rsidRDefault="0067520E" w:rsidP="00C57BF9">
      <w:pPr>
        <w:pStyle w:val="Heading4"/>
      </w:pPr>
      <w:r w:rsidRPr="00047DA9">
        <w:t>Settlement with movement processes</w:t>
      </w:r>
    </w:p>
    <w:p w14:paraId="47B7E830" w14:textId="77777777" w:rsidR="0067520E" w:rsidRPr="00047DA9" w:rsidRDefault="0067520E" w:rsidP="00C57BF9">
      <w:pPr>
        <w:rPr>
          <w:szCs w:val="24"/>
        </w:rPr>
      </w:pPr>
      <w:r w:rsidRPr="00047DA9">
        <w:rPr>
          <w:szCs w:val="24"/>
        </w:rPr>
        <w:t xml:space="preserve">Individuals dispersing by movement processes take a variable number of steps and stop once they have found suitable habitat </w:t>
      </w:r>
      <w:r w:rsidRPr="00047DA9">
        <w:rPr>
          <w:szCs w:val="24"/>
          <w:u w:val="single"/>
        </w:rPr>
        <w:t>and</w:t>
      </w:r>
      <w:r w:rsidRPr="00047DA9">
        <w:rPr>
          <w:szCs w:val="24"/>
        </w:rPr>
        <w:t xml:space="preserve"> any optional additional settlement rules are satisfied (Figure 3.21c).</w:t>
      </w:r>
    </w:p>
    <w:p w14:paraId="75534E1B" w14:textId="77777777" w:rsidR="0067520E" w:rsidRPr="00047DA9" w:rsidRDefault="0067520E" w:rsidP="00C57BF9">
      <w:pPr>
        <w:rPr>
          <w:szCs w:val="24"/>
        </w:rPr>
      </w:pPr>
      <w:r w:rsidRPr="00047DA9">
        <w:rPr>
          <w:i/>
          <w:szCs w:val="24"/>
        </w:rPr>
        <w:t>Min. number of steps</w:t>
      </w:r>
      <w:r w:rsidRPr="00047DA9">
        <w:rPr>
          <w:szCs w:val="24"/>
        </w:rPr>
        <w:t xml:space="preserve">. The minimum number of steps that an individual </w:t>
      </w:r>
      <w:proofErr w:type="gramStart"/>
      <w:r w:rsidRPr="00047DA9">
        <w:rPr>
          <w:szCs w:val="24"/>
        </w:rPr>
        <w:t>has to</w:t>
      </w:r>
      <w:proofErr w:type="gramEnd"/>
      <w:r w:rsidRPr="00047DA9">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047DA9" w:rsidRDefault="0067520E" w:rsidP="00C57BF9">
      <w:pPr>
        <w:keepNext/>
        <w:keepLines/>
        <w:rPr>
          <w:szCs w:val="24"/>
        </w:rPr>
      </w:pPr>
      <w:r w:rsidRPr="00047DA9">
        <w:rPr>
          <w:i/>
          <w:szCs w:val="24"/>
        </w:rPr>
        <w:t>Settlement rules</w:t>
      </w:r>
      <w:r w:rsidRPr="00047DA9">
        <w:rPr>
          <w:szCs w:val="24"/>
        </w:rPr>
        <w:t>:</w:t>
      </w:r>
    </w:p>
    <w:p w14:paraId="44BAD03D" w14:textId="77777777" w:rsidR="0067520E" w:rsidRPr="00047DA9" w:rsidRDefault="0067520E" w:rsidP="008D38CB">
      <w:pPr>
        <w:spacing w:after="120"/>
        <w:ind w:left="360"/>
      </w:pPr>
      <w:r w:rsidRPr="00047DA9">
        <w:rPr>
          <w:i/>
        </w:rPr>
        <w:t>Find mate</w:t>
      </w:r>
      <w:r w:rsidRPr="00047DA9">
        <w:t>. In sexual models, an individual requires at least one individual of the opposite sex to be present.</w:t>
      </w:r>
    </w:p>
    <w:p w14:paraId="4DD395DE" w14:textId="77777777" w:rsidR="0067520E" w:rsidRPr="00047DA9" w:rsidRDefault="0067520E" w:rsidP="008D38CB">
      <w:pPr>
        <w:spacing w:after="120"/>
        <w:ind w:left="360"/>
      </w:pPr>
      <w:r w:rsidRPr="00047DA9">
        <w:rPr>
          <w:i/>
        </w:rPr>
        <w:t>Density dependence</w:t>
      </w:r>
      <w:r w:rsidRPr="00047DA9">
        <w:t>. Individuals settle in suitable cells/patches with a probability dependent on the density of the resident population.</w:t>
      </w:r>
    </w:p>
    <w:p w14:paraId="49293A18" w14:textId="77777777" w:rsidR="0067520E" w:rsidRPr="00047DA9" w:rsidRDefault="0067520E" w:rsidP="00C57BF9">
      <w:pPr>
        <w:rPr>
          <w:szCs w:val="24"/>
        </w:rPr>
      </w:pPr>
      <w:r w:rsidRPr="00047DA9">
        <w:rPr>
          <w:szCs w:val="24"/>
        </w:rPr>
        <w:t xml:space="preserve">If there is density dependence, three extra </w:t>
      </w:r>
      <w:proofErr w:type="gramStart"/>
      <w:r w:rsidRPr="00047DA9">
        <w:rPr>
          <w:szCs w:val="24"/>
        </w:rPr>
        <w:t>parameter</w:t>
      </w:r>
      <w:proofErr w:type="gramEnd"/>
      <w:r w:rsidRPr="00047DA9">
        <w:rPr>
          <w:szCs w:val="24"/>
        </w:rPr>
        <w:t xml:space="preserve"> have to be set to define the shape of the density-dependent settlement probability, namely the numerator, slope and inflection point of eqn. 16. An additional rule must be also set to prevent an individual moving indefinitely if it does not find the conditions for settling. This rule is set in the box </w:t>
      </w:r>
      <w:r w:rsidRPr="00047DA9">
        <w:rPr>
          <w:i/>
          <w:szCs w:val="24"/>
        </w:rPr>
        <w:t>If not settled, move until...</w:t>
      </w:r>
      <w:r w:rsidRPr="00047DA9">
        <w:rPr>
          <w:szCs w:val="24"/>
        </w:rPr>
        <w:t xml:space="preserve"> </w:t>
      </w:r>
      <w:r w:rsidRPr="00047DA9">
        <w:rPr>
          <w:szCs w:val="24"/>
        </w:rPr>
        <w:lastRenderedPageBreak/>
        <w:t xml:space="preserve">The default option is </w:t>
      </w:r>
      <w:r w:rsidRPr="00047DA9">
        <w:rPr>
          <w:i/>
          <w:szCs w:val="24"/>
        </w:rPr>
        <w:t>Only per-step mortality</w:t>
      </w:r>
      <w:r w:rsidRPr="00047DA9">
        <w:rPr>
          <w:szCs w:val="24"/>
        </w:rPr>
        <w:t xml:space="preserve">, which means that if an individual does not settle it will eventually stop because of stochastic mortality. The other option is setting, additionally or alternatively to the per-step mortality, a </w:t>
      </w:r>
      <w:r w:rsidRPr="00047DA9">
        <w:rPr>
          <w:i/>
          <w:szCs w:val="24"/>
        </w:rPr>
        <w:t>Maximum number of steps</w:t>
      </w:r>
      <w:r w:rsidRPr="00047DA9">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047DA9">
        <w:rPr>
          <w:i/>
          <w:szCs w:val="24"/>
        </w:rPr>
        <w:t>Maximum number of steps per year</w:t>
      </w:r>
      <w:r w:rsidRPr="00047DA9">
        <w:rPr>
          <w:szCs w:val="24"/>
        </w:rPr>
        <w:t xml:space="preserve"> must be set.</w:t>
      </w:r>
    </w:p>
    <w:p w14:paraId="4DA67965" w14:textId="77777777" w:rsidR="0067520E" w:rsidRPr="00047DA9" w:rsidRDefault="0067520E" w:rsidP="00C57BF9">
      <w:pPr>
        <w:rPr>
          <w:szCs w:val="24"/>
        </w:rPr>
      </w:pPr>
      <w:r w:rsidRPr="00047DA9">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 or sex.</w:t>
      </w:r>
    </w:p>
    <w:p w14:paraId="068BE6E5" w14:textId="77777777" w:rsidR="0067520E" w:rsidRPr="00047DA9" w:rsidRDefault="0067520E" w:rsidP="00C57BF9">
      <w:pPr>
        <w:rPr>
          <w:szCs w:val="24"/>
        </w:rPr>
      </w:pPr>
      <w:r w:rsidRPr="00047DA9">
        <w:rPr>
          <w:i/>
          <w:szCs w:val="24"/>
        </w:rPr>
        <w:t>Sex / Stage dependent settlement rules.</w:t>
      </w:r>
      <w:r w:rsidRPr="00047DA9">
        <w:rPr>
          <w:szCs w:val="24"/>
        </w:rPr>
        <w:t xml:space="preserve"> Checking the boxes </w:t>
      </w:r>
      <w:r w:rsidRPr="00047DA9">
        <w:rPr>
          <w:i/>
          <w:szCs w:val="24"/>
        </w:rPr>
        <w:t>Sex dependent</w:t>
      </w:r>
      <w:r w:rsidRPr="00047DA9">
        <w:rPr>
          <w:szCs w:val="24"/>
        </w:rPr>
        <w:t xml:space="preserve"> and/or </w:t>
      </w:r>
      <w:r w:rsidRPr="00047DA9">
        <w:rPr>
          <w:i/>
          <w:szCs w:val="24"/>
        </w:rPr>
        <w:t xml:space="preserve">Stage dependent </w:t>
      </w:r>
      <w:r w:rsidRPr="00047DA9">
        <w:rPr>
          <w:szCs w:val="24"/>
        </w:rPr>
        <w:t xml:space="preserve">allows defining sex- and/or stage-specific settlement rules. The parameters can be set in the dedicated table in the </w:t>
      </w:r>
      <w:r w:rsidRPr="00047DA9">
        <w:rPr>
          <w:i/>
          <w:szCs w:val="24"/>
        </w:rPr>
        <w:t>Sex / Stage dependent Dispersal</w:t>
      </w:r>
      <w:r w:rsidRPr="00047DA9">
        <w:rPr>
          <w:szCs w:val="24"/>
        </w:rPr>
        <w:t xml:space="preserve"> page. An example is illustrated in Figure 3.21d, where in the table </w:t>
      </w:r>
      <w:r w:rsidRPr="00047DA9">
        <w:rPr>
          <w:i/>
          <w:szCs w:val="24"/>
        </w:rPr>
        <w:t>SETTLEMENT - Movement Processes</w:t>
      </w:r>
      <w:r w:rsidRPr="00047DA9">
        <w:rPr>
          <w:szCs w:val="24"/>
        </w:rPr>
        <w:t xml:space="preserve">, the rows represent females (f) and males (m) in the two stages. The first two columns specify the mate finding and maximum number of steps per year for each stage/sex. The remaining columns are for setting the numerator, inflection point and slope in case of density-dependent </w:t>
      </w:r>
      <w:proofErr w:type="gramStart"/>
      <w:r w:rsidRPr="00047DA9">
        <w:rPr>
          <w:szCs w:val="24"/>
        </w:rPr>
        <w:t>settlement, and</w:t>
      </w:r>
      <w:proofErr w:type="gramEnd"/>
      <w:r w:rsidRPr="00047DA9">
        <w:rPr>
          <w:szCs w:val="24"/>
        </w:rPr>
        <w:t xml:space="preserve"> are displayed only if there is density dependence without individual variability.</w:t>
      </w:r>
    </w:p>
    <w:p w14:paraId="40259271" w14:textId="77777777" w:rsidR="0067520E" w:rsidRPr="00047DA9" w:rsidRDefault="0067520E" w:rsidP="009E434A">
      <w:pPr>
        <w:pStyle w:val="Heading3"/>
        <w:numPr>
          <w:ilvl w:val="2"/>
          <w:numId w:val="14"/>
        </w:numPr>
      </w:pPr>
      <w:bookmarkStart w:id="312" w:name="_Setting_the_genetics"/>
      <w:bookmarkStart w:id="313" w:name="_Toc180771666"/>
      <w:bookmarkEnd w:id="312"/>
      <w:r w:rsidRPr="00047DA9">
        <w:t>Setting the genetics parameters</w:t>
      </w:r>
      <w:bookmarkEnd w:id="313"/>
    </w:p>
    <w:p w14:paraId="7C6FDC2D" w14:textId="77777777" w:rsidR="0067520E" w:rsidRPr="00047DA9" w:rsidRDefault="0067520E" w:rsidP="00C57BF9">
      <w:pPr>
        <w:rPr>
          <w:szCs w:val="24"/>
        </w:rPr>
      </w:pPr>
      <w:r w:rsidRPr="00047DA9">
        <w:rPr>
          <w:szCs w:val="24"/>
        </w:rPr>
        <w:t xml:space="preserve">If there are one or more species parameters which show inter-individual variability, then it is necessary to specify how the genome codes for the variable traits. To do so, the sub-menu </w:t>
      </w:r>
      <w:r w:rsidRPr="00047DA9">
        <w:rPr>
          <w:i/>
          <w:szCs w:val="24"/>
        </w:rPr>
        <w:t>Parameters</w:t>
      </w:r>
      <w:r w:rsidRPr="00047DA9">
        <w:rPr>
          <w:szCs w:val="24"/>
        </w:rPr>
        <w:t> </w:t>
      </w:r>
      <w:r w:rsidRPr="00047DA9">
        <w:rPr>
          <w:i/>
          <w:szCs w:val="24"/>
        </w:rPr>
        <w:t>setting → Genetics</w:t>
      </w:r>
      <w:r w:rsidRPr="00047DA9">
        <w:rPr>
          <w:szCs w:val="24"/>
        </w:rPr>
        <w:t xml:space="preserve"> should be selected to open the </w:t>
      </w:r>
      <w:r w:rsidRPr="00047DA9">
        <w:rPr>
          <w:i/>
          <w:szCs w:val="24"/>
        </w:rPr>
        <w:t>Genetics Parameters</w:t>
      </w:r>
      <w:r w:rsidRPr="00047DA9">
        <w:rPr>
          <w:szCs w:val="24"/>
        </w:rPr>
        <w:t xml:space="preserve"> window (Figure 3.22). The number of variable traits will be displayed for reference. If an asexual / female-only model has been selected, the genome will be haploid; otherwise, it will be diploid.</w:t>
      </w:r>
    </w:p>
    <w:p w14:paraId="6A5EB676" w14:textId="77777777" w:rsidR="0067520E" w:rsidRPr="00047DA9" w:rsidRDefault="0067520E" w:rsidP="00C57BF9">
      <w:pPr>
        <w:pStyle w:val="Figure"/>
      </w:pPr>
      <w:r w:rsidRPr="00047DA9">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047DA9" w:rsidRDefault="0067520E" w:rsidP="00C57BF9">
      <w:pPr>
        <w:pStyle w:val="Figheading"/>
      </w:pPr>
      <w:r w:rsidRPr="00047DA9">
        <w:rPr>
          <w:b/>
        </w:rPr>
        <w:t>Figure 3.22.</w:t>
      </w:r>
      <w:r w:rsidRPr="00047DA9">
        <w:t xml:space="preserve"> Opening the </w:t>
      </w:r>
      <w:r w:rsidRPr="00047DA9">
        <w:rPr>
          <w:i/>
        </w:rPr>
        <w:t>Genetics Parameters</w:t>
      </w:r>
      <w:r w:rsidRPr="00047DA9">
        <w:t xml:space="preserve"> window.</w:t>
      </w:r>
    </w:p>
    <w:p w14:paraId="3C0712F0" w14:textId="77777777" w:rsidR="0067520E" w:rsidRPr="00047DA9" w:rsidRDefault="0067520E" w:rsidP="00C57BF9">
      <w:pPr>
        <w:rPr>
          <w:szCs w:val="24"/>
        </w:rPr>
      </w:pPr>
      <w:r w:rsidRPr="00047DA9">
        <w:rPr>
          <w:szCs w:val="24"/>
        </w:rPr>
        <w:t xml:space="preserve">The simple way to set up the genome is to accept the default </w:t>
      </w:r>
      <w:r w:rsidRPr="00047DA9">
        <w:rPr>
          <w:i/>
          <w:szCs w:val="24"/>
        </w:rPr>
        <w:t>One chromosome per trait</w:t>
      </w:r>
      <w:r w:rsidRPr="00047DA9">
        <w:rPr>
          <w:szCs w:val="24"/>
        </w:rPr>
        <w:t xml:space="preserve"> architecture. In that case, set the </w:t>
      </w:r>
      <w:r w:rsidRPr="00047DA9">
        <w:rPr>
          <w:i/>
          <w:szCs w:val="24"/>
        </w:rPr>
        <w:t>No. of loci per chromosome</w:t>
      </w:r>
      <w:r w:rsidRPr="00047DA9">
        <w:rPr>
          <w:szCs w:val="24"/>
        </w:rPr>
        <w:t xml:space="preserve"> to one or more; all chromosomes will carry the same number of loci. The remaining genome parameters are initialised with default values, which may be altered if desired. The </w:t>
      </w:r>
      <w:r w:rsidRPr="00047DA9">
        <w:rPr>
          <w:i/>
          <w:szCs w:val="24"/>
        </w:rPr>
        <w:t>Mutation probability</w:t>
      </w:r>
      <w:r w:rsidRPr="00047DA9">
        <w:rPr>
          <w:szCs w:val="24"/>
        </w:rPr>
        <w:t xml:space="preserve"> is the probability that a mutation will occur when an individual allele is inherited by a new-born individual from its parent. The </w:t>
      </w:r>
      <w:r w:rsidRPr="00047DA9">
        <w:rPr>
          <w:i/>
          <w:szCs w:val="24"/>
        </w:rPr>
        <w:t>Crossover probability</w:t>
      </w:r>
      <w:r w:rsidRPr="00047DA9">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047DA9">
        <w:rPr>
          <w:i/>
          <w:szCs w:val="24"/>
        </w:rPr>
        <w:t>vice versa</w:t>
      </w:r>
      <w:r w:rsidRPr="00047DA9">
        <w:rPr>
          <w:szCs w:val="24"/>
        </w:rPr>
        <w:t xml:space="preserve"> (</w:t>
      </w:r>
      <w:hyperlink w:anchor="_Genome_initialisation" w:history="1">
        <w:r w:rsidRPr="00047DA9">
          <w:rPr>
            <w:rStyle w:val="Hyperlink"/>
            <w:szCs w:val="24"/>
          </w:rPr>
          <w:t>see 2.6.2</w:t>
        </w:r>
      </w:hyperlink>
      <w:r w:rsidRPr="00047DA9">
        <w:rPr>
          <w:szCs w:val="24"/>
        </w:rPr>
        <w:t xml:space="preserve">). The </w:t>
      </w:r>
      <w:r w:rsidRPr="00047DA9">
        <w:rPr>
          <w:i/>
          <w:szCs w:val="24"/>
        </w:rPr>
        <w:t>Initial allele </w:t>
      </w:r>
      <w:proofErr w:type="spellStart"/>
      <w:r w:rsidRPr="00047DA9">
        <w:rPr>
          <w:i/>
          <w:szCs w:val="24"/>
        </w:rPr>
        <w:t>s.d.</w:t>
      </w:r>
      <w:proofErr w:type="spellEnd"/>
      <w:r w:rsidRPr="00047DA9">
        <w:rPr>
          <w:szCs w:val="24"/>
        </w:rPr>
        <w:t xml:space="preserve"> and the </w:t>
      </w:r>
      <w:r w:rsidRPr="00047DA9">
        <w:rPr>
          <w:i/>
          <w:szCs w:val="24"/>
        </w:rPr>
        <w:t>Mutation </w:t>
      </w:r>
      <w:proofErr w:type="spellStart"/>
      <w:r w:rsidRPr="00047DA9">
        <w:rPr>
          <w:i/>
          <w:szCs w:val="24"/>
        </w:rPr>
        <w:t>s.d.</w:t>
      </w:r>
      <w:proofErr w:type="spellEnd"/>
      <w:r w:rsidRPr="00047DA9">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047DA9">
          <w:rPr>
            <w:rStyle w:val="Hyperlink"/>
            <w:szCs w:val="24"/>
          </w:rPr>
          <w:t>see 2.6.1</w:t>
        </w:r>
      </w:hyperlink>
      <w:r w:rsidRPr="00047DA9">
        <w:rPr>
          <w:szCs w:val="24"/>
        </w:rPr>
        <w:t xml:space="preserve">). A close approximation to the variable trait implementation of RangeShifter v1 may be specified by setting one locus per chromosome, crossover probability to zero and the initial allele </w:t>
      </w:r>
      <w:proofErr w:type="spellStart"/>
      <w:r w:rsidRPr="00047DA9">
        <w:rPr>
          <w:szCs w:val="24"/>
        </w:rPr>
        <w:t>s.d.</w:t>
      </w:r>
      <w:proofErr w:type="spellEnd"/>
      <w:r w:rsidRPr="00047DA9">
        <w:rPr>
          <w:szCs w:val="24"/>
        </w:rPr>
        <w:t xml:space="preserve"> to a very small number (zero is not permitted).</w:t>
      </w:r>
    </w:p>
    <w:p w14:paraId="766E5C5F" w14:textId="13123328" w:rsidR="0067520E" w:rsidRPr="00047DA9" w:rsidRDefault="0067520E" w:rsidP="00B35389">
      <w:pPr>
        <w:pStyle w:val="Keepnext"/>
      </w:pPr>
      <w:r w:rsidRPr="00047DA9">
        <w:t xml:space="preserve">Alternatively, a much more flexible genetic architecture may be applied by choosing the </w:t>
      </w:r>
      <w:r w:rsidRPr="00047DA9">
        <w:rPr>
          <w:i/>
        </w:rPr>
        <w:t>Read from file</w:t>
      </w:r>
      <w:r w:rsidRPr="00047DA9">
        <w:t xml:space="preserve"> option. Click on the </w:t>
      </w:r>
      <w:r w:rsidRPr="00047DA9">
        <w:rPr>
          <w:i/>
        </w:rPr>
        <w:t>Read file</w:t>
      </w:r>
      <w:r w:rsidRPr="00047DA9">
        <w:t xml:space="preserve"> button to select an architecture file from the </w:t>
      </w:r>
      <w:r w:rsidRPr="00047DA9">
        <w:rPr>
          <w:i/>
        </w:rPr>
        <w:t>Inputs</w:t>
      </w:r>
      <w:r w:rsidRPr="00047DA9">
        <w:t xml:space="preserve"> folder. The architecture file is a text file, which specifies the structure of the genome and how it codes for the trait phenotypes. It must follow the format exemplified in Figure 3.2</w:t>
      </w:r>
      <w:r w:rsidR="003B0805" w:rsidRPr="00047DA9">
        <w:t>3</w:t>
      </w:r>
      <w:r w:rsidRPr="00047DA9">
        <w:t>, namely:</w:t>
      </w:r>
    </w:p>
    <w:p w14:paraId="02DAAAE4" w14:textId="77777777" w:rsidR="0067520E" w:rsidRPr="00047DA9" w:rsidRDefault="0067520E" w:rsidP="008D38CB">
      <w:pPr>
        <w:spacing w:after="120"/>
        <w:ind w:left="360"/>
        <w:rPr>
          <w:szCs w:val="24"/>
        </w:rPr>
      </w:pPr>
      <w:r w:rsidRPr="00047DA9">
        <w:rPr>
          <w:i/>
          <w:szCs w:val="24"/>
        </w:rPr>
        <w:t>First line</w:t>
      </w:r>
      <w:r w:rsidRPr="00047DA9">
        <w:rPr>
          <w:szCs w:val="24"/>
        </w:rPr>
        <w:t xml:space="preserve"> – The keyword </w:t>
      </w:r>
      <w:proofErr w:type="spellStart"/>
      <w:r w:rsidRPr="00047DA9">
        <w:rPr>
          <w:i/>
          <w:szCs w:val="24"/>
        </w:rPr>
        <w:t>NChromosomes</w:t>
      </w:r>
      <w:proofErr w:type="spellEnd"/>
      <w:r w:rsidRPr="00047DA9">
        <w:rPr>
          <w:szCs w:val="24"/>
        </w:rPr>
        <w:t xml:space="preserve"> followed by a single integer giving the number of chromosomes in the genome, which does not have to match the number of </w:t>
      </w:r>
      <w:proofErr w:type="gramStart"/>
      <w:r w:rsidRPr="00047DA9">
        <w:rPr>
          <w:szCs w:val="24"/>
        </w:rPr>
        <w:t>traits;</w:t>
      </w:r>
      <w:proofErr w:type="gramEnd"/>
    </w:p>
    <w:p w14:paraId="19DAA268" w14:textId="77777777" w:rsidR="0067520E" w:rsidRPr="00047DA9" w:rsidRDefault="0067520E" w:rsidP="008D38CB">
      <w:pPr>
        <w:spacing w:after="120"/>
        <w:ind w:left="360"/>
        <w:rPr>
          <w:szCs w:val="24"/>
        </w:rPr>
      </w:pPr>
      <w:r w:rsidRPr="00047DA9">
        <w:rPr>
          <w:i/>
          <w:szCs w:val="24"/>
        </w:rPr>
        <w:t>Second line</w:t>
      </w:r>
      <w:r w:rsidRPr="00047DA9">
        <w:rPr>
          <w:szCs w:val="24"/>
        </w:rPr>
        <w:t xml:space="preserve"> – The keyword </w:t>
      </w:r>
      <w:r w:rsidRPr="00047DA9">
        <w:rPr>
          <w:i/>
          <w:szCs w:val="24"/>
        </w:rPr>
        <w:t>NLoci</w:t>
      </w:r>
      <w:r w:rsidRPr="00047DA9">
        <w:rPr>
          <w:szCs w:val="24"/>
        </w:rPr>
        <w:t xml:space="preserve"> followed by a list of integers equal to the number of chromosomes, which specify the number of loci on each </w:t>
      </w:r>
      <w:proofErr w:type="gramStart"/>
      <w:r w:rsidRPr="00047DA9">
        <w:rPr>
          <w:szCs w:val="24"/>
        </w:rPr>
        <w:t>chromosome;</w:t>
      </w:r>
      <w:proofErr w:type="gramEnd"/>
    </w:p>
    <w:p w14:paraId="73951E63" w14:textId="77777777" w:rsidR="0067520E" w:rsidRPr="00047DA9" w:rsidRDefault="0067520E" w:rsidP="008D38CB">
      <w:pPr>
        <w:spacing w:after="120"/>
        <w:ind w:left="360"/>
        <w:rPr>
          <w:szCs w:val="24"/>
        </w:rPr>
      </w:pPr>
      <w:r w:rsidRPr="00047DA9">
        <w:rPr>
          <w:i/>
          <w:szCs w:val="24"/>
        </w:rPr>
        <w:lastRenderedPageBreak/>
        <w:t>One or more lines</w:t>
      </w:r>
      <w:r w:rsidRPr="00047DA9">
        <w:rPr>
          <w:szCs w:val="24"/>
        </w:rPr>
        <w:t xml:space="preserve"> – One for each trait, comprising the keyword </w:t>
      </w:r>
      <w:r w:rsidRPr="00047DA9">
        <w:rPr>
          <w:i/>
          <w:szCs w:val="24"/>
        </w:rPr>
        <w:t>Trait</w:t>
      </w:r>
      <w:r w:rsidRPr="00047DA9">
        <w:rPr>
          <w:szCs w:val="24"/>
        </w:rPr>
        <w:t xml:space="preserve">, a sequential trait number starting from 0, the keyword </w:t>
      </w:r>
      <w:r w:rsidRPr="00047DA9">
        <w:rPr>
          <w:i/>
          <w:szCs w:val="24"/>
        </w:rPr>
        <w:t>NLoci</w:t>
      </w:r>
      <w:r w:rsidRPr="00047DA9">
        <w:rPr>
          <w:szCs w:val="24"/>
        </w:rPr>
        <w:t xml:space="preserve">, a single integer setting the number of loci </w:t>
      </w:r>
      <w:r w:rsidRPr="00047DA9">
        <w:rPr>
          <w:i/>
          <w:szCs w:val="24"/>
        </w:rPr>
        <w:t>N</w:t>
      </w:r>
      <w:r w:rsidRPr="00047DA9">
        <w:rPr>
          <w:szCs w:val="24"/>
        </w:rPr>
        <w:t xml:space="preserve"> which code for the trait and finally a list of </w:t>
      </w:r>
      <w:r w:rsidRPr="00047DA9">
        <w:rPr>
          <w:i/>
          <w:szCs w:val="24"/>
        </w:rPr>
        <w:t>N</w:t>
      </w:r>
      <w:r w:rsidRPr="00047DA9">
        <w:rPr>
          <w:szCs w:val="24"/>
        </w:rPr>
        <w:t xml:space="preserve"> pairs of integers. The first integer of a pair identifies the chromosome number and the second the locus on that chromosome, both of which start from 0.</w:t>
      </w:r>
    </w:p>
    <w:p w14:paraId="3ABBAC0F" w14:textId="77777777" w:rsidR="0067520E" w:rsidRPr="00047DA9" w:rsidRDefault="0067520E" w:rsidP="00C57BF9">
      <w:pPr>
        <w:pStyle w:val="Figure"/>
      </w:pPr>
      <w:r w:rsidRPr="00047DA9">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047DA9" w:rsidRDefault="0067520E" w:rsidP="00C57BF9">
      <w:pPr>
        <w:pStyle w:val="Figheading"/>
      </w:pPr>
      <w:r w:rsidRPr="00047DA9">
        <w:rPr>
          <w:b/>
        </w:rPr>
        <w:t>Figure 3.23</w:t>
      </w:r>
      <w:r w:rsidRPr="00047DA9">
        <w:t>. Example genetic architecture file.</w:t>
      </w:r>
    </w:p>
    <w:p w14:paraId="2B191B25" w14:textId="77777777" w:rsidR="0067520E" w:rsidRPr="00047DA9" w:rsidRDefault="0067520E" w:rsidP="00C57BF9">
      <w:pPr>
        <w:rPr>
          <w:szCs w:val="24"/>
        </w:rPr>
      </w:pPr>
      <w:r w:rsidRPr="00047DA9">
        <w:rPr>
          <w:szCs w:val="24"/>
        </w:rPr>
        <w:t xml:space="preserve">If more </w:t>
      </w:r>
      <w:r w:rsidRPr="00047DA9">
        <w:rPr>
          <w:i/>
          <w:szCs w:val="24"/>
        </w:rPr>
        <w:t>Trait</w:t>
      </w:r>
      <w:r w:rsidRPr="00047DA9">
        <w:rPr>
          <w:szCs w:val="24"/>
        </w:rPr>
        <w:t xml:space="preserve"> lines are included than the number of variable traits in the model, then the excess lines are ignored. If insufficient </w:t>
      </w:r>
      <w:r w:rsidRPr="00047DA9">
        <w:rPr>
          <w:i/>
          <w:szCs w:val="24"/>
        </w:rPr>
        <w:t>Trait</w:t>
      </w:r>
      <w:r w:rsidRPr="00047DA9">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047DA9">
        <w:rPr>
          <w:i/>
          <w:szCs w:val="24"/>
        </w:rPr>
        <w:t>Parameters</w:t>
      </w:r>
      <w:r w:rsidRPr="00047DA9">
        <w:rPr>
          <w:szCs w:val="24"/>
        </w:rPr>
        <w:t xml:space="preserve"> file to ensure that all variable traits have been correctly defined and in the right sequence.</w:t>
      </w:r>
    </w:p>
    <w:p w14:paraId="7D3324D7" w14:textId="68346B7E" w:rsidR="0067520E" w:rsidRPr="00047DA9" w:rsidRDefault="003B0805" w:rsidP="00C57BF9">
      <w:pPr>
        <w:rPr>
          <w:szCs w:val="24"/>
        </w:rPr>
      </w:pPr>
      <w:r w:rsidRPr="00047DA9">
        <w:rPr>
          <w:szCs w:val="24"/>
        </w:rPr>
        <w:t>Neutral genetics may be included in a model which has no adaptive traits</w:t>
      </w:r>
      <w:r w:rsidR="0067520E" w:rsidRPr="00047DA9">
        <w:rPr>
          <w:szCs w:val="24"/>
        </w:rPr>
        <w:t>.</w:t>
      </w:r>
      <w:r w:rsidRPr="00047DA9">
        <w:rPr>
          <w:szCs w:val="24"/>
        </w:rPr>
        <w:t xml:space="preserve"> This is possible only with </w:t>
      </w:r>
      <w:r w:rsidRPr="00047DA9">
        <w:t xml:space="preserve">the </w:t>
      </w:r>
      <w:r w:rsidRPr="00047DA9">
        <w:rPr>
          <w:i/>
        </w:rPr>
        <w:t>Read from file</w:t>
      </w:r>
      <w:r w:rsidRPr="00047DA9">
        <w:t xml:space="preserve"> option, and only the first two lines of the architecture file, specifying the no. of chromosomes and the no. of loci on each, are relevant; any</w:t>
      </w:r>
      <w:r w:rsidR="00DA247E" w:rsidRPr="00047DA9">
        <w:t xml:space="preserve"> subsequent</w:t>
      </w:r>
      <w:r w:rsidRPr="00047DA9">
        <w:t xml:space="preserve"> </w:t>
      </w:r>
      <w:r w:rsidRPr="00047DA9">
        <w:rPr>
          <w:i/>
          <w:szCs w:val="24"/>
        </w:rPr>
        <w:t>Trait</w:t>
      </w:r>
      <w:r w:rsidRPr="00047DA9">
        <w:rPr>
          <w:szCs w:val="24"/>
        </w:rPr>
        <w:t xml:space="preserve"> lines in the file are ignored. In the GUI</w:t>
      </w:r>
      <w:r w:rsidR="00DA247E" w:rsidRPr="00047DA9">
        <w:rPr>
          <w:szCs w:val="24"/>
        </w:rPr>
        <w:t xml:space="preserve"> version</w:t>
      </w:r>
      <w:r w:rsidRPr="00047DA9">
        <w:rPr>
          <w:szCs w:val="24"/>
        </w:rPr>
        <w:t xml:space="preserve">, check the </w:t>
      </w:r>
      <w:r w:rsidRPr="00047DA9">
        <w:rPr>
          <w:i/>
          <w:szCs w:val="24"/>
        </w:rPr>
        <w:t>Neutral genetics</w:t>
      </w:r>
      <w:r w:rsidRPr="00047DA9">
        <w:rPr>
          <w:szCs w:val="24"/>
        </w:rPr>
        <w:t xml:space="preserve"> box, which is visible only if there are no adaptive traits, and select the architecture file and set the general genetics parameters as described above. In the batch version, </w:t>
      </w:r>
      <w:r w:rsidR="00DA247E" w:rsidRPr="00047DA9">
        <w:rPr>
          <w:szCs w:val="24"/>
        </w:rPr>
        <w:t>specifying a genetic architecture file for a model having no adaptive traits will result in neutral genetics being set up for the species.</w:t>
      </w:r>
    </w:p>
    <w:p w14:paraId="2E195A78" w14:textId="77777777" w:rsidR="0067520E" w:rsidRPr="00047DA9" w:rsidRDefault="0067520E" w:rsidP="009E434A">
      <w:pPr>
        <w:pStyle w:val="Heading3"/>
        <w:numPr>
          <w:ilvl w:val="2"/>
          <w:numId w:val="14"/>
        </w:numPr>
      </w:pPr>
      <w:bookmarkStart w:id="314" w:name="_Setting_the_simulation"/>
      <w:bookmarkStart w:id="315" w:name="_Toc180771667"/>
      <w:bookmarkEnd w:id="314"/>
      <w:r w:rsidRPr="00047DA9">
        <w:lastRenderedPageBreak/>
        <w:t>Setting the simulation parameters</w:t>
      </w:r>
      <w:bookmarkEnd w:id="315"/>
    </w:p>
    <w:p w14:paraId="1DB08BEE" w14:textId="77777777" w:rsidR="0067520E" w:rsidRPr="00047DA9" w:rsidRDefault="0067520E" w:rsidP="00AE27D5">
      <w:pPr>
        <w:keepNext/>
        <w:keepLines/>
        <w:rPr>
          <w:szCs w:val="24"/>
        </w:rPr>
      </w:pPr>
      <w:r w:rsidRPr="00047DA9">
        <w:rPr>
          <w:szCs w:val="24"/>
        </w:rPr>
        <w:t xml:space="preserve">Clicking on the sub-menu </w:t>
      </w:r>
      <w:r w:rsidRPr="00047DA9">
        <w:rPr>
          <w:i/>
          <w:szCs w:val="24"/>
        </w:rPr>
        <w:t>Parameters setting → Simulations</w:t>
      </w:r>
      <w:r w:rsidRPr="00047DA9">
        <w:rPr>
          <w:szCs w:val="24"/>
        </w:rPr>
        <w:t xml:space="preserve"> accesses the window </w:t>
      </w:r>
      <w:r w:rsidRPr="00047DA9">
        <w:rPr>
          <w:i/>
          <w:szCs w:val="24"/>
        </w:rPr>
        <w:t>Simulation parameters</w:t>
      </w:r>
      <w:r w:rsidRPr="00047DA9">
        <w:rPr>
          <w:szCs w:val="24"/>
        </w:rPr>
        <w:t xml:space="preserve"> (Figure 3.24). This window is for setting options and parameters </w:t>
      </w:r>
      <w:proofErr w:type="gramStart"/>
      <w:r w:rsidRPr="00047DA9">
        <w:rPr>
          <w:szCs w:val="24"/>
        </w:rPr>
        <w:t>regarding:</w:t>
      </w:r>
      <w:proofErr w:type="gramEnd"/>
      <w:r w:rsidRPr="00047DA9">
        <w:rPr>
          <w:szCs w:val="24"/>
        </w:rPr>
        <w:t xml:space="preserve"> simulation scheduling, initialisation rules, environmental stochasticity and local extinction probability, simulation outputs and dynamic visualisations.</w:t>
      </w:r>
    </w:p>
    <w:p w14:paraId="18F4F73D" w14:textId="6F983AE8" w:rsidR="0067520E" w:rsidRPr="00047DA9" w:rsidRDefault="00D61BC5" w:rsidP="00C57BF9">
      <w:pPr>
        <w:pStyle w:val="Figure"/>
      </w:pPr>
      <w:r w:rsidRPr="00047DA9">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047DA9" w:rsidRDefault="0067520E" w:rsidP="00C57BF9">
      <w:pPr>
        <w:pStyle w:val="Figheading"/>
      </w:pPr>
      <w:r w:rsidRPr="00047DA9">
        <w:rPr>
          <w:b/>
        </w:rPr>
        <w:t>Figure 3.24.</w:t>
      </w:r>
      <w:r w:rsidRPr="00047DA9">
        <w:t xml:space="preserve"> The </w:t>
      </w:r>
      <w:r w:rsidRPr="00047DA9">
        <w:rPr>
          <w:i/>
        </w:rPr>
        <w:t>Simulation parameter</w:t>
      </w:r>
      <w:r w:rsidRPr="00047DA9">
        <w:t xml:space="preserve"> window. </w:t>
      </w:r>
    </w:p>
    <w:p w14:paraId="6ECE64EE" w14:textId="7EB2CD91" w:rsidR="0067520E" w:rsidRPr="00047DA9" w:rsidRDefault="0067520E" w:rsidP="00B35389">
      <w:pPr>
        <w:pStyle w:val="Keepnext"/>
      </w:pPr>
      <w:r w:rsidRPr="00047DA9">
        <w:t xml:space="preserve">In the upper part of the window there are </w:t>
      </w:r>
      <w:r w:rsidR="00316C72" w:rsidRPr="00047DA9">
        <w:t>four</w:t>
      </w:r>
      <w:r w:rsidRPr="00047DA9">
        <w:t xml:space="preserve"> parameters to be set:</w:t>
      </w:r>
    </w:p>
    <w:p w14:paraId="7F030375" w14:textId="77777777" w:rsidR="0067520E" w:rsidRPr="00047DA9" w:rsidRDefault="0067520E" w:rsidP="009E434A">
      <w:pPr>
        <w:pStyle w:val="Numbered"/>
        <w:numPr>
          <w:ilvl w:val="0"/>
          <w:numId w:val="42"/>
        </w:numPr>
      </w:pPr>
      <w:r w:rsidRPr="00047DA9">
        <w:rPr>
          <w:i/>
        </w:rPr>
        <w:t>Simulation number</w:t>
      </w:r>
      <w:r w:rsidRPr="00047DA9">
        <w:t xml:space="preserve">. This number defines the identity of the </w:t>
      </w:r>
      <w:proofErr w:type="gramStart"/>
      <w:r w:rsidRPr="00047DA9">
        <w:t>simulation</w:t>
      </w:r>
      <w:proofErr w:type="gramEnd"/>
      <w:r w:rsidRPr="00047DA9">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047DA9" w:rsidRDefault="0067520E" w:rsidP="008D38CB">
      <w:pPr>
        <w:pStyle w:val="Numbered"/>
      </w:pPr>
      <w:r w:rsidRPr="00047DA9">
        <w:rPr>
          <w:i/>
        </w:rPr>
        <w:t>Number of replicates</w:t>
      </w:r>
      <w:r w:rsidRPr="00047DA9">
        <w:t>. Number of times the model is repeated for a single set of parameter values (single simulation).</w:t>
      </w:r>
    </w:p>
    <w:p w14:paraId="29A55B4D" w14:textId="1A1288CD" w:rsidR="0067520E" w:rsidRPr="00047DA9" w:rsidRDefault="0067520E" w:rsidP="008D38CB">
      <w:pPr>
        <w:pStyle w:val="Numbered"/>
      </w:pPr>
      <w:r w:rsidRPr="00047DA9">
        <w:rPr>
          <w:i/>
        </w:rPr>
        <w:t>Number of</w:t>
      </w:r>
      <w:r w:rsidRPr="00047DA9">
        <w:t xml:space="preserve"> </w:t>
      </w:r>
      <w:r w:rsidRPr="00047DA9">
        <w:rPr>
          <w:i/>
        </w:rPr>
        <w:t>years</w:t>
      </w:r>
      <w:r w:rsidR="00316C72" w:rsidRPr="00047DA9">
        <w:t xml:space="preserve"> for which each replicate will run</w:t>
      </w:r>
      <w:r w:rsidRPr="00047DA9">
        <w:t>.</w:t>
      </w:r>
    </w:p>
    <w:p w14:paraId="5416D17A" w14:textId="64EFEDCB" w:rsidR="00316C72" w:rsidRPr="00047DA9" w:rsidRDefault="00316C72" w:rsidP="008D38CB">
      <w:pPr>
        <w:pStyle w:val="Numbered"/>
      </w:pPr>
      <w:r w:rsidRPr="00047DA9">
        <w:rPr>
          <w:i/>
        </w:rPr>
        <w:t>Absorbing boundaries</w:t>
      </w:r>
      <w:r w:rsidRPr="00047DA9">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047DA9" w:rsidRDefault="0067520E" w:rsidP="00C57BF9">
      <w:pPr>
        <w:pStyle w:val="Heading4"/>
      </w:pPr>
      <w:bookmarkStart w:id="316" w:name="_Initialisation_rules"/>
      <w:bookmarkEnd w:id="316"/>
      <w:r w:rsidRPr="00047DA9">
        <w:t>Initialisation rules</w:t>
      </w:r>
    </w:p>
    <w:p w14:paraId="3A452F32" w14:textId="77777777" w:rsidR="0067520E" w:rsidRPr="00047DA9" w:rsidRDefault="0067520E" w:rsidP="00C57BF9">
      <w:pPr>
        <w:contextualSpacing/>
        <w:rPr>
          <w:szCs w:val="24"/>
        </w:rPr>
      </w:pPr>
      <w:r w:rsidRPr="00047DA9">
        <w:rPr>
          <w:szCs w:val="24"/>
        </w:rPr>
        <w:t xml:space="preserve">To set the initialisation rules, i.e. the rules by which initial individuals are placed in the landscape at the start of the simulation, click on the button </w:t>
      </w:r>
      <w:r w:rsidRPr="00047DA9">
        <w:rPr>
          <w:i/>
          <w:szCs w:val="24"/>
        </w:rPr>
        <w:t>Set Initialisation Rules</w:t>
      </w:r>
      <w:r w:rsidRPr="00047DA9">
        <w:rPr>
          <w:szCs w:val="24"/>
        </w:rPr>
        <w:t xml:space="preserve">. The window </w:t>
      </w:r>
      <w:r w:rsidRPr="00047DA9">
        <w:rPr>
          <w:i/>
          <w:szCs w:val="24"/>
        </w:rPr>
        <w:t>Initialisation Rules</w:t>
      </w:r>
      <w:r w:rsidRPr="00047DA9">
        <w:rPr>
          <w:szCs w:val="24"/>
        </w:rPr>
        <w:t xml:space="preserve"> will appear (Figure 3.25).</w:t>
      </w:r>
    </w:p>
    <w:p w14:paraId="0B3071FA" w14:textId="4830ED7E" w:rsidR="0067520E" w:rsidRPr="00047DA9" w:rsidRDefault="000B0675" w:rsidP="00C57BF9">
      <w:pPr>
        <w:pStyle w:val="Figure"/>
      </w:pPr>
      <w:r w:rsidRPr="00047DA9">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047DA9" w:rsidRDefault="0067520E" w:rsidP="00C57BF9">
      <w:pPr>
        <w:pStyle w:val="Figheading"/>
      </w:pPr>
      <w:r w:rsidRPr="00047DA9">
        <w:rPr>
          <w:b/>
        </w:rPr>
        <w:t>Figure 3.25.</w:t>
      </w:r>
      <w:r w:rsidRPr="00047DA9">
        <w:t xml:space="preserve"> </w:t>
      </w:r>
      <w:r w:rsidRPr="00047DA9">
        <w:rPr>
          <w:i/>
        </w:rPr>
        <w:t>Initialisation Rules</w:t>
      </w:r>
      <w:r w:rsidRPr="00047DA9">
        <w:t xml:space="preserve"> window. The box highlighted in red is active in the case of an imported raster landscape, but inactive when using artificial landscapes generated by the program.</w:t>
      </w:r>
    </w:p>
    <w:p w14:paraId="482BC57E" w14:textId="3467B1F1" w:rsidR="0067520E" w:rsidRPr="00047DA9" w:rsidRDefault="006470A6" w:rsidP="00B35389">
      <w:pPr>
        <w:pStyle w:val="Keepnext"/>
      </w:pPr>
      <w:r w:rsidRPr="00047DA9">
        <w:t>T</w:t>
      </w:r>
      <w:r w:rsidR="0067520E" w:rsidRPr="00047DA9">
        <w:t xml:space="preserve">here are </w:t>
      </w:r>
      <w:del w:id="317" w:author="Palmer, Steve" w:date="2020-11-01T10:02:00Z">
        <w:r w:rsidR="0067520E" w:rsidRPr="00047DA9" w:rsidDel="00F62F9C">
          <w:delText xml:space="preserve">three </w:delText>
        </w:r>
      </w:del>
      <w:ins w:id="318" w:author="Palmer, Steve" w:date="2020-11-01T10:02:00Z">
        <w:r w:rsidR="00F62F9C" w:rsidRPr="00047DA9">
          <w:t xml:space="preserve">four </w:t>
        </w:r>
      </w:ins>
      <w:r w:rsidR="0067520E" w:rsidRPr="00047DA9">
        <w:t>initialisation options which can be selected in the box in the top-left corner of the window:</w:t>
      </w:r>
    </w:p>
    <w:p w14:paraId="52443D7A" w14:textId="77777777" w:rsidR="0067520E" w:rsidRPr="00047DA9" w:rsidRDefault="006D77B3" w:rsidP="009E434A">
      <w:pPr>
        <w:pStyle w:val="Numbered"/>
        <w:numPr>
          <w:ilvl w:val="0"/>
          <w:numId w:val="43"/>
        </w:numPr>
      </w:pPr>
      <w:r w:rsidRPr="00047DA9">
        <w:rPr>
          <w:i/>
        </w:rPr>
        <w:t>Free </w:t>
      </w:r>
      <w:r w:rsidR="0067520E" w:rsidRPr="00047DA9">
        <w:rPr>
          <w:i/>
        </w:rPr>
        <w:t>initialisation</w:t>
      </w:r>
      <w:r w:rsidR="0067520E" w:rsidRPr="00047DA9">
        <w:t>. The cells / patches to be initialised are chosen without any reference to species distribution data. When the program is generating artificial landscapes internally, this will be the only option available, and this box will be inactive.</w:t>
      </w:r>
    </w:p>
    <w:p w14:paraId="1EF74ED5" w14:textId="77777777" w:rsidR="0067520E" w:rsidRPr="00047DA9" w:rsidRDefault="006D77B3" w:rsidP="008D38CB">
      <w:pPr>
        <w:pStyle w:val="Numbered"/>
      </w:pPr>
      <w:r w:rsidRPr="00047DA9">
        <w:rPr>
          <w:i/>
        </w:rPr>
        <w:t>From species’ </w:t>
      </w:r>
      <w:r w:rsidR="0067520E" w:rsidRPr="00047DA9">
        <w:rPr>
          <w:i/>
        </w:rPr>
        <w:t>distribution</w:t>
      </w:r>
      <w:r w:rsidR="0067520E" w:rsidRPr="00047DA9">
        <w:t>. The initialisation rules can be set making use of species distribution data previously loaded (</w:t>
      </w:r>
      <w:hyperlink w:anchor="_Importing_a_species" w:history="1">
        <w:r w:rsidR="0067520E" w:rsidRPr="00047DA9">
          <w:rPr>
            <w:rStyle w:val="Hyperlink"/>
            <w:szCs w:val="24"/>
          </w:rPr>
          <w:t>section 3.2.4</w:t>
        </w:r>
      </w:hyperlink>
      <w:r w:rsidR="0067520E" w:rsidRPr="00047DA9">
        <w:t>). The availability of this option is conditional on previously having loaded species distribution data.</w:t>
      </w:r>
    </w:p>
    <w:p w14:paraId="10980F3C" w14:textId="77777777" w:rsidR="006D77B3" w:rsidRPr="00047DA9" w:rsidRDefault="006D77B3" w:rsidP="008D38CB">
      <w:pPr>
        <w:pStyle w:val="Numbered"/>
      </w:pPr>
      <w:r w:rsidRPr="00047DA9">
        <w:rPr>
          <w:i/>
        </w:rPr>
        <w:t>From initial </w:t>
      </w:r>
      <w:proofErr w:type="gramStart"/>
      <w:r w:rsidRPr="00047DA9">
        <w:rPr>
          <w:i/>
        </w:rPr>
        <w:t>individuals</w:t>
      </w:r>
      <w:proofErr w:type="gramEnd"/>
      <w:r w:rsidRPr="00047DA9">
        <w:rPr>
          <w:i/>
        </w:rPr>
        <w:t> file</w:t>
      </w:r>
      <w:r w:rsidRPr="00047DA9">
        <w:t>. This option allows simulation of a reintroduction scenario. Specific individuals (of given sex, age and stage, if appropriate) are initialised in specified cells / patches in specified years of the simulation.</w:t>
      </w:r>
    </w:p>
    <w:p w14:paraId="348D19B5" w14:textId="77777777" w:rsidR="0067520E" w:rsidRPr="00047DA9" w:rsidRDefault="006D77B3" w:rsidP="008D38CB">
      <w:pPr>
        <w:pStyle w:val="Numbered"/>
      </w:pPr>
      <w:r w:rsidRPr="00047DA9">
        <w:rPr>
          <w:i/>
        </w:rPr>
        <w:t>From initialisation f</w:t>
      </w:r>
      <w:r w:rsidR="0067520E" w:rsidRPr="00047DA9">
        <w:rPr>
          <w:i/>
        </w:rPr>
        <w:t>ile</w:t>
      </w:r>
      <w:r w:rsidR="0067520E" w:rsidRPr="00047DA9">
        <w:t>. The simulation can be initialised with an initialis</w:t>
      </w:r>
      <w:r w:rsidR="006470A6" w:rsidRPr="00047DA9">
        <w:t>ation file previously saved.</w:t>
      </w:r>
    </w:p>
    <w:p w14:paraId="24201557" w14:textId="77777777" w:rsidR="0067520E" w:rsidRPr="00047DA9" w:rsidRDefault="0067520E" w:rsidP="00B35389">
      <w:pPr>
        <w:pStyle w:val="Keepnext"/>
      </w:pPr>
      <w:r w:rsidRPr="00047DA9">
        <w:t xml:space="preserve">In any case, set the number of individuals that should be seeded in each cell / patch. From the drop-down box </w:t>
      </w:r>
      <w:r w:rsidR="006D77B3" w:rsidRPr="00047DA9">
        <w:rPr>
          <w:i/>
        </w:rPr>
        <w:t>N</w:t>
      </w:r>
      <w:r w:rsidR="007203E6" w:rsidRPr="00047DA9">
        <w:rPr>
          <w:i/>
        </w:rPr>
        <w:t>o</w:t>
      </w:r>
      <w:r w:rsidR="006D77B3" w:rsidRPr="00047DA9">
        <w:rPr>
          <w:i/>
        </w:rPr>
        <w:t>. of individuals per cell</w:t>
      </w:r>
      <w:r w:rsidRPr="00047DA9">
        <w:t xml:space="preserve"> </w:t>
      </w:r>
      <w:r w:rsidR="006D77B3" w:rsidRPr="00047DA9">
        <w:t xml:space="preserve">(or </w:t>
      </w:r>
      <w:r w:rsidR="006D77B3" w:rsidRPr="00047DA9">
        <w:rPr>
          <w:i/>
        </w:rPr>
        <w:t>per ha</w:t>
      </w:r>
      <w:r w:rsidR="006D77B3" w:rsidRPr="00047DA9">
        <w:t xml:space="preserve"> for a patch-based model), </w:t>
      </w:r>
      <w:r w:rsidRPr="00047DA9">
        <w:t>cho</w:t>
      </w:r>
      <w:r w:rsidR="006D77B3" w:rsidRPr="00047DA9">
        <w:t>o</w:t>
      </w:r>
      <w:r w:rsidRPr="00047DA9">
        <w:t>se between three options:</w:t>
      </w:r>
    </w:p>
    <w:p w14:paraId="7DDF633F" w14:textId="77777777" w:rsidR="0067520E" w:rsidRPr="00047DA9" w:rsidRDefault="0067520E" w:rsidP="009E434A">
      <w:pPr>
        <w:pStyle w:val="Numbered"/>
        <w:numPr>
          <w:ilvl w:val="0"/>
          <w:numId w:val="44"/>
        </w:numPr>
      </w:pPr>
      <w:r w:rsidRPr="00047DA9">
        <w:rPr>
          <w:i/>
        </w:rPr>
        <w:t>At K</w:t>
      </w:r>
      <w:r w:rsidRPr="00047DA9">
        <w:t xml:space="preserve">. The cell/patch will be saturated at </w:t>
      </w:r>
      <w:proofErr w:type="gramStart"/>
      <w:r w:rsidRPr="00047DA9">
        <w:t>its</w:t>
      </w:r>
      <w:proofErr w:type="gramEnd"/>
      <w:r w:rsidRPr="00047DA9">
        <w:t xml:space="preserve"> carrying capacity.</w:t>
      </w:r>
    </w:p>
    <w:p w14:paraId="7DEF7460" w14:textId="77777777" w:rsidR="0067520E" w:rsidRPr="00047DA9" w:rsidRDefault="0067520E" w:rsidP="008D38CB">
      <w:pPr>
        <w:pStyle w:val="Numbered"/>
      </w:pPr>
      <w:r w:rsidRPr="00047DA9">
        <w:rPr>
          <w:i/>
        </w:rPr>
        <w:t>At half K</w:t>
      </w:r>
      <w:r w:rsidRPr="00047DA9">
        <w:t xml:space="preserve">. The cell/patch will be saturated at half </w:t>
      </w:r>
      <w:proofErr w:type="gramStart"/>
      <w:r w:rsidRPr="00047DA9">
        <w:t>its</w:t>
      </w:r>
      <w:proofErr w:type="gramEnd"/>
      <w:r w:rsidRPr="00047DA9">
        <w:t xml:space="preserve"> carrying capacity.</w:t>
      </w:r>
    </w:p>
    <w:p w14:paraId="665076E4" w14:textId="77777777" w:rsidR="0067520E" w:rsidRPr="00047DA9" w:rsidRDefault="0067520E" w:rsidP="008D38CB">
      <w:pPr>
        <w:pStyle w:val="Numbered"/>
      </w:pPr>
      <w:r w:rsidRPr="00047DA9">
        <w:rPr>
          <w:i/>
        </w:rPr>
        <w:t>Set value</w:t>
      </w:r>
      <w:r w:rsidRPr="00047DA9">
        <w:t>. Set the number of individuals to be seeded in each cell or the density in each patch in the box appearing on the right.</w:t>
      </w:r>
    </w:p>
    <w:p w14:paraId="37EDF7F3" w14:textId="343FEECF" w:rsidR="0067520E" w:rsidRPr="00047DA9" w:rsidRDefault="0067520E" w:rsidP="00C57BF9">
      <w:pPr>
        <w:rPr>
          <w:szCs w:val="24"/>
        </w:rPr>
      </w:pPr>
      <w:r w:rsidRPr="00047DA9">
        <w:rPr>
          <w:szCs w:val="24"/>
        </w:rPr>
        <w:t xml:space="preserve">In the case of stage-structured models, </w:t>
      </w:r>
      <w:r w:rsidR="00A86C3C" w:rsidRPr="00047DA9">
        <w:rPr>
          <w:i/>
          <w:iCs/>
          <w:szCs w:val="24"/>
        </w:rPr>
        <w:t>1/b</w:t>
      </w:r>
      <w:r w:rsidR="00A86C3C" w:rsidRPr="00047DA9">
        <w:rPr>
          <w:szCs w:val="24"/>
        </w:rPr>
        <w:t xml:space="preserve"> will be used as a proxy for the carrying capacity, and additionally </w:t>
      </w:r>
      <w:r w:rsidRPr="00047DA9">
        <w:rPr>
          <w:szCs w:val="24"/>
        </w:rPr>
        <w:t xml:space="preserve">the user must specify the proportion of individuals that should be initialised at each stage class, as illustrated in the example below. Below, each patch will be initialised </w:t>
      </w:r>
      <w:r w:rsidRPr="00047DA9">
        <w:rPr>
          <w:szCs w:val="24"/>
        </w:rPr>
        <w:lastRenderedPageBreak/>
        <w:t xml:space="preserve">at </w:t>
      </w:r>
      <w:proofErr w:type="gramStart"/>
      <w:r w:rsidRPr="00047DA9">
        <w:rPr>
          <w:szCs w:val="24"/>
        </w:rPr>
        <w:t>its</w:t>
      </w:r>
      <w:proofErr w:type="gramEnd"/>
      <w:r w:rsidRPr="00047DA9">
        <w:rPr>
          <w:szCs w:val="24"/>
        </w:rPr>
        <w:t xml:space="preserve"> carrying capacity; 40% of the individuals will be at stage 1 age 1, 30% at stage 1 and minimum age for stage 1 and 30% at stage 2 and minimum age for stage 2. Note that these proportions must sum up to 1. Alternative initial age distributions comprise (i) </w:t>
      </w:r>
      <w:r w:rsidRPr="00047DA9">
        <w:rPr>
          <w:i/>
          <w:szCs w:val="24"/>
        </w:rPr>
        <w:t>Randomise</w:t>
      </w:r>
      <w:r w:rsidRPr="00047DA9">
        <w:rPr>
          <w:szCs w:val="24"/>
        </w:rPr>
        <w:t>, when individuals initialised in each stage will get an age randomly sampled between the minimum and the maximum age for the stage (note that this option is irrational without setting an absolute maximum age) and (ii) </w:t>
      </w:r>
      <w:r w:rsidRPr="00047DA9">
        <w:rPr>
          <w:i/>
          <w:szCs w:val="24"/>
        </w:rPr>
        <w:t>Quasi-equilibrium</w:t>
      </w:r>
      <w:r w:rsidRPr="00047DA9">
        <w:rPr>
          <w:szCs w:val="24"/>
        </w:rPr>
        <w:t>, for which initial age distributions are set approximately in accordance with the number of years taken to pass through the stage and the (female) survival rate of the stage.</w:t>
      </w:r>
    </w:p>
    <w:p w14:paraId="3F4DE711" w14:textId="77777777" w:rsidR="0067520E" w:rsidRPr="00047DA9" w:rsidRDefault="00FB764F" w:rsidP="00C57BF9">
      <w:pPr>
        <w:contextualSpacing/>
        <w:rPr>
          <w:szCs w:val="24"/>
        </w:rPr>
      </w:pPr>
      <w:r w:rsidRPr="00047DA9">
        <w:rPr>
          <w:b/>
          <w:szCs w:val="24"/>
          <w:u w:val="single"/>
        </w:rPr>
        <w:t>Important n</w:t>
      </w:r>
      <w:r w:rsidR="0067520E" w:rsidRPr="00047DA9">
        <w:rPr>
          <w:b/>
          <w:szCs w:val="24"/>
          <w:u w:val="single"/>
        </w:rPr>
        <w:t>ote</w:t>
      </w:r>
      <w:r w:rsidR="0067520E" w:rsidRPr="00047DA9">
        <w:rPr>
          <w:szCs w:val="24"/>
        </w:rPr>
        <w:t xml:space="preserve">: every time you want to change initialisation rules from previously set ones, make sure you </w:t>
      </w:r>
      <w:r w:rsidRPr="00047DA9">
        <w:rPr>
          <w:i/>
          <w:szCs w:val="24"/>
        </w:rPr>
        <w:t>R</w:t>
      </w:r>
      <w:r w:rsidR="0067520E" w:rsidRPr="00047DA9">
        <w:rPr>
          <w:i/>
          <w:szCs w:val="24"/>
        </w:rPr>
        <w:t>efresh</w:t>
      </w:r>
      <w:r w:rsidR="0067520E" w:rsidRPr="00047DA9">
        <w:rPr>
          <w:szCs w:val="24"/>
        </w:rPr>
        <w:t xml:space="preserve"> the </w:t>
      </w:r>
      <w:r w:rsidR="0067520E" w:rsidRPr="00047DA9">
        <w:rPr>
          <w:i/>
          <w:szCs w:val="24"/>
        </w:rPr>
        <w:t>Initialisation Rules</w:t>
      </w:r>
      <w:r w:rsidR="0067520E" w:rsidRPr="00047DA9">
        <w:rPr>
          <w:szCs w:val="24"/>
        </w:rPr>
        <w:t xml:space="preserve"> window using the dedicated button in the top-left corner. Trying to modify the rules without having refreshed can cause errors.</w:t>
      </w:r>
    </w:p>
    <w:p w14:paraId="2AA63D16" w14:textId="77777777" w:rsidR="0067520E" w:rsidRPr="00047DA9" w:rsidRDefault="0067520E" w:rsidP="00C57BF9">
      <w:pPr>
        <w:pStyle w:val="Heading4"/>
      </w:pPr>
      <w:bookmarkStart w:id="319" w:name="_Free_initialization"/>
      <w:bookmarkEnd w:id="319"/>
      <w:r w:rsidRPr="00047DA9">
        <w:t>Free initialisation</w:t>
      </w:r>
    </w:p>
    <w:p w14:paraId="46823A87" w14:textId="77777777" w:rsidR="0067520E" w:rsidRPr="00047DA9" w:rsidRDefault="0067520E" w:rsidP="00B35389">
      <w:pPr>
        <w:pStyle w:val="Keepnext"/>
      </w:pPr>
      <w:r w:rsidRPr="00047DA9">
        <w:t xml:space="preserve">There are three options for the free initialisation which can be set in the box </w:t>
      </w:r>
      <w:r w:rsidRPr="00047DA9">
        <w:rPr>
          <w:i/>
        </w:rPr>
        <w:t xml:space="preserve">Initialise </w:t>
      </w:r>
      <w:r w:rsidRPr="00047DA9">
        <w:t>(Figure 3.25).</w:t>
      </w:r>
    </w:p>
    <w:p w14:paraId="0D0C161A" w14:textId="77777777" w:rsidR="0067520E" w:rsidRPr="00047DA9" w:rsidRDefault="003659E1" w:rsidP="009E434A">
      <w:pPr>
        <w:pStyle w:val="Numbered"/>
        <w:keepNext/>
        <w:numPr>
          <w:ilvl w:val="0"/>
          <w:numId w:val="45"/>
        </w:numPr>
      </w:pPr>
      <w:r w:rsidRPr="00047DA9">
        <w:rPr>
          <w:i/>
        </w:rPr>
        <w:t>Random (given no. of </w:t>
      </w:r>
      <w:r w:rsidR="0067520E" w:rsidRPr="00047DA9">
        <w:rPr>
          <w:i/>
        </w:rPr>
        <w:t>ce</w:t>
      </w:r>
      <w:r w:rsidRPr="00047DA9">
        <w:rPr>
          <w:i/>
        </w:rPr>
        <w:t>lls / </w:t>
      </w:r>
      <w:r w:rsidR="0067520E" w:rsidRPr="00047DA9">
        <w:rPr>
          <w:i/>
        </w:rPr>
        <w:t>patches)</w:t>
      </w:r>
      <w:r w:rsidR="0067520E" w:rsidRPr="00047DA9">
        <w:t>. A set number of cells</w:t>
      </w:r>
      <w:r w:rsidRPr="00047DA9">
        <w:t xml:space="preserve"> </w:t>
      </w:r>
      <w:r w:rsidR="0067520E" w:rsidRPr="00047DA9">
        <w:t>/</w:t>
      </w:r>
      <w:r w:rsidRPr="00047DA9">
        <w:t xml:space="preserve"> </w:t>
      </w:r>
      <w:r w:rsidR="0067520E" w:rsidRPr="00047DA9">
        <w:t>patches will be randomly chosen and initialised. The cells</w:t>
      </w:r>
      <w:r w:rsidRPr="00047DA9">
        <w:t xml:space="preserve"> </w:t>
      </w:r>
      <w:r w:rsidR="0067520E" w:rsidRPr="00047DA9">
        <w:t>/</w:t>
      </w:r>
      <w:r w:rsidRPr="00047DA9">
        <w:t xml:space="preserve"> </w:t>
      </w:r>
      <w:r w:rsidR="0067520E" w:rsidRPr="00047DA9">
        <w:t xml:space="preserve">patches can be selected from the entire landscape or from a specified area. Set the minimum and maximum X and Y for the area to initialise (the whole landscape is set as default) and the </w:t>
      </w:r>
      <w:r w:rsidRPr="00047DA9">
        <w:rPr>
          <w:i/>
        </w:rPr>
        <w:t>No. of randomly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xml:space="preserve"> to initialise.</w:t>
      </w:r>
    </w:p>
    <w:p w14:paraId="23B89ABF" w14:textId="77777777" w:rsidR="0067520E" w:rsidRPr="00047DA9" w:rsidRDefault="00E21CD0" w:rsidP="00E21CD0">
      <w:pPr>
        <w:pStyle w:val="Diagram"/>
        <w:ind w:left="360"/>
      </w:pPr>
      <w:r w:rsidRPr="00047DA9">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047DA9" w:rsidRDefault="003659E1" w:rsidP="008D38CB">
      <w:pPr>
        <w:pStyle w:val="Numbered"/>
        <w:keepNext/>
      </w:pPr>
      <w:r w:rsidRPr="00047DA9">
        <w:rPr>
          <w:i/>
        </w:rPr>
        <w:t>All suitable cells / </w:t>
      </w:r>
      <w:r w:rsidR="0067520E" w:rsidRPr="00047DA9">
        <w:rPr>
          <w:i/>
        </w:rPr>
        <w:t>patches</w:t>
      </w:r>
      <w:r w:rsidR="0067520E" w:rsidRPr="00047DA9">
        <w:t>. All the suitable cells</w:t>
      </w:r>
      <w:r w:rsidRPr="00047DA9">
        <w:t xml:space="preserve"> </w:t>
      </w:r>
      <w:r w:rsidR="0067520E" w:rsidRPr="00047DA9">
        <w:t>/</w:t>
      </w:r>
      <w:r w:rsidRPr="00047DA9">
        <w:t xml:space="preserve"> </w:t>
      </w:r>
      <w:r w:rsidR="0067520E" w:rsidRPr="00047DA9">
        <w:t>patches in the defined area will be initialised.</w:t>
      </w:r>
    </w:p>
    <w:p w14:paraId="574A6098" w14:textId="77777777" w:rsidR="0067520E" w:rsidRPr="00047DA9" w:rsidRDefault="003659E1" w:rsidP="003659E1">
      <w:pPr>
        <w:pStyle w:val="Diagram"/>
        <w:ind w:left="360"/>
      </w:pPr>
      <w:r w:rsidRPr="00047DA9">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Pr="00047DA9" w:rsidRDefault="0067520E" w:rsidP="008D38CB">
      <w:pPr>
        <w:pStyle w:val="NormalIndent"/>
      </w:pPr>
      <w:r w:rsidRPr="00047DA9">
        <w:t xml:space="preserve">Additionally, for either of the above two methods, an option is presented to restrict the available landscape to the initialised range for a specified period. To activate this option, enter the year when the restriction is lifted in </w:t>
      </w:r>
      <w:r w:rsidR="003659E1" w:rsidRPr="00047DA9">
        <w:rPr>
          <w:i/>
        </w:rPr>
        <w:t>Freeze </w:t>
      </w:r>
      <w:r w:rsidRPr="00047DA9">
        <w:rPr>
          <w:i/>
        </w:rPr>
        <w:t>initial range until year</w:t>
      </w:r>
      <w:r w:rsidRPr="00047DA9">
        <w:t>. It may be particularly useful in an evolutionary model, to allow a population to reach equilibrium in its original range before being allowed to expand into the remainder of the landscape.</w:t>
      </w:r>
    </w:p>
    <w:p w14:paraId="544B6130" w14:textId="77777777" w:rsidR="00302976" w:rsidRPr="00047DA9" w:rsidRDefault="009C0EE9" w:rsidP="00BD66E7">
      <w:pPr>
        <w:pStyle w:val="NormalIndent"/>
        <w:keepNext/>
      </w:pPr>
      <w:r w:rsidRPr="00047DA9">
        <w:t xml:space="preserve">A further option, </w:t>
      </w:r>
      <w:proofErr w:type="gramStart"/>
      <w:r w:rsidRPr="00047DA9">
        <w:rPr>
          <w:i/>
        </w:rPr>
        <w:t>Restrict</w:t>
      </w:r>
      <w:proofErr w:type="gramEnd"/>
      <w:r w:rsidRPr="00047DA9">
        <w:rPr>
          <w:i/>
        </w:rPr>
        <w:t> range to northern front</w:t>
      </w:r>
      <w:r w:rsidRPr="00047DA9">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rsidRPr="00047DA9">
        <w:lastRenderedPageBreak/>
        <w:t xml:space="preserve">certain traits in a stable range, then allowed to expand its range during a period of environmental change (when dispersal traits can come under strong selection), and finally further restricted to </w:t>
      </w:r>
      <w:r w:rsidR="00302976" w:rsidRPr="00047DA9">
        <w:t>a stable range. During the period of range expansion, the population can build up to very large numbers of individuals</w:t>
      </w:r>
      <w:r w:rsidR="0092702D" w:rsidRPr="00047DA9">
        <w:t xml:space="preserve"> in the core of the range</w:t>
      </w:r>
      <w:r w:rsidR="00302976" w:rsidRPr="00047DA9">
        <w:t xml:space="preserve">, but the area of interest, where strong selection occurs, lies close to the range front. Therefore, individuals </w:t>
      </w:r>
      <w:r w:rsidR="0092702D" w:rsidRPr="00047DA9">
        <w:t>in the core</w:t>
      </w:r>
      <w:r w:rsidR="00302976" w:rsidRPr="00047DA9">
        <w:t xml:space="preserve"> can be discarded, and this is achieved by progressively restricting the suitable range to </w:t>
      </w:r>
      <w:proofErr w:type="gramStart"/>
      <w:r w:rsidR="00302976" w:rsidRPr="00047DA9">
        <w:t>a number of</w:t>
      </w:r>
      <w:proofErr w:type="gramEnd"/>
      <w:r w:rsidR="00302976" w:rsidRPr="00047DA9">
        <w:t xml:space="preserve"> rows behind the front </w:t>
      </w:r>
      <w:r w:rsidR="0092702D" w:rsidRPr="00047DA9">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Pr="00047DA9" w:rsidRDefault="009C0EE9" w:rsidP="00BD66E7">
      <w:pPr>
        <w:pStyle w:val="NormalIndent"/>
        <w:keepNext/>
      </w:pPr>
      <w:r w:rsidRPr="00047DA9">
        <w:t>Checking this option provides three additional parameters:</w:t>
      </w:r>
    </w:p>
    <w:p w14:paraId="2137CD2C" w14:textId="77777777" w:rsidR="00BD66E7" w:rsidRPr="00047DA9" w:rsidRDefault="00BD66E7" w:rsidP="00BD66E7">
      <w:pPr>
        <w:pStyle w:val="Diagram"/>
        <w:ind w:left="360"/>
      </w:pPr>
      <w:r w:rsidRPr="00047DA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Pr="00047DA9" w:rsidRDefault="0092702D" w:rsidP="008D38CB">
      <w:pPr>
        <w:pStyle w:val="NormalIndent"/>
      </w:pPr>
      <w:r w:rsidRPr="00047DA9">
        <w:rPr>
          <w:i/>
        </w:rPr>
        <w:t>No. of rows</w:t>
      </w:r>
      <w:r w:rsidRPr="00047DA9">
        <w:t xml:space="preserve"> specifies how many rows back from the range front are retained each time the range is restricted, which occurs at the specified </w:t>
      </w:r>
      <w:r w:rsidRPr="00047DA9">
        <w:rPr>
          <w:i/>
        </w:rPr>
        <w:t>Frequency (years)</w:t>
      </w:r>
      <w:r w:rsidRPr="00047DA9">
        <w:t xml:space="preserve">. The parameter </w:t>
      </w:r>
      <w:r w:rsidRPr="00047DA9">
        <w:rPr>
          <w:i/>
        </w:rPr>
        <w:t>Freeze range after year</w:t>
      </w:r>
      <w:r w:rsidRPr="00047DA9">
        <w:t xml:space="preserve"> must either be zero, in which case range expansion continues until either the end of the simulation or the northern edge of the landscape is </w:t>
      </w:r>
      <w:proofErr w:type="gramStart"/>
      <w:r w:rsidRPr="00047DA9">
        <w:t>reached, or</w:t>
      </w:r>
      <w:proofErr w:type="gramEnd"/>
      <w:r w:rsidRPr="00047DA9">
        <w:t xml:space="preserve"> set to a year after the year specified in </w:t>
      </w:r>
      <w:r w:rsidRPr="00047DA9">
        <w:rPr>
          <w:i/>
        </w:rPr>
        <w:t>Freeze initial range until year</w:t>
      </w:r>
      <w:r w:rsidRPr="00047DA9">
        <w:t>.</w:t>
      </w:r>
    </w:p>
    <w:p w14:paraId="0B06968A" w14:textId="77777777" w:rsidR="0067520E" w:rsidRPr="00047DA9" w:rsidRDefault="00CF22C0" w:rsidP="00D062B0">
      <w:pPr>
        <w:pStyle w:val="Numbered"/>
        <w:keepNext/>
        <w:spacing w:after="240"/>
      </w:pPr>
      <w:r w:rsidRPr="00047DA9">
        <w:rPr>
          <w:i/>
        </w:rPr>
        <w:t>Manually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The coordinates of the cells to initialise (or the patch IDs in case of patch models) can be entered manually. Check the box</w:t>
      </w:r>
      <w:r w:rsidRPr="00047DA9">
        <w:t>,</w:t>
      </w:r>
      <w:r w:rsidR="0067520E" w:rsidRPr="00047DA9">
        <w:t xml:space="preserve"> enter the </w:t>
      </w:r>
      <w:r w:rsidRPr="00047DA9">
        <w:t>X (column number) and Y</w:t>
      </w:r>
      <w:r w:rsidR="0067520E" w:rsidRPr="00047DA9">
        <w:t xml:space="preserve"> </w:t>
      </w:r>
      <w:r w:rsidRPr="00047DA9">
        <w:t xml:space="preserve">(row number) </w:t>
      </w:r>
      <w:r w:rsidR="0067520E" w:rsidRPr="00047DA9">
        <w:t>coordinate</w:t>
      </w:r>
      <w:r w:rsidRPr="00047DA9">
        <w:t>s</w:t>
      </w:r>
      <w:r w:rsidR="0067520E" w:rsidRPr="00047DA9">
        <w:t xml:space="preserve"> for the first cell (</w:t>
      </w:r>
      <w:r w:rsidRPr="00047DA9">
        <w:t>or</w:t>
      </w:r>
      <w:r w:rsidR="0067520E" w:rsidRPr="00047DA9">
        <w:t xml:space="preserve"> patch ID for the first patch) and click on the button </w:t>
      </w:r>
      <w:r w:rsidR="0067520E" w:rsidRPr="00047DA9">
        <w:rPr>
          <w:i/>
        </w:rPr>
        <w:t>Add</w:t>
      </w:r>
      <w:r w:rsidR="0067520E" w:rsidRPr="00047DA9">
        <w:t xml:space="preserve">. The </w:t>
      </w:r>
      <w:r w:rsidRPr="00047DA9">
        <w:t>specified</w:t>
      </w:r>
      <w:r w:rsidR="0067520E" w:rsidRPr="00047DA9">
        <w:t xml:space="preserve"> cell</w:t>
      </w:r>
      <w:r w:rsidRPr="00047DA9">
        <w:t xml:space="preserve"> </w:t>
      </w:r>
      <w:r w:rsidR="0067520E" w:rsidRPr="00047DA9">
        <w:t>/</w:t>
      </w:r>
      <w:r w:rsidRPr="00047DA9">
        <w:t xml:space="preserve"> </w:t>
      </w:r>
      <w:r w:rsidR="0067520E" w:rsidRPr="00047DA9">
        <w:t>patch will be added to the list on the right</w:t>
      </w:r>
      <w:r w:rsidR="00D062B0" w:rsidRPr="00047DA9">
        <w:t xml:space="preserve"> (as shown below)</w:t>
      </w:r>
      <w:r w:rsidR="0067520E" w:rsidRPr="00047DA9">
        <w:t>. Repeat the operation for all the desired cells</w:t>
      </w:r>
      <w:r w:rsidRPr="00047DA9">
        <w:t xml:space="preserve"> </w:t>
      </w:r>
      <w:r w:rsidR="0067520E" w:rsidRPr="00047DA9">
        <w:t>/</w:t>
      </w:r>
      <w:r w:rsidRPr="00047DA9">
        <w:t xml:space="preserve"> </w:t>
      </w:r>
      <w:r w:rsidR="0067520E" w:rsidRPr="00047DA9">
        <w:t>patches. In the case of patch</w:t>
      </w:r>
      <w:r w:rsidRPr="00047DA9">
        <w:t>-based</w:t>
      </w:r>
      <w:r w:rsidR="0067520E" w:rsidRPr="00047DA9">
        <w:t xml:space="preserve"> models, remember that 0 is the ID of </w:t>
      </w:r>
      <w:r w:rsidRPr="00047DA9">
        <w:t>the matrix (</w:t>
      </w:r>
      <w:r w:rsidR="0067520E" w:rsidRPr="00047DA9">
        <w:t>everything that is not a patch</w:t>
      </w:r>
      <w:r w:rsidRPr="00047DA9">
        <w:t>)</w:t>
      </w:r>
      <w:r w:rsidR="0067520E" w:rsidRPr="00047DA9">
        <w:t xml:space="preserve">, </w:t>
      </w:r>
      <w:r w:rsidRPr="00047DA9">
        <w:t>and</w:t>
      </w:r>
      <w:r w:rsidR="0067520E" w:rsidRPr="00047DA9">
        <w:t xml:space="preserve"> it cannot be initialised. Note that it is not possible to delete a cell</w:t>
      </w:r>
      <w:r w:rsidRPr="00047DA9">
        <w:t xml:space="preserve"> </w:t>
      </w:r>
      <w:r w:rsidR="0067520E" w:rsidRPr="00047DA9">
        <w:t>/</w:t>
      </w:r>
      <w:r w:rsidRPr="00047DA9">
        <w:t xml:space="preserve"> </w:t>
      </w:r>
      <w:r w:rsidR="0067520E" w:rsidRPr="00047DA9">
        <w:t xml:space="preserve">patch already entered. If you make a mistake or change your mind, you </w:t>
      </w:r>
      <w:proofErr w:type="gramStart"/>
      <w:r w:rsidR="0067520E" w:rsidRPr="00047DA9">
        <w:t>have to</w:t>
      </w:r>
      <w:proofErr w:type="gramEnd"/>
      <w:r w:rsidR="0067520E" w:rsidRPr="00047DA9">
        <w:t xml:space="preserve"> click on the </w:t>
      </w:r>
      <w:r w:rsidR="0067520E" w:rsidRPr="00047DA9">
        <w:rPr>
          <w:i/>
        </w:rPr>
        <w:t>Refresh</w:t>
      </w:r>
      <w:r w:rsidR="0067520E" w:rsidRPr="00047DA9">
        <w:t xml:space="preserve"> button placed at the top-left corner of the </w:t>
      </w:r>
      <w:r w:rsidR="0067520E" w:rsidRPr="00047DA9">
        <w:rPr>
          <w:i/>
        </w:rPr>
        <w:t>Initialisation Rules</w:t>
      </w:r>
      <w:r w:rsidR="0067520E" w:rsidRPr="00047DA9">
        <w:t xml:space="preserve"> window and re-start the initialisation.</w:t>
      </w:r>
    </w:p>
    <w:p w14:paraId="16C9E24F" w14:textId="77777777" w:rsidR="0067520E" w:rsidRPr="00047DA9" w:rsidRDefault="00D062B0" w:rsidP="00D062B0">
      <w:pPr>
        <w:pStyle w:val="Diagram"/>
        <w:ind w:left="360"/>
      </w:pPr>
      <w:r w:rsidRPr="00047DA9">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047DA9" w:rsidRDefault="0067520E" w:rsidP="00C57BF9">
      <w:pPr>
        <w:pStyle w:val="Heading4"/>
      </w:pPr>
      <w:bookmarkStart w:id="320" w:name="_From_species’_distribution"/>
      <w:bookmarkEnd w:id="320"/>
      <w:r w:rsidRPr="00047DA9">
        <w:lastRenderedPageBreak/>
        <w:t>From species distribution</w:t>
      </w:r>
    </w:p>
    <w:p w14:paraId="27B62E6D" w14:textId="77777777" w:rsidR="0067520E" w:rsidRPr="00047DA9" w:rsidRDefault="0067520E" w:rsidP="00D062B0">
      <w:pPr>
        <w:keepNext/>
        <w:rPr>
          <w:szCs w:val="24"/>
        </w:rPr>
      </w:pPr>
      <w:r w:rsidRPr="00047DA9">
        <w:rPr>
          <w:szCs w:val="24"/>
        </w:rPr>
        <w:t xml:space="preserve">When basing the initialisation on the loaded species distribution, there are three options, which can be selected in the box </w:t>
      </w:r>
      <w:r w:rsidRPr="00047DA9">
        <w:rPr>
          <w:i/>
          <w:szCs w:val="24"/>
        </w:rPr>
        <w:t>Initialise</w:t>
      </w:r>
      <w:r w:rsidRPr="00047DA9">
        <w:rPr>
          <w:szCs w:val="24"/>
        </w:rPr>
        <w:t>.</w:t>
      </w:r>
    </w:p>
    <w:p w14:paraId="131FC0F3" w14:textId="77777777" w:rsidR="0067520E" w:rsidRPr="00047DA9" w:rsidRDefault="0067520E" w:rsidP="00F83362">
      <w:pPr>
        <w:pStyle w:val="Heading5"/>
      </w:pPr>
      <w:r w:rsidRPr="00047DA9">
        <w:t>Cell-</w:t>
      </w:r>
      <w:r w:rsidR="00F83362" w:rsidRPr="00047DA9">
        <w:t>based models</w:t>
      </w:r>
    </w:p>
    <w:p w14:paraId="4439EA57" w14:textId="77777777" w:rsidR="0067520E" w:rsidRPr="00047DA9" w:rsidRDefault="0067520E" w:rsidP="009E434A">
      <w:pPr>
        <w:pStyle w:val="Numbered"/>
        <w:keepNext/>
        <w:numPr>
          <w:ilvl w:val="0"/>
          <w:numId w:val="46"/>
        </w:numPr>
      </w:pPr>
      <w:r w:rsidRPr="00047DA9">
        <w:rPr>
          <w:i/>
        </w:rPr>
        <w:t xml:space="preserve">All </w:t>
      </w:r>
      <w:r w:rsidR="001B69EB" w:rsidRPr="00047DA9">
        <w:rPr>
          <w:i/>
        </w:rPr>
        <w:t xml:space="preserve">cells within all </w:t>
      </w:r>
      <w:r w:rsidRPr="00047DA9">
        <w:rPr>
          <w:i/>
        </w:rPr>
        <w:t>species presence cells</w:t>
      </w:r>
      <w:r w:rsidRPr="00047DA9">
        <w:t xml:space="preserve">. All the suitable landscape cells within each species presence cell will be initialised. Within this option (and for option 3) it is also possible to include additional landscape cells by checking the box </w:t>
      </w:r>
      <w:r w:rsidRPr="00047DA9">
        <w:rPr>
          <w:i/>
        </w:rPr>
        <w:t>Manually include landscape cells</w:t>
      </w:r>
      <w:r w:rsidRPr="00047DA9">
        <w:t xml:space="preserve"> (see </w:t>
      </w:r>
      <w:r w:rsidRPr="00047DA9">
        <w:rPr>
          <w:b/>
          <w:i/>
        </w:rPr>
        <w:t>Free initialisation</w:t>
      </w:r>
      <w:r w:rsidR="001B69EB" w:rsidRPr="00047DA9">
        <w:t xml:space="preserve"> paragraph, point 3).</w:t>
      </w:r>
    </w:p>
    <w:p w14:paraId="7CDFF10E" w14:textId="77777777" w:rsidR="0067520E" w:rsidRPr="00047DA9" w:rsidRDefault="007A78DF" w:rsidP="00C57BF9">
      <w:pPr>
        <w:pStyle w:val="Diagram"/>
      </w:pPr>
      <w:r w:rsidRPr="00047DA9">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047DA9" w:rsidRDefault="0067520E" w:rsidP="008D38CB">
      <w:pPr>
        <w:pStyle w:val="Numbered"/>
        <w:keepNext/>
      </w:pPr>
      <w:r w:rsidRPr="00047DA9">
        <w:rPr>
          <w:i/>
        </w:rPr>
        <w:t>All cells within some species presence cells (randomly chosen)</w:t>
      </w:r>
      <w:r w:rsidRPr="00047DA9">
        <w:t xml:space="preserve">. A set number of species presence cells will be randomly selected, and all the suitable landscape cells within them will be initialised. Set the number of species presence cells to initialise in the box </w:t>
      </w:r>
      <w:r w:rsidRPr="00047DA9">
        <w:rPr>
          <w:i/>
        </w:rPr>
        <w:t>N</w:t>
      </w:r>
      <w:r w:rsidR="007A78DF" w:rsidRPr="00047DA9">
        <w:rPr>
          <w:i/>
        </w:rPr>
        <w:t>o</w:t>
      </w:r>
      <w:r w:rsidRPr="00047DA9">
        <w:rPr>
          <w:i/>
        </w:rPr>
        <w:t>. of sp. distribution cells</w:t>
      </w:r>
      <w:r w:rsidRPr="00047DA9">
        <w:t>.</w:t>
      </w:r>
    </w:p>
    <w:p w14:paraId="5CB4FA82" w14:textId="77777777" w:rsidR="0067520E" w:rsidRPr="00047DA9" w:rsidRDefault="007A78DF" w:rsidP="00C57BF9">
      <w:pPr>
        <w:pStyle w:val="Diagram"/>
      </w:pPr>
      <w:r w:rsidRPr="00047DA9">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047DA9" w:rsidRDefault="0067520E" w:rsidP="008D38CB">
      <w:pPr>
        <w:pStyle w:val="Numbered"/>
        <w:keepNext/>
      </w:pPr>
      <w:r w:rsidRPr="00047DA9">
        <w:rPr>
          <w:i/>
        </w:rPr>
        <w:lastRenderedPageBreak/>
        <w:t>All cells within selected species distribution cells</w:t>
      </w:r>
      <w:r w:rsidRPr="00047DA9">
        <w:t xml:space="preserve">. This option allows specific selection of the species presence cells to initialise. All the suitable landscape cells within each selected cell will be initialised. All the species presence cells are listed in the box </w:t>
      </w:r>
      <w:r w:rsidRPr="00047DA9">
        <w:rPr>
          <w:i/>
        </w:rPr>
        <w:t>Species presence cells</w:t>
      </w:r>
      <w:r w:rsidRPr="00047DA9">
        <w:t xml:space="preserve"> (note that the x and y coordinates are at the species’ distribution resolution). The selected cells will be highlighted in blue. To de-select a cell, click again on it. </w:t>
      </w:r>
    </w:p>
    <w:p w14:paraId="31584EDB" w14:textId="77777777" w:rsidR="0067520E" w:rsidRPr="00047DA9" w:rsidRDefault="007A78DF" w:rsidP="00C57BF9">
      <w:pPr>
        <w:pStyle w:val="Diagram"/>
      </w:pPr>
      <w:r w:rsidRPr="00047DA9">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047DA9" w:rsidRDefault="00F83362" w:rsidP="00F83362">
      <w:pPr>
        <w:pStyle w:val="Heading5"/>
      </w:pPr>
      <w:r w:rsidRPr="00047DA9">
        <w:t>Patch-based models</w:t>
      </w:r>
    </w:p>
    <w:p w14:paraId="60883FB0" w14:textId="77777777" w:rsidR="0067520E" w:rsidRPr="00047DA9" w:rsidRDefault="0067520E" w:rsidP="00B35389">
      <w:pPr>
        <w:pStyle w:val="Keepnext"/>
      </w:pPr>
      <w:r w:rsidRPr="00047DA9">
        <w:t xml:space="preserve">In the case of </w:t>
      </w:r>
      <w:proofErr w:type="gramStart"/>
      <w:r w:rsidRPr="00047DA9">
        <w:t>patch based</w:t>
      </w:r>
      <w:proofErr w:type="gramEnd"/>
      <w:r w:rsidRPr="00047DA9">
        <w:t xml:space="preserve"> models, the three options will appear as follows:</w:t>
      </w:r>
    </w:p>
    <w:p w14:paraId="660023BE" w14:textId="77777777" w:rsidR="0067520E" w:rsidRPr="00047DA9" w:rsidRDefault="0067520E" w:rsidP="009E434A">
      <w:pPr>
        <w:pStyle w:val="Numbered"/>
        <w:numPr>
          <w:ilvl w:val="0"/>
          <w:numId w:val="47"/>
        </w:numPr>
      </w:pPr>
      <w:r w:rsidRPr="00047DA9">
        <w:rPr>
          <w:i/>
        </w:rPr>
        <w:t>All patches within all species presence cells</w:t>
      </w:r>
    </w:p>
    <w:p w14:paraId="2E6823F0" w14:textId="77777777" w:rsidR="0067520E" w:rsidRPr="00047DA9" w:rsidRDefault="0067520E" w:rsidP="008D38CB">
      <w:pPr>
        <w:pStyle w:val="Numbered"/>
      </w:pPr>
      <w:r w:rsidRPr="00047DA9">
        <w:rPr>
          <w:i/>
        </w:rPr>
        <w:t>All patches within some</w:t>
      </w:r>
      <w:r w:rsidRPr="00047DA9">
        <w:t xml:space="preserve"> </w:t>
      </w:r>
      <w:r w:rsidRPr="00047DA9">
        <w:rPr>
          <w:i/>
        </w:rPr>
        <w:t>species presence cells (randomly chosen)</w:t>
      </w:r>
    </w:p>
    <w:p w14:paraId="6C3787F3" w14:textId="77777777" w:rsidR="0067520E" w:rsidRPr="00047DA9" w:rsidRDefault="0067520E" w:rsidP="008D38CB">
      <w:pPr>
        <w:pStyle w:val="Numbered"/>
      </w:pPr>
      <w:r w:rsidRPr="00047DA9">
        <w:rPr>
          <w:i/>
        </w:rPr>
        <w:t>All patches within selected</w:t>
      </w:r>
      <w:r w:rsidRPr="00047DA9">
        <w:t xml:space="preserve"> </w:t>
      </w:r>
      <w:r w:rsidRPr="00047DA9">
        <w:rPr>
          <w:i/>
        </w:rPr>
        <w:t>species distribution cells</w:t>
      </w:r>
    </w:p>
    <w:p w14:paraId="29676659" w14:textId="77777777" w:rsidR="00243ED5" w:rsidRPr="00047DA9" w:rsidRDefault="00243ED5" w:rsidP="00243ED5">
      <w:r w:rsidRPr="00047DA9">
        <w:t>And are treated as above, except that manual addition is based on patch number rather than X and Y cell co-ordinates.</w:t>
      </w:r>
    </w:p>
    <w:p w14:paraId="7ECE1B8D" w14:textId="77777777" w:rsidR="00F83362" w:rsidRPr="00047DA9" w:rsidRDefault="00F83362" w:rsidP="00370EB3">
      <w:pPr>
        <w:pStyle w:val="Heading4"/>
        <w:spacing w:before="240"/>
      </w:pPr>
      <w:bookmarkStart w:id="321" w:name="_From_Initialization_File"/>
      <w:bookmarkStart w:id="322" w:name="_From_initial_individuals"/>
      <w:bookmarkEnd w:id="321"/>
      <w:bookmarkEnd w:id="322"/>
      <w:r w:rsidRPr="00047DA9">
        <w:lastRenderedPageBreak/>
        <w:t xml:space="preserve">From initial </w:t>
      </w:r>
      <w:proofErr w:type="gramStart"/>
      <w:r w:rsidRPr="00047DA9">
        <w:t>individuals</w:t>
      </w:r>
      <w:proofErr w:type="gramEnd"/>
      <w:r w:rsidRPr="00047DA9">
        <w:t xml:space="preserve"> file</w:t>
      </w:r>
    </w:p>
    <w:p w14:paraId="4403EB68" w14:textId="77777777" w:rsidR="00F83362" w:rsidRPr="00047DA9" w:rsidRDefault="00F83362" w:rsidP="0067220A">
      <w:pPr>
        <w:keepNext/>
      </w:pPr>
      <w:r w:rsidRPr="00047DA9">
        <w:t xml:space="preserve">When this option is selected, clicking on the </w:t>
      </w:r>
      <w:r w:rsidRPr="00047DA9">
        <w:rPr>
          <w:i/>
        </w:rPr>
        <w:t>OK</w:t>
      </w:r>
      <w:r w:rsidRPr="00047DA9">
        <w:t xml:space="preserve"> button opens a dialog</w:t>
      </w:r>
      <w:r w:rsidR="0067220A" w:rsidRPr="00047DA9">
        <w:t xml:space="preserve"> from which the file (in the </w:t>
      </w:r>
      <w:r w:rsidR="0067220A" w:rsidRPr="00047DA9">
        <w:rPr>
          <w:i/>
        </w:rPr>
        <w:t>Inputs</w:t>
      </w:r>
      <w:r w:rsidR="0067220A" w:rsidRPr="00047DA9">
        <w:t xml:space="preserve"> folder) may be selected. The file format depends on whether the model is cell- or patch-based </w:t>
      </w:r>
      <w:proofErr w:type="gramStart"/>
      <w:r w:rsidR="0067220A" w:rsidRPr="00047DA9">
        <w:t>and also</w:t>
      </w:r>
      <w:proofErr w:type="gramEnd"/>
      <w:r w:rsidR="0067220A" w:rsidRPr="00047DA9">
        <w:t xml:space="preserve"> on the population structure. For a stage-structured population on a cell-based landscape, it is as follows:</w:t>
      </w:r>
    </w:p>
    <w:p w14:paraId="656ABFEF" w14:textId="03F9FE84" w:rsidR="00F83362" w:rsidRPr="00047DA9" w:rsidRDefault="00A339E9" w:rsidP="00F83362">
      <w:pPr>
        <w:pStyle w:val="Diagram"/>
      </w:pPr>
      <w:r w:rsidRPr="00047DA9">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Pr="00047DA9" w:rsidRDefault="0067220A" w:rsidP="00F83362">
      <w:r w:rsidRPr="00047DA9">
        <w:t xml:space="preserve">The formats for other model combinations are presented in the file </w:t>
      </w:r>
      <w:r w:rsidRPr="00047DA9">
        <w:rPr>
          <w:i/>
        </w:rPr>
        <w:t>InitialisationFile.xlsx</w:t>
      </w:r>
      <w:r w:rsidRPr="00047DA9">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rsidRPr="00047DA9">
        <w:t>no</w:t>
      </w:r>
      <w:r w:rsidRPr="00047DA9">
        <w:t xml:space="preserve"> individual will be initialised</w:t>
      </w:r>
      <w:r w:rsidR="00A339E9" w:rsidRPr="00047DA9">
        <w:t xml:space="preserve"> there</w:t>
      </w:r>
      <w:r w:rsidRPr="00047DA9">
        <w:t>. Similarly, if no individuals are initialised in year 0, then the population will be treated as being immediately extinct, and the simulation will terminate.</w:t>
      </w:r>
    </w:p>
    <w:p w14:paraId="383366D8" w14:textId="68974049" w:rsidR="002F7FDB" w:rsidRPr="00047DA9" w:rsidRDefault="002F7FDB" w:rsidP="00F83362">
      <w:r w:rsidRPr="00047DA9">
        <w:t>Any initialisation of individuals other than in year 0 takes place at the start of the year, i.e. prior to reproduction.</w:t>
      </w:r>
    </w:p>
    <w:p w14:paraId="26F41825" w14:textId="77777777" w:rsidR="0067520E" w:rsidRPr="00047DA9" w:rsidRDefault="0067520E" w:rsidP="00C57BF9">
      <w:pPr>
        <w:pStyle w:val="Heading4"/>
      </w:pPr>
      <w:r w:rsidRPr="00047DA9">
        <w:t>From initialisation file</w:t>
      </w:r>
    </w:p>
    <w:p w14:paraId="7D4F14F6" w14:textId="77777777" w:rsidR="0067520E" w:rsidRPr="00047DA9" w:rsidRDefault="0067520E" w:rsidP="00C57BF9">
      <w:pPr>
        <w:contextualSpacing/>
        <w:rPr>
          <w:szCs w:val="24"/>
        </w:rPr>
      </w:pPr>
      <w:r w:rsidRPr="00047DA9">
        <w:rPr>
          <w:szCs w:val="24"/>
        </w:rPr>
        <w:t>When working with an imported landscape, it is possible to save the set initialisation rules and use the generated file subsequently to initialise a new simulation on the same landscape map. This is particularly useful in the case of complex initialisation rules, which will be re-used several times.</w:t>
      </w:r>
    </w:p>
    <w:p w14:paraId="5DE4132F" w14:textId="77777777" w:rsidR="0067520E" w:rsidRPr="00047DA9" w:rsidRDefault="0067520E" w:rsidP="009E434A">
      <w:pPr>
        <w:pStyle w:val="Numbered"/>
        <w:numPr>
          <w:ilvl w:val="0"/>
          <w:numId w:val="48"/>
        </w:numPr>
      </w:pPr>
      <w:r w:rsidRPr="00047DA9">
        <w:t>Set the initialisation rules as described above.</w:t>
      </w:r>
    </w:p>
    <w:p w14:paraId="11C0C89F" w14:textId="77777777" w:rsidR="0067520E" w:rsidRPr="00047DA9" w:rsidRDefault="0067520E" w:rsidP="008D38CB">
      <w:pPr>
        <w:pStyle w:val="Numbered"/>
        <w:keepNext/>
        <w:rPr>
          <w:i/>
        </w:rPr>
      </w:pPr>
      <w:r w:rsidRPr="00047DA9">
        <w:lastRenderedPageBreak/>
        <w:t xml:space="preserve">Click on the button </w:t>
      </w:r>
      <w:r w:rsidRPr="00047DA9">
        <w:rPr>
          <w:i/>
        </w:rPr>
        <w:t>Save Initialisation File</w:t>
      </w:r>
      <w:r w:rsidRPr="00047DA9">
        <w:t xml:space="preserve">, select the folder </w:t>
      </w:r>
      <w:r w:rsidRPr="00047DA9">
        <w:rPr>
          <w:i/>
        </w:rPr>
        <w:t>Inputs</w:t>
      </w:r>
      <w:r w:rsidRPr="00047DA9">
        <w:t xml:space="preserve"> from your main directory and save the file with the desired name:</w:t>
      </w:r>
    </w:p>
    <w:p w14:paraId="2BDD275F" w14:textId="3F3F6E62" w:rsidR="0067520E" w:rsidRPr="00047DA9" w:rsidRDefault="00AC04A8" w:rsidP="00C57BF9">
      <w:pPr>
        <w:pStyle w:val="Diagram"/>
      </w:pPr>
      <w:r w:rsidRPr="00047DA9">
        <w:t xml:space="preserve"> </w:t>
      </w:r>
      <w:r w:rsidRPr="00047DA9">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047DA9" w:rsidRDefault="0067520E" w:rsidP="008D38CB">
      <w:pPr>
        <w:pStyle w:val="Numbered"/>
      </w:pPr>
      <w:r w:rsidRPr="00047DA9">
        <w:t>Up to three initialisation files will be produced, depending on the options chosen. These may be used to set up an identical initial distribution for another simulation run from the GUI.</w:t>
      </w:r>
    </w:p>
    <w:p w14:paraId="47003E40" w14:textId="77777777" w:rsidR="0067520E" w:rsidRPr="00047DA9" w:rsidRDefault="0067520E" w:rsidP="009E434A">
      <w:pPr>
        <w:pStyle w:val="ListParagraph"/>
        <w:keepNext/>
        <w:numPr>
          <w:ilvl w:val="0"/>
          <w:numId w:val="6"/>
        </w:numPr>
        <w:spacing w:after="120"/>
        <w:ind w:left="720"/>
        <w:rPr>
          <w:rFonts w:cs="Times New Roman"/>
          <w:szCs w:val="24"/>
          <w:lang w:val="en-GB"/>
        </w:rPr>
      </w:pPr>
      <w:r w:rsidRPr="00047DA9">
        <w:rPr>
          <w:rFonts w:cs="Times New Roman"/>
          <w:i/>
          <w:szCs w:val="24"/>
          <w:lang w:val="en-GB"/>
        </w:rPr>
        <w:t>Sim1_Initialisation.txt</w:t>
      </w:r>
      <w:r w:rsidRPr="00047DA9">
        <w:rPr>
          <w:rFonts w:cs="Times New Roman"/>
          <w:szCs w:val="24"/>
          <w:lang w:val="en-GB"/>
        </w:rPr>
        <w:t xml:space="preserve"> (this name is the one chosen by the user). This is the main initialisation file which will be always generated. In the case of the example above it will look as follows:</w:t>
      </w:r>
    </w:p>
    <w:p w14:paraId="6F60EA80" w14:textId="77777777" w:rsidR="0067520E" w:rsidRPr="00047DA9" w:rsidRDefault="0067520E" w:rsidP="00C57BF9">
      <w:pPr>
        <w:pStyle w:val="Diagram"/>
      </w:pPr>
      <w:r w:rsidRPr="00047DA9">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047DA9" w:rsidRDefault="0067520E" w:rsidP="008D38CB">
      <w:pPr>
        <w:spacing w:after="120"/>
        <w:ind w:left="720"/>
        <w:rPr>
          <w:szCs w:val="24"/>
        </w:rPr>
      </w:pPr>
      <w:proofErr w:type="spellStart"/>
      <w:r w:rsidRPr="00047DA9">
        <w:rPr>
          <w:i/>
          <w:szCs w:val="24"/>
        </w:rPr>
        <w:t>SeedType</w:t>
      </w:r>
      <w:proofErr w:type="spellEnd"/>
      <w:r w:rsidRPr="00047DA9">
        <w:rPr>
          <w:szCs w:val="24"/>
        </w:rPr>
        <w:t>: initialisation type (0 = free; 1 = from species’ distribution)</w:t>
      </w:r>
    </w:p>
    <w:p w14:paraId="4E560B73" w14:textId="77777777" w:rsidR="0067520E" w:rsidRPr="00047DA9" w:rsidRDefault="0067520E" w:rsidP="008D38CB">
      <w:pPr>
        <w:spacing w:after="120"/>
        <w:ind w:left="720"/>
        <w:rPr>
          <w:szCs w:val="24"/>
        </w:rPr>
      </w:pPr>
      <w:proofErr w:type="spellStart"/>
      <w:r w:rsidRPr="00047DA9">
        <w:rPr>
          <w:i/>
          <w:szCs w:val="24"/>
        </w:rPr>
        <w:t>FreeType</w:t>
      </w:r>
      <w:proofErr w:type="spellEnd"/>
      <w:r w:rsidRPr="00047DA9">
        <w:rPr>
          <w:szCs w:val="24"/>
        </w:rPr>
        <w:t xml:space="preserve">: type of free initialisation for </w:t>
      </w:r>
      <w:proofErr w:type="spellStart"/>
      <w:r w:rsidRPr="00047DA9">
        <w:rPr>
          <w:i/>
          <w:szCs w:val="24"/>
        </w:rPr>
        <w:t>SeedType</w:t>
      </w:r>
      <w:proofErr w:type="spellEnd"/>
      <w:r w:rsidRPr="00047DA9">
        <w:rPr>
          <w:szCs w:val="24"/>
        </w:rPr>
        <w:t xml:space="preserve"> = 0 (0 = random; 1 = all suitable cells/patches; 2 = manually selected cells/patches; -9 if </w:t>
      </w:r>
      <w:proofErr w:type="spellStart"/>
      <w:r w:rsidRPr="00047DA9">
        <w:rPr>
          <w:i/>
          <w:szCs w:val="24"/>
        </w:rPr>
        <w:t>SeedType</w:t>
      </w:r>
      <w:proofErr w:type="spellEnd"/>
      <w:r w:rsidRPr="00047DA9">
        <w:rPr>
          <w:szCs w:val="24"/>
        </w:rPr>
        <w:t> = 1)</w:t>
      </w:r>
    </w:p>
    <w:p w14:paraId="560224CD" w14:textId="77777777" w:rsidR="0067520E" w:rsidRPr="00047DA9" w:rsidRDefault="0067520E" w:rsidP="008D38CB">
      <w:pPr>
        <w:spacing w:after="120"/>
        <w:ind w:left="720"/>
        <w:rPr>
          <w:szCs w:val="24"/>
        </w:rPr>
      </w:pPr>
      <w:proofErr w:type="spellStart"/>
      <w:r w:rsidRPr="00047DA9">
        <w:rPr>
          <w:i/>
          <w:szCs w:val="24"/>
        </w:rPr>
        <w:t>SpType</w:t>
      </w:r>
      <w:proofErr w:type="spellEnd"/>
      <w:r w:rsidRPr="00047DA9">
        <w:rPr>
          <w:szCs w:val="24"/>
        </w:rPr>
        <w:t xml:space="preserve">: initialisation type when </w:t>
      </w:r>
      <w:proofErr w:type="spellStart"/>
      <w:r w:rsidRPr="00047DA9">
        <w:rPr>
          <w:i/>
          <w:szCs w:val="24"/>
        </w:rPr>
        <w:t>SeedType</w:t>
      </w:r>
      <w:proofErr w:type="spellEnd"/>
      <w:r w:rsidRPr="00047DA9">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047DA9">
        <w:rPr>
          <w:i/>
          <w:szCs w:val="24"/>
        </w:rPr>
        <w:t>SeedType</w:t>
      </w:r>
      <w:proofErr w:type="spellEnd"/>
      <w:r w:rsidRPr="00047DA9">
        <w:rPr>
          <w:szCs w:val="24"/>
        </w:rPr>
        <w:t> = 0)</w:t>
      </w:r>
    </w:p>
    <w:p w14:paraId="2B4AA723" w14:textId="77777777" w:rsidR="0067520E" w:rsidRPr="00047DA9" w:rsidRDefault="0067520E" w:rsidP="008D38CB">
      <w:pPr>
        <w:spacing w:after="120"/>
        <w:ind w:left="720"/>
        <w:rPr>
          <w:szCs w:val="24"/>
        </w:rPr>
      </w:pPr>
      <w:proofErr w:type="spellStart"/>
      <w:r w:rsidRPr="00047DA9">
        <w:rPr>
          <w:i/>
          <w:szCs w:val="24"/>
        </w:rPr>
        <w:t>InitDens</w:t>
      </w:r>
      <w:proofErr w:type="spellEnd"/>
      <w:r w:rsidRPr="00047DA9">
        <w:rPr>
          <w:szCs w:val="24"/>
        </w:rPr>
        <w:t>: how to initialise each cell/patch. 0 = at its carrying capacity; 1 </w:t>
      </w:r>
      <w:proofErr w:type="gramStart"/>
      <w:r w:rsidRPr="00047DA9">
        <w:rPr>
          <w:szCs w:val="24"/>
        </w:rPr>
        <w:t>=  at</w:t>
      </w:r>
      <w:proofErr w:type="gramEnd"/>
      <w:r w:rsidRPr="00047DA9">
        <w:rPr>
          <w:szCs w:val="24"/>
        </w:rPr>
        <w:t xml:space="preserve"> half its carrying capacity; 2 = at a set number of individuals or density</w:t>
      </w:r>
    </w:p>
    <w:p w14:paraId="69FABB4F" w14:textId="77777777" w:rsidR="0067520E" w:rsidRPr="00047DA9" w:rsidRDefault="0067520E" w:rsidP="008D38CB">
      <w:pPr>
        <w:spacing w:after="120"/>
        <w:ind w:left="720"/>
        <w:rPr>
          <w:szCs w:val="24"/>
        </w:rPr>
      </w:pPr>
      <w:proofErr w:type="spellStart"/>
      <w:r w:rsidRPr="00047DA9">
        <w:rPr>
          <w:i/>
          <w:szCs w:val="24"/>
        </w:rPr>
        <w:t>IndXCell</w:t>
      </w:r>
      <w:proofErr w:type="spellEnd"/>
      <w:r w:rsidRPr="00047DA9">
        <w:rPr>
          <w:i/>
          <w:szCs w:val="24"/>
        </w:rPr>
        <w:t xml:space="preserve"> / </w:t>
      </w:r>
      <w:proofErr w:type="spellStart"/>
      <w:r w:rsidRPr="00047DA9">
        <w:rPr>
          <w:i/>
          <w:szCs w:val="24"/>
        </w:rPr>
        <w:t>Ind_per_ha</w:t>
      </w:r>
      <w:proofErr w:type="spellEnd"/>
      <w:r w:rsidRPr="00047DA9">
        <w:rPr>
          <w:szCs w:val="24"/>
        </w:rPr>
        <w:t xml:space="preserve">: number of </w:t>
      </w:r>
      <w:proofErr w:type="gramStart"/>
      <w:r w:rsidRPr="00047DA9">
        <w:rPr>
          <w:szCs w:val="24"/>
        </w:rPr>
        <w:t>individuals / density</w:t>
      </w:r>
      <w:proofErr w:type="gramEnd"/>
      <w:r w:rsidRPr="00047DA9">
        <w:rPr>
          <w:szCs w:val="24"/>
        </w:rPr>
        <w:t xml:space="preserve"> to seed in each cell/patch in case of </w:t>
      </w:r>
      <w:proofErr w:type="spellStart"/>
      <w:r w:rsidRPr="00047DA9">
        <w:rPr>
          <w:i/>
          <w:szCs w:val="24"/>
        </w:rPr>
        <w:t>InitDens</w:t>
      </w:r>
      <w:proofErr w:type="spellEnd"/>
      <w:r w:rsidRPr="00047DA9">
        <w:rPr>
          <w:i/>
          <w:szCs w:val="24"/>
        </w:rPr>
        <w:t> </w:t>
      </w:r>
      <w:r w:rsidRPr="00047DA9">
        <w:rPr>
          <w:szCs w:val="24"/>
        </w:rPr>
        <w:t xml:space="preserve">= 2; otherwise -9 </w:t>
      </w:r>
    </w:p>
    <w:p w14:paraId="52F0BE7C" w14:textId="77777777" w:rsidR="0067520E" w:rsidRPr="00047DA9" w:rsidRDefault="0067520E" w:rsidP="008D38CB">
      <w:pPr>
        <w:spacing w:after="120"/>
        <w:ind w:left="720"/>
        <w:rPr>
          <w:szCs w:val="24"/>
        </w:rPr>
      </w:pPr>
      <w:proofErr w:type="spellStart"/>
      <w:r w:rsidRPr="00047DA9">
        <w:rPr>
          <w:i/>
          <w:szCs w:val="24"/>
        </w:rPr>
        <w:lastRenderedPageBreak/>
        <w:t>IndXStage</w:t>
      </w:r>
      <w:proofErr w:type="spellEnd"/>
      <w:r w:rsidRPr="00047DA9">
        <w:rPr>
          <w:szCs w:val="24"/>
        </w:rPr>
        <w:t>: proportion of individuals to initialise in each stage class in the case of stage structured models; -9 for non-stage-structured models</w:t>
      </w:r>
    </w:p>
    <w:p w14:paraId="78C86D64" w14:textId="77777777" w:rsidR="0067520E" w:rsidRPr="00047DA9" w:rsidRDefault="0067520E" w:rsidP="008D38CB">
      <w:pPr>
        <w:spacing w:after="120"/>
        <w:ind w:left="720"/>
        <w:rPr>
          <w:szCs w:val="24"/>
        </w:rPr>
      </w:pPr>
      <w:proofErr w:type="spellStart"/>
      <w:r w:rsidRPr="00047DA9">
        <w:rPr>
          <w:i/>
          <w:szCs w:val="24"/>
        </w:rPr>
        <w:t>InitAge</w:t>
      </w:r>
      <w:proofErr w:type="spellEnd"/>
      <w:r w:rsidRPr="00047DA9">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047DA9" w:rsidRDefault="0067520E" w:rsidP="008D38CB">
      <w:pPr>
        <w:spacing w:after="120"/>
        <w:ind w:left="720"/>
        <w:rPr>
          <w:szCs w:val="24"/>
        </w:rPr>
      </w:pPr>
      <w:proofErr w:type="spellStart"/>
      <w:r w:rsidRPr="00047DA9">
        <w:rPr>
          <w:i/>
          <w:szCs w:val="24"/>
        </w:rPr>
        <w:t>minX</w:t>
      </w:r>
      <w:proofErr w:type="spellEnd"/>
      <w:r w:rsidRPr="00047DA9">
        <w:rPr>
          <w:szCs w:val="24"/>
        </w:rPr>
        <w:t xml:space="preserve">, </w:t>
      </w:r>
      <w:proofErr w:type="spellStart"/>
      <w:r w:rsidRPr="00047DA9">
        <w:rPr>
          <w:i/>
          <w:szCs w:val="24"/>
        </w:rPr>
        <w:t>maxX</w:t>
      </w:r>
      <w:proofErr w:type="spellEnd"/>
      <w:r w:rsidRPr="00047DA9">
        <w:rPr>
          <w:szCs w:val="24"/>
        </w:rPr>
        <w:t xml:space="preserve">, </w:t>
      </w:r>
      <w:proofErr w:type="spellStart"/>
      <w:r w:rsidRPr="00047DA9">
        <w:rPr>
          <w:i/>
          <w:szCs w:val="24"/>
        </w:rPr>
        <w:t>minY</w:t>
      </w:r>
      <w:proofErr w:type="spellEnd"/>
      <w:r w:rsidR="008D38CB" w:rsidRPr="00047DA9">
        <w:rPr>
          <w:szCs w:val="24"/>
        </w:rPr>
        <w:t>,</w:t>
      </w:r>
      <w:r w:rsidRPr="00047DA9">
        <w:rPr>
          <w:szCs w:val="24"/>
        </w:rPr>
        <w:t xml:space="preserve"> </w:t>
      </w:r>
      <w:proofErr w:type="spellStart"/>
      <w:r w:rsidRPr="00047DA9">
        <w:rPr>
          <w:i/>
          <w:szCs w:val="24"/>
        </w:rPr>
        <w:t>maxY</w:t>
      </w:r>
      <w:proofErr w:type="spellEnd"/>
      <w:r w:rsidRPr="00047DA9">
        <w:rPr>
          <w:szCs w:val="24"/>
        </w:rPr>
        <w:t>: minimum and maximum coordinates of the area to initialise in the case of free initialisation (</w:t>
      </w:r>
      <w:proofErr w:type="spellStart"/>
      <w:r w:rsidRPr="00047DA9">
        <w:rPr>
          <w:i/>
          <w:szCs w:val="24"/>
        </w:rPr>
        <w:t>SeedType</w:t>
      </w:r>
      <w:proofErr w:type="spellEnd"/>
      <w:r w:rsidRPr="00047DA9">
        <w:rPr>
          <w:szCs w:val="24"/>
        </w:rPr>
        <w:t xml:space="preserve"> = 0); if </w:t>
      </w:r>
      <w:proofErr w:type="spellStart"/>
      <w:r w:rsidRPr="00047DA9">
        <w:rPr>
          <w:i/>
          <w:szCs w:val="24"/>
        </w:rPr>
        <w:t>SeedType</w:t>
      </w:r>
      <w:proofErr w:type="spellEnd"/>
      <w:r w:rsidRPr="00047DA9">
        <w:rPr>
          <w:szCs w:val="24"/>
        </w:rPr>
        <w:t> = 1, these are set to -9</w:t>
      </w:r>
    </w:p>
    <w:p w14:paraId="3A5F8D30" w14:textId="77777777" w:rsidR="0067520E" w:rsidRPr="00047DA9" w:rsidRDefault="0067520E" w:rsidP="008D38CB">
      <w:pPr>
        <w:spacing w:after="120"/>
        <w:ind w:left="720"/>
        <w:rPr>
          <w:szCs w:val="24"/>
        </w:rPr>
      </w:pPr>
      <w:proofErr w:type="spellStart"/>
      <w:r w:rsidRPr="00047DA9">
        <w:rPr>
          <w:i/>
          <w:szCs w:val="24"/>
        </w:rPr>
        <w:t>NCells</w:t>
      </w:r>
      <w:proofErr w:type="spellEnd"/>
      <w:r w:rsidRPr="00047DA9">
        <w:rPr>
          <w:szCs w:val="24"/>
        </w:rPr>
        <w:t>: number of cells / patches to initialise in the case of free random initialisation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0); otherwise set to -9</w:t>
      </w:r>
    </w:p>
    <w:p w14:paraId="7EB8477F" w14:textId="77777777" w:rsidR="0067520E" w:rsidRPr="00047DA9" w:rsidRDefault="0067520E" w:rsidP="008D38CB">
      <w:pPr>
        <w:spacing w:after="120"/>
        <w:ind w:left="720"/>
        <w:rPr>
          <w:szCs w:val="24"/>
        </w:rPr>
      </w:pPr>
      <w:proofErr w:type="spellStart"/>
      <w:r w:rsidRPr="00047DA9">
        <w:rPr>
          <w:i/>
          <w:szCs w:val="24"/>
        </w:rPr>
        <w:t>FreezeYear</w:t>
      </w:r>
      <w:proofErr w:type="spellEnd"/>
      <w:r w:rsidRPr="00047DA9">
        <w:rPr>
          <w:szCs w:val="24"/>
        </w:rPr>
        <w:t>: year at which the species range is allowed to expand beyond the initial range for free initialisation of random / all cells / patches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&lt; 2); otherwise set to -9</w:t>
      </w:r>
    </w:p>
    <w:p w14:paraId="7E9BC3E6" w14:textId="77777777" w:rsidR="0067520E" w:rsidRPr="00047DA9" w:rsidRDefault="0067520E" w:rsidP="008D38CB">
      <w:pPr>
        <w:spacing w:after="120"/>
        <w:ind w:left="720"/>
        <w:rPr>
          <w:i/>
          <w:szCs w:val="24"/>
        </w:rPr>
      </w:pPr>
      <w:proofErr w:type="spellStart"/>
      <w:r w:rsidRPr="00047DA9">
        <w:rPr>
          <w:i/>
          <w:szCs w:val="24"/>
        </w:rPr>
        <w:t>InitCells_File</w:t>
      </w:r>
      <w:proofErr w:type="spellEnd"/>
      <w:r w:rsidRPr="00047DA9">
        <w:rPr>
          <w:szCs w:val="24"/>
        </w:rPr>
        <w:t>: name of the file containing the list of cells coordinates (</w:t>
      </w:r>
      <w:r w:rsidRPr="00047DA9">
        <w:rPr>
          <w:i/>
          <w:szCs w:val="24"/>
        </w:rPr>
        <w:t>x</w:t>
      </w:r>
      <w:r w:rsidRPr="00047DA9">
        <w:rPr>
          <w:szCs w:val="24"/>
        </w:rPr>
        <w:t xml:space="preserve"> &amp; </w:t>
      </w:r>
      <w:r w:rsidRPr="00047DA9">
        <w:rPr>
          <w:i/>
          <w:szCs w:val="24"/>
        </w:rPr>
        <w:t>y</w:t>
      </w:r>
      <w:r w:rsidRPr="00047DA9">
        <w:rPr>
          <w:szCs w:val="24"/>
        </w:rPr>
        <w:t xml:space="preserve"> at the landscape resolution) or patch IDs of the selected additional cells/patches; this second file will be generated when:</w:t>
      </w:r>
    </w:p>
    <w:p w14:paraId="38B75CFF"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2</w:t>
      </w:r>
    </w:p>
    <w:p w14:paraId="6D7761A6"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 1 and additional landscape cells are manually selected</w:t>
      </w:r>
    </w:p>
    <w:p w14:paraId="17EA144B"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The file name will be composed of the name chosen for the initialisation file plus ‘_</w:t>
      </w:r>
      <w:r w:rsidRPr="00047DA9">
        <w:rPr>
          <w:rFonts w:cs="Times New Roman"/>
          <w:i/>
          <w:szCs w:val="24"/>
          <w:lang w:val="en-GB"/>
        </w:rPr>
        <w:t>InitCells.txt’</w:t>
      </w:r>
      <w:r w:rsidRPr="00047DA9">
        <w:rPr>
          <w:rFonts w:cs="Times New Roman"/>
          <w:szCs w:val="24"/>
          <w:lang w:val="en-GB"/>
        </w:rPr>
        <w:t xml:space="preserve">. In the above example: </w:t>
      </w:r>
      <w:r w:rsidRPr="00047DA9">
        <w:rPr>
          <w:rFonts w:cs="Times New Roman"/>
          <w:i/>
          <w:szCs w:val="24"/>
          <w:lang w:val="en-GB"/>
        </w:rPr>
        <w:t>Sim1_Initialisation_InitCells.txt.</w:t>
      </w:r>
      <w:r w:rsidRPr="00047DA9">
        <w:rPr>
          <w:rFonts w:cs="Times New Roman"/>
          <w:i/>
          <w:szCs w:val="24"/>
          <w:lang w:val="en-GB"/>
        </w:rPr>
        <w:tab/>
      </w:r>
      <w:r w:rsidRPr="00047DA9">
        <w:rPr>
          <w:rFonts w:cs="Times New Roman"/>
          <w:szCs w:val="24"/>
          <w:lang w:val="en-GB"/>
        </w:rPr>
        <w:t>In the case this file is not produced, the file name will appear as -9 in the main initialisation file.</w:t>
      </w:r>
    </w:p>
    <w:p w14:paraId="0A1945CF" w14:textId="77777777" w:rsidR="0067520E" w:rsidRPr="00047DA9" w:rsidRDefault="0067520E" w:rsidP="008D38CB">
      <w:pPr>
        <w:spacing w:after="120"/>
        <w:ind w:left="720"/>
        <w:rPr>
          <w:szCs w:val="24"/>
        </w:rPr>
      </w:pPr>
      <w:proofErr w:type="spellStart"/>
      <w:r w:rsidRPr="00047DA9">
        <w:rPr>
          <w:i/>
          <w:szCs w:val="24"/>
        </w:rPr>
        <w:t>NSpCells</w:t>
      </w:r>
      <w:proofErr w:type="spellEnd"/>
      <w:r w:rsidRPr="00047DA9">
        <w:rPr>
          <w:szCs w:val="24"/>
        </w:rPr>
        <w:t xml:space="preserve">: number of species' presence cells to initialise randomly when </w:t>
      </w:r>
      <w:proofErr w:type="spellStart"/>
      <w:r w:rsidRPr="00047DA9">
        <w:rPr>
          <w:i/>
          <w:szCs w:val="24"/>
        </w:rPr>
        <w:t>SpType</w:t>
      </w:r>
      <w:proofErr w:type="spellEnd"/>
      <w:r w:rsidRPr="00047DA9">
        <w:rPr>
          <w:szCs w:val="24"/>
        </w:rPr>
        <w:t> = 1.</w:t>
      </w:r>
    </w:p>
    <w:p w14:paraId="0697D165" w14:textId="77777777" w:rsidR="0067520E" w:rsidRPr="00047DA9" w:rsidRDefault="0067520E" w:rsidP="008D38CB">
      <w:pPr>
        <w:spacing w:after="120"/>
        <w:ind w:left="720"/>
        <w:rPr>
          <w:i/>
          <w:szCs w:val="24"/>
        </w:rPr>
      </w:pPr>
      <w:proofErr w:type="spellStart"/>
      <w:r w:rsidRPr="00047DA9">
        <w:rPr>
          <w:i/>
          <w:szCs w:val="24"/>
        </w:rPr>
        <w:t>InitSpDistCells_File</w:t>
      </w:r>
      <w:proofErr w:type="spellEnd"/>
      <w:r w:rsidRPr="00047DA9">
        <w:rPr>
          <w:szCs w:val="24"/>
        </w:rPr>
        <w:t xml:space="preserve">: name of the file containing the list of species' distribution cells  to initialise. This is the third file that is created if </w:t>
      </w:r>
      <w:proofErr w:type="spellStart"/>
      <w:r w:rsidRPr="00047DA9">
        <w:rPr>
          <w:i/>
          <w:szCs w:val="24"/>
        </w:rPr>
        <w:t>SeedType</w:t>
      </w:r>
      <w:proofErr w:type="spellEnd"/>
      <w:r w:rsidRPr="00047DA9">
        <w:rPr>
          <w:szCs w:val="24"/>
        </w:rPr>
        <w:t> = 1. Its name will be composed of the name chosen for the initialisation file plus ‘_</w:t>
      </w:r>
      <w:r w:rsidRPr="00047DA9">
        <w:rPr>
          <w:i/>
          <w:szCs w:val="24"/>
        </w:rPr>
        <w:t>InitSpDistCells.txt’</w:t>
      </w:r>
      <w:r w:rsidRPr="00047DA9">
        <w:rPr>
          <w:szCs w:val="24"/>
        </w:rPr>
        <w:t xml:space="preserve"> (i.e. </w:t>
      </w:r>
      <w:r w:rsidRPr="00047DA9">
        <w:rPr>
          <w:i/>
          <w:szCs w:val="24"/>
        </w:rPr>
        <w:t>Sim1_Initialisation_InitSpDistCells.txt</w:t>
      </w:r>
      <w:r w:rsidRPr="00047DA9">
        <w:rPr>
          <w:szCs w:val="24"/>
        </w:rPr>
        <w:t xml:space="preserve"> in the above example). If </w:t>
      </w:r>
      <w:proofErr w:type="spellStart"/>
      <w:r w:rsidRPr="00047DA9">
        <w:rPr>
          <w:i/>
          <w:szCs w:val="24"/>
        </w:rPr>
        <w:t>SeedType</w:t>
      </w:r>
      <w:proofErr w:type="spellEnd"/>
      <w:r w:rsidRPr="00047DA9">
        <w:rPr>
          <w:szCs w:val="24"/>
        </w:rPr>
        <w:t xml:space="preserve"> = 0 this file will not be </w:t>
      </w:r>
      <w:proofErr w:type="gramStart"/>
      <w:r w:rsidRPr="00047DA9">
        <w:rPr>
          <w:szCs w:val="24"/>
        </w:rPr>
        <w:t>produced</w:t>
      </w:r>
      <w:proofErr w:type="gramEnd"/>
      <w:r w:rsidRPr="00047DA9">
        <w:rPr>
          <w:szCs w:val="24"/>
        </w:rPr>
        <w:t xml:space="preserve"> and the file name will appear as -9 in the main initialisation file.</w:t>
      </w:r>
    </w:p>
    <w:p w14:paraId="0948D634"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t>Sim1_Initialisation_InitCells.txt.</w:t>
      </w:r>
    </w:p>
    <w:p w14:paraId="4A4E3972" w14:textId="77777777" w:rsidR="0067520E" w:rsidRPr="00047DA9" w:rsidRDefault="0067520E" w:rsidP="00C57BF9">
      <w:pPr>
        <w:pStyle w:val="Diagram"/>
        <w:ind w:left="1077"/>
      </w:pPr>
      <w:r w:rsidRPr="00047DA9">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landscape cell coordinates.</w:t>
      </w:r>
    </w:p>
    <w:p w14:paraId="033B36F2"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lastRenderedPageBreak/>
        <w:t>Sim1_Initialisation_InitSpDistCells.txt.</w:t>
      </w:r>
      <w:r w:rsidRPr="00047DA9">
        <w:rPr>
          <w:rFonts w:cs="Times New Roman"/>
          <w:i/>
          <w:noProof/>
          <w:szCs w:val="24"/>
          <w:lang w:val="en-GB" w:eastAsia="en-GB"/>
        </w:rPr>
        <w:t xml:space="preserve"> </w:t>
      </w:r>
    </w:p>
    <w:p w14:paraId="11B7A188" w14:textId="77777777" w:rsidR="0067520E" w:rsidRPr="00047DA9" w:rsidRDefault="0067520E" w:rsidP="00C57BF9">
      <w:pPr>
        <w:pStyle w:val="Diagram"/>
        <w:keepNext/>
        <w:ind w:left="1094"/>
      </w:pPr>
      <w:r w:rsidRPr="00047DA9">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cell coordinates referring to the species distribution map while the last column indicates that the species is present (1) in the cell.</w:t>
      </w:r>
    </w:p>
    <w:p w14:paraId="7A6EC5AD" w14:textId="77777777" w:rsidR="0067520E" w:rsidRPr="00047DA9" w:rsidRDefault="0067520E" w:rsidP="00C57BF9">
      <w:pPr>
        <w:rPr>
          <w:b/>
          <w:szCs w:val="24"/>
        </w:rPr>
      </w:pPr>
      <w:r w:rsidRPr="00047DA9">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047DA9">
        <w:rPr>
          <w:b/>
          <w:szCs w:val="24"/>
        </w:rPr>
        <w:t>Therefore</w:t>
      </w:r>
      <w:proofErr w:type="gramEnd"/>
      <w:r w:rsidRPr="00047DA9">
        <w:rPr>
          <w:b/>
          <w:szCs w:val="24"/>
        </w:rPr>
        <w:t xml:space="preserve"> attempting to use them with other maps will cause errors or wrong outputs.</w:t>
      </w:r>
    </w:p>
    <w:p w14:paraId="06A27FB4" w14:textId="77777777" w:rsidR="0067520E" w:rsidRPr="00047DA9" w:rsidRDefault="0067520E" w:rsidP="00C57BF9">
      <w:pPr>
        <w:keepNext/>
        <w:rPr>
          <w:szCs w:val="24"/>
        </w:rPr>
      </w:pPr>
      <w:r w:rsidRPr="00047DA9">
        <w:rPr>
          <w:i/>
          <w:szCs w:val="24"/>
        </w:rPr>
        <w:t>Initialise the simulation with a previously saved initialisation file</w:t>
      </w:r>
      <w:r w:rsidRPr="00047DA9">
        <w:rPr>
          <w:szCs w:val="24"/>
        </w:rPr>
        <w:t>.</w:t>
      </w:r>
    </w:p>
    <w:p w14:paraId="2309C7A0" w14:textId="77777777" w:rsidR="0067520E" w:rsidRPr="00047DA9" w:rsidRDefault="0067520E" w:rsidP="00C57BF9">
      <w:pPr>
        <w:keepNext/>
        <w:rPr>
          <w:szCs w:val="24"/>
        </w:rPr>
      </w:pPr>
      <w:r w:rsidRPr="00047DA9">
        <w:rPr>
          <w:szCs w:val="24"/>
        </w:rPr>
        <w:t xml:space="preserve">To use a previously saved initialisation file to initialise the simulation, in the </w:t>
      </w:r>
      <w:r w:rsidRPr="00047DA9">
        <w:rPr>
          <w:i/>
          <w:szCs w:val="24"/>
        </w:rPr>
        <w:t>Initialisation Rules</w:t>
      </w:r>
      <w:r w:rsidRPr="00047DA9">
        <w:rPr>
          <w:szCs w:val="24"/>
        </w:rPr>
        <w:t xml:space="preserve"> window select the option </w:t>
      </w:r>
      <w:r w:rsidRPr="00047DA9">
        <w:rPr>
          <w:i/>
          <w:szCs w:val="24"/>
        </w:rPr>
        <w:t>From Initialisation File</w:t>
      </w:r>
      <w:r w:rsidRPr="00047DA9">
        <w:rPr>
          <w:szCs w:val="24"/>
        </w:rPr>
        <w:t xml:space="preserve"> and click on the OK button. In the dialog that will open, select the main initialisation file:</w:t>
      </w:r>
    </w:p>
    <w:p w14:paraId="493C178C" w14:textId="3EF9FFE0" w:rsidR="0067520E" w:rsidRPr="00047DA9" w:rsidRDefault="000C6E3D" w:rsidP="00C57BF9">
      <w:pPr>
        <w:pStyle w:val="Diagram"/>
      </w:pPr>
      <w:r w:rsidRPr="00047DA9">
        <w:t xml:space="preserve"> </w:t>
      </w:r>
      <w:r w:rsidRPr="00047DA9">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047DA9" w:rsidRDefault="0067520E" w:rsidP="00C57BF9">
      <w:pPr>
        <w:pStyle w:val="Heading4"/>
      </w:pPr>
      <w:r w:rsidRPr="00047DA9">
        <w:t>Environmental stochasticity</w:t>
      </w:r>
    </w:p>
    <w:p w14:paraId="00F344A3" w14:textId="77777777" w:rsidR="0067520E" w:rsidRPr="00047DA9" w:rsidRDefault="0067520E" w:rsidP="00C57BF9">
      <w:pPr>
        <w:rPr>
          <w:szCs w:val="24"/>
        </w:rPr>
      </w:pPr>
      <w:r w:rsidRPr="00047DA9">
        <w:rPr>
          <w:szCs w:val="24"/>
        </w:rPr>
        <w:t xml:space="preserve">Within RangeShifter, it is possible to model environmental stochasticity in carrying capacity or growth rate (or fecundity) acting at a global or local scale (see </w:t>
      </w:r>
      <w:hyperlink w:anchor="_Temporal_environmental_stochasticit" w:history="1">
        <w:r w:rsidRPr="00047DA9">
          <w:rPr>
            <w:rStyle w:val="Hyperlink"/>
            <w:szCs w:val="24"/>
          </w:rPr>
          <w:t>section 2.3.4</w:t>
        </w:r>
      </w:hyperlink>
      <w:r w:rsidRPr="00047DA9">
        <w:rPr>
          <w:szCs w:val="24"/>
        </w:rPr>
        <w:t xml:space="preserve">). The relevant options and parameters can be set in the window </w:t>
      </w:r>
      <w:r w:rsidRPr="00047DA9">
        <w:rPr>
          <w:i/>
          <w:szCs w:val="24"/>
        </w:rPr>
        <w:t>Simulation parameters</w:t>
      </w:r>
      <w:r w:rsidRPr="00047DA9">
        <w:rPr>
          <w:szCs w:val="24"/>
        </w:rPr>
        <w:t xml:space="preserve"> by checking the box </w:t>
      </w:r>
      <w:r w:rsidRPr="00047DA9">
        <w:rPr>
          <w:i/>
          <w:szCs w:val="24"/>
        </w:rPr>
        <w:t>Environmental Stochasticity</w:t>
      </w:r>
      <w:r w:rsidRPr="00047DA9">
        <w:rPr>
          <w:szCs w:val="24"/>
        </w:rPr>
        <w:t xml:space="preserve"> (Figure 3.26).</w:t>
      </w:r>
    </w:p>
    <w:p w14:paraId="0F9CCA5B" w14:textId="77777777" w:rsidR="0067520E" w:rsidRPr="00047DA9" w:rsidRDefault="0067520E" w:rsidP="00C57BF9">
      <w:pPr>
        <w:pStyle w:val="Figure"/>
      </w:pPr>
      <w:r w:rsidRPr="00047DA9">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047DA9" w:rsidRDefault="0067520E" w:rsidP="00C57BF9">
      <w:pPr>
        <w:pStyle w:val="Figheading"/>
      </w:pPr>
      <w:r w:rsidRPr="00047DA9">
        <w:rPr>
          <w:b/>
        </w:rPr>
        <w:t>Figure 3.26.</w:t>
      </w:r>
      <w:r w:rsidRPr="00047DA9">
        <w:t xml:space="preserve"> Panel of the </w:t>
      </w:r>
      <w:r w:rsidRPr="00047DA9">
        <w:rPr>
          <w:i/>
        </w:rPr>
        <w:t>Simulation parameters</w:t>
      </w:r>
      <w:r w:rsidRPr="00047DA9">
        <w:t xml:space="preserve"> window for setting</w:t>
      </w:r>
      <w:r w:rsidRPr="00047DA9">
        <w:br/>
        <w:t xml:space="preserve"> the environmental stochasticity options and parameters.</w:t>
      </w:r>
    </w:p>
    <w:p w14:paraId="14182F71" w14:textId="77777777" w:rsidR="0067520E" w:rsidRPr="00047DA9" w:rsidRDefault="0067520E" w:rsidP="009E434A">
      <w:pPr>
        <w:pStyle w:val="Numbered"/>
        <w:numPr>
          <w:ilvl w:val="0"/>
          <w:numId w:val="49"/>
        </w:numPr>
      </w:pPr>
      <w:r w:rsidRPr="00047DA9">
        <w:t xml:space="preserve">Select between </w:t>
      </w:r>
      <w:r w:rsidRPr="00047DA9">
        <w:rPr>
          <w:i/>
        </w:rPr>
        <w:t>Global</w:t>
      </w:r>
      <w:r w:rsidRPr="00047DA9">
        <w:t xml:space="preserve"> and </w:t>
      </w:r>
      <w:r w:rsidRPr="00047DA9">
        <w:rPr>
          <w:i/>
        </w:rPr>
        <w:t>Local</w:t>
      </w:r>
      <w:r w:rsidRPr="00047DA9">
        <w:t xml:space="preserve"> (referring to the spatial scale of the stochasticity). In the case of patch-based models only the first option is allowed.</w:t>
      </w:r>
    </w:p>
    <w:p w14:paraId="7EE0AB38" w14:textId="77777777" w:rsidR="0067520E" w:rsidRPr="00047DA9" w:rsidRDefault="0067520E" w:rsidP="008D38CB">
      <w:pPr>
        <w:pStyle w:val="Numbered"/>
      </w:pPr>
      <w:r w:rsidRPr="00047DA9">
        <w:t xml:space="preserve">Select between </w:t>
      </w:r>
      <w:r w:rsidRPr="00047DA9">
        <w:rPr>
          <w:i/>
        </w:rPr>
        <w:t xml:space="preserve">in growth rate </w:t>
      </w:r>
      <w:r w:rsidRPr="00047DA9">
        <w:t xml:space="preserve">(or </w:t>
      </w:r>
      <w:r w:rsidRPr="00047DA9">
        <w:rPr>
          <w:i/>
        </w:rPr>
        <w:t>in fecundities</w:t>
      </w:r>
      <w:r w:rsidRPr="00047DA9">
        <w:t xml:space="preserve"> for stage-structured models) and </w:t>
      </w:r>
      <w:r w:rsidRPr="00047DA9">
        <w:rPr>
          <w:i/>
        </w:rPr>
        <w:t>in carrying capacity</w:t>
      </w:r>
      <w:r w:rsidRPr="00047DA9">
        <w:t xml:space="preserve"> (or </w:t>
      </w:r>
      <w:r w:rsidRPr="00047DA9">
        <w:rPr>
          <w:i/>
        </w:rPr>
        <w:t>in dens. dependence</w:t>
      </w:r>
      <w:r w:rsidRPr="00047DA9">
        <w:t xml:space="preserve"> for stage-structured models).</w:t>
      </w:r>
    </w:p>
    <w:p w14:paraId="0C158F80" w14:textId="77777777" w:rsidR="0067520E" w:rsidRPr="00047DA9" w:rsidRDefault="0067520E" w:rsidP="008D38CB">
      <w:pPr>
        <w:pStyle w:val="Numbered"/>
      </w:pPr>
      <w:r w:rsidRPr="00047DA9">
        <w:t>Set the autocorrelation coefficient (</w:t>
      </w:r>
      <w:r w:rsidRPr="00047DA9">
        <w:rPr>
          <w:i/>
        </w:rPr>
        <w:t>κ</w:t>
      </w:r>
      <w:r w:rsidRPr="00047DA9">
        <w:t xml:space="preserve"> in eqn. </w:t>
      </w:r>
      <w:proofErr w:type="gramStart"/>
      <w:r w:rsidRPr="00047DA9">
        <w:t>2, but</w:t>
      </w:r>
      <w:proofErr w:type="gramEnd"/>
      <w:r w:rsidRPr="00047DA9">
        <w:t xml:space="preserve"> note ‘</w:t>
      </w:r>
      <w:r w:rsidRPr="00047DA9">
        <w:rPr>
          <w:i/>
        </w:rPr>
        <w:t>ac</w:t>
      </w:r>
      <w:r w:rsidRPr="00047DA9">
        <w:t xml:space="preserve">’ on the form) in the box </w:t>
      </w:r>
      <w:r w:rsidRPr="00047DA9">
        <w:rPr>
          <w:i/>
        </w:rPr>
        <w:t>Temporal autocorrelation</w:t>
      </w:r>
      <w:r w:rsidRPr="00047DA9">
        <w:t xml:space="preserve">. It must be 0.0 ≤ </w:t>
      </w:r>
      <w:r w:rsidRPr="00047DA9">
        <w:rPr>
          <w:i/>
        </w:rPr>
        <w:t>ac</w:t>
      </w:r>
      <w:r w:rsidRPr="00047DA9">
        <w:t xml:space="preserve"> &lt; 1.0.</w:t>
      </w:r>
    </w:p>
    <w:p w14:paraId="322EDF04" w14:textId="77777777" w:rsidR="0067520E" w:rsidRPr="00047DA9" w:rsidRDefault="0067520E" w:rsidP="008D38CB">
      <w:pPr>
        <w:pStyle w:val="Numbered"/>
      </w:pPr>
      <w:r w:rsidRPr="00047DA9">
        <w:t>Set the amplitude of the fluctuations (</w:t>
      </w:r>
      <w:proofErr w:type="gramStart"/>
      <w:r w:rsidRPr="00047DA9">
        <w:rPr>
          <w:i/>
        </w:rPr>
        <w:t>σ</w:t>
      </w:r>
      <w:r w:rsidRPr="00047DA9">
        <w:t>, but</w:t>
      </w:r>
      <w:proofErr w:type="gramEnd"/>
      <w:r w:rsidRPr="00047DA9">
        <w:t xml:space="preserve"> note ‘</w:t>
      </w:r>
      <w:r w:rsidRPr="00047DA9">
        <w:rPr>
          <w:i/>
        </w:rPr>
        <w:t>std</w:t>
      </w:r>
      <w:r w:rsidRPr="00047DA9">
        <w:t xml:space="preserve">’ on the form) in the box </w:t>
      </w:r>
      <w:r w:rsidRPr="00047DA9">
        <w:rPr>
          <w:i/>
        </w:rPr>
        <w:t>Amplitude</w:t>
      </w:r>
      <w:r w:rsidRPr="00047DA9">
        <w:t xml:space="preserve">. It must be 0.0 &lt; </w:t>
      </w:r>
      <w:r w:rsidRPr="00047DA9">
        <w:rPr>
          <w:i/>
        </w:rPr>
        <w:t xml:space="preserve">std </w:t>
      </w:r>
      <w:r w:rsidRPr="00047DA9">
        <w:t>≤</w:t>
      </w:r>
      <w:r w:rsidRPr="00047DA9">
        <w:rPr>
          <w:i/>
        </w:rPr>
        <w:t xml:space="preserve"> </w:t>
      </w:r>
      <w:r w:rsidRPr="00047DA9">
        <w:t>1.0.</w:t>
      </w:r>
    </w:p>
    <w:p w14:paraId="4B2E7B2A" w14:textId="77777777" w:rsidR="0067520E" w:rsidRPr="00047DA9" w:rsidRDefault="0067520E" w:rsidP="008D38CB">
      <w:pPr>
        <w:pStyle w:val="Numbered"/>
      </w:pPr>
      <w:r w:rsidRPr="00047DA9">
        <w:t>Finally, set the minimum and maximum growth rate (or fecundity for stage-structured models) or carrying capacity (or 1/</w:t>
      </w:r>
      <w:r w:rsidRPr="00047DA9">
        <w:rPr>
          <w:i/>
        </w:rPr>
        <w:t xml:space="preserve">b </w:t>
      </w:r>
      <w:r w:rsidRPr="00047DA9">
        <w:t>for stage-structured models) in the relevant boxes. These values will set a limit to the fluctuations.</w:t>
      </w:r>
    </w:p>
    <w:p w14:paraId="5137C483" w14:textId="77777777" w:rsidR="0067520E" w:rsidRPr="00047DA9" w:rsidRDefault="0067520E" w:rsidP="00C57BF9">
      <w:pPr>
        <w:pStyle w:val="Heading4"/>
      </w:pPr>
      <w:r w:rsidRPr="00047DA9">
        <w:t>Local extinction probability</w:t>
      </w:r>
    </w:p>
    <w:p w14:paraId="637AAFA7" w14:textId="77777777" w:rsidR="0067520E" w:rsidRPr="00047DA9" w:rsidRDefault="0067520E" w:rsidP="00C57BF9">
      <w:pPr>
        <w:rPr>
          <w:szCs w:val="24"/>
        </w:rPr>
      </w:pPr>
      <w:r w:rsidRPr="00047DA9">
        <w:rPr>
          <w:szCs w:val="24"/>
        </w:rPr>
        <w:t xml:space="preserve">In the window </w:t>
      </w:r>
      <w:r w:rsidRPr="00047DA9">
        <w:rPr>
          <w:i/>
          <w:szCs w:val="24"/>
        </w:rPr>
        <w:t>Simulation parameters,</w:t>
      </w:r>
      <w:r w:rsidRPr="00047DA9">
        <w:rPr>
          <w:szCs w:val="24"/>
        </w:rPr>
        <w:t xml:space="preserve"> check the box </w:t>
      </w:r>
      <w:r w:rsidRPr="00047DA9">
        <w:rPr>
          <w:i/>
          <w:szCs w:val="24"/>
        </w:rPr>
        <w:t>Local extinction probability</w:t>
      </w:r>
      <w:r w:rsidRPr="00047DA9">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047DA9" w:rsidRDefault="0067520E" w:rsidP="00C57BF9">
      <w:pPr>
        <w:pStyle w:val="Heading4"/>
      </w:pPr>
      <w:r w:rsidRPr="00047DA9">
        <w:t>Outputs</w:t>
      </w:r>
    </w:p>
    <w:p w14:paraId="5891BDE9" w14:textId="1E68F334" w:rsidR="0067520E" w:rsidRPr="00047DA9" w:rsidRDefault="0067520E" w:rsidP="00C57BF9">
      <w:pPr>
        <w:rPr>
          <w:szCs w:val="24"/>
        </w:rPr>
      </w:pPr>
      <w:r w:rsidRPr="00047DA9">
        <w:rPr>
          <w:szCs w:val="24"/>
        </w:rPr>
        <w:t xml:space="preserve">The lower part of the </w:t>
      </w:r>
      <w:r w:rsidRPr="00047DA9">
        <w:rPr>
          <w:i/>
          <w:szCs w:val="24"/>
        </w:rPr>
        <w:t>Simulation Parameters</w:t>
      </w:r>
      <w:r w:rsidRPr="00047DA9">
        <w:rPr>
          <w:szCs w:val="24"/>
        </w:rPr>
        <w:t xml:space="preserve"> window presents options for outputs and dynamic visualisations (Figure 3.27). RangeShifter can generate </w:t>
      </w:r>
      <w:r w:rsidR="001A6CE9" w:rsidRPr="00047DA9">
        <w:rPr>
          <w:szCs w:val="24"/>
        </w:rPr>
        <w:t>up to nine</w:t>
      </w:r>
      <w:r w:rsidRPr="00047DA9">
        <w:rPr>
          <w:szCs w:val="24"/>
        </w:rPr>
        <w:t xml:space="preserve"> different outputs (described in detail in </w:t>
      </w:r>
      <w:hyperlink w:anchor="_Outputs" w:history="1">
        <w:r w:rsidRPr="00047DA9">
          <w:rPr>
            <w:rStyle w:val="Hyperlink"/>
            <w:szCs w:val="24"/>
          </w:rPr>
          <w:t>section 3.4</w:t>
        </w:r>
      </w:hyperlink>
      <w:r w:rsidRPr="00047DA9">
        <w:rPr>
          <w:szCs w:val="24"/>
        </w:rPr>
        <w:t xml:space="preserve">), </w:t>
      </w:r>
      <w:r w:rsidR="001A6CE9" w:rsidRPr="00047DA9">
        <w:rPr>
          <w:szCs w:val="24"/>
        </w:rPr>
        <w:t>depending on the type of model implemented</w:t>
      </w:r>
      <w:r w:rsidRPr="00047DA9">
        <w:rPr>
          <w:szCs w:val="24"/>
        </w:rPr>
        <w:t xml:space="preserve">. To produce any of these outputs, the relevant box needs to be checked. In the </w:t>
      </w:r>
      <w:r w:rsidRPr="00047DA9">
        <w:rPr>
          <w:i/>
          <w:szCs w:val="24"/>
        </w:rPr>
        <w:t>Frequency</w:t>
      </w:r>
      <w:r w:rsidRPr="00047DA9">
        <w:rPr>
          <w:szCs w:val="24"/>
        </w:rPr>
        <w:t xml:space="preserve"> column you can set how frequently each type of output is produced. If there is more than one reproductive season in a year, data will be written for each season of each selected year. Outputs other than </w:t>
      </w:r>
      <w:r w:rsidR="00DE1417" w:rsidRPr="00047DA9">
        <w:rPr>
          <w:szCs w:val="24"/>
        </w:rPr>
        <w:t>t</w:t>
      </w:r>
      <w:r w:rsidRPr="00047DA9">
        <w:rPr>
          <w:szCs w:val="24"/>
        </w:rPr>
        <w:t xml:space="preserve">he </w:t>
      </w:r>
      <w:r w:rsidRPr="00047DA9">
        <w:rPr>
          <w:i/>
          <w:szCs w:val="24"/>
        </w:rPr>
        <w:t>Range</w:t>
      </w:r>
      <w:r w:rsidRPr="00047DA9">
        <w:rPr>
          <w:szCs w:val="24"/>
        </w:rPr>
        <w:t xml:space="preserve"> and </w:t>
      </w:r>
      <w:r w:rsidRPr="00047DA9">
        <w:rPr>
          <w:i/>
          <w:szCs w:val="24"/>
        </w:rPr>
        <w:t>Occupancy</w:t>
      </w:r>
      <w:r w:rsidRPr="00047DA9">
        <w:rPr>
          <w:szCs w:val="24"/>
        </w:rPr>
        <w:t xml:space="preserve"> files may optionally be deferred until a specified starting year.</w:t>
      </w:r>
    </w:p>
    <w:p w14:paraId="341D6C6C" w14:textId="4027E53D" w:rsidR="00DE1417" w:rsidRPr="00047DA9" w:rsidRDefault="00DE1417" w:rsidP="00C57BF9">
      <w:pPr>
        <w:rPr>
          <w:szCs w:val="24"/>
        </w:rPr>
      </w:pPr>
      <w:r w:rsidRPr="00047DA9">
        <w:rPr>
          <w:szCs w:val="24"/>
        </w:rPr>
        <w:t xml:space="preserve">When </w:t>
      </w:r>
      <w:r w:rsidRPr="00047DA9">
        <w:rPr>
          <w:i/>
          <w:szCs w:val="24"/>
        </w:rPr>
        <w:t>Genetics</w:t>
      </w:r>
      <w:r w:rsidRPr="00047DA9">
        <w:rPr>
          <w:szCs w:val="24"/>
        </w:rPr>
        <w:t xml:space="preserve"> output is selected, an option is presented to produce the output as a cross table (as required by some bespoke software for computing </w:t>
      </w:r>
      <w:r w:rsidRPr="00047DA9">
        <w:rPr>
          <w:i/>
          <w:szCs w:val="24"/>
        </w:rPr>
        <w:t>F</w:t>
      </w:r>
      <w:r w:rsidRPr="00047DA9">
        <w:rPr>
          <w:i/>
          <w:szCs w:val="24"/>
          <w:vertAlign w:val="subscript"/>
        </w:rPr>
        <w:t>ST</w:t>
      </w:r>
      <w:r w:rsidRPr="00047DA9">
        <w:rPr>
          <w:szCs w:val="24"/>
        </w:rPr>
        <w:t xml:space="preserve"> and other population genetics indices) rather than in the standard listing format. Also, for a stage-structured population, it is possible to choose to output genetics </w:t>
      </w:r>
      <w:r w:rsidR="00CC3302" w:rsidRPr="00047DA9">
        <w:rPr>
          <w:szCs w:val="24"/>
        </w:rPr>
        <w:t xml:space="preserve">in each output year </w:t>
      </w:r>
      <w:r w:rsidRPr="00047DA9">
        <w:rPr>
          <w:szCs w:val="24"/>
        </w:rPr>
        <w:t xml:space="preserve">for </w:t>
      </w:r>
      <w:r w:rsidR="00CC3302" w:rsidRPr="00047DA9">
        <w:rPr>
          <w:szCs w:val="24"/>
        </w:rPr>
        <w:t xml:space="preserve">juveniles only, </w:t>
      </w:r>
      <w:r w:rsidRPr="00047DA9">
        <w:rPr>
          <w:szCs w:val="24"/>
        </w:rPr>
        <w:t xml:space="preserve">all individuals </w:t>
      </w:r>
      <w:r w:rsidR="00CC3302" w:rsidRPr="00047DA9">
        <w:rPr>
          <w:szCs w:val="24"/>
        </w:rPr>
        <w:t>or adult (i.e. the final stage) only</w:t>
      </w:r>
      <w:r w:rsidRPr="00047DA9">
        <w:rPr>
          <w:szCs w:val="24"/>
        </w:rPr>
        <w:t>.</w:t>
      </w:r>
    </w:p>
    <w:p w14:paraId="6A2F895B" w14:textId="26D29B84" w:rsidR="0067520E" w:rsidRPr="00047DA9" w:rsidRDefault="004A3D59" w:rsidP="00C57BF9">
      <w:pPr>
        <w:pStyle w:val="Figure"/>
      </w:pPr>
      <w:r w:rsidRPr="00047DA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047DA9" w:rsidRDefault="0067520E" w:rsidP="00C57BF9">
      <w:pPr>
        <w:pStyle w:val="Figheading"/>
      </w:pPr>
      <w:r w:rsidRPr="00047DA9">
        <w:rPr>
          <w:b/>
        </w:rPr>
        <w:t>Figure 3.27.</w:t>
      </w:r>
      <w:r w:rsidRPr="00047DA9">
        <w:t xml:space="preserve"> The lower panel of the </w:t>
      </w:r>
      <w:r w:rsidRPr="00047DA9">
        <w:rPr>
          <w:i/>
        </w:rPr>
        <w:t>Simulation parameters</w:t>
      </w:r>
      <w:r w:rsidRPr="00047DA9">
        <w:t xml:space="preserve"> window</w:t>
      </w:r>
      <w:r w:rsidRPr="00047DA9">
        <w:br/>
        <w:t>for setting options regarding outputs and dynamic visualisations.</w:t>
      </w:r>
    </w:p>
    <w:p w14:paraId="12BBEE90" w14:textId="77777777" w:rsidR="0067520E" w:rsidRPr="00047DA9" w:rsidRDefault="0067520E" w:rsidP="00C57BF9">
      <w:pPr>
        <w:pStyle w:val="Heading4"/>
      </w:pPr>
      <w:r w:rsidRPr="00047DA9">
        <w:t>Dynamic visualisations</w:t>
      </w:r>
    </w:p>
    <w:p w14:paraId="4EBBCA73" w14:textId="77777777" w:rsidR="0067520E" w:rsidRPr="00047DA9" w:rsidRDefault="0067520E" w:rsidP="00C57BF9">
      <w:pPr>
        <w:rPr>
          <w:szCs w:val="24"/>
        </w:rPr>
      </w:pPr>
      <w:r w:rsidRPr="00047DA9">
        <w:rPr>
          <w:szCs w:val="24"/>
        </w:rPr>
        <w:t>Maps and summary information can be visualised on screen as the simulation progresses. Visualising the simulation can be very useful to understand how the model works, to check the simulation has been set up correctly and identify potential errors, for demonstrating or teaching purposes or to produce illustrative maps. However, you must be aware that the more visualisations are activated, the slower the simulation. Therefore, for running multiple simulations and/or large numbers of replicates, using the batch mode option is advisable.</w:t>
      </w:r>
    </w:p>
    <w:p w14:paraId="15528A34" w14:textId="77777777" w:rsidR="0067520E" w:rsidRPr="00047DA9" w:rsidRDefault="0067520E" w:rsidP="00C57BF9">
      <w:pPr>
        <w:pStyle w:val="Heading4"/>
      </w:pPr>
      <w:r w:rsidRPr="00047DA9">
        <w:t>Possible dynamic visualisations</w:t>
      </w:r>
    </w:p>
    <w:p w14:paraId="1A8C9A00" w14:textId="77777777" w:rsidR="0067520E" w:rsidRPr="00047DA9" w:rsidRDefault="0067520E" w:rsidP="009E434A">
      <w:pPr>
        <w:pStyle w:val="Numbered"/>
        <w:numPr>
          <w:ilvl w:val="0"/>
          <w:numId w:val="50"/>
        </w:numPr>
      </w:pPr>
      <w:r w:rsidRPr="00047DA9">
        <w:rPr>
          <w:i/>
        </w:rPr>
        <w:t>Landscape</w:t>
      </w:r>
      <w:r w:rsidRPr="00047DA9">
        <w:t xml:space="preserve">. This option allows visualising the landscape map in the main GUI window. The colour scheme will depend on the type of landscape (see </w:t>
      </w:r>
      <w:hyperlink w:anchor="_Setting_the_landscape" w:history="1">
        <w:r w:rsidRPr="00047DA9">
          <w:rPr>
            <w:rStyle w:val="Hyperlink"/>
            <w:szCs w:val="24"/>
          </w:rPr>
          <w:t>section 3.2.3</w:t>
        </w:r>
      </w:hyperlink>
      <w:r w:rsidRPr="00047DA9">
        <w:t>):</w:t>
      </w:r>
    </w:p>
    <w:p w14:paraId="1EFCB2D1"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codes: each habitat will have a distinctive colour (either by default or set by the user</w:t>
      </w:r>
      <w:proofErr w:type="gramStart"/>
      <w:r w:rsidRPr="00047DA9">
        <w:rPr>
          <w:rFonts w:cs="Times New Roman"/>
          <w:szCs w:val="24"/>
          <w:lang w:val="en-GB"/>
        </w:rPr>
        <w:t>);</w:t>
      </w:r>
      <w:proofErr w:type="gramEnd"/>
    </w:p>
    <w:p w14:paraId="5F64B3F8"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habitats percentage cover: each cell will be painted with the colour (either by default or set by the user) of its dominant </w:t>
      </w:r>
      <w:proofErr w:type="gramStart"/>
      <w:r w:rsidRPr="00047DA9">
        <w:rPr>
          <w:rFonts w:cs="Times New Roman"/>
          <w:szCs w:val="24"/>
          <w:lang w:val="en-GB"/>
        </w:rPr>
        <w:t>habitat;</w:t>
      </w:r>
      <w:proofErr w:type="gramEnd"/>
    </w:p>
    <w:p w14:paraId="35592C34"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 quality: cells will be coloured on a grey scale where black correspond to quality zero and white to quality </w:t>
      </w:r>
      <w:proofErr w:type="gramStart"/>
      <w:r w:rsidRPr="00047DA9">
        <w:rPr>
          <w:rFonts w:cs="Times New Roman"/>
          <w:szCs w:val="24"/>
          <w:lang w:val="en-GB"/>
        </w:rPr>
        <w:t>100;</w:t>
      </w:r>
      <w:proofErr w:type="gramEnd"/>
    </w:p>
    <w:p w14:paraId="39018B13"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artificial landscape (internally generated): in discrete landscapes cells will be either black (unsuitable) or white (suitable); in continuous landscapes cells will be coloured on a grey scale where black corresponds to absence of habitat cover and white to 100% habitat cover.</w:t>
      </w:r>
    </w:p>
    <w:p w14:paraId="0B413CFC" w14:textId="77777777" w:rsidR="0067520E" w:rsidRPr="00047DA9" w:rsidRDefault="0067520E" w:rsidP="00C57BF9">
      <w:pPr>
        <w:pStyle w:val="ListParagraph"/>
        <w:ind w:left="360"/>
        <w:rPr>
          <w:rFonts w:cs="Times New Roman"/>
          <w:szCs w:val="24"/>
          <w:lang w:val="en-GB"/>
        </w:rPr>
      </w:pPr>
      <w:r w:rsidRPr="00047DA9">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047DA9" w:rsidRDefault="0067520E" w:rsidP="00787453">
      <w:pPr>
        <w:pStyle w:val="Numbered"/>
      </w:pPr>
      <w:r w:rsidRPr="00047DA9">
        <w:rPr>
          <w:i/>
        </w:rPr>
        <w:t>Population size</w:t>
      </w:r>
      <w:r w:rsidRPr="00047DA9">
        <w:t xml:space="preserve"> </w:t>
      </w:r>
      <w:r w:rsidRPr="00047DA9">
        <w:rPr>
          <w:i/>
        </w:rPr>
        <w:t>(map)</w:t>
      </w:r>
      <w:r w:rsidRPr="00047DA9">
        <w:t xml:space="preserve">. For visualising the population densities. Densities will be shown on the landscape map; </w:t>
      </w:r>
      <w:proofErr w:type="gramStart"/>
      <w:r w:rsidRPr="00047DA9">
        <w:t>therefore</w:t>
      </w:r>
      <w:proofErr w:type="gramEnd"/>
      <w:r w:rsidRPr="00047DA9">
        <w:t xml:space="preserve"> this option is conditional on the latter being active. Each occupied cell will be coloured with a colour on a scale from dark red to bright orange. In </w:t>
      </w:r>
      <w:r w:rsidRPr="00047DA9">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047DA9" w:rsidRDefault="0067520E" w:rsidP="00787453">
      <w:pPr>
        <w:pStyle w:val="Numbered"/>
        <w:keepNext/>
      </w:pPr>
      <w:r w:rsidRPr="00047DA9">
        <w:rPr>
          <w:i/>
        </w:rPr>
        <w:t>Population size (graph)</w:t>
      </w:r>
      <w:r w:rsidRPr="00047DA9">
        <w:t>. By choosing this option a graph on the right hand-side of the main window will show the changes in total population size (red line) and in total number of occupied cells / patches (blue line) through time:</w:t>
      </w:r>
    </w:p>
    <w:p w14:paraId="53A0A2BA" w14:textId="77777777" w:rsidR="0067520E" w:rsidRPr="00047DA9" w:rsidRDefault="0067520E" w:rsidP="00C57BF9">
      <w:pPr>
        <w:pStyle w:val="Diagram"/>
      </w:pPr>
      <w:r w:rsidRPr="00047DA9">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047DA9" w:rsidRDefault="0067520E" w:rsidP="00787453">
      <w:pPr>
        <w:pStyle w:val="Numbered"/>
      </w:pPr>
      <w:r w:rsidRPr="00047DA9">
        <w:rPr>
          <w:i/>
        </w:rPr>
        <w:t>Env. Gradient</w:t>
      </w:r>
      <w:r w:rsidRPr="00047DA9">
        <w:t xml:space="preserve">. This option will be available only if working with an environmental gradient. A map showing the gradient will be drawn in a separate window (for an example see the third tutorial in </w:t>
      </w:r>
      <w:hyperlink w:anchor="_Exercise_3" w:history="1">
        <w:r w:rsidRPr="00047DA9">
          <w:rPr>
            <w:rStyle w:val="Hyperlink"/>
            <w:szCs w:val="24"/>
          </w:rPr>
          <w:t>section 4.3</w:t>
        </w:r>
      </w:hyperlink>
      <w:r w:rsidRPr="00047DA9">
        <w:t>).</w:t>
      </w:r>
    </w:p>
    <w:p w14:paraId="224DBDDF" w14:textId="77777777" w:rsidR="0067520E" w:rsidRPr="00047DA9" w:rsidRDefault="0067520E" w:rsidP="00787453">
      <w:pPr>
        <w:pStyle w:val="Numbered"/>
      </w:pPr>
      <w:r w:rsidRPr="00047DA9">
        <w:rPr>
          <w:i/>
        </w:rPr>
        <w:t>Mean Traits</w:t>
      </w:r>
      <w:r w:rsidRPr="00047DA9">
        <w:t xml:space="preserve">. If the model has been set for inter-individual variability in one of the dispersal traits, it is possible, by checking this box, to visualise the mean trait values in each cell (for an example see the second tutorial in </w:t>
      </w:r>
      <w:hyperlink w:anchor="_Exercise_3" w:history="1">
        <w:r w:rsidRPr="00047DA9">
          <w:rPr>
            <w:rStyle w:val="Hyperlink"/>
            <w:szCs w:val="24"/>
          </w:rPr>
          <w:t>section 4.3</w:t>
        </w:r>
      </w:hyperlink>
      <w:r w:rsidRPr="00047DA9">
        <w:t>).</w:t>
      </w:r>
    </w:p>
    <w:p w14:paraId="1B79DAF9" w14:textId="77777777" w:rsidR="0067520E" w:rsidRPr="00047DA9" w:rsidRDefault="0067520E" w:rsidP="00787453">
      <w:pPr>
        <w:pStyle w:val="Numbered"/>
      </w:pPr>
      <w:r w:rsidRPr="00047DA9">
        <w:rPr>
          <w:i/>
        </w:rPr>
        <w:t>Movement paths</w:t>
      </w:r>
      <w:r w:rsidRPr="00047DA9">
        <w:t xml:space="preserve">. In the case of mechanistic movement models (SMS or CRW), this option allows visualising the movement paths on the top of the habitat map. If males and females are modelled explicitly, the two sexes’ paths will be drawn in blue (males) and pink (females) (Figure 3.28). Note that, depending on the simulation settings, the visualisation of the movement paths might be very fast and hence difficult to observe. The path speed may therefore be reduced by specifying a </w:t>
      </w:r>
      <w:r w:rsidRPr="00047DA9">
        <w:rPr>
          <w:i/>
        </w:rPr>
        <w:t>Slow factor</w:t>
      </w:r>
      <w:r w:rsidRPr="00047DA9">
        <w:t xml:space="preserve"> (any integer &gt; 1). Its effect in relation to its magnitude will depend on the number of dispersers and lengths of their </w:t>
      </w:r>
      <w:proofErr w:type="gramStart"/>
      <w:r w:rsidRPr="00047DA9">
        <w:t>paths, and</w:t>
      </w:r>
      <w:proofErr w:type="gramEnd"/>
      <w:r w:rsidRPr="00047DA9">
        <w:t xml:space="preserve"> must therefore be set by trial-and-error for each simulation.</w:t>
      </w:r>
    </w:p>
    <w:p w14:paraId="2CD23675" w14:textId="77777777" w:rsidR="0067520E" w:rsidRPr="00047DA9" w:rsidRDefault="0067520E" w:rsidP="00C57BF9">
      <w:pPr>
        <w:pStyle w:val="Figure"/>
      </w:pPr>
      <w:r w:rsidRPr="00047DA9">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047DA9" w:rsidRDefault="0067520E" w:rsidP="00C57BF9">
      <w:pPr>
        <w:pStyle w:val="Figheading"/>
        <w:rPr>
          <w:szCs w:val="24"/>
        </w:rPr>
      </w:pPr>
      <w:r w:rsidRPr="00047DA9">
        <w:rPr>
          <w:b/>
        </w:rPr>
        <w:t>Figure 3.28.</w:t>
      </w:r>
      <w:r w:rsidRPr="00047DA9">
        <w:t xml:space="preserve"> Example of the dynamic visualisation of movement paths. Individuals’ movements are simulated with </w:t>
      </w:r>
      <w:hyperlink w:anchor="_Stochastic_Movement_Simulator," w:history="1">
        <w:r w:rsidRPr="00047DA9">
          <w:rPr>
            <w:rStyle w:val="Hyperlink"/>
            <w:szCs w:val="22"/>
          </w:rPr>
          <w:t>SMS</w:t>
        </w:r>
      </w:hyperlink>
      <w:r w:rsidRPr="00047DA9">
        <w:t>. Blue lines represent males, while female paths are drawn in pink.</w:t>
      </w:r>
      <w:r w:rsidRPr="00047DA9">
        <w:br/>
        <w:t xml:space="preserve">The </w:t>
      </w:r>
      <w:proofErr w:type="gramStart"/>
      <w:r w:rsidRPr="00047DA9">
        <w:t>screen-shot</w:t>
      </w:r>
      <w:proofErr w:type="gramEnd"/>
      <w:r w:rsidRPr="00047DA9">
        <w:t xml:space="preserve"> is from the example in the second </w:t>
      </w:r>
      <w:r w:rsidRPr="00047DA9">
        <w:rPr>
          <w:szCs w:val="22"/>
        </w:rPr>
        <w:t>tutorial (</w:t>
      </w:r>
      <w:hyperlink w:anchor="_Exercise_2" w:history="1">
        <w:r w:rsidRPr="00047DA9">
          <w:rPr>
            <w:rStyle w:val="Hyperlink"/>
            <w:szCs w:val="22"/>
          </w:rPr>
          <w:t>section 4.2</w:t>
        </w:r>
      </w:hyperlink>
      <w:r w:rsidRPr="00047DA9">
        <w:rPr>
          <w:szCs w:val="22"/>
        </w:rPr>
        <w:t>).</w:t>
      </w:r>
    </w:p>
    <w:p w14:paraId="24F03DC3" w14:textId="77777777" w:rsidR="0067520E" w:rsidRPr="00047DA9" w:rsidRDefault="0067520E" w:rsidP="00C57BF9">
      <w:pPr>
        <w:pStyle w:val="Heading4"/>
      </w:pPr>
      <w:r w:rsidRPr="00047DA9">
        <w:t>Saving maps as bitmap files.</w:t>
      </w:r>
    </w:p>
    <w:p w14:paraId="2F7E32B0" w14:textId="77777777" w:rsidR="0067520E" w:rsidRPr="00047DA9" w:rsidRDefault="0067520E" w:rsidP="00B35389">
      <w:pPr>
        <w:pStyle w:val="Keepnext"/>
      </w:pPr>
      <w:r w:rsidRPr="00047DA9">
        <w:t xml:space="preserve">RangeShifter offers the possibility of saving maps as outputs in bitmap (*.bmp) format. All the maps produced will be saved in the folder </w:t>
      </w:r>
      <w:proofErr w:type="spellStart"/>
      <w:r w:rsidRPr="00047DA9">
        <w:rPr>
          <w:i/>
        </w:rPr>
        <w:t>Output_Maps</w:t>
      </w:r>
      <w:proofErr w:type="spellEnd"/>
      <w:r w:rsidRPr="00047DA9">
        <w:t xml:space="preserve">, which must be present in the working directory. Two types of </w:t>
      </w:r>
      <w:proofErr w:type="gramStart"/>
      <w:r w:rsidRPr="00047DA9">
        <w:t>map</w:t>
      </w:r>
      <w:proofErr w:type="gramEnd"/>
      <w:r w:rsidRPr="00047DA9">
        <w:t xml:space="preserve"> can be saved:</w:t>
      </w:r>
    </w:p>
    <w:p w14:paraId="176B6368" w14:textId="77777777" w:rsidR="0067520E" w:rsidRPr="00047DA9" w:rsidRDefault="0067520E" w:rsidP="009E434A">
      <w:pPr>
        <w:pStyle w:val="Numbered"/>
        <w:numPr>
          <w:ilvl w:val="0"/>
          <w:numId w:val="51"/>
        </w:numPr>
      </w:pPr>
      <w:r w:rsidRPr="00047DA9">
        <w:rPr>
          <w:i/>
        </w:rPr>
        <w:t>Landscape map</w:t>
      </w:r>
      <w:r w:rsidRPr="00047DA9">
        <w:t xml:space="preserve">. This will be a map of the landscape with the possibility of showing population size and initial species distribution. Choose the option </w:t>
      </w:r>
      <w:r w:rsidRPr="00047DA9">
        <w:rPr>
          <w:i/>
        </w:rPr>
        <w:t xml:space="preserve">Save Maps </w:t>
      </w:r>
      <w:r w:rsidRPr="00047DA9">
        <w:rPr>
          <w:i/>
        </w:rPr>
        <w:sym w:font="Wingdings" w:char="F0E0"/>
      </w:r>
      <w:r w:rsidRPr="00047DA9">
        <w:rPr>
          <w:i/>
        </w:rPr>
        <w:t xml:space="preserve"> Yes</w:t>
      </w:r>
      <w:r w:rsidRPr="00047DA9">
        <w:t xml:space="preserve"> (Figure 3.27). This will be available only if the dynamic visualisation of the landscape is selected. For the map to show population size, the visualisation </w:t>
      </w:r>
      <w:r w:rsidRPr="00047DA9">
        <w:rPr>
          <w:i/>
        </w:rPr>
        <w:t>Population size (map)</w:t>
      </w:r>
      <w:r w:rsidRPr="00047DA9">
        <w:t xml:space="preserve"> must be selected. For the map to show the initial (imported) species distribution, check the box </w:t>
      </w:r>
      <w:r w:rsidRPr="00047DA9">
        <w:rPr>
          <w:i/>
        </w:rPr>
        <w:t>Draw loaded species distribution</w:t>
      </w:r>
      <w:r w:rsidRPr="00047DA9">
        <w:t xml:space="preserve">. Finally, insert the time interval (years) at which the maps should be produced. The bitmap files will be named with a standard name comprising the simulation number, the number of the landscape to which the output refers (0 if not running in batch mode), the replicate number, the spatial resolution (meters) and the year and reproductive seasons to which they refer, for example </w:t>
      </w:r>
      <w:r w:rsidRPr="00047DA9">
        <w:rPr>
          <w:i/>
        </w:rPr>
        <w:t>Sim0_land0_rep0 _yr20_rs0.bmp</w:t>
      </w:r>
      <w:r w:rsidRPr="00047DA9">
        <w:t xml:space="preserve">. </w:t>
      </w:r>
    </w:p>
    <w:p w14:paraId="0DD13B9D" w14:textId="77777777" w:rsidR="0067520E" w:rsidRPr="00047DA9" w:rsidRDefault="0067520E" w:rsidP="00787453">
      <w:pPr>
        <w:pStyle w:val="Numbered"/>
      </w:pPr>
      <w:r w:rsidRPr="00047DA9">
        <w:rPr>
          <w:i/>
        </w:rPr>
        <w:t>Dispersal traits maps</w:t>
      </w:r>
      <w:r w:rsidRPr="00047DA9">
        <w:t xml:space="preserve">. In the case of inter-individual variability in dispersal traits, maps of the mean trait values in each cell/patch can be saved. Select the option </w:t>
      </w:r>
      <w:r w:rsidR="00787453" w:rsidRPr="00047DA9">
        <w:rPr>
          <w:i/>
        </w:rPr>
        <w:t>Save Traits Maps </w:t>
      </w:r>
      <w:r w:rsidRPr="00047DA9">
        <w:rPr>
          <w:i/>
        </w:rPr>
        <w:sym w:font="Wingdings" w:char="F0E0"/>
      </w:r>
      <w:r w:rsidR="00787453" w:rsidRPr="00047DA9">
        <w:rPr>
          <w:i/>
        </w:rPr>
        <w:t> </w:t>
      </w:r>
      <w:r w:rsidRPr="00047DA9">
        <w:rPr>
          <w:i/>
        </w:rPr>
        <w:t>Yes</w:t>
      </w:r>
      <w:r w:rsidRPr="00047DA9">
        <w:t xml:space="preserve"> and set the time interval (years) at which the maps should be produced (Figure 3.27). For this option to be available, the dynamic visualisation of traits must be selected. The map files will be named following the same rules as for the landscape maps. In this case, instead of the resolution, the type of trait represented will be indicated. For example, for emigration probability it will be </w:t>
      </w:r>
      <w:r w:rsidRPr="00047DA9">
        <w:rPr>
          <w:i/>
        </w:rPr>
        <w:t>Sim0_land0_rep0_EP_year0_rs0.bmp</w:t>
      </w:r>
      <w:r w:rsidRPr="00047DA9">
        <w:t>.</w:t>
      </w:r>
    </w:p>
    <w:p w14:paraId="2EE8BDAB" w14:textId="77777777" w:rsidR="0067520E" w:rsidRPr="00047DA9" w:rsidRDefault="0067520E" w:rsidP="009E434A">
      <w:pPr>
        <w:pStyle w:val="Heading2"/>
        <w:numPr>
          <w:ilvl w:val="1"/>
          <w:numId w:val="14"/>
        </w:numPr>
      </w:pPr>
      <w:bookmarkStart w:id="323" w:name="_Batch_mode"/>
      <w:bookmarkStart w:id="324" w:name="_Ref371684055"/>
      <w:bookmarkStart w:id="325" w:name="_Toc180771668"/>
      <w:bookmarkEnd w:id="323"/>
      <w:r w:rsidRPr="00047DA9">
        <w:t>Batch mode</w:t>
      </w:r>
      <w:bookmarkEnd w:id="324"/>
      <w:bookmarkEnd w:id="325"/>
    </w:p>
    <w:p w14:paraId="31C11579" w14:textId="7092650B" w:rsidR="0067520E" w:rsidRPr="00047DA9" w:rsidRDefault="002F6C60" w:rsidP="00C57BF9">
      <w:ins w:id="326" w:author="Pannetier, Theo" w:date="2024-08-07T16:16:00Z" w16du:dateUtc="2024-08-07T15:16:00Z">
        <w:r w:rsidRPr="00047DA9">
          <w:t>In the GUI, t</w:t>
        </w:r>
      </w:ins>
      <w:del w:id="327" w:author="Pannetier, Theo" w:date="2024-08-07T16:16:00Z" w16du:dateUtc="2024-08-07T15:16:00Z">
        <w:r w:rsidR="0067520E" w:rsidRPr="00047DA9" w:rsidDel="002F6C60">
          <w:delText>T</w:delText>
        </w:r>
      </w:del>
      <w:r w:rsidR="0067520E" w:rsidRPr="00047DA9">
        <w:t xml:space="preserve">he </w:t>
      </w:r>
      <w:proofErr w:type="gramStart"/>
      <w:r w:rsidR="0067520E" w:rsidRPr="00047DA9">
        <w:t>batch</w:t>
      </w:r>
      <w:proofErr w:type="gramEnd"/>
      <w:r w:rsidR="0067520E" w:rsidRPr="00047DA9">
        <w:t xml:space="preserve"> option for RangeShifter may be activated by selecting the </w:t>
      </w:r>
      <w:r w:rsidR="0067520E" w:rsidRPr="00047DA9">
        <w:rPr>
          <w:i/>
        </w:rPr>
        <w:t>Batch Mode</w:t>
      </w:r>
      <w:r w:rsidR="0067520E" w:rsidRPr="00047DA9">
        <w:t xml:space="preserve"> option from the </w:t>
      </w:r>
      <w:r w:rsidR="0067520E" w:rsidRPr="00047DA9">
        <w:rPr>
          <w:i/>
        </w:rPr>
        <w:t>File</w:t>
      </w:r>
      <w:r w:rsidR="0067520E" w:rsidRPr="00047DA9">
        <w:t xml:space="preserve"> menu, and it enables a number of simulations to be run without needing to set up all the required parameters separately for each simulation</w:t>
      </w:r>
      <w:del w:id="328" w:author="Pannetier, Theo" w:date="2024-08-07T16:16:00Z" w16du:dateUtc="2024-08-07T15:16:00Z">
        <w:r w:rsidR="0067520E" w:rsidRPr="00047DA9" w:rsidDel="002F6C60">
          <w:delText xml:space="preserve"> using the GUI</w:delText>
        </w:r>
      </w:del>
      <w:r w:rsidR="0067520E" w:rsidRPr="00047DA9">
        <w:t xml:space="preserve">. A batch </w:t>
      </w:r>
      <w:r w:rsidR="0067520E" w:rsidRPr="00047DA9">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Pr="00047DA9" w:rsidRDefault="0067520E" w:rsidP="00B35389">
      <w:pPr>
        <w:pStyle w:val="Keepnext"/>
        <w:rPr>
          <w:ins w:id="329" w:author="Pannetier, Theo" w:date="2024-08-07T16:18:00Z" w16du:dateUtc="2024-08-07T15:18:00Z"/>
        </w:rPr>
      </w:pPr>
      <w:r w:rsidRPr="00047DA9">
        <w:t>A</w:t>
      </w:r>
      <w:ins w:id="330" w:author="Pannetier, Theo" w:date="2024-08-07T16:17:00Z" w16du:dateUtc="2024-08-07T15:17:00Z">
        <w:r w:rsidR="002F6C60" w:rsidRPr="00047DA9">
          <w:t>lternatively, a</w:t>
        </w:r>
      </w:ins>
      <w:r w:rsidRPr="00047DA9">
        <w:t xml:space="preserve"> batch may</w:t>
      </w:r>
      <w:del w:id="331" w:author="Pannetier, Theo" w:date="2024-08-07T16:17:00Z" w16du:dateUtc="2024-08-07T15:17:00Z">
        <w:r w:rsidRPr="00047DA9" w:rsidDel="002F6C60">
          <w:delText xml:space="preserve"> also</w:delText>
        </w:r>
      </w:del>
      <w:r w:rsidRPr="00047DA9">
        <w:t xml:space="preserve"> be processed using the batch-only version of RangeShifter</w:t>
      </w:r>
      <w:del w:id="332" w:author="Pannetier, Theo" w:date="2024-08-07T16:28:00Z" w16du:dateUtc="2024-08-07T15:28:00Z">
        <w:r w:rsidRPr="00047DA9" w:rsidDel="00026B6E">
          <w:delText>,</w:delText>
        </w:r>
      </w:del>
      <w:ins w:id="333" w:author="Pannetier, Theo" w:date="2024-08-07T16:18:00Z" w16du:dateUtc="2024-08-07T15:18:00Z">
        <w:r w:rsidR="002F6C60" w:rsidRPr="00047DA9">
          <w:t xml:space="preserve"> </w:t>
        </w:r>
      </w:ins>
      <w:ins w:id="334" w:author="Pannetier, Theo" w:date="2024-08-07T16:28:00Z" w16du:dateUtc="2024-08-07T15:28:00Z">
        <w:r w:rsidR="00026B6E" w:rsidRPr="00047DA9">
          <w:t>(</w:t>
        </w:r>
      </w:ins>
      <w:ins w:id="335" w:author="Pannetier, Theo" w:date="2024-08-07T16:18:00Z" w16du:dateUtc="2024-08-07T15:18:00Z">
        <w:r w:rsidR="002F6C60" w:rsidRPr="00047DA9">
          <w:t>RangeShifter-batch</w:t>
        </w:r>
      </w:ins>
      <w:ins w:id="336" w:author="Pannetier, Theo" w:date="2024-08-07T16:28:00Z" w16du:dateUtc="2024-08-07T15:28:00Z">
        <w:r w:rsidR="00026B6E" w:rsidRPr="00047DA9">
          <w:t>)</w:t>
        </w:r>
      </w:ins>
      <w:ins w:id="337" w:author="Pannetier, Theo" w:date="2024-08-07T16:18:00Z" w16du:dateUtc="2024-08-07T15:18:00Z">
        <w:r w:rsidR="002F6C60" w:rsidRPr="00047DA9">
          <w:t>,</w:t>
        </w:r>
      </w:ins>
      <w:r w:rsidRPr="00047DA9">
        <w:t xml:space="preserve"> which is a command-line version of the program</w:t>
      </w:r>
      <w:del w:id="338" w:author="Pannetier, Theo" w:date="2024-08-07T16:18:00Z" w16du:dateUtc="2024-08-07T15:18:00Z">
        <w:r w:rsidRPr="00047DA9" w:rsidDel="002F6C60">
          <w:delText>, i.e. it has no GUI</w:delText>
        </w:r>
      </w:del>
      <w:r w:rsidRPr="00047DA9">
        <w:t xml:space="preserve">. </w:t>
      </w:r>
      <w:r w:rsidR="00566DCF" w:rsidRPr="00047DA9">
        <w:t xml:space="preserve">Output map files cannot </w:t>
      </w:r>
      <w:ins w:id="339" w:author="Pannetier, Theo" w:date="2024-08-07T16:18:00Z" w16du:dateUtc="2024-08-07T15:18:00Z">
        <w:r w:rsidR="002F6C60" w:rsidRPr="00047DA9">
          <w:t xml:space="preserve">be </w:t>
        </w:r>
      </w:ins>
      <w:r w:rsidR="00566DCF" w:rsidRPr="00047DA9">
        <w:t xml:space="preserve">produced by this version (even if specified in the input files). </w:t>
      </w:r>
    </w:p>
    <w:p w14:paraId="0F1B85DE" w14:textId="1D5E10EB" w:rsidR="002F6C60" w:rsidRPr="00047DA9" w:rsidRDefault="002F6C60" w:rsidP="00B35389">
      <w:pPr>
        <w:pStyle w:val="Keepnext"/>
        <w:rPr>
          <w:ins w:id="340" w:author="Pannetier, Theo" w:date="2024-08-07T16:30:00Z" w16du:dateUtc="2024-08-07T15:30:00Z"/>
        </w:rPr>
      </w:pPr>
      <w:ins w:id="341" w:author="Pannetier, Theo" w:date="2024-08-07T16:19:00Z" w16du:dateUtc="2024-08-07T15:19:00Z">
        <w:r w:rsidRPr="00047DA9">
          <w:t xml:space="preserve">The source code for RangeShifter-batch is available on </w:t>
        </w:r>
      </w:ins>
      <w:ins w:id="342" w:author="Pannetier, Theo" w:date="2024-08-07T16:22:00Z" w16du:dateUtc="2024-08-07T15:22:00Z">
        <w:r w:rsidRPr="00047DA9">
          <w:fldChar w:fldCharType="begin"/>
        </w:r>
        <w:r w:rsidRPr="00047DA9">
          <w:instrText>HYPERLINK "https://github.com/RangeShifter/RangeShifter_batch"</w:instrText>
        </w:r>
        <w:r w:rsidRPr="00047DA9">
          <w:fldChar w:fldCharType="separate"/>
        </w:r>
        <w:r w:rsidRPr="00047DA9">
          <w:rPr>
            <w:rStyle w:val="Hyperlink"/>
          </w:rPr>
          <w:t>GitHub</w:t>
        </w:r>
        <w:r w:rsidRPr="00047DA9">
          <w:fldChar w:fldCharType="end"/>
        </w:r>
      </w:ins>
      <w:ins w:id="343" w:author="Pannetier, Theo" w:date="2024-08-07T16:19:00Z" w16du:dateUtc="2024-08-07T15:19:00Z">
        <w:r w:rsidRPr="00047DA9">
          <w:t xml:space="preserve">, and </w:t>
        </w:r>
      </w:ins>
      <w:ins w:id="344" w:author="Pannetier, Theo" w:date="2024-08-07T16:20:00Z" w16du:dateUtc="2024-08-07T15:20:00Z">
        <w:r w:rsidRPr="00047DA9">
          <w:t xml:space="preserve">the programme must be compiled and built using </w:t>
        </w:r>
        <w:proofErr w:type="spellStart"/>
        <w:r w:rsidRPr="00047DA9">
          <w:t>CMake</w:t>
        </w:r>
        <w:proofErr w:type="spellEnd"/>
        <w:r w:rsidRPr="00047DA9">
          <w:t xml:space="preserve"> prior to running</w:t>
        </w:r>
      </w:ins>
      <w:ins w:id="345" w:author="Pannetier, Theo" w:date="2024-08-07T16:21:00Z" w16du:dateUtc="2024-08-07T15:21:00Z">
        <w:r w:rsidRPr="00047DA9">
          <w:t xml:space="preserve"> (see the README for instructions).</w:t>
        </w:r>
      </w:ins>
    </w:p>
    <w:p w14:paraId="102975CC" w14:textId="3183170C" w:rsidR="00026B6E" w:rsidRPr="00047DA9" w:rsidRDefault="00026B6E" w:rsidP="00026B6E">
      <w:pPr>
        <w:rPr>
          <w:ins w:id="346" w:author="Pannetier, Theo" w:date="2024-08-07T16:37:00Z" w16du:dateUtc="2024-08-07T15:37:00Z"/>
        </w:rPr>
      </w:pPr>
      <w:ins w:id="347" w:author="Pannetier, Theo" w:date="2024-08-07T16:35:00Z" w16du:dateUtc="2024-08-07T15:35:00Z">
        <w:r w:rsidRPr="00047DA9">
          <w:t>As for the GUI, the batch mode requires a project directory cont</w:t>
        </w:r>
      </w:ins>
      <w:ins w:id="348" w:author="Pannetier, Theo" w:date="2024-08-07T16:36:00Z" w16du:dateUtc="2024-08-07T15:36:00Z">
        <w:r w:rsidRPr="00047DA9">
          <w:t xml:space="preserve">aining three sub-folders, named </w:t>
        </w:r>
        <w:r w:rsidRPr="00047DA9">
          <w:rPr>
            <w:i/>
            <w:iCs/>
            <w:rPrChange w:id="349" w:author="Pannetier, Theo" w:date="2024-08-07T16:37:00Z" w16du:dateUtc="2024-08-07T15:37:00Z">
              <w:rPr/>
            </w:rPrChange>
          </w:rPr>
          <w:t>Inputs</w:t>
        </w:r>
        <w:r w:rsidRPr="00047DA9">
          <w:t xml:space="preserve">, </w:t>
        </w:r>
        <w:r w:rsidRPr="00047DA9">
          <w:rPr>
            <w:i/>
            <w:iCs/>
            <w:rPrChange w:id="350" w:author="Pannetier, Theo" w:date="2024-08-07T16:37:00Z" w16du:dateUtc="2024-08-07T15:37:00Z">
              <w:rPr/>
            </w:rPrChange>
          </w:rPr>
          <w:t>Outputs</w:t>
        </w:r>
        <w:r w:rsidRPr="00047DA9">
          <w:t xml:space="preserve"> and </w:t>
        </w:r>
        <w:proofErr w:type="spellStart"/>
        <w:r w:rsidRPr="00047DA9">
          <w:rPr>
            <w:i/>
            <w:iCs/>
            <w:rPrChange w:id="351" w:author="Pannetier, Theo" w:date="2024-08-07T16:37:00Z" w16du:dateUtc="2024-08-07T15:37:00Z">
              <w:rPr/>
            </w:rPrChange>
          </w:rPr>
          <w:t>Output_Maps</w:t>
        </w:r>
        <w:proofErr w:type="spellEnd"/>
        <w:r w:rsidRPr="00047DA9">
          <w:t xml:space="preserve">. </w:t>
        </w:r>
        <w:r w:rsidRPr="00047DA9">
          <w:rPr>
            <w:i/>
            <w:iCs/>
            <w:rPrChange w:id="352" w:author="Pannetier, Theo" w:date="2024-08-07T16:37:00Z" w16du:dateUtc="2024-08-07T15:37:00Z">
              <w:rPr/>
            </w:rPrChange>
          </w:rPr>
          <w:t>Inputs</w:t>
        </w:r>
        <w:r w:rsidRPr="00047DA9">
          <w:t xml:space="preserve"> must contain a Control File named </w:t>
        </w:r>
        <w:r w:rsidRPr="00047DA9">
          <w:rPr>
            <w:i/>
            <w:iCs/>
            <w:rPrChange w:id="353" w:author="Pannetier, Theo" w:date="2024-08-07T16:36:00Z" w16du:dateUtc="2024-08-07T15:36:00Z">
              <w:rPr/>
            </w:rPrChange>
          </w:rPr>
          <w:t>CONTROL.txt</w:t>
        </w:r>
        <w:r w:rsidRPr="00047DA9">
          <w:t>.</w:t>
        </w:r>
      </w:ins>
    </w:p>
    <w:p w14:paraId="057BAD19" w14:textId="061B56D4" w:rsidR="00766B34" w:rsidRPr="00047DA9" w:rsidRDefault="00766B34" w:rsidP="00026B6E">
      <w:pPr>
        <w:rPr>
          <w:ins w:id="354" w:author="Pannetier, Theo" w:date="2024-08-07T16:38:00Z" w16du:dateUtc="2024-08-07T15:38:00Z"/>
        </w:rPr>
      </w:pPr>
      <w:ins w:id="355" w:author="Pannetier, Theo" w:date="2024-08-07T16:38:00Z" w16du:dateUtc="2024-08-07T15:38:00Z">
        <w:r w:rsidRPr="00047DA9">
          <w:t>RangeShifter-batch can then be run by either:</w:t>
        </w:r>
      </w:ins>
    </w:p>
    <w:p w14:paraId="00A3A73B" w14:textId="77777777" w:rsidR="00766B34" w:rsidRPr="00047DA9" w:rsidRDefault="00766B34" w:rsidP="00766B34">
      <w:pPr>
        <w:pStyle w:val="ListParagraph"/>
        <w:numPr>
          <w:ilvl w:val="0"/>
          <w:numId w:val="76"/>
        </w:numPr>
        <w:rPr>
          <w:ins w:id="356" w:author="Pannetier, Theo" w:date="2024-08-07T16:45:00Z" w16du:dateUtc="2024-08-07T15:45:00Z"/>
          <w:lang w:val="en-GB"/>
        </w:rPr>
      </w:pPr>
      <w:ins w:id="357" w:author="Pannetier, Theo" w:date="2024-08-07T16:38:00Z" w16du:dateUtc="2024-08-07T15:38:00Z">
        <w:r w:rsidRPr="00047DA9">
          <w:rPr>
            <w:lang w:val="en-GB"/>
          </w:rPr>
          <w:t xml:space="preserve">Copying </w:t>
        </w:r>
      </w:ins>
      <w:ins w:id="358" w:author="Pannetier, Theo" w:date="2024-08-07T16:39:00Z" w16du:dateUtc="2024-08-07T15:39:00Z">
        <w:r w:rsidRPr="00047DA9">
          <w:rPr>
            <w:lang w:val="en-GB"/>
          </w:rPr>
          <w:t>the executable in the project directory and launching it there.</w:t>
        </w:r>
      </w:ins>
    </w:p>
    <w:p w14:paraId="7FD2A3E0" w14:textId="70943434" w:rsidR="00766B34" w:rsidRPr="00047DA9" w:rsidRDefault="00766B34">
      <w:pPr>
        <w:pStyle w:val="ListParagraph"/>
        <w:numPr>
          <w:ilvl w:val="0"/>
          <w:numId w:val="76"/>
        </w:numPr>
        <w:rPr>
          <w:ins w:id="359" w:author="Pannetier, Theo" w:date="2024-08-07T16:43:00Z" w16du:dateUtc="2024-08-07T15:43:00Z"/>
        </w:rPr>
        <w:pPrChange w:id="360" w:author="Pannetier, Theo" w:date="2024-08-07T16:45:00Z" w16du:dateUtc="2024-08-07T15:45:00Z">
          <w:pPr>
            <w:pStyle w:val="Numbered"/>
          </w:pPr>
        </w:pPrChange>
      </w:pPr>
      <w:ins w:id="361" w:author="Pannetier, Theo" w:date="2024-08-07T16:39:00Z" w16du:dateUtc="2024-08-07T15:39:00Z">
        <w:r w:rsidRPr="00047DA9">
          <w:rPr>
            <w:lang w:val="en-GB"/>
          </w:rPr>
          <w:t xml:space="preserve">Calling the executable </w:t>
        </w:r>
      </w:ins>
      <w:ins w:id="362" w:author="Pannetier, Theo" w:date="2024-08-07T16:40:00Z" w16du:dateUtc="2024-08-07T15:40:00Z">
        <w:r w:rsidRPr="00047DA9">
          <w:rPr>
            <w:lang w:val="en-GB"/>
          </w:rPr>
          <w:t>from the command line (or a script), passing</w:t>
        </w:r>
      </w:ins>
      <w:ins w:id="363" w:author="Pannetier, Theo" w:date="2024-08-07T16:42:00Z" w16du:dateUtc="2024-08-07T15:42:00Z">
        <w:r w:rsidRPr="00047DA9">
          <w:rPr>
            <w:lang w:val="en-GB"/>
          </w:rPr>
          <w:t xml:space="preserve"> as the first argument</w:t>
        </w:r>
      </w:ins>
      <w:ins w:id="364" w:author="Pannetier, Theo" w:date="2024-08-07T16:40:00Z" w16du:dateUtc="2024-08-07T15:40:00Z">
        <w:r w:rsidRPr="00047DA9">
          <w:rPr>
            <w:lang w:val="en-GB"/>
          </w:rPr>
          <w:t xml:space="preserve"> the </w:t>
        </w:r>
      </w:ins>
      <w:ins w:id="365" w:author="Pannetier, Theo" w:date="2024-08-07T16:41:00Z" w16du:dateUtc="2024-08-07T15:41:00Z">
        <w:r w:rsidRPr="00047DA9">
          <w:rPr>
            <w:lang w:val="en-GB"/>
          </w:rPr>
          <w:t xml:space="preserve">path to the </w:t>
        </w:r>
      </w:ins>
      <w:ins w:id="366" w:author="Pannetier, Theo" w:date="2024-08-07T16:42:00Z" w16du:dateUtc="2024-08-07T15:42:00Z">
        <w:r w:rsidRPr="00047DA9">
          <w:rPr>
            <w:lang w:val="en-GB"/>
          </w:rPr>
          <w:t>project directory, relative to the working directory.</w:t>
        </w:r>
      </w:ins>
      <w:ins w:id="367" w:author="Pannetier, Theo" w:date="2024-08-07T16:43:00Z" w16du:dateUtc="2024-08-07T15:43:00Z">
        <w:r w:rsidRPr="00047DA9">
          <w:rPr>
            <w:lang w:val="en-GB"/>
          </w:rPr>
          <w:t xml:space="preserve"> For example, using the Windows PowerShell:</w:t>
        </w:r>
      </w:ins>
    </w:p>
    <w:p w14:paraId="70D4CBFF" w14:textId="65E6B69A" w:rsidR="00766B34" w:rsidRPr="00047DA9" w:rsidRDefault="00766B34">
      <w:pPr>
        <w:ind w:left="720" w:firstLine="720"/>
        <w:rPr>
          <w:ins w:id="368" w:author="Pannetier, Theo" w:date="2024-08-07T16:44:00Z" w16du:dateUtc="2024-08-07T15:44:00Z"/>
        </w:rPr>
        <w:pPrChange w:id="369" w:author="Pannetier, Theo" w:date="2024-08-07T16:46:00Z" w16du:dateUtc="2024-08-07T15:46:00Z">
          <w:pPr>
            <w:ind w:left="720"/>
          </w:pPr>
        </w:pPrChange>
      </w:pPr>
      <w:ins w:id="370" w:author="Pannetier, Theo" w:date="2024-08-07T16:43:00Z" w16du:dateUtc="2024-08-07T15:43:00Z">
        <w:r w:rsidRPr="00047DA9">
          <w:t>c:\Programs\RangeShifter_v2.</w:t>
        </w:r>
      </w:ins>
      <w:ins w:id="371" w:author="Pannetier, Theo" w:date="2024-08-07T16:44:00Z" w16du:dateUtc="2024-08-07T15:44:00Z">
        <w:r w:rsidRPr="00047DA9">
          <w:t>1</w:t>
        </w:r>
      </w:ins>
      <w:ins w:id="372" w:author="Pannetier, Theo" w:date="2024-08-07T16:43:00Z" w16du:dateUtc="2024-08-07T15:43:00Z">
        <w:r w:rsidRPr="00047DA9">
          <w:t>.</w:t>
        </w:r>
      </w:ins>
      <w:ins w:id="373" w:author="Pannetier, Theo" w:date="2024-08-07T16:44:00Z" w16du:dateUtc="2024-08-07T15:44:00Z">
        <w:r w:rsidRPr="00047DA9">
          <w:t>0</w:t>
        </w:r>
      </w:ins>
      <w:ins w:id="374" w:author="Pannetier, Theo" w:date="2024-08-07T16:43:00Z" w16du:dateUtc="2024-08-07T15:43:00Z">
        <w:r w:rsidRPr="00047DA9">
          <w:t>   c:\Projects\Connectivity\</w:t>
        </w:r>
      </w:ins>
    </w:p>
    <w:p w14:paraId="52B82AD9" w14:textId="56778E03" w:rsidR="00766B34" w:rsidRPr="00047DA9" w:rsidRDefault="00766B34" w:rsidP="00766B34">
      <w:pPr>
        <w:ind w:left="720"/>
        <w:rPr>
          <w:ins w:id="375" w:author="Pannetier, Theo" w:date="2024-08-07T16:44:00Z" w16du:dateUtc="2024-08-07T15:44:00Z"/>
        </w:rPr>
      </w:pPr>
      <w:proofErr w:type="gramStart"/>
      <w:ins w:id="376" w:author="Pannetier, Theo" w:date="2024-08-07T16:44:00Z" w16du:dateUtc="2024-08-07T15:44:00Z">
        <w:r w:rsidRPr="00047DA9">
          <w:t>or,</w:t>
        </w:r>
        <w:proofErr w:type="gramEnd"/>
        <w:r w:rsidRPr="00047DA9">
          <w:t xml:space="preserve"> using a Unix-like shell:</w:t>
        </w:r>
      </w:ins>
    </w:p>
    <w:p w14:paraId="1A67D9A6" w14:textId="20B2CD28" w:rsidR="00766B34" w:rsidRPr="00047DA9" w:rsidRDefault="00766B34">
      <w:pPr>
        <w:ind w:left="720" w:firstLine="720"/>
        <w:rPr>
          <w:ins w:id="377" w:author="Pannetier, Theo" w:date="2024-08-07T16:45:00Z" w16du:dateUtc="2024-08-07T15:45:00Z"/>
        </w:rPr>
        <w:pPrChange w:id="378" w:author="Pannetier, Theo" w:date="2024-08-07T16:46:00Z" w16du:dateUtc="2024-08-07T15:46:00Z">
          <w:pPr>
            <w:ind w:left="720"/>
          </w:pPr>
        </w:pPrChange>
      </w:pPr>
      <w:ins w:id="379" w:author="Pannetier, Theo" w:date="2024-08-07T16:44:00Z" w16du:dateUtc="2024-08-07T15:44:00Z">
        <w:r w:rsidRPr="00047DA9">
          <w:t>./Programs/RangeShifter_v2.1.0 ./</w:t>
        </w:r>
      </w:ins>
      <w:ins w:id="380" w:author="Pannetier, Theo" w:date="2024-08-07T16:45:00Z" w16du:dateUtc="2024-08-07T15:45:00Z">
        <w:r w:rsidRPr="00047DA9">
          <w:t>Projects/Connectivity/</w:t>
        </w:r>
      </w:ins>
    </w:p>
    <w:p w14:paraId="07928BBC" w14:textId="78A6C21A" w:rsidR="00766B34" w:rsidRPr="00047DA9" w:rsidRDefault="00766B34">
      <w:pPr>
        <w:ind w:left="720"/>
        <w:rPr>
          <w:ins w:id="381" w:author="Pannetier, Theo" w:date="2024-08-07T16:47:00Z" w16du:dateUtc="2024-08-07T15:47:00Z"/>
        </w:rPr>
        <w:pPrChange w:id="382" w:author="Pannetier, Theo" w:date="2024-08-07T16:47:00Z" w16du:dateUtc="2024-08-07T15:47:00Z">
          <w:pPr>
            <w:ind w:firstLine="720"/>
          </w:pPr>
        </w:pPrChange>
      </w:pPr>
      <w:ins w:id="383" w:author="Pannetier, Theo" w:date="2024-08-07T16:45:00Z" w16du:dateUtc="2024-08-07T15:45:00Z">
        <w:r w:rsidRPr="00047DA9">
          <w:t xml:space="preserve">Please note the final back-slash character, which must </w:t>
        </w:r>
      </w:ins>
      <w:ins w:id="384" w:author="Pannetier, Theo" w:date="2024-08-07T16:46:00Z" w16du:dateUtc="2024-08-07T15:46:00Z">
        <w:r w:rsidRPr="00047DA9">
          <w:t>be included.</w:t>
        </w:r>
      </w:ins>
      <w:ins w:id="385" w:author="Pannetier, Theo" w:date="2024-08-07T16:45:00Z" w16du:dateUtc="2024-08-07T15:45:00Z">
        <w:r w:rsidRPr="00047DA9">
          <w:t xml:space="preserve"> </w:t>
        </w:r>
      </w:ins>
      <w:ins w:id="386" w:author="Pannetier, Theo" w:date="2024-08-07T16:46:00Z" w16du:dateUtc="2024-08-07T15:46:00Z">
        <w:r w:rsidRPr="00047DA9">
          <w:t>Optionally, a second argument may be passe</w:t>
        </w:r>
      </w:ins>
      <w:ins w:id="387" w:author="Pannetier, Theo" w:date="2024-08-07T16:47:00Z" w16du:dateUtc="2024-08-07T15:47:00Z">
        <w:r w:rsidRPr="00047DA9">
          <w:t>d to indicate the name of the control file, if it differs from CONTROL.txt:</w:t>
        </w:r>
      </w:ins>
    </w:p>
    <w:p w14:paraId="116F96D7" w14:textId="2F4BF6B4" w:rsidR="00766B34" w:rsidRPr="00047DA9" w:rsidRDefault="00766B34" w:rsidP="00766B34">
      <w:pPr>
        <w:ind w:left="720"/>
        <w:rPr>
          <w:ins w:id="388" w:author="Pannetier, Theo" w:date="2024-08-07T16:43:00Z" w16du:dateUtc="2024-08-07T15:43:00Z"/>
        </w:rPr>
      </w:pPr>
      <w:ins w:id="389" w:author="Pannetier, Theo" w:date="2024-08-07T16:47:00Z" w16du:dateUtc="2024-08-07T15:47:00Z">
        <w:r w:rsidRPr="00047DA9">
          <w:tab/>
          <w:t>c:\Programs\RangeShifter_v2.0.1   c:\Projects\Connectivity\   Expt1_control.txt</w:t>
        </w:r>
      </w:ins>
    </w:p>
    <w:p w14:paraId="5761A051" w14:textId="4EB2B335" w:rsidR="0067520E" w:rsidRPr="00047DA9" w:rsidDel="00766B34" w:rsidRDefault="0067520E" w:rsidP="00B35389">
      <w:pPr>
        <w:pStyle w:val="Keepnext"/>
        <w:rPr>
          <w:del w:id="390" w:author="Pannetier, Theo" w:date="2024-08-07T16:47:00Z" w16du:dateUtc="2024-08-07T15:47:00Z"/>
        </w:rPr>
      </w:pPr>
      <w:del w:id="391" w:author="Pannetier, Theo" w:date="2024-08-07T16:47:00Z" w16du:dateUtc="2024-08-07T15:47:00Z">
        <w:r w:rsidRPr="00047DA9" w:rsidDel="00766B34">
          <w:delText>There are three possible ways to invoke the batch-only version:</w:delText>
        </w:r>
      </w:del>
    </w:p>
    <w:p w14:paraId="575029B4" w14:textId="550AFBA1" w:rsidR="0067520E" w:rsidRPr="00047DA9" w:rsidDel="00766B34" w:rsidRDefault="0067520E" w:rsidP="009E434A">
      <w:pPr>
        <w:pStyle w:val="Numbered"/>
        <w:numPr>
          <w:ilvl w:val="0"/>
          <w:numId w:val="52"/>
        </w:numPr>
        <w:rPr>
          <w:del w:id="392" w:author="Pannetier, Theo" w:date="2024-08-07T16:47:00Z" w16du:dateUtc="2024-08-07T15:47:00Z"/>
        </w:rPr>
      </w:pPr>
      <w:del w:id="393" w:author="Pannetier, Theo" w:date="2024-08-07T16:47:00Z" w16du:dateUtc="2024-08-07T15:47:00Z">
        <w:r w:rsidRPr="00047DA9" w:rsidDel="00766B34">
          <w:delText xml:space="preserve">Copy the batch executable file to the working directory you wish to use, and run the program from there. As with the GUI version, the working directory is required to have three sub-folders named </w:delText>
        </w:r>
        <w:r w:rsidRPr="00047DA9" w:rsidDel="00766B34">
          <w:rPr>
            <w:i/>
          </w:rPr>
          <w:delText>Inputs</w:delText>
        </w:r>
        <w:r w:rsidRPr="00047DA9" w:rsidDel="00766B34">
          <w:delText xml:space="preserve">, </w:delText>
        </w:r>
        <w:r w:rsidRPr="00047DA9" w:rsidDel="00766B34">
          <w:rPr>
            <w:i/>
          </w:rPr>
          <w:delText>Outputs</w:delText>
        </w:r>
        <w:r w:rsidRPr="00047DA9" w:rsidDel="00766B34">
          <w:delText xml:space="preserve"> and </w:delText>
        </w:r>
        <w:r w:rsidRPr="00047DA9" w:rsidDel="00766B34">
          <w:rPr>
            <w:i/>
          </w:rPr>
          <w:delText>Output_Maps</w:delText>
        </w:r>
        <w:r w:rsidRPr="00047DA9" w:rsidDel="00766B34">
          <w:delText xml:space="preserve">. The </w:delText>
        </w:r>
        <w:r w:rsidRPr="00047DA9" w:rsidDel="00766B34">
          <w:rPr>
            <w:i/>
          </w:rPr>
          <w:delText>Control File</w:delText>
        </w:r>
        <w:r w:rsidRPr="00047DA9" w:rsidDel="00766B34">
          <w:delText xml:space="preserve"> (in the </w:delText>
        </w:r>
        <w:r w:rsidRPr="00047DA9" w:rsidDel="00766B34">
          <w:rPr>
            <w:i/>
          </w:rPr>
          <w:delText>Inputs</w:delText>
        </w:r>
        <w:r w:rsidRPr="00047DA9" w:rsidDel="00766B34">
          <w:delText xml:space="preserve"> folder) </w:delText>
        </w:r>
        <w:r w:rsidRPr="00047DA9" w:rsidDel="00766B34">
          <w:rPr>
            <w:u w:val="single"/>
          </w:rPr>
          <w:delText>must</w:delText>
        </w:r>
        <w:r w:rsidRPr="00047DA9" w:rsidDel="00766B34">
          <w:delText xml:space="preserve"> take the name </w:delText>
        </w:r>
        <w:r w:rsidRPr="00047DA9" w:rsidDel="00766B34">
          <w:rPr>
            <w:i/>
          </w:rPr>
          <w:delText>CONTROL.txt</w:delText>
        </w:r>
        <w:r w:rsidRPr="00047DA9" w:rsidDel="00766B34">
          <w:delText>.</w:delText>
        </w:r>
      </w:del>
    </w:p>
    <w:p w14:paraId="395CB5E8" w14:textId="55395754" w:rsidR="0067520E" w:rsidRPr="00047DA9" w:rsidDel="00766B34" w:rsidRDefault="0067520E" w:rsidP="00787453">
      <w:pPr>
        <w:pStyle w:val="Numbered"/>
        <w:rPr>
          <w:del w:id="394" w:author="Pannetier, Theo" w:date="2024-08-07T16:47:00Z" w16du:dateUtc="2024-08-07T15:47:00Z"/>
        </w:rPr>
      </w:pPr>
      <w:del w:id="395" w:author="Pannetier, Theo" w:date="2024-08-07T16:47:00Z" w16du:dateUtc="2024-08-07T15:47:00Z">
        <w:r w:rsidRPr="00047DA9" w:rsidDel="00766B34">
          <w:delText xml:space="preserve">Run the batch executable file from a script (or command line), passing it as </w:delText>
        </w:r>
        <w:r w:rsidRPr="00047DA9" w:rsidDel="00766B34">
          <w:rPr>
            <w:u w:val="single"/>
          </w:rPr>
          <w:delText>a single argument</w:delText>
        </w:r>
        <w:r w:rsidRPr="00047DA9" w:rsidDel="00766B34">
          <w:delText xml:space="preserve"> the full path name (including final back-slash character) of the working directory you wish to use, which must not contain any embedded spaces. As above, the </w:delText>
        </w:r>
        <w:r w:rsidRPr="00047DA9" w:rsidDel="00766B34">
          <w:rPr>
            <w:i/>
          </w:rPr>
          <w:delText>Control File</w:delText>
        </w:r>
        <w:r w:rsidRPr="00047DA9" w:rsidDel="00766B34">
          <w:delText xml:space="preserve"> </w:delText>
        </w:r>
        <w:r w:rsidRPr="00047DA9" w:rsidDel="00766B34">
          <w:rPr>
            <w:u w:val="single"/>
          </w:rPr>
          <w:delText>must</w:delText>
        </w:r>
        <w:r w:rsidRPr="00047DA9" w:rsidDel="00766B34">
          <w:delText xml:space="preserve"> take the name </w:delText>
        </w:r>
        <w:r w:rsidRPr="00047DA9" w:rsidDel="00766B34">
          <w:rPr>
            <w:i/>
          </w:rPr>
          <w:delText>CONTROL.txt</w:delText>
        </w:r>
        <w:r w:rsidRPr="00047DA9" w:rsidDel="00766B34">
          <w:delText>. For example:</w:delText>
        </w:r>
      </w:del>
    </w:p>
    <w:p w14:paraId="34BB651E" w14:textId="6AF88E19" w:rsidR="0067520E" w:rsidRPr="00047DA9" w:rsidDel="00766B34" w:rsidRDefault="0067520E" w:rsidP="00C57BF9">
      <w:pPr>
        <w:ind w:left="720"/>
        <w:rPr>
          <w:del w:id="396" w:author="Pannetier, Theo" w:date="2024-08-07T16:47:00Z" w16du:dateUtc="2024-08-07T15:47:00Z"/>
        </w:rPr>
      </w:pPr>
      <w:del w:id="397" w:author="Pannetier, Theo" w:date="2024-08-07T16:47:00Z" w16du:dateUtc="2024-08-07T15:47:00Z">
        <w:r w:rsidRPr="00047DA9" w:rsidDel="00766B34">
          <w:delText>c:\Programs\RangeShifter_v2.0.1   c:\Projects\Connectivity\</w:delText>
        </w:r>
      </w:del>
    </w:p>
    <w:p w14:paraId="1422EF97" w14:textId="2095BC60" w:rsidR="0067520E" w:rsidRPr="00047DA9" w:rsidDel="00766B34" w:rsidRDefault="0067520E" w:rsidP="00787453">
      <w:pPr>
        <w:pStyle w:val="Numbered"/>
        <w:rPr>
          <w:del w:id="398" w:author="Pannetier, Theo" w:date="2024-08-07T16:47:00Z" w16du:dateUtc="2024-08-07T15:47:00Z"/>
        </w:rPr>
      </w:pPr>
      <w:del w:id="399" w:author="Pannetier, Theo" w:date="2024-08-07T16:47:00Z" w16du:dateUtc="2024-08-07T15:47:00Z">
        <w:r w:rsidRPr="00047DA9" w:rsidDel="00766B34">
          <w:delText xml:space="preserve">Run the batch executable file from a script (or command line), passing it </w:delText>
        </w:r>
        <w:r w:rsidRPr="00047DA9" w:rsidDel="00766B34">
          <w:rPr>
            <w:u w:val="single"/>
          </w:rPr>
          <w:delText>two arguments</w:delText>
        </w:r>
        <w:r w:rsidRPr="00047DA9" w:rsidDel="00766B34">
          <w:delText xml:space="preserve">, the first being the full path name of the working directory (as above) and the second being the name of the </w:delText>
        </w:r>
        <w:r w:rsidRPr="00047DA9" w:rsidDel="00766B34">
          <w:rPr>
            <w:i/>
          </w:rPr>
          <w:delText>Control File</w:delText>
        </w:r>
        <w:r w:rsidRPr="00047DA9" w:rsidDel="00766B34">
          <w:delText xml:space="preserve"> </w:delText>
        </w:r>
        <w:r w:rsidRPr="00047DA9" w:rsidDel="00766B34">
          <w:rPr>
            <w:u w:val="single"/>
          </w:rPr>
          <w:delText xml:space="preserve">within its </w:delText>
        </w:r>
        <w:r w:rsidRPr="00047DA9" w:rsidDel="00766B34">
          <w:rPr>
            <w:i/>
            <w:u w:val="single"/>
          </w:rPr>
          <w:delText>Inputs</w:delText>
        </w:r>
        <w:r w:rsidRPr="00047DA9" w:rsidDel="00766B34">
          <w:rPr>
            <w:u w:val="single"/>
          </w:rPr>
          <w:delText xml:space="preserve"> folder.</w:delText>
        </w:r>
        <w:r w:rsidRPr="00047DA9" w:rsidDel="00766B34">
          <w:delText xml:space="preserve"> </w:delText>
        </w:r>
        <w:r w:rsidRPr="00047DA9" w:rsidDel="00766B34">
          <w:rPr>
            <w:u w:val="single"/>
          </w:rPr>
          <w:delText xml:space="preserve">In this case, the </w:delText>
        </w:r>
        <w:r w:rsidRPr="00047DA9" w:rsidDel="00766B34">
          <w:rPr>
            <w:i/>
            <w:u w:val="single"/>
          </w:rPr>
          <w:delText>Control File</w:delText>
        </w:r>
        <w:r w:rsidRPr="00047DA9" w:rsidDel="00766B34">
          <w:rPr>
            <w:u w:val="single"/>
          </w:rPr>
          <w:delText xml:space="preserve"> may have any name, as long as it contains no embedded spaces.</w:delText>
        </w:r>
        <w:r w:rsidRPr="00047DA9" w:rsidDel="00766B34">
          <w:delText xml:space="preserve"> For example:</w:delText>
        </w:r>
      </w:del>
    </w:p>
    <w:p w14:paraId="1B4E3678" w14:textId="492C1465" w:rsidR="0067520E" w:rsidRPr="00047DA9" w:rsidDel="00766B34" w:rsidRDefault="0067520E" w:rsidP="00C57BF9">
      <w:pPr>
        <w:ind w:left="720"/>
        <w:rPr>
          <w:del w:id="400" w:author="Pannetier, Theo" w:date="2024-08-07T16:47:00Z" w16du:dateUtc="2024-08-07T15:47:00Z"/>
        </w:rPr>
      </w:pPr>
      <w:del w:id="401" w:author="Pannetier, Theo" w:date="2024-08-07T16:47:00Z" w16du:dateUtc="2024-08-07T15:47:00Z">
        <w:r w:rsidRPr="00047DA9" w:rsidDel="00766B34">
          <w:lastRenderedPageBreak/>
          <w:delText>c:\Programs\RangeShifter_v2.0.1   c:\Projects\Connectivity\   Expt1_control.txt</w:delText>
        </w:r>
      </w:del>
    </w:p>
    <w:p w14:paraId="228C5F6E" w14:textId="7254B2C9" w:rsidR="0067520E" w:rsidRPr="00047DA9" w:rsidRDefault="0067520E" w:rsidP="00C57BF9">
      <w:r w:rsidRPr="00047DA9">
        <w:t xml:space="preserve">A batch is specified in a set of tab-delimited text files, which may be prepared using any text editor. However, as all but the </w:t>
      </w:r>
      <w:r w:rsidRPr="00047DA9">
        <w:rPr>
          <w:i/>
        </w:rPr>
        <w:t>Control File</w:t>
      </w:r>
      <w:r w:rsidRPr="00047DA9">
        <w:t xml:space="preserve"> </w:t>
      </w:r>
      <w:del w:id="402" w:author="Pannetier, Theo" w:date="2024-08-07T16:31:00Z" w16du:dateUtc="2024-08-07T15:31:00Z">
        <w:r w:rsidRPr="00047DA9" w:rsidDel="00026B6E">
          <w:delText xml:space="preserve">and optional genetic architecture file </w:delText>
        </w:r>
      </w:del>
      <w:r w:rsidRPr="00047DA9">
        <w:t xml:space="preserve">comprise </w:t>
      </w:r>
      <w:proofErr w:type="gramStart"/>
      <w:r w:rsidRPr="00047DA9">
        <w:t>a number of</w:t>
      </w:r>
      <w:proofErr w:type="gramEnd"/>
      <w:r w:rsidRPr="00047DA9">
        <w:t xml:space="preserve"> formatted fields (columns), they are best edited using Microsoft Excel or similar spreadsheet-editing software. </w:t>
      </w:r>
      <w:r w:rsidRPr="00047DA9">
        <w:rPr>
          <w:u w:val="single"/>
        </w:rPr>
        <w:t>All</w:t>
      </w:r>
      <w:r w:rsidRPr="00047DA9">
        <w:t xml:space="preserve"> the batch files </w:t>
      </w:r>
      <w:r w:rsidRPr="00047DA9">
        <w:rPr>
          <w:u w:val="single"/>
        </w:rPr>
        <w:t xml:space="preserve">must </w:t>
      </w:r>
      <w:proofErr w:type="gramStart"/>
      <w:r w:rsidRPr="00047DA9">
        <w:rPr>
          <w:u w:val="single"/>
        </w:rPr>
        <w:t>be</w:t>
      </w:r>
      <w:r w:rsidRPr="00047DA9">
        <w:t xml:space="preserve"> located in</w:t>
      </w:r>
      <w:proofErr w:type="gramEnd"/>
      <w:r w:rsidRPr="00047DA9">
        <w:t xml:space="preserve"> the </w:t>
      </w:r>
      <w:r w:rsidRPr="00047DA9">
        <w:rPr>
          <w:i/>
        </w:rPr>
        <w:t>Inputs</w:t>
      </w:r>
      <w:r w:rsidRPr="00047DA9">
        <w:t xml:space="preserve"> sub-folder of the folder specified through the </w:t>
      </w:r>
      <w:r w:rsidRPr="00047DA9">
        <w:rPr>
          <w:i/>
        </w:rPr>
        <w:t>Set Directory</w:t>
      </w:r>
      <w:r w:rsidRPr="00047DA9">
        <w:t xml:space="preserve"> option of the </w:t>
      </w:r>
      <w:r w:rsidRPr="00047DA9">
        <w:rPr>
          <w:i/>
        </w:rPr>
        <w:t>File</w:t>
      </w:r>
      <w:r w:rsidRPr="00047DA9">
        <w:t xml:space="preserve"> menu.</w:t>
      </w:r>
    </w:p>
    <w:p w14:paraId="7E35BD86" w14:textId="77777777" w:rsidR="0067520E" w:rsidRPr="00047DA9" w:rsidRDefault="0067520E" w:rsidP="00C57BF9">
      <w:r w:rsidRPr="00047DA9">
        <w:t xml:space="preserve">The </w:t>
      </w:r>
      <w:r w:rsidRPr="00047DA9">
        <w:rPr>
          <w:i/>
        </w:rPr>
        <w:t>BatchLog.txt</w:t>
      </w:r>
      <w:r w:rsidRPr="00047DA9">
        <w:t xml:space="preserve"> output file documents the process of checking the batch input. Any detected errors are reported in this </w:t>
      </w:r>
      <w:proofErr w:type="gramStart"/>
      <w:r w:rsidRPr="00047DA9">
        <w:t>file, and</w:t>
      </w:r>
      <w:proofErr w:type="gramEnd"/>
      <w:r w:rsidRPr="00047DA9">
        <w:t xml:space="preserve"> must be corrected before any simulations will be run.</w:t>
      </w:r>
    </w:p>
    <w:p w14:paraId="632766F1" w14:textId="2FDB3F98" w:rsidR="00557FEF" w:rsidRPr="00047DA9" w:rsidRDefault="00557FEF" w:rsidP="00C57BF9">
      <w:r w:rsidRPr="00047DA9">
        <w:rPr>
          <w:b/>
        </w:rPr>
        <w:t>Note</w:t>
      </w:r>
      <w:r w:rsidRPr="00047DA9">
        <w:t xml:space="preserve"> that, for technical reasons, output maps can be produced only if the batch is initiated via the </w:t>
      </w:r>
      <w:r w:rsidRPr="00047DA9">
        <w:rPr>
          <w:i/>
        </w:rPr>
        <w:t>Batch Mode</w:t>
      </w:r>
      <w:r w:rsidRPr="00047DA9">
        <w:t xml:space="preserve"> option from within the GUI. Output map specifications in the </w:t>
      </w:r>
      <w:proofErr w:type="spellStart"/>
      <w:r w:rsidRPr="00047DA9">
        <w:rPr>
          <w:i/>
        </w:rPr>
        <w:t>ParameterFile</w:t>
      </w:r>
      <w:proofErr w:type="spellEnd"/>
      <w:r w:rsidRPr="00047DA9">
        <w:t xml:space="preserve"> (see below) have no effect in the batch-only version.</w:t>
      </w:r>
    </w:p>
    <w:p w14:paraId="6EB4B137" w14:textId="77777777" w:rsidR="0067520E" w:rsidRPr="00047DA9" w:rsidRDefault="0067520E" w:rsidP="009E434A">
      <w:pPr>
        <w:pStyle w:val="Heading3"/>
        <w:numPr>
          <w:ilvl w:val="2"/>
          <w:numId w:val="14"/>
        </w:numPr>
      </w:pPr>
      <w:bookmarkStart w:id="403" w:name="_Toc180771669"/>
      <w:r w:rsidRPr="00047DA9">
        <w:t>Control file</w:t>
      </w:r>
      <w:bookmarkEnd w:id="403"/>
    </w:p>
    <w:p w14:paraId="24FF8EC8" w14:textId="77777777" w:rsidR="0067520E" w:rsidRPr="00047DA9" w:rsidRDefault="0067520E" w:rsidP="00C57BF9">
      <w:r w:rsidRPr="00047DA9">
        <w:t xml:space="preserve">This is the principal file in which details of the batch simulation are provided by the user, and is the only file selected directly by the user. All other input files names are specified in the </w:t>
      </w:r>
      <w:r w:rsidRPr="00047DA9">
        <w:rPr>
          <w:i/>
        </w:rPr>
        <w:t>Control File</w:t>
      </w:r>
      <w:r w:rsidRPr="00047DA9">
        <w:t xml:space="preserve"> (or hierarchically within other input files). The format of the </w:t>
      </w:r>
      <w:r w:rsidRPr="00047DA9">
        <w:rPr>
          <w:i/>
        </w:rPr>
        <w:t>Control File</w:t>
      </w:r>
      <w:r w:rsidRPr="00047DA9">
        <w:t xml:space="preserve"> is strictly stipulated; case-sensitive parameter names must be provided exactly as specified.</w:t>
      </w:r>
    </w:p>
    <w:p w14:paraId="7B15559C" w14:textId="77777777" w:rsidR="0067520E" w:rsidRPr="00047DA9" w:rsidRDefault="0067520E" w:rsidP="00C57BF9">
      <w:pPr>
        <w:pStyle w:val="Heading4"/>
      </w:pPr>
      <w:bookmarkStart w:id="404" w:name="_Model_parameters"/>
      <w:bookmarkStart w:id="405" w:name="_Ref371685142"/>
      <w:bookmarkEnd w:id="404"/>
      <w:r w:rsidRPr="00047DA9">
        <w:t>Model parameters</w:t>
      </w:r>
      <w:bookmarkEnd w:id="405"/>
    </w:p>
    <w:p w14:paraId="7C824265" w14:textId="77777777" w:rsidR="0067520E" w:rsidRPr="00047DA9" w:rsidRDefault="0067520E" w:rsidP="00B35389">
      <w:pPr>
        <w:pStyle w:val="Keepnext"/>
      </w:pPr>
      <w:r w:rsidRPr="00047DA9">
        <w:t xml:space="preserve">The first twelve lines of the </w:t>
      </w:r>
      <w:r w:rsidRPr="00047DA9">
        <w:rPr>
          <w:i/>
        </w:rPr>
        <w:t>Control File</w:t>
      </w:r>
      <w:r w:rsidRPr="00047DA9">
        <w:t xml:space="preserve"> are parameters which are </w:t>
      </w:r>
      <w:r w:rsidRPr="00047DA9">
        <w:rPr>
          <w:u w:val="single"/>
        </w:rPr>
        <w:t>fixed for the entire batch run</w:t>
      </w:r>
      <w:r w:rsidRPr="00047DA9">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047DA9" w14:paraId="7E722473" w14:textId="77777777" w:rsidTr="00C57BF9">
        <w:tc>
          <w:tcPr>
            <w:tcW w:w="1872" w:type="dxa"/>
          </w:tcPr>
          <w:p w14:paraId="2C3A1F4B" w14:textId="77777777" w:rsidR="0067520E" w:rsidRPr="00047DA9" w:rsidRDefault="0067520E" w:rsidP="00C57BF9">
            <w:pPr>
              <w:pStyle w:val="Table11"/>
              <w:rPr>
                <w:b/>
              </w:rPr>
            </w:pPr>
            <w:r w:rsidRPr="00047DA9">
              <w:rPr>
                <w:b/>
              </w:rPr>
              <w:t>Parameter</w:t>
            </w:r>
          </w:p>
        </w:tc>
        <w:tc>
          <w:tcPr>
            <w:tcW w:w="1296" w:type="dxa"/>
          </w:tcPr>
          <w:p w14:paraId="4CCF4ACD" w14:textId="77777777" w:rsidR="0067520E" w:rsidRPr="00047DA9" w:rsidRDefault="0067520E" w:rsidP="00C57BF9">
            <w:pPr>
              <w:pStyle w:val="Table11"/>
              <w:rPr>
                <w:b/>
              </w:rPr>
            </w:pPr>
            <w:r w:rsidRPr="00047DA9">
              <w:rPr>
                <w:b/>
              </w:rPr>
              <w:t>Values</w:t>
            </w:r>
          </w:p>
        </w:tc>
        <w:tc>
          <w:tcPr>
            <w:tcW w:w="5760" w:type="dxa"/>
          </w:tcPr>
          <w:p w14:paraId="47756A0C" w14:textId="77777777" w:rsidR="0067520E" w:rsidRPr="00047DA9" w:rsidRDefault="0067520E" w:rsidP="00C57BF9">
            <w:pPr>
              <w:pStyle w:val="Table11"/>
              <w:rPr>
                <w:b/>
              </w:rPr>
            </w:pPr>
            <w:r w:rsidRPr="00047DA9">
              <w:rPr>
                <w:b/>
              </w:rPr>
              <w:t>Description</w:t>
            </w:r>
          </w:p>
        </w:tc>
      </w:tr>
      <w:tr w:rsidR="0067520E" w:rsidRPr="00047DA9" w14:paraId="662C74C1" w14:textId="77777777" w:rsidTr="00C57BF9">
        <w:tc>
          <w:tcPr>
            <w:tcW w:w="1872" w:type="dxa"/>
          </w:tcPr>
          <w:p w14:paraId="7BED44AA" w14:textId="77777777" w:rsidR="0067520E" w:rsidRPr="00047DA9" w:rsidRDefault="0067520E" w:rsidP="00C57BF9">
            <w:pPr>
              <w:pStyle w:val="Table11"/>
            </w:pPr>
            <w:r w:rsidRPr="00047DA9">
              <w:t>BatchNum</w:t>
            </w:r>
          </w:p>
        </w:tc>
        <w:tc>
          <w:tcPr>
            <w:tcW w:w="1296" w:type="dxa"/>
          </w:tcPr>
          <w:p w14:paraId="58701562" w14:textId="77777777" w:rsidR="0067520E" w:rsidRPr="00047DA9" w:rsidRDefault="0067520E" w:rsidP="00C57BF9">
            <w:pPr>
              <w:pStyle w:val="Table11"/>
            </w:pPr>
            <w:r w:rsidRPr="00047DA9">
              <w:t>≥ 0</w:t>
            </w:r>
          </w:p>
        </w:tc>
        <w:tc>
          <w:tcPr>
            <w:tcW w:w="5760" w:type="dxa"/>
          </w:tcPr>
          <w:p w14:paraId="5EF13288" w14:textId="77777777" w:rsidR="0067520E" w:rsidRPr="00047DA9" w:rsidRDefault="0067520E" w:rsidP="00C57BF9">
            <w:pPr>
              <w:pStyle w:val="Table11"/>
            </w:pPr>
            <w:r w:rsidRPr="00047DA9">
              <w:t>Batch number, appears in all output file names</w:t>
            </w:r>
          </w:p>
        </w:tc>
      </w:tr>
      <w:tr w:rsidR="0067520E" w:rsidRPr="00047DA9" w14:paraId="72BD7583" w14:textId="77777777" w:rsidTr="00C57BF9">
        <w:tc>
          <w:tcPr>
            <w:tcW w:w="1872" w:type="dxa"/>
          </w:tcPr>
          <w:p w14:paraId="5287F8CA" w14:textId="77777777" w:rsidR="0067520E" w:rsidRPr="00047DA9" w:rsidRDefault="0067520E" w:rsidP="00C57BF9">
            <w:pPr>
              <w:pStyle w:val="Table11"/>
            </w:pPr>
            <w:r w:rsidRPr="00047DA9">
              <w:t>PatchModel</w:t>
            </w:r>
          </w:p>
        </w:tc>
        <w:tc>
          <w:tcPr>
            <w:tcW w:w="1296" w:type="dxa"/>
          </w:tcPr>
          <w:p w14:paraId="45602DB5" w14:textId="77777777" w:rsidR="0067520E" w:rsidRPr="00047DA9" w:rsidRDefault="0067520E" w:rsidP="00C57BF9">
            <w:pPr>
              <w:pStyle w:val="Table11"/>
            </w:pPr>
            <w:r w:rsidRPr="00047DA9">
              <w:t>0 / 1</w:t>
            </w:r>
          </w:p>
        </w:tc>
        <w:tc>
          <w:tcPr>
            <w:tcW w:w="5760" w:type="dxa"/>
          </w:tcPr>
          <w:p w14:paraId="15C647CE" w14:textId="77777777" w:rsidR="0067520E" w:rsidRPr="00047DA9" w:rsidRDefault="0067520E" w:rsidP="00C57BF9">
            <w:pPr>
              <w:pStyle w:val="Table11"/>
            </w:pPr>
            <w:r w:rsidRPr="00047DA9">
              <w:t>0 = cell-based model, 1 = patch-based model</w:t>
            </w:r>
          </w:p>
        </w:tc>
      </w:tr>
      <w:tr w:rsidR="0067520E" w:rsidRPr="00047DA9" w14:paraId="1AAED317" w14:textId="77777777" w:rsidTr="00C57BF9">
        <w:tc>
          <w:tcPr>
            <w:tcW w:w="1872" w:type="dxa"/>
          </w:tcPr>
          <w:p w14:paraId="69520DF6" w14:textId="77777777" w:rsidR="0067520E" w:rsidRPr="00047DA9" w:rsidRDefault="0067520E" w:rsidP="00C57BF9">
            <w:pPr>
              <w:pStyle w:val="Table11"/>
            </w:pPr>
            <w:r w:rsidRPr="00047DA9">
              <w:t>Resolution</w:t>
            </w:r>
          </w:p>
        </w:tc>
        <w:tc>
          <w:tcPr>
            <w:tcW w:w="1296" w:type="dxa"/>
          </w:tcPr>
          <w:p w14:paraId="0BEE7B73" w14:textId="77777777" w:rsidR="0067520E" w:rsidRPr="00047DA9" w:rsidRDefault="0067520E" w:rsidP="00C57BF9">
            <w:pPr>
              <w:pStyle w:val="Table11"/>
            </w:pPr>
            <w:r w:rsidRPr="00047DA9">
              <w:t>&gt; 0</w:t>
            </w:r>
          </w:p>
        </w:tc>
        <w:tc>
          <w:tcPr>
            <w:tcW w:w="5760" w:type="dxa"/>
          </w:tcPr>
          <w:p w14:paraId="57029F87" w14:textId="77777777" w:rsidR="0067520E" w:rsidRPr="00047DA9" w:rsidRDefault="0067520E" w:rsidP="00C57BF9">
            <w:pPr>
              <w:pStyle w:val="Table11"/>
            </w:pPr>
            <w:r w:rsidRPr="00047DA9">
              <w:t>Landscape resolution (m)</w:t>
            </w:r>
          </w:p>
        </w:tc>
      </w:tr>
      <w:tr w:rsidR="0067520E" w:rsidRPr="00047DA9" w14:paraId="36F8A497" w14:textId="77777777" w:rsidTr="00C57BF9">
        <w:tc>
          <w:tcPr>
            <w:tcW w:w="1872" w:type="dxa"/>
          </w:tcPr>
          <w:p w14:paraId="3FE4D30D" w14:textId="77777777" w:rsidR="0067520E" w:rsidRPr="00047DA9" w:rsidRDefault="0067520E" w:rsidP="00C57BF9">
            <w:pPr>
              <w:pStyle w:val="Table11"/>
            </w:pPr>
            <w:r w:rsidRPr="00047DA9">
              <w:t>LandType</w:t>
            </w:r>
          </w:p>
        </w:tc>
        <w:tc>
          <w:tcPr>
            <w:tcW w:w="1296" w:type="dxa"/>
          </w:tcPr>
          <w:p w14:paraId="48816E51" w14:textId="77777777" w:rsidR="0067520E" w:rsidRPr="00047DA9" w:rsidRDefault="0067520E" w:rsidP="00C57BF9">
            <w:pPr>
              <w:pStyle w:val="Table11"/>
            </w:pPr>
            <w:r w:rsidRPr="00047DA9">
              <w:t>0 / 2 / 9</w:t>
            </w:r>
          </w:p>
        </w:tc>
        <w:tc>
          <w:tcPr>
            <w:tcW w:w="5760" w:type="dxa"/>
          </w:tcPr>
          <w:p w14:paraId="2871F60A" w14:textId="77777777" w:rsidR="0067520E" w:rsidRPr="00047DA9" w:rsidRDefault="0067520E" w:rsidP="00C57BF9">
            <w:pPr>
              <w:pStyle w:val="Table11"/>
            </w:pPr>
            <w:r w:rsidRPr="00047DA9">
              <w:t>0 = imported raster map with unique habitat codes</w:t>
            </w:r>
            <w:r w:rsidRPr="00047DA9">
              <w:br/>
              <w:t>2 = imported raster map with habitat quality</w:t>
            </w:r>
            <w:r w:rsidRPr="00047DA9">
              <w:br/>
              <w:t>9 = create an artificial landscape for each replicate</w:t>
            </w:r>
          </w:p>
        </w:tc>
      </w:tr>
      <w:tr w:rsidR="0067520E" w:rsidRPr="00047DA9" w14:paraId="1082A65F" w14:textId="77777777" w:rsidTr="00C57BF9">
        <w:tc>
          <w:tcPr>
            <w:tcW w:w="1872" w:type="dxa"/>
          </w:tcPr>
          <w:p w14:paraId="7BCF0F37" w14:textId="77777777" w:rsidR="0067520E" w:rsidRPr="00047DA9" w:rsidRDefault="0067520E" w:rsidP="00C57BF9">
            <w:pPr>
              <w:pStyle w:val="Table11"/>
            </w:pPr>
            <w:r w:rsidRPr="00047DA9">
              <w:t>MaxHabitats</w:t>
            </w:r>
          </w:p>
        </w:tc>
        <w:tc>
          <w:tcPr>
            <w:tcW w:w="1296" w:type="dxa"/>
          </w:tcPr>
          <w:p w14:paraId="5187B36E" w14:textId="77777777" w:rsidR="0067520E" w:rsidRPr="00047DA9" w:rsidRDefault="0067520E" w:rsidP="00C57BF9">
            <w:pPr>
              <w:pStyle w:val="Table11"/>
            </w:pPr>
            <w:r w:rsidRPr="00047DA9">
              <w:t>&gt; 0</w:t>
            </w:r>
          </w:p>
        </w:tc>
        <w:tc>
          <w:tcPr>
            <w:tcW w:w="5760" w:type="dxa"/>
          </w:tcPr>
          <w:p w14:paraId="5DFB65F1" w14:textId="77777777" w:rsidR="0067520E" w:rsidRPr="00047DA9" w:rsidRDefault="0067520E" w:rsidP="00C57BF9">
            <w:pPr>
              <w:pStyle w:val="Table11"/>
            </w:pPr>
            <w:r w:rsidRPr="00047DA9">
              <w:t>Maximum number of habitats in the landscapes to be used;</w:t>
            </w:r>
            <w:r w:rsidRPr="00047DA9">
              <w:br/>
              <w:t xml:space="preserve">must be &gt;1 for </w:t>
            </w:r>
            <w:r w:rsidRPr="00047DA9">
              <w:rPr>
                <w:i/>
              </w:rPr>
              <w:t>LandType</w:t>
            </w:r>
            <w:r w:rsidRPr="00047DA9">
              <w:t> = 0</w:t>
            </w:r>
            <w:r w:rsidRPr="00047DA9">
              <w:br/>
              <w:t xml:space="preserve">must be 1 for </w:t>
            </w:r>
            <w:r w:rsidRPr="00047DA9">
              <w:rPr>
                <w:i/>
              </w:rPr>
              <w:t>LandType</w:t>
            </w:r>
            <w:r w:rsidRPr="00047DA9">
              <w:t> = 2 or 9</w:t>
            </w:r>
          </w:p>
        </w:tc>
      </w:tr>
      <w:tr w:rsidR="0067520E" w:rsidRPr="00047DA9" w14:paraId="184F0D1F" w14:textId="77777777" w:rsidTr="00C57BF9">
        <w:tc>
          <w:tcPr>
            <w:tcW w:w="1872" w:type="dxa"/>
          </w:tcPr>
          <w:p w14:paraId="7F35397D" w14:textId="77777777" w:rsidR="0067520E" w:rsidRPr="00047DA9" w:rsidRDefault="0067520E" w:rsidP="00C57BF9">
            <w:pPr>
              <w:pStyle w:val="Table11"/>
            </w:pPr>
            <w:r w:rsidRPr="00047DA9">
              <w:t>SpeciesDist</w:t>
            </w:r>
          </w:p>
        </w:tc>
        <w:tc>
          <w:tcPr>
            <w:tcW w:w="1296" w:type="dxa"/>
          </w:tcPr>
          <w:p w14:paraId="37EB6C58" w14:textId="77777777" w:rsidR="0067520E" w:rsidRPr="00047DA9" w:rsidRDefault="0067520E" w:rsidP="00C57BF9">
            <w:pPr>
              <w:pStyle w:val="Table11"/>
            </w:pPr>
            <w:r w:rsidRPr="00047DA9">
              <w:t>0 / 1</w:t>
            </w:r>
          </w:p>
        </w:tc>
        <w:tc>
          <w:tcPr>
            <w:tcW w:w="5760" w:type="dxa"/>
          </w:tcPr>
          <w:p w14:paraId="5DA8303A" w14:textId="77777777" w:rsidR="0067520E" w:rsidRPr="00047DA9" w:rsidRDefault="0067520E" w:rsidP="00C57BF9">
            <w:pPr>
              <w:pStyle w:val="Table11"/>
            </w:pPr>
            <w:r w:rsidRPr="00047DA9">
              <w:t>Load initial species distribution? 0 = no, 1 = yes</w:t>
            </w:r>
          </w:p>
        </w:tc>
      </w:tr>
      <w:tr w:rsidR="0067520E" w:rsidRPr="00047DA9" w14:paraId="340F5496" w14:textId="77777777" w:rsidTr="00C57BF9">
        <w:tc>
          <w:tcPr>
            <w:tcW w:w="1872" w:type="dxa"/>
          </w:tcPr>
          <w:p w14:paraId="2BB70EE4" w14:textId="77777777" w:rsidR="0067520E" w:rsidRPr="00047DA9" w:rsidRDefault="0067520E" w:rsidP="00C57BF9">
            <w:pPr>
              <w:pStyle w:val="Table11"/>
            </w:pPr>
            <w:r w:rsidRPr="00047DA9">
              <w:t>DistResolution</w:t>
            </w:r>
          </w:p>
        </w:tc>
        <w:tc>
          <w:tcPr>
            <w:tcW w:w="1296" w:type="dxa"/>
          </w:tcPr>
          <w:p w14:paraId="28C31640" w14:textId="77777777" w:rsidR="0067520E" w:rsidRPr="00047DA9" w:rsidRDefault="0067520E" w:rsidP="00C57BF9">
            <w:pPr>
              <w:pStyle w:val="Table11"/>
            </w:pPr>
            <w:r w:rsidRPr="00047DA9">
              <w:t>&gt; 0</w:t>
            </w:r>
          </w:p>
        </w:tc>
        <w:tc>
          <w:tcPr>
            <w:tcW w:w="5760" w:type="dxa"/>
          </w:tcPr>
          <w:p w14:paraId="5F394B6C" w14:textId="77777777" w:rsidR="0067520E" w:rsidRPr="00047DA9" w:rsidRDefault="0067520E" w:rsidP="00C57BF9">
            <w:pPr>
              <w:pStyle w:val="Table11"/>
            </w:pPr>
            <w:r w:rsidRPr="00047DA9">
              <w:t>Resolution of the species distribution map (m)</w:t>
            </w:r>
            <w:r w:rsidRPr="00047DA9">
              <w:br/>
              <w:t xml:space="preserve">must not be less than the </w:t>
            </w:r>
            <w:r w:rsidRPr="00047DA9">
              <w:rPr>
                <w:i/>
              </w:rPr>
              <w:t>Resolution</w:t>
            </w:r>
            <w:r w:rsidRPr="00047DA9">
              <w:t xml:space="preserve"> parameter</w:t>
            </w:r>
          </w:p>
        </w:tc>
      </w:tr>
      <w:tr w:rsidR="0067520E" w:rsidRPr="00047DA9" w14:paraId="6D9A49D4" w14:textId="77777777" w:rsidTr="00C57BF9">
        <w:tc>
          <w:tcPr>
            <w:tcW w:w="1872" w:type="dxa"/>
          </w:tcPr>
          <w:p w14:paraId="4B2CDCFA" w14:textId="77777777" w:rsidR="0067520E" w:rsidRPr="00047DA9" w:rsidRDefault="0067520E" w:rsidP="00C57BF9">
            <w:pPr>
              <w:pStyle w:val="Table11"/>
            </w:pPr>
            <w:r w:rsidRPr="00047DA9">
              <w:t>Reproduction</w:t>
            </w:r>
          </w:p>
        </w:tc>
        <w:tc>
          <w:tcPr>
            <w:tcW w:w="1296" w:type="dxa"/>
          </w:tcPr>
          <w:p w14:paraId="13263E89" w14:textId="77777777" w:rsidR="0067520E" w:rsidRPr="00047DA9" w:rsidRDefault="0067520E" w:rsidP="00C57BF9">
            <w:pPr>
              <w:pStyle w:val="Table11"/>
            </w:pPr>
            <w:r w:rsidRPr="00047DA9">
              <w:t>0 / 1 / 2</w:t>
            </w:r>
          </w:p>
        </w:tc>
        <w:tc>
          <w:tcPr>
            <w:tcW w:w="5760" w:type="dxa"/>
          </w:tcPr>
          <w:p w14:paraId="3D39CDD5" w14:textId="77777777" w:rsidR="0067520E" w:rsidRPr="00047DA9" w:rsidRDefault="0067520E" w:rsidP="00C57BF9">
            <w:pPr>
              <w:pStyle w:val="Table11"/>
            </w:pPr>
            <w:r w:rsidRPr="00047DA9">
              <w:t>0 = asexual / only female model, 1 = sexual model (simple);</w:t>
            </w:r>
            <w:r w:rsidRPr="00047DA9">
              <w:br/>
              <w:t>2 = sexual model (explicit mating system)</w:t>
            </w:r>
          </w:p>
        </w:tc>
      </w:tr>
      <w:tr w:rsidR="0067520E" w:rsidRPr="00047DA9" w14:paraId="3EF27280" w14:textId="77777777" w:rsidTr="00C57BF9">
        <w:tc>
          <w:tcPr>
            <w:tcW w:w="1872" w:type="dxa"/>
          </w:tcPr>
          <w:p w14:paraId="530F47F8" w14:textId="77777777" w:rsidR="0067520E" w:rsidRPr="00047DA9" w:rsidRDefault="0067520E" w:rsidP="00C57BF9">
            <w:pPr>
              <w:pStyle w:val="Table11"/>
            </w:pPr>
            <w:r w:rsidRPr="00047DA9">
              <w:t>RepSeasons</w:t>
            </w:r>
          </w:p>
        </w:tc>
        <w:tc>
          <w:tcPr>
            <w:tcW w:w="1296" w:type="dxa"/>
          </w:tcPr>
          <w:p w14:paraId="0C48DBF9" w14:textId="77777777" w:rsidR="0067520E" w:rsidRPr="00047DA9" w:rsidRDefault="0067520E" w:rsidP="00C57BF9">
            <w:pPr>
              <w:pStyle w:val="Table11"/>
            </w:pPr>
            <w:r w:rsidRPr="00047DA9">
              <w:t>≥ 1</w:t>
            </w:r>
          </w:p>
        </w:tc>
        <w:tc>
          <w:tcPr>
            <w:tcW w:w="5760" w:type="dxa"/>
          </w:tcPr>
          <w:p w14:paraId="622BA1FE" w14:textId="77777777" w:rsidR="0067520E" w:rsidRPr="00047DA9" w:rsidRDefault="0067520E" w:rsidP="00C57BF9">
            <w:pPr>
              <w:pStyle w:val="Table11"/>
            </w:pPr>
            <w:r w:rsidRPr="00047DA9">
              <w:t>No. of reproductive seasons per year</w:t>
            </w:r>
          </w:p>
        </w:tc>
      </w:tr>
      <w:tr w:rsidR="0067520E" w:rsidRPr="00047DA9" w14:paraId="2559E855" w14:textId="77777777" w:rsidTr="00C57BF9">
        <w:tc>
          <w:tcPr>
            <w:tcW w:w="1872" w:type="dxa"/>
          </w:tcPr>
          <w:p w14:paraId="761F818C" w14:textId="77777777" w:rsidR="0067520E" w:rsidRPr="00047DA9" w:rsidRDefault="0067520E" w:rsidP="00C57BF9">
            <w:pPr>
              <w:pStyle w:val="Table11"/>
            </w:pPr>
            <w:r w:rsidRPr="00047DA9">
              <w:t>StageStruct</w:t>
            </w:r>
          </w:p>
        </w:tc>
        <w:tc>
          <w:tcPr>
            <w:tcW w:w="1296" w:type="dxa"/>
          </w:tcPr>
          <w:p w14:paraId="31B9CB06" w14:textId="77777777" w:rsidR="0067520E" w:rsidRPr="00047DA9" w:rsidRDefault="0067520E" w:rsidP="00C57BF9">
            <w:pPr>
              <w:pStyle w:val="Table11"/>
            </w:pPr>
            <w:r w:rsidRPr="00047DA9">
              <w:t>0 / 1</w:t>
            </w:r>
          </w:p>
        </w:tc>
        <w:tc>
          <w:tcPr>
            <w:tcW w:w="5760" w:type="dxa"/>
          </w:tcPr>
          <w:p w14:paraId="3FAE8610" w14:textId="77777777" w:rsidR="0067520E" w:rsidRPr="00047DA9" w:rsidRDefault="0067520E" w:rsidP="00C57BF9">
            <w:pPr>
              <w:pStyle w:val="Table11"/>
            </w:pPr>
            <w:r w:rsidRPr="00047DA9">
              <w:t>0 = no stage structure, 1 = stage-structured model</w:t>
            </w:r>
          </w:p>
        </w:tc>
      </w:tr>
      <w:tr w:rsidR="0067520E" w:rsidRPr="00047DA9" w14:paraId="2721C9D7" w14:textId="77777777" w:rsidTr="00C57BF9">
        <w:tc>
          <w:tcPr>
            <w:tcW w:w="1872" w:type="dxa"/>
          </w:tcPr>
          <w:p w14:paraId="0532DA87" w14:textId="77777777" w:rsidR="0067520E" w:rsidRPr="00047DA9" w:rsidRDefault="0067520E" w:rsidP="00C57BF9">
            <w:pPr>
              <w:pStyle w:val="Table11"/>
            </w:pPr>
            <w:r w:rsidRPr="00047DA9">
              <w:t>Stages</w:t>
            </w:r>
          </w:p>
        </w:tc>
        <w:tc>
          <w:tcPr>
            <w:tcW w:w="1296" w:type="dxa"/>
          </w:tcPr>
          <w:p w14:paraId="0AF611C3" w14:textId="77777777" w:rsidR="0067520E" w:rsidRPr="00047DA9" w:rsidRDefault="0067520E" w:rsidP="00C57BF9">
            <w:pPr>
              <w:pStyle w:val="Table11"/>
            </w:pPr>
            <w:r w:rsidRPr="00047DA9">
              <w:t>&gt; 1</w:t>
            </w:r>
          </w:p>
        </w:tc>
        <w:tc>
          <w:tcPr>
            <w:tcW w:w="5760" w:type="dxa"/>
          </w:tcPr>
          <w:p w14:paraId="1D141978" w14:textId="77777777" w:rsidR="0067520E" w:rsidRPr="00047DA9" w:rsidRDefault="0067520E" w:rsidP="00C57BF9">
            <w:pPr>
              <w:pStyle w:val="Table11"/>
            </w:pPr>
            <w:r w:rsidRPr="00047DA9">
              <w:t>No. of stages (incl. juveniles) if stage-structured</w:t>
            </w:r>
          </w:p>
        </w:tc>
      </w:tr>
      <w:tr w:rsidR="0067520E" w:rsidRPr="00047DA9" w14:paraId="626966CE" w14:textId="77777777" w:rsidTr="00C57BF9">
        <w:tc>
          <w:tcPr>
            <w:tcW w:w="1872" w:type="dxa"/>
          </w:tcPr>
          <w:p w14:paraId="56490E40" w14:textId="77777777" w:rsidR="0067520E" w:rsidRPr="00047DA9" w:rsidRDefault="0067520E" w:rsidP="00C57BF9">
            <w:pPr>
              <w:pStyle w:val="Table11"/>
            </w:pPr>
            <w:r w:rsidRPr="00047DA9">
              <w:t>Transfer</w:t>
            </w:r>
          </w:p>
        </w:tc>
        <w:tc>
          <w:tcPr>
            <w:tcW w:w="1296" w:type="dxa"/>
          </w:tcPr>
          <w:p w14:paraId="4BB4A296" w14:textId="77777777" w:rsidR="0067520E" w:rsidRPr="00047DA9" w:rsidRDefault="0067520E" w:rsidP="00C57BF9">
            <w:pPr>
              <w:pStyle w:val="Table11"/>
            </w:pPr>
            <w:r w:rsidRPr="00047DA9">
              <w:t>0 / 1 / 2</w:t>
            </w:r>
          </w:p>
        </w:tc>
        <w:tc>
          <w:tcPr>
            <w:tcW w:w="5760" w:type="dxa"/>
          </w:tcPr>
          <w:p w14:paraId="6BCE3F90" w14:textId="77777777" w:rsidR="0067520E" w:rsidRPr="00047DA9" w:rsidRDefault="0067520E" w:rsidP="00C57BF9">
            <w:pPr>
              <w:pStyle w:val="Table11"/>
            </w:pPr>
            <w:r w:rsidRPr="00047DA9">
              <w:t>Transfer method: 0 = dispersal kernels,</w:t>
            </w:r>
            <w:r w:rsidRPr="00047DA9">
              <w:br/>
              <w:t>1 = SMS (stochastic movement simulator),</w:t>
            </w:r>
            <w:r w:rsidRPr="00047DA9">
              <w:br/>
              <w:t>2 = CRW (correlated random walk)</w:t>
            </w:r>
          </w:p>
        </w:tc>
      </w:tr>
    </w:tbl>
    <w:p w14:paraId="0099D178" w14:textId="77777777" w:rsidR="0067520E" w:rsidRPr="00047DA9" w:rsidRDefault="0067520E" w:rsidP="00C57BF9">
      <w:r w:rsidRPr="00047DA9">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rsidRPr="00047DA9">
        <w:lastRenderedPageBreak/>
        <w:t xml:space="preserve">batch runs are required. However, there is no limit to the number of parameter combinations nor to the number of landscapes used. Note that the total number of simulations is the product of the number of </w:t>
      </w:r>
      <w:proofErr w:type="gramStart"/>
      <w:r w:rsidRPr="00047DA9">
        <w:t>parameter</w:t>
      </w:r>
      <w:proofErr w:type="gramEnd"/>
      <w:r w:rsidRPr="00047DA9">
        <w:t xml:space="preserve"> sets and the number of landscapes, and, as each simulation may comprise many replicates, the volume of output produced by a single batch run may be substantial.</w:t>
      </w:r>
    </w:p>
    <w:p w14:paraId="280599E6" w14:textId="77777777" w:rsidR="0067520E" w:rsidRPr="00047DA9" w:rsidRDefault="0067520E" w:rsidP="00C57BF9">
      <w:pPr>
        <w:pStyle w:val="Heading4"/>
      </w:pPr>
      <w:r w:rsidRPr="00047DA9">
        <w:t>File name parameters</w:t>
      </w:r>
    </w:p>
    <w:p w14:paraId="79EDD3F6" w14:textId="675EEB02" w:rsidR="0067520E" w:rsidRPr="00047DA9" w:rsidRDefault="0067520E" w:rsidP="00C57BF9">
      <w:pPr>
        <w:keepNext/>
      </w:pPr>
      <w:r w:rsidRPr="00047DA9">
        <w:t xml:space="preserve">The remaining eight lines of the </w:t>
      </w:r>
      <w:r w:rsidRPr="00047DA9">
        <w:rPr>
          <w:i/>
        </w:rPr>
        <w:t>Control File</w:t>
      </w:r>
      <w:r w:rsidRPr="00047DA9">
        <w:t xml:space="preserve"> are the names of parameter files, of which six are compulsory. If not required (i.e. for a non-structured population), the </w:t>
      </w:r>
      <w:proofErr w:type="spellStart"/>
      <w:r w:rsidRPr="00047DA9">
        <w:rPr>
          <w:i/>
        </w:rPr>
        <w:t>StageStructFile</w:t>
      </w:r>
      <w:proofErr w:type="spellEnd"/>
      <w:r w:rsidRPr="00047DA9">
        <w:t xml:space="preserve"> filename must be set to NULL, and the </w:t>
      </w:r>
      <w:proofErr w:type="spellStart"/>
      <w:r w:rsidRPr="00047DA9">
        <w:rPr>
          <w:i/>
        </w:rPr>
        <w:t>GeneticsFile</w:t>
      </w:r>
      <w:proofErr w:type="spellEnd"/>
      <w:r w:rsidRPr="00047DA9">
        <w:t xml:space="preserve"> may be NULL if there are no heritable traits</w:t>
      </w:r>
      <w:r w:rsidR="000C5225" w:rsidRPr="00047DA9">
        <w:t xml:space="preserve"> and no neutral markers</w:t>
      </w:r>
      <w:r w:rsidRPr="00047DA9">
        <w:t>. In all other cases, the name of a text file (</w:t>
      </w:r>
      <w:r w:rsidRPr="00047DA9">
        <w:rPr>
          <w:u w:val="single"/>
        </w:rPr>
        <w:t>including</w:t>
      </w:r>
      <w:r w:rsidRPr="00047DA9">
        <w:t xml:space="preserve"> the </w:t>
      </w:r>
      <w:r w:rsidRPr="00047DA9">
        <w:rPr>
          <w:i/>
        </w:rPr>
        <w:t>.txt</w:t>
      </w:r>
      <w:r w:rsidRPr="00047DA9">
        <w:t xml:space="preserve"> extension, and </w:t>
      </w:r>
      <w:r w:rsidRPr="00047DA9">
        <w:rPr>
          <w:u w:val="single"/>
        </w:rPr>
        <w:t>without any embedded spaces</w:t>
      </w:r>
      <w:r w:rsidRPr="00047DA9">
        <w:t xml:space="preserve">) must be specified. Thereafter, lines in the </w:t>
      </w:r>
      <w:r w:rsidRPr="00047DA9">
        <w:rPr>
          <w:i/>
        </w:rPr>
        <w:t>Control File</w:t>
      </w:r>
      <w:r w:rsidRPr="00047DA9">
        <w:t xml:space="preserve"> are not read by </w:t>
      </w:r>
      <w:proofErr w:type="gramStart"/>
      <w:r w:rsidRPr="00047DA9">
        <w:t>RangeShifter, and</w:t>
      </w:r>
      <w:proofErr w:type="gramEnd"/>
      <w:r w:rsidRPr="00047DA9">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047DA9" w14:paraId="6D366173" w14:textId="77777777" w:rsidTr="00C57BF9">
        <w:tc>
          <w:tcPr>
            <w:tcW w:w="1728" w:type="dxa"/>
          </w:tcPr>
          <w:p w14:paraId="33E96DAE" w14:textId="77777777" w:rsidR="0067520E" w:rsidRPr="00047DA9" w:rsidRDefault="0067520E" w:rsidP="00C57BF9">
            <w:pPr>
              <w:pStyle w:val="Table11"/>
              <w:rPr>
                <w:b/>
              </w:rPr>
            </w:pPr>
            <w:r w:rsidRPr="00047DA9">
              <w:rPr>
                <w:b/>
              </w:rPr>
              <w:t>Parameter</w:t>
            </w:r>
          </w:p>
        </w:tc>
        <w:tc>
          <w:tcPr>
            <w:tcW w:w="1152" w:type="dxa"/>
          </w:tcPr>
          <w:p w14:paraId="1D217E43" w14:textId="77777777" w:rsidR="0067520E" w:rsidRPr="00047DA9" w:rsidRDefault="0067520E" w:rsidP="00C57BF9">
            <w:pPr>
              <w:pStyle w:val="Table11"/>
              <w:rPr>
                <w:b/>
              </w:rPr>
            </w:pPr>
            <w:r w:rsidRPr="00047DA9">
              <w:rPr>
                <w:b/>
              </w:rPr>
              <w:t>Required</w:t>
            </w:r>
          </w:p>
        </w:tc>
        <w:tc>
          <w:tcPr>
            <w:tcW w:w="6480" w:type="dxa"/>
          </w:tcPr>
          <w:p w14:paraId="28F57FD9" w14:textId="77777777" w:rsidR="0067520E" w:rsidRPr="00047DA9" w:rsidRDefault="0067520E" w:rsidP="00C57BF9">
            <w:pPr>
              <w:pStyle w:val="Table11"/>
              <w:rPr>
                <w:b/>
              </w:rPr>
            </w:pPr>
            <w:r w:rsidRPr="00047DA9">
              <w:rPr>
                <w:b/>
              </w:rPr>
              <w:t>Description</w:t>
            </w:r>
          </w:p>
        </w:tc>
      </w:tr>
      <w:tr w:rsidR="0067520E" w:rsidRPr="00047DA9" w14:paraId="41569F74" w14:textId="77777777" w:rsidTr="00C57BF9">
        <w:tc>
          <w:tcPr>
            <w:tcW w:w="1728" w:type="dxa"/>
          </w:tcPr>
          <w:p w14:paraId="5A456CC4" w14:textId="77777777" w:rsidR="0067520E" w:rsidRPr="00047DA9" w:rsidRDefault="0067520E" w:rsidP="00C57BF9">
            <w:pPr>
              <w:pStyle w:val="Table11"/>
            </w:pPr>
            <w:r w:rsidRPr="00047DA9">
              <w:t>ParameterFile</w:t>
            </w:r>
          </w:p>
        </w:tc>
        <w:tc>
          <w:tcPr>
            <w:tcW w:w="1152" w:type="dxa"/>
          </w:tcPr>
          <w:p w14:paraId="346A7BF0" w14:textId="77777777" w:rsidR="0067520E" w:rsidRPr="00047DA9" w:rsidRDefault="0067520E" w:rsidP="00C57BF9">
            <w:pPr>
              <w:pStyle w:val="Table11"/>
            </w:pPr>
            <w:r w:rsidRPr="00047DA9">
              <w:t>yes</w:t>
            </w:r>
          </w:p>
        </w:tc>
        <w:tc>
          <w:tcPr>
            <w:tcW w:w="6480" w:type="dxa"/>
          </w:tcPr>
          <w:p w14:paraId="74216CC4" w14:textId="649D1C85" w:rsidR="0067520E" w:rsidRPr="00047DA9" w:rsidRDefault="0067520E" w:rsidP="00C57BF9">
            <w:pPr>
              <w:pStyle w:val="Table11"/>
            </w:pPr>
            <w:r w:rsidRPr="00047DA9">
              <w:t>Principal file for model parameters,</w:t>
            </w:r>
            <w:r w:rsidRPr="00047DA9">
              <w:br/>
              <w:t>1 line per simulation, simulations must be numbered sequentially</w:t>
            </w:r>
            <w:r w:rsidRPr="00047DA9">
              <w:br/>
              <w:t xml:space="preserve">includes habitat-dependent values for </w:t>
            </w:r>
            <w:r w:rsidRPr="00047DA9">
              <w:rPr>
                <w:i/>
                <w:iCs/>
              </w:rPr>
              <w:t>K</w:t>
            </w:r>
            <w:r w:rsidR="00A86C3C" w:rsidRPr="00047DA9">
              <w:t xml:space="preserve"> (or </w:t>
            </w:r>
            <w:r w:rsidR="00A86C3C" w:rsidRPr="00047DA9">
              <w:rPr>
                <w:i/>
                <w:iCs/>
              </w:rPr>
              <w:t>1/b</w:t>
            </w:r>
            <w:r w:rsidR="00A86C3C" w:rsidRPr="00047DA9">
              <w:t>)</w:t>
            </w:r>
          </w:p>
        </w:tc>
      </w:tr>
      <w:tr w:rsidR="0067520E" w:rsidRPr="00047DA9" w14:paraId="1AC9C4BC" w14:textId="77777777" w:rsidTr="00C57BF9">
        <w:tc>
          <w:tcPr>
            <w:tcW w:w="1728" w:type="dxa"/>
          </w:tcPr>
          <w:p w14:paraId="332FEF8C" w14:textId="77777777" w:rsidR="0067520E" w:rsidRPr="00047DA9" w:rsidRDefault="0067520E" w:rsidP="00C57BF9">
            <w:pPr>
              <w:pStyle w:val="Table11"/>
            </w:pPr>
            <w:r w:rsidRPr="00047DA9">
              <w:t>LandFile</w:t>
            </w:r>
          </w:p>
        </w:tc>
        <w:tc>
          <w:tcPr>
            <w:tcW w:w="1152" w:type="dxa"/>
          </w:tcPr>
          <w:p w14:paraId="51058F7F" w14:textId="77777777" w:rsidR="0067520E" w:rsidRPr="00047DA9" w:rsidRDefault="0067520E" w:rsidP="00C57BF9">
            <w:pPr>
              <w:pStyle w:val="Table11"/>
            </w:pPr>
            <w:r w:rsidRPr="00047DA9">
              <w:t>yes</w:t>
            </w:r>
          </w:p>
        </w:tc>
        <w:tc>
          <w:tcPr>
            <w:tcW w:w="6480" w:type="dxa"/>
          </w:tcPr>
          <w:p w14:paraId="5D5ED978" w14:textId="77777777" w:rsidR="0067520E" w:rsidRPr="00047DA9" w:rsidRDefault="0067520E" w:rsidP="00C57BF9">
            <w:pPr>
              <w:pStyle w:val="Table11"/>
            </w:pPr>
            <w:r w:rsidRPr="00047DA9">
              <w:t xml:space="preserve">Identifies the landscape(s) to be used for each simulation in the </w:t>
            </w:r>
            <w:r w:rsidRPr="00047DA9">
              <w:rPr>
                <w:i/>
              </w:rPr>
              <w:t>ParametersFile</w:t>
            </w:r>
            <w:r w:rsidRPr="00047DA9">
              <w:t xml:space="preserve">; format depends on </w:t>
            </w:r>
            <w:r w:rsidRPr="00047DA9">
              <w:rPr>
                <w:i/>
              </w:rPr>
              <w:t>LandType</w:t>
            </w:r>
            <w:r w:rsidRPr="00047DA9">
              <w:t xml:space="preserve"> setting</w:t>
            </w:r>
          </w:p>
        </w:tc>
      </w:tr>
      <w:tr w:rsidR="0067520E" w:rsidRPr="00047DA9" w14:paraId="267266D7" w14:textId="77777777" w:rsidTr="00C57BF9">
        <w:tc>
          <w:tcPr>
            <w:tcW w:w="1728" w:type="dxa"/>
          </w:tcPr>
          <w:p w14:paraId="498D289A" w14:textId="77777777" w:rsidR="0067520E" w:rsidRPr="00047DA9" w:rsidRDefault="0067520E" w:rsidP="00C57BF9">
            <w:pPr>
              <w:pStyle w:val="Table11"/>
            </w:pPr>
            <w:r w:rsidRPr="00047DA9">
              <w:t>StageStructFile</w:t>
            </w:r>
          </w:p>
        </w:tc>
        <w:tc>
          <w:tcPr>
            <w:tcW w:w="1152" w:type="dxa"/>
          </w:tcPr>
          <w:p w14:paraId="475B80A6" w14:textId="77777777" w:rsidR="0067520E" w:rsidRPr="00047DA9" w:rsidRDefault="0067520E" w:rsidP="00C57BF9">
            <w:pPr>
              <w:pStyle w:val="Table11"/>
            </w:pPr>
            <w:r w:rsidRPr="00047DA9">
              <w:t>optional</w:t>
            </w:r>
          </w:p>
        </w:tc>
        <w:tc>
          <w:tcPr>
            <w:tcW w:w="6480" w:type="dxa"/>
          </w:tcPr>
          <w:p w14:paraId="1C633EF1" w14:textId="77777777" w:rsidR="0067520E" w:rsidRPr="00047DA9" w:rsidRDefault="0067520E" w:rsidP="00C57BF9">
            <w:pPr>
              <w:pStyle w:val="Table11"/>
            </w:pPr>
            <w:r w:rsidRPr="00047DA9">
              <w:t>Required for stage-structured model (StageStruct= 1),</w:t>
            </w:r>
            <w:r w:rsidRPr="00047DA9">
              <w:br/>
              <w:t xml:space="preserve">must have matching simulation nos. to those in </w:t>
            </w:r>
            <w:r w:rsidRPr="00047DA9">
              <w:rPr>
                <w:i/>
              </w:rPr>
              <w:t>ParametersFile</w:t>
            </w:r>
            <w:r w:rsidRPr="00047DA9">
              <w:t xml:space="preserve"> </w:t>
            </w:r>
            <w:r w:rsidRPr="00047DA9">
              <w:br/>
              <w:t>1 line per simulation</w:t>
            </w:r>
          </w:p>
        </w:tc>
      </w:tr>
      <w:tr w:rsidR="0067520E" w:rsidRPr="00047DA9" w14:paraId="07A2AF46" w14:textId="77777777" w:rsidTr="00C57BF9">
        <w:tc>
          <w:tcPr>
            <w:tcW w:w="1728" w:type="dxa"/>
          </w:tcPr>
          <w:p w14:paraId="0DDFFDEE" w14:textId="77777777" w:rsidR="0067520E" w:rsidRPr="00047DA9" w:rsidRDefault="0067520E" w:rsidP="00C57BF9">
            <w:pPr>
              <w:pStyle w:val="Table11"/>
            </w:pPr>
            <w:r w:rsidRPr="00047DA9">
              <w:t>EmigrationFile</w:t>
            </w:r>
          </w:p>
        </w:tc>
        <w:tc>
          <w:tcPr>
            <w:tcW w:w="1152" w:type="dxa"/>
          </w:tcPr>
          <w:p w14:paraId="651D534C" w14:textId="77777777" w:rsidR="0067520E" w:rsidRPr="00047DA9" w:rsidRDefault="0067520E" w:rsidP="00C57BF9">
            <w:pPr>
              <w:pStyle w:val="Table11"/>
            </w:pPr>
            <w:r w:rsidRPr="00047DA9">
              <w:t>yes  )</w:t>
            </w:r>
          </w:p>
        </w:tc>
        <w:tc>
          <w:tcPr>
            <w:tcW w:w="6480" w:type="dxa"/>
            <w:vMerge w:val="restart"/>
            <w:vAlign w:val="center"/>
          </w:tcPr>
          <w:p w14:paraId="31118186"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no. lines per simulation depends on model stage and sex structure</w:t>
            </w:r>
          </w:p>
        </w:tc>
      </w:tr>
      <w:tr w:rsidR="0067520E" w:rsidRPr="00047DA9" w14:paraId="4461CF2B" w14:textId="77777777" w:rsidTr="00C57BF9">
        <w:tc>
          <w:tcPr>
            <w:tcW w:w="1728" w:type="dxa"/>
          </w:tcPr>
          <w:p w14:paraId="072ACFBF" w14:textId="77777777" w:rsidR="0067520E" w:rsidRPr="00047DA9" w:rsidRDefault="0067520E" w:rsidP="00C57BF9">
            <w:pPr>
              <w:pStyle w:val="Table11"/>
            </w:pPr>
            <w:r w:rsidRPr="00047DA9">
              <w:t>TransferFile</w:t>
            </w:r>
          </w:p>
        </w:tc>
        <w:tc>
          <w:tcPr>
            <w:tcW w:w="1152" w:type="dxa"/>
          </w:tcPr>
          <w:p w14:paraId="10709886" w14:textId="77777777" w:rsidR="0067520E" w:rsidRPr="00047DA9" w:rsidRDefault="0067520E" w:rsidP="00C57BF9">
            <w:pPr>
              <w:pStyle w:val="Table11"/>
            </w:pPr>
            <w:r w:rsidRPr="00047DA9">
              <w:t>yes  )</w:t>
            </w:r>
          </w:p>
        </w:tc>
        <w:tc>
          <w:tcPr>
            <w:tcW w:w="6480" w:type="dxa"/>
            <w:vMerge/>
          </w:tcPr>
          <w:p w14:paraId="4A9800C1" w14:textId="77777777" w:rsidR="0067520E" w:rsidRPr="00047DA9" w:rsidRDefault="0067520E" w:rsidP="00C57BF9">
            <w:pPr>
              <w:pStyle w:val="Table11"/>
            </w:pPr>
          </w:p>
        </w:tc>
      </w:tr>
      <w:tr w:rsidR="0067520E" w:rsidRPr="00047DA9" w14:paraId="1293914A" w14:textId="77777777" w:rsidTr="00C57BF9">
        <w:tc>
          <w:tcPr>
            <w:tcW w:w="1728" w:type="dxa"/>
          </w:tcPr>
          <w:p w14:paraId="77558367" w14:textId="77777777" w:rsidR="0067520E" w:rsidRPr="00047DA9" w:rsidRDefault="0067520E" w:rsidP="00C57BF9">
            <w:pPr>
              <w:pStyle w:val="Table11"/>
            </w:pPr>
            <w:r w:rsidRPr="00047DA9">
              <w:t>SettlementFile</w:t>
            </w:r>
          </w:p>
        </w:tc>
        <w:tc>
          <w:tcPr>
            <w:tcW w:w="1152" w:type="dxa"/>
          </w:tcPr>
          <w:p w14:paraId="269EFE01" w14:textId="77777777" w:rsidR="0067520E" w:rsidRPr="00047DA9" w:rsidRDefault="0067520E" w:rsidP="00C57BF9">
            <w:pPr>
              <w:pStyle w:val="Table11"/>
            </w:pPr>
            <w:r w:rsidRPr="00047DA9">
              <w:t>yes  )</w:t>
            </w:r>
          </w:p>
        </w:tc>
        <w:tc>
          <w:tcPr>
            <w:tcW w:w="6480" w:type="dxa"/>
            <w:vMerge/>
          </w:tcPr>
          <w:p w14:paraId="3C83424E" w14:textId="77777777" w:rsidR="0067520E" w:rsidRPr="00047DA9" w:rsidRDefault="0067520E" w:rsidP="00C57BF9">
            <w:pPr>
              <w:pStyle w:val="Table11"/>
            </w:pPr>
          </w:p>
        </w:tc>
      </w:tr>
      <w:tr w:rsidR="0067520E" w:rsidRPr="00047DA9" w14:paraId="01048C04" w14:textId="77777777" w:rsidTr="00C57BF9">
        <w:tc>
          <w:tcPr>
            <w:tcW w:w="1728" w:type="dxa"/>
          </w:tcPr>
          <w:p w14:paraId="6C480B5D" w14:textId="77777777" w:rsidR="0067520E" w:rsidRPr="00047DA9" w:rsidRDefault="0067520E" w:rsidP="00C57BF9">
            <w:pPr>
              <w:pStyle w:val="Table11"/>
            </w:pPr>
            <w:r w:rsidRPr="00047DA9">
              <w:t>GeneticsFile</w:t>
            </w:r>
          </w:p>
          <w:p w14:paraId="589BE5E7" w14:textId="77777777" w:rsidR="00CF0A4F" w:rsidRPr="00047DA9" w:rsidRDefault="00CF0A4F" w:rsidP="00C57BF9">
            <w:pPr>
              <w:pStyle w:val="Table11"/>
            </w:pPr>
          </w:p>
          <w:p w14:paraId="0FCE6685" w14:textId="77777777" w:rsidR="00CF0A4F" w:rsidRPr="00047DA9" w:rsidRDefault="00CF0A4F" w:rsidP="00C57BF9">
            <w:pPr>
              <w:pStyle w:val="Table11"/>
            </w:pPr>
          </w:p>
          <w:p w14:paraId="30BB2244" w14:textId="77777777" w:rsidR="00CF0A4F" w:rsidRPr="00047DA9" w:rsidRDefault="00CF0A4F" w:rsidP="00C57BF9">
            <w:pPr>
              <w:pStyle w:val="Table11"/>
            </w:pPr>
          </w:p>
          <w:p w14:paraId="25F00696" w14:textId="05BE6F99" w:rsidR="00CF0A4F" w:rsidRPr="00047DA9" w:rsidRDefault="00CF0A4F" w:rsidP="00C57BF9">
            <w:pPr>
              <w:pStyle w:val="Table11"/>
            </w:pPr>
            <w:ins w:id="406" w:author="Pannetier, Theo" w:date="2024-08-30T09:49:00Z" w16du:dateUtc="2024-08-30T08:49:00Z">
              <w:r w:rsidRPr="00047DA9">
                <w:t>(3.0)</w:t>
              </w:r>
            </w:ins>
            <w:ins w:id="407" w:author="Pannetier, Theo" w:date="2024-08-30T09:50:00Z" w16du:dateUtc="2024-08-30T08:50:00Z">
              <w:r w:rsidRPr="00047DA9">
                <w:t xml:space="preserve"> </w:t>
              </w:r>
            </w:ins>
            <w:ins w:id="408" w:author="Pannetier, Theo" w:date="2024-08-30T09:49:00Z" w16du:dateUtc="2024-08-30T08:49:00Z">
              <w:r w:rsidRPr="00047DA9">
                <w:t>TraitsFile</w:t>
              </w:r>
            </w:ins>
          </w:p>
          <w:p w14:paraId="42398D63" w14:textId="77777777" w:rsidR="00CF0A4F" w:rsidRPr="00047DA9" w:rsidRDefault="00CF0A4F" w:rsidP="00C57BF9">
            <w:pPr>
              <w:pStyle w:val="Table11"/>
            </w:pPr>
          </w:p>
        </w:tc>
        <w:tc>
          <w:tcPr>
            <w:tcW w:w="1152" w:type="dxa"/>
          </w:tcPr>
          <w:p w14:paraId="74981B02" w14:textId="43E2E358" w:rsidR="0067520E" w:rsidRPr="00047DA9" w:rsidRDefault="00CF0A4F" w:rsidP="00C57BF9">
            <w:pPr>
              <w:pStyle w:val="Table11"/>
              <w:rPr>
                <w:ins w:id="409" w:author="Pannetier, Theo" w:date="2024-08-30T09:50:00Z" w16du:dateUtc="2024-08-30T08:50:00Z"/>
              </w:rPr>
            </w:pPr>
            <w:del w:id="410" w:author="Pannetier, Theo" w:date="2024-08-30T09:50:00Z" w16du:dateUtc="2024-08-30T08:50:00Z">
              <w:r w:rsidRPr="00047DA9" w:rsidDel="00CF0A4F">
                <w:delText>Y</w:delText>
              </w:r>
              <w:r w:rsidR="0067520E" w:rsidRPr="00047DA9" w:rsidDel="00CF0A4F">
                <w:delText>es</w:delText>
              </w:r>
            </w:del>
            <w:ins w:id="411" w:author="Pannetier, Theo" w:date="2024-08-30T09:50:00Z" w16du:dateUtc="2024-08-30T08:50:00Z">
              <w:r w:rsidRPr="00047DA9">
                <w:t>optional</w:t>
              </w:r>
            </w:ins>
          </w:p>
          <w:p w14:paraId="283D1C84" w14:textId="77777777" w:rsidR="00CF0A4F" w:rsidRPr="00047DA9" w:rsidRDefault="00CF0A4F" w:rsidP="00C57BF9">
            <w:pPr>
              <w:pStyle w:val="Table11"/>
              <w:rPr>
                <w:ins w:id="412" w:author="Pannetier, Theo" w:date="2024-08-30T09:50:00Z" w16du:dateUtc="2024-08-30T08:50:00Z"/>
              </w:rPr>
            </w:pPr>
          </w:p>
          <w:p w14:paraId="5D0569D0" w14:textId="77777777" w:rsidR="00CF0A4F" w:rsidRPr="00047DA9" w:rsidRDefault="00CF0A4F" w:rsidP="00C57BF9">
            <w:pPr>
              <w:pStyle w:val="Table11"/>
              <w:rPr>
                <w:ins w:id="413" w:author="Pannetier, Theo" w:date="2024-08-30T09:50:00Z" w16du:dateUtc="2024-08-30T08:50:00Z"/>
              </w:rPr>
            </w:pPr>
          </w:p>
          <w:p w14:paraId="34F1F013" w14:textId="0853443D" w:rsidR="00CF0A4F" w:rsidRPr="00047DA9" w:rsidRDefault="00CF0A4F" w:rsidP="00C57BF9">
            <w:pPr>
              <w:pStyle w:val="Table11"/>
            </w:pPr>
            <w:ins w:id="414" w:author="Pannetier, Theo" w:date="2024-08-30T09:50:00Z" w16du:dateUtc="2024-08-30T08:50:00Z">
              <w:r w:rsidRPr="00047DA9">
                <w:t>optional</w:t>
              </w:r>
            </w:ins>
          </w:p>
        </w:tc>
        <w:tc>
          <w:tcPr>
            <w:tcW w:w="6480" w:type="dxa"/>
          </w:tcPr>
          <w:p w14:paraId="21CA8606" w14:textId="77777777" w:rsidR="00CF0A4F" w:rsidRPr="00047DA9" w:rsidRDefault="0067520E" w:rsidP="00C57BF9">
            <w:pPr>
              <w:pStyle w:val="Table11"/>
              <w:rPr>
                <w:ins w:id="415" w:author="Pannetier, Theo" w:date="2024-08-30T09:50:00Z" w16du:dateUtc="2024-08-30T08:50:00Z"/>
              </w:rPr>
            </w:pPr>
            <w:r w:rsidRPr="00047DA9">
              <w:t xml:space="preserve">Must have matching simulation nos. to those in </w:t>
            </w:r>
            <w:r w:rsidRPr="00047DA9">
              <w:rPr>
                <w:i/>
              </w:rPr>
              <w:t>ParametersFile</w:t>
            </w:r>
            <w:r w:rsidRPr="00047DA9">
              <w:br/>
              <w:t xml:space="preserve">1 line per simulation; </w:t>
            </w:r>
            <w:del w:id="416" w:author="Pannetier, Theo" w:date="2024-06-08T12:14:00Z">
              <w:r w:rsidRPr="00047DA9" w:rsidDel="00425F33">
                <w:delText>may be NULL, but if there are heritable traits, default genome structure will be applied</w:delText>
              </w:r>
            </w:del>
            <w:ins w:id="417" w:author="Pannetier, Theo" w:date="2024-06-08T12:14:00Z">
              <w:r w:rsidR="00425F33" w:rsidRPr="00047DA9">
                <w:t xml:space="preserve">must be </w:t>
              </w:r>
            </w:ins>
            <w:ins w:id="418" w:author="Pannetier, Theo" w:date="2024-06-08T12:15:00Z">
              <w:r w:rsidR="00425F33" w:rsidRPr="00047DA9">
                <w:t>provided if any eligible trait is enabled, otherwise it must be NULL.</w:t>
              </w:r>
            </w:ins>
          </w:p>
          <w:p w14:paraId="70BCEE66" w14:textId="77777777" w:rsidR="00CF0A4F" w:rsidRPr="00047DA9" w:rsidRDefault="00CF0A4F" w:rsidP="00C57BF9">
            <w:pPr>
              <w:pStyle w:val="Table11"/>
              <w:rPr>
                <w:ins w:id="419" w:author="Pannetier, Theo" w:date="2024-08-30T09:50:00Z" w16du:dateUtc="2024-08-30T08:50:00Z"/>
              </w:rPr>
            </w:pPr>
          </w:p>
          <w:p w14:paraId="4093CBF7" w14:textId="4C9B8406" w:rsidR="00CF0A4F" w:rsidRPr="00047DA9" w:rsidRDefault="00CF0A4F" w:rsidP="00C57BF9">
            <w:pPr>
              <w:pStyle w:val="Table11"/>
            </w:pPr>
            <w:ins w:id="420" w:author="Pannetier, Theo" w:date="2024-08-30T09:50:00Z" w16du:dateUtc="2024-08-30T08:50:00Z">
              <w:r w:rsidRPr="00047DA9">
                <w:t>Must have matching simulation n</w:t>
              </w:r>
            </w:ins>
            <w:ins w:id="421" w:author="Pannetier, Theo" w:date="2024-08-30T09:51:00Z" w16du:dateUtc="2024-08-30T08:51:00Z">
              <w:r w:rsidRPr="00047DA9">
                <w:t xml:space="preserve">umbers to those in </w:t>
              </w:r>
              <w:r w:rsidRPr="00047DA9">
                <w:rPr>
                  <w:i/>
                  <w:iCs/>
                </w:rPr>
                <w:t>ParametersFile</w:t>
              </w:r>
              <w:r w:rsidRPr="00047DA9">
                <w:t>. 1 line per trait type per simulation.</w:t>
              </w:r>
            </w:ins>
          </w:p>
        </w:tc>
      </w:tr>
      <w:tr w:rsidR="0067520E" w:rsidRPr="00047DA9" w14:paraId="24362F7F" w14:textId="77777777" w:rsidTr="00C57BF9">
        <w:tc>
          <w:tcPr>
            <w:tcW w:w="1728" w:type="dxa"/>
          </w:tcPr>
          <w:p w14:paraId="267C1B4B" w14:textId="77777777" w:rsidR="0067520E" w:rsidRPr="00047DA9" w:rsidRDefault="0067520E" w:rsidP="00C57BF9">
            <w:pPr>
              <w:pStyle w:val="Table11"/>
            </w:pPr>
            <w:r w:rsidRPr="00047DA9">
              <w:t>InitialisationFile</w:t>
            </w:r>
          </w:p>
        </w:tc>
        <w:tc>
          <w:tcPr>
            <w:tcW w:w="1152" w:type="dxa"/>
          </w:tcPr>
          <w:p w14:paraId="022FDBAD" w14:textId="3372DF1D" w:rsidR="0067520E" w:rsidRPr="00047DA9" w:rsidRDefault="00CF0A4F" w:rsidP="00C57BF9">
            <w:pPr>
              <w:pStyle w:val="Table11"/>
            </w:pPr>
            <w:r w:rsidRPr="00047DA9">
              <w:t>Y</w:t>
            </w:r>
            <w:r w:rsidR="0067520E" w:rsidRPr="00047DA9">
              <w:t>es</w:t>
            </w:r>
          </w:p>
        </w:tc>
        <w:tc>
          <w:tcPr>
            <w:tcW w:w="6480" w:type="dxa"/>
          </w:tcPr>
          <w:p w14:paraId="010B2925"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1 line per simulation</w:t>
            </w:r>
          </w:p>
        </w:tc>
      </w:tr>
    </w:tbl>
    <w:p w14:paraId="4DC8F30F" w14:textId="77777777" w:rsidR="0067520E" w:rsidRPr="00047DA9" w:rsidRDefault="0067520E" w:rsidP="009E434A">
      <w:pPr>
        <w:pStyle w:val="Heading3"/>
        <w:numPr>
          <w:ilvl w:val="2"/>
          <w:numId w:val="14"/>
        </w:numPr>
      </w:pPr>
      <w:bookmarkStart w:id="422" w:name="_Toc180771670"/>
      <w:r w:rsidRPr="00047DA9">
        <w:t>Parameter files</w:t>
      </w:r>
      <w:bookmarkEnd w:id="422"/>
    </w:p>
    <w:p w14:paraId="31216649" w14:textId="758FCA8A" w:rsidR="0067520E" w:rsidRPr="00047DA9" w:rsidRDefault="0067520E" w:rsidP="00C57BF9">
      <w:r w:rsidRPr="00047DA9">
        <w:t xml:space="preserve">The required formats of the parameter files are described and illustrated in detail in a set of complementary </w:t>
      </w:r>
      <w:r w:rsidR="006A747A" w:rsidRPr="00047DA9">
        <w:t xml:space="preserve">Excel </w:t>
      </w:r>
      <w:r w:rsidRPr="00047DA9">
        <w:t xml:space="preserve">spreadsheets, one for each file type, and only </w:t>
      </w:r>
      <w:proofErr w:type="gramStart"/>
      <w:r w:rsidRPr="00047DA9">
        <w:t>a brief summary</w:t>
      </w:r>
      <w:proofErr w:type="gramEnd"/>
      <w:r w:rsidRPr="00047DA9">
        <w:t xml:space="preserve"> of the general requirements is presented here. The specified format of a file (including column headers) must be strictly followed, and there must be no additional columns or rows within the file; thus, unlike in the </w:t>
      </w:r>
      <w:r w:rsidRPr="00047DA9">
        <w:rPr>
          <w:i/>
        </w:rPr>
        <w:t>Control File</w:t>
      </w:r>
      <w:r w:rsidRPr="00047DA9">
        <w:t xml:space="preserve">, there is no scope for including metadata within parameter files. Critically, the number of required columns in some of the parameter files depends on the value of certain parameters specified in the </w:t>
      </w:r>
      <w:r w:rsidRPr="00047DA9">
        <w:rPr>
          <w:i/>
        </w:rPr>
        <w:t>Control File</w:t>
      </w:r>
      <w:r w:rsidRPr="00047DA9">
        <w:t xml:space="preserve"> (e.g. </w:t>
      </w:r>
      <w:proofErr w:type="spellStart"/>
      <w:r w:rsidRPr="00047DA9">
        <w:rPr>
          <w:i/>
        </w:rPr>
        <w:t>LandType</w:t>
      </w:r>
      <w:proofErr w:type="spellEnd"/>
      <w:r w:rsidRPr="00047DA9">
        <w:t xml:space="preserve">, </w:t>
      </w:r>
      <w:proofErr w:type="spellStart"/>
      <w:r w:rsidRPr="00047DA9">
        <w:rPr>
          <w:i/>
        </w:rPr>
        <w:t>MaxHabitats</w:t>
      </w:r>
      <w:proofErr w:type="spellEnd"/>
      <w:r w:rsidRPr="00047DA9">
        <w:t>,</w:t>
      </w:r>
      <w:r w:rsidRPr="00047DA9">
        <w:rPr>
          <w:i/>
        </w:rPr>
        <w:t xml:space="preserve"> Transfer</w:t>
      </w:r>
      <w:r w:rsidRPr="00047DA9">
        <w:t xml:space="preserve">), and care must be taken to ensure that the correct file format is applied. If the wrong file type is specified, the </w:t>
      </w:r>
      <w:proofErr w:type="spellStart"/>
      <w:r w:rsidRPr="00047DA9">
        <w:rPr>
          <w:i/>
        </w:rPr>
        <w:t>BatchLog</w:t>
      </w:r>
      <w:proofErr w:type="spellEnd"/>
      <w:r w:rsidRPr="00047DA9">
        <w:t xml:space="preserve"> will report errors in the column headers.</w:t>
      </w:r>
    </w:p>
    <w:p w14:paraId="695DBE35" w14:textId="77777777" w:rsidR="0067520E" w:rsidRPr="00047DA9" w:rsidRDefault="0067520E" w:rsidP="00C57BF9">
      <w:r w:rsidRPr="00047DA9">
        <w:lastRenderedPageBreak/>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‘Failed to read to EOF’ (i.e. to end of file). Text applies to file names </w:t>
      </w:r>
      <w:proofErr w:type="gramStart"/>
      <w:r w:rsidRPr="00047DA9">
        <w:t>only, and</w:t>
      </w:r>
      <w:proofErr w:type="gramEnd"/>
      <w:r w:rsidRPr="00047DA9">
        <w:t xml:space="preserve"> must not contain any embedded spaces; if no file is required for a particular simulation, the entry in the column must be set to NULL.</w:t>
      </w:r>
    </w:p>
    <w:p w14:paraId="4C56E03A" w14:textId="77777777" w:rsidR="0067520E" w:rsidRPr="00047DA9" w:rsidRDefault="0067520E" w:rsidP="00C57BF9">
      <w:r w:rsidRPr="00047DA9">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rsidRPr="00047DA9">
        <w:t>particular convention</w:t>
      </w:r>
      <w:proofErr w:type="gramEnd"/>
      <w:r w:rsidRPr="00047DA9">
        <w:t>) and shaded in grey, whereas compulsory parameter entries have been highlighted in yellow.</w:t>
      </w:r>
    </w:p>
    <w:p w14:paraId="3BE4FD44" w14:textId="77777777" w:rsidR="0067520E" w:rsidRPr="00047DA9" w:rsidRDefault="0067520E" w:rsidP="00C57BF9">
      <w:pPr>
        <w:pStyle w:val="Heading4"/>
      </w:pPr>
      <w:proofErr w:type="spellStart"/>
      <w:r w:rsidRPr="00047DA9">
        <w:t>ParameterFile</w:t>
      </w:r>
      <w:proofErr w:type="spellEnd"/>
    </w:p>
    <w:p w14:paraId="5AD4FEA1" w14:textId="77777777" w:rsidR="0067520E" w:rsidRPr="00047DA9" w:rsidRDefault="0067520E" w:rsidP="00C57BF9">
      <w:r w:rsidRPr="00047DA9">
        <w:t xml:space="preserve">This is the first file (other than the </w:t>
      </w:r>
      <w:r w:rsidRPr="00047DA9">
        <w:rPr>
          <w:i/>
        </w:rPr>
        <w:t>Control File</w:t>
      </w:r>
      <w:r w:rsidRPr="00047DA9">
        <w:t xml:space="preserve">) read during checking of the batch input, and it determines the number of simulations to be run. The </w:t>
      </w:r>
      <w:r w:rsidRPr="00047DA9">
        <w:rPr>
          <w:i/>
        </w:rPr>
        <w:t>Simulation</w:t>
      </w:r>
      <w:r w:rsidRPr="00047DA9">
        <w:t xml:space="preserve"> column must hold sequential positive integers, but they can start from any value. The </w:t>
      </w:r>
      <w:r w:rsidRPr="00047DA9">
        <w:rPr>
          <w:i/>
        </w:rPr>
        <w:t>Simulation</w:t>
      </w:r>
      <w:r w:rsidRPr="00047DA9">
        <w:t xml:space="preserve"> number is included within the file name of all output files created by RangeShifter</w:t>
      </w:r>
      <w:r w:rsidRPr="00047DA9" w:rsidDel="002664C0">
        <w:t xml:space="preserve"> </w:t>
      </w:r>
      <w:r w:rsidRPr="00047DA9">
        <w:t xml:space="preserve">in the </w:t>
      </w:r>
      <w:r w:rsidRPr="00047DA9">
        <w:rPr>
          <w:i/>
        </w:rPr>
        <w:t>Outputs</w:t>
      </w:r>
      <w:r w:rsidRPr="00047DA9">
        <w:t xml:space="preserve"> and </w:t>
      </w:r>
      <w:proofErr w:type="spellStart"/>
      <w:r w:rsidRPr="00047DA9">
        <w:rPr>
          <w:i/>
        </w:rPr>
        <w:t>Output_Maps</w:t>
      </w:r>
      <w:proofErr w:type="spellEnd"/>
      <w:r w:rsidRPr="00047DA9">
        <w:t xml:space="preserve"> sub-folders</w:t>
      </w:r>
      <w:r w:rsidR="00566DCF" w:rsidRPr="00047DA9">
        <w:t xml:space="preserve"> (but note that output maps can be created only if the batch is initiated from the GUI)</w:t>
      </w:r>
      <w:r w:rsidRPr="00047DA9">
        <w:t>.</w:t>
      </w:r>
    </w:p>
    <w:p w14:paraId="38395A07" w14:textId="77777777" w:rsidR="0067520E" w:rsidRPr="00047DA9" w:rsidRDefault="0067520E" w:rsidP="00C57BF9">
      <w:pPr>
        <w:pStyle w:val="Heading4"/>
      </w:pPr>
      <w:proofErr w:type="spellStart"/>
      <w:r w:rsidRPr="00047DA9">
        <w:t>LandFile</w:t>
      </w:r>
      <w:proofErr w:type="spellEnd"/>
    </w:p>
    <w:p w14:paraId="0B3F9BD5" w14:textId="77D38F66" w:rsidR="0067520E" w:rsidRPr="00047DA9" w:rsidRDefault="0067520E" w:rsidP="00C57BF9">
      <w:r w:rsidRPr="00047DA9">
        <w:t xml:space="preserve">For </w:t>
      </w:r>
      <w:proofErr w:type="spellStart"/>
      <w:r w:rsidRPr="00047DA9">
        <w:rPr>
          <w:i/>
        </w:rPr>
        <w:t>LandType</w:t>
      </w:r>
      <w:proofErr w:type="spellEnd"/>
      <w:r w:rsidRPr="00047DA9">
        <w:t xml:space="preserve"> options 0 and 2 (imported raster landscapes – either real, or previously-generated artificial), the </w:t>
      </w:r>
      <w:proofErr w:type="spellStart"/>
      <w:r w:rsidRPr="00047DA9">
        <w:rPr>
          <w:i/>
        </w:rPr>
        <w:t>LandFile</w:t>
      </w:r>
      <w:proofErr w:type="spellEnd"/>
      <w:r w:rsidRPr="00047DA9">
        <w:t xml:space="preserve"> specifies one or more landscapes to be read by RangeShifter</w:t>
      </w:r>
      <w:r w:rsidRPr="00047DA9" w:rsidDel="002664C0">
        <w:t xml:space="preserve"> </w:t>
      </w:r>
      <w:r w:rsidRPr="00047DA9">
        <w:t xml:space="preserve">for each simulation specified in the </w:t>
      </w:r>
      <w:proofErr w:type="spellStart"/>
      <w:r w:rsidRPr="00047DA9">
        <w:rPr>
          <w:i/>
        </w:rPr>
        <w:t>ParameterFile</w:t>
      </w:r>
      <w:proofErr w:type="spellEnd"/>
      <w:r w:rsidRPr="00047DA9">
        <w:t xml:space="preserve">. A landscape comprises the compulsory </w:t>
      </w:r>
      <w:proofErr w:type="spellStart"/>
      <w:r w:rsidRPr="00047DA9">
        <w:rPr>
          <w:i/>
        </w:rPr>
        <w:t>LandscapeFile</w:t>
      </w:r>
      <w:proofErr w:type="spellEnd"/>
      <w:r w:rsidRPr="00047DA9">
        <w:t>, which holds either habitat codes (</w:t>
      </w:r>
      <w:proofErr w:type="spellStart"/>
      <w:r w:rsidRPr="00047DA9">
        <w:rPr>
          <w:i/>
        </w:rPr>
        <w:t>LandType</w:t>
      </w:r>
      <w:proofErr w:type="spellEnd"/>
      <w:r w:rsidRPr="00047DA9">
        <w:t xml:space="preserve"> = 0, integers, </w:t>
      </w:r>
      <w:r w:rsidRPr="00047DA9">
        <w:rPr>
          <w:u w:val="single"/>
        </w:rPr>
        <w:t>sequentially numbered from 1</w:t>
      </w:r>
      <w:r w:rsidRPr="00047DA9">
        <w:t>) or a landscape quality index (</w:t>
      </w:r>
      <w:proofErr w:type="spellStart"/>
      <w:r w:rsidRPr="00047DA9">
        <w:rPr>
          <w:i/>
        </w:rPr>
        <w:t>LandType</w:t>
      </w:r>
      <w:proofErr w:type="spellEnd"/>
      <w:r w:rsidRPr="00047DA9">
        <w:t xml:space="preserve"> = 2, decimal, from 0.0 to 100.0), and optionally a </w:t>
      </w:r>
      <w:proofErr w:type="spellStart"/>
      <w:r w:rsidRPr="00047DA9">
        <w:rPr>
          <w:i/>
        </w:rPr>
        <w:t>PatchFile</w:t>
      </w:r>
      <w:proofErr w:type="spellEnd"/>
      <w:r w:rsidRPr="00047DA9">
        <w:t xml:space="preserve"> identifying patches for a patched-based model</w:t>
      </w:r>
      <w:r w:rsidR="00037A8F" w:rsidRPr="00047DA9">
        <w:t xml:space="preserve">, a </w:t>
      </w:r>
      <w:proofErr w:type="spellStart"/>
      <w:r w:rsidR="00037A8F" w:rsidRPr="00047DA9">
        <w:rPr>
          <w:i/>
        </w:rPr>
        <w:t>DynLandFile</w:t>
      </w:r>
      <w:proofErr w:type="spellEnd"/>
      <w:r w:rsidR="00037A8F" w:rsidRPr="00047DA9">
        <w:t xml:space="preserve"> for dynamic landscapes</w:t>
      </w:r>
      <w:r w:rsidRPr="00047DA9">
        <w:t xml:space="preserve"> and/or </w:t>
      </w:r>
      <w:r w:rsidR="00037A8F" w:rsidRPr="00047DA9">
        <w:t>a</w:t>
      </w:r>
      <w:r w:rsidRPr="00047DA9">
        <w:t xml:space="preserve"> </w:t>
      </w:r>
      <w:proofErr w:type="spellStart"/>
      <w:r w:rsidRPr="00047DA9">
        <w:rPr>
          <w:i/>
        </w:rPr>
        <w:t>SpDistFile</w:t>
      </w:r>
      <w:proofErr w:type="spellEnd"/>
      <w:r w:rsidRPr="00047DA9">
        <w:t xml:space="preserve"> identifying the initial species distribution. These files must be in ArcGIS raster export format; their header records are checked, but no checks are conducted on the data values themselves.</w:t>
      </w:r>
    </w:p>
    <w:p w14:paraId="2249F354" w14:textId="77777777" w:rsidR="0067520E" w:rsidRPr="00047DA9" w:rsidRDefault="0067520E" w:rsidP="00C57BF9">
      <w:r w:rsidRPr="00047DA9">
        <w:t xml:space="preserve">For </w:t>
      </w:r>
      <w:proofErr w:type="spellStart"/>
      <w:r w:rsidRPr="00047DA9">
        <w:rPr>
          <w:i/>
        </w:rPr>
        <w:t>LandType</w:t>
      </w:r>
      <w:proofErr w:type="spellEnd"/>
      <w:r w:rsidRPr="00047DA9">
        <w:t xml:space="preserve"> option 9 (artificial landscapes), the </w:t>
      </w:r>
      <w:proofErr w:type="spellStart"/>
      <w:r w:rsidRPr="00047DA9">
        <w:rPr>
          <w:i/>
        </w:rPr>
        <w:t>LandFile</w:t>
      </w:r>
      <w:proofErr w:type="spellEnd"/>
      <w:r w:rsidRPr="00047DA9">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rsidRPr="00047DA9">
        <w:t>zero, and</w:t>
      </w:r>
      <w:proofErr w:type="gramEnd"/>
      <w:r w:rsidRPr="00047DA9">
        <w:t xml:space="preserve"> is therefore not specified in the </w:t>
      </w:r>
      <w:proofErr w:type="spellStart"/>
      <w:r w:rsidRPr="00047DA9">
        <w:t>ParameterFile</w:t>
      </w:r>
      <w:proofErr w:type="spellEnd"/>
      <w:r w:rsidRPr="00047DA9">
        <w:t>.</w:t>
      </w:r>
    </w:p>
    <w:p w14:paraId="0A0892CB" w14:textId="77777777" w:rsidR="0067520E" w:rsidRPr="00047DA9" w:rsidRDefault="0067520E" w:rsidP="00C57BF9">
      <w:r w:rsidRPr="00047DA9">
        <w:t xml:space="preserve">For all </w:t>
      </w:r>
      <w:proofErr w:type="spellStart"/>
      <w:r w:rsidRPr="00047DA9">
        <w:rPr>
          <w:i/>
        </w:rPr>
        <w:t>LandType</w:t>
      </w:r>
      <w:proofErr w:type="spellEnd"/>
      <w:r w:rsidRPr="00047DA9">
        <w:t xml:space="preserve"> options, landscapes must be uniquely numbered in the </w:t>
      </w:r>
      <w:commentRangeStart w:id="423"/>
      <w:commentRangeStart w:id="424"/>
      <w:r w:rsidRPr="00047DA9">
        <w:rPr>
          <w:i/>
        </w:rPr>
        <w:t>LandNum</w:t>
      </w:r>
      <w:r w:rsidRPr="00047DA9">
        <w:t xml:space="preserve"> </w:t>
      </w:r>
      <w:commentRangeEnd w:id="423"/>
      <w:r w:rsidR="00DF2DC1" w:rsidRPr="00047DA9">
        <w:rPr>
          <w:rStyle w:val="CommentReference"/>
          <w:rFonts w:eastAsiaTheme="minorHAnsi" w:cstheme="minorBidi"/>
        </w:rPr>
        <w:commentReference w:id="423"/>
      </w:r>
      <w:commentRangeEnd w:id="424"/>
      <w:r w:rsidR="00603062" w:rsidRPr="00047DA9">
        <w:rPr>
          <w:rStyle w:val="CommentReference"/>
          <w:rFonts w:eastAsiaTheme="minorHAnsi" w:cstheme="minorBidi"/>
        </w:rPr>
        <w:commentReference w:id="424"/>
      </w:r>
      <w:r w:rsidRPr="00047DA9">
        <w:t>column, which also is included in output file names.</w:t>
      </w:r>
    </w:p>
    <w:p w14:paraId="05F42ED8" w14:textId="77777777" w:rsidR="0067520E" w:rsidRPr="00047DA9" w:rsidRDefault="0067520E" w:rsidP="00C57BF9">
      <w:pPr>
        <w:pStyle w:val="Heading4"/>
      </w:pPr>
      <w:proofErr w:type="spellStart"/>
      <w:r w:rsidRPr="00047DA9">
        <w:t>StageStructFile</w:t>
      </w:r>
      <w:proofErr w:type="spellEnd"/>
    </w:p>
    <w:p w14:paraId="03B5D7AF" w14:textId="77777777" w:rsidR="0067520E" w:rsidRPr="00047DA9" w:rsidRDefault="0067520E" w:rsidP="00C57BF9">
      <w:r w:rsidRPr="00047DA9">
        <w:t xml:space="preserve">This file specifies additional parameters required for a stage-structured model. These include the compulsory </w:t>
      </w:r>
      <w:proofErr w:type="spellStart"/>
      <w:r w:rsidRPr="00047DA9">
        <w:rPr>
          <w:i/>
        </w:rPr>
        <w:t>TransMatrixFile</w:t>
      </w:r>
      <w:proofErr w:type="spellEnd"/>
      <w:r w:rsidRPr="00047DA9">
        <w:t xml:space="preserve">, and optional stage weights matrix files if there is stage-structured density-dependence in fecundity, development or survival. The structure of the </w:t>
      </w:r>
      <w:r w:rsidRPr="00047DA9">
        <w:lastRenderedPageBreak/>
        <w:t>transition matrix file depends on the number of stages and on whether the model is explicitly sexual or not, and it also includes the minimum age of each stage as an additional column.</w:t>
      </w:r>
    </w:p>
    <w:p w14:paraId="7220056D" w14:textId="77777777" w:rsidR="0067520E" w:rsidRPr="00047DA9" w:rsidRDefault="0067520E" w:rsidP="00C57BF9">
      <w:pPr>
        <w:pStyle w:val="Heading4"/>
      </w:pPr>
      <w:r w:rsidRPr="00047DA9">
        <w:t>Dispersal files</w:t>
      </w:r>
    </w:p>
    <w:p w14:paraId="517D10EC" w14:textId="77777777" w:rsidR="0067520E" w:rsidRPr="00047DA9" w:rsidRDefault="0067520E" w:rsidP="00C57BF9">
      <w:r w:rsidRPr="00047DA9">
        <w:t xml:space="preserve">The </w:t>
      </w:r>
      <w:proofErr w:type="spellStart"/>
      <w:r w:rsidRPr="00047DA9">
        <w:rPr>
          <w:i/>
        </w:rPr>
        <w:t>EmigrationFile</w:t>
      </w:r>
      <w:proofErr w:type="spellEnd"/>
      <w:r w:rsidRPr="00047DA9">
        <w:t xml:space="preserve">, </w:t>
      </w:r>
      <w:proofErr w:type="spellStart"/>
      <w:r w:rsidRPr="00047DA9">
        <w:rPr>
          <w:i/>
        </w:rPr>
        <w:t>TransferFile</w:t>
      </w:r>
      <w:proofErr w:type="spellEnd"/>
      <w:r w:rsidRPr="00047DA9">
        <w:t xml:space="preserve"> and </w:t>
      </w:r>
      <w:proofErr w:type="spellStart"/>
      <w:r w:rsidRPr="00047DA9">
        <w:rPr>
          <w:i/>
        </w:rPr>
        <w:t>SettlementFile</w:t>
      </w:r>
      <w:proofErr w:type="spellEnd"/>
      <w:r w:rsidRPr="00047DA9">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047DA9">
        <w:rPr>
          <w:i/>
        </w:rPr>
        <w:t>StageDep</w:t>
      </w:r>
      <w:proofErr w:type="spellEnd"/>
      <w:r w:rsidRPr="00047DA9">
        <w:t> = 1), but not sex-dependent (</w:t>
      </w:r>
      <w:proofErr w:type="spellStart"/>
      <w:r w:rsidRPr="00047DA9">
        <w:rPr>
          <w:i/>
        </w:rPr>
        <w:t>SexDep</w:t>
      </w:r>
      <w:proofErr w:type="spellEnd"/>
      <w:r w:rsidRPr="00047DA9">
        <w:t xml:space="preserve"> = 0), and the number of required lines in the </w:t>
      </w:r>
      <w:proofErr w:type="spellStart"/>
      <w:r w:rsidRPr="00047DA9">
        <w:rPr>
          <w:i/>
        </w:rPr>
        <w:t>EmigrationFile</w:t>
      </w:r>
      <w:proofErr w:type="spellEnd"/>
      <w:r w:rsidRPr="00047DA9">
        <w:t xml:space="preserve"> would equal the number of stages in the population. For the same population, the mean of the dispersal kernel may differ between the sexes, and the </w:t>
      </w:r>
      <w:proofErr w:type="spellStart"/>
      <w:r w:rsidRPr="00047DA9">
        <w:rPr>
          <w:i/>
        </w:rPr>
        <w:t>TransferFile</w:t>
      </w:r>
      <w:proofErr w:type="spellEnd"/>
      <w:r w:rsidRPr="00047DA9">
        <w:t xml:space="preserve"> would therefore have </w:t>
      </w:r>
      <w:proofErr w:type="spellStart"/>
      <w:r w:rsidRPr="00047DA9">
        <w:rPr>
          <w:i/>
        </w:rPr>
        <w:t>SexDep</w:t>
      </w:r>
      <w:proofErr w:type="spellEnd"/>
      <w:r w:rsidRPr="00047DA9">
        <w:t> = 1 and the number of required lines would be twice the number of stages.</w:t>
      </w:r>
    </w:p>
    <w:p w14:paraId="45FEFDFC" w14:textId="77777777" w:rsidR="0067520E" w:rsidRPr="00047DA9" w:rsidRDefault="0067520E" w:rsidP="00C57BF9">
      <w:r w:rsidRPr="00047DA9">
        <w:t xml:space="preserve">When there is more than one line for a simulation, the </w:t>
      </w:r>
      <w:proofErr w:type="spellStart"/>
      <w:r w:rsidRPr="00047DA9">
        <w:rPr>
          <w:i/>
        </w:rPr>
        <w:t>StageDep</w:t>
      </w:r>
      <w:proofErr w:type="spellEnd"/>
      <w:r w:rsidRPr="00047DA9">
        <w:t xml:space="preserve"> and </w:t>
      </w:r>
      <w:proofErr w:type="spellStart"/>
      <w:r w:rsidRPr="00047DA9">
        <w:rPr>
          <w:i/>
        </w:rPr>
        <w:t>SexDep</w:t>
      </w:r>
      <w:proofErr w:type="spellEnd"/>
      <w:r w:rsidRPr="00047DA9">
        <w:t xml:space="preserve"> columns must be the same for all lines, but the </w:t>
      </w:r>
      <w:r w:rsidRPr="00047DA9">
        <w:rPr>
          <w:i/>
        </w:rPr>
        <w:t>Stage</w:t>
      </w:r>
      <w:r w:rsidRPr="00047DA9">
        <w:t xml:space="preserve"> and </w:t>
      </w:r>
      <w:r w:rsidRPr="00047DA9">
        <w:rPr>
          <w:i/>
        </w:rPr>
        <w:t>Sex</w:t>
      </w:r>
      <w:r w:rsidRPr="00047DA9">
        <w:t xml:space="preserve"> columns differ, indicating which line applies to each stage and/or sex. The lines for a simulation must be in ascending order of </w:t>
      </w:r>
      <w:r w:rsidRPr="00047DA9">
        <w:rPr>
          <w:i/>
        </w:rPr>
        <w:t>Stage</w:t>
      </w:r>
      <w:r w:rsidRPr="00047DA9">
        <w:t xml:space="preserve"> and within </w:t>
      </w:r>
      <w:r w:rsidRPr="00047DA9">
        <w:rPr>
          <w:i/>
        </w:rPr>
        <w:t>Stage</w:t>
      </w:r>
      <w:r w:rsidRPr="00047DA9">
        <w:t xml:space="preserve"> in ascending order of </w:t>
      </w:r>
      <w:r w:rsidRPr="00047DA9">
        <w:rPr>
          <w:i/>
        </w:rPr>
        <w:t>Sex</w:t>
      </w:r>
      <w:r w:rsidRPr="00047DA9">
        <w:t xml:space="preserve">. Note that </w:t>
      </w:r>
      <w:r w:rsidRPr="00047DA9">
        <w:rPr>
          <w:i/>
        </w:rPr>
        <w:t>Sex</w:t>
      </w:r>
      <w:r w:rsidRPr="00047DA9">
        <w:t xml:space="preserve"> = 0 represents females and </w:t>
      </w:r>
      <w:r w:rsidRPr="00047DA9">
        <w:rPr>
          <w:i/>
        </w:rPr>
        <w:t>Sex</w:t>
      </w:r>
      <w:r w:rsidRPr="00047DA9">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Pr="00047DA9" w:rsidRDefault="0067520E" w:rsidP="00C57BF9">
      <w:r w:rsidRPr="00047DA9">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Pr="00047DA9" w:rsidRDefault="0067520E" w:rsidP="00C57BF9">
      <w:pPr>
        <w:pStyle w:val="Heading4"/>
      </w:pPr>
      <w:bookmarkStart w:id="425" w:name="_Outputs"/>
      <w:bookmarkEnd w:id="425"/>
      <w:proofErr w:type="spellStart"/>
      <w:r w:rsidRPr="00047DA9">
        <w:t>GeneticsFile</w:t>
      </w:r>
      <w:proofErr w:type="spellEnd"/>
    </w:p>
    <w:p w14:paraId="6E141F84" w14:textId="3B61EAAD" w:rsidR="0067520E" w:rsidRPr="00047DA9" w:rsidRDefault="0067520E" w:rsidP="00C57BF9">
      <w:pPr>
        <w:rPr>
          <w:ins w:id="426" w:author="Pannetier, Theo" w:date="2024-08-30T09:52:00Z" w16du:dateUtc="2024-08-30T08:52:00Z"/>
        </w:rPr>
      </w:pPr>
      <w:r w:rsidRPr="00047DA9">
        <w:t xml:space="preserve">This file provides the genome-level genetics parameters to be used for the simulation. </w:t>
      </w:r>
    </w:p>
    <w:p w14:paraId="7E9BB70D" w14:textId="73D2FB64" w:rsidR="00CF0A4F" w:rsidRPr="00047DA9" w:rsidRDefault="00CF0A4F" w:rsidP="00C57BF9">
      <w:pPr>
        <w:rPr>
          <w:ins w:id="427" w:author="Pannetier, Theo" w:date="2024-08-30T09:52:00Z" w16du:dateUtc="2024-08-30T08:52:00Z"/>
          <w:i/>
          <w:iCs/>
        </w:rPr>
      </w:pPr>
      <w:proofErr w:type="spellStart"/>
      <w:ins w:id="428" w:author="Pannetier, Theo" w:date="2024-08-30T09:52:00Z" w16du:dateUtc="2024-08-30T08:52:00Z">
        <w:r w:rsidRPr="00047DA9">
          <w:rPr>
            <w:i/>
            <w:iCs/>
          </w:rPr>
          <w:t>TraitsFile</w:t>
        </w:r>
        <w:proofErr w:type="spellEnd"/>
      </w:ins>
    </w:p>
    <w:p w14:paraId="11A5062E" w14:textId="53E2001F" w:rsidR="00CF0A4F" w:rsidRPr="00047DA9" w:rsidRDefault="00CF0A4F" w:rsidP="00C57BF9">
      <w:ins w:id="429" w:author="Pannetier, Theo" w:date="2024-08-30T09:52:00Z" w16du:dateUtc="2024-08-30T08:52:00Z">
        <w:r w:rsidRPr="00047DA9">
          <w:t xml:space="preserve">This file specifies parameters specific to </w:t>
        </w:r>
      </w:ins>
      <w:ins w:id="430" w:author="Pannetier, Theo" w:date="2024-08-30T09:53:00Z" w16du:dateUtc="2024-08-30T08:53:00Z">
        <w:r w:rsidRPr="00047DA9">
          <w:t>gene-controlled traits: evolvable dispersal traits, genetic load, and neutral variation.</w:t>
        </w:r>
      </w:ins>
    </w:p>
    <w:p w14:paraId="1509F37B" w14:textId="77777777" w:rsidR="0067520E" w:rsidRPr="00047DA9" w:rsidRDefault="0067520E" w:rsidP="00C57BF9">
      <w:pPr>
        <w:pStyle w:val="Heading4"/>
      </w:pPr>
      <w:proofErr w:type="spellStart"/>
      <w:r w:rsidRPr="00047DA9">
        <w:t>InitialisationFile</w:t>
      </w:r>
      <w:proofErr w:type="spellEnd"/>
    </w:p>
    <w:p w14:paraId="39CE7825" w14:textId="77777777" w:rsidR="0067520E" w:rsidRPr="00047DA9" w:rsidRDefault="0067520E" w:rsidP="00C57BF9">
      <w:r w:rsidRPr="00047DA9">
        <w:t>This file specifies how the initial population will be established, 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Pr="00047DA9" w:rsidRDefault="00E62947">
      <w:pPr>
        <w:spacing w:after="200" w:line="276" w:lineRule="auto"/>
        <w:jc w:val="left"/>
        <w:rPr>
          <w:b/>
          <w:sz w:val="28"/>
        </w:rPr>
      </w:pPr>
      <w:r w:rsidRPr="00047DA9">
        <w:br w:type="page"/>
      </w:r>
    </w:p>
    <w:p w14:paraId="40E401B4" w14:textId="4B78430B" w:rsidR="0067520E" w:rsidRPr="00047DA9" w:rsidRDefault="0067520E" w:rsidP="009E434A">
      <w:pPr>
        <w:pStyle w:val="Heading2"/>
        <w:numPr>
          <w:ilvl w:val="1"/>
          <w:numId w:val="14"/>
        </w:numPr>
      </w:pPr>
      <w:bookmarkStart w:id="431" w:name="_Toc180771671"/>
      <w:r w:rsidRPr="00047DA9">
        <w:lastRenderedPageBreak/>
        <w:t>Outputs</w:t>
      </w:r>
      <w:bookmarkEnd w:id="431"/>
    </w:p>
    <w:p w14:paraId="06221D34" w14:textId="77777777" w:rsidR="0067520E" w:rsidRPr="00047DA9" w:rsidRDefault="0067520E" w:rsidP="00C57BF9">
      <w:pPr>
        <w:rPr>
          <w:szCs w:val="24"/>
        </w:rPr>
      </w:pPr>
      <w:r w:rsidRPr="00047DA9">
        <w:rPr>
          <w:szCs w:val="24"/>
        </w:rPr>
        <w:t xml:space="preserve">RangeShifter can produce eight different types of outputs, or nine for patch-based models. Each type of output can be produced at its own frequency, and the start of output of all except the </w:t>
      </w:r>
      <w:r w:rsidRPr="00047DA9">
        <w:rPr>
          <w:i/>
          <w:szCs w:val="24"/>
        </w:rPr>
        <w:t>Range</w:t>
      </w:r>
      <w:r w:rsidRPr="00047DA9">
        <w:rPr>
          <w:szCs w:val="24"/>
        </w:rPr>
        <w:t xml:space="preserve"> and </w:t>
      </w:r>
      <w:r w:rsidRPr="00047DA9">
        <w:rPr>
          <w:i/>
          <w:szCs w:val="24"/>
        </w:rPr>
        <w:t>Occupancy</w:t>
      </w:r>
      <w:r w:rsidRPr="00047DA9">
        <w:rPr>
          <w:szCs w:val="24"/>
        </w:rPr>
        <w:t xml:space="preserve"> files can be deferred until a specified year. All the output files will be named with a standard name reporting the simulation number (here assumed to be 0) and the type of output. In batch mode, the file name will start with the batch </w:t>
      </w:r>
      <w:proofErr w:type="gramStart"/>
      <w:r w:rsidRPr="00047DA9">
        <w:rPr>
          <w:szCs w:val="24"/>
        </w:rPr>
        <w:t>number, and</w:t>
      </w:r>
      <w:proofErr w:type="gramEnd"/>
      <w:r w:rsidRPr="00047DA9">
        <w:rPr>
          <w:szCs w:val="24"/>
        </w:rPr>
        <w:t xml:space="preserve"> also indicate the number of the landscape to which the output refers.</w:t>
      </w:r>
    </w:p>
    <w:p w14:paraId="65C6F9F4" w14:textId="77777777" w:rsidR="0067520E" w:rsidRPr="00047DA9" w:rsidRDefault="0067520E" w:rsidP="009E434A">
      <w:pPr>
        <w:pStyle w:val="Heading3"/>
        <w:numPr>
          <w:ilvl w:val="2"/>
          <w:numId w:val="14"/>
        </w:numPr>
      </w:pPr>
      <w:bookmarkStart w:id="432" w:name="_Toc180771672"/>
      <w:r w:rsidRPr="00047DA9">
        <w:t>Parameters</w:t>
      </w:r>
      <w:bookmarkEnd w:id="432"/>
    </w:p>
    <w:p w14:paraId="1D6FE9F9" w14:textId="77777777" w:rsidR="0067520E" w:rsidRPr="00047DA9" w:rsidRDefault="0067520E" w:rsidP="00C57BF9">
      <w:pPr>
        <w:rPr>
          <w:szCs w:val="24"/>
        </w:rPr>
      </w:pPr>
      <w:r w:rsidRPr="00047DA9">
        <w:rPr>
          <w:szCs w:val="24"/>
        </w:rPr>
        <w:t xml:space="preserve">For each simulation specified through the GUI or as part of a batch, all the set parameters will be automatically written to a text file </w:t>
      </w:r>
      <w:r w:rsidRPr="00047DA9">
        <w:rPr>
          <w:i/>
          <w:szCs w:val="24"/>
        </w:rPr>
        <w:t>Sim0_Parameters.txt</w:t>
      </w:r>
      <w:r w:rsidRPr="00047DA9">
        <w:rPr>
          <w:szCs w:val="24"/>
        </w:rPr>
        <w:t xml:space="preserve">. </w:t>
      </w:r>
    </w:p>
    <w:p w14:paraId="696FB13F" w14:textId="77777777" w:rsidR="0067520E" w:rsidRPr="00047DA9" w:rsidRDefault="00C17E64" w:rsidP="009E434A">
      <w:pPr>
        <w:pStyle w:val="Heading3"/>
        <w:numPr>
          <w:ilvl w:val="2"/>
          <w:numId w:val="14"/>
        </w:numPr>
      </w:pPr>
      <w:bookmarkStart w:id="433" w:name="_Species_range"/>
      <w:bookmarkStart w:id="434" w:name="_Toc180771673"/>
      <w:bookmarkEnd w:id="433"/>
      <w:r w:rsidRPr="00047DA9">
        <w:t>R</w:t>
      </w:r>
      <w:r w:rsidR="0067520E" w:rsidRPr="00047DA9">
        <w:t>ange</w:t>
      </w:r>
      <w:bookmarkEnd w:id="434"/>
    </w:p>
    <w:p w14:paraId="7CEFBC23" w14:textId="77777777" w:rsidR="0067520E" w:rsidRPr="00047DA9" w:rsidRDefault="0067520E" w:rsidP="00B35389">
      <w:pPr>
        <w:pStyle w:val="Keepnext"/>
      </w:pPr>
      <w:r w:rsidRPr="00047DA9">
        <w:t xml:space="preserve">This output is produced by checking the box </w:t>
      </w:r>
      <w:r w:rsidRPr="00047DA9">
        <w:rPr>
          <w:i/>
        </w:rPr>
        <w:t>Range</w:t>
      </w:r>
      <w:r w:rsidRPr="00047DA9">
        <w:t xml:space="preserve">. The file will be called </w:t>
      </w:r>
      <w:r w:rsidRPr="00047DA9">
        <w:rPr>
          <w:i/>
        </w:rPr>
        <w:t>Sim0_Range.txt</w:t>
      </w:r>
      <w:r w:rsidRPr="00047DA9">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047DA9" w:rsidRDefault="0067520E" w:rsidP="009E434A">
      <w:pPr>
        <w:pStyle w:val="Numbered"/>
        <w:numPr>
          <w:ilvl w:val="0"/>
          <w:numId w:val="53"/>
        </w:numPr>
      </w:pPr>
      <w:r w:rsidRPr="00047DA9">
        <w:t>Replicate number (</w:t>
      </w:r>
      <w:r w:rsidRPr="00047DA9">
        <w:rPr>
          <w:i/>
        </w:rPr>
        <w:t>Rep</w:t>
      </w:r>
      <w:r w:rsidRPr="00047DA9">
        <w:t>)</w:t>
      </w:r>
    </w:p>
    <w:p w14:paraId="006A06C8" w14:textId="77777777" w:rsidR="0067520E" w:rsidRPr="00047DA9" w:rsidRDefault="0067520E" w:rsidP="00787453">
      <w:pPr>
        <w:pStyle w:val="Numbered"/>
      </w:pPr>
      <w:r w:rsidRPr="00047DA9">
        <w:t>Year (</w:t>
      </w:r>
      <w:r w:rsidRPr="00047DA9">
        <w:rPr>
          <w:i/>
        </w:rPr>
        <w:t>Year</w:t>
      </w:r>
      <w:r w:rsidRPr="00047DA9">
        <w:t>)</w:t>
      </w:r>
    </w:p>
    <w:p w14:paraId="7E92C4C6"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5F93E0E2" w14:textId="77777777" w:rsidR="0067520E" w:rsidRPr="00047DA9" w:rsidRDefault="0067520E" w:rsidP="00787453">
      <w:pPr>
        <w:pStyle w:val="Numbered"/>
      </w:pPr>
      <w:r w:rsidRPr="00047DA9">
        <w:t>Total number of individuals (</w:t>
      </w:r>
      <w:proofErr w:type="spellStart"/>
      <w:r w:rsidRPr="00047DA9">
        <w:rPr>
          <w:i/>
        </w:rPr>
        <w:t>NInds</w:t>
      </w:r>
      <w:proofErr w:type="spellEnd"/>
      <w:r w:rsidRPr="00047DA9">
        <w:t>)</w:t>
      </w:r>
    </w:p>
    <w:p w14:paraId="47271731" w14:textId="77777777" w:rsidR="0067520E" w:rsidRPr="00047DA9" w:rsidRDefault="0067520E" w:rsidP="00787453">
      <w:pPr>
        <w:pStyle w:val="Numbered"/>
      </w:pPr>
      <w:r w:rsidRPr="00047DA9">
        <w:t>Total number of individuals in each stage (</w:t>
      </w:r>
      <w:proofErr w:type="spellStart"/>
      <w:r w:rsidRPr="00047DA9">
        <w:rPr>
          <w:i/>
        </w:rPr>
        <w:t>NInd_stage</w:t>
      </w:r>
      <w:r w:rsidRPr="00047DA9">
        <w:t>X</w:t>
      </w:r>
      <w:proofErr w:type="spellEnd"/>
      <w:r w:rsidRPr="00047DA9">
        <w:t>); these columns will be present only in case of stage-structured models</w:t>
      </w:r>
    </w:p>
    <w:p w14:paraId="41B18B84" w14:textId="77777777" w:rsidR="0067520E" w:rsidRPr="00047DA9" w:rsidRDefault="0067520E" w:rsidP="00787453">
      <w:pPr>
        <w:pStyle w:val="Numbered"/>
      </w:pPr>
      <w:r w:rsidRPr="00047DA9">
        <w:t>Total number of juveniles born (</w:t>
      </w:r>
      <w:proofErr w:type="spellStart"/>
      <w:r w:rsidRPr="00047DA9">
        <w:rPr>
          <w:i/>
        </w:rPr>
        <w:t>NJuvs</w:t>
      </w:r>
      <w:proofErr w:type="spellEnd"/>
      <w:r w:rsidRPr="00047DA9">
        <w:t>); only in case of stage-structured models</w:t>
      </w:r>
    </w:p>
    <w:p w14:paraId="53422330" w14:textId="77777777" w:rsidR="0067520E" w:rsidRPr="00047DA9" w:rsidRDefault="0067520E" w:rsidP="00787453">
      <w:pPr>
        <w:pStyle w:val="Numbered"/>
      </w:pPr>
      <w:r w:rsidRPr="00047DA9">
        <w:t>Total number of cells (</w:t>
      </w:r>
      <w:proofErr w:type="spellStart"/>
      <w:r w:rsidRPr="00047DA9">
        <w:rPr>
          <w:i/>
        </w:rPr>
        <w:t>NOccupCells</w:t>
      </w:r>
      <w:proofErr w:type="spellEnd"/>
      <w:r w:rsidRPr="00047DA9">
        <w:t>) or total number of patches (</w:t>
      </w:r>
      <w:proofErr w:type="spellStart"/>
      <w:r w:rsidRPr="00047DA9">
        <w:rPr>
          <w:i/>
        </w:rPr>
        <w:t>NOccupPatches</w:t>
      </w:r>
      <w:proofErr w:type="spellEnd"/>
      <w:r w:rsidRPr="00047DA9">
        <w:t>)</w:t>
      </w:r>
      <w:r w:rsidR="00C17E64" w:rsidRPr="00047DA9">
        <w:t xml:space="preserve"> occupied by a population capable of breeding: for a stage-structured population, individuals of the breeding stage(s) must be present, and for a sexual model, both sexes must be present</w:t>
      </w:r>
    </w:p>
    <w:p w14:paraId="2B4CD948" w14:textId="77777777" w:rsidR="0067520E" w:rsidRPr="00047DA9" w:rsidRDefault="0067520E" w:rsidP="00787453">
      <w:pPr>
        <w:pStyle w:val="Numbered"/>
      </w:pPr>
      <w:r w:rsidRPr="00047DA9">
        <w:t>Ratio between occupied and suitable cells or patches (</w:t>
      </w:r>
      <w:proofErr w:type="spellStart"/>
      <w:r w:rsidRPr="00047DA9">
        <w:rPr>
          <w:i/>
        </w:rPr>
        <w:t>OccupSuit</w:t>
      </w:r>
      <w:proofErr w:type="spellEnd"/>
      <w:r w:rsidRPr="00047DA9">
        <w:t>)</w:t>
      </w:r>
    </w:p>
    <w:p w14:paraId="3E3867C3" w14:textId="77777777" w:rsidR="0067520E" w:rsidRPr="00047DA9" w:rsidRDefault="0067520E" w:rsidP="00787453">
      <w:pPr>
        <w:pStyle w:val="Numbered"/>
      </w:pPr>
      <w:r w:rsidRPr="00047DA9">
        <w:t>Species’ range, in term of maximum and minimum coordinates (</w:t>
      </w:r>
      <w:proofErr w:type="spellStart"/>
      <w:r w:rsidRPr="00047DA9">
        <w:rPr>
          <w:i/>
        </w:rPr>
        <w:t>min_X</w:t>
      </w:r>
      <w:proofErr w:type="spellEnd"/>
      <w:r w:rsidRPr="00047DA9">
        <w:rPr>
          <w:i/>
        </w:rPr>
        <w:t xml:space="preserve">, </w:t>
      </w:r>
      <w:proofErr w:type="spellStart"/>
      <w:r w:rsidRPr="00047DA9">
        <w:rPr>
          <w:i/>
        </w:rPr>
        <w:t>max_X</w:t>
      </w:r>
      <w:proofErr w:type="spellEnd"/>
      <w:r w:rsidRPr="00047DA9">
        <w:rPr>
          <w:i/>
        </w:rPr>
        <w:t xml:space="preserve">, </w:t>
      </w:r>
      <w:proofErr w:type="spellStart"/>
      <w:r w:rsidRPr="00047DA9">
        <w:rPr>
          <w:i/>
        </w:rPr>
        <w:t>min_Y</w:t>
      </w:r>
      <w:proofErr w:type="spellEnd"/>
      <w:r w:rsidRPr="00047DA9">
        <w:rPr>
          <w:i/>
        </w:rPr>
        <w:t xml:space="preserve">, </w:t>
      </w:r>
      <w:proofErr w:type="spellStart"/>
      <w:r w:rsidRPr="00047DA9">
        <w:rPr>
          <w:i/>
        </w:rPr>
        <w:t>max_Y</w:t>
      </w:r>
      <w:proofErr w:type="spellEnd"/>
      <w:r w:rsidRPr="00047DA9">
        <w:t>)</w:t>
      </w:r>
      <w:r w:rsidR="00C17E64" w:rsidRPr="00047DA9">
        <w:t xml:space="preserve"> of cells / patches occupied by breeding populations (as above)</w:t>
      </w:r>
    </w:p>
    <w:p w14:paraId="14F17E0E" w14:textId="77777777" w:rsidR="0067520E" w:rsidRPr="00047DA9" w:rsidRDefault="0067520E" w:rsidP="00787453">
      <w:pPr>
        <w:pStyle w:val="Numbered"/>
      </w:pPr>
      <w:r w:rsidRPr="00047DA9">
        <w:t>If there are any variable traits, summary trait phenotypes (mean and standard deviation) across the whole population range will also be included.</w:t>
      </w:r>
    </w:p>
    <w:p w14:paraId="32A386CD" w14:textId="77777777" w:rsidR="00E62947" w:rsidRPr="00047DA9" w:rsidRDefault="00E62947">
      <w:pPr>
        <w:spacing w:after="200" w:line="276" w:lineRule="auto"/>
        <w:jc w:val="left"/>
        <w:rPr>
          <w:b/>
          <w:i/>
        </w:rPr>
      </w:pPr>
      <w:r w:rsidRPr="00047DA9">
        <w:br w:type="page"/>
      </w:r>
    </w:p>
    <w:p w14:paraId="0F7DAD3D" w14:textId="2111602E" w:rsidR="0067520E" w:rsidRPr="00047DA9" w:rsidRDefault="0067520E" w:rsidP="009E434A">
      <w:pPr>
        <w:pStyle w:val="Heading3"/>
        <w:numPr>
          <w:ilvl w:val="2"/>
          <w:numId w:val="14"/>
        </w:numPr>
      </w:pPr>
      <w:bookmarkStart w:id="435" w:name="_Toc180771674"/>
      <w:r w:rsidRPr="00047DA9">
        <w:lastRenderedPageBreak/>
        <w:t>Occupancy</w:t>
      </w:r>
      <w:bookmarkEnd w:id="435"/>
    </w:p>
    <w:p w14:paraId="636BC1F1" w14:textId="5BB4E530" w:rsidR="0067520E" w:rsidRPr="00047DA9" w:rsidRDefault="0067520E" w:rsidP="00B35389">
      <w:pPr>
        <w:pStyle w:val="Keepnext"/>
      </w:pPr>
      <w:r w:rsidRPr="00047DA9">
        <w:t>This output reports the cell</w:t>
      </w:r>
      <w:r w:rsidR="00111155" w:rsidRPr="00047DA9">
        <w:t xml:space="preserve"> </w:t>
      </w:r>
      <w:r w:rsidRPr="00047DA9">
        <w:t>/</w:t>
      </w:r>
      <w:r w:rsidR="00111155" w:rsidRPr="00047DA9">
        <w:t xml:space="preserve"> </w:t>
      </w:r>
      <w:r w:rsidRPr="00047DA9">
        <w:t>patch probability of occupancy</w:t>
      </w:r>
      <w:r w:rsidR="00111155" w:rsidRPr="00047DA9">
        <w:t xml:space="preserve"> </w:t>
      </w:r>
      <w:r w:rsidR="00E62947" w:rsidRPr="00047DA9">
        <w:t>b</w:t>
      </w:r>
      <w:r w:rsidR="00111155" w:rsidRPr="00047DA9">
        <w:t>y a breeding population (as above)</w:t>
      </w:r>
      <w:r w:rsidRPr="00047DA9">
        <w:t xml:space="preserve">, and it is produced by checking the box </w:t>
      </w:r>
      <w:r w:rsidRPr="00047DA9">
        <w:rPr>
          <w:i/>
        </w:rPr>
        <w:t xml:space="preserve">Occupancy. </w:t>
      </w:r>
      <w:r w:rsidRPr="00047DA9">
        <w:t xml:space="preserve">This is only </w:t>
      </w:r>
      <w:r w:rsidR="00E62947" w:rsidRPr="00047DA9">
        <w:t xml:space="preserve">permissible for multiple </w:t>
      </w:r>
      <w:r w:rsidRPr="00047DA9">
        <w:t>replicates. Data will be recorded at the beginning of the year before any other process (and only once a year no matter the number of reproductive seasons per year). Two files will be produced:</w:t>
      </w:r>
    </w:p>
    <w:p w14:paraId="37FC3103" w14:textId="63278664" w:rsidR="0067520E" w:rsidRPr="00047DA9" w:rsidRDefault="00037A8F" w:rsidP="009E434A">
      <w:pPr>
        <w:pStyle w:val="Numbered"/>
        <w:numPr>
          <w:ilvl w:val="0"/>
          <w:numId w:val="54"/>
        </w:numPr>
      </w:pPr>
      <w:r w:rsidRPr="00047DA9">
        <w:rPr>
          <w:i/>
        </w:rPr>
        <w:t>Sim0</w:t>
      </w:r>
      <w:r w:rsidRPr="00047DA9">
        <w:t>_</w:t>
      </w:r>
      <w:r w:rsidR="0067520E" w:rsidRPr="00047DA9">
        <w:rPr>
          <w:i/>
        </w:rPr>
        <w:t>Occupancy.txt</w:t>
      </w:r>
      <w:r w:rsidR="0067520E" w:rsidRPr="00047DA9">
        <w:t>. This file contains a list of all the cells in the landscape (</w:t>
      </w:r>
      <w:r w:rsidR="0067520E" w:rsidRPr="00047DA9">
        <w:rPr>
          <w:i/>
        </w:rPr>
        <w:t>x</w:t>
      </w:r>
      <w:r w:rsidR="0067520E" w:rsidRPr="00047DA9">
        <w:t xml:space="preserve"> and </w:t>
      </w:r>
      <w:r w:rsidR="0067520E" w:rsidRPr="00047DA9">
        <w:rPr>
          <w:i/>
        </w:rPr>
        <w:t xml:space="preserve">y </w:t>
      </w:r>
      <w:r w:rsidR="0067520E" w:rsidRPr="00047DA9">
        <w:t>coordinates) or of all the patches (</w:t>
      </w:r>
      <w:proofErr w:type="spellStart"/>
      <w:r w:rsidR="0067520E" w:rsidRPr="00047DA9">
        <w:rPr>
          <w:i/>
        </w:rPr>
        <w:t>PatchID</w:t>
      </w:r>
      <w:proofErr w:type="spellEnd"/>
      <w:r w:rsidR="0067520E" w:rsidRPr="00047DA9">
        <w:t>). The remaining columns give the occupancy probability of the cell</w:t>
      </w:r>
      <w:r w:rsidR="00111155" w:rsidRPr="00047DA9">
        <w:t xml:space="preserve"> </w:t>
      </w:r>
      <w:r w:rsidR="0067520E" w:rsidRPr="00047DA9">
        <w:t>/</w:t>
      </w:r>
      <w:r w:rsidR="00111155" w:rsidRPr="00047DA9">
        <w:t xml:space="preserve"> </w:t>
      </w:r>
      <w:r w:rsidR="0067520E" w:rsidRPr="00047DA9">
        <w:t>patch at defined time steps. The occupancy probability is obtained by dividing the number of times (replicates) that the cell</w:t>
      </w:r>
      <w:r w:rsidR="00111155" w:rsidRPr="00047DA9">
        <w:t xml:space="preserve"> </w:t>
      </w:r>
      <w:r w:rsidR="0067520E" w:rsidRPr="00047DA9">
        <w:t>/</w:t>
      </w:r>
      <w:r w:rsidR="00111155" w:rsidRPr="00047DA9">
        <w:t xml:space="preserve"> </w:t>
      </w:r>
      <w:r w:rsidR="0067520E" w:rsidRPr="00047DA9">
        <w:t>patch ha</w:t>
      </w:r>
      <w:r w:rsidR="00111155" w:rsidRPr="00047DA9">
        <w:t xml:space="preserve">s been occupied </w:t>
      </w:r>
      <w:proofErr w:type="gramStart"/>
      <w:r w:rsidR="00111155" w:rsidRPr="00047DA9">
        <w:t>in a given year</w:t>
      </w:r>
      <w:proofErr w:type="gramEnd"/>
      <w:r w:rsidR="0067520E" w:rsidRPr="00047DA9">
        <w:t xml:space="preserve"> by the total number of replicates.</w:t>
      </w:r>
    </w:p>
    <w:p w14:paraId="60F12099" w14:textId="0AEEB80D" w:rsidR="0067520E" w:rsidRPr="00047DA9" w:rsidRDefault="0067520E" w:rsidP="00787453">
      <w:pPr>
        <w:pStyle w:val="Numbered"/>
        <w:keepNext/>
      </w:pPr>
      <w:r w:rsidRPr="00047DA9">
        <w:rPr>
          <w:i/>
        </w:rPr>
        <w:t>Sim0</w:t>
      </w:r>
      <w:r w:rsidR="00037A8F" w:rsidRPr="00047DA9">
        <w:t>_</w:t>
      </w:r>
      <w:r w:rsidRPr="00047DA9">
        <w:rPr>
          <w:i/>
        </w:rPr>
        <w:t>Occupancy_Stats.txt</w:t>
      </w:r>
      <w:r w:rsidRPr="00047DA9">
        <w:t>. Summary occupancy statistics, i.e. the mean ratio between occupied and suitable cells (</w:t>
      </w:r>
      <w:proofErr w:type="spellStart"/>
      <w:r w:rsidRPr="00047DA9">
        <w:rPr>
          <w:i/>
        </w:rPr>
        <w:t>Mean_OccupSuit</w:t>
      </w:r>
      <w:proofErr w:type="spellEnd"/>
      <w:r w:rsidRPr="00047DA9">
        <w:t>) and its standard error (</w:t>
      </w:r>
      <w:proofErr w:type="spellStart"/>
      <w:r w:rsidRPr="00047DA9">
        <w:rPr>
          <w:i/>
        </w:rPr>
        <w:t>Std_error</w:t>
      </w:r>
      <w:proofErr w:type="spellEnd"/>
      <w:r w:rsidRPr="00047DA9">
        <w:t xml:space="preserve">) at the set time interval. These data are also displayed at the end of the simulation in the graph </w:t>
      </w:r>
      <w:r w:rsidRPr="00047DA9">
        <w:rPr>
          <w:i/>
        </w:rPr>
        <w:t>Proportion of suitable occupied cells</w:t>
      </w:r>
      <w:r w:rsidRPr="00047DA9">
        <w:t xml:space="preserve"> / </w:t>
      </w:r>
      <w:r w:rsidRPr="00047DA9">
        <w:rPr>
          <w:i/>
        </w:rPr>
        <w:t>patches</w:t>
      </w:r>
      <w:r w:rsidRPr="00047DA9">
        <w:t>, where the solid line represents the mean proportion and the dashed lines ± the standard error:</w:t>
      </w:r>
    </w:p>
    <w:p w14:paraId="1D7C65A0" w14:textId="77777777" w:rsidR="0067520E" w:rsidRPr="00047DA9" w:rsidRDefault="0067520E" w:rsidP="00C57BF9">
      <w:pPr>
        <w:pStyle w:val="Diagram"/>
      </w:pPr>
      <w:r w:rsidRPr="00047DA9">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047DA9" w:rsidRDefault="0067520E" w:rsidP="009E434A">
      <w:pPr>
        <w:pStyle w:val="Heading3"/>
        <w:numPr>
          <w:ilvl w:val="2"/>
          <w:numId w:val="14"/>
        </w:numPr>
      </w:pPr>
      <w:bookmarkStart w:id="436" w:name="_Toc180771675"/>
      <w:r w:rsidRPr="00047DA9">
        <w:t>Populations</w:t>
      </w:r>
      <w:bookmarkEnd w:id="436"/>
    </w:p>
    <w:p w14:paraId="43D68F4B" w14:textId="77777777" w:rsidR="0067520E" w:rsidRPr="00047DA9" w:rsidRDefault="0067520E" w:rsidP="00B35389">
      <w:pPr>
        <w:pStyle w:val="Keepnext"/>
      </w:pPr>
      <w:r w:rsidRPr="00047DA9">
        <w:t xml:space="preserve">The population output, </w:t>
      </w:r>
      <w:r w:rsidRPr="00047DA9">
        <w:rPr>
          <w:i/>
        </w:rPr>
        <w:t>Sim0_Pop.txt</w:t>
      </w:r>
      <w:r w:rsidRPr="00047DA9">
        <w:t xml:space="preserve">, is produced by checking the box </w:t>
      </w:r>
      <w:r w:rsidRPr="00047DA9">
        <w:rPr>
          <w:i/>
        </w:rPr>
        <w:t>Populations</w:t>
      </w:r>
      <w:r w:rsidRPr="00047DA9">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047DA9" w:rsidRDefault="0067520E" w:rsidP="009E434A">
      <w:pPr>
        <w:pStyle w:val="Numbered"/>
        <w:numPr>
          <w:ilvl w:val="0"/>
          <w:numId w:val="55"/>
        </w:numPr>
      </w:pPr>
      <w:r w:rsidRPr="00047DA9">
        <w:t>Replicate number (</w:t>
      </w:r>
      <w:r w:rsidRPr="00047DA9">
        <w:rPr>
          <w:i/>
        </w:rPr>
        <w:t>Rep</w:t>
      </w:r>
      <w:r w:rsidRPr="00047DA9">
        <w:t>)</w:t>
      </w:r>
    </w:p>
    <w:p w14:paraId="64ED0103" w14:textId="77777777" w:rsidR="0067520E" w:rsidRPr="00047DA9" w:rsidRDefault="0067520E" w:rsidP="00787453">
      <w:pPr>
        <w:pStyle w:val="Numbered"/>
      </w:pPr>
      <w:r w:rsidRPr="00047DA9">
        <w:t>Year (</w:t>
      </w:r>
      <w:r w:rsidRPr="00047DA9">
        <w:rPr>
          <w:i/>
        </w:rPr>
        <w:t>Year</w:t>
      </w:r>
      <w:r w:rsidRPr="00047DA9">
        <w:t>)</w:t>
      </w:r>
    </w:p>
    <w:p w14:paraId="734CBE3B"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622ADE15" w14:textId="77777777" w:rsidR="0067520E" w:rsidRPr="00047DA9" w:rsidRDefault="0067520E" w:rsidP="00787453">
      <w:pPr>
        <w:pStyle w:val="Numbered"/>
      </w:pPr>
      <w:r w:rsidRPr="00047DA9">
        <w:t>Cell location (</w:t>
      </w:r>
      <w:r w:rsidRPr="00047DA9">
        <w:rPr>
          <w:i/>
        </w:rPr>
        <w:t>x</w:t>
      </w:r>
      <w:r w:rsidRPr="00047DA9">
        <w:t xml:space="preserve"> and </w:t>
      </w:r>
      <w:r w:rsidRPr="00047DA9">
        <w:rPr>
          <w:i/>
        </w:rPr>
        <w:t>y</w:t>
      </w:r>
      <w:r w:rsidRPr="00047DA9">
        <w:t xml:space="preserve"> coordinates ) or patch ID (</w:t>
      </w:r>
      <w:proofErr w:type="spellStart"/>
      <w:r w:rsidRPr="00047DA9">
        <w:rPr>
          <w:i/>
        </w:rPr>
        <w:t>PatchID</w:t>
      </w:r>
      <w:proofErr w:type="spellEnd"/>
      <w:r w:rsidRPr="00047DA9">
        <w:t>)</w:t>
      </w:r>
    </w:p>
    <w:p w14:paraId="2196C730" w14:textId="77777777" w:rsidR="0067520E" w:rsidRPr="00047DA9" w:rsidRDefault="0067520E" w:rsidP="00787453">
      <w:pPr>
        <w:pStyle w:val="Numbered"/>
      </w:pPr>
      <w:r w:rsidRPr="00047DA9">
        <w:t>Species number (</w:t>
      </w:r>
      <w:r w:rsidRPr="00047DA9">
        <w:rPr>
          <w:i/>
        </w:rPr>
        <w:t>Species</w:t>
      </w:r>
      <w:r w:rsidRPr="00047DA9">
        <w:t>); not yet used, always zero</w:t>
      </w:r>
    </w:p>
    <w:p w14:paraId="30644412" w14:textId="77777777" w:rsidR="0067520E" w:rsidRPr="00047DA9" w:rsidRDefault="0067520E" w:rsidP="00787453">
      <w:pPr>
        <w:pStyle w:val="Numbered"/>
      </w:pPr>
      <w:r w:rsidRPr="00047DA9">
        <w:t>Number of individuals in the population (</w:t>
      </w:r>
      <w:proofErr w:type="spellStart"/>
      <w:r w:rsidRPr="00047DA9">
        <w:rPr>
          <w:i/>
        </w:rPr>
        <w:t>NInd</w:t>
      </w:r>
      <w:proofErr w:type="spellEnd"/>
      <w:r w:rsidRPr="00047DA9">
        <w:t>)</w:t>
      </w:r>
    </w:p>
    <w:p w14:paraId="119432E5" w14:textId="77777777" w:rsidR="0067520E" w:rsidRPr="00047DA9" w:rsidRDefault="0067520E" w:rsidP="00787453">
      <w:pPr>
        <w:pStyle w:val="Numbered"/>
      </w:pPr>
      <w:r w:rsidRPr="00047DA9">
        <w:t>In the case of a stage-structured population, the number of individuals in each stage (</w:t>
      </w:r>
      <w:proofErr w:type="spellStart"/>
      <w:r w:rsidRPr="00047DA9">
        <w:rPr>
          <w:i/>
        </w:rPr>
        <w:t>NInd</w:t>
      </w:r>
      <w:r w:rsidRPr="00047DA9">
        <w:t>_</w:t>
      </w:r>
      <w:r w:rsidRPr="00047DA9">
        <w:rPr>
          <w:i/>
        </w:rPr>
        <w:t>stage</w:t>
      </w:r>
      <w:r w:rsidRPr="00047DA9">
        <w:t>X</w:t>
      </w:r>
      <w:proofErr w:type="spellEnd"/>
      <w:r w:rsidRPr="00047DA9">
        <w:t>). If the reproduction is sexual, these columns will be replaced by the number of females (</w:t>
      </w:r>
      <w:proofErr w:type="spellStart"/>
      <w:r w:rsidRPr="00047DA9">
        <w:rPr>
          <w:i/>
        </w:rPr>
        <w:t>Nfemales</w:t>
      </w:r>
      <w:r w:rsidRPr="00047DA9">
        <w:t>_</w:t>
      </w:r>
      <w:r w:rsidRPr="00047DA9">
        <w:rPr>
          <w:i/>
        </w:rPr>
        <w:t>stage</w:t>
      </w:r>
      <w:r w:rsidRPr="00047DA9">
        <w:t>X</w:t>
      </w:r>
      <w:proofErr w:type="spellEnd"/>
      <w:r w:rsidRPr="00047DA9">
        <w:t>) and of males (</w:t>
      </w:r>
      <w:proofErr w:type="spellStart"/>
      <w:r w:rsidRPr="00047DA9">
        <w:rPr>
          <w:i/>
        </w:rPr>
        <w:t>Nmales</w:t>
      </w:r>
      <w:r w:rsidRPr="00047DA9">
        <w:t>_</w:t>
      </w:r>
      <w:r w:rsidRPr="00047DA9">
        <w:rPr>
          <w:i/>
        </w:rPr>
        <w:t>stage</w:t>
      </w:r>
      <w:r w:rsidRPr="00047DA9">
        <w:t>X</w:t>
      </w:r>
      <w:proofErr w:type="spellEnd"/>
      <w:r w:rsidRPr="00047DA9">
        <w:t>) in each stage. In the case of sexual model without stage structure, two columns will indicate the number of females (</w:t>
      </w:r>
      <w:proofErr w:type="spellStart"/>
      <w:r w:rsidRPr="00047DA9">
        <w:rPr>
          <w:i/>
        </w:rPr>
        <w:t>Nfemales</w:t>
      </w:r>
      <w:proofErr w:type="spellEnd"/>
      <w:r w:rsidRPr="00047DA9">
        <w:t>) and of males (</w:t>
      </w:r>
      <w:proofErr w:type="spellStart"/>
      <w:r w:rsidRPr="00047DA9">
        <w:rPr>
          <w:i/>
        </w:rPr>
        <w:t>Nmales</w:t>
      </w:r>
      <w:proofErr w:type="spellEnd"/>
      <w:r w:rsidRPr="00047DA9">
        <w:t>) in the population.</w:t>
      </w:r>
    </w:p>
    <w:p w14:paraId="7D71322F" w14:textId="77777777" w:rsidR="0067520E" w:rsidRPr="00047DA9" w:rsidRDefault="0067520E" w:rsidP="00787453">
      <w:pPr>
        <w:pStyle w:val="Numbered"/>
      </w:pPr>
      <w:r w:rsidRPr="00047DA9">
        <w:t>In the case of a stage-structured population, the number of juveniles born (</w:t>
      </w:r>
      <w:proofErr w:type="spellStart"/>
      <w:r w:rsidRPr="00047DA9">
        <w:rPr>
          <w:i/>
        </w:rPr>
        <w:t>NJuvs</w:t>
      </w:r>
      <w:proofErr w:type="spellEnd"/>
      <w:r w:rsidRPr="00047DA9">
        <w:t>). If the reproduction is sexual, these columns will be replaced by the number of females juveniles (</w:t>
      </w:r>
      <w:proofErr w:type="spellStart"/>
      <w:r w:rsidRPr="00047DA9">
        <w:rPr>
          <w:i/>
        </w:rPr>
        <w:t>NJuvFemales</w:t>
      </w:r>
      <w:proofErr w:type="spellEnd"/>
      <w:r w:rsidRPr="00047DA9">
        <w:t>) and males (</w:t>
      </w:r>
      <w:proofErr w:type="spellStart"/>
      <w:r w:rsidRPr="00047DA9">
        <w:rPr>
          <w:i/>
        </w:rPr>
        <w:t>NJuvMales</w:t>
      </w:r>
      <w:proofErr w:type="spellEnd"/>
      <w:r w:rsidRPr="00047DA9">
        <w:t>).</w:t>
      </w:r>
    </w:p>
    <w:p w14:paraId="7A9F41B6" w14:textId="77777777" w:rsidR="0067520E" w:rsidRPr="00047DA9" w:rsidRDefault="0067520E" w:rsidP="009E434A">
      <w:pPr>
        <w:pStyle w:val="Heading3"/>
        <w:numPr>
          <w:ilvl w:val="2"/>
          <w:numId w:val="14"/>
        </w:numPr>
      </w:pPr>
      <w:bookmarkStart w:id="437" w:name="_Individuals"/>
      <w:bookmarkStart w:id="438" w:name="_Toc180771676"/>
      <w:bookmarkEnd w:id="437"/>
      <w:r w:rsidRPr="00047DA9">
        <w:lastRenderedPageBreak/>
        <w:t>Individuals</w:t>
      </w:r>
      <w:bookmarkEnd w:id="438"/>
    </w:p>
    <w:p w14:paraId="4AA8E112" w14:textId="77777777" w:rsidR="0067520E" w:rsidRPr="00047DA9" w:rsidRDefault="0067520E" w:rsidP="00B35389">
      <w:pPr>
        <w:pStyle w:val="Keepnext"/>
      </w:pPr>
      <w:r w:rsidRPr="00047DA9">
        <w:t xml:space="preserve">This output, </w:t>
      </w:r>
      <w:r w:rsidRPr="00047DA9">
        <w:rPr>
          <w:i/>
        </w:rPr>
        <w:t>Sim0_Rep0_Inds.txt</w:t>
      </w:r>
      <w:r w:rsidRPr="00047DA9">
        <w:t xml:space="preserve">, contains information regarding </w:t>
      </w:r>
      <w:proofErr w:type="gramStart"/>
      <w:r w:rsidRPr="00047DA9">
        <w:t>each individual</w:t>
      </w:r>
      <w:proofErr w:type="gramEnd"/>
      <w:r w:rsidRPr="00047DA9">
        <w:t xml:space="preserve"> at a given time step. It is produced by checking the box </w:t>
      </w:r>
      <w:r w:rsidRPr="00047DA9">
        <w:rPr>
          <w:i/>
        </w:rPr>
        <w:t>Individuals</w:t>
      </w:r>
      <w:r w:rsidRPr="00047DA9">
        <w:t xml:space="preserve">. To avoid the production of huge files, a separate file is saved for each replicate (here assumed to be 0). Data are recorded after settlement and before aging (in the case of overlapping generations), in order that dispersal data for individuals which die may be reported. </w:t>
      </w:r>
      <w:r w:rsidRPr="00047DA9">
        <w:rPr>
          <w:i/>
          <w:u w:val="single"/>
        </w:rPr>
        <w:t>Individuals</w:t>
      </w:r>
      <w:r w:rsidRPr="00047DA9">
        <w:rPr>
          <w:u w:val="single"/>
        </w:rPr>
        <w:t xml:space="preserve"> data for year </w:t>
      </w:r>
      <w:r w:rsidRPr="00047DA9">
        <w:rPr>
          <w:i/>
          <w:u w:val="single"/>
        </w:rPr>
        <w:t>T</w:t>
      </w:r>
      <w:r w:rsidRPr="00047DA9">
        <w:rPr>
          <w:u w:val="single"/>
        </w:rPr>
        <w:t xml:space="preserve"> therefore correspond to </w:t>
      </w:r>
      <w:r w:rsidRPr="00047DA9">
        <w:rPr>
          <w:i/>
          <w:u w:val="single"/>
        </w:rPr>
        <w:t>Population</w:t>
      </w:r>
      <w:r w:rsidRPr="00047DA9">
        <w:rPr>
          <w:u w:val="single"/>
        </w:rPr>
        <w:t xml:space="preserve"> and </w:t>
      </w:r>
      <w:r w:rsidRPr="00047DA9">
        <w:rPr>
          <w:i/>
          <w:u w:val="single"/>
        </w:rPr>
        <w:t>Traits</w:t>
      </w:r>
      <w:r w:rsidRPr="00047DA9">
        <w:rPr>
          <w:u w:val="single"/>
        </w:rPr>
        <w:t xml:space="preserve"> summary data for year </w:t>
      </w:r>
      <w:r w:rsidRPr="00047DA9">
        <w:rPr>
          <w:i/>
          <w:u w:val="single"/>
        </w:rPr>
        <w:t>T+1</w:t>
      </w:r>
      <w:r w:rsidRPr="00047DA9">
        <w:t xml:space="preserve"> (and individuals which die in year T must be excluded for the data to match at population level). For </w:t>
      </w:r>
      <w:proofErr w:type="gramStart"/>
      <w:r w:rsidRPr="00047DA9">
        <w:t>each individual</w:t>
      </w:r>
      <w:proofErr w:type="gramEnd"/>
      <w:r w:rsidRPr="00047DA9">
        <w:t xml:space="preserve"> the following data are collected:</w:t>
      </w:r>
    </w:p>
    <w:p w14:paraId="4BCF566A" w14:textId="77777777" w:rsidR="0067520E" w:rsidRPr="00047DA9" w:rsidRDefault="0067520E" w:rsidP="009E434A">
      <w:pPr>
        <w:pStyle w:val="Numbered"/>
        <w:numPr>
          <w:ilvl w:val="0"/>
          <w:numId w:val="56"/>
        </w:numPr>
      </w:pPr>
      <w:r w:rsidRPr="00047DA9">
        <w:t>Replicate number (</w:t>
      </w:r>
      <w:r w:rsidRPr="00047DA9">
        <w:rPr>
          <w:i/>
        </w:rPr>
        <w:t>Rep</w:t>
      </w:r>
      <w:r w:rsidRPr="00047DA9">
        <w:t>)</w:t>
      </w:r>
    </w:p>
    <w:p w14:paraId="6C330968" w14:textId="77777777" w:rsidR="0067520E" w:rsidRPr="00047DA9" w:rsidRDefault="0067520E" w:rsidP="00787453">
      <w:pPr>
        <w:pStyle w:val="Numbered"/>
      </w:pPr>
      <w:r w:rsidRPr="00047DA9">
        <w:rPr>
          <w:i/>
        </w:rPr>
        <w:t>Year</w:t>
      </w:r>
    </w:p>
    <w:p w14:paraId="7CFCC002"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075EF5DB" w14:textId="77777777" w:rsidR="0067520E" w:rsidRPr="00047DA9" w:rsidRDefault="0067520E" w:rsidP="00787453">
      <w:pPr>
        <w:pStyle w:val="Numbered"/>
      </w:pPr>
      <w:r w:rsidRPr="00047DA9">
        <w:rPr>
          <w:i/>
        </w:rPr>
        <w:t>Species</w:t>
      </w:r>
      <w:r w:rsidRPr="00047DA9">
        <w:t xml:space="preserve"> number (currently must be 0)</w:t>
      </w:r>
    </w:p>
    <w:p w14:paraId="610A800A" w14:textId="77777777" w:rsidR="0067520E" w:rsidRPr="00047DA9" w:rsidRDefault="0067520E" w:rsidP="00787453">
      <w:pPr>
        <w:pStyle w:val="Numbered"/>
      </w:pPr>
      <w:r w:rsidRPr="00047DA9">
        <w:t>Individual ID (</w:t>
      </w:r>
      <w:proofErr w:type="spellStart"/>
      <w:r w:rsidRPr="00047DA9">
        <w:rPr>
          <w:i/>
        </w:rPr>
        <w:t>IndID</w:t>
      </w:r>
      <w:proofErr w:type="spellEnd"/>
      <w:r w:rsidRPr="00047DA9">
        <w:t>), a unique integer number that identifies the individual</w:t>
      </w:r>
    </w:p>
    <w:p w14:paraId="6ADEE349" w14:textId="77777777" w:rsidR="0067520E" w:rsidRPr="00047DA9" w:rsidRDefault="0067520E" w:rsidP="00787453">
      <w:pPr>
        <w:pStyle w:val="Numbered"/>
      </w:pPr>
      <w:r w:rsidRPr="00047DA9">
        <w:t xml:space="preserve">The individual’s </w:t>
      </w:r>
      <w:r w:rsidRPr="00047DA9">
        <w:rPr>
          <w:i/>
        </w:rPr>
        <w:t>Status</w:t>
      </w:r>
      <w:r w:rsidRPr="00047DA9">
        <w:t xml:space="preserve"> (</w:t>
      </w:r>
      <w:hyperlink w:anchor="Table2" w:history="1">
        <w:r w:rsidRPr="00047DA9">
          <w:rPr>
            <w:rStyle w:val="Hyperlink"/>
            <w:szCs w:val="24"/>
          </w:rPr>
          <w:t>see Table 2</w:t>
        </w:r>
      </w:hyperlink>
      <w:r w:rsidRPr="00047DA9">
        <w:t>)</w:t>
      </w:r>
    </w:p>
    <w:p w14:paraId="03C257B1" w14:textId="04A9F400" w:rsidR="0067520E" w:rsidRPr="00047DA9" w:rsidRDefault="0067520E" w:rsidP="00787453">
      <w:pPr>
        <w:pStyle w:val="Numbered"/>
      </w:pPr>
      <w:r w:rsidRPr="00047DA9">
        <w:t>Natal cell (</w:t>
      </w:r>
      <w:proofErr w:type="spellStart"/>
      <w:r w:rsidRPr="00047DA9">
        <w:rPr>
          <w:i/>
        </w:rPr>
        <w:t>Natal</w:t>
      </w:r>
      <w:r w:rsidRPr="00047DA9">
        <w:t>_</w:t>
      </w:r>
      <w:r w:rsidRPr="00047DA9">
        <w:rPr>
          <w:i/>
        </w:rPr>
        <w:t>X</w:t>
      </w:r>
      <w:proofErr w:type="spellEnd"/>
      <w:r w:rsidRPr="00047DA9">
        <w:t xml:space="preserve"> and </w:t>
      </w:r>
      <w:proofErr w:type="spellStart"/>
      <w:r w:rsidRPr="00047DA9">
        <w:rPr>
          <w:i/>
        </w:rPr>
        <w:t>Natal</w:t>
      </w:r>
      <w:r w:rsidRPr="00047DA9">
        <w:t>_</w:t>
      </w:r>
      <w:r w:rsidRPr="00047DA9">
        <w:rPr>
          <w:i/>
        </w:rPr>
        <w:t>Y</w:t>
      </w:r>
      <w:proofErr w:type="spellEnd"/>
      <w:r w:rsidRPr="00047DA9">
        <w:t>) and current cell (</w:t>
      </w:r>
      <w:r w:rsidR="00316C72" w:rsidRPr="00047DA9">
        <w:rPr>
          <w:i/>
        </w:rPr>
        <w:t>X</w:t>
      </w:r>
      <w:r w:rsidRPr="00047DA9">
        <w:t xml:space="preserve"> and </w:t>
      </w:r>
      <w:r w:rsidR="00316C72" w:rsidRPr="00047DA9">
        <w:rPr>
          <w:i/>
        </w:rPr>
        <w:t>Y</w:t>
      </w:r>
      <w:r w:rsidRPr="00047DA9">
        <w:t>) coordinates or natal and current patch IDs (</w:t>
      </w:r>
      <w:proofErr w:type="spellStart"/>
      <w:r w:rsidRPr="00047DA9">
        <w:rPr>
          <w:i/>
        </w:rPr>
        <w:t>Natal</w:t>
      </w:r>
      <w:r w:rsidRPr="00047DA9">
        <w:t>_</w:t>
      </w:r>
      <w:r w:rsidRPr="00047DA9">
        <w:rPr>
          <w:i/>
        </w:rPr>
        <w:t>patch</w:t>
      </w:r>
      <w:proofErr w:type="spellEnd"/>
      <w:r w:rsidRPr="00047DA9">
        <w:rPr>
          <w:i/>
        </w:rPr>
        <w:t xml:space="preserve"> </w:t>
      </w:r>
      <w:r w:rsidRPr="00047DA9">
        <w:t xml:space="preserve">and </w:t>
      </w:r>
      <w:proofErr w:type="spellStart"/>
      <w:r w:rsidRPr="00047DA9">
        <w:rPr>
          <w:i/>
        </w:rPr>
        <w:t>PatchID</w:t>
      </w:r>
      <w:proofErr w:type="spellEnd"/>
      <w:r w:rsidRPr="00047DA9">
        <w:t>)</w:t>
      </w:r>
      <w:r w:rsidR="00AE27D5" w:rsidRPr="00047DA9">
        <w:t>; if the individual has crossed an absorbing landscape or ‘no-data’ boundary, the current cell/patch will be missing (set to -1)</w:t>
      </w:r>
    </w:p>
    <w:p w14:paraId="51AAD1A1" w14:textId="77777777" w:rsidR="0067520E" w:rsidRPr="00047DA9" w:rsidRDefault="0067520E" w:rsidP="00787453">
      <w:pPr>
        <w:pStyle w:val="Numbered"/>
      </w:pPr>
      <w:r w:rsidRPr="00047DA9">
        <w:rPr>
          <w:i/>
        </w:rPr>
        <w:t>Sex</w:t>
      </w:r>
      <w:r w:rsidRPr="00047DA9">
        <w:t>, in case of sexual model (0 = female, 1 = male)</w:t>
      </w:r>
    </w:p>
    <w:p w14:paraId="2138ED66" w14:textId="77777777" w:rsidR="0067520E" w:rsidRPr="00047DA9" w:rsidRDefault="0067520E" w:rsidP="00787453">
      <w:pPr>
        <w:pStyle w:val="Numbered"/>
      </w:pPr>
      <w:r w:rsidRPr="00047DA9">
        <w:rPr>
          <w:i/>
        </w:rPr>
        <w:t>Age</w:t>
      </w:r>
      <w:r w:rsidRPr="00047DA9">
        <w:t xml:space="preserve"> in years, in case of overlapping generations</w:t>
      </w:r>
    </w:p>
    <w:p w14:paraId="1FF828B7" w14:textId="77777777" w:rsidR="0067520E" w:rsidRPr="00047DA9" w:rsidRDefault="0067520E" w:rsidP="00787453">
      <w:pPr>
        <w:pStyle w:val="Numbered"/>
      </w:pPr>
      <w:r w:rsidRPr="00047DA9">
        <w:rPr>
          <w:i/>
        </w:rPr>
        <w:t>Stage</w:t>
      </w:r>
      <w:r w:rsidRPr="00047DA9">
        <w:t>, in case of stage structure</w:t>
      </w:r>
    </w:p>
    <w:p w14:paraId="0E3EB2F9" w14:textId="77777777" w:rsidR="0067520E" w:rsidRPr="00047DA9" w:rsidRDefault="0067520E" w:rsidP="00787453">
      <w:pPr>
        <w:pStyle w:val="Numbered"/>
        <w:keepNext/>
      </w:pPr>
      <w:r w:rsidRPr="00047DA9">
        <w:t xml:space="preserve">Emigration traits when there is inter-individual variability, comprising one of: </w:t>
      </w:r>
    </w:p>
    <w:p w14:paraId="1664C0AB"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Density-independent emigration probability (</w:t>
      </w:r>
      <w:r w:rsidRPr="00047DA9">
        <w:rPr>
          <w:rFonts w:cs="Times New Roman"/>
          <w:i/>
          <w:szCs w:val="24"/>
          <w:lang w:val="en-GB"/>
        </w:rPr>
        <w:t>EP</w:t>
      </w:r>
      <w:proofErr w:type="gramStart"/>
      <w:r w:rsidRPr="00047DA9">
        <w:rPr>
          <w:rFonts w:cs="Times New Roman"/>
          <w:szCs w:val="24"/>
          <w:lang w:val="en-GB"/>
        </w:rPr>
        <w:t>);</w:t>
      </w:r>
      <w:proofErr w:type="gramEnd"/>
    </w:p>
    <w:p w14:paraId="32401B2A"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Density-dependent emigration traits (</w:t>
      </w:r>
      <w:r w:rsidRPr="00047DA9">
        <w:rPr>
          <w:rFonts w:cs="Times New Roman"/>
          <w:i/>
          <w:szCs w:val="24"/>
          <w:lang w:val="en-GB"/>
        </w:rPr>
        <w:t>D0</w:t>
      </w:r>
      <w:r w:rsidRPr="00047DA9">
        <w:rPr>
          <w:rFonts w:cs="Times New Roman"/>
          <w:szCs w:val="24"/>
          <w:lang w:val="en-GB"/>
        </w:rPr>
        <w:t xml:space="preserve">, </w:t>
      </w:r>
      <w:r w:rsidRPr="00047DA9">
        <w:rPr>
          <w:rFonts w:cs="Times New Roman"/>
          <w:i/>
          <w:szCs w:val="24"/>
          <w:lang w:val="en-GB"/>
        </w:rPr>
        <w:t>alpha</w:t>
      </w:r>
      <w:r w:rsidRPr="00047DA9">
        <w:rPr>
          <w:rFonts w:cs="Times New Roman"/>
          <w:szCs w:val="24"/>
          <w:lang w:val="en-GB"/>
        </w:rPr>
        <w:t xml:space="preserve"> and </w:t>
      </w:r>
      <w:r w:rsidRPr="00047DA9">
        <w:rPr>
          <w:rFonts w:cs="Times New Roman"/>
          <w:i/>
          <w:szCs w:val="24"/>
          <w:lang w:val="en-GB"/>
        </w:rPr>
        <w:t>beta</w:t>
      </w:r>
      <w:proofErr w:type="gramStart"/>
      <w:r w:rsidRPr="00047DA9">
        <w:rPr>
          <w:rFonts w:cs="Times New Roman"/>
          <w:szCs w:val="24"/>
          <w:lang w:val="en-GB"/>
        </w:rPr>
        <w:t>);</w:t>
      </w:r>
      <w:proofErr w:type="gramEnd"/>
    </w:p>
    <w:p w14:paraId="605EF931" w14:textId="61617123" w:rsidR="0067520E" w:rsidRPr="00047DA9" w:rsidRDefault="0067520E" w:rsidP="00787453">
      <w:pPr>
        <w:pStyle w:val="Numbered"/>
        <w:keepNext/>
      </w:pPr>
      <w:r w:rsidRPr="00047DA9">
        <w:t>Dispersal kernel traits, if the transfer is modelled with dispersal kernels that vary between individuals</w:t>
      </w:r>
      <w:r w:rsidR="00AE27D5" w:rsidRPr="00047DA9">
        <w:t>,</w:t>
      </w:r>
      <w:r w:rsidRPr="00047DA9">
        <w:t xml:space="preserve"> </w:t>
      </w:r>
      <w:r w:rsidR="00AE27D5" w:rsidRPr="00047DA9">
        <w:t>which</w:t>
      </w:r>
      <w:r w:rsidRPr="00047DA9">
        <w:t xml:space="preserve"> can be:</w:t>
      </w:r>
    </w:p>
    <w:p w14:paraId="368AABF6"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Mean of a single negative exponential kernel (</w:t>
      </w:r>
      <w:proofErr w:type="spellStart"/>
      <w:r w:rsidRPr="00047DA9">
        <w:rPr>
          <w:rFonts w:cs="Times New Roman"/>
          <w:i/>
          <w:szCs w:val="24"/>
          <w:lang w:val="en-GB"/>
        </w:rPr>
        <w:t>mean_distI</w:t>
      </w:r>
      <w:proofErr w:type="spellEnd"/>
      <w:proofErr w:type="gramStart"/>
      <w:r w:rsidRPr="00047DA9">
        <w:rPr>
          <w:rFonts w:cs="Times New Roman"/>
          <w:szCs w:val="24"/>
          <w:lang w:val="en-GB"/>
        </w:rPr>
        <w:t>);</w:t>
      </w:r>
      <w:proofErr w:type="gramEnd"/>
    </w:p>
    <w:p w14:paraId="00F3CA12"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For a mixed kernel composed of two negative exponential distributions, additionally the mean of the second kernel (</w:t>
      </w:r>
      <w:proofErr w:type="spellStart"/>
      <w:r w:rsidRPr="00047DA9">
        <w:rPr>
          <w:rFonts w:cs="Times New Roman"/>
          <w:i/>
          <w:szCs w:val="24"/>
          <w:lang w:val="en-GB"/>
        </w:rPr>
        <w:t>mean_distII</w:t>
      </w:r>
      <w:proofErr w:type="spellEnd"/>
      <w:r w:rsidRPr="00047DA9">
        <w:rPr>
          <w:rFonts w:cs="Times New Roman"/>
          <w:szCs w:val="24"/>
          <w:lang w:val="en-GB"/>
        </w:rPr>
        <w:t>) and the probability that the individual will disperse according to the first kernel (</w:t>
      </w:r>
      <w:proofErr w:type="spellStart"/>
      <w:r w:rsidRPr="00047DA9">
        <w:rPr>
          <w:rFonts w:cs="Times New Roman"/>
          <w:i/>
          <w:szCs w:val="24"/>
          <w:lang w:val="en-GB"/>
        </w:rPr>
        <w:t>PfirstKernel</w:t>
      </w:r>
      <w:proofErr w:type="spellEnd"/>
      <w:proofErr w:type="gramStart"/>
      <w:r w:rsidRPr="00047DA9">
        <w:rPr>
          <w:rFonts w:cs="Times New Roman"/>
          <w:szCs w:val="24"/>
          <w:lang w:val="en-GB"/>
        </w:rPr>
        <w:t>);</w:t>
      </w:r>
      <w:proofErr w:type="gramEnd"/>
      <w:r w:rsidRPr="00047DA9">
        <w:rPr>
          <w:rFonts w:cs="Times New Roman"/>
          <w:szCs w:val="24"/>
          <w:lang w:val="en-GB"/>
        </w:rPr>
        <w:t xml:space="preserve"> </w:t>
      </w:r>
    </w:p>
    <w:p w14:paraId="239BD5E1" w14:textId="77777777" w:rsidR="0067520E" w:rsidRPr="00047DA9" w:rsidRDefault="0067520E" w:rsidP="00787453">
      <w:pPr>
        <w:pStyle w:val="Numbered"/>
      </w:pPr>
      <w:r w:rsidRPr="00047DA9">
        <w:t>If the transfer is modelled with inter-individually variable CRW, columns in point 11 are replaced by the individual step length (</w:t>
      </w:r>
      <w:proofErr w:type="spellStart"/>
      <w:r w:rsidRPr="00047DA9">
        <w:rPr>
          <w:i/>
        </w:rPr>
        <w:t>StepLength</w:t>
      </w:r>
      <w:proofErr w:type="spellEnd"/>
      <w:r w:rsidRPr="00047DA9">
        <w:t>) and walk correlation (</w:t>
      </w:r>
      <w:r w:rsidRPr="00047DA9">
        <w:rPr>
          <w:i/>
        </w:rPr>
        <w:t>Rho</w:t>
      </w:r>
      <w:r w:rsidRPr="00047DA9">
        <w:t>)</w:t>
      </w:r>
    </w:p>
    <w:p w14:paraId="2C68DB34" w14:textId="77777777" w:rsidR="0067520E" w:rsidRPr="00047DA9" w:rsidRDefault="0067520E" w:rsidP="00787453">
      <w:pPr>
        <w:pStyle w:val="Numbered"/>
      </w:pPr>
      <w:r w:rsidRPr="00047DA9">
        <w:t>If there is a density-dependent settlement rule for a movement model, and there is inter-individual variability, three traits determining settlement probability (</w:t>
      </w:r>
      <w:r w:rsidRPr="00047DA9">
        <w:rPr>
          <w:i/>
        </w:rPr>
        <w:t>S0</w:t>
      </w:r>
      <w:r w:rsidRPr="00047DA9">
        <w:t xml:space="preserve">, </w:t>
      </w:r>
      <w:proofErr w:type="spellStart"/>
      <w:r w:rsidRPr="00047DA9">
        <w:rPr>
          <w:i/>
        </w:rPr>
        <w:t>alphaS</w:t>
      </w:r>
      <w:proofErr w:type="spellEnd"/>
      <w:r w:rsidRPr="00047DA9">
        <w:t xml:space="preserve"> and </w:t>
      </w:r>
      <w:proofErr w:type="spellStart"/>
      <w:r w:rsidRPr="00047DA9">
        <w:rPr>
          <w:i/>
        </w:rPr>
        <w:t>betaS</w:t>
      </w:r>
      <w:proofErr w:type="spellEnd"/>
      <w:r w:rsidRPr="00047DA9">
        <w:t>)</w:t>
      </w:r>
    </w:p>
    <w:p w14:paraId="4DAE1D4A" w14:textId="7757233E" w:rsidR="0067520E" w:rsidRPr="00047DA9" w:rsidRDefault="0067520E" w:rsidP="00787453">
      <w:pPr>
        <w:pStyle w:val="Numbered"/>
      </w:pPr>
      <w:r w:rsidRPr="00047DA9">
        <w:t xml:space="preserve">Distance moved in meters (linear distance from the centre of the starting cell to the centre of the arrival cell - </w:t>
      </w:r>
      <w:proofErr w:type="spellStart"/>
      <w:r w:rsidRPr="00047DA9">
        <w:rPr>
          <w:i/>
        </w:rPr>
        <w:t>DistMoved</w:t>
      </w:r>
      <w:proofErr w:type="spellEnd"/>
      <w:r w:rsidRPr="00047DA9">
        <w:t>)</w:t>
      </w:r>
      <w:r w:rsidR="00AE27D5" w:rsidRPr="00047DA9">
        <w:t>; if the individual has crossed an absorbing landscape or ‘no-data’ boundary, the distance moved will be missing (set to -1)</w:t>
      </w:r>
    </w:p>
    <w:p w14:paraId="2BA67557" w14:textId="77777777" w:rsidR="0067520E" w:rsidRPr="00047DA9" w:rsidRDefault="0067520E" w:rsidP="00787453">
      <w:pPr>
        <w:pStyle w:val="Numbered"/>
      </w:pPr>
      <w:r w:rsidRPr="00047DA9">
        <w:t>Number of steps taken (</w:t>
      </w:r>
      <w:proofErr w:type="spellStart"/>
      <w:r w:rsidRPr="00047DA9">
        <w:rPr>
          <w:i/>
        </w:rPr>
        <w:t>Nsteps</w:t>
      </w:r>
      <w:proofErr w:type="spellEnd"/>
      <w:r w:rsidRPr="00047DA9">
        <w:t>) for movement models</w:t>
      </w:r>
    </w:p>
    <w:p w14:paraId="2BF0577C" w14:textId="77777777" w:rsidR="0067520E" w:rsidRPr="00047DA9" w:rsidRDefault="0067520E" w:rsidP="00787453">
      <w:pPr>
        <w:keepNext/>
        <w:keepLines/>
        <w:spacing w:before="120" w:after="120"/>
        <w:ind w:left="360"/>
        <w:jc w:val="center"/>
        <w:rPr>
          <w:sz w:val="22"/>
        </w:rPr>
      </w:pPr>
      <w:bookmarkStart w:id="439" w:name="Table2"/>
      <w:r w:rsidRPr="00047DA9">
        <w:rPr>
          <w:b/>
          <w:sz w:val="22"/>
        </w:rPr>
        <w:lastRenderedPageBreak/>
        <w:t>Table 2</w:t>
      </w:r>
      <w:bookmarkEnd w:id="439"/>
      <w:r w:rsidRPr="00047DA9">
        <w:rPr>
          <w:b/>
          <w:sz w:val="22"/>
        </w:rPr>
        <w:t xml:space="preserve">. </w:t>
      </w:r>
      <w:r w:rsidRPr="00047DA9">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047DA9" w14:paraId="67BC0EBF" w14:textId="77777777" w:rsidTr="000B11BD">
        <w:tc>
          <w:tcPr>
            <w:tcW w:w="1440" w:type="dxa"/>
          </w:tcPr>
          <w:p w14:paraId="3E58F176" w14:textId="77777777" w:rsidR="0067520E" w:rsidRPr="00047DA9" w:rsidRDefault="0067520E" w:rsidP="00C57BF9">
            <w:pPr>
              <w:pStyle w:val="Table11"/>
              <w:rPr>
                <w:b/>
              </w:rPr>
            </w:pPr>
            <w:r w:rsidRPr="00047DA9">
              <w:rPr>
                <w:b/>
              </w:rPr>
              <w:t>Status code</w:t>
            </w:r>
          </w:p>
        </w:tc>
        <w:tc>
          <w:tcPr>
            <w:tcW w:w="7200" w:type="dxa"/>
          </w:tcPr>
          <w:p w14:paraId="7534054B" w14:textId="77777777" w:rsidR="0067520E" w:rsidRPr="00047DA9" w:rsidRDefault="0067520E" w:rsidP="00C57BF9">
            <w:pPr>
              <w:pStyle w:val="Table11"/>
              <w:rPr>
                <w:b/>
              </w:rPr>
            </w:pPr>
            <w:r w:rsidRPr="00047DA9">
              <w:rPr>
                <w:b/>
              </w:rPr>
              <w:t>Description</w:t>
            </w:r>
          </w:p>
        </w:tc>
      </w:tr>
      <w:tr w:rsidR="0067520E" w:rsidRPr="00047DA9" w14:paraId="1064068D" w14:textId="77777777" w:rsidTr="000B11BD">
        <w:tc>
          <w:tcPr>
            <w:tcW w:w="1440" w:type="dxa"/>
          </w:tcPr>
          <w:p w14:paraId="348EA302" w14:textId="77777777" w:rsidR="0067520E" w:rsidRPr="00047DA9" w:rsidRDefault="0067520E" w:rsidP="00C57BF9">
            <w:pPr>
              <w:pStyle w:val="Table11"/>
            </w:pPr>
            <w:r w:rsidRPr="00047DA9">
              <w:t>0</w:t>
            </w:r>
          </w:p>
        </w:tc>
        <w:tc>
          <w:tcPr>
            <w:tcW w:w="7200" w:type="dxa"/>
          </w:tcPr>
          <w:p w14:paraId="5F105399" w14:textId="77777777" w:rsidR="0067520E" w:rsidRPr="00047DA9" w:rsidRDefault="0067520E" w:rsidP="00C57BF9">
            <w:pPr>
              <w:pStyle w:val="Table11"/>
            </w:pPr>
            <w:r w:rsidRPr="00047DA9">
              <w:t>Initial status in natal patch / philopatric recruit</w:t>
            </w:r>
          </w:p>
        </w:tc>
      </w:tr>
      <w:tr w:rsidR="0067520E" w:rsidRPr="00047DA9" w14:paraId="736624FF" w14:textId="77777777" w:rsidTr="000B11BD">
        <w:tc>
          <w:tcPr>
            <w:tcW w:w="1440" w:type="dxa"/>
          </w:tcPr>
          <w:p w14:paraId="685C0D43" w14:textId="77777777" w:rsidR="0067520E" w:rsidRPr="00047DA9" w:rsidRDefault="0067520E" w:rsidP="00C57BF9">
            <w:pPr>
              <w:pStyle w:val="Table11"/>
            </w:pPr>
            <w:r w:rsidRPr="00047DA9">
              <w:t>1</w:t>
            </w:r>
          </w:p>
        </w:tc>
        <w:tc>
          <w:tcPr>
            <w:tcW w:w="7200" w:type="dxa"/>
          </w:tcPr>
          <w:p w14:paraId="2E75AC77" w14:textId="77777777" w:rsidR="0067520E" w:rsidRPr="00047DA9" w:rsidRDefault="0067520E" w:rsidP="00C57BF9">
            <w:pPr>
              <w:pStyle w:val="Table11"/>
            </w:pPr>
            <w:r w:rsidRPr="00047DA9">
              <w:t>Disperser</w:t>
            </w:r>
          </w:p>
        </w:tc>
      </w:tr>
      <w:tr w:rsidR="0067520E" w:rsidRPr="00047DA9" w14:paraId="3585A266" w14:textId="77777777" w:rsidTr="000B11BD">
        <w:tc>
          <w:tcPr>
            <w:tcW w:w="1440" w:type="dxa"/>
          </w:tcPr>
          <w:p w14:paraId="30A64DB0" w14:textId="77777777" w:rsidR="0067520E" w:rsidRPr="00047DA9" w:rsidRDefault="0067520E" w:rsidP="00C57BF9">
            <w:pPr>
              <w:pStyle w:val="Table11"/>
            </w:pPr>
            <w:r w:rsidRPr="00047DA9">
              <w:t>2</w:t>
            </w:r>
          </w:p>
        </w:tc>
        <w:tc>
          <w:tcPr>
            <w:tcW w:w="7200" w:type="dxa"/>
          </w:tcPr>
          <w:p w14:paraId="76FF26EF" w14:textId="77777777" w:rsidR="0067520E" w:rsidRPr="00047DA9" w:rsidRDefault="0067520E" w:rsidP="00C57BF9">
            <w:pPr>
              <w:pStyle w:val="Table11"/>
            </w:pPr>
            <w:r w:rsidRPr="00047DA9">
              <w:t>Disperser awaiting settlement in possible suitable patch</w:t>
            </w:r>
          </w:p>
        </w:tc>
      </w:tr>
      <w:tr w:rsidR="0067520E" w:rsidRPr="00047DA9" w14:paraId="4135E7DD" w14:textId="77777777" w:rsidTr="000B11BD">
        <w:tc>
          <w:tcPr>
            <w:tcW w:w="1440" w:type="dxa"/>
          </w:tcPr>
          <w:p w14:paraId="62B3FB65" w14:textId="77777777" w:rsidR="0067520E" w:rsidRPr="00047DA9" w:rsidRDefault="0067520E" w:rsidP="00C57BF9">
            <w:pPr>
              <w:pStyle w:val="Table11"/>
            </w:pPr>
            <w:r w:rsidRPr="00047DA9">
              <w:t>3</w:t>
            </w:r>
          </w:p>
        </w:tc>
        <w:tc>
          <w:tcPr>
            <w:tcW w:w="7200" w:type="dxa"/>
          </w:tcPr>
          <w:p w14:paraId="2DC03174" w14:textId="77777777" w:rsidR="0067520E" w:rsidRPr="00047DA9" w:rsidRDefault="0067520E" w:rsidP="00C57BF9">
            <w:pPr>
              <w:pStyle w:val="Table11"/>
            </w:pPr>
            <w:r w:rsidRPr="00047DA9">
              <w:t>Waiting between dispersal events</w:t>
            </w:r>
          </w:p>
        </w:tc>
      </w:tr>
      <w:tr w:rsidR="0067520E" w:rsidRPr="00047DA9" w14:paraId="4C5E06E1" w14:textId="77777777" w:rsidTr="000B11BD">
        <w:tc>
          <w:tcPr>
            <w:tcW w:w="1440" w:type="dxa"/>
          </w:tcPr>
          <w:p w14:paraId="4C0CD004" w14:textId="77777777" w:rsidR="0067520E" w:rsidRPr="00047DA9" w:rsidRDefault="0067520E" w:rsidP="00C57BF9">
            <w:pPr>
              <w:pStyle w:val="Table11"/>
            </w:pPr>
            <w:r w:rsidRPr="00047DA9">
              <w:t>4</w:t>
            </w:r>
          </w:p>
        </w:tc>
        <w:tc>
          <w:tcPr>
            <w:tcW w:w="7200" w:type="dxa"/>
          </w:tcPr>
          <w:p w14:paraId="22951547" w14:textId="77777777" w:rsidR="0067520E" w:rsidRPr="00047DA9" w:rsidRDefault="0067520E" w:rsidP="00C57BF9">
            <w:pPr>
              <w:pStyle w:val="Table11"/>
            </w:pPr>
            <w:r w:rsidRPr="00047DA9">
              <w:t>Completed settlement</w:t>
            </w:r>
          </w:p>
        </w:tc>
      </w:tr>
      <w:tr w:rsidR="0067520E" w:rsidRPr="00047DA9" w14:paraId="1DF9147D" w14:textId="77777777" w:rsidTr="000B11BD">
        <w:tc>
          <w:tcPr>
            <w:tcW w:w="1440" w:type="dxa"/>
          </w:tcPr>
          <w:p w14:paraId="4E3AC785" w14:textId="77777777" w:rsidR="0067520E" w:rsidRPr="00047DA9" w:rsidRDefault="0067520E" w:rsidP="00C57BF9">
            <w:pPr>
              <w:pStyle w:val="Table11"/>
            </w:pPr>
            <w:r w:rsidRPr="00047DA9">
              <w:t>5</w:t>
            </w:r>
          </w:p>
        </w:tc>
        <w:tc>
          <w:tcPr>
            <w:tcW w:w="7200" w:type="dxa"/>
          </w:tcPr>
          <w:p w14:paraId="400514BB" w14:textId="77777777" w:rsidR="0067520E" w:rsidRPr="00047DA9" w:rsidRDefault="0067520E" w:rsidP="00C57BF9">
            <w:pPr>
              <w:pStyle w:val="Table11"/>
            </w:pPr>
            <w:r w:rsidRPr="00047DA9">
              <w:t>Completed settlement in a suitable neighbouring cell/patch</w:t>
            </w:r>
          </w:p>
        </w:tc>
      </w:tr>
      <w:tr w:rsidR="0067520E" w:rsidRPr="00047DA9" w14:paraId="335FB52E" w14:textId="77777777" w:rsidTr="000B11BD">
        <w:tc>
          <w:tcPr>
            <w:tcW w:w="1440" w:type="dxa"/>
          </w:tcPr>
          <w:p w14:paraId="7793CEFB" w14:textId="77777777" w:rsidR="0067520E" w:rsidRPr="00047DA9" w:rsidRDefault="0067520E" w:rsidP="00C57BF9">
            <w:pPr>
              <w:pStyle w:val="Table11"/>
            </w:pPr>
            <w:r w:rsidRPr="00047DA9">
              <w:t>6</w:t>
            </w:r>
          </w:p>
        </w:tc>
        <w:tc>
          <w:tcPr>
            <w:tcW w:w="7200" w:type="dxa"/>
          </w:tcPr>
          <w:p w14:paraId="7C786FA3" w14:textId="37DAAA42" w:rsidR="0067520E" w:rsidRPr="00047DA9" w:rsidRDefault="0067520E" w:rsidP="00C57BF9">
            <w:pPr>
              <w:pStyle w:val="Table11"/>
            </w:pPr>
            <w:r w:rsidRPr="00047DA9">
              <w:t xml:space="preserve">Died during transfer by failing to find a suitable patch (includes exceeding </w:t>
            </w:r>
            <w:r w:rsidR="00316C72" w:rsidRPr="00047DA9">
              <w:t xml:space="preserve">the </w:t>
            </w:r>
            <w:r w:rsidRPr="00047DA9">
              <w:t>maximum number of steps</w:t>
            </w:r>
            <w:r w:rsidR="00316C72" w:rsidRPr="00047DA9">
              <w:t xml:space="preserve"> or crossing an absorbing boundary</w:t>
            </w:r>
            <w:r w:rsidRPr="00047DA9">
              <w:t>)</w:t>
            </w:r>
          </w:p>
        </w:tc>
      </w:tr>
      <w:tr w:rsidR="0067520E" w:rsidRPr="00047DA9" w14:paraId="4120012A" w14:textId="77777777" w:rsidTr="000B11BD">
        <w:tc>
          <w:tcPr>
            <w:tcW w:w="1440" w:type="dxa"/>
          </w:tcPr>
          <w:p w14:paraId="79B66E03" w14:textId="77777777" w:rsidR="0067520E" w:rsidRPr="00047DA9" w:rsidRDefault="0067520E" w:rsidP="00C57BF9">
            <w:pPr>
              <w:pStyle w:val="Table11"/>
            </w:pPr>
            <w:r w:rsidRPr="00047DA9">
              <w:t>7</w:t>
            </w:r>
          </w:p>
        </w:tc>
        <w:tc>
          <w:tcPr>
            <w:tcW w:w="7200" w:type="dxa"/>
          </w:tcPr>
          <w:p w14:paraId="66A77428" w14:textId="77777777" w:rsidR="0067520E" w:rsidRPr="00047DA9" w:rsidRDefault="0067520E" w:rsidP="00C57BF9">
            <w:pPr>
              <w:pStyle w:val="Table11"/>
            </w:pPr>
            <w:r w:rsidRPr="00047DA9">
              <w:t>Died during transfer by constant, step-dependent, habitat-dependent or distance-dependent mortality</w:t>
            </w:r>
          </w:p>
        </w:tc>
      </w:tr>
      <w:tr w:rsidR="0067520E" w:rsidRPr="00047DA9" w14:paraId="62586E6E" w14:textId="77777777" w:rsidTr="000B11BD">
        <w:tc>
          <w:tcPr>
            <w:tcW w:w="1440" w:type="dxa"/>
          </w:tcPr>
          <w:p w14:paraId="03D991E9" w14:textId="77777777" w:rsidR="0067520E" w:rsidRPr="00047DA9" w:rsidRDefault="0067520E" w:rsidP="00C57BF9">
            <w:pPr>
              <w:pStyle w:val="Table11"/>
            </w:pPr>
            <w:r w:rsidRPr="00047DA9">
              <w:t>8</w:t>
            </w:r>
          </w:p>
        </w:tc>
        <w:tc>
          <w:tcPr>
            <w:tcW w:w="7200" w:type="dxa"/>
          </w:tcPr>
          <w:p w14:paraId="4CBF4F77" w14:textId="77777777" w:rsidR="0067520E" w:rsidRPr="00047DA9" w:rsidRDefault="0067520E" w:rsidP="00C57BF9">
            <w:pPr>
              <w:pStyle w:val="Table11"/>
            </w:pPr>
            <w:r w:rsidRPr="00047DA9">
              <w:t>Failed to survive annual (demographic) mortality</w:t>
            </w:r>
          </w:p>
        </w:tc>
      </w:tr>
      <w:tr w:rsidR="0067520E" w:rsidRPr="00047DA9" w14:paraId="1B8AE790" w14:textId="77777777" w:rsidTr="000B11BD">
        <w:tc>
          <w:tcPr>
            <w:tcW w:w="1440" w:type="dxa"/>
          </w:tcPr>
          <w:p w14:paraId="759168DF" w14:textId="77777777" w:rsidR="0067520E" w:rsidRPr="00047DA9" w:rsidRDefault="0067520E" w:rsidP="00C57BF9">
            <w:pPr>
              <w:pStyle w:val="Table11"/>
            </w:pPr>
            <w:r w:rsidRPr="00047DA9">
              <w:t>9</w:t>
            </w:r>
          </w:p>
        </w:tc>
        <w:tc>
          <w:tcPr>
            <w:tcW w:w="7200" w:type="dxa"/>
          </w:tcPr>
          <w:p w14:paraId="667116F7" w14:textId="77777777" w:rsidR="0067520E" w:rsidRPr="00047DA9" w:rsidRDefault="0067520E" w:rsidP="00C57BF9">
            <w:pPr>
              <w:pStyle w:val="Table11"/>
            </w:pPr>
            <w:r w:rsidRPr="00047DA9">
              <w:t>Exceeded maximum age</w:t>
            </w:r>
          </w:p>
        </w:tc>
      </w:tr>
    </w:tbl>
    <w:p w14:paraId="0ACFE9F0" w14:textId="2CF3F1F0" w:rsidR="0067520E" w:rsidRPr="00047DA9" w:rsidRDefault="0067520E" w:rsidP="009E434A">
      <w:pPr>
        <w:pStyle w:val="Heading3"/>
        <w:numPr>
          <w:ilvl w:val="2"/>
          <w:numId w:val="14"/>
        </w:numPr>
      </w:pPr>
      <w:bookmarkStart w:id="440" w:name="_Toc180771677"/>
      <w:r w:rsidRPr="00047DA9">
        <w:t>Genetics</w:t>
      </w:r>
      <w:r w:rsidR="0006022B" w:rsidRPr="00047DA9">
        <w:t xml:space="preserve"> </w:t>
      </w:r>
      <w:ins w:id="441" w:author="Pannetier, Theo" w:date="2024-06-05T08:38:00Z">
        <w:r w:rsidR="0006022B" w:rsidRPr="00047DA9">
          <w:t>(in 2.0)</w:t>
        </w:r>
      </w:ins>
      <w:bookmarkEnd w:id="440"/>
    </w:p>
    <w:p w14:paraId="654E4432" w14:textId="31942CCA" w:rsidR="0067520E" w:rsidRPr="00047DA9" w:rsidRDefault="0067520E" w:rsidP="00C57BF9">
      <w:pPr>
        <w:rPr>
          <w:szCs w:val="24"/>
        </w:rPr>
      </w:pPr>
      <w:r w:rsidRPr="00047DA9">
        <w:rPr>
          <w:szCs w:val="24"/>
        </w:rPr>
        <w:t xml:space="preserve">This file, </w:t>
      </w:r>
      <w:r w:rsidRPr="00047DA9">
        <w:rPr>
          <w:i/>
          <w:szCs w:val="24"/>
        </w:rPr>
        <w:t>Sim0_Rep0_Genetics.txt</w:t>
      </w:r>
      <w:r w:rsidRPr="00047DA9">
        <w:rPr>
          <w:szCs w:val="24"/>
        </w:rPr>
        <w:t xml:space="preserve">, lists the full genome of </w:t>
      </w:r>
      <w:proofErr w:type="gramStart"/>
      <w:r w:rsidRPr="00047DA9">
        <w:rPr>
          <w:szCs w:val="24"/>
        </w:rPr>
        <w:t>each individual</w:t>
      </w:r>
      <w:proofErr w:type="gramEnd"/>
      <w:r w:rsidRPr="00047DA9">
        <w:rPr>
          <w:szCs w:val="24"/>
        </w:rPr>
        <w:t xml:space="preserve"> </w:t>
      </w:r>
      <w:r w:rsidR="00916454" w:rsidRPr="00047DA9">
        <w:rPr>
          <w:szCs w:val="24"/>
        </w:rPr>
        <w:t>selected for output</w:t>
      </w:r>
      <w:r w:rsidRPr="00047DA9">
        <w:rPr>
          <w:szCs w:val="24"/>
        </w:rPr>
        <w:t xml:space="preserve"> </w:t>
      </w:r>
      <w:r w:rsidR="00E62947" w:rsidRPr="00047DA9">
        <w:rPr>
          <w:szCs w:val="24"/>
        </w:rPr>
        <w:t xml:space="preserve">(all individuals if the population in not structured) </w:t>
      </w:r>
      <w:r w:rsidRPr="00047DA9">
        <w:rPr>
          <w:szCs w:val="24"/>
        </w:rPr>
        <w:t xml:space="preserve">during the reporting year (or present in the initial population at year 0) for the current replicate (here assumed to be 0). </w:t>
      </w:r>
      <w:r w:rsidRPr="00047DA9">
        <w:rPr>
          <w:b/>
          <w:szCs w:val="24"/>
        </w:rPr>
        <w:t>This file can therefore be extremely large</w:t>
      </w:r>
      <w:r w:rsidRPr="00047DA9">
        <w:rPr>
          <w:szCs w:val="24"/>
        </w:rPr>
        <w:t>, and should be produced only for temporally short simulations, small populations or at infrequent time intervals. It comprises:</w:t>
      </w:r>
    </w:p>
    <w:p w14:paraId="069B3238" w14:textId="77777777" w:rsidR="0067520E" w:rsidRPr="00047DA9" w:rsidRDefault="0067520E" w:rsidP="009E434A">
      <w:pPr>
        <w:pStyle w:val="Numbered"/>
        <w:numPr>
          <w:ilvl w:val="0"/>
          <w:numId w:val="57"/>
        </w:numPr>
      </w:pPr>
      <w:r w:rsidRPr="00047DA9">
        <w:t>Replicate number (</w:t>
      </w:r>
      <w:r w:rsidRPr="00047DA9">
        <w:rPr>
          <w:i/>
        </w:rPr>
        <w:t>Rep</w:t>
      </w:r>
      <w:r w:rsidRPr="00047DA9">
        <w:t>)</w:t>
      </w:r>
    </w:p>
    <w:p w14:paraId="0AE25215" w14:textId="77777777" w:rsidR="0067520E" w:rsidRPr="00047DA9" w:rsidRDefault="0067520E" w:rsidP="00236CD2">
      <w:pPr>
        <w:pStyle w:val="Numbered"/>
      </w:pPr>
      <w:r w:rsidRPr="00047DA9">
        <w:rPr>
          <w:i/>
        </w:rPr>
        <w:t>Year</w:t>
      </w:r>
    </w:p>
    <w:p w14:paraId="2773AAE6" w14:textId="77777777" w:rsidR="0067520E" w:rsidRPr="00047DA9" w:rsidRDefault="0067520E" w:rsidP="00236CD2">
      <w:pPr>
        <w:pStyle w:val="Numbered"/>
      </w:pPr>
      <w:r w:rsidRPr="00047DA9">
        <w:rPr>
          <w:i/>
        </w:rPr>
        <w:t>Species</w:t>
      </w:r>
      <w:r w:rsidRPr="00047DA9">
        <w:t xml:space="preserve"> number (currently must be 0)</w:t>
      </w:r>
    </w:p>
    <w:p w14:paraId="1B700708" w14:textId="77777777" w:rsidR="0067520E" w:rsidRPr="00047DA9" w:rsidRDefault="0067520E" w:rsidP="00236CD2">
      <w:pPr>
        <w:pStyle w:val="Numbered"/>
      </w:pPr>
      <w:r w:rsidRPr="00047DA9">
        <w:t>Individual ID (</w:t>
      </w:r>
      <w:proofErr w:type="spellStart"/>
      <w:r w:rsidRPr="00047DA9">
        <w:rPr>
          <w:i/>
        </w:rPr>
        <w:t>IndID</w:t>
      </w:r>
      <w:proofErr w:type="spellEnd"/>
      <w:r w:rsidRPr="00047DA9">
        <w:t>), a unique integer number that identifies the individual</w:t>
      </w:r>
    </w:p>
    <w:p w14:paraId="48C179CA" w14:textId="0C936B60" w:rsidR="00916454" w:rsidRPr="00047DA9" w:rsidRDefault="00916454" w:rsidP="00916454">
      <w:pPr>
        <w:pStyle w:val="Numbered"/>
        <w:numPr>
          <w:ilvl w:val="0"/>
          <w:numId w:val="0"/>
        </w:numPr>
      </w:pPr>
      <w:r w:rsidRPr="00047DA9">
        <w:t xml:space="preserve">and then </w:t>
      </w:r>
      <w:r w:rsidRPr="00047DA9">
        <w:rPr>
          <w:u w:val="single"/>
        </w:rPr>
        <w:t>either</w:t>
      </w:r>
      <w:r w:rsidRPr="00047DA9">
        <w:t xml:space="preserve"> one or more lines listing</w:t>
      </w:r>
    </w:p>
    <w:p w14:paraId="33CA90B4" w14:textId="77777777" w:rsidR="0067520E" w:rsidRPr="00047DA9" w:rsidRDefault="0067520E" w:rsidP="00236CD2">
      <w:pPr>
        <w:pStyle w:val="Numbered"/>
      </w:pPr>
      <w:r w:rsidRPr="00047DA9">
        <w:rPr>
          <w:i/>
        </w:rPr>
        <w:t>Chromosome</w:t>
      </w:r>
      <w:r w:rsidRPr="00047DA9">
        <w:t xml:space="preserve"> number (starting from 0)</w:t>
      </w:r>
    </w:p>
    <w:p w14:paraId="7D1E1836" w14:textId="77777777" w:rsidR="0067520E" w:rsidRPr="00047DA9" w:rsidRDefault="0067520E" w:rsidP="00236CD2">
      <w:pPr>
        <w:pStyle w:val="Numbered"/>
      </w:pPr>
      <w:r w:rsidRPr="00047DA9">
        <w:rPr>
          <w:i/>
        </w:rPr>
        <w:t>Locus</w:t>
      </w:r>
      <w:r w:rsidRPr="00047DA9">
        <w:t xml:space="preserve"> on the chromosome (starting from 0)</w:t>
      </w:r>
    </w:p>
    <w:p w14:paraId="0693D31F" w14:textId="33B4E2D2" w:rsidR="0067520E" w:rsidRPr="00047DA9" w:rsidRDefault="0067520E" w:rsidP="00236CD2">
      <w:pPr>
        <w:pStyle w:val="Numbered"/>
      </w:pPr>
      <w:r w:rsidRPr="00047DA9">
        <w:t>The value of the only allele at the locus for a haploid species (</w:t>
      </w:r>
      <w:r w:rsidRPr="00047DA9">
        <w:rPr>
          <w:i/>
        </w:rPr>
        <w:t>Allele0</w:t>
      </w:r>
      <w:r w:rsidRPr="00047DA9">
        <w:t>) or the values of both alleles at the locus for a diploid species (</w:t>
      </w:r>
      <w:r w:rsidRPr="00047DA9">
        <w:rPr>
          <w:i/>
        </w:rPr>
        <w:t>Allele0,</w:t>
      </w:r>
      <w:r w:rsidR="00AC28FF" w:rsidRPr="00047DA9">
        <w:rPr>
          <w:i/>
        </w:rPr>
        <w:t xml:space="preserve"> </w:t>
      </w:r>
      <w:r w:rsidRPr="00047DA9">
        <w:rPr>
          <w:i/>
        </w:rPr>
        <w:t>Allele1</w:t>
      </w:r>
      <w:r w:rsidRPr="00047DA9">
        <w:t>)</w:t>
      </w:r>
    </w:p>
    <w:p w14:paraId="62B40A73" w14:textId="1C87098B" w:rsidR="00916454" w:rsidRPr="00047DA9" w:rsidRDefault="00916454" w:rsidP="00916454">
      <w:pPr>
        <w:pStyle w:val="Numbered"/>
        <w:numPr>
          <w:ilvl w:val="0"/>
          <w:numId w:val="0"/>
        </w:numPr>
      </w:pPr>
      <w:r w:rsidRPr="00047DA9">
        <w:rPr>
          <w:u w:val="single"/>
        </w:rPr>
        <w:t>or</w:t>
      </w:r>
      <w:r w:rsidRPr="00047DA9">
        <w:t xml:space="preserve"> a single line</w:t>
      </w:r>
      <w:r w:rsidR="00E62947" w:rsidRPr="00047DA9">
        <w:t xml:space="preserve"> of</w:t>
      </w:r>
    </w:p>
    <w:p w14:paraId="1AD28C7D" w14:textId="6A3DCF81" w:rsidR="00916454" w:rsidRPr="00047DA9" w:rsidRDefault="00214710" w:rsidP="00E62947">
      <w:pPr>
        <w:tabs>
          <w:tab w:val="left" w:pos="360"/>
        </w:tabs>
        <w:ind w:left="360" w:hanging="360"/>
      </w:pPr>
      <w:r w:rsidRPr="00047DA9">
        <w:t>5.</w:t>
      </w:r>
      <w:r w:rsidRPr="00047DA9">
        <w:tab/>
      </w:r>
      <w:r w:rsidR="00916454" w:rsidRPr="00047DA9">
        <w:t xml:space="preserve">A set of columns having compound headings of the form </w:t>
      </w:r>
      <w:r w:rsidR="00916454" w:rsidRPr="00047DA9">
        <w:rPr>
          <w:i/>
        </w:rPr>
        <w:t>Chr0Loc0Allele0</w:t>
      </w:r>
      <w:r w:rsidR="00916454" w:rsidRPr="00047DA9">
        <w:t xml:space="preserve"> derived from each chromosome, locus and allele (as above)</w:t>
      </w:r>
    </w:p>
    <w:p w14:paraId="5561F2B8" w14:textId="77777777" w:rsidR="00E62947" w:rsidRPr="00047DA9" w:rsidRDefault="00E62947">
      <w:pPr>
        <w:spacing w:after="200" w:line="276" w:lineRule="auto"/>
        <w:jc w:val="left"/>
        <w:rPr>
          <w:b/>
          <w:i/>
        </w:rPr>
      </w:pPr>
      <w:r w:rsidRPr="00047DA9">
        <w:br w:type="page"/>
      </w:r>
    </w:p>
    <w:p w14:paraId="2E4EBDE8" w14:textId="558E695B" w:rsidR="0006022B" w:rsidRPr="00047DA9" w:rsidRDefault="0006022B" w:rsidP="0006022B">
      <w:pPr>
        <w:pStyle w:val="Heading3"/>
        <w:numPr>
          <w:ilvl w:val="2"/>
          <w:numId w:val="14"/>
        </w:numPr>
      </w:pPr>
      <w:bookmarkStart w:id="442" w:name="_Genetics_(in_3.0)"/>
      <w:bookmarkStart w:id="443" w:name="_Toc180771678"/>
      <w:bookmarkEnd w:id="442"/>
      <w:r w:rsidRPr="00047DA9">
        <w:lastRenderedPageBreak/>
        <w:t>Genetics (in 3.0)</w:t>
      </w:r>
      <w:bookmarkEnd w:id="443"/>
    </w:p>
    <w:p w14:paraId="566A7224" w14:textId="3B91B473" w:rsidR="009D1A33" w:rsidRPr="00047DA9" w:rsidRDefault="009D1A33" w:rsidP="009D1A33">
      <w:pPr>
        <w:pStyle w:val="Heading3"/>
        <w:numPr>
          <w:ilvl w:val="3"/>
          <w:numId w:val="14"/>
        </w:numPr>
      </w:pPr>
      <w:bookmarkStart w:id="444" w:name="_Toc180771679"/>
      <w:r w:rsidRPr="00047DA9">
        <w:t>Sampling</w:t>
      </w:r>
      <w:bookmarkEnd w:id="444"/>
    </w:p>
    <w:p w14:paraId="66FB40BC" w14:textId="31FE777A" w:rsidR="001539B1" w:rsidRPr="00047DA9" w:rsidRDefault="001539B1" w:rsidP="0006022B">
      <w:r w:rsidRPr="00047DA9">
        <w:t>The volume of genetic output grows quickly with the number of individuals in the simulation, and it is therefore crucial to first constitute an appropriate sample of the community.</w:t>
      </w:r>
    </w:p>
    <w:p w14:paraId="34EA333E" w14:textId="19C293DE" w:rsidR="001539B1" w:rsidRPr="00047DA9" w:rsidRDefault="00B92A30" w:rsidP="0006022B">
      <w:r w:rsidRPr="00047DA9">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047DA9">
        <w:rPr>
          <w:i/>
          <w:iCs/>
          <w:rPrChange w:id="445" w:author="Pannetier, Theo" w:date="2024-06-05T11:58:00Z">
            <w:rPr/>
          </w:rPrChange>
        </w:rPr>
        <w:t>occupied</w:t>
      </w:r>
      <w:r w:rsidRPr="00047DA9">
        <w:t xml:space="preserve"> patches, which will change from one generation to the next.</w:t>
      </w:r>
    </w:p>
    <w:p w14:paraId="515758D7" w14:textId="3658C071" w:rsidR="009D1A33" w:rsidRPr="00047DA9" w:rsidRDefault="00B92A30" w:rsidP="0006022B">
      <w:r w:rsidRPr="00047DA9">
        <w:t xml:space="preserve">Second, </w:t>
      </w:r>
      <w:proofErr w:type="gramStart"/>
      <w:r w:rsidRPr="00047DA9">
        <w:t>a number of</w:t>
      </w:r>
      <w:proofErr w:type="gramEnd"/>
      <w:r w:rsidRPr="00047DA9">
        <w:t xml:space="preserve"> individuals are sampled from the population of each sampled patch. </w:t>
      </w:r>
      <w:r w:rsidR="00A73D4A" w:rsidRPr="00047DA9">
        <w:t>In stage-structured populations, it is possible to select only certain stages to be sampled.</w:t>
      </w:r>
    </w:p>
    <w:p w14:paraId="64B2BFA5" w14:textId="44FFFC8B" w:rsidR="009D1A33" w:rsidRPr="00047DA9" w:rsidRDefault="009D1A33">
      <w:pPr>
        <w:pStyle w:val="Heading3"/>
        <w:numPr>
          <w:ilvl w:val="3"/>
          <w:numId w:val="14"/>
        </w:numPr>
        <w:pPrChange w:id="446" w:author="Pannetier, Theo" w:date="2024-06-05T08:38:00Z">
          <w:pPr/>
        </w:pPrChange>
      </w:pPr>
      <w:bookmarkStart w:id="447" w:name="_Toc180771680"/>
      <w:r w:rsidRPr="00047DA9">
        <w:t>Allele values</w:t>
      </w:r>
      <w:bookmarkEnd w:id="447"/>
    </w:p>
    <w:p w14:paraId="094B483D" w14:textId="2C56B62C" w:rsidR="001539B1" w:rsidRPr="00047DA9" w:rsidRDefault="009D1A33" w:rsidP="009D1A33">
      <w:r w:rsidRPr="00047DA9">
        <w:t xml:space="preserve">This output, if enabled, will write all alleles values of the sampled individuals for the selected trait(s) to </w:t>
      </w:r>
      <w:r w:rsidRPr="00047DA9">
        <w:rPr>
          <w:i/>
          <w:iCs/>
          <w:rPrChange w:id="448" w:author="Pannetier, Theo" w:date="2024-06-05T11:35:00Z">
            <w:rPr/>
          </w:rPrChange>
        </w:rPr>
        <w:t>Sim</w:t>
      </w:r>
      <w:r w:rsidRPr="00047DA9">
        <w:rPr>
          <w:i/>
          <w:iCs/>
        </w:rPr>
        <w:t>&lt;</w:t>
      </w:r>
      <w:proofErr w:type="spellStart"/>
      <w:r w:rsidRPr="00047DA9">
        <w:rPr>
          <w:i/>
          <w:iCs/>
        </w:rPr>
        <w:t>sim_nb</w:t>
      </w:r>
      <w:proofErr w:type="spellEnd"/>
      <w:r w:rsidRPr="00047DA9">
        <w:rPr>
          <w:i/>
          <w:iCs/>
        </w:rPr>
        <w:t>&gt;</w:t>
      </w:r>
      <w:r w:rsidRPr="00047DA9">
        <w:rPr>
          <w:i/>
          <w:iCs/>
          <w:rPrChange w:id="449" w:author="Pannetier, Theo" w:date="2024-06-05T11:35:00Z">
            <w:rPr/>
          </w:rPrChange>
        </w:rPr>
        <w:t>_Land</w:t>
      </w:r>
      <w:r w:rsidRPr="00047DA9">
        <w:rPr>
          <w:i/>
          <w:iCs/>
        </w:rPr>
        <w:t>&lt;</w:t>
      </w:r>
      <w:proofErr w:type="spellStart"/>
      <w:r w:rsidRPr="00047DA9">
        <w:rPr>
          <w:i/>
          <w:iCs/>
        </w:rPr>
        <w:t>landscape_nb</w:t>
      </w:r>
      <w:proofErr w:type="spellEnd"/>
      <w:r w:rsidRPr="00047DA9">
        <w:rPr>
          <w:i/>
          <w:iCs/>
        </w:rPr>
        <w:t>&gt;</w:t>
      </w:r>
      <w:r w:rsidRPr="00047DA9">
        <w:rPr>
          <w:i/>
          <w:iCs/>
          <w:rPrChange w:id="450" w:author="Pannetier, Theo" w:date="2024-06-05T11:35:00Z">
            <w:rPr/>
          </w:rPrChange>
        </w:rPr>
        <w:t>_Rep</w:t>
      </w:r>
      <w:r w:rsidRPr="00047DA9">
        <w:rPr>
          <w:i/>
          <w:iCs/>
        </w:rPr>
        <w:t>&lt;</w:t>
      </w:r>
      <w:proofErr w:type="spellStart"/>
      <w:r w:rsidRPr="00047DA9">
        <w:rPr>
          <w:i/>
          <w:iCs/>
        </w:rPr>
        <w:t>replicate_nb</w:t>
      </w:r>
      <w:proofErr w:type="spellEnd"/>
      <w:r w:rsidRPr="00047DA9">
        <w:rPr>
          <w:i/>
          <w:iCs/>
        </w:rPr>
        <w:t>&gt;</w:t>
      </w:r>
      <w:r w:rsidRPr="00047DA9">
        <w:rPr>
          <w:i/>
          <w:iCs/>
          <w:rPrChange w:id="451" w:author="Pannetier, Theo" w:date="2024-06-05T11:35:00Z">
            <w:rPr/>
          </w:rPrChange>
        </w:rPr>
        <w:t>_</w:t>
      </w:r>
      <w:proofErr w:type="spellStart"/>
      <w:r w:rsidRPr="00047DA9">
        <w:rPr>
          <w:i/>
          <w:iCs/>
          <w:rPrChange w:id="452" w:author="Pannetier, Theo" w:date="2024-06-05T11:35:00Z">
            <w:rPr/>
          </w:rPrChange>
        </w:rPr>
        <w:t>geneValues</w:t>
      </w:r>
      <w:proofErr w:type="spellEnd"/>
      <w:r w:rsidRPr="00047DA9">
        <w:rPr>
          <w:i/>
          <w:iCs/>
        </w:rPr>
        <w:t>,</w:t>
      </w:r>
      <w:r w:rsidRPr="00047DA9">
        <w:t xml:space="preserve"> along with some </w:t>
      </w:r>
      <w:r w:rsidR="001539B1" w:rsidRPr="00047DA9">
        <w:t>contextual information.</w:t>
      </w:r>
    </w:p>
    <w:p w14:paraId="46E6DE6B" w14:textId="32042455" w:rsidR="001539B1" w:rsidRPr="00047DA9" w:rsidRDefault="001539B1" w:rsidP="009D1A33">
      <w:r w:rsidRPr="00047DA9">
        <w:t>Each row corresponds to a single gene:</w:t>
      </w:r>
    </w:p>
    <w:p w14:paraId="283A7F4F" w14:textId="77777777" w:rsidR="001539B1" w:rsidRPr="00047DA9" w:rsidRDefault="001539B1" w:rsidP="001539B1">
      <w:pPr>
        <w:pStyle w:val="ListParagraph"/>
        <w:numPr>
          <w:ilvl w:val="0"/>
          <w:numId w:val="71"/>
        </w:numPr>
        <w:rPr>
          <w:lang w:val="en-GB"/>
        </w:rPr>
      </w:pPr>
      <w:r w:rsidRPr="00047DA9">
        <w:rPr>
          <w:lang w:val="en-GB"/>
        </w:rPr>
        <w:t>Year</w:t>
      </w:r>
    </w:p>
    <w:p w14:paraId="13694161" w14:textId="77777777" w:rsidR="001539B1" w:rsidRPr="00047DA9" w:rsidRDefault="001539B1" w:rsidP="001539B1">
      <w:pPr>
        <w:pStyle w:val="ListParagraph"/>
        <w:numPr>
          <w:ilvl w:val="0"/>
          <w:numId w:val="71"/>
        </w:numPr>
        <w:rPr>
          <w:lang w:val="en-GB"/>
        </w:rPr>
      </w:pPr>
      <w:r w:rsidRPr="00047DA9">
        <w:rPr>
          <w:lang w:val="en-GB"/>
        </w:rPr>
        <w:t>Generation</w:t>
      </w:r>
    </w:p>
    <w:p w14:paraId="4D326958" w14:textId="77777777" w:rsidR="001539B1" w:rsidRPr="00047DA9" w:rsidRDefault="001539B1" w:rsidP="001539B1">
      <w:pPr>
        <w:pStyle w:val="ListParagraph"/>
        <w:numPr>
          <w:ilvl w:val="0"/>
          <w:numId w:val="71"/>
        </w:numPr>
        <w:rPr>
          <w:lang w:val="en-GB"/>
        </w:rPr>
      </w:pPr>
      <w:r w:rsidRPr="00047DA9">
        <w:rPr>
          <w:lang w:val="en-GB"/>
        </w:rPr>
        <w:t>Individual ID</w:t>
      </w:r>
    </w:p>
    <w:p w14:paraId="16F1375C" w14:textId="77777777" w:rsidR="001539B1" w:rsidRPr="00047DA9" w:rsidRDefault="001539B1" w:rsidP="001539B1">
      <w:pPr>
        <w:pStyle w:val="ListParagraph"/>
        <w:numPr>
          <w:ilvl w:val="0"/>
          <w:numId w:val="71"/>
        </w:numPr>
        <w:rPr>
          <w:lang w:val="en-GB"/>
        </w:rPr>
      </w:pPr>
      <w:r w:rsidRPr="00047DA9">
        <w:rPr>
          <w:lang w:val="en-GB"/>
        </w:rPr>
        <w:t>Trait type (e.g. “kernel_meanDist1”, matching the value given as input)</w:t>
      </w:r>
    </w:p>
    <w:p w14:paraId="61ACE451" w14:textId="77777777" w:rsidR="001539B1" w:rsidRPr="00047DA9" w:rsidRDefault="001539B1" w:rsidP="001539B1">
      <w:pPr>
        <w:pStyle w:val="ListParagraph"/>
        <w:numPr>
          <w:ilvl w:val="0"/>
          <w:numId w:val="71"/>
        </w:numPr>
        <w:rPr>
          <w:lang w:val="en-GB"/>
        </w:rPr>
      </w:pPr>
      <w:r w:rsidRPr="00047DA9">
        <w:rPr>
          <w:lang w:val="en-GB"/>
        </w:rPr>
        <w:t>Position in the genome</w:t>
      </w:r>
    </w:p>
    <w:p w14:paraId="61B78922" w14:textId="48B3C00D" w:rsidR="0006022B" w:rsidRPr="00047DA9" w:rsidRDefault="001539B1" w:rsidP="001539B1">
      <w:pPr>
        <w:pStyle w:val="ListParagraph"/>
        <w:numPr>
          <w:ilvl w:val="0"/>
          <w:numId w:val="71"/>
        </w:numPr>
        <w:rPr>
          <w:ins w:id="453" w:author="Pannetier, Theo" w:date="2024-08-20T16:35:00Z" w16du:dateUtc="2024-08-20T15:35:00Z"/>
          <w:lang w:val="en-GB"/>
        </w:rPr>
      </w:pPr>
      <w:r w:rsidRPr="00047DA9">
        <w:rPr>
          <w:lang w:val="en-GB"/>
        </w:rPr>
        <w:t>Value of the allele on the first chromosome</w:t>
      </w:r>
    </w:p>
    <w:p w14:paraId="06BF9715" w14:textId="3B4550B6" w:rsidR="00654EB7" w:rsidRPr="00047DA9" w:rsidRDefault="00654EB7" w:rsidP="001539B1">
      <w:pPr>
        <w:pStyle w:val="ListParagraph"/>
        <w:numPr>
          <w:ilvl w:val="0"/>
          <w:numId w:val="71"/>
        </w:numPr>
        <w:rPr>
          <w:lang w:val="en-GB"/>
        </w:rPr>
      </w:pPr>
      <w:ins w:id="454" w:author="Pannetier, Theo" w:date="2024-08-20T16:35:00Z" w16du:dateUtc="2024-08-20T15:35:00Z">
        <w:r w:rsidRPr="00047DA9">
          <w:rPr>
            <w:lang w:val="en-GB"/>
          </w:rPr>
          <w:t xml:space="preserve"> Dominance coe</w:t>
        </w:r>
      </w:ins>
      <w:ins w:id="455" w:author="Pannetier, Theo" w:date="2024-08-20T16:36:00Z" w16du:dateUtc="2024-08-20T15:36:00Z">
        <w:r w:rsidRPr="00047DA9">
          <w:rPr>
            <w:lang w:val="en-GB"/>
          </w:rPr>
          <w:t>fficient for the allele on the first chromosome (this will be 0 except for genetic fitness traits)</w:t>
        </w:r>
      </w:ins>
    </w:p>
    <w:p w14:paraId="11548C11" w14:textId="342CB098" w:rsidR="001539B1" w:rsidRPr="00047DA9" w:rsidRDefault="001539B1" w:rsidP="001539B1">
      <w:pPr>
        <w:pStyle w:val="ListParagraph"/>
        <w:numPr>
          <w:ilvl w:val="0"/>
          <w:numId w:val="71"/>
        </w:numPr>
        <w:rPr>
          <w:ins w:id="456" w:author="Pannetier, Theo" w:date="2024-08-20T16:36:00Z" w16du:dateUtc="2024-08-20T15:36:00Z"/>
          <w:lang w:val="en-GB"/>
        </w:rPr>
      </w:pPr>
      <w:r w:rsidRPr="00047DA9">
        <w:rPr>
          <w:lang w:val="en-GB"/>
        </w:rPr>
        <w:t>(</w:t>
      </w:r>
      <w:r w:rsidR="006E3BD6" w:rsidRPr="00047DA9">
        <w:rPr>
          <w:lang w:val="en-GB"/>
        </w:rPr>
        <w:t>I</w:t>
      </w:r>
      <w:r w:rsidRPr="00047DA9">
        <w:rPr>
          <w:lang w:val="en-GB"/>
        </w:rPr>
        <w:t xml:space="preserve">f diploid) </w:t>
      </w:r>
      <w:r w:rsidR="006E3BD6" w:rsidRPr="00047DA9">
        <w:rPr>
          <w:lang w:val="en-GB"/>
        </w:rPr>
        <w:t>V</w:t>
      </w:r>
      <w:r w:rsidRPr="00047DA9">
        <w:rPr>
          <w:lang w:val="en-GB"/>
        </w:rPr>
        <w:t>alue of the allele on the second chromosome</w:t>
      </w:r>
    </w:p>
    <w:p w14:paraId="7706F9A3" w14:textId="055464FB" w:rsidR="00654EB7" w:rsidRPr="00047DA9" w:rsidRDefault="00AB57E8" w:rsidP="001539B1">
      <w:pPr>
        <w:pStyle w:val="ListParagraph"/>
        <w:numPr>
          <w:ilvl w:val="0"/>
          <w:numId w:val="71"/>
        </w:numPr>
        <w:rPr>
          <w:lang w:val="en-GB"/>
        </w:rPr>
      </w:pPr>
      <w:ins w:id="457" w:author="Pannetier, Theo" w:date="2024-08-20T16:36:00Z" w16du:dateUtc="2024-08-20T15:36:00Z">
        <w:r w:rsidRPr="00047DA9">
          <w:rPr>
            <w:lang w:val="en-GB"/>
          </w:rPr>
          <w:t xml:space="preserve"> </w:t>
        </w:r>
      </w:ins>
      <w:r w:rsidR="006E3BD6" w:rsidRPr="00047DA9">
        <w:rPr>
          <w:lang w:val="en-GB"/>
        </w:rPr>
        <w:t>(If diploid) D</w:t>
      </w:r>
      <w:ins w:id="458" w:author="Pannetier, Theo" w:date="2024-08-20T16:36:00Z" w16du:dateUtc="2024-08-20T15:36:00Z">
        <w:r w:rsidR="00654EB7" w:rsidRPr="00047DA9">
          <w:rPr>
            <w:lang w:val="en-GB"/>
          </w:rPr>
          <w:t>ominance coefficient for the allele on the second chromosome</w:t>
        </w:r>
      </w:ins>
    </w:p>
    <w:p w14:paraId="3586C7D5" w14:textId="77777777" w:rsidR="001539B1" w:rsidRPr="00047DA9" w:rsidRDefault="001539B1">
      <w:pPr>
        <w:pPrChange w:id="459" w:author="Pannetier, Theo" w:date="2024-08-15T14:07:00Z" w16du:dateUtc="2024-08-15T13:07:00Z">
          <w:pPr>
            <w:pStyle w:val="Heading3"/>
            <w:numPr>
              <w:ilvl w:val="2"/>
              <w:numId w:val="14"/>
            </w:numPr>
          </w:pPr>
        </w:pPrChange>
      </w:pPr>
    </w:p>
    <w:p w14:paraId="38E77031" w14:textId="4F3CB503" w:rsidR="0006022B" w:rsidRPr="00047DA9" w:rsidRDefault="0006022B">
      <w:pPr>
        <w:pStyle w:val="Heading3"/>
        <w:numPr>
          <w:ilvl w:val="3"/>
          <w:numId w:val="14"/>
        </w:numPr>
        <w:pPrChange w:id="460" w:author="Pannetier, Theo" w:date="2024-06-05T08:39:00Z">
          <w:pPr/>
        </w:pPrChange>
      </w:pPr>
      <w:bookmarkStart w:id="461" w:name="_Toc180771681"/>
      <w:r w:rsidRPr="00047DA9">
        <w:t>Neutral genetics</w:t>
      </w:r>
      <w:bookmarkEnd w:id="461"/>
    </w:p>
    <w:p w14:paraId="1C5A1A49" w14:textId="77777777" w:rsidR="00D32894" w:rsidRPr="00047DA9" w:rsidRDefault="00D32894" w:rsidP="00D32894">
      <w:r w:rsidRPr="00047DA9">
        <w:t xml:space="preserve">The standard neutral genetics output,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neutralGenetics</w:t>
      </w:r>
      <w:proofErr w:type="spellEnd"/>
      <w:r w:rsidRPr="00047DA9">
        <w:t>, writes the following entries (one row per generation):</w:t>
      </w:r>
    </w:p>
    <w:p w14:paraId="47AF2C8C" w14:textId="77777777" w:rsidR="00D32894" w:rsidRPr="00047DA9" w:rsidRDefault="00D32894" w:rsidP="00D32894">
      <w:pPr>
        <w:pStyle w:val="ListParagraph"/>
        <w:numPr>
          <w:ilvl w:val="0"/>
          <w:numId w:val="72"/>
        </w:numPr>
        <w:rPr>
          <w:lang w:val="en-GB"/>
        </w:rPr>
      </w:pPr>
      <w:r w:rsidRPr="00047DA9">
        <w:rPr>
          <w:lang w:val="en-GB"/>
        </w:rPr>
        <w:t>Replicate number</w:t>
      </w:r>
    </w:p>
    <w:p w14:paraId="264CE262" w14:textId="77777777" w:rsidR="00D32894" w:rsidRPr="00047DA9" w:rsidRDefault="00D32894" w:rsidP="00D32894">
      <w:pPr>
        <w:pStyle w:val="ListParagraph"/>
        <w:numPr>
          <w:ilvl w:val="0"/>
          <w:numId w:val="72"/>
        </w:numPr>
        <w:rPr>
          <w:lang w:val="en-GB"/>
        </w:rPr>
      </w:pPr>
      <w:r w:rsidRPr="00047DA9">
        <w:rPr>
          <w:lang w:val="en-GB"/>
        </w:rPr>
        <w:t>Year</w:t>
      </w:r>
    </w:p>
    <w:p w14:paraId="6E95962D" w14:textId="77777777" w:rsidR="00D32894" w:rsidRPr="00047DA9" w:rsidRDefault="00D32894" w:rsidP="00D32894">
      <w:pPr>
        <w:pStyle w:val="ListParagraph"/>
        <w:numPr>
          <w:ilvl w:val="0"/>
          <w:numId w:val="72"/>
        </w:numPr>
        <w:rPr>
          <w:lang w:val="en-GB"/>
        </w:rPr>
      </w:pPr>
      <w:r w:rsidRPr="00047DA9">
        <w:rPr>
          <w:lang w:val="en-GB"/>
        </w:rPr>
        <w:t>Generation</w:t>
      </w:r>
    </w:p>
    <w:p w14:paraId="7BAF2E9C" w14:textId="77777777" w:rsidR="00D32894" w:rsidRPr="00047DA9" w:rsidRDefault="00D32894" w:rsidP="00D32894">
      <w:pPr>
        <w:pStyle w:val="ListParagraph"/>
        <w:numPr>
          <w:ilvl w:val="0"/>
          <w:numId w:val="72"/>
        </w:numPr>
        <w:rPr>
          <w:lang w:val="en-GB"/>
        </w:rPr>
      </w:pPr>
      <w:r w:rsidRPr="00047DA9">
        <w:rPr>
          <w:lang w:val="en-GB"/>
        </w:rPr>
        <w:lastRenderedPageBreak/>
        <w:t>Number of sampled patches with a non-zero population</w:t>
      </w:r>
    </w:p>
    <w:p w14:paraId="0A9C1707" w14:textId="77777777" w:rsidR="00D32894" w:rsidRPr="00047DA9" w:rsidRDefault="00D32894" w:rsidP="00D32894">
      <w:pPr>
        <w:pStyle w:val="ListParagraph"/>
        <w:numPr>
          <w:ilvl w:val="0"/>
          <w:numId w:val="72"/>
        </w:numPr>
        <w:rPr>
          <w:lang w:val="en-GB"/>
        </w:rPr>
      </w:pPr>
      <w:r w:rsidRPr="00047DA9">
        <w:rPr>
          <w:lang w:val="en-GB"/>
        </w:rPr>
        <w:t>Total number of sampled individuals</w:t>
      </w:r>
    </w:p>
    <w:p w14:paraId="212C20DE" w14:textId="4CF010FD" w:rsidR="00D32894" w:rsidRPr="00047DA9" w:rsidRDefault="004764A5" w:rsidP="00D32894">
      <w:pPr>
        <w:pStyle w:val="ListParagraph"/>
        <w:numPr>
          <w:ilvl w:val="0"/>
          <w:numId w:val="72"/>
        </w:numPr>
        <w:rPr>
          <w:i/>
          <w:iCs/>
          <w:lang w:val="en-GB"/>
          <w:rPrChange w:id="462" w:author="Pannetier, Theo" w:date="2024-06-05T12:08:00Z">
            <w:rPr>
              <w:i/>
              <w:iCs/>
              <w:vertAlign w:val="subscript"/>
            </w:rPr>
          </w:rPrChange>
        </w:rPr>
      </w:pPr>
      <w:r w:rsidRPr="00047DA9">
        <w:rPr>
          <w:lang w:val="en-GB"/>
        </w:rPr>
        <w:t xml:space="preserve">Weir &amp; Cockerham’s </w:t>
      </w:r>
      <w:proofErr w:type="spellStart"/>
      <w:r w:rsidR="00D32894" w:rsidRPr="00047DA9">
        <w:rPr>
          <w:i/>
          <w:iCs/>
          <w:lang w:val="en-GB"/>
          <w:rPrChange w:id="463" w:author="Pannetier, Theo" w:date="2024-06-05T12:08:00Z">
            <w:rPr/>
          </w:rPrChange>
        </w:rPr>
        <w:t>F</w:t>
      </w:r>
      <w:r w:rsidR="00D32894" w:rsidRPr="00047DA9">
        <w:rPr>
          <w:i/>
          <w:iCs/>
          <w:vertAlign w:val="subscript"/>
          <w:lang w:val="en-GB"/>
          <w:rPrChange w:id="464" w:author="Pannetier, Theo" w:date="2024-06-05T12:08:00Z">
            <w:rPr/>
          </w:rPrChange>
        </w:rPr>
        <w:t>st</w:t>
      </w:r>
      <w:proofErr w:type="spellEnd"/>
      <w:r w:rsidRPr="00047DA9">
        <w:rPr>
          <w:i/>
          <w:iCs/>
          <w:vertAlign w:val="subscript"/>
          <w:lang w:val="en-GB"/>
        </w:rPr>
        <w:t xml:space="preserve"> </w:t>
      </w:r>
      <w:r w:rsidRPr="00047DA9">
        <w:rPr>
          <w:i/>
          <w:iCs/>
          <w:lang w:val="en-GB"/>
        </w:rPr>
        <w:t xml:space="preserve"> </w:t>
      </w:r>
      <w:r w:rsidRPr="00047DA9">
        <w:rPr>
          <w:lang w:val="en-GB"/>
        </w:rPr>
        <w:t>(if enabled)</w:t>
      </w:r>
    </w:p>
    <w:p w14:paraId="34F59667" w14:textId="39936048" w:rsidR="00D32894" w:rsidRPr="00047DA9" w:rsidRDefault="004764A5" w:rsidP="004764A5">
      <w:pPr>
        <w:pStyle w:val="ListParagraph"/>
        <w:numPr>
          <w:ilvl w:val="0"/>
          <w:numId w:val="72"/>
        </w:numPr>
        <w:rPr>
          <w:i/>
          <w:iCs/>
          <w:lang w:val="en-GB"/>
        </w:rPr>
      </w:pPr>
      <w:r w:rsidRPr="00047DA9">
        <w:rPr>
          <w:lang w:val="en-GB"/>
        </w:rPr>
        <w:t xml:space="preserve">Weir &amp; Cockerham’s </w:t>
      </w:r>
      <w:r w:rsidR="00D32894" w:rsidRPr="00047DA9">
        <w:rPr>
          <w:i/>
          <w:iCs/>
          <w:lang w:val="en-GB"/>
        </w:rPr>
        <w:t>F</w:t>
      </w:r>
      <w:r w:rsidR="00D32894" w:rsidRPr="00047DA9">
        <w:rPr>
          <w:i/>
          <w:iCs/>
          <w:vertAlign w:val="subscript"/>
          <w:lang w:val="en-GB"/>
        </w:rPr>
        <w:t>is</w:t>
      </w:r>
      <w:r w:rsidRPr="00047DA9">
        <w:rPr>
          <w:i/>
          <w:iCs/>
          <w:vertAlign w:val="subscript"/>
          <w:lang w:val="en-GB"/>
        </w:rPr>
        <w:t xml:space="preserve"> </w:t>
      </w:r>
      <w:r w:rsidRPr="00047DA9">
        <w:rPr>
          <w:lang w:val="en-GB"/>
        </w:rPr>
        <w:t>(if enabled)</w:t>
      </w:r>
    </w:p>
    <w:p w14:paraId="4C97B845" w14:textId="5E552BC9" w:rsidR="00D32894" w:rsidRPr="00047DA9" w:rsidRDefault="004764A5" w:rsidP="004764A5">
      <w:pPr>
        <w:pStyle w:val="ListParagraph"/>
        <w:numPr>
          <w:ilvl w:val="0"/>
          <w:numId w:val="72"/>
        </w:numPr>
        <w:rPr>
          <w:i/>
          <w:iCs/>
          <w:lang w:val="en-GB"/>
        </w:rPr>
      </w:pPr>
      <w:r w:rsidRPr="00047DA9">
        <w:rPr>
          <w:lang w:val="en-GB"/>
        </w:rPr>
        <w:t>Weir &amp; Cockerham’s</w:t>
      </w:r>
      <w:r w:rsidR="00D32894" w:rsidRPr="00047DA9">
        <w:rPr>
          <w:lang w:val="en-GB"/>
        </w:rPr>
        <w:t xml:space="preserve"> </w:t>
      </w:r>
      <w:r w:rsidR="00D32894" w:rsidRPr="00047DA9">
        <w:rPr>
          <w:i/>
          <w:iCs/>
          <w:lang w:val="en-GB"/>
        </w:rPr>
        <w:t>F</w:t>
      </w:r>
      <w:r w:rsidR="00D32894" w:rsidRPr="00047DA9">
        <w:rPr>
          <w:i/>
          <w:iCs/>
          <w:vertAlign w:val="subscript"/>
          <w:lang w:val="en-GB"/>
        </w:rPr>
        <w:t>it</w:t>
      </w:r>
      <w:r w:rsidRPr="00047DA9">
        <w:rPr>
          <w:i/>
          <w:iCs/>
          <w:vertAlign w:val="subscript"/>
          <w:lang w:val="en-GB"/>
        </w:rPr>
        <w:t xml:space="preserve"> </w:t>
      </w:r>
      <w:r w:rsidRPr="00047DA9">
        <w:rPr>
          <w:lang w:val="en-GB"/>
        </w:rPr>
        <w:t>(if enabled)</w:t>
      </w:r>
    </w:p>
    <w:p w14:paraId="74F426AC" w14:textId="2621551C" w:rsidR="004764A5" w:rsidRPr="00047DA9" w:rsidRDefault="004764A5" w:rsidP="004764A5">
      <w:pPr>
        <w:pStyle w:val="ListParagraph"/>
        <w:numPr>
          <w:ilvl w:val="0"/>
          <w:numId w:val="72"/>
        </w:numPr>
        <w:rPr>
          <w:i/>
          <w:iCs/>
          <w:lang w:val="en-GB"/>
        </w:rPr>
      </w:pPr>
      <w:r w:rsidRPr="00047DA9">
        <w:rPr>
          <w:lang w:val="en-GB"/>
        </w:rPr>
        <w:t xml:space="preserve">Weir &amp; Hill’s corrected </w:t>
      </w:r>
      <w:proofErr w:type="spellStart"/>
      <w:r w:rsidRPr="00047DA9">
        <w:rPr>
          <w:i/>
          <w:iCs/>
          <w:lang w:val="en-GB"/>
        </w:rPr>
        <w:t>F</w:t>
      </w:r>
      <w:r w:rsidRPr="00047DA9">
        <w:rPr>
          <w:i/>
          <w:iCs/>
          <w:vertAlign w:val="subscript"/>
          <w:lang w:val="en-GB"/>
        </w:rPr>
        <w:t>st</w:t>
      </w:r>
      <w:proofErr w:type="spellEnd"/>
      <w:r w:rsidRPr="00047DA9">
        <w:rPr>
          <w:lang w:val="en-GB"/>
        </w:rPr>
        <w:t xml:space="preserve"> (if enabled)</w:t>
      </w:r>
    </w:p>
    <w:p w14:paraId="73851A83" w14:textId="6D9C4059" w:rsidR="00D32894" w:rsidRPr="00047DA9" w:rsidRDefault="00D32894" w:rsidP="00D32894">
      <w:pPr>
        <w:pStyle w:val="ListParagraph"/>
        <w:numPr>
          <w:ilvl w:val="0"/>
          <w:numId w:val="72"/>
        </w:numPr>
        <w:rPr>
          <w:lang w:val="en-GB"/>
        </w:rPr>
      </w:pPr>
      <w:r w:rsidRPr="00047DA9">
        <w:rPr>
          <w:lang w:val="en-GB"/>
        </w:rPr>
        <w:t>Global allelic diversity, calculated as the mean number of neutral alleles per locus</w:t>
      </w:r>
      <w:r w:rsidR="007D3BBD" w:rsidRPr="00047DA9">
        <w:rPr>
          <w:lang w:val="en-GB"/>
        </w:rPr>
        <w:t xml:space="preserve"> for the entire sample.</w:t>
      </w:r>
    </w:p>
    <w:p w14:paraId="5456FF90" w14:textId="5B42C6A4" w:rsidR="00D32894" w:rsidRPr="00047DA9" w:rsidRDefault="00D32894" w:rsidP="00D32894">
      <w:pPr>
        <w:pStyle w:val="ListParagraph"/>
        <w:numPr>
          <w:ilvl w:val="0"/>
          <w:numId w:val="72"/>
        </w:numPr>
        <w:rPr>
          <w:i/>
          <w:iCs/>
          <w:lang w:val="en-GB"/>
          <w:rPrChange w:id="465" w:author="Pannetier, Theo" w:date="2024-06-05T12:10:00Z">
            <w:rPr/>
          </w:rPrChange>
        </w:rPr>
      </w:pPr>
      <w:r w:rsidRPr="00047DA9">
        <w:rPr>
          <w:lang w:val="en-GB"/>
        </w:rPr>
        <w:t>Local allelic diversity, calculated as the mean number of neutral alleles per locus</w:t>
      </w:r>
      <w:r w:rsidR="007D3BBD" w:rsidRPr="00047DA9">
        <w:rPr>
          <w:lang w:val="en-GB"/>
        </w:rPr>
        <w:t xml:space="preserve"> for each sampled patch, then averaged over patches.</w:t>
      </w:r>
    </w:p>
    <w:p w14:paraId="2897076A" w14:textId="54AA507B" w:rsidR="00D32894" w:rsidRPr="00047DA9" w:rsidRDefault="00D32894" w:rsidP="00D32894">
      <w:pPr>
        <w:pStyle w:val="ListParagraph"/>
        <w:numPr>
          <w:ilvl w:val="0"/>
          <w:numId w:val="72"/>
        </w:numPr>
        <w:rPr>
          <w:i/>
          <w:iCs/>
          <w:lang w:val="en-GB"/>
          <w:rPrChange w:id="466" w:author="Pannetier, Theo" w:date="2024-06-05T12:11:00Z">
            <w:rPr/>
          </w:rPrChange>
        </w:rPr>
      </w:pPr>
      <w:r w:rsidRPr="00047DA9">
        <w:rPr>
          <w:lang w:val="en-GB"/>
        </w:rPr>
        <w:t>Number of globally fixed alle</w:t>
      </w:r>
      <w:r w:rsidR="007D3BBD" w:rsidRPr="00047DA9">
        <w:rPr>
          <w:lang w:val="en-GB"/>
        </w:rPr>
        <w:t>les.</w:t>
      </w:r>
    </w:p>
    <w:p w14:paraId="450427A7" w14:textId="0B4F83FB" w:rsidR="00D32894" w:rsidRPr="00047DA9" w:rsidRDefault="00D32894" w:rsidP="00D32894">
      <w:pPr>
        <w:pStyle w:val="ListParagraph"/>
        <w:numPr>
          <w:ilvl w:val="0"/>
          <w:numId w:val="72"/>
        </w:numPr>
        <w:rPr>
          <w:i/>
          <w:iCs/>
          <w:lang w:val="en-GB"/>
          <w:rPrChange w:id="467" w:author="Pannetier, Theo" w:date="2024-06-05T12:11:00Z">
            <w:rPr/>
          </w:rPrChange>
        </w:rPr>
      </w:pPr>
      <w:r w:rsidRPr="00047DA9">
        <w:rPr>
          <w:lang w:val="en-GB"/>
        </w:rPr>
        <w:t>Mean number of fixed alleles per patch</w:t>
      </w:r>
      <w:r w:rsidR="007D3BBD" w:rsidRPr="00047DA9">
        <w:rPr>
          <w:lang w:val="en-GB"/>
        </w:rPr>
        <w:t xml:space="preserve">. Note that this may differ from the number of globally fixed alleles, for example if one allele is fixed </w:t>
      </w:r>
      <w:proofErr w:type="gramStart"/>
      <w:r w:rsidR="007D3BBD" w:rsidRPr="00047DA9">
        <w:rPr>
          <w:lang w:val="en-GB"/>
        </w:rPr>
        <w:t>in a given</w:t>
      </w:r>
      <w:proofErr w:type="gramEnd"/>
      <w:r w:rsidR="007D3BBD" w:rsidRPr="00047DA9">
        <w:rPr>
          <w:lang w:val="en-GB"/>
        </w:rPr>
        <w:t xml:space="preserve"> patch but polymorphism exists in other patches.</w:t>
      </w:r>
    </w:p>
    <w:p w14:paraId="070D17E3" w14:textId="2C4A4087" w:rsidR="00D32894" w:rsidRPr="00047DA9" w:rsidRDefault="00D32894" w:rsidP="00D32894">
      <w:pPr>
        <w:pStyle w:val="ListParagraph"/>
        <w:numPr>
          <w:ilvl w:val="0"/>
          <w:numId w:val="72"/>
        </w:numPr>
        <w:rPr>
          <w:i/>
          <w:iCs/>
          <w:lang w:val="en-GB"/>
        </w:rPr>
      </w:pPr>
      <w:r w:rsidRPr="00047DA9">
        <w:rPr>
          <w:lang w:val="en-GB"/>
        </w:rPr>
        <w:t>Observed heterozygosity H</w:t>
      </w:r>
      <w:r w:rsidRPr="00047DA9">
        <w:rPr>
          <w:vertAlign w:val="subscript"/>
          <w:lang w:val="en-GB"/>
          <w:rPrChange w:id="468" w:author="Pannetier, Theo" w:date="2024-06-05T12:12:00Z">
            <w:rPr>
              <w:rFonts w:eastAsia="Times New Roman" w:cs="Times New Roman"/>
              <w:szCs w:val="20"/>
              <w:lang w:val="en-GB"/>
            </w:rPr>
          </w:rPrChange>
        </w:rPr>
        <w:t>o</w:t>
      </w:r>
      <w:r w:rsidRPr="00047DA9">
        <w:rPr>
          <w:lang w:val="en-GB"/>
        </w:rPr>
        <w:t>, calculated as the mean number of heterozygous loci per individual per locus</w:t>
      </w:r>
      <w:r w:rsidR="00586E62" w:rsidRPr="00047DA9">
        <w:rPr>
          <w:lang w:val="en-GB"/>
        </w:rPr>
        <w:t>.</w:t>
      </w:r>
    </w:p>
    <w:p w14:paraId="490269DA" w14:textId="0CAB7D4C" w:rsidR="006E3BD6" w:rsidRPr="00047DA9" w:rsidRDefault="00357717" w:rsidP="009E3267">
      <w:pPr>
        <w:spacing w:before="100" w:beforeAutospacing="1" w:after="100" w:afterAutospacing="1" w:line="240" w:lineRule="auto"/>
        <w:jc w:val="left"/>
        <w:rPr>
          <w:iCs/>
          <w:szCs w:val="24"/>
          <w:lang w:eastAsia="en-GB"/>
        </w:rPr>
      </w:pPr>
      <w:ins w:id="469" w:author="Pannetier, Theo" w:date="2024-08-15T16:03:00Z" w16du:dateUtc="2024-08-15T15:03:00Z">
        <w:r w:rsidRPr="00047DA9">
          <w:rPr>
            <w:iCs/>
            <w:szCs w:val="24"/>
            <w:lang w:eastAsia="en-GB"/>
          </w:rPr>
          <w:t>RangeShifter estimates s</w:t>
        </w:r>
      </w:ins>
      <w:del w:id="470" w:author="Pannetier, Theo" w:date="2024-08-15T16:03:00Z" w16du:dateUtc="2024-08-15T15:03:00Z">
        <w:r w:rsidR="00D14A5D" w:rsidRPr="00047DA9" w:rsidDel="00357717">
          <w:rPr>
            <w:iCs/>
            <w:szCs w:val="24"/>
            <w:lang w:eastAsia="en-GB"/>
          </w:rPr>
          <w:delText>S</w:delText>
        </w:r>
      </w:del>
      <w:r w:rsidR="00D14A5D" w:rsidRPr="00047DA9">
        <w:rPr>
          <w:iCs/>
          <w:szCs w:val="24"/>
          <w:lang w:eastAsia="en-GB"/>
        </w:rPr>
        <w:t xml:space="preserve">tandard </w:t>
      </w:r>
      <w:r w:rsidR="00671D22" w:rsidRPr="00047DA9">
        <w:rPr>
          <w:iCs/>
          <w:szCs w:val="24"/>
          <w:lang w:eastAsia="en-GB"/>
        </w:rPr>
        <w:t>F-statistics</w:t>
      </w:r>
      <w:ins w:id="471" w:author="Pannetier, Theo" w:date="2024-08-15T16:00:00Z" w16du:dateUtc="2024-08-15T15:00:00Z">
        <w:r w:rsidRPr="00047DA9">
          <w:rPr>
            <w:iCs/>
            <w:szCs w:val="24"/>
            <w:lang w:eastAsia="en-GB"/>
          </w:rPr>
          <w:t xml:space="preserve"> </w:t>
        </w:r>
      </w:ins>
      <w:del w:id="472" w:author="Pannetier, Theo" w:date="2024-08-15T16:00:00Z" w16du:dateUtc="2024-08-15T15:00:00Z">
        <w:r w:rsidR="00671D22" w:rsidRPr="00047DA9" w:rsidDel="00357717">
          <w:rPr>
            <w:iCs/>
            <w:szCs w:val="24"/>
            <w:lang w:eastAsia="en-GB"/>
          </w:rPr>
          <w:delText xml:space="preserve"> </w:delText>
        </w:r>
      </w:del>
      <w:del w:id="473" w:author="Pannetier, Theo" w:date="2024-08-15T16:03:00Z" w16du:dateUtc="2024-08-15T15:03:00Z">
        <w:r w:rsidR="00D32894" w:rsidRPr="00047DA9" w:rsidDel="00357717">
          <w:rPr>
            <w:iCs/>
            <w:szCs w:val="24"/>
            <w:lang w:eastAsia="en-GB"/>
          </w:rPr>
          <w:delText xml:space="preserve">are calculated </w:delText>
        </w:r>
      </w:del>
      <w:r w:rsidRPr="00047DA9">
        <w:rPr>
          <w:iCs/>
          <w:szCs w:val="24"/>
          <w:lang w:eastAsia="en-GB"/>
        </w:rPr>
        <w:t xml:space="preserve">as Cockerham (1969)’s </w:t>
      </w:r>
      <w:r w:rsidRPr="00047DA9">
        <w:rPr>
          <w:i/>
          <w:szCs w:val="24"/>
          <w:lang w:eastAsia="en-GB"/>
          <w:rPrChange w:id="474" w:author="Pannetier, Theo" w:date="2024-08-15T16:05:00Z" w16du:dateUtc="2024-08-15T15:05:00Z">
            <w:rPr>
              <w:iCs/>
              <w:szCs w:val="24"/>
              <w:lang w:eastAsia="en-GB"/>
            </w:rPr>
          </w:rPrChange>
        </w:rPr>
        <w:t xml:space="preserve">θ </w:t>
      </w:r>
      <w:r w:rsidRPr="00047DA9">
        <w:rPr>
          <w:iCs/>
          <w:szCs w:val="24"/>
          <w:lang w:eastAsia="en-GB"/>
        </w:rPr>
        <w:t xml:space="preserve">statistics, using </w:t>
      </w:r>
      <w:r w:rsidR="006E3BD6" w:rsidRPr="00047DA9">
        <w:rPr>
          <w:iCs/>
          <w:szCs w:val="24"/>
          <w:lang w:eastAsia="en-GB"/>
        </w:rPr>
        <w:t xml:space="preserve">1) </w:t>
      </w:r>
      <w:r w:rsidRPr="00047DA9">
        <w:rPr>
          <w:iCs/>
          <w:szCs w:val="24"/>
          <w:lang w:eastAsia="en-GB"/>
        </w:rPr>
        <w:t>the classic</w:t>
      </w:r>
      <w:r w:rsidR="00AB02F6" w:rsidRPr="00047DA9">
        <w:rPr>
          <w:iCs/>
          <w:szCs w:val="24"/>
          <w:lang w:eastAsia="en-GB"/>
        </w:rPr>
        <w:t xml:space="preserve"> method-of-moments</w:t>
      </w:r>
      <w:r w:rsidRPr="00047DA9">
        <w:rPr>
          <w:iCs/>
          <w:szCs w:val="24"/>
          <w:lang w:eastAsia="en-GB"/>
        </w:rPr>
        <w:t xml:space="preserve"> estimator of Weir </w:t>
      </w:r>
      <w:r w:rsidR="004537DA" w:rsidRPr="00047DA9">
        <w:rPr>
          <w:iCs/>
          <w:szCs w:val="24"/>
          <w:lang w:eastAsia="en-GB"/>
        </w:rPr>
        <w:t>and</w:t>
      </w:r>
      <w:r w:rsidRPr="00047DA9">
        <w:rPr>
          <w:iCs/>
          <w:szCs w:val="24"/>
          <w:lang w:eastAsia="en-GB"/>
        </w:rPr>
        <w:t xml:space="preserve"> Cockerham (1984)</w:t>
      </w:r>
      <w:r w:rsidR="00AB02F6" w:rsidRPr="00047DA9">
        <w:rPr>
          <w:iCs/>
          <w:szCs w:val="24"/>
          <w:lang w:eastAsia="en-GB"/>
        </w:rPr>
        <w:t xml:space="preserve"> and</w:t>
      </w:r>
      <w:r w:rsidR="006E3BD6" w:rsidRPr="00047DA9">
        <w:rPr>
          <w:iCs/>
          <w:szCs w:val="24"/>
          <w:lang w:eastAsia="en-GB"/>
        </w:rPr>
        <w:t>/or 2)</w:t>
      </w:r>
      <w:r w:rsidR="00AB02F6" w:rsidRPr="00047DA9">
        <w:rPr>
          <w:iCs/>
          <w:szCs w:val="24"/>
          <w:lang w:eastAsia="en-GB"/>
        </w:rPr>
        <w:t xml:space="preserve"> </w:t>
      </w:r>
      <w:r w:rsidR="006E3BD6" w:rsidRPr="00047DA9">
        <w:rPr>
          <w:iCs/>
          <w:szCs w:val="24"/>
          <w:lang w:eastAsia="en-GB"/>
        </w:rPr>
        <w:t>the unequal sample-size generalization and</w:t>
      </w:r>
      <w:r w:rsidR="00AB02F6" w:rsidRPr="00047DA9">
        <w:rPr>
          <w:iCs/>
          <w:szCs w:val="24"/>
          <w:lang w:eastAsia="en-GB"/>
        </w:rPr>
        <w:t xml:space="preserve"> extensions from Weir and Hill (2002)</w:t>
      </w:r>
      <w:r w:rsidRPr="00047DA9">
        <w:rPr>
          <w:iCs/>
          <w:szCs w:val="24"/>
          <w:lang w:eastAsia="en-GB"/>
        </w:rPr>
        <w:t xml:space="preserve">. </w:t>
      </w:r>
    </w:p>
    <w:p w14:paraId="0B8F2E26" w14:textId="652C4F6E"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 xml:space="preserve">In short, </w:t>
      </w:r>
      <w:r w:rsidRPr="00047DA9">
        <w:rPr>
          <w:i/>
          <w:szCs w:val="24"/>
          <w:lang w:eastAsia="en-GB"/>
        </w:rPr>
        <w:t xml:space="preserve">θ </w:t>
      </w:r>
      <w:r w:rsidRPr="00047DA9">
        <w:rPr>
          <w:iCs/>
          <w:szCs w:val="24"/>
          <w:lang w:eastAsia="en-GB"/>
        </w:rPr>
        <w:t>(</w:t>
      </w:r>
      <w:proofErr w:type="spellStart"/>
      <w:r w:rsidRPr="00047DA9">
        <w:rPr>
          <w:iCs/>
          <w:szCs w:val="24"/>
          <w:lang w:eastAsia="en-GB"/>
        </w:rPr>
        <w:t>F</w:t>
      </w:r>
      <w:r w:rsidRPr="00047DA9">
        <w:rPr>
          <w:iCs/>
          <w:szCs w:val="24"/>
          <w:vertAlign w:val="subscript"/>
          <w:lang w:eastAsia="en-GB"/>
        </w:rPr>
        <w:t>st</w:t>
      </w:r>
      <w:proofErr w:type="spellEnd"/>
      <w:r w:rsidRPr="00047DA9">
        <w:rPr>
          <w:iCs/>
          <w:szCs w:val="24"/>
          <w:lang w:eastAsia="en-GB"/>
        </w:rPr>
        <w:t xml:space="preserve">) measures the correlation between alleles within sub-populations (patches) relative to the complete sampled population, </w:t>
      </w:r>
      <w:r w:rsidRPr="00047DA9">
        <w:rPr>
          <w:i/>
          <w:szCs w:val="24"/>
          <w:lang w:eastAsia="en-GB"/>
        </w:rPr>
        <w:t xml:space="preserve">f </w:t>
      </w:r>
      <w:r w:rsidRPr="00047DA9">
        <w:rPr>
          <w:iCs/>
          <w:szCs w:val="24"/>
          <w:lang w:eastAsia="en-GB"/>
        </w:rPr>
        <w:t>(F</w:t>
      </w:r>
      <w:r w:rsidRPr="00047DA9">
        <w:rPr>
          <w:iCs/>
          <w:szCs w:val="24"/>
          <w:vertAlign w:val="subscript"/>
          <w:lang w:eastAsia="en-GB"/>
        </w:rPr>
        <w:t>is</w:t>
      </w:r>
      <w:r w:rsidRPr="00047DA9">
        <w:rPr>
          <w:iCs/>
          <w:szCs w:val="24"/>
          <w:lang w:eastAsia="en-GB"/>
        </w:rPr>
        <w:t xml:space="preserve">) the correlation between alleles </w:t>
      </w:r>
      <w:r w:rsidR="00AB02F6" w:rsidRPr="00047DA9">
        <w:rPr>
          <w:iCs/>
          <w:szCs w:val="24"/>
          <w:lang w:eastAsia="en-GB"/>
        </w:rPr>
        <w:t xml:space="preserve">within individuals relative to the sub-population and </w:t>
      </w:r>
      <w:r w:rsidR="00AB02F6" w:rsidRPr="00047DA9">
        <w:rPr>
          <w:i/>
          <w:szCs w:val="24"/>
          <w:lang w:eastAsia="en-GB"/>
        </w:rPr>
        <w:t>F</w:t>
      </w:r>
      <w:r w:rsidR="00AB02F6" w:rsidRPr="00047DA9">
        <w:rPr>
          <w:iCs/>
          <w:szCs w:val="24"/>
          <w:lang w:eastAsia="en-GB"/>
        </w:rPr>
        <w:t xml:space="preserve"> (F</w:t>
      </w:r>
      <w:r w:rsidR="00AB02F6" w:rsidRPr="00047DA9">
        <w:rPr>
          <w:iCs/>
          <w:szCs w:val="24"/>
          <w:vertAlign w:val="subscript"/>
          <w:lang w:eastAsia="en-GB"/>
        </w:rPr>
        <w:t>it</w:t>
      </w:r>
      <w:r w:rsidR="00AB02F6" w:rsidRPr="00047DA9">
        <w:rPr>
          <w:iCs/>
          <w:szCs w:val="24"/>
          <w:lang w:eastAsia="en-GB"/>
        </w:rPr>
        <w:t>) the correlation between alleles within individuals relative to the complete sampled population</w:t>
      </w:r>
      <w:r w:rsidRPr="00047DA9">
        <w:rPr>
          <w:iCs/>
          <w:szCs w:val="24"/>
          <w:lang w:eastAsia="en-GB"/>
        </w:rPr>
        <w:t xml:space="preserve"> (see Holsinger </w:t>
      </w:r>
      <w:r w:rsidR="004537DA" w:rsidRPr="00047DA9">
        <w:rPr>
          <w:iCs/>
          <w:szCs w:val="24"/>
          <w:lang w:eastAsia="en-GB"/>
        </w:rPr>
        <w:t>and</w:t>
      </w:r>
      <w:r w:rsidRPr="00047DA9">
        <w:rPr>
          <w:iCs/>
          <w:szCs w:val="24"/>
          <w:lang w:eastAsia="en-GB"/>
        </w:rPr>
        <w:t xml:space="preserve"> Weir 2009 for an introduction). </w:t>
      </w:r>
    </w:p>
    <w:p w14:paraId="58732ECA" w14:textId="4E1A4579" w:rsidR="000F2D3B" w:rsidRPr="00047DA9" w:rsidRDefault="000F2D3B" w:rsidP="009E3267">
      <w:pPr>
        <w:spacing w:before="100" w:beforeAutospacing="1" w:after="100" w:afterAutospacing="1" w:line="240" w:lineRule="auto"/>
        <w:jc w:val="left"/>
        <w:rPr>
          <w:iCs/>
          <w:szCs w:val="24"/>
          <w:lang w:eastAsia="en-GB"/>
        </w:rPr>
      </w:pPr>
      <w:r w:rsidRPr="00047DA9">
        <w:rPr>
          <w:iCs/>
          <w:szCs w:val="24"/>
          <w:lang w:eastAsia="en-GB"/>
        </w:rPr>
        <w:t xml:space="preserve">While the methods are designed for diploid systems, it is </w:t>
      </w:r>
      <w:proofErr w:type="gramStart"/>
      <w:r w:rsidRPr="00047DA9">
        <w:rPr>
          <w:iCs/>
          <w:szCs w:val="24"/>
          <w:lang w:eastAsia="en-GB"/>
        </w:rPr>
        <w:t>absolutely possible</w:t>
      </w:r>
      <w:proofErr w:type="gramEnd"/>
      <w:r w:rsidRPr="00047DA9">
        <w:rPr>
          <w:iCs/>
          <w:szCs w:val="24"/>
          <w:lang w:eastAsia="en-GB"/>
        </w:rPr>
        <w:t xml:space="preserve"> to compute F-stats for haploid organisms – in this case, heterozygosity terms evaluate to zero. (Reminder: in RangeShifter, asexual species are always haploid, and sexual organisms are always diploid).</w:t>
      </w:r>
    </w:p>
    <w:p w14:paraId="09D551EA" w14:textId="5F3DB68E" w:rsidR="006E3BD6" w:rsidRPr="00047DA9" w:rsidRDefault="006E3BD6" w:rsidP="006E3BD6">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Cockerham (1984)’s method:</w:t>
      </w:r>
    </w:p>
    <w:p w14:paraId="2F7A1071" w14:textId="11B29873" w:rsidR="009E3267" w:rsidRPr="00047DA9" w:rsidRDefault="00AB02F6" w:rsidP="009E3267">
      <w:pPr>
        <w:spacing w:before="100" w:beforeAutospacing="1" w:after="100" w:afterAutospacing="1" w:line="240" w:lineRule="auto"/>
        <w:jc w:val="left"/>
        <w:rPr>
          <w:iCs/>
          <w:szCs w:val="24"/>
          <w:lang w:eastAsia="en-GB"/>
        </w:rPr>
      </w:pPr>
      <w:r w:rsidRPr="00047DA9">
        <w:rPr>
          <w:iCs/>
          <w:szCs w:val="24"/>
          <w:lang w:eastAsia="en-GB"/>
        </w:rPr>
        <w:t>F</w:t>
      </w:r>
      <w:r w:rsidR="00E30382" w:rsidRPr="00047DA9">
        <w:rPr>
          <w:iCs/>
          <w:szCs w:val="24"/>
          <w:lang w:eastAsia="en-GB"/>
        </w:rPr>
        <w:t xml:space="preserve">or a given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for </w:t>
      </w:r>
      <w:r w:rsidR="00510160" w:rsidRPr="00047DA9">
        <w:rPr>
          <w:iCs/>
          <w:szCs w:val="24"/>
          <w:lang w:eastAsia="en-GB"/>
        </w:rPr>
        <w:t>each sampled</w:t>
      </w:r>
      <w:r w:rsidRPr="00047DA9">
        <w:rPr>
          <w:iCs/>
          <w:szCs w:val="24"/>
          <w:lang w:eastAsia="en-GB"/>
        </w:rPr>
        <w:t xml:space="preserve"> population </w:t>
      </w:r>
      <w:r w:rsidRPr="00047DA9">
        <w:rPr>
          <w:i/>
          <w:szCs w:val="24"/>
          <w:lang w:eastAsia="en-GB"/>
        </w:rPr>
        <w:t xml:space="preserve">i = 1, 2, …, r </w:t>
      </w:r>
      <w:r w:rsidRPr="00047DA9">
        <w:rPr>
          <w:iCs/>
          <w:szCs w:val="24"/>
          <w:lang w:eastAsia="en-GB"/>
        </w:rPr>
        <w:t xml:space="preserve"> </w:t>
      </w:r>
      <w:r w:rsidR="00510160" w:rsidRPr="00047DA9">
        <w:rPr>
          <w:iCs/>
          <w:szCs w:val="24"/>
          <w:lang w:eastAsia="en-GB"/>
        </w:rPr>
        <w:t xml:space="preserve"> of size </w:t>
      </w:r>
      <w:proofErr w:type="spellStart"/>
      <w:r w:rsidR="00510160" w:rsidRPr="00047DA9">
        <w:rPr>
          <w:i/>
          <w:szCs w:val="24"/>
          <w:lang w:eastAsia="en-GB"/>
        </w:rPr>
        <w:t>n</w:t>
      </w:r>
      <w:r w:rsidR="00510160" w:rsidRPr="00047DA9">
        <w:rPr>
          <w:i/>
          <w:szCs w:val="24"/>
          <w:vertAlign w:val="subscript"/>
          <w:lang w:eastAsia="en-GB"/>
        </w:rPr>
        <w:t>i</w:t>
      </w:r>
      <w:proofErr w:type="spellEnd"/>
      <w:r w:rsidR="00510160" w:rsidRPr="00047DA9">
        <w:rPr>
          <w:i/>
          <w:szCs w:val="24"/>
          <w:vertAlign w:val="subscript"/>
          <w:lang w:eastAsia="en-GB"/>
        </w:rPr>
        <w:t>,</w:t>
      </w:r>
      <w:r w:rsidR="00510160" w:rsidRPr="00047DA9">
        <w:rPr>
          <w:iCs/>
          <w:szCs w:val="24"/>
          <w:lang w:eastAsia="en-GB"/>
        </w:rPr>
        <w:t xml:space="preserve"> </w:t>
      </w:r>
      <w:r w:rsidRPr="00047DA9">
        <w:rPr>
          <w:iCs/>
          <w:szCs w:val="24"/>
          <w:lang w:eastAsia="en-GB"/>
        </w:rPr>
        <w:t xml:space="preserve">the frequencies </w:t>
      </w:r>
      <w:proofErr w:type="spellStart"/>
      <w:r w:rsidRPr="00047DA9">
        <w:rPr>
          <w:i/>
          <w:szCs w:val="24"/>
          <w:lang w:eastAsia="en-GB"/>
        </w:rPr>
        <w:t>p</w:t>
      </w:r>
      <w:r w:rsidR="00E30382" w:rsidRPr="00047DA9">
        <w:rPr>
          <w:i/>
          <w:szCs w:val="24"/>
          <w:vertAlign w:val="subscript"/>
          <w:lang w:eastAsia="en-GB"/>
        </w:rPr>
        <w:t>l,i</w:t>
      </w:r>
      <w:r w:rsidRPr="00047DA9">
        <w:rPr>
          <w:i/>
          <w:szCs w:val="24"/>
          <w:vertAlign w:val="subscript"/>
          <w:lang w:eastAsia="en-GB"/>
        </w:rPr>
        <w:t>,u</w:t>
      </w:r>
      <w:proofErr w:type="spellEnd"/>
      <w:r w:rsidRPr="00047DA9">
        <w:rPr>
          <w:iCs/>
          <w:szCs w:val="24"/>
          <w:lang w:eastAsia="en-GB"/>
        </w:rPr>
        <w:t xml:space="preserve"> of alleles </w:t>
      </w:r>
      <w:r w:rsidRPr="00047DA9">
        <w:rPr>
          <w:i/>
          <w:szCs w:val="24"/>
          <w:lang w:eastAsia="en-GB"/>
        </w:rPr>
        <w:t>u = 1, 2, …, m</w:t>
      </w:r>
      <w:r w:rsidRPr="00047DA9">
        <w:rPr>
          <w:iCs/>
          <w:szCs w:val="24"/>
          <w:lang w:eastAsia="en-GB"/>
        </w:rPr>
        <w:t xml:space="preserve"> and the observe</w:t>
      </w:r>
      <w:r w:rsidR="00510160" w:rsidRPr="00047DA9">
        <w:rPr>
          <w:iCs/>
          <w:szCs w:val="24"/>
          <w:lang w:eastAsia="en-GB"/>
        </w:rPr>
        <w:t xml:space="preserve">d proportion </w:t>
      </w:r>
      <w:proofErr w:type="spellStart"/>
      <w:r w:rsidR="00510160" w:rsidRPr="00047DA9">
        <w:rPr>
          <w:i/>
          <w:szCs w:val="24"/>
          <w:lang w:eastAsia="en-GB"/>
        </w:rPr>
        <w:t>h</w:t>
      </w:r>
      <w:r w:rsidR="00E30382" w:rsidRPr="00047DA9">
        <w:rPr>
          <w:i/>
          <w:szCs w:val="24"/>
          <w:vertAlign w:val="subscript"/>
          <w:lang w:eastAsia="en-GB"/>
        </w:rPr>
        <w:t>l,i</w:t>
      </w:r>
      <w:r w:rsidR="00510160" w:rsidRPr="00047DA9">
        <w:rPr>
          <w:i/>
          <w:szCs w:val="24"/>
          <w:vertAlign w:val="subscript"/>
          <w:lang w:eastAsia="en-GB"/>
        </w:rPr>
        <w:t>,u</w:t>
      </w:r>
      <w:proofErr w:type="spellEnd"/>
      <w:r w:rsidR="00510160" w:rsidRPr="00047DA9">
        <w:rPr>
          <w:iCs/>
          <w:szCs w:val="24"/>
          <w:lang w:eastAsia="en-GB"/>
        </w:rPr>
        <w:t xml:space="preserve"> of individuals heterozygous for this allele are counted. Their averages across populations are then calculated along with the variance in allelic frequencies </w:t>
      </w:r>
      <w:r w:rsidR="00510160" w:rsidRPr="00047DA9">
        <w:rPr>
          <w:i/>
          <w:szCs w:val="24"/>
          <w:lang w:eastAsia="en-GB"/>
        </w:rPr>
        <w:t>s</w:t>
      </w:r>
      <w:r w:rsidR="00510160" w:rsidRPr="00047DA9">
        <w:rPr>
          <w:i/>
          <w:szCs w:val="24"/>
          <w:vertAlign w:val="superscript"/>
          <w:lang w:eastAsia="en-GB"/>
        </w:rPr>
        <w:t>2</w:t>
      </w:r>
      <w:proofErr w:type="gramStart"/>
      <w:r w:rsidR="00E30382" w:rsidRPr="00047DA9">
        <w:rPr>
          <w:i/>
          <w:szCs w:val="24"/>
          <w:vertAlign w:val="subscript"/>
          <w:lang w:eastAsia="en-GB"/>
        </w:rPr>
        <w:t>l,u</w:t>
      </w:r>
      <w:proofErr w:type="gramEnd"/>
      <w:r w:rsidR="00510160" w:rsidRPr="00047DA9">
        <w:rPr>
          <w:iCs/>
          <w:szCs w:val="24"/>
          <w:lang w:eastAsia="en-GB"/>
        </w:rPr>
        <w:t>:</w:t>
      </w:r>
      <w:r w:rsidR="00671D22" w:rsidRPr="00047DA9">
        <w:rPr>
          <w:iCs/>
          <w:szCs w:val="24"/>
          <w:lang w:eastAsia="en-GB"/>
        </w:rPr>
        <w:t>where</w:t>
      </w:r>
    </w:p>
    <w:p w14:paraId="64374B64" w14:textId="3C2A3887" w:rsidR="00671D22"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r>
                <w:rPr>
                  <w:rFonts w:ascii="Cambria Math" w:hAnsi="Cambria Math"/>
                  <w:szCs w:val="24"/>
                  <w:lang w:eastAsia="en-GB"/>
                </w:rPr>
                <m:t>n</m:t>
              </m:r>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f>
                <m:fPr>
                  <m:ctrlPr>
                    <w:rPr>
                      <w:rFonts w:ascii="Cambria Math" w:hAnsi="Cambria Math"/>
                      <w:iCs/>
                      <w:szCs w:val="24"/>
                      <w:lang w:eastAsia="en-GB"/>
                    </w:rPr>
                  </m:ctrlPr>
                </m:fPr>
                <m:num>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ctrlPr>
                    <w:rPr>
                      <w:rFonts w:ascii="Cambria Math" w:hAnsi="Cambria Math"/>
                      <w:i/>
                      <w:iCs/>
                      <w:szCs w:val="24"/>
                      <w:lang w:eastAsia="en-GB"/>
                    </w:rPr>
                  </m:ctrlPr>
                </m:num>
                <m:den>
                  <m:r>
                    <w:rPr>
                      <w:rFonts w:ascii="Cambria Math" w:hAnsi="Cambria Math"/>
                      <w:szCs w:val="24"/>
                      <w:lang w:eastAsia="en-GB"/>
                    </w:rPr>
                    <m:t>r</m:t>
                  </m:r>
                  <m:ctrlPr>
                    <w:rPr>
                      <w:rFonts w:ascii="Cambria Math" w:hAnsi="Cambria Math"/>
                      <w:i/>
                      <w:iCs/>
                      <w:szCs w:val="24"/>
                      <w:lang w:eastAsia="en-GB"/>
                    </w:rPr>
                  </m:ctrlPr>
                </m:den>
              </m:f>
              <m:ctrlPr>
                <w:rPr>
                  <w:rFonts w:ascii="Cambria Math" w:hAnsi="Cambria Math"/>
                  <w:i/>
                  <w:iCs/>
                  <w:szCs w:val="24"/>
                  <w:lang w:eastAsia="en-GB"/>
                </w:rPr>
              </m:ctrlPr>
            </m:e>
          </m:nary>
        </m:oMath>
      </m:oMathPara>
    </w:p>
    <w:p w14:paraId="03443147" w14:textId="73AEA2BE" w:rsidR="00441381"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p</m:t>
                  </m:r>
                </m:e>
                <m:sub>
                  <m:r>
                    <w:rPr>
                      <w:rFonts w:ascii="Cambria Math" w:hAnsi="Cambria Math"/>
                      <w:szCs w:val="24"/>
                      <w:lang w:eastAsia="en-GB"/>
                    </w:rPr>
                    <m:t>l,u</m:t>
                  </m:r>
                </m:sub>
              </m:sSub>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b>
                <m:sSubPr>
                  <m:ctrlPr>
                    <w:rPr>
                      <w:rFonts w:ascii="Cambria Math" w:hAnsi="Cambria Math"/>
                      <w:i/>
                      <w:iCs/>
                      <w:szCs w:val="24"/>
                      <w:lang w:eastAsia="en-GB"/>
                    </w:rPr>
                  </m:ctrlPr>
                </m:sSubPr>
                <m:e>
                  <m:r>
                    <w:rPr>
                      <w:rFonts w:ascii="Cambria Math" w:hAnsi="Cambria Math"/>
                      <w:szCs w:val="24"/>
                      <w:lang w:eastAsia="en-GB"/>
                    </w:rPr>
                    <m:t>p</m:t>
                  </m:r>
                </m:e>
                <m:sub>
                  <m:r>
                    <w:rPr>
                      <w:rFonts w:ascii="Cambria Math" w:hAnsi="Cambria Math"/>
                      <w:szCs w:val="24"/>
                      <w:lang w:eastAsia="en-GB"/>
                    </w:rPr>
                    <m:t>l,i,u</m:t>
                  </m:r>
                </m:sub>
              </m:sSub>
              <m:r>
                <m:rPr>
                  <m:lit/>
                </m:rPr>
                <w:rPr>
                  <w:rFonts w:ascii="Cambria Math" w:hAnsi="Cambria Math"/>
                  <w:szCs w:val="24"/>
                  <w:lang w:eastAsia="en-GB"/>
                </w:rPr>
                <m:t>/</m:t>
              </m:r>
              <m:ctrlPr>
                <w:rPr>
                  <w:rFonts w:ascii="Cambria Math" w:hAnsi="Cambria Math"/>
                  <w:i/>
                  <w:iCs/>
                  <w:szCs w:val="24"/>
                  <w:lang w:eastAsia="en-GB"/>
                </w:rPr>
              </m:ctrlPr>
            </m:e>
          </m:nary>
          <m:r>
            <w:rPr>
              <w:rFonts w:ascii="Cambria Math" w:hAnsi="Cambria Math"/>
              <w:szCs w:val="24"/>
              <w:lang w:eastAsia="en-GB"/>
            </w:rPr>
            <m:t>r</m:t>
          </m:r>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1C84F1E3" w14:textId="1F92422C" w:rsidR="00801706" w:rsidRPr="00047DA9"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eastAsia="en-GB"/>
                </w:rPr>
              </m:ctrlPr>
            </m:sSubPr>
            <m:e>
              <m:sSup>
                <m:sSupPr>
                  <m:ctrlPr>
                    <w:rPr>
                      <w:rFonts w:ascii="Cambria Math" w:hAnsi="Cambria Math"/>
                      <w:i/>
                      <w:iCs/>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p>
                <m:sSupPr>
                  <m:ctrlPr>
                    <w:rPr>
                      <w:rFonts w:ascii="Cambria Math" w:hAnsi="Cambria Math"/>
                      <w:i/>
                      <w:iCs/>
                      <w:szCs w:val="24"/>
                      <w:lang w:eastAsia="en-GB"/>
                    </w:rPr>
                  </m:ctrlPr>
                </m:sSupPr>
                <m:e>
                  <m:d>
                    <m:dPr>
                      <m:ctrlPr>
                        <w:rPr>
                          <w:rFonts w:ascii="Cambria Math" w:hAnsi="Cambria Math"/>
                          <w:i/>
                          <w:iCs/>
                          <w:szCs w:val="24"/>
                          <w:lang w:eastAsia="en-GB"/>
                        </w:rPr>
                      </m:ctrlPr>
                    </m:dPr>
                    <m:e>
                      <m:sSub>
                        <m:sSubPr>
                          <m:ctrlPr>
                            <w:rPr>
                              <w:rFonts w:ascii="Cambria Math" w:hAnsi="Cambria Math"/>
                              <w:i/>
                              <w:iCs/>
                              <w:szCs w:val="24"/>
                              <w:lang w:eastAsia="en-GB"/>
                            </w:rPr>
                          </m:ctrlPr>
                        </m:sSubPr>
                        <m:e>
                          <m:r>
                            <w:rPr>
                              <w:rFonts w:ascii="Cambria Math" w:hAnsi="Cambria Math"/>
                              <w:szCs w:val="24"/>
                              <w:lang w:eastAsia="en-GB"/>
                            </w:rPr>
                            <m:t>p</m:t>
                          </m:r>
                        </m:e>
                        <m:sub>
                          <m:r>
                            <w:rPr>
                              <w:rFonts w:ascii="Cambria Math" w:hAnsi="Cambria Math"/>
                              <w:szCs w:val="24"/>
                              <w:lang w:eastAsia="en-GB"/>
                            </w:rPr>
                            <m:t>l,i,u</m:t>
                          </m:r>
                        </m:sub>
                      </m:sSub>
                      <m:r>
                        <w:rPr>
                          <w:rFonts w:ascii="Cambria Math" w:hAnsi="Cambria Math"/>
                          <w:szCs w:val="24"/>
                          <w:lang w:eastAsia="en-GB"/>
                        </w:rPr>
                        <m:t>-</m:t>
                      </m:r>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p</m:t>
                              </m:r>
                            </m:e>
                            <m:sub>
                              <m:r>
                                <w:rPr>
                                  <w:rFonts w:ascii="Cambria Math" w:hAnsi="Cambria Math"/>
                                  <w:szCs w:val="24"/>
                                  <w:lang w:eastAsia="en-GB"/>
                                </w:rPr>
                                <m:t>l,u</m:t>
                              </m:r>
                            </m:sub>
                          </m:sSub>
                        </m:e>
                      </m:acc>
                    </m:e>
                  </m:d>
                </m:e>
                <m:sup>
                  <m:r>
                    <w:rPr>
                      <w:rFonts w:ascii="Cambria Math" w:hAnsi="Cambria Math"/>
                      <w:szCs w:val="24"/>
                      <w:lang w:eastAsia="en-GB"/>
                    </w:rPr>
                    <m:t>2</m:t>
                  </m:r>
                </m:sup>
              </m:sSup>
              <m:r>
                <m:rPr>
                  <m:lit/>
                </m:rPr>
                <w:rPr>
                  <w:rFonts w:ascii="Cambria Math" w:hAnsi="Cambria Math"/>
                  <w:szCs w:val="24"/>
                  <w:lang w:eastAsia="en-GB"/>
                </w:rPr>
                <m:t>/</m:t>
              </m:r>
              <m:ctrlPr>
                <w:rPr>
                  <w:rFonts w:ascii="Cambria Math" w:hAnsi="Cambria Math"/>
                  <w:i/>
                  <w:iCs/>
                  <w:szCs w:val="24"/>
                  <w:lang w:eastAsia="en-GB"/>
                </w:rPr>
              </m:ctrlPr>
            </m:e>
          </m:nary>
          <m:d>
            <m:dPr>
              <m:ctrlPr>
                <w:rPr>
                  <w:rFonts w:ascii="Cambria Math" w:hAnsi="Cambria Math"/>
                  <w:i/>
                  <w:iCs/>
                  <w:szCs w:val="24"/>
                  <w:lang w:eastAsia="en-GB"/>
                </w:rPr>
              </m:ctrlPr>
            </m:dPr>
            <m:e>
              <m:r>
                <w:rPr>
                  <w:rFonts w:ascii="Cambria Math" w:hAnsi="Cambria Math"/>
                  <w:szCs w:val="24"/>
                  <w:lang w:eastAsia="en-GB"/>
                </w:rPr>
                <m:t>r-1</m:t>
              </m:r>
            </m:e>
          </m:d>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202B5888" w14:textId="53BD9A63" w:rsidR="00671D22"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b>
                <m:sSubPr>
                  <m:ctrlPr>
                    <w:rPr>
                      <w:rFonts w:ascii="Cambria Math" w:hAnsi="Cambria Math"/>
                      <w:i/>
                      <w:iCs/>
                      <w:szCs w:val="24"/>
                      <w:lang w:eastAsia="en-GB"/>
                    </w:rPr>
                  </m:ctrlPr>
                </m:sSubPr>
                <m:e>
                  <m:r>
                    <w:rPr>
                      <w:rFonts w:ascii="Cambria Math" w:hAnsi="Cambria Math"/>
                      <w:szCs w:val="24"/>
                      <w:lang w:eastAsia="en-GB"/>
                    </w:rPr>
                    <m:t>h</m:t>
                  </m:r>
                </m:e>
                <m:sub>
                  <m:r>
                    <w:rPr>
                      <w:rFonts w:ascii="Cambria Math" w:hAnsi="Cambria Math"/>
                      <w:szCs w:val="24"/>
                      <w:lang w:eastAsia="en-GB"/>
                    </w:rPr>
                    <m:t>l,i,u</m:t>
                  </m:r>
                </m:sub>
              </m:sSub>
              <m:r>
                <m:rPr>
                  <m:lit/>
                </m:rPr>
                <w:rPr>
                  <w:rFonts w:ascii="Cambria Math" w:hAnsi="Cambria Math"/>
                  <w:szCs w:val="24"/>
                  <w:lang w:eastAsia="en-GB"/>
                </w:rPr>
                <m:t>/</m:t>
              </m:r>
              <m:ctrlPr>
                <w:rPr>
                  <w:rFonts w:ascii="Cambria Math" w:hAnsi="Cambria Math"/>
                  <w:i/>
                  <w:iCs/>
                  <w:szCs w:val="24"/>
                  <w:lang w:eastAsia="en-GB"/>
                </w:rPr>
              </m:ctrlPr>
            </m:e>
          </m:nary>
          <m:r>
            <w:rPr>
              <w:rFonts w:ascii="Cambria Math" w:hAnsi="Cambria Math"/>
              <w:szCs w:val="24"/>
              <w:lang w:eastAsia="en-GB"/>
            </w:rPr>
            <m:t>r</m:t>
          </m:r>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3A0F0153" w14:textId="180B20EA" w:rsidR="00801706" w:rsidRPr="00047DA9" w:rsidRDefault="00801706" w:rsidP="00510160">
      <w:pPr>
        <w:spacing w:before="100" w:beforeAutospacing="1" w:after="100" w:afterAutospacing="1" w:line="240" w:lineRule="auto"/>
        <w:jc w:val="left"/>
        <w:rPr>
          <w:szCs w:val="24"/>
          <w:lang w:eastAsia="en-GB"/>
        </w:rPr>
      </w:pPr>
      <w:r w:rsidRPr="00047DA9">
        <w:rPr>
          <w:szCs w:val="24"/>
          <w:lang w:eastAsia="en-GB"/>
        </w:rPr>
        <w:t xml:space="preserve">These quantities are used to calculate the variance components due to variation in allele </w:t>
      </w:r>
      <w:r w:rsidRPr="00047DA9">
        <w:rPr>
          <w:i/>
          <w:iCs/>
          <w:szCs w:val="24"/>
          <w:lang w:eastAsia="en-GB"/>
        </w:rPr>
        <w:t>u</w:t>
      </w:r>
      <w:r w:rsidRPr="00047DA9">
        <w:rPr>
          <w:szCs w:val="24"/>
          <w:lang w:eastAsia="en-GB"/>
        </w:rPr>
        <w:t>’s frequency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sidRPr="00047DA9">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sidRPr="00047DA9">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sidRPr="00047DA9">
        <w:rPr>
          <w:szCs w:val="24"/>
          <w:lang w:eastAsia="en-GB"/>
        </w:rPr>
        <w:t>):</w:t>
      </w:r>
    </w:p>
    <w:p w14:paraId="57F1D2D2" w14:textId="36C229DF" w:rsidR="00510160" w:rsidRPr="00047DA9"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047DA9"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047DA9"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047DA9" w:rsidRDefault="006E3BD6" w:rsidP="009E3267">
      <w:pPr>
        <w:spacing w:before="100" w:beforeAutospacing="1" w:after="100" w:afterAutospacing="1" w:line="240" w:lineRule="auto"/>
        <w:jc w:val="left"/>
        <w:rPr>
          <w:iCs/>
          <w:szCs w:val="24"/>
          <w:lang w:eastAsia="en-GB"/>
        </w:rPr>
      </w:pPr>
      <w:r w:rsidRPr="00047DA9">
        <w:rPr>
          <w:rFonts w:eastAsiaTheme="minorEastAsia" w:cstheme="minorBidi"/>
          <w:szCs w:val="24"/>
          <w:lang w:eastAsia="en-GB"/>
        </w:rPr>
        <w:t>W</w:t>
      </w:r>
      <w:r w:rsidR="00801706" w:rsidRPr="00047DA9">
        <w:rPr>
          <w:rFonts w:eastAsiaTheme="minorEastAsia" w:cstheme="minorBidi"/>
          <w:szCs w:val="24"/>
          <w:lang w:eastAsia="en-GB"/>
        </w:rPr>
        <w:t>here</w:t>
      </w:r>
      <w:r w:rsidRPr="00047DA9">
        <w:rPr>
          <w:rFonts w:eastAsiaTheme="minorEastAsia" w:cstheme="minorBidi"/>
          <w:szCs w:val="24"/>
          <w:lang w:eastAsia="en-GB"/>
        </w:rPr>
        <w:tab/>
      </w:r>
      <m:oMath>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r>
          <w:rPr>
            <w:rFonts w:ascii="Cambria Math" w:hAnsi="Cambria Math"/>
            <w:szCs w:val="24"/>
            <w:lang w:eastAsia="en-GB"/>
          </w:rPr>
          <m:t>=</m:t>
        </m:r>
        <m:f>
          <m:fPr>
            <m:ctrlPr>
              <w:rPr>
                <w:rFonts w:ascii="Cambria Math" w:hAnsi="Cambria Math"/>
                <w:iCs/>
                <w:szCs w:val="24"/>
                <w:lang w:eastAsia="en-GB"/>
              </w:rPr>
            </m:ctrlPr>
          </m:fPr>
          <m:num>
            <m:d>
              <m:dPr>
                <m:ctrlPr>
                  <w:rPr>
                    <w:rFonts w:ascii="Cambria Math" w:hAnsi="Cambria Math"/>
                    <w:iCs/>
                    <w:szCs w:val="24"/>
                    <w:lang w:eastAsia="en-GB"/>
                  </w:rPr>
                </m:ctrlPr>
              </m:dPr>
              <m:e>
                <m:r>
                  <m:rPr>
                    <m:sty m:val="p"/>
                  </m:rPr>
                  <w:rPr>
                    <w:rFonts w:ascii="Cambria Math" w:hAnsi="Cambria Math"/>
                    <w:szCs w:val="24"/>
                    <w:lang w:eastAsia="en-GB"/>
                  </w:rPr>
                  <m:t>r</m:t>
                </m:r>
                <m:acc>
                  <m:accPr>
                    <m:chr m:val="̅"/>
                    <m:ctrlPr>
                      <w:rPr>
                        <w:rFonts w:ascii="Cambria Math" w:hAnsi="Cambria Math"/>
                        <w:iCs/>
                        <w:szCs w:val="24"/>
                        <w:lang w:eastAsia="en-GB"/>
                      </w:rPr>
                    </m:ctrlPr>
                  </m:accPr>
                  <m:e>
                    <m:r>
                      <m:rPr>
                        <m:sty m:val="p"/>
                      </m:rPr>
                      <w:rPr>
                        <w:rFonts w:ascii="Cambria Math" w:hAnsi="Cambria Math"/>
                        <w:szCs w:val="24"/>
                        <w:lang w:eastAsia="en-GB"/>
                      </w:rPr>
                      <m:t>n</m:t>
                    </m:r>
                  </m:e>
                </m:acc>
                <m:r>
                  <m:rPr>
                    <m:sty m:val="p"/>
                  </m:rPr>
                  <w:rPr>
                    <w:rFonts w:ascii="Cambria Math" w:hAnsi="Cambria Math"/>
                    <w:szCs w:val="24"/>
                    <w:lang w:eastAsia="en-GB"/>
                  </w:rPr>
                  <m:t>-</m:t>
                </m:r>
                <m:nary>
                  <m:naryPr>
                    <m:chr m:val="∑"/>
                    <m:supHide m:val="1"/>
                    <m:ctrlPr>
                      <w:rPr>
                        <w:rFonts w:ascii="Cambria Math" w:hAnsi="Cambria Math"/>
                        <w:iCs/>
                        <w:szCs w:val="24"/>
                        <w:lang w:eastAsia="en-GB"/>
                      </w:rPr>
                    </m:ctrlPr>
                  </m:naryPr>
                  <m:sub>
                    <m:r>
                      <m:rPr>
                        <m:sty m:val="p"/>
                      </m:rPr>
                      <w:rPr>
                        <w:rFonts w:ascii="Cambria Math" w:hAnsi="Cambria Math"/>
                        <w:szCs w:val="24"/>
                        <w:lang w:eastAsia="en-GB"/>
                      </w:rPr>
                      <m:t>i</m:t>
                    </m:r>
                  </m:sub>
                  <m:sup/>
                  <m:e>
                    <m:f>
                      <m:fPr>
                        <m:ctrlPr>
                          <w:rPr>
                            <w:rFonts w:ascii="Cambria Math" w:hAnsi="Cambria Math"/>
                            <w:iCs/>
                            <w:szCs w:val="24"/>
                            <w:lang w:eastAsia="en-GB"/>
                          </w:rPr>
                        </m:ctrlPr>
                      </m:fPr>
                      <m:num>
                        <m:sSubSup>
                          <m:sSubSupPr>
                            <m:ctrlPr>
                              <w:rPr>
                                <w:rFonts w:ascii="Cambria Math" w:hAnsi="Cambria Math"/>
                                <w:iCs/>
                                <w:szCs w:val="24"/>
                                <w:lang w:eastAsia="en-GB"/>
                              </w:rPr>
                            </m:ctrlPr>
                          </m:sSubSupPr>
                          <m:e>
                            <m:r>
                              <m:rPr>
                                <m:sty m:val="p"/>
                              </m:rPr>
                              <w:rPr>
                                <w:rFonts w:ascii="Cambria Math" w:hAnsi="Cambria Math"/>
                                <w:szCs w:val="24"/>
                                <w:lang w:eastAsia="en-GB"/>
                              </w:rPr>
                              <m:t>n</m:t>
                            </m:r>
                          </m:e>
                          <m:sub>
                            <m:r>
                              <m:rPr>
                                <m:sty m:val="p"/>
                              </m:rPr>
                              <w:rPr>
                                <w:rFonts w:ascii="Cambria Math" w:hAnsi="Cambria Math"/>
                                <w:szCs w:val="24"/>
                                <w:lang w:eastAsia="en-GB"/>
                              </w:rPr>
                              <m:t>i</m:t>
                            </m:r>
                          </m:sub>
                          <m:sup>
                            <m:r>
                              <m:rPr>
                                <m:sty m:val="p"/>
                              </m:rPr>
                              <w:rPr>
                                <w:rFonts w:ascii="Cambria Math" w:hAnsi="Cambria Math"/>
                                <w:szCs w:val="24"/>
                                <w:lang w:eastAsia="en-GB"/>
                              </w:rPr>
                              <m:t>2</m:t>
                            </m:r>
                          </m:sup>
                        </m:sSubSup>
                      </m:num>
                      <m:den>
                        <m:r>
                          <m:rPr>
                            <m:sty m:val="p"/>
                          </m:rPr>
                          <w:rPr>
                            <w:rFonts w:ascii="Cambria Math" w:hAnsi="Cambria Math"/>
                            <w:szCs w:val="24"/>
                            <w:lang w:eastAsia="en-GB"/>
                          </w:rPr>
                          <m:t>r</m:t>
                        </m:r>
                        <m:acc>
                          <m:accPr>
                            <m:chr m:val="̅"/>
                            <m:ctrlPr>
                              <w:rPr>
                                <w:rFonts w:ascii="Cambria Math" w:hAnsi="Cambria Math"/>
                                <w:iCs/>
                                <w:szCs w:val="24"/>
                                <w:lang w:eastAsia="en-GB"/>
                              </w:rPr>
                            </m:ctrlPr>
                          </m:accPr>
                          <m:e>
                            <m:r>
                              <m:rPr>
                                <m:sty m:val="p"/>
                              </m:rPr>
                              <w:rPr>
                                <w:rFonts w:ascii="Cambria Math" w:hAnsi="Cambria Math"/>
                                <w:szCs w:val="24"/>
                                <w:lang w:eastAsia="en-GB"/>
                              </w:rPr>
                              <m:t>n</m:t>
                            </m:r>
                          </m:e>
                        </m:acc>
                      </m:den>
                    </m:f>
                  </m:e>
                </m:nary>
              </m:e>
            </m:d>
            <m:ctrlPr>
              <w:rPr>
                <w:rFonts w:ascii="Cambria Math" w:hAnsi="Cambria Math"/>
                <w:i/>
                <w:iCs/>
                <w:szCs w:val="24"/>
                <w:lang w:eastAsia="en-GB"/>
              </w:rPr>
            </m:ctrlPr>
          </m:num>
          <m:den>
            <m:r>
              <m:rPr>
                <m:sty m:val="p"/>
              </m:rPr>
              <w:rPr>
                <w:rFonts w:ascii="Cambria Math" w:hAnsi="Cambria Math"/>
                <w:szCs w:val="24"/>
                <w:lang w:eastAsia="en-GB"/>
              </w:rPr>
              <m:t>r-1</m:t>
            </m:r>
          </m:den>
        </m:f>
      </m:oMath>
    </w:p>
    <w:p w14:paraId="11A2BC23" w14:textId="146849A3" w:rsidR="009E3267" w:rsidRPr="00047DA9" w:rsidRDefault="009E3267" w:rsidP="009E3267">
      <w:pPr>
        <w:spacing w:before="100" w:beforeAutospacing="1" w:after="100" w:afterAutospacing="1" w:line="240" w:lineRule="auto"/>
        <w:jc w:val="left"/>
        <w:rPr>
          <w:iCs/>
          <w:szCs w:val="24"/>
          <w:lang w:eastAsia="en-GB"/>
        </w:rPr>
      </w:pPr>
      <w:r w:rsidRPr="00047DA9">
        <w:rPr>
          <w:iCs/>
          <w:szCs w:val="24"/>
          <w:lang w:eastAsia="en-GB"/>
        </w:rPr>
        <w:t xml:space="preserve">The F-statistics </w:t>
      </w:r>
      <w:r w:rsidR="00E30382" w:rsidRPr="00047DA9">
        <w:rPr>
          <w:iCs/>
          <w:szCs w:val="24"/>
          <w:lang w:eastAsia="en-GB"/>
        </w:rPr>
        <w:t xml:space="preserve">for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sidRPr="00047DA9">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sidRPr="00047DA9">
        <w:rPr>
          <w:szCs w:val="24"/>
          <w:lang w:eastAsia="en-GB"/>
        </w:rPr>
        <w:t xml:space="preserve"> </w:t>
      </w:r>
      <w:r w:rsidRPr="00047DA9">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sidRPr="00047DA9">
        <w:rPr>
          <w:iCs/>
          <w:szCs w:val="24"/>
          <w:lang w:eastAsia="en-GB"/>
        </w:rPr>
        <w:t xml:space="preserve">, </w:t>
      </w:r>
      <w:r w:rsidR="00E30382" w:rsidRPr="00047DA9">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sidRPr="00047DA9">
        <w:rPr>
          <w:iCs/>
          <w:szCs w:val="24"/>
          <w:lang w:eastAsia="en-GB"/>
        </w:rPr>
        <w:t xml:space="preserve"> respectively,</w:t>
      </w:r>
      <w:r w:rsidRPr="00047DA9">
        <w:rPr>
          <w:iCs/>
          <w:szCs w:val="24"/>
          <w:lang w:eastAsia="en-GB"/>
        </w:rPr>
        <w:t xml:space="preserve"> over all </w:t>
      </w:r>
      <w:r w:rsidR="00E30382" w:rsidRPr="00047DA9">
        <w:rPr>
          <w:iCs/>
          <w:szCs w:val="24"/>
          <w:lang w:eastAsia="en-GB"/>
        </w:rPr>
        <w:t xml:space="preserve">alleles </w:t>
      </w:r>
      <w:r w:rsidR="00E30382" w:rsidRPr="00047DA9">
        <w:rPr>
          <w:i/>
          <w:szCs w:val="24"/>
          <w:lang w:eastAsia="en-GB"/>
        </w:rPr>
        <w:t>u</w:t>
      </w:r>
      <w:r w:rsidR="00E30382" w:rsidRPr="00047DA9">
        <w:rPr>
          <w:iCs/>
          <w:szCs w:val="24"/>
          <w:lang w:eastAsia="en-GB"/>
        </w:rPr>
        <w:t xml:space="preserve"> at the locus</w:t>
      </w:r>
      <w:r w:rsidRPr="00047DA9">
        <w:rPr>
          <w:iCs/>
          <w:szCs w:val="24"/>
          <w:lang w:eastAsia="en-GB"/>
        </w:rPr>
        <w:t>:</w:t>
      </w:r>
    </w:p>
    <w:p w14:paraId="07B32F1E" w14:textId="758A85E4" w:rsidR="009E3267" w:rsidRPr="00047DA9"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047DA9"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047DA9"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Pr="00047DA9" w:rsidRDefault="005857AF" w:rsidP="0006022B">
      <w:r w:rsidRPr="00047DA9">
        <w:t xml:space="preserve">The global </w:t>
      </w:r>
      <w:r w:rsidR="005117E2" w:rsidRPr="00047DA9">
        <w:t xml:space="preserve">(sample-level) </w:t>
      </w:r>
      <w:r w:rsidRPr="00047DA9">
        <w:t xml:space="preserve">estimates </w:t>
      </w:r>
      <w:r w:rsidR="005117E2" w:rsidRPr="00047DA9">
        <w:t xml:space="preserve">of the </w:t>
      </w:r>
      <w:r w:rsidR="005117E2" w:rsidRPr="00047DA9">
        <w:rPr>
          <w:i/>
          <w:iCs/>
        </w:rPr>
        <w:t>F</w:t>
      </w:r>
      <w:r w:rsidR="005117E2" w:rsidRPr="00047DA9">
        <w:t xml:space="preserve">-statistics are obtained by a ratio of the averages of the moment estimates across the </w:t>
      </w:r>
      <w:r w:rsidR="005117E2" w:rsidRPr="00047DA9">
        <w:rPr>
          <w:i/>
          <w:iCs/>
        </w:rPr>
        <w:t>L</w:t>
      </w:r>
      <w:r w:rsidR="005117E2" w:rsidRPr="00047DA9">
        <w:t xml:space="preserve"> loci in the genome:</w:t>
      </w:r>
    </w:p>
    <w:p w14:paraId="46551144" w14:textId="0F3F5E54"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Pr="00047DA9" w:rsidRDefault="00170C5B" w:rsidP="00DD0604">
      <w:r w:rsidRPr="00047DA9">
        <w:t xml:space="preserve">Note that the </w:t>
      </w:r>
      <w:proofErr w:type="spellStart"/>
      <w:r w:rsidRPr="00047DA9">
        <w:rPr>
          <w:i/>
          <w:iCs/>
        </w:rPr>
        <w:t>F</w:t>
      </w:r>
      <w:r w:rsidRPr="00047DA9">
        <w:rPr>
          <w:i/>
          <w:iCs/>
          <w:vertAlign w:val="subscript"/>
        </w:rPr>
        <w:t>st</w:t>
      </w:r>
      <w:proofErr w:type="spellEnd"/>
      <w:r w:rsidRPr="00047DA9">
        <w:t xml:space="preserve"> can take negative values if there is more variation </w:t>
      </w:r>
      <w:r w:rsidRPr="00047DA9">
        <w:rPr>
          <w:i/>
          <w:iCs/>
        </w:rPr>
        <w:t>within</w:t>
      </w:r>
      <w:r w:rsidRPr="00047DA9">
        <w:t xml:space="preserve"> populations than between.</w:t>
      </w:r>
    </w:p>
    <w:p w14:paraId="5ED2ECF7" w14:textId="20E1149A" w:rsidR="001B4C9C" w:rsidRPr="00047DA9" w:rsidRDefault="005117E2" w:rsidP="00DD0604">
      <w:r w:rsidRPr="00047DA9">
        <w:t>Th</w:t>
      </w:r>
      <w:r w:rsidR="00DD0604" w:rsidRPr="00047DA9">
        <w:t>e</w:t>
      </w:r>
      <w:r w:rsidRPr="00047DA9">
        <w:t xml:space="preserve"> estimator </w:t>
      </w:r>
      <w:r w:rsidR="001B4C9C" w:rsidRPr="00047DA9">
        <w:t xml:space="preserve">assumes that all alleles, and all sampled populations </w:t>
      </w:r>
      <w:r w:rsidR="00DD0604" w:rsidRPr="00047DA9">
        <w:t>are realizations of a single evolutionary process, with the</w:t>
      </w:r>
      <w:r w:rsidR="001B4C9C" w:rsidRPr="00047DA9">
        <w:t xml:space="preserve"> “true” value of </w:t>
      </w:r>
      <w:r w:rsidR="001B4C9C" w:rsidRPr="00047DA9">
        <w:rPr>
          <w:i/>
          <w:iCs/>
        </w:rPr>
        <w:t>θ</w:t>
      </w:r>
      <w:r w:rsidR="00DD0604" w:rsidRPr="00047DA9">
        <w:t xml:space="preserve"> as a parameter</w:t>
      </w:r>
      <w:r w:rsidR="001B4C9C" w:rsidRPr="00047DA9">
        <w:t xml:space="preserve">. That is, </w:t>
      </w:r>
      <w:r w:rsidR="00DD0604" w:rsidRPr="00047DA9">
        <w:t xml:space="preserve">it assumes that </w:t>
      </w:r>
      <w:r w:rsidR="001B4C9C" w:rsidRPr="00047DA9">
        <w:t>all populations have experienced roughly the same amount of evolution, including genetic drift, which in turn carries the assumption of equal sample sizes.</w:t>
      </w:r>
      <w:r w:rsidR="00DD0604" w:rsidRPr="00047DA9">
        <w:t xml:space="preserve"> In RangeShifter, whether this is an issue will depend on the variation in population size</w:t>
      </w:r>
      <w:r w:rsidR="00170C5B" w:rsidRPr="00047DA9">
        <w:t>s (for example because of habitat heterogeneity)</w:t>
      </w:r>
      <w:r w:rsidR="00DD0604" w:rsidRPr="00047DA9">
        <w:t xml:space="preserve"> and the sampling method selected by the user. Setting a fixed number of individuals to be sampled from each sampled patch can help </w:t>
      </w:r>
      <w:r w:rsidR="00170C5B" w:rsidRPr="00047DA9">
        <w:t>enforcing the assumption, but departures can still occur if small populations with less individuals than required are sampled.</w:t>
      </w:r>
    </w:p>
    <w:p w14:paraId="001C7215" w14:textId="48789181" w:rsidR="00DD0604" w:rsidRPr="00047DA9" w:rsidRDefault="00170C5B" w:rsidP="00170C5B">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Hill (2002)’s method:</w:t>
      </w:r>
    </w:p>
    <w:p w14:paraId="3A80B04C" w14:textId="2D8ECD03" w:rsidR="00D35057" w:rsidRPr="00047DA9" w:rsidRDefault="001B4C9C" w:rsidP="0006022B">
      <w:pPr>
        <w:rPr>
          <w:vertAlign w:val="subscript"/>
        </w:rPr>
      </w:pPr>
      <w:r w:rsidRPr="00047DA9">
        <w:t xml:space="preserve">Weir </w:t>
      </w:r>
      <w:r w:rsidR="004537DA" w:rsidRPr="00047DA9">
        <w:t>and</w:t>
      </w:r>
      <w:r w:rsidRPr="00047DA9">
        <w:t xml:space="preserve"> Hill</w:t>
      </w:r>
      <w:r w:rsidR="00D35057" w:rsidRPr="00047DA9">
        <w:t xml:space="preserve"> (2002)</w:t>
      </w:r>
      <w:r w:rsidRPr="00047DA9">
        <w:t xml:space="preserve"> have introduced an estimator relaxing the assumption of equal sample sizes</w:t>
      </w:r>
      <w:r w:rsidR="005425B3" w:rsidRPr="00047DA9">
        <w:t xml:space="preserve">. The </w:t>
      </w:r>
      <w:r w:rsidR="00DD0604" w:rsidRPr="00047DA9">
        <w:t xml:space="preserve">main </w:t>
      </w:r>
      <w:r w:rsidR="005425B3" w:rsidRPr="00047DA9">
        <w:t xml:space="preserve">drawback of this estimator is that </w:t>
      </w:r>
      <w:proofErr w:type="spellStart"/>
      <w:r w:rsidR="005425B3" w:rsidRPr="00047DA9">
        <w:rPr>
          <w:i/>
          <w:iCs/>
        </w:rPr>
        <w:t>θ</w:t>
      </w:r>
      <w:r w:rsidR="00D35057" w:rsidRPr="00047DA9">
        <w:rPr>
          <w:i/>
          <w:iCs/>
          <w:vertAlign w:val="subscript"/>
        </w:rPr>
        <w:t>W</w:t>
      </w:r>
      <w:proofErr w:type="spellEnd"/>
      <w:r w:rsidR="005425B3" w:rsidRPr="00047DA9">
        <w:t xml:space="preserve"> cannot be estimated directly</w:t>
      </w:r>
      <w:r w:rsidR="00D35057" w:rsidRPr="00047DA9">
        <w:t xml:space="preserve">, but only relative to the averaged measure </w:t>
      </w:r>
      <w:proofErr w:type="spellStart"/>
      <w:r w:rsidR="00D35057" w:rsidRPr="00047DA9">
        <w:rPr>
          <w:i/>
          <w:iCs/>
        </w:rPr>
        <w:t>θ</w:t>
      </w:r>
      <w:r w:rsidR="00D35057" w:rsidRPr="00047DA9">
        <w:rPr>
          <w:i/>
          <w:iCs/>
          <w:vertAlign w:val="subscript"/>
        </w:rPr>
        <w:t>A</w:t>
      </w:r>
      <w:proofErr w:type="spellEnd"/>
      <w:r w:rsidR="00D35057" w:rsidRPr="00047DA9">
        <w:t xml:space="preserve">, through the compound quantity </w:t>
      </w:r>
      <w:r w:rsidR="00D35057" w:rsidRPr="00047DA9">
        <w:rPr>
          <w:i/>
          <w:iCs/>
        </w:rPr>
        <w:t>β</w:t>
      </w:r>
      <w:r w:rsidR="00D35057" w:rsidRPr="00047DA9">
        <w:rPr>
          <w:i/>
          <w:iCs/>
          <w:vertAlign w:val="subscript"/>
        </w:rPr>
        <w:t>W</w:t>
      </w:r>
      <w:r w:rsidR="00D35057" w:rsidRPr="00047DA9">
        <w:rPr>
          <w:vertAlign w:val="subscript"/>
        </w:rPr>
        <w:t>:</w:t>
      </w:r>
    </w:p>
    <w:p w14:paraId="2E52FA13" w14:textId="22D031E5" w:rsidR="00D35057" w:rsidRPr="00047DA9" w:rsidRDefault="00000000" w:rsidP="0006022B">
      <m:oMathPara>
        <m:oMath>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t>
          </m:r>
          <w:commentRangeStart w:id="475"/>
          <m:f>
            <m:fPr>
              <m:ctrlPr>
                <w:rPr>
                  <w:rFonts w:ascii="Cambria Math" w:hAnsi="Cambria Math"/>
                </w:rPr>
              </m:ctrlPr>
            </m:fPr>
            <m:num>
              <w:bookmarkStart w:id="476" w:name="_Hlk174635304"/>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ii'</m:t>
                      </m:r>
                    </m:sub>
                  </m:sSub>
                </m:e>
              </m:nary>
              <w:bookmarkEnd w:id="476"/>
              <m:ctrlPr>
                <w:rPr>
                  <w:rFonts w:ascii="Cambria Math" w:hAnsi="Cambria Math"/>
                  <w:i/>
                </w:rPr>
              </m:ctrlPr>
            </m:num>
            <m:den>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e>
              </m:nary>
              <m:ctrlPr>
                <w:rPr>
                  <w:rFonts w:ascii="Cambria Math" w:hAnsi="Cambria Math"/>
                  <w:i/>
                </w:rPr>
              </m:ctrlPr>
            </m:den>
          </m:f>
          <w:commentRangeEnd w:id="475"/>
          <m:r>
            <m:rPr>
              <m:sty m:val="p"/>
            </m:rPr>
            <w:rPr>
              <w:rStyle w:val="CommentReference"/>
              <w:rFonts w:eastAsiaTheme="minorHAnsi" w:cstheme="minorBidi"/>
            </w:rPr>
            <w:commentReference w:id="475"/>
          </m:r>
        </m:oMath>
      </m:oMathPara>
    </w:p>
    <w:p w14:paraId="61BDC2B6" w14:textId="1FCDA2DF" w:rsidR="00D35057" w:rsidRPr="00047DA9" w:rsidRDefault="00000000" w:rsidP="00D35057">
      <m:oMathPara>
        <m:oMath>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f>
            <m:fPr>
              <m:ctrlPr>
                <w:rPr>
                  <w:rFonts w:ascii="Cambria Math" w:hAnsi="Cambria Math"/>
                </w:rPr>
              </m:ctrlPr>
            </m:fPr>
            <m:num>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ii'</m:t>
                      </m:r>
                    </m:sub>
                  </m:sSub>
                </m:e>
              </m:nary>
              <m:ctrlPr>
                <w:rPr>
                  <w:rFonts w:ascii="Cambria Math" w:hAnsi="Cambria Math"/>
                  <w:i/>
                </w:rPr>
              </m:ctrlPr>
            </m:num>
            <m:den>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e>
              </m:nary>
              <m:ctrlPr>
                <w:rPr>
                  <w:rFonts w:ascii="Cambria Math" w:hAnsi="Cambria Math"/>
                  <w:i/>
                </w:rPr>
              </m:ctrlPr>
            </m:den>
          </m:f>
        </m:oMath>
      </m:oMathPara>
    </w:p>
    <w:p w14:paraId="6396A34E" w14:textId="43B8C3EA" w:rsidR="00D35057" w:rsidRPr="00047DA9" w:rsidRDefault="00000000" w:rsidP="00D35057">
      <m:oMathPara>
        <m:oMath>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ctrlPr>
                <w:rPr>
                  <w:rFonts w:ascii="Cambria Math" w:hAnsi="Cambria Math"/>
                  <w:i/>
                </w:rPr>
              </m:ctrlPr>
            </m:den>
          </m:f>
        </m:oMath>
      </m:oMathPara>
    </w:p>
    <w:p w14:paraId="4E1D94AC" w14:textId="63F15C19" w:rsidR="00DB3655" w:rsidRPr="00047DA9" w:rsidRDefault="00DB3655" w:rsidP="00D35057">
      <w:pPr>
        <w:rPr>
          <w:i/>
          <w:iCs/>
        </w:rPr>
      </w:pPr>
      <w:r w:rsidRPr="00047DA9">
        <w:rPr>
          <w:i/>
          <w:iCs/>
        </w:rPr>
        <w:t>β</w:t>
      </w:r>
      <w:r w:rsidRPr="00047DA9">
        <w:rPr>
          <w:i/>
          <w:iCs/>
          <w:vertAlign w:val="subscript"/>
        </w:rPr>
        <w:t>W</w:t>
      </w:r>
      <w:r w:rsidRPr="00047DA9">
        <w:t xml:space="preserve"> is estimated by:</w:t>
      </w:r>
    </w:p>
    <w:p w14:paraId="611C3480" w14:textId="2EF49447" w:rsidR="00D35057" w:rsidRPr="00047DA9" w:rsidRDefault="00000000" w:rsidP="00CD5FFF">
      <w:pPr>
        <w:rPr>
          <w:i/>
        </w:rPr>
      </w:pPr>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W</m:t>
                  </m:r>
                </m:sub>
              </m:sSub>
            </m:e>
          </m:acc>
          <m:r>
            <w:rPr>
              <w:rFonts w:ascii="Cambria Math" w:hAnsi="Cambria Math"/>
            </w:rPr>
            <m:t>=1-</m:t>
          </m:r>
          <m:f>
            <m:fPr>
              <m:ctrlPr>
                <w:rPr>
                  <w:rFonts w:ascii="Cambria Math" w:hAnsi="Cambria Math"/>
                </w:rPr>
              </m:ctrlPr>
            </m:fPr>
            <m:num>
              <m:r>
                <w:rPr>
                  <w:rFonts w:ascii="Cambria Math" w:hAnsi="Cambria Math"/>
                </w:rPr>
                <m:t>\Big</m:t>
              </m:r>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r>
                    <w:rPr>
                      <w:rFonts w:ascii="Cambria Math" w:hAnsi="Cambria Math"/>
                    </w:rPr>
                    <m:t>Big</m:t>
                  </m:r>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ctrlPr>
                    <w:rPr>
                      <w:rFonts w:ascii="Cambria Math" w:hAnsi="Cambria Math"/>
                      <w:i/>
                    </w:rPr>
                  </m:ctrlPr>
                </m:sup>
                <m:e>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ctrlPr>
                        <w:rPr>
                          <w:rFonts w:ascii="Cambria Math" w:hAnsi="Cambria Math"/>
                          <w:i/>
                        </w:rPr>
                      </m:ctrlPr>
                    </m:den>
                  </m:f>
                  <m:ctrlPr>
                    <w:rPr>
                      <w:rFonts w:ascii="Cambria Math" w:hAnsi="Cambria Math"/>
                      <w:i/>
                    </w:rPr>
                  </m:ctrlPr>
                </m:e>
              </m:nary>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ctrlPr>
                <w:rPr>
                  <w:rFonts w:ascii="Cambria Math" w:hAnsi="Cambria Math"/>
                  <w:i/>
                </w:rPr>
              </m:ctrlPr>
            </m:num>
            <m:den>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27991817" w14:textId="7D5FF644" w:rsidR="00CD5FFF" w:rsidRPr="00047DA9" w:rsidRDefault="00CD5FFF" w:rsidP="00CD5FFF">
      <w:pPr>
        <w:rPr>
          <w:iCs/>
        </w:rPr>
      </w:pPr>
    </w:p>
    <w:p w14:paraId="7EFBFDA7" w14:textId="7B5417A3" w:rsidR="004537DA" w:rsidRPr="00047DA9" w:rsidRDefault="00170C5B" w:rsidP="0006022B">
      <w:r w:rsidRPr="00047DA9">
        <w:t xml:space="preserve">In practice, this estimate will converge to Weir </w:t>
      </w:r>
      <w:r w:rsidR="004537DA" w:rsidRPr="00047DA9">
        <w:t>and</w:t>
      </w:r>
      <w:r w:rsidRPr="00047DA9">
        <w:t xml:space="preserve"> Cockerham’s </w:t>
      </w:r>
      <w:proofErr w:type="spellStart"/>
      <w:r w:rsidRPr="00047DA9">
        <w:rPr>
          <w:i/>
          <w:iCs/>
        </w:rPr>
        <w:t>F</w:t>
      </w:r>
      <w:r w:rsidRPr="00047DA9">
        <w:rPr>
          <w:i/>
          <w:iCs/>
          <w:vertAlign w:val="subscript"/>
        </w:rPr>
        <w:t>st</w:t>
      </w:r>
      <w:proofErr w:type="spellEnd"/>
      <w:r w:rsidRPr="00047DA9">
        <w:rPr>
          <w:i/>
          <w:iCs/>
        </w:rPr>
        <w:t xml:space="preserve"> </w:t>
      </w:r>
      <w:r w:rsidRPr="00047DA9">
        <w:t xml:space="preserve">estimate if sample sizes </w:t>
      </w:r>
      <w:proofErr w:type="spellStart"/>
      <w:r w:rsidR="004537DA" w:rsidRPr="00047DA9">
        <w:rPr>
          <w:i/>
          <w:iCs/>
        </w:rPr>
        <w:t>n</w:t>
      </w:r>
      <w:r w:rsidR="004537DA" w:rsidRPr="00047DA9">
        <w:rPr>
          <w:i/>
          <w:iCs/>
          <w:vertAlign w:val="subscript"/>
        </w:rPr>
        <w:t>i</w:t>
      </w:r>
      <w:proofErr w:type="spellEnd"/>
      <w:r w:rsidR="004537DA" w:rsidRPr="00047DA9">
        <w:t xml:space="preserve"> </w:t>
      </w:r>
      <w:r w:rsidRPr="00047DA9">
        <w:t xml:space="preserve">are equal and </w:t>
      </w:r>
      <w:r w:rsidR="004537DA" w:rsidRPr="00047DA9">
        <w:t xml:space="preserve">heterozygosity is 0 for all alleles. Note that this method does not allow to compute the </w:t>
      </w:r>
      <w:r w:rsidR="004537DA" w:rsidRPr="00047DA9">
        <w:rPr>
          <w:i/>
          <w:iCs/>
        </w:rPr>
        <w:t>F</w:t>
      </w:r>
      <w:r w:rsidR="004537DA" w:rsidRPr="00047DA9">
        <w:rPr>
          <w:i/>
          <w:iCs/>
          <w:vertAlign w:val="subscript"/>
        </w:rPr>
        <w:t>is</w:t>
      </w:r>
      <w:r w:rsidR="004537DA" w:rsidRPr="00047DA9">
        <w:t xml:space="preserve"> and </w:t>
      </w:r>
      <w:r w:rsidR="004537DA" w:rsidRPr="00047DA9">
        <w:rPr>
          <w:i/>
          <w:iCs/>
        </w:rPr>
        <w:t>F</w:t>
      </w:r>
      <w:r w:rsidR="004537DA" w:rsidRPr="00047DA9">
        <w:rPr>
          <w:i/>
          <w:iCs/>
          <w:vertAlign w:val="subscript"/>
        </w:rPr>
        <w:t>it</w:t>
      </w:r>
      <w:r w:rsidR="004537DA" w:rsidRPr="00047DA9">
        <w:t xml:space="preserve">. </w:t>
      </w:r>
    </w:p>
    <w:p w14:paraId="2F0A662D" w14:textId="4C37F01D" w:rsidR="008148C6" w:rsidRPr="00047DA9" w:rsidRDefault="004537DA" w:rsidP="0006022B">
      <w:r w:rsidRPr="00047DA9">
        <w:t xml:space="preserve">Weir and Hill also provide methods to estimate population-specific estimates </w:t>
      </w:r>
      <w:r w:rsidR="002B5B15" w:rsidRPr="00047DA9">
        <w:rPr>
          <w:i/>
          <w:iCs/>
        </w:rPr>
        <w:t>β</w:t>
      </w:r>
      <w:r w:rsidR="002B5B15" w:rsidRPr="00047DA9">
        <w:rPr>
          <w:i/>
          <w:iCs/>
          <w:vertAlign w:val="subscript"/>
        </w:rPr>
        <w:t>i</w:t>
      </w:r>
      <w:r w:rsidR="002B5B15" w:rsidRPr="00047DA9">
        <w:t xml:space="preserve"> (such that the average of </w:t>
      </w:r>
      <w:r w:rsidR="002B5B15" w:rsidRPr="00047DA9">
        <w:rPr>
          <w:i/>
          <w:iCs/>
        </w:rPr>
        <w:t>β</w:t>
      </w:r>
      <w:r w:rsidR="002B5B15" w:rsidRPr="00047DA9">
        <w:rPr>
          <w:i/>
          <w:iCs/>
          <w:vertAlign w:val="subscript"/>
        </w:rPr>
        <w:t>i</w:t>
      </w:r>
      <w:r w:rsidR="002B5B15" w:rsidRPr="00047DA9">
        <w:t xml:space="preserve"> over </w:t>
      </w:r>
      <w:r w:rsidR="002B5B15" w:rsidRPr="00047DA9">
        <w:rPr>
          <w:i/>
          <w:iCs/>
        </w:rPr>
        <w:t>i</w:t>
      </w:r>
      <w:r w:rsidR="002B5B15" w:rsidRPr="00047DA9">
        <w:t xml:space="preserve"> is </w:t>
      </w:r>
      <w:r w:rsidR="002B5B15" w:rsidRPr="00047DA9">
        <w:rPr>
          <w:i/>
          <w:iCs/>
        </w:rPr>
        <w:t>β</w:t>
      </w:r>
      <w:r w:rsidR="002B5B15" w:rsidRPr="00047DA9">
        <w:rPr>
          <w:i/>
          <w:iCs/>
          <w:vertAlign w:val="subscript"/>
        </w:rPr>
        <w:t>W</w:t>
      </w:r>
      <w:r w:rsidR="002B5B15" w:rsidRPr="00047DA9">
        <w:t xml:space="preserve">), and pairwise estimates </w:t>
      </w:r>
      <w:r w:rsidR="002B5B15" w:rsidRPr="00047DA9">
        <w:rPr>
          <w:i/>
          <w:iCs/>
        </w:rPr>
        <w:t>β</w:t>
      </w:r>
      <w:r w:rsidR="002B5B15" w:rsidRPr="00047DA9">
        <w:rPr>
          <w:i/>
          <w:iCs/>
          <w:vertAlign w:val="subscript"/>
        </w:rPr>
        <w:t>ii’</w:t>
      </w:r>
      <w:r w:rsidR="002B5B15" w:rsidRPr="00047DA9">
        <w:t xml:space="preserve"> between populations </w:t>
      </w:r>
      <w:r w:rsidR="002B5B15" w:rsidRPr="00047DA9">
        <w:rPr>
          <w:i/>
          <w:iCs/>
        </w:rPr>
        <w:t>i</w:t>
      </w:r>
      <w:r w:rsidR="002B5B15" w:rsidRPr="00047DA9">
        <w:t xml:space="preserve"> ≠ </w:t>
      </w:r>
      <w:r w:rsidR="002B5B15" w:rsidRPr="00047DA9">
        <w:rPr>
          <w:i/>
          <w:iCs/>
        </w:rPr>
        <w:t>i’</w:t>
      </w:r>
    </w:p>
    <w:p w14:paraId="08891A21" w14:textId="1CCBE45A" w:rsidR="008148C6" w:rsidRPr="00047DA9" w:rsidRDefault="00000000" w:rsidP="0006022B">
      <w:pPr>
        <w:rPr>
          <w:rPrChange w:id="477" w:author="Pannetier, Theo" w:date="2024-08-15T17:42:00Z" w16du:dateUtc="2024-08-15T16:42:00Z">
            <w:rPr>
              <w:rFonts w:ascii="Cambria Math" w:hAnsi="Cambria Math"/>
              <w:i/>
              <w:lang w:val="en-US"/>
            </w:rPr>
          </w:rPrChange>
        </w:rPr>
      </w:pPr>
      <m:oMathPara>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den>
          </m:f>
        </m:oMath>
      </m:oMathPara>
    </w:p>
    <w:p w14:paraId="475CFFD0" w14:textId="1FC89302" w:rsidR="001A071B" w:rsidRPr="00047DA9" w:rsidRDefault="00000000" w:rsidP="0006022B">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ub>
              </m:sSub>
            </m:e>
          </m:acc>
          <m:r>
            <w:rPr>
              <w:rFonts w:ascii="Cambria Math" w:hAnsi="Cambria Math"/>
            </w:rPr>
            <m:t>=1-</m:t>
          </m:r>
          <m:f>
            <m:fPr>
              <m:ctrlPr>
                <w:rPr>
                  <w:rFonts w:ascii="Cambria Math" w:hAnsi="Cambria Math"/>
                </w:rPr>
              </m:ctrlPr>
            </m:fPr>
            <m:num>
              <m:r>
                <w:rPr>
                  <w:rFonts w:ascii="Cambria Math" w:hAnsi="Cambria Math"/>
                </w:rPr>
                <m:t>\Big</m:t>
              </m:r>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r>
                    <w:rPr>
                      <w:rFonts w:ascii="Cambria Math" w:hAnsi="Cambria Math"/>
                    </w:rPr>
                    <m:t>Big</m:t>
                  </m:r>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nary>
              <m:ctrlPr>
                <w:rPr>
                  <w:rFonts w:ascii="Cambria Math" w:hAnsi="Cambria Math"/>
                  <w:i/>
                </w:rPr>
              </m:ctrlPr>
            </m:num>
            <m:den>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070E7254" w14:textId="77777777" w:rsidR="002B5B15" w:rsidRPr="00047DA9" w:rsidRDefault="00000000" w:rsidP="002B5B15">
      <m:oMathPara>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den>
          </m:f>
        </m:oMath>
      </m:oMathPara>
    </w:p>
    <w:p w14:paraId="5044A2AF" w14:textId="2200819B" w:rsidR="002B5B15" w:rsidRPr="00047DA9" w:rsidRDefault="00000000" w:rsidP="002B5B15">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e>
          </m:acc>
          <m:r>
            <w:rPr>
              <w:rFonts w:ascii="Cambria Math" w:hAnsi="Cambria Math"/>
            </w:rPr>
            <m:t>=1-</m:t>
          </m:r>
          <m:f>
            <m:fPr>
              <m:ctrlPr>
                <w:rPr>
                  <w:rFonts w:ascii="Cambria Math" w:hAnsi="Cambria Math"/>
                </w:rPr>
              </m:ctrlPr>
            </m:fPr>
            <m:num>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,u</m:t>
                              </m:r>
                            </m:sub>
                          </m:sSub>
                        </m:e>
                      </m:d>
                      <m:r>
                        <w:rPr>
                          <w:rFonts w:ascii="Cambria Math" w:hAnsi="Cambria Math"/>
                        </w:rPr>
                        <m:t>+</m:t>
                      </m:r>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ctrlPr>
                <w:rPr>
                  <w:rFonts w:ascii="Cambria Math" w:hAnsi="Cambria Math"/>
                  <w:i/>
                </w:rPr>
              </m:ctrlPr>
            </m:num>
            <m:den>
              <m:r>
                <w:rPr>
                  <w:rFonts w:ascii="Cambria Math" w:hAnsi="Cambria Math"/>
                </w:rPr>
                <m:t>2</m:t>
              </m:r>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30FA700B" w14:textId="77777777" w:rsidR="004537DA" w:rsidRPr="00047DA9" w:rsidRDefault="004537DA" w:rsidP="0006022B"/>
    <w:p w14:paraId="5AB642EA" w14:textId="742981CD" w:rsidR="00395B84" w:rsidRPr="00047DA9" w:rsidRDefault="00395B84" w:rsidP="00CA25B2">
      <w:pPr>
        <w:pStyle w:val="Heading3"/>
        <w:numPr>
          <w:ilvl w:val="3"/>
          <w:numId w:val="14"/>
        </w:numPr>
      </w:pPr>
      <w:bookmarkStart w:id="478" w:name="_Toc180771682"/>
      <w:r w:rsidRPr="00047DA9">
        <w:lastRenderedPageBreak/>
        <w:t>Per-locus neutral genetics</w:t>
      </w:r>
      <w:bookmarkEnd w:id="478"/>
    </w:p>
    <w:p w14:paraId="0BBF271E" w14:textId="3F7BD020" w:rsidR="00395B84" w:rsidRPr="00047DA9" w:rsidRDefault="00395B84" w:rsidP="00395B84">
      <w:r w:rsidRPr="00047DA9">
        <w:t xml:space="preserve">If the Weir and Cockerham method is enabled, RangeShifter outputs an additional file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perLocusNeutralGenetics</w:t>
      </w:r>
      <w:proofErr w:type="spellEnd"/>
      <w:r w:rsidRPr="00047DA9">
        <w:t xml:space="preserve"> with one entry for each neutral locus:</w:t>
      </w:r>
    </w:p>
    <w:p w14:paraId="017B1482" w14:textId="5529DEB4" w:rsidR="00395B84" w:rsidRPr="00047DA9" w:rsidRDefault="00395B84" w:rsidP="00395B84">
      <w:pPr>
        <w:pStyle w:val="ListParagraph"/>
        <w:numPr>
          <w:ilvl w:val="0"/>
          <w:numId w:val="79"/>
        </w:numPr>
        <w:rPr>
          <w:lang w:val="en-GB"/>
        </w:rPr>
      </w:pPr>
      <w:r w:rsidRPr="00047DA9">
        <w:rPr>
          <w:lang w:val="en-GB"/>
        </w:rPr>
        <w:t>Year</w:t>
      </w:r>
    </w:p>
    <w:p w14:paraId="4B1798EF" w14:textId="76953043" w:rsidR="00395B84" w:rsidRPr="00047DA9" w:rsidRDefault="00395B84" w:rsidP="00395B84">
      <w:pPr>
        <w:pStyle w:val="ListParagraph"/>
        <w:numPr>
          <w:ilvl w:val="0"/>
          <w:numId w:val="79"/>
        </w:numPr>
        <w:rPr>
          <w:lang w:val="en-GB"/>
        </w:rPr>
      </w:pPr>
      <w:proofErr w:type="spellStart"/>
      <w:r w:rsidRPr="00047DA9">
        <w:rPr>
          <w:lang w:val="en-GB"/>
        </w:rPr>
        <w:t>RepSeason</w:t>
      </w:r>
      <w:proofErr w:type="spellEnd"/>
    </w:p>
    <w:p w14:paraId="695EC88E" w14:textId="78F089F3" w:rsidR="00395B84" w:rsidRPr="00047DA9" w:rsidRDefault="00395B84" w:rsidP="00395B84">
      <w:pPr>
        <w:pStyle w:val="ListParagraph"/>
        <w:numPr>
          <w:ilvl w:val="0"/>
          <w:numId w:val="79"/>
        </w:numPr>
        <w:rPr>
          <w:lang w:val="en-GB"/>
        </w:rPr>
      </w:pPr>
      <w:r w:rsidRPr="00047DA9">
        <w:rPr>
          <w:lang w:val="en-GB"/>
        </w:rPr>
        <w:t xml:space="preserve">Locus, the ID of locus </w:t>
      </w:r>
      <w:r w:rsidRPr="00047DA9">
        <w:rPr>
          <w:i/>
          <w:iCs/>
          <w:lang w:val="en-GB"/>
        </w:rPr>
        <w:t>l</w:t>
      </w:r>
    </w:p>
    <w:p w14:paraId="02113691" w14:textId="453EAC9E" w:rsidR="00395B84" w:rsidRPr="00047DA9" w:rsidRDefault="00395B84" w:rsidP="00395B84">
      <w:pPr>
        <w:pStyle w:val="ListParagraph"/>
        <w:numPr>
          <w:ilvl w:val="0"/>
          <w:numId w:val="79"/>
        </w:numPr>
        <w:rPr>
          <w:lang w:val="en-GB"/>
        </w:rPr>
      </w:pPr>
      <w:proofErr w:type="spellStart"/>
      <w:r w:rsidRPr="00047DA9">
        <w:rPr>
          <w:i/>
          <w:iCs/>
          <w:lang w:val="en-GB"/>
        </w:rPr>
        <w:t>F</w:t>
      </w:r>
      <w:r w:rsidRPr="00047DA9">
        <w:rPr>
          <w:i/>
          <w:iCs/>
          <w:vertAlign w:val="subscript"/>
          <w:lang w:val="en-GB"/>
        </w:rPr>
        <w:t>st</w:t>
      </w:r>
      <w:proofErr w:type="spellEnd"/>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st,l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AAB4B95" w14:textId="597699C3"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is</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is,l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r w:rsidRPr="00047DA9">
        <w:rPr>
          <w:lang w:val="en-GB"/>
        </w:rPr>
        <w:t xml:space="preserve"> </w:t>
      </w:r>
    </w:p>
    <w:p w14:paraId="3DC1F172" w14:textId="30619F84"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it</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35CB52B" w14:textId="75D5C462" w:rsidR="00395B84" w:rsidRPr="00047DA9" w:rsidRDefault="00586E62" w:rsidP="00395B84">
      <w:pPr>
        <w:pStyle w:val="ListParagraph"/>
        <w:numPr>
          <w:ilvl w:val="0"/>
          <w:numId w:val="79"/>
        </w:numPr>
        <w:rPr>
          <w:lang w:val="en-GB"/>
        </w:rPr>
      </w:pPr>
      <w:r w:rsidRPr="00047DA9">
        <w:rPr>
          <w:lang w:val="en-GB"/>
        </w:rPr>
        <w:t>Het, the sample-level observed heterozygosity (</w:t>
      </w:r>
      <w:r w:rsidRPr="00047DA9">
        <w:rPr>
          <w:i/>
          <w:iCs/>
          <w:lang w:val="en-GB"/>
        </w:rPr>
        <w:t>H</w:t>
      </w:r>
      <w:r w:rsidRPr="00047DA9">
        <w:rPr>
          <w:i/>
          <w:iCs/>
          <w:vertAlign w:val="subscript"/>
          <w:lang w:val="en-GB"/>
        </w:rPr>
        <w:t>o</w:t>
      </w:r>
      <w:r w:rsidRPr="00047DA9">
        <w:rPr>
          <w:lang w:val="en-GB"/>
        </w:rPr>
        <w:t xml:space="preserve">) for locus </w:t>
      </w:r>
      <w:r w:rsidRPr="00047DA9">
        <w:rPr>
          <w:i/>
          <w:iCs/>
          <w:lang w:val="en-GB"/>
        </w:rPr>
        <w:t>l</w:t>
      </w:r>
    </w:p>
    <w:p w14:paraId="1C73E349" w14:textId="509FB7FE" w:rsidR="00395B84" w:rsidRPr="00047DA9" w:rsidRDefault="00395B84" w:rsidP="00395B84">
      <w:pPr>
        <w:pStyle w:val="ListParagraph"/>
        <w:numPr>
          <w:ilvl w:val="0"/>
          <w:numId w:val="79"/>
        </w:numPr>
        <w:rPr>
          <w:lang w:val="en-GB"/>
        </w:rPr>
      </w:pPr>
      <w:r w:rsidRPr="00047DA9">
        <w:rPr>
          <w:lang w:val="en-GB"/>
        </w:rPr>
        <w:t xml:space="preserve">One column </w:t>
      </w:r>
      <w:r w:rsidRPr="00047DA9">
        <w:rPr>
          <w:i/>
          <w:iCs/>
          <w:lang w:val="en-GB"/>
        </w:rPr>
        <w:t>patch_&lt;i&gt;_het</w:t>
      </w:r>
      <w:r w:rsidRPr="00047DA9">
        <w:rPr>
          <w:lang w:val="en-GB"/>
        </w:rPr>
        <w:t xml:space="preserve"> for each patch </w:t>
      </w:r>
      <w:r w:rsidR="00586E62" w:rsidRPr="00047DA9">
        <w:rPr>
          <w:i/>
          <w:iCs/>
          <w:lang w:val="en-GB"/>
        </w:rPr>
        <w:t>i</w:t>
      </w:r>
      <w:r w:rsidRPr="00047DA9">
        <w:rPr>
          <w:lang w:val="en-GB"/>
        </w:rPr>
        <w:t xml:space="preserve"> in the sample</w:t>
      </w:r>
      <w:r w:rsidR="00586E62" w:rsidRPr="00047DA9">
        <w:rPr>
          <w:lang w:val="en-GB"/>
        </w:rPr>
        <w:t xml:space="preserve">, indicating </w:t>
      </w:r>
      <w:r w:rsidR="00586E62" w:rsidRPr="00047DA9">
        <w:rPr>
          <w:i/>
          <w:iCs/>
          <w:lang w:val="en-GB"/>
        </w:rPr>
        <w:t>H</w:t>
      </w:r>
      <w:r w:rsidR="00586E62" w:rsidRPr="00047DA9">
        <w:rPr>
          <w:i/>
          <w:iCs/>
          <w:vertAlign w:val="subscript"/>
          <w:lang w:val="en-GB"/>
        </w:rPr>
        <w:t>o</w:t>
      </w:r>
      <w:r w:rsidR="00586E62" w:rsidRPr="00047DA9">
        <w:rPr>
          <w:lang w:val="en-GB"/>
        </w:rPr>
        <w:t xml:space="preserve"> for patch </w:t>
      </w:r>
      <w:r w:rsidR="00586E62" w:rsidRPr="00047DA9">
        <w:rPr>
          <w:i/>
          <w:iCs/>
          <w:lang w:val="en-GB"/>
        </w:rPr>
        <w:t>i</w:t>
      </w:r>
      <w:r w:rsidR="00586E62" w:rsidRPr="00047DA9">
        <w:rPr>
          <w:lang w:val="en-GB"/>
        </w:rPr>
        <w:t xml:space="preserve"> and locus </w:t>
      </w:r>
      <w:r w:rsidR="00586E62" w:rsidRPr="00047DA9">
        <w:rPr>
          <w:i/>
          <w:iCs/>
          <w:lang w:val="en-GB"/>
        </w:rPr>
        <w:t>l</w:t>
      </w:r>
      <w:r w:rsidR="00B134C1" w:rsidRPr="00047DA9">
        <w:rPr>
          <w:lang w:val="en-GB"/>
        </w:rPr>
        <w:t>. If patches have been sampled with the “</w:t>
      </w:r>
      <w:proofErr w:type="spellStart"/>
      <w:r w:rsidR="00B134C1" w:rsidRPr="00047DA9">
        <w:rPr>
          <w:lang w:val="en-GB"/>
        </w:rPr>
        <w:t>random_occupied</w:t>
      </w:r>
      <w:proofErr w:type="spellEnd"/>
      <w:r w:rsidR="00B134C1" w:rsidRPr="00047DA9">
        <w:rPr>
          <w:lang w:val="en-GB"/>
        </w:rPr>
        <w:t>”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047DA9" w:rsidRDefault="00395B84" w:rsidP="00395B84"/>
    <w:p w14:paraId="17F27BB4" w14:textId="77777777" w:rsidR="00395B84" w:rsidRPr="00047DA9" w:rsidRDefault="00395B84" w:rsidP="00395B84"/>
    <w:p w14:paraId="48A6C7A5" w14:textId="589EAF41" w:rsidR="0006022B" w:rsidRPr="00047DA9" w:rsidRDefault="0006022B" w:rsidP="00CA25B2">
      <w:pPr>
        <w:pStyle w:val="Heading3"/>
        <w:numPr>
          <w:ilvl w:val="3"/>
          <w:numId w:val="14"/>
        </w:numPr>
      </w:pPr>
      <w:bookmarkStart w:id="479" w:name="_Toc180771683"/>
      <w:r w:rsidRPr="00047DA9">
        <w:t>Pairwise patch neutral genetics</w:t>
      </w:r>
      <w:bookmarkEnd w:id="479"/>
    </w:p>
    <w:p w14:paraId="2C1515BF" w14:textId="0AC42FD8" w:rsidR="0094264F" w:rsidRPr="00047DA9" w:rsidRDefault="00395B84" w:rsidP="00FD4B9B">
      <w:r w:rsidRPr="00047DA9">
        <w:t>If the Weir and Hill method is enabled, a</w:t>
      </w:r>
      <w:r w:rsidR="009661DB" w:rsidRPr="00047DA9">
        <w:t xml:space="preserve"> pairwise </w:t>
      </w:r>
      <w:proofErr w:type="spellStart"/>
      <w:r w:rsidR="009661DB" w:rsidRPr="00047DA9">
        <w:rPr>
          <w:i/>
          <w:iCs/>
        </w:rPr>
        <w:t>F</w:t>
      </w:r>
      <w:r w:rsidR="009661DB" w:rsidRPr="00047DA9">
        <w:rPr>
          <w:i/>
          <w:iCs/>
          <w:vertAlign w:val="subscript"/>
          <w:rPrChange w:id="480" w:author="Pannetier, Theo" w:date="2024-06-05T14:25:00Z">
            <w:rPr/>
          </w:rPrChange>
        </w:rPr>
        <w:t>st</w:t>
      </w:r>
      <w:proofErr w:type="spellEnd"/>
      <w:r w:rsidR="009661DB" w:rsidRPr="00047DA9">
        <w:t xml:space="preserve"> matrix is constituted and filled</w:t>
      </w:r>
      <w:r w:rsidR="0094264F" w:rsidRPr="00047DA9">
        <w:t xml:space="preserve"> </w:t>
      </w:r>
      <w:r w:rsidRPr="00047DA9">
        <w:t xml:space="preserve">with the corresponding values of </w:t>
      </w:r>
      <w:r w:rsidRPr="00047DA9">
        <w:rPr>
          <w:i/>
          <w:iCs/>
        </w:rPr>
        <w:t>β</w:t>
      </w:r>
      <w:r w:rsidRPr="00047DA9">
        <w:rPr>
          <w:i/>
          <w:iCs/>
          <w:vertAlign w:val="subscript"/>
        </w:rPr>
        <w:t>ii’</w:t>
      </w:r>
      <w:r w:rsidRPr="00047DA9">
        <w:t xml:space="preserve"> </w:t>
      </w:r>
      <w:r w:rsidR="00FD4B9B" w:rsidRPr="00047DA9">
        <w:t xml:space="preserve">for each pair </w:t>
      </w:r>
      <w:r w:rsidR="0094264F" w:rsidRPr="00047DA9">
        <w:t>of patches in the sample</w:t>
      </w:r>
      <w:r w:rsidRPr="00047DA9">
        <w:t xml:space="preserve">. Values of </w:t>
      </w:r>
      <w:r w:rsidRPr="00047DA9">
        <w:rPr>
          <w:i/>
          <w:iCs/>
        </w:rPr>
        <w:t>β</w:t>
      </w:r>
      <w:r w:rsidRPr="00047DA9">
        <w:rPr>
          <w:i/>
          <w:iCs/>
          <w:vertAlign w:val="subscript"/>
        </w:rPr>
        <w:t>i</w:t>
      </w:r>
      <w:r w:rsidRPr="00047DA9">
        <w:rPr>
          <w:i/>
          <w:iCs/>
        </w:rPr>
        <w:t xml:space="preserve"> </w:t>
      </w:r>
      <w:r w:rsidRPr="00047DA9">
        <w:t>are also computed along the diagonal.</w:t>
      </w:r>
    </w:p>
    <w:p w14:paraId="0D90D04B" w14:textId="11FE46C4" w:rsidR="00FD4B9B" w:rsidRPr="00047DA9" w:rsidRDefault="00FD4B9B" w:rsidP="00FD4B9B">
      <w:r w:rsidRPr="00047DA9">
        <w:t>In this case, there is one row of output for each pair:</w:t>
      </w:r>
    </w:p>
    <w:p w14:paraId="2C3ADCF9" w14:textId="26AF1FCB" w:rsidR="00FD4B9B" w:rsidRPr="00047DA9" w:rsidRDefault="00FD4B9B" w:rsidP="00FD4B9B">
      <w:pPr>
        <w:pStyle w:val="ListParagraph"/>
        <w:numPr>
          <w:ilvl w:val="0"/>
          <w:numId w:val="73"/>
        </w:numPr>
        <w:rPr>
          <w:lang w:val="en-GB"/>
        </w:rPr>
      </w:pPr>
      <w:r w:rsidRPr="00047DA9">
        <w:rPr>
          <w:lang w:val="en-GB"/>
        </w:rPr>
        <w:t>Year</w:t>
      </w:r>
    </w:p>
    <w:p w14:paraId="2BA5F43E" w14:textId="63EAC209" w:rsidR="00FD4B9B" w:rsidRPr="00047DA9" w:rsidRDefault="00FD4B9B" w:rsidP="00FD4B9B">
      <w:pPr>
        <w:pStyle w:val="ListParagraph"/>
        <w:numPr>
          <w:ilvl w:val="0"/>
          <w:numId w:val="73"/>
        </w:numPr>
        <w:rPr>
          <w:lang w:val="en-GB"/>
        </w:rPr>
      </w:pPr>
      <w:r w:rsidRPr="00047DA9">
        <w:rPr>
          <w:lang w:val="en-GB"/>
        </w:rPr>
        <w:t>Generation</w:t>
      </w:r>
    </w:p>
    <w:p w14:paraId="60439201" w14:textId="26BC0E03" w:rsidR="00FD4B9B" w:rsidRPr="00047DA9" w:rsidRDefault="00FD4B9B" w:rsidP="00FD4B9B">
      <w:pPr>
        <w:pStyle w:val="ListParagraph"/>
        <w:numPr>
          <w:ilvl w:val="0"/>
          <w:numId w:val="73"/>
        </w:numPr>
        <w:rPr>
          <w:lang w:val="en-GB"/>
        </w:rPr>
      </w:pPr>
      <w:r w:rsidRPr="00047DA9">
        <w:rPr>
          <w:lang w:val="en-GB"/>
        </w:rPr>
        <w:t>Patch ID of the first patch</w:t>
      </w:r>
    </w:p>
    <w:p w14:paraId="5F3B0ACF" w14:textId="3E4C05C8" w:rsidR="00FD4B9B" w:rsidRPr="00047DA9" w:rsidRDefault="00FD4B9B" w:rsidP="00FD4B9B">
      <w:pPr>
        <w:pStyle w:val="ListParagraph"/>
        <w:numPr>
          <w:ilvl w:val="0"/>
          <w:numId w:val="73"/>
        </w:numPr>
        <w:rPr>
          <w:lang w:val="en-GB"/>
        </w:rPr>
      </w:pPr>
      <w:r w:rsidRPr="00047DA9">
        <w:rPr>
          <w:lang w:val="en-GB"/>
        </w:rPr>
        <w:t xml:space="preserve">Patch ID of the second patch (same as 3. </w:t>
      </w:r>
      <w:r w:rsidR="009661DB" w:rsidRPr="00047DA9">
        <w:rPr>
          <w:lang w:val="en-GB"/>
        </w:rPr>
        <w:t>along the diagonal of the matrix</w:t>
      </w:r>
      <w:r w:rsidRPr="00047DA9">
        <w:rPr>
          <w:lang w:val="en-GB"/>
        </w:rPr>
        <w:t>)</w:t>
      </w:r>
    </w:p>
    <w:p w14:paraId="0F6120F9" w14:textId="5D4A7DF5" w:rsidR="002A2B71" w:rsidRPr="00047DA9" w:rsidRDefault="009661DB" w:rsidP="00395B84">
      <w:pPr>
        <w:pStyle w:val="ListParagraph"/>
        <w:numPr>
          <w:ilvl w:val="0"/>
          <w:numId w:val="73"/>
        </w:numPr>
        <w:rPr>
          <w:lang w:val="en-GB"/>
        </w:rPr>
      </w:pPr>
      <w:r w:rsidRPr="00047DA9">
        <w:rPr>
          <w:lang w:val="en-GB"/>
        </w:rPr>
        <w:t xml:space="preserve">Pairwise </w:t>
      </w:r>
      <w:proofErr w:type="spellStart"/>
      <w:r w:rsidRPr="00047DA9">
        <w:rPr>
          <w:lang w:val="en-GB"/>
        </w:rPr>
        <w:t>F</w:t>
      </w:r>
      <w:r w:rsidRPr="00047DA9">
        <w:rPr>
          <w:vertAlign w:val="subscript"/>
          <w:lang w:val="en-GB"/>
        </w:rPr>
        <w:t>st</w:t>
      </w:r>
      <w:proofErr w:type="spellEnd"/>
    </w:p>
    <w:p w14:paraId="7016F758" w14:textId="7A14DD6C" w:rsidR="0067520E" w:rsidRPr="00047DA9" w:rsidRDefault="0067520E" w:rsidP="009E434A">
      <w:pPr>
        <w:pStyle w:val="Heading3"/>
        <w:numPr>
          <w:ilvl w:val="2"/>
          <w:numId w:val="14"/>
        </w:numPr>
      </w:pPr>
      <w:bookmarkStart w:id="481" w:name="_Toc180771684"/>
      <w:r w:rsidRPr="00047DA9">
        <w:lastRenderedPageBreak/>
        <w:t>Traits</w:t>
      </w:r>
      <w:bookmarkEnd w:id="481"/>
    </w:p>
    <w:p w14:paraId="3C1BD5D1" w14:textId="77777777" w:rsidR="0067520E" w:rsidRPr="00047DA9" w:rsidRDefault="0067520E" w:rsidP="00B35389">
      <w:pPr>
        <w:pStyle w:val="Keepnext"/>
      </w:pPr>
      <w:r w:rsidRPr="00047DA9">
        <w:t>In the case of inter-individual variability and evolution of the dispersal traits, it is possible to output the mean traits of the population. There are two types of traits output:</w:t>
      </w:r>
    </w:p>
    <w:p w14:paraId="12E68DAB" w14:textId="77777777" w:rsidR="0067520E" w:rsidRPr="00047DA9" w:rsidRDefault="0067520E" w:rsidP="009E434A">
      <w:pPr>
        <w:pStyle w:val="Numbered"/>
        <w:numPr>
          <w:ilvl w:val="0"/>
          <w:numId w:val="58"/>
        </w:numPr>
        <w:rPr>
          <w:i/>
        </w:rPr>
      </w:pPr>
      <w:r w:rsidRPr="00047DA9">
        <w:rPr>
          <w:i/>
        </w:rPr>
        <w:t xml:space="preserve">Mean traits by cell/patch </w:t>
      </w:r>
      <w:r w:rsidRPr="00047DA9">
        <w:t>(</w:t>
      </w:r>
      <w:r w:rsidRPr="00047DA9">
        <w:rPr>
          <w:i/>
        </w:rPr>
        <w:t>Sim0</w:t>
      </w:r>
      <w:r w:rsidRPr="00047DA9">
        <w:t>_</w:t>
      </w:r>
      <w:r w:rsidRPr="00047DA9">
        <w:rPr>
          <w:i/>
        </w:rPr>
        <w:t xml:space="preserve">TraitsXcell.txt </w:t>
      </w:r>
      <w:r w:rsidRPr="00047DA9">
        <w:t xml:space="preserve">or </w:t>
      </w:r>
      <w:r w:rsidRPr="00047DA9">
        <w:rPr>
          <w:i/>
        </w:rPr>
        <w:t>Sim0</w:t>
      </w:r>
      <w:r w:rsidRPr="00047DA9">
        <w:t>_</w:t>
      </w:r>
      <w:r w:rsidRPr="00047DA9">
        <w:rPr>
          <w:i/>
        </w:rPr>
        <w:t>TraitsXpatch.txt</w:t>
      </w:r>
      <w:r w:rsidRPr="00047DA9">
        <w:t>). This file reports mean and standard deviation of the varying traits for each cell/patch, for each replicate and reproductive season at the set year interval.</w:t>
      </w:r>
    </w:p>
    <w:p w14:paraId="31D58B53" w14:textId="77777777" w:rsidR="0067520E" w:rsidRPr="00047DA9" w:rsidRDefault="0067520E" w:rsidP="00236CD2">
      <w:pPr>
        <w:pStyle w:val="Numbered"/>
        <w:rPr>
          <w:i/>
        </w:rPr>
      </w:pPr>
      <w:r w:rsidRPr="00047DA9">
        <w:rPr>
          <w:i/>
        </w:rPr>
        <w:t xml:space="preserve">Mean traits by row </w:t>
      </w:r>
      <w:r w:rsidRPr="00047DA9">
        <w:t>(</w:t>
      </w:r>
      <w:r w:rsidRPr="00047DA9">
        <w:rPr>
          <w:i/>
        </w:rPr>
        <w:t>Sim0</w:t>
      </w:r>
      <w:r w:rsidRPr="00047DA9">
        <w:t>_</w:t>
      </w:r>
      <w:r w:rsidRPr="00047DA9">
        <w:rPr>
          <w:i/>
        </w:rPr>
        <w:t>TraitsXrow.txt</w:t>
      </w:r>
      <w:r w:rsidRPr="00047DA9">
        <w:t>). The mean and standard deviation of the varying traits are computed at the row (</w:t>
      </w:r>
      <w:r w:rsidRPr="00047DA9">
        <w:rPr>
          <w:i/>
        </w:rPr>
        <w:t>y</w:t>
      </w:r>
      <w:r w:rsidRPr="00047DA9">
        <w:t xml:space="preserve">) level, pulling together all the populations occupying cells in </w:t>
      </w:r>
      <w:r w:rsidRPr="00047DA9">
        <w:rPr>
          <w:i/>
        </w:rPr>
        <w:t>y</w:t>
      </w:r>
      <w:r w:rsidRPr="00047DA9">
        <w:t>. Values are reported for each replicate and reproductive season at the specified yearly interval. This is particularly useful for analysing the structuring of traits along latitudinal gradients. It is possible to compute this output only for cell-based models.</w:t>
      </w:r>
    </w:p>
    <w:p w14:paraId="684EBD73" w14:textId="77777777" w:rsidR="0067520E" w:rsidRPr="00047DA9" w:rsidRDefault="0067520E" w:rsidP="00C57BF9">
      <w:pPr>
        <w:rPr>
          <w:szCs w:val="24"/>
        </w:rPr>
      </w:pPr>
      <w:r w:rsidRPr="00047DA9">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047DA9" w:rsidRDefault="0067520E" w:rsidP="009E434A">
      <w:pPr>
        <w:pStyle w:val="Heading3"/>
        <w:numPr>
          <w:ilvl w:val="2"/>
          <w:numId w:val="14"/>
        </w:numPr>
      </w:pPr>
      <w:bookmarkStart w:id="482" w:name="_Toc180771685"/>
      <w:r w:rsidRPr="00047DA9">
        <w:t>Connectivity matrix</w:t>
      </w:r>
      <w:bookmarkEnd w:id="482"/>
    </w:p>
    <w:p w14:paraId="7B3A2F23" w14:textId="77777777" w:rsidR="0067520E" w:rsidRPr="00047DA9" w:rsidRDefault="0067520E" w:rsidP="00B35389">
      <w:pPr>
        <w:pStyle w:val="Keepnext"/>
      </w:pPr>
      <w:r w:rsidRPr="00047DA9">
        <w:t xml:space="preserve">The connectivity matrix output, </w:t>
      </w:r>
      <w:r w:rsidRPr="00047DA9">
        <w:rPr>
          <w:i/>
        </w:rPr>
        <w:t>Sim0</w:t>
      </w:r>
      <w:r w:rsidRPr="00047DA9">
        <w:t>_</w:t>
      </w:r>
      <w:r w:rsidRPr="00047DA9">
        <w:rPr>
          <w:i/>
        </w:rPr>
        <w:t>Connect.txt</w:t>
      </w:r>
      <w:r w:rsidRPr="00047DA9">
        <w:t xml:space="preserve">, is available for a patch-based model only, and is obtained by checking the box </w:t>
      </w:r>
      <w:r w:rsidRPr="00047DA9">
        <w:rPr>
          <w:i/>
        </w:rPr>
        <w:t>Connectivity Matrix</w:t>
      </w:r>
      <w:r w:rsidRPr="00047DA9">
        <w:t xml:space="preserve">. It presents counts of the number of individuals successfully dispersing from each patch to each other patch for each year specified by the </w:t>
      </w:r>
      <w:r w:rsidRPr="00047DA9">
        <w:rPr>
          <w:i/>
        </w:rPr>
        <w:t>Connectivity Matrix every (years)</w:t>
      </w:r>
      <w:r w:rsidRPr="00047DA9">
        <w:t xml:space="preserve"> box. If there is more than one reproductive season during the year, cumulative year-end totals are reported. Although the file contains the data required for true </w:t>
      </w:r>
      <w:r w:rsidRPr="00047DA9">
        <w:rPr>
          <w:i/>
        </w:rPr>
        <w:t>N</w:t>
      </w:r>
      <w:r w:rsidRPr="00047DA9">
        <w:t> x </w:t>
      </w:r>
      <w:r w:rsidRPr="00047DA9">
        <w:rPr>
          <w:i/>
        </w:rPr>
        <w:t>N</w:t>
      </w:r>
      <w:r w:rsidRPr="00047DA9">
        <w:t xml:space="preserve"> matrices, the data are presented in list format (which can readily be converted to matrices by most analytical software):</w:t>
      </w:r>
    </w:p>
    <w:p w14:paraId="022F5957" w14:textId="77777777" w:rsidR="0067520E" w:rsidRPr="00047DA9" w:rsidRDefault="0067520E" w:rsidP="009E434A">
      <w:pPr>
        <w:pStyle w:val="Numbered"/>
        <w:numPr>
          <w:ilvl w:val="0"/>
          <w:numId w:val="59"/>
        </w:numPr>
      </w:pPr>
      <w:r w:rsidRPr="00047DA9">
        <w:t>Replicate number (</w:t>
      </w:r>
      <w:r w:rsidRPr="00047DA9">
        <w:rPr>
          <w:i/>
        </w:rPr>
        <w:t>Rep</w:t>
      </w:r>
      <w:r w:rsidRPr="00047DA9">
        <w:t>)</w:t>
      </w:r>
    </w:p>
    <w:p w14:paraId="6D830963" w14:textId="77777777" w:rsidR="0067520E" w:rsidRPr="00047DA9" w:rsidRDefault="0067520E" w:rsidP="00236CD2">
      <w:pPr>
        <w:pStyle w:val="Numbered"/>
      </w:pPr>
      <w:r w:rsidRPr="00047DA9">
        <w:rPr>
          <w:i/>
        </w:rPr>
        <w:t>Year</w:t>
      </w:r>
    </w:p>
    <w:p w14:paraId="570C104E" w14:textId="77777777" w:rsidR="0067520E" w:rsidRPr="00047DA9" w:rsidRDefault="0067520E" w:rsidP="00236CD2">
      <w:pPr>
        <w:pStyle w:val="Numbered"/>
      </w:pPr>
      <w:r w:rsidRPr="00047DA9">
        <w:t>ID number of natal patch (</w:t>
      </w:r>
      <w:proofErr w:type="spellStart"/>
      <w:r w:rsidRPr="00047DA9">
        <w:rPr>
          <w:i/>
        </w:rPr>
        <w:t>StartPatch</w:t>
      </w:r>
      <w:proofErr w:type="spellEnd"/>
      <w:r w:rsidRPr="00047DA9">
        <w:t>)</w:t>
      </w:r>
    </w:p>
    <w:p w14:paraId="04DA5C21" w14:textId="77777777" w:rsidR="0067520E" w:rsidRPr="00047DA9" w:rsidRDefault="0067520E" w:rsidP="00236CD2">
      <w:pPr>
        <w:pStyle w:val="Numbered"/>
      </w:pPr>
      <w:r w:rsidRPr="00047DA9">
        <w:t>ID number of settlement patch (</w:t>
      </w:r>
      <w:proofErr w:type="spellStart"/>
      <w:r w:rsidRPr="00047DA9">
        <w:rPr>
          <w:i/>
        </w:rPr>
        <w:t>EndPatch</w:t>
      </w:r>
      <w:proofErr w:type="spellEnd"/>
      <w:r w:rsidRPr="00047DA9">
        <w:t>)</w:t>
      </w:r>
    </w:p>
    <w:p w14:paraId="480CFEA8" w14:textId="77777777" w:rsidR="0067520E" w:rsidRPr="00047DA9" w:rsidRDefault="0067520E" w:rsidP="00236CD2">
      <w:pPr>
        <w:pStyle w:val="Numbered"/>
      </w:pPr>
      <w:r w:rsidRPr="00047DA9">
        <w:t xml:space="preserve">Number of individuals dispersing from </w:t>
      </w:r>
      <w:proofErr w:type="spellStart"/>
      <w:r w:rsidRPr="00047DA9">
        <w:rPr>
          <w:i/>
        </w:rPr>
        <w:t>StartPatch</w:t>
      </w:r>
      <w:proofErr w:type="spellEnd"/>
      <w:r w:rsidRPr="00047DA9">
        <w:t xml:space="preserve"> to </w:t>
      </w:r>
      <w:proofErr w:type="spellStart"/>
      <w:r w:rsidRPr="00047DA9">
        <w:rPr>
          <w:i/>
        </w:rPr>
        <w:t>EndPatch</w:t>
      </w:r>
      <w:proofErr w:type="spellEnd"/>
      <w:r w:rsidRPr="00047DA9">
        <w:t xml:space="preserve"> (</w:t>
      </w:r>
      <w:proofErr w:type="spellStart"/>
      <w:r w:rsidRPr="00047DA9">
        <w:rPr>
          <w:i/>
        </w:rPr>
        <w:t>NInds</w:t>
      </w:r>
      <w:proofErr w:type="spellEnd"/>
      <w:r w:rsidRPr="00047DA9">
        <w:t>)</w:t>
      </w:r>
    </w:p>
    <w:p w14:paraId="13786778" w14:textId="0A30314D" w:rsidR="005D0B95" w:rsidRPr="00047DA9" w:rsidRDefault="005D0B95" w:rsidP="005D0B95">
      <w:bookmarkStart w:id="483" w:name="_Examples_&amp;_Tutorials"/>
      <w:bookmarkEnd w:id="483"/>
      <w:r w:rsidRPr="00047DA9">
        <w:t xml:space="preserve">The rows having an entry of -999 are summary rows, showing the total number of successful emigrants from a patch (if </w:t>
      </w:r>
      <w:proofErr w:type="spellStart"/>
      <w:r w:rsidRPr="00047DA9">
        <w:t>EndPatch</w:t>
      </w:r>
      <w:proofErr w:type="spellEnd"/>
      <w:r w:rsidRPr="00047DA9">
        <w:t xml:space="preserve"> = -999) and the total number of successful immigrants into a patch (if </w:t>
      </w:r>
      <w:proofErr w:type="spellStart"/>
      <w:r w:rsidRPr="00047DA9">
        <w:t>StartPatch</w:t>
      </w:r>
      <w:proofErr w:type="spellEnd"/>
      <w:r w:rsidRPr="00047DA9">
        <w:t> = -999). They are included to facilitate quick examination of the file without having to sum all the individual rows for a patch in any one year.</w:t>
      </w:r>
    </w:p>
    <w:p w14:paraId="66AD61FF" w14:textId="6ABD2BC6" w:rsidR="00831B81" w:rsidRPr="00047DA9" w:rsidRDefault="00831B81" w:rsidP="00831B81">
      <w:pPr>
        <w:pStyle w:val="Heading3"/>
        <w:numPr>
          <w:ilvl w:val="2"/>
          <w:numId w:val="14"/>
        </w:numPr>
      </w:pPr>
      <w:bookmarkStart w:id="484" w:name="_Heat_maps"/>
      <w:bookmarkStart w:id="485" w:name="_Toc180771686"/>
      <w:bookmarkEnd w:id="484"/>
      <w:r w:rsidRPr="00047DA9">
        <w:t>Heat maps</w:t>
      </w:r>
      <w:bookmarkEnd w:id="485"/>
    </w:p>
    <w:p w14:paraId="24955FC3" w14:textId="4D81469C" w:rsidR="00831B81" w:rsidRPr="00047DA9" w:rsidRDefault="00831B81" w:rsidP="00831B81">
      <w:r w:rsidRPr="00047DA9">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rsidRPr="00047DA9">
        <w:t>time period</w:t>
      </w:r>
      <w:proofErr w:type="gramEnd"/>
      <w:r w:rsidRPr="00047DA9">
        <w:t xml:space="preserve"> of the model. These heat maps may be useful, for example, for identifying corridors which are heavily used during the dispersal phase. One map is created in the </w:t>
      </w:r>
      <w:proofErr w:type="spellStart"/>
      <w:r w:rsidRPr="00047DA9">
        <w:rPr>
          <w:i/>
        </w:rPr>
        <w:t>Output_Maps</w:t>
      </w:r>
      <w:proofErr w:type="spellEnd"/>
      <w:r w:rsidRPr="00047DA9">
        <w:t xml:space="preserve"> folder for each replicate </w:t>
      </w:r>
      <w:proofErr w:type="gramStart"/>
      <w:r w:rsidRPr="00047DA9">
        <w:t>simulation, and</w:t>
      </w:r>
      <w:proofErr w:type="gramEnd"/>
      <w:r w:rsidRPr="00047DA9">
        <w:t xml:space="preserve"> is in the same format as the input habitat file. Additionally, when running a model from the GUI, copies of each map file are created as bit map files.</w:t>
      </w:r>
    </w:p>
    <w:p w14:paraId="554938D1" w14:textId="3B50E7DC" w:rsidR="00C829A3" w:rsidRPr="00047DA9" w:rsidRDefault="00C829A3" w:rsidP="00C829A3">
      <w:pPr>
        <w:pStyle w:val="Heading3"/>
        <w:numPr>
          <w:ilvl w:val="2"/>
          <w:numId w:val="14"/>
        </w:numPr>
      </w:pPr>
      <w:bookmarkStart w:id="486" w:name="_Toc180771687"/>
      <w:r w:rsidRPr="00047DA9">
        <w:lastRenderedPageBreak/>
        <w:t>Log file</w:t>
      </w:r>
      <w:bookmarkEnd w:id="486"/>
    </w:p>
    <w:p w14:paraId="0459E6CE" w14:textId="5EC8679A" w:rsidR="00C829A3" w:rsidRPr="00047DA9" w:rsidRDefault="00C829A3" w:rsidP="00C829A3">
      <w:r w:rsidRPr="00047DA9">
        <w:t xml:space="preserve">When running in batch mode, an additional output file </w:t>
      </w:r>
      <w:r w:rsidRPr="00047DA9">
        <w:rPr>
          <w:i/>
        </w:rPr>
        <w:t>BatchNN_RS_log.csv</w:t>
      </w:r>
      <w:r w:rsidRPr="00047DA9">
        <w:t xml:space="preserve"> (where </w:t>
      </w:r>
      <w:r w:rsidRPr="00047DA9">
        <w:rPr>
          <w:i/>
        </w:rPr>
        <w:t>NN</w:t>
      </w:r>
      <w:r w:rsidRPr="00047DA9">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rsidRPr="00047DA9">
        <w:t xml:space="preserve">between </w:t>
      </w:r>
      <w:proofErr w:type="gramStart"/>
      <w:r w:rsidR="007F5C3D" w:rsidRPr="00047DA9">
        <w:t>files</w:t>
      </w:r>
      <w:proofErr w:type="gramEnd"/>
      <w:r w:rsidR="007F5C3D" w:rsidRPr="00047DA9">
        <w:t xml:space="preserve"> or an invalid habitat code or patch number occurs in an</w:t>
      </w:r>
      <w:r w:rsidR="00831B81" w:rsidRPr="00047DA9">
        <w:t xml:space="preserve"> input map file</w:t>
      </w:r>
      <w:r w:rsidR="007F5C3D" w:rsidRPr="00047DA9">
        <w:t xml:space="preserve">. In such cases, only the </w:t>
      </w:r>
      <w:proofErr w:type="gramStart"/>
      <w:r w:rsidR="007F5C3D" w:rsidRPr="00047DA9">
        <w:t>particular simulation</w:t>
      </w:r>
      <w:proofErr w:type="gramEnd"/>
      <w:r w:rsidR="007F5C3D" w:rsidRPr="00047DA9">
        <w:t xml:space="preserve"> will be aborted; other simulations within the batch will run normally. Error codes are listed in the </w:t>
      </w:r>
      <w:r w:rsidR="007F5C3D" w:rsidRPr="00047DA9">
        <w:rPr>
          <w:i/>
        </w:rPr>
        <w:t>Batch_error_codes.xlsx</w:t>
      </w:r>
      <w:r w:rsidR="007F5C3D" w:rsidRPr="00047DA9">
        <w:t xml:space="preserve"> file.</w:t>
      </w:r>
    </w:p>
    <w:p w14:paraId="3592545D" w14:textId="77777777" w:rsidR="0067520E" w:rsidRPr="00047DA9" w:rsidRDefault="0067520E" w:rsidP="009E434A">
      <w:pPr>
        <w:pStyle w:val="Heading1"/>
        <w:numPr>
          <w:ilvl w:val="0"/>
          <w:numId w:val="14"/>
        </w:numPr>
        <w:pBdr>
          <w:bottom w:val="single" w:sz="4" w:space="1" w:color="auto"/>
        </w:pBdr>
        <w:tabs>
          <w:tab w:val="clear" w:pos="1440"/>
        </w:tabs>
      </w:pPr>
      <w:bookmarkStart w:id="487" w:name="_Toc180771688"/>
      <w:r w:rsidRPr="00047DA9">
        <w:lastRenderedPageBreak/>
        <w:t>Examples &amp; Tutorials</w:t>
      </w:r>
      <w:bookmarkEnd w:id="487"/>
    </w:p>
    <w:p w14:paraId="49BB4BC0" w14:textId="75747589" w:rsidR="0067520E" w:rsidRPr="00047DA9" w:rsidRDefault="0067520E" w:rsidP="00C57BF9">
      <w:pPr>
        <w:rPr>
          <w:szCs w:val="24"/>
        </w:rPr>
      </w:pPr>
      <w:r w:rsidRPr="00047DA9">
        <w:rPr>
          <w:szCs w:val="24"/>
        </w:rPr>
        <w:t>In this section we will go step by step through the examples presented in the companion paper</w:t>
      </w:r>
      <w:r w:rsidR="00587B80" w:rsidRPr="00047DA9">
        <w:rPr>
          <w:szCs w:val="24"/>
        </w:rPr>
        <w:t xml:space="preserve"> (Bocedi et al. 2014)</w:t>
      </w:r>
      <w:r w:rsidRPr="00047DA9">
        <w:rPr>
          <w:szCs w:val="24"/>
        </w:rPr>
        <w:t xml:space="preserve">. These will cover some of the main features of </w:t>
      </w:r>
      <w:proofErr w:type="gramStart"/>
      <w:r w:rsidRPr="00047DA9">
        <w:rPr>
          <w:szCs w:val="24"/>
        </w:rPr>
        <w:t>RangeShifter, and</w:t>
      </w:r>
      <w:proofErr w:type="gramEnd"/>
      <w:r w:rsidRPr="00047DA9">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047DA9">
        <w:rPr>
          <w:szCs w:val="24"/>
        </w:rPr>
        <w:t>for getting</w:t>
      </w:r>
      <w:proofErr w:type="gramEnd"/>
      <w:r w:rsidRPr="00047DA9">
        <w:rPr>
          <w:szCs w:val="24"/>
        </w:rPr>
        <w:t xml:space="preserve"> to know the program. An additional exercise (not presented in the paper) illustrates how to prepare input files to run one of the examples in batch mode. Data layer files and parameters are provided in the corresponding folders provided with this manual.</w:t>
      </w:r>
    </w:p>
    <w:p w14:paraId="3155E808" w14:textId="77777777" w:rsidR="0067520E" w:rsidRPr="00047DA9" w:rsidRDefault="0067520E" w:rsidP="009E434A">
      <w:pPr>
        <w:pStyle w:val="Heading2"/>
        <w:numPr>
          <w:ilvl w:val="1"/>
          <w:numId w:val="14"/>
        </w:numPr>
      </w:pPr>
      <w:bookmarkStart w:id="488" w:name="_Exercise_1"/>
      <w:bookmarkStart w:id="489" w:name="_Toc180771689"/>
      <w:bookmarkEnd w:id="488"/>
      <w:r w:rsidRPr="00047DA9">
        <w:t>Exercise 1</w:t>
      </w:r>
      <w:bookmarkEnd w:id="489"/>
      <w:r w:rsidRPr="00047DA9">
        <w:t xml:space="preserve"> </w:t>
      </w:r>
    </w:p>
    <w:p w14:paraId="47B3483B" w14:textId="0191D9FF" w:rsidR="0067520E" w:rsidRPr="00047DA9" w:rsidRDefault="00301C87" w:rsidP="009E434A">
      <w:pPr>
        <w:pStyle w:val="Heading3"/>
        <w:numPr>
          <w:ilvl w:val="2"/>
          <w:numId w:val="14"/>
        </w:numPr>
      </w:pPr>
      <w:bookmarkStart w:id="490" w:name="_Toc180771690"/>
      <w:r w:rsidRPr="00047DA9">
        <w:t>R</w:t>
      </w:r>
      <w:r w:rsidR="0067520E" w:rsidRPr="00047DA9">
        <w:t>ange expansion, long-distance dispersal and environmental stochasticity</w:t>
      </w:r>
      <w:bookmarkEnd w:id="490"/>
    </w:p>
    <w:p w14:paraId="43E6EAA8" w14:textId="77777777" w:rsidR="0067520E" w:rsidRPr="00047DA9" w:rsidRDefault="0067520E" w:rsidP="00C57BF9">
      <w:pPr>
        <w:rPr>
          <w:szCs w:val="24"/>
        </w:rPr>
      </w:pPr>
      <w:r w:rsidRPr="00047DA9">
        <w:rPr>
          <w:szCs w:val="24"/>
        </w:rPr>
        <w:t xml:space="preserve">This is an example of how RangeShifter can be used at national scale for modelling species range dynamics. Here we model a hypothetical grassland species distributed initially in the South-West of </w:t>
      </w:r>
      <w:proofErr w:type="gramStart"/>
      <w:r w:rsidRPr="00047DA9">
        <w:rPr>
          <w:szCs w:val="24"/>
        </w:rPr>
        <w:t>England, and</w:t>
      </w:r>
      <w:proofErr w:type="gramEnd"/>
      <w:r w:rsidRPr="00047DA9">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prohibiting climate has become suitable. We assume that we have data about the current species distribution and use it as a starting point. The objective is to investigate how different assumptions about the dispersal ability of the species and about temporal environmental stochasticity can affect the modelled range expansion. We start with the basic setting of a single dispersal kernel and no environmental stochasticity (Figure 2a in the paper).</w:t>
      </w:r>
    </w:p>
    <w:p w14:paraId="0CC5061A" w14:textId="77777777" w:rsidR="0067520E" w:rsidRPr="00047DA9" w:rsidRDefault="0067520E" w:rsidP="009E434A">
      <w:pPr>
        <w:pStyle w:val="Numbered"/>
        <w:keepNext/>
        <w:numPr>
          <w:ilvl w:val="0"/>
          <w:numId w:val="60"/>
        </w:numPr>
      </w:pPr>
      <w:r w:rsidRPr="00047DA9">
        <w:rPr>
          <w:i/>
        </w:rPr>
        <w:t>Starting</w:t>
      </w:r>
      <w:r w:rsidRPr="00047DA9">
        <w:t xml:space="preserve"> </w:t>
      </w:r>
      <w:r w:rsidRPr="00047DA9">
        <w:rPr>
          <w:i/>
        </w:rPr>
        <w:t>the program</w:t>
      </w:r>
    </w:p>
    <w:p w14:paraId="7D87C977" w14:textId="77777777" w:rsidR="0067520E" w:rsidRPr="00047DA9" w:rsidRDefault="0067520E" w:rsidP="00236CD2">
      <w:pPr>
        <w:pStyle w:val="NormalIndent"/>
      </w:pPr>
      <w:r w:rsidRPr="00047DA9">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Select the provided folder named </w:t>
      </w:r>
      <w:r w:rsidRPr="00047DA9">
        <w:rPr>
          <w:b/>
        </w:rPr>
        <w:t>RS_Example1</w:t>
      </w:r>
      <w:r w:rsidRPr="00047DA9">
        <w:t xml:space="preserve"> as the working directory.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3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5D48D902" w14:textId="77777777" w:rsidR="0067520E" w:rsidRPr="00047DA9" w:rsidRDefault="0067520E" w:rsidP="009704C4">
      <w:pPr>
        <w:pStyle w:val="Numbered"/>
        <w:keepNext/>
      </w:pPr>
      <w:r w:rsidRPr="00047DA9">
        <w:rPr>
          <w:i/>
        </w:rPr>
        <w:t>Landscape</w:t>
      </w:r>
      <w:r w:rsidRPr="00047DA9">
        <w:t xml:space="preserve"> </w:t>
      </w:r>
      <w:r w:rsidRPr="00047DA9">
        <w:rPr>
          <w:i/>
        </w:rPr>
        <w:t>and species distribution</w:t>
      </w:r>
    </w:p>
    <w:p w14:paraId="4EBA0874" w14:textId="77777777" w:rsidR="0067520E" w:rsidRPr="00047DA9" w:rsidRDefault="0067520E" w:rsidP="005B3F70">
      <w:pPr>
        <w:pStyle w:val="NormalIndent"/>
        <w:keepNext/>
        <w:spacing w:after="120"/>
      </w:pPr>
      <w:r w:rsidRPr="00047DA9">
        <w:t>We use a land-cover map of Great Britain at 1km resolution. Six dominant aggregated habitat types were derived from Land Cover Map 2007</w:t>
      </w:r>
      <w:r w:rsidRPr="00047DA9">
        <w:rPr>
          <w:vertAlign w:val="superscript"/>
        </w:rPr>
        <w:t>©</w:t>
      </w:r>
      <w:r w:rsidRPr="00047DA9">
        <w:t xml:space="preserve"> (database rights NERC (CEH) 2011). The map, </w:t>
      </w:r>
      <w:r w:rsidRPr="00047DA9">
        <w:rPr>
          <w:i/>
        </w:rPr>
        <w:t>UKmap_1km.txt</w:t>
      </w:r>
      <w:r w:rsidRPr="00047DA9">
        <w:t>, is a raster in the standard text format, where each cell holds the code of its dominant habitat type. For simplicity, the codes were set as sequential numbers from 1 to 6:</w:t>
      </w:r>
    </w:p>
    <w:p w14:paraId="51E3251A" w14:textId="77777777" w:rsidR="0067520E" w:rsidRPr="00047DA9" w:rsidRDefault="0067520E" w:rsidP="005B3F70">
      <w:pPr>
        <w:pStyle w:val="NormalIndent"/>
        <w:spacing w:after="120" w:line="240" w:lineRule="exact"/>
      </w:pPr>
      <w:r w:rsidRPr="00047DA9">
        <w:t>1 = woodland (broadleaved and conifer)</w:t>
      </w:r>
    </w:p>
    <w:p w14:paraId="121343EB" w14:textId="77777777" w:rsidR="0067520E" w:rsidRPr="00047DA9" w:rsidRDefault="0067520E" w:rsidP="005B3F70">
      <w:pPr>
        <w:pStyle w:val="NormalIndent"/>
        <w:spacing w:after="120" w:line="240" w:lineRule="exact"/>
      </w:pPr>
      <w:r w:rsidRPr="00047DA9">
        <w:t>2 = arable</w:t>
      </w:r>
    </w:p>
    <w:p w14:paraId="08215050" w14:textId="77777777" w:rsidR="0067520E" w:rsidRPr="00047DA9" w:rsidRDefault="0067520E" w:rsidP="005B3F70">
      <w:pPr>
        <w:pStyle w:val="NormalIndent"/>
        <w:spacing w:after="120" w:line="240" w:lineRule="exact"/>
      </w:pPr>
      <w:r w:rsidRPr="00047DA9">
        <w:t>3 = improved grassland</w:t>
      </w:r>
    </w:p>
    <w:p w14:paraId="0112BA8C" w14:textId="77777777" w:rsidR="0067520E" w:rsidRPr="00047DA9" w:rsidRDefault="0067520E" w:rsidP="005B3F70">
      <w:pPr>
        <w:pStyle w:val="NormalIndent"/>
        <w:spacing w:after="120" w:line="240" w:lineRule="exact"/>
      </w:pPr>
      <w:r w:rsidRPr="00047DA9">
        <w:t>4 = semi-natural grassland (acid, neutral and calcareous grassland)</w:t>
      </w:r>
    </w:p>
    <w:p w14:paraId="468B4A27" w14:textId="77777777" w:rsidR="0067520E" w:rsidRPr="00047DA9" w:rsidRDefault="0067520E" w:rsidP="005B3F70">
      <w:pPr>
        <w:pStyle w:val="NormalIndent"/>
        <w:spacing w:after="120" w:line="240" w:lineRule="exact"/>
      </w:pPr>
      <w:r w:rsidRPr="00047DA9">
        <w:t>5 = heath and bog</w:t>
      </w:r>
    </w:p>
    <w:p w14:paraId="68A883F9" w14:textId="77777777" w:rsidR="0067520E" w:rsidRPr="00047DA9" w:rsidRDefault="0067520E" w:rsidP="005B3F70">
      <w:pPr>
        <w:pStyle w:val="NormalIndent"/>
        <w:spacing w:after="120" w:line="240" w:lineRule="exact"/>
      </w:pPr>
      <w:r w:rsidRPr="00047DA9">
        <w:t>6 = other (urban, water &amp; coastal habitats)</w:t>
      </w:r>
    </w:p>
    <w:p w14:paraId="23DBC98A" w14:textId="2ECE4DCB" w:rsidR="0067520E" w:rsidRPr="00047DA9" w:rsidRDefault="0067520E" w:rsidP="00236CD2">
      <w:pPr>
        <w:pStyle w:val="NormalIndent"/>
      </w:pPr>
      <w:r w:rsidRPr="00047DA9">
        <w:lastRenderedPageBreak/>
        <w:t xml:space="preserve">To load the </w:t>
      </w:r>
      <w:proofErr w:type="gramStart"/>
      <w:r w:rsidRPr="00047DA9">
        <w:t>map</w:t>
      </w:r>
      <w:proofErr w:type="gramEnd"/>
      <w:r w:rsidRPr="00047DA9">
        <w:t xml:space="preserve"> click on </w:t>
      </w:r>
      <w:r w:rsidRPr="00047DA9">
        <w:rPr>
          <w:i/>
        </w:rPr>
        <w:t xml:space="preserve">Landscape </w:t>
      </w:r>
      <w:r w:rsidRPr="00047DA9">
        <w:rPr>
          <w:i/>
        </w:rPr>
        <w:sym w:font="Wingdings" w:char="F0E0"/>
      </w:r>
      <w:r w:rsidRPr="00047DA9">
        <w:rPr>
          <w:i/>
        </w:rPr>
        <w:t xml:space="preserve"> Import Raster</w:t>
      </w:r>
      <w:r w:rsidRPr="00047DA9">
        <w:t xml:space="preserve">. Select </w:t>
      </w:r>
      <w:r w:rsidRPr="00047DA9">
        <w:rPr>
          <w:i/>
        </w:rPr>
        <w:t xml:space="preserve">Raster Types </w:t>
      </w:r>
      <w:r w:rsidRPr="00047DA9">
        <w:rPr>
          <w:i/>
        </w:rPr>
        <w:sym w:font="Wingdings" w:char="F0E0"/>
      </w:r>
      <w:r w:rsidRPr="00047DA9">
        <w:rPr>
          <w:i/>
        </w:rPr>
        <w:t xml:space="preserve"> habitat codes</w:t>
      </w:r>
      <w:r w:rsidRPr="00047DA9">
        <w:t xml:space="preserve"> and </w:t>
      </w:r>
      <w:r w:rsidRPr="00047DA9">
        <w:rPr>
          <w:i/>
        </w:rPr>
        <w:t xml:space="preserve">Model Type </w:t>
      </w:r>
      <w:r w:rsidRPr="00047DA9">
        <w:rPr>
          <w:i/>
        </w:rPr>
        <w:sym w:font="Wingdings" w:char="F0E0"/>
      </w:r>
      <w:r w:rsidRPr="00047DA9">
        <w:rPr>
          <w:i/>
        </w:rPr>
        <w:t xml:space="preserve"> Cell-based</w:t>
      </w:r>
      <w:r w:rsidRPr="00047DA9">
        <w:t xml:space="preserve">. Set the </w:t>
      </w:r>
      <w:r w:rsidRPr="00047DA9">
        <w:rPr>
          <w:i/>
        </w:rPr>
        <w:t>Resolution</w:t>
      </w:r>
      <w:r w:rsidR="00D77815" w:rsidRPr="00047DA9">
        <w:t xml:space="preserve"> at 1</w:t>
      </w:r>
      <w:r w:rsidRPr="00047DA9">
        <w:t>000</w:t>
      </w:r>
      <w:r w:rsidR="00D77815" w:rsidRPr="00047DA9">
        <w:t> </w:t>
      </w:r>
      <w:r w:rsidRPr="00047DA9">
        <w:t>m</w:t>
      </w:r>
      <w:r w:rsidR="00D77815" w:rsidRPr="00047DA9">
        <w:t xml:space="preserve">. </w:t>
      </w:r>
      <w:r w:rsidRPr="00047DA9">
        <w:t xml:space="preserve">Click on the button </w:t>
      </w:r>
      <w:r w:rsidR="00D77815" w:rsidRPr="00047DA9">
        <w:rPr>
          <w:i/>
        </w:rPr>
        <w:t>Import </w:t>
      </w:r>
      <w:r w:rsidRPr="00047DA9">
        <w:rPr>
          <w:i/>
        </w:rPr>
        <w:t>Landscape</w:t>
      </w:r>
      <w:r w:rsidRPr="00047DA9">
        <w:t xml:space="preserve">. In the dialog that will open select the landscape file </w:t>
      </w:r>
      <w:r w:rsidRPr="00047DA9">
        <w:rPr>
          <w:i/>
        </w:rPr>
        <w:t>UKmap</w:t>
      </w:r>
      <w:r w:rsidRPr="00047DA9">
        <w:t>_</w:t>
      </w:r>
      <w:r w:rsidRPr="00047DA9">
        <w:rPr>
          <w:i/>
        </w:rPr>
        <w:t>1km.txt</w:t>
      </w:r>
      <w:r w:rsidRPr="00047DA9">
        <w:t>)</w:t>
      </w:r>
      <w:r w:rsidR="00D77815" w:rsidRPr="00047DA9">
        <w:t xml:space="preserve"> from the</w:t>
      </w:r>
      <w:r w:rsidRPr="00047DA9">
        <w:t xml:space="preserve"> </w:t>
      </w:r>
      <w:r w:rsidR="00D77815" w:rsidRPr="00047DA9">
        <w:rPr>
          <w:i/>
        </w:rPr>
        <w:t xml:space="preserve">Inputs </w:t>
      </w:r>
      <w:r w:rsidR="00D77815" w:rsidRPr="00047DA9">
        <w:t>folder</w:t>
      </w:r>
      <w:r w:rsidR="00D77815" w:rsidRPr="00047DA9">
        <w:rPr>
          <w:i/>
        </w:rPr>
        <w:t xml:space="preserve"> </w:t>
      </w:r>
      <w:r w:rsidRPr="00047DA9">
        <w:t xml:space="preserve">and click </w:t>
      </w:r>
      <w:r w:rsidRPr="00047DA9">
        <w:rPr>
          <w:i/>
        </w:rPr>
        <w:t>Open</w:t>
      </w:r>
      <w:r w:rsidRPr="00047DA9">
        <w:t xml:space="preserve">. </w:t>
      </w:r>
      <w:r w:rsidR="00D77815" w:rsidRPr="00047DA9">
        <w:t>Click once on the OK button and a</w:t>
      </w:r>
      <w:r w:rsidRPr="00047DA9">
        <w:t xml:space="preserve"> table </w:t>
      </w:r>
      <w:r w:rsidR="00D77815" w:rsidRPr="00047DA9">
        <w:t xml:space="preserve">will appear </w:t>
      </w:r>
      <w:r w:rsidRPr="00047DA9">
        <w:t xml:space="preserve">on the right, displaying six rows for the six habitat types. The habitat codes appear automatically as sequential integer numbers, which have been read from the data file. The three columns on the right are for setting the RGB code for the colours to be used for each habitat. Default values are provided but they can be changed by editing them and clicking on the </w:t>
      </w:r>
      <w:r w:rsidRPr="00047DA9">
        <w:rPr>
          <w:i/>
        </w:rPr>
        <w:t>Change Habitat Colours</w:t>
      </w:r>
      <w:r w:rsidRPr="00047DA9">
        <w:t xml:space="preserve"> button. Note that population densities will be displayed with a scale going from dark red to orange and the species distribution with yellow frames; it is therefore advisable to avoid using these colours for the landscape.</w:t>
      </w:r>
    </w:p>
    <w:p w14:paraId="41CF840E" w14:textId="401833BA" w:rsidR="0067520E" w:rsidRPr="00047DA9" w:rsidRDefault="0067520E" w:rsidP="00236CD2">
      <w:pPr>
        <w:pStyle w:val="NormalIndent"/>
      </w:pPr>
      <w:r w:rsidRPr="00047DA9">
        <w:t xml:space="preserve">After the landscape is loaded, we next specify the </w:t>
      </w:r>
      <w:r w:rsidRPr="00047DA9">
        <w:rPr>
          <w:i/>
        </w:rPr>
        <w:t>Species’ Distribution</w:t>
      </w:r>
      <w:r w:rsidRPr="00047DA9">
        <w:t xml:space="preserve"> in the lower panel of the </w:t>
      </w:r>
      <w:r w:rsidRPr="00047DA9">
        <w:rPr>
          <w:i/>
        </w:rPr>
        <w:t>Landscape</w:t>
      </w:r>
      <w:r w:rsidRPr="00047DA9">
        <w:t xml:space="preserve"> window</w:t>
      </w:r>
      <w:r w:rsidR="00D77815" w:rsidRPr="00047DA9">
        <w:t>. Set the resolution at 10</w:t>
      </w:r>
      <w:r w:rsidRPr="00047DA9">
        <w:t>000</w:t>
      </w:r>
      <w:r w:rsidR="00D77815" w:rsidRPr="00047DA9">
        <w:t> </w:t>
      </w:r>
      <w:r w:rsidRPr="00047DA9">
        <w:t xml:space="preserve">m and click on the button </w:t>
      </w:r>
      <w:r w:rsidRPr="00047DA9">
        <w:rPr>
          <w:i/>
        </w:rPr>
        <w:t>Import Species’ Distribution</w:t>
      </w:r>
      <w:r w:rsidRPr="00047DA9">
        <w:t>. In the dialog select the species data file required to run this example (</w:t>
      </w:r>
      <w:r w:rsidRPr="00047DA9">
        <w:rPr>
          <w:i/>
        </w:rPr>
        <w:t>Inputs </w:t>
      </w:r>
      <w:r w:rsidRPr="00047DA9">
        <w:rPr>
          <w:i/>
        </w:rPr>
        <w:sym w:font="Wingdings" w:char="F0E0"/>
      </w:r>
      <w:r w:rsidRPr="00047DA9">
        <w:rPr>
          <w:i/>
        </w:rPr>
        <w:t xml:space="preserve"> Species_Distribution_10km.txt</w:t>
      </w:r>
      <w:r w:rsidRPr="00047DA9">
        <w:t xml:space="preserve">) and click </w:t>
      </w:r>
      <w:r w:rsidRPr="00047DA9">
        <w:rPr>
          <w:i/>
        </w:rPr>
        <w:t>Open</w:t>
      </w:r>
      <w:r w:rsidRPr="00047DA9">
        <w:t>.</w:t>
      </w:r>
    </w:p>
    <w:p w14:paraId="5109ED85" w14:textId="68968189" w:rsidR="0067520E" w:rsidRPr="00047DA9" w:rsidRDefault="0067520E" w:rsidP="00236CD2">
      <w:pPr>
        <w:pStyle w:val="NormalIndent"/>
        <w:keepNext/>
      </w:pPr>
      <w:r w:rsidRPr="00047DA9">
        <w:t xml:space="preserve">Finally, click on </w:t>
      </w:r>
      <w:r w:rsidRPr="00047DA9">
        <w:rPr>
          <w:i/>
        </w:rPr>
        <w:t>OK</w:t>
      </w:r>
      <w:r w:rsidRPr="00047DA9">
        <w:t xml:space="preserve"> </w:t>
      </w:r>
      <w:r w:rsidR="00D77815" w:rsidRPr="00047DA9">
        <w:t xml:space="preserve">again </w:t>
      </w:r>
      <w:r w:rsidRPr="00047DA9">
        <w:t xml:space="preserve">to display the landscape on the screen. The cells having presence records will be shown with yellow frames (it may be necessary to scroll </w:t>
      </w:r>
      <w:r w:rsidR="00D77815" w:rsidRPr="00047DA9">
        <w:t xml:space="preserve">the map </w:t>
      </w:r>
      <w:r w:rsidRPr="00047DA9">
        <w:t>down to see them, as they are all in the south of the country):</w:t>
      </w:r>
    </w:p>
    <w:p w14:paraId="04E9D865" w14:textId="0C355DE3" w:rsidR="0067520E" w:rsidRPr="00047DA9" w:rsidRDefault="00FC71B7" w:rsidP="00FC71B7">
      <w:pPr>
        <w:pStyle w:val="Diagram"/>
        <w:ind w:left="360"/>
      </w:pPr>
      <w:r w:rsidRPr="00047DA9">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3B5A7813" w14:textId="77777777"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To set the species parameters, click on </w:t>
      </w:r>
      <w:r w:rsidRPr="00047DA9">
        <w:rPr>
          <w:rFonts w:cs="Times New Roman"/>
          <w:i/>
          <w:szCs w:val="24"/>
          <w:lang w:val="en-GB"/>
        </w:rPr>
        <w:t>Parameters setting </w:t>
      </w:r>
      <w:r w:rsidRPr="00047DA9">
        <w:rPr>
          <w:rFonts w:cs="Times New Roman"/>
          <w:i/>
          <w:szCs w:val="24"/>
          <w:lang w:val="en-GB"/>
        </w:rPr>
        <w:sym w:font="Wingdings" w:char="F0E0"/>
      </w:r>
      <w:r w:rsidRPr="00047DA9">
        <w:rPr>
          <w:rFonts w:cs="Times New Roman"/>
          <w:i/>
          <w:szCs w:val="24"/>
          <w:lang w:val="en-GB"/>
        </w:rPr>
        <w:t> Species</w:t>
      </w:r>
      <w:r w:rsidRPr="00047DA9">
        <w:rPr>
          <w:rFonts w:cs="Times New Roman"/>
          <w:szCs w:val="24"/>
          <w:lang w:val="en-GB"/>
        </w:rPr>
        <w:t xml:space="preserve">. The window </w:t>
      </w:r>
      <w:r w:rsidRPr="00047DA9">
        <w:rPr>
          <w:rFonts w:cs="Times New Roman"/>
          <w:i/>
          <w:szCs w:val="24"/>
          <w:lang w:val="en-GB"/>
        </w:rPr>
        <w:t>Species Parameters</w:t>
      </w:r>
      <w:r w:rsidRPr="00047DA9">
        <w:rPr>
          <w:rFonts w:cs="Times New Roman"/>
          <w:szCs w:val="24"/>
          <w:lang w:val="en-GB"/>
        </w:rPr>
        <w:t xml:space="preserve"> will open at the </w:t>
      </w:r>
      <w:r w:rsidRPr="00047DA9">
        <w:rPr>
          <w:rFonts w:cs="Times New Roman"/>
          <w:i/>
          <w:szCs w:val="24"/>
          <w:lang w:val="en-GB"/>
        </w:rPr>
        <w:t>Population dynamics</w:t>
      </w:r>
      <w:r w:rsidRPr="00047DA9">
        <w:rPr>
          <w:rFonts w:cs="Times New Roman"/>
          <w:szCs w:val="24"/>
          <w:lang w:val="en-GB"/>
        </w:rPr>
        <w:t xml:space="preserve"> page. For this exercise, we assume very simple population dynamics, i.e. an </w:t>
      </w:r>
      <w:proofErr w:type="gramStart"/>
      <w:r w:rsidRPr="00047DA9">
        <w:rPr>
          <w:rFonts w:cs="Times New Roman"/>
          <w:szCs w:val="24"/>
          <w:lang w:val="en-GB"/>
        </w:rPr>
        <w:t>only-female</w:t>
      </w:r>
      <w:proofErr w:type="gramEnd"/>
      <w:r w:rsidRPr="00047DA9">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047DA9">
        <w:rPr>
          <w:rFonts w:cs="Times New Roman"/>
          <w:i/>
          <w:iCs/>
          <w:szCs w:val="24"/>
          <w:lang w:val="en-GB"/>
        </w:rPr>
        <w:t>K</w:t>
      </w:r>
      <w:r w:rsidRPr="00047DA9">
        <w:rPr>
          <w:rFonts w:cs="Times New Roman"/>
          <w:szCs w:val="24"/>
          <w:lang w:val="en-GB"/>
        </w:rPr>
        <w:t xml:space="preserve"> for each habitat. We assume that the species can reproduce only in </w:t>
      </w:r>
      <w:r w:rsidRPr="00047DA9">
        <w:rPr>
          <w:rFonts w:cs="Times New Roman"/>
          <w:lang w:val="en-GB"/>
        </w:rPr>
        <w:t>semi-</w:t>
      </w:r>
      <w:r w:rsidRPr="00047DA9">
        <w:rPr>
          <w:rFonts w:cs="Times New Roman"/>
          <w:szCs w:val="24"/>
          <w:lang w:val="en-GB"/>
        </w:rPr>
        <w:t xml:space="preserve">natural grassland, which has the code 4 (light green by default). Set the </w:t>
      </w:r>
      <w:r w:rsidRPr="00047DA9">
        <w:rPr>
          <w:rFonts w:cs="Times New Roman"/>
          <w:i/>
          <w:iCs/>
          <w:szCs w:val="24"/>
          <w:lang w:val="en-GB"/>
        </w:rPr>
        <w:t>K</w:t>
      </w:r>
      <w:r w:rsidRPr="00047DA9">
        <w:rPr>
          <w:rFonts w:cs="Times New Roman"/>
          <w:szCs w:val="24"/>
          <w:lang w:val="en-GB"/>
        </w:rPr>
        <w:t xml:space="preserve"> for this habitat equal to 5 individual/ha.</w:t>
      </w:r>
    </w:p>
    <w:p w14:paraId="18BD39A9" w14:textId="5ED40049" w:rsidR="0067520E" w:rsidRPr="00047DA9" w:rsidRDefault="0067520E" w:rsidP="00C57BF9">
      <w:pPr>
        <w:pStyle w:val="ListParagraph"/>
        <w:ind w:left="357"/>
        <w:rPr>
          <w:rFonts w:cs="Times New Roman"/>
          <w:szCs w:val="24"/>
          <w:lang w:val="en-GB"/>
        </w:rPr>
      </w:pPr>
      <w:r w:rsidRPr="00047DA9">
        <w:rPr>
          <w:rFonts w:cs="Times New Roman"/>
          <w:szCs w:val="24"/>
          <w:lang w:val="en-GB"/>
        </w:rPr>
        <w:lastRenderedPageBreak/>
        <w:t xml:space="preserve">After setting the carrying capacity, click on the </w:t>
      </w:r>
      <w:r w:rsidRPr="00047DA9">
        <w:rPr>
          <w:rFonts w:cs="Times New Roman"/>
          <w:i/>
          <w:szCs w:val="24"/>
          <w:lang w:val="en-GB"/>
        </w:rPr>
        <w:t>Dispersal</w:t>
      </w:r>
      <w:r w:rsidRPr="00047DA9">
        <w:rPr>
          <w:rFonts w:cs="Times New Roman"/>
          <w:szCs w:val="24"/>
          <w:lang w:val="en-GB"/>
        </w:rPr>
        <w:t xml:space="preserve"> page. We assume density-independent emigration probability (which is the default option). Set the emigration probability </w:t>
      </w:r>
      <w:r w:rsidRPr="00047DA9">
        <w:rPr>
          <w:rFonts w:cs="Times New Roman"/>
          <w:i/>
          <w:szCs w:val="24"/>
          <w:lang w:val="en-GB"/>
        </w:rPr>
        <w:t>d</w:t>
      </w:r>
      <w:r w:rsidRPr="00047DA9">
        <w:rPr>
          <w:rFonts w:cs="Times New Roman"/>
          <w:szCs w:val="24"/>
          <w:lang w:val="en-GB"/>
        </w:rPr>
        <w:t xml:space="preserve"> = 0.1. The transfer phase is modelled with dispersal kernels (again the default option). To start, leave the type of kernels on </w:t>
      </w:r>
      <w:r w:rsidRPr="00047DA9">
        <w:rPr>
          <w:rFonts w:cs="Times New Roman"/>
          <w:i/>
          <w:szCs w:val="24"/>
          <w:lang w:val="en-GB"/>
        </w:rPr>
        <w:t>Negative Exponential</w:t>
      </w:r>
      <w:r w:rsidRPr="00047DA9">
        <w:rPr>
          <w:rFonts w:cs="Times New Roman"/>
          <w:szCs w:val="24"/>
          <w:lang w:val="en-GB"/>
        </w:rPr>
        <w:t xml:space="preserve"> and set the </w:t>
      </w:r>
      <w:r w:rsidRPr="00047DA9">
        <w:rPr>
          <w:rFonts w:cs="Times New Roman"/>
          <w:i/>
          <w:szCs w:val="24"/>
          <w:lang w:val="en-GB"/>
        </w:rPr>
        <w:t>Mean distance I</w:t>
      </w:r>
      <w:r w:rsidR="00D77815" w:rsidRPr="00047DA9">
        <w:rPr>
          <w:rFonts w:cs="Times New Roman"/>
          <w:szCs w:val="24"/>
          <w:lang w:val="en-GB"/>
        </w:rPr>
        <w:t xml:space="preserve"> to 2</w:t>
      </w:r>
      <w:r w:rsidRPr="00047DA9">
        <w:rPr>
          <w:rFonts w:cs="Times New Roman"/>
          <w:szCs w:val="24"/>
          <w:lang w:val="en-GB"/>
        </w:rPr>
        <w:t>000</w:t>
      </w:r>
      <w:r w:rsidR="00D77815" w:rsidRPr="00047DA9">
        <w:rPr>
          <w:rFonts w:cs="Times New Roman"/>
          <w:szCs w:val="24"/>
          <w:lang w:val="en-GB"/>
        </w:rPr>
        <w:t> </w:t>
      </w:r>
      <w:r w:rsidRPr="00047DA9">
        <w:rPr>
          <w:rFonts w:cs="Times New Roman"/>
          <w:szCs w:val="24"/>
          <w:lang w:val="en-GB"/>
        </w:rPr>
        <w:t xml:space="preserve">m. If you wish, you can click on </w:t>
      </w:r>
      <w:r w:rsidRPr="00047DA9">
        <w:rPr>
          <w:rFonts w:cs="Times New Roman"/>
          <w:i/>
          <w:szCs w:val="24"/>
          <w:lang w:val="en-GB"/>
        </w:rPr>
        <w:t>Update graph</w:t>
      </w:r>
      <w:r w:rsidRPr="00047DA9">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sidRPr="00047DA9">
          <w:rPr>
            <w:rStyle w:val="Hyperlink"/>
            <w:rFonts w:cs="Times New Roman"/>
            <w:szCs w:val="24"/>
            <w:lang w:val="en-GB"/>
          </w:rPr>
          <w:t>see 2.5.3</w:t>
        </w:r>
      </w:hyperlink>
      <w:r w:rsidRPr="00047DA9">
        <w:rPr>
          <w:rFonts w:cs="Times New Roman"/>
          <w:szCs w:val="24"/>
          <w:lang w:val="en-GB"/>
        </w:rPr>
        <w:t xml:space="preserve">). For the settlement, leave the default option </w:t>
      </w:r>
      <w:r w:rsidRPr="00047DA9">
        <w:rPr>
          <w:rFonts w:cs="Times New Roman"/>
          <w:i/>
          <w:szCs w:val="24"/>
          <w:lang w:val="en-GB"/>
        </w:rPr>
        <w:t>Die</w:t>
      </w:r>
      <w:r w:rsidRPr="00047DA9">
        <w:rPr>
          <w:rFonts w:cs="Times New Roman"/>
          <w:szCs w:val="24"/>
          <w:lang w:val="en-GB"/>
        </w:rPr>
        <w:t xml:space="preserve">, i.e. if an individual arrives </w:t>
      </w:r>
      <w:proofErr w:type="gramStart"/>
      <w:r w:rsidRPr="00047DA9">
        <w:rPr>
          <w:rFonts w:cs="Times New Roman"/>
          <w:szCs w:val="24"/>
          <w:lang w:val="en-GB"/>
        </w:rPr>
        <w:t>into</w:t>
      </w:r>
      <w:proofErr w:type="gramEnd"/>
      <w:r w:rsidRPr="00047DA9">
        <w:rPr>
          <w:rFonts w:cs="Times New Roman"/>
          <w:szCs w:val="24"/>
          <w:lang w:val="en-GB"/>
        </w:rPr>
        <w:t xml:space="preserve"> an unsuitable cell it dies. Click on the </w:t>
      </w:r>
      <w:r w:rsidRPr="00047DA9">
        <w:rPr>
          <w:rFonts w:cs="Times New Roman"/>
          <w:i/>
          <w:szCs w:val="24"/>
          <w:lang w:val="en-GB"/>
        </w:rPr>
        <w:t>OK</w:t>
      </w:r>
      <w:r w:rsidRPr="00047DA9">
        <w:rPr>
          <w:rFonts w:cs="Times New Roman"/>
          <w:szCs w:val="24"/>
          <w:lang w:val="en-GB"/>
        </w:rPr>
        <w:t xml:space="preserve"> button to close the </w:t>
      </w:r>
      <w:r w:rsidRPr="00047DA9">
        <w:rPr>
          <w:rFonts w:cs="Times New Roman"/>
          <w:i/>
          <w:szCs w:val="24"/>
          <w:lang w:val="en-GB"/>
        </w:rPr>
        <w:t>Species Parameters</w:t>
      </w:r>
      <w:r w:rsidRPr="00047DA9">
        <w:rPr>
          <w:rFonts w:cs="Times New Roman"/>
          <w:szCs w:val="24"/>
          <w:lang w:val="en-GB"/>
        </w:rPr>
        <w:t xml:space="preserve"> window and save the parameters.</w:t>
      </w:r>
    </w:p>
    <w:p w14:paraId="2E59CA2F"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45AE32FB" w14:textId="71C37191"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Click on </w:t>
      </w:r>
      <w:r w:rsidRPr="00047DA9">
        <w:rPr>
          <w:rFonts w:cs="Times New Roman"/>
          <w:i/>
          <w:szCs w:val="24"/>
          <w:lang w:val="en-GB"/>
        </w:rPr>
        <w:t>Parameters setting </w:t>
      </w:r>
      <w:r w:rsidRPr="00047DA9">
        <w:rPr>
          <w:rFonts w:cs="Times New Roman"/>
          <w:i/>
          <w:szCs w:val="24"/>
          <w:lang w:val="en-GB"/>
        </w:rPr>
        <w:sym w:font="Wingdings" w:char="F0E0"/>
      </w:r>
      <w:r w:rsidR="00D77815" w:rsidRPr="00047DA9">
        <w:rPr>
          <w:rFonts w:cs="Times New Roman"/>
          <w:i/>
          <w:szCs w:val="24"/>
          <w:lang w:val="en-GB"/>
        </w:rPr>
        <w:t> </w:t>
      </w:r>
      <w:r w:rsidRPr="00047DA9">
        <w:rPr>
          <w:rFonts w:cs="Times New Roman"/>
          <w:i/>
          <w:szCs w:val="24"/>
          <w:lang w:val="en-GB"/>
        </w:rPr>
        <w:t>Simulations</w:t>
      </w:r>
      <w:r w:rsidR="008501A8" w:rsidRPr="00047DA9">
        <w:rPr>
          <w:rFonts w:cs="Times New Roman"/>
          <w:szCs w:val="24"/>
          <w:lang w:val="en-GB"/>
        </w:rPr>
        <w:t>, and then s</w:t>
      </w:r>
      <w:r w:rsidRPr="00047DA9">
        <w:rPr>
          <w:rFonts w:cs="Times New Roman"/>
          <w:szCs w:val="24"/>
          <w:lang w:val="en-GB"/>
        </w:rPr>
        <w:t xml:space="preserve">et the following parameters: </w:t>
      </w:r>
      <w:r w:rsidRPr="00047DA9">
        <w:rPr>
          <w:rFonts w:cs="Times New Roman"/>
          <w:i/>
          <w:szCs w:val="24"/>
          <w:lang w:val="en-GB"/>
        </w:rPr>
        <w:t>Simulation number</w:t>
      </w:r>
      <w:r w:rsidRPr="00047DA9">
        <w:rPr>
          <w:rFonts w:cs="Times New Roman"/>
          <w:szCs w:val="24"/>
          <w:lang w:val="en-GB"/>
        </w:rPr>
        <w:t xml:space="preserve"> = 0; </w:t>
      </w:r>
      <w:r w:rsidRPr="00047DA9">
        <w:rPr>
          <w:rFonts w:cs="Times New Roman"/>
          <w:i/>
          <w:szCs w:val="24"/>
          <w:lang w:val="en-GB"/>
        </w:rPr>
        <w:t>Nr. Replicates</w:t>
      </w:r>
      <w:r w:rsidRPr="00047DA9">
        <w:rPr>
          <w:rFonts w:cs="Times New Roman"/>
          <w:szCs w:val="24"/>
          <w:lang w:val="en-GB"/>
        </w:rPr>
        <w:t> = </w:t>
      </w:r>
      <w:r w:rsidR="008501A8" w:rsidRPr="00047DA9">
        <w:rPr>
          <w:rFonts w:cs="Times New Roman"/>
          <w:szCs w:val="24"/>
          <w:lang w:val="en-GB"/>
        </w:rPr>
        <w:t>5</w:t>
      </w:r>
      <w:r w:rsidRPr="00047DA9">
        <w:rPr>
          <w:rFonts w:cs="Times New Roman"/>
          <w:szCs w:val="24"/>
          <w:lang w:val="en-GB"/>
        </w:rPr>
        <w:t xml:space="preserve">; </w:t>
      </w:r>
      <w:r w:rsidRPr="00047DA9">
        <w:rPr>
          <w:rFonts w:cs="Times New Roman"/>
          <w:i/>
          <w:szCs w:val="24"/>
          <w:lang w:val="en-GB"/>
        </w:rPr>
        <w:t>Nr. Years</w:t>
      </w:r>
      <w:r w:rsidRPr="00047DA9">
        <w:rPr>
          <w:rFonts w:cs="Times New Roman"/>
          <w:szCs w:val="24"/>
          <w:lang w:val="en-GB"/>
        </w:rPr>
        <w:t xml:space="preserve"> = 100. Click on the button </w:t>
      </w:r>
      <w:r w:rsidRPr="00047DA9">
        <w:rPr>
          <w:rFonts w:cs="Times New Roman"/>
          <w:i/>
          <w:szCs w:val="24"/>
          <w:lang w:val="en-GB"/>
        </w:rPr>
        <w:t>Set Initialisation Rules</w:t>
      </w:r>
      <w:r w:rsidRPr="00047DA9">
        <w:rPr>
          <w:rFonts w:cs="Times New Roman"/>
          <w:szCs w:val="24"/>
          <w:lang w:val="en-GB"/>
        </w:rPr>
        <w:t xml:space="preserve"> to set how the simulation will be initialised. We want to initialise all the habitat cells that are present inside the 10</w:t>
      </w:r>
      <w:r w:rsidR="008501A8" w:rsidRPr="00047DA9">
        <w:rPr>
          <w:rFonts w:cs="Times New Roman"/>
          <w:szCs w:val="24"/>
          <w:lang w:val="en-GB"/>
        </w:rPr>
        <w:t> </w:t>
      </w:r>
      <w:r w:rsidRPr="00047DA9">
        <w:rPr>
          <w:rFonts w:cs="Times New Roman"/>
          <w:szCs w:val="24"/>
          <w:lang w:val="en-GB"/>
        </w:rPr>
        <w:t>km x 10</w:t>
      </w:r>
      <w:r w:rsidR="008501A8" w:rsidRPr="00047DA9">
        <w:rPr>
          <w:rFonts w:cs="Times New Roman"/>
          <w:szCs w:val="24"/>
          <w:lang w:val="en-GB"/>
        </w:rPr>
        <w:t> </w:t>
      </w:r>
      <w:r w:rsidRPr="00047DA9">
        <w:rPr>
          <w:rFonts w:cs="Times New Roman"/>
          <w:szCs w:val="24"/>
          <w:lang w:val="en-GB"/>
        </w:rPr>
        <w:t xml:space="preserve">km cells of the species distribution, and we want each of those cells to be initialised at </w:t>
      </w:r>
      <w:proofErr w:type="gramStart"/>
      <w:r w:rsidRPr="00047DA9">
        <w:rPr>
          <w:rFonts w:cs="Times New Roman"/>
          <w:szCs w:val="24"/>
          <w:lang w:val="en-GB"/>
        </w:rPr>
        <w:t>its</w:t>
      </w:r>
      <w:proofErr w:type="gramEnd"/>
      <w:r w:rsidRPr="00047DA9">
        <w:rPr>
          <w:rFonts w:cs="Times New Roman"/>
          <w:szCs w:val="24"/>
          <w:lang w:val="en-GB"/>
        </w:rPr>
        <w:t xml:space="preserve"> carrying capacity. Select </w:t>
      </w:r>
      <w:r w:rsidRPr="00047DA9">
        <w:rPr>
          <w:rFonts w:cs="Times New Roman"/>
          <w:i/>
          <w:szCs w:val="24"/>
          <w:lang w:val="en-GB"/>
        </w:rPr>
        <w:t>From species’ distribution</w:t>
      </w:r>
      <w:r w:rsidRPr="00047DA9">
        <w:rPr>
          <w:rFonts w:cs="Times New Roman"/>
          <w:szCs w:val="24"/>
          <w:lang w:val="en-GB"/>
        </w:rPr>
        <w:t xml:space="preserve"> and </w:t>
      </w:r>
      <w:r w:rsidRPr="00047DA9">
        <w:rPr>
          <w:rFonts w:cs="Times New Roman"/>
          <w:i/>
          <w:szCs w:val="24"/>
          <w:lang w:val="en-GB"/>
        </w:rPr>
        <w:t>Initialise </w:t>
      </w:r>
      <w:r w:rsidRPr="00047DA9">
        <w:rPr>
          <w:rFonts w:cs="Times New Roman"/>
          <w:i/>
          <w:szCs w:val="24"/>
          <w:lang w:val="en-GB"/>
        </w:rPr>
        <w:sym w:font="Wingdings" w:char="F0E0"/>
      </w:r>
      <w:r w:rsidR="00037A8F" w:rsidRPr="00047DA9">
        <w:rPr>
          <w:rFonts w:cs="Times New Roman"/>
          <w:i/>
          <w:szCs w:val="24"/>
          <w:lang w:val="en-GB"/>
        </w:rPr>
        <w:t> </w:t>
      </w:r>
      <w:r w:rsidRPr="00047DA9">
        <w:rPr>
          <w:rFonts w:cs="Times New Roman"/>
          <w:i/>
          <w:szCs w:val="24"/>
          <w:lang w:val="en-GB"/>
        </w:rPr>
        <w:t>All</w:t>
      </w:r>
      <w:r w:rsidR="00037A8F" w:rsidRPr="00047DA9">
        <w:rPr>
          <w:rFonts w:cs="Times New Roman"/>
          <w:i/>
          <w:szCs w:val="24"/>
          <w:lang w:val="en-GB"/>
        </w:rPr>
        <w:t> cells within all </w:t>
      </w:r>
      <w:r w:rsidRPr="00047DA9">
        <w:rPr>
          <w:rFonts w:cs="Times New Roman"/>
          <w:i/>
          <w:szCs w:val="24"/>
          <w:lang w:val="en-GB"/>
        </w:rPr>
        <w:t>species</w:t>
      </w:r>
      <w:r w:rsidR="00037A8F" w:rsidRPr="00047DA9">
        <w:rPr>
          <w:rFonts w:cs="Times New Roman"/>
          <w:i/>
          <w:szCs w:val="24"/>
          <w:lang w:val="en-GB"/>
        </w:rPr>
        <w:t> </w:t>
      </w:r>
      <w:r w:rsidRPr="00047DA9">
        <w:rPr>
          <w:rFonts w:cs="Times New Roman"/>
          <w:i/>
          <w:szCs w:val="24"/>
          <w:lang w:val="en-GB"/>
        </w:rPr>
        <w:t>presence</w:t>
      </w:r>
      <w:r w:rsidR="00037A8F" w:rsidRPr="00047DA9">
        <w:rPr>
          <w:rFonts w:cs="Times New Roman"/>
          <w:i/>
          <w:szCs w:val="24"/>
          <w:lang w:val="en-GB"/>
        </w:rPr>
        <w:t> </w:t>
      </w:r>
      <w:r w:rsidRPr="00047DA9">
        <w:rPr>
          <w:rFonts w:cs="Times New Roman"/>
          <w:i/>
          <w:szCs w:val="24"/>
          <w:lang w:val="en-GB"/>
        </w:rPr>
        <w:t>cells</w:t>
      </w:r>
      <w:r w:rsidRPr="00047DA9">
        <w:rPr>
          <w:rFonts w:cs="Times New Roman"/>
          <w:szCs w:val="24"/>
          <w:lang w:val="en-GB"/>
        </w:rPr>
        <w:t xml:space="preserve">. Change the setting of </w:t>
      </w:r>
      <w:r w:rsidRPr="00047DA9">
        <w:rPr>
          <w:rFonts w:cs="Times New Roman"/>
          <w:i/>
          <w:szCs w:val="24"/>
          <w:lang w:val="en-GB"/>
        </w:rPr>
        <w:t>N</w:t>
      </w:r>
      <w:r w:rsidR="007203E6" w:rsidRPr="00047DA9">
        <w:rPr>
          <w:rFonts w:cs="Times New Roman"/>
          <w:i/>
          <w:szCs w:val="24"/>
          <w:lang w:val="en-GB"/>
        </w:rPr>
        <w:t>o</w:t>
      </w:r>
      <w:r w:rsidRPr="00047DA9">
        <w:rPr>
          <w:rFonts w:cs="Times New Roman"/>
          <w:i/>
          <w:szCs w:val="24"/>
          <w:lang w:val="en-GB"/>
        </w:rPr>
        <w:t>. of individuals per cell </w:t>
      </w:r>
      <w:r w:rsidRPr="00047DA9">
        <w:rPr>
          <w:rFonts w:cs="Times New Roman"/>
          <w:szCs w:val="24"/>
          <w:lang w:val="en-GB"/>
        </w:rPr>
        <w:t xml:space="preserve"> to </w:t>
      </w:r>
      <w:r w:rsidRPr="00047DA9">
        <w:rPr>
          <w:rFonts w:cs="Times New Roman"/>
          <w:i/>
          <w:szCs w:val="24"/>
          <w:lang w:val="en-GB"/>
        </w:rPr>
        <w:t>at K</w:t>
      </w:r>
      <w:r w:rsidRPr="00047DA9">
        <w:rPr>
          <w:rFonts w:cs="Times New Roman"/>
          <w:szCs w:val="24"/>
          <w:lang w:val="en-GB"/>
        </w:rPr>
        <w:t xml:space="preserve"> and click </w:t>
      </w:r>
      <w:r w:rsidRPr="00047DA9">
        <w:rPr>
          <w:rFonts w:cs="Times New Roman"/>
          <w:i/>
          <w:szCs w:val="24"/>
          <w:lang w:val="en-GB"/>
        </w:rPr>
        <w:t>OK</w:t>
      </w:r>
      <w:r w:rsidRPr="00047DA9">
        <w:rPr>
          <w:rFonts w:cs="Times New Roman"/>
          <w:szCs w:val="24"/>
          <w:lang w:val="en-GB"/>
        </w:rPr>
        <w:t xml:space="preserve"> to return to the simulation parameters window. For this first run we do not want any environmental stochasticity. Select </w:t>
      </w:r>
      <w:r w:rsidRPr="00047DA9">
        <w:rPr>
          <w:rFonts w:cs="Times New Roman"/>
          <w:i/>
          <w:szCs w:val="24"/>
          <w:lang w:val="en-GB"/>
        </w:rPr>
        <w:t>Outputs </w:t>
      </w:r>
      <w:r w:rsidRPr="00047DA9">
        <w:rPr>
          <w:rFonts w:cs="Times New Roman"/>
          <w:i/>
          <w:szCs w:val="24"/>
          <w:lang w:val="en-GB"/>
        </w:rPr>
        <w:sym w:font="Wingdings" w:char="F0E0"/>
      </w:r>
      <w:r w:rsidRPr="00047DA9">
        <w:rPr>
          <w:rFonts w:cs="Times New Roman"/>
          <w:i/>
          <w:szCs w:val="24"/>
          <w:lang w:val="en-GB"/>
        </w:rPr>
        <w:t xml:space="preserve"> Range</w:t>
      </w:r>
      <w:r w:rsidRPr="00047DA9">
        <w:rPr>
          <w:rFonts w:cs="Times New Roman"/>
          <w:szCs w:val="24"/>
          <w:lang w:val="en-GB"/>
        </w:rPr>
        <w:t xml:space="preserve"> and </w:t>
      </w:r>
      <w:r w:rsidR="008501A8" w:rsidRPr="00047DA9">
        <w:rPr>
          <w:rFonts w:cs="Times New Roman"/>
          <w:szCs w:val="24"/>
          <w:lang w:val="en-GB"/>
        </w:rPr>
        <w:t>change</w:t>
      </w:r>
      <w:r w:rsidRPr="00047DA9">
        <w:rPr>
          <w:rFonts w:cs="Times New Roman"/>
          <w:szCs w:val="24"/>
          <w:lang w:val="en-GB"/>
        </w:rPr>
        <w:t xml:space="preserve"> </w:t>
      </w:r>
      <w:r w:rsidR="008501A8" w:rsidRPr="00047DA9">
        <w:rPr>
          <w:rFonts w:cs="Times New Roman"/>
          <w:i/>
          <w:szCs w:val="24"/>
          <w:lang w:val="en-GB"/>
        </w:rPr>
        <w:t>Frequency</w:t>
      </w:r>
      <w:r w:rsidRPr="00047DA9">
        <w:rPr>
          <w:rFonts w:cs="Times New Roman"/>
          <w:szCs w:val="24"/>
          <w:lang w:val="en-GB"/>
        </w:rPr>
        <w:t xml:space="preserve"> to 5. Finally, select </w:t>
      </w:r>
      <w:r w:rsidRPr="00047DA9">
        <w:rPr>
          <w:rFonts w:cs="Times New Roman"/>
          <w:i/>
          <w:szCs w:val="24"/>
          <w:lang w:val="en-GB"/>
        </w:rPr>
        <w:t>Save Maps </w:t>
      </w:r>
      <w:r w:rsidRPr="00047DA9">
        <w:rPr>
          <w:rFonts w:cs="Times New Roman"/>
          <w:i/>
          <w:szCs w:val="24"/>
          <w:lang w:val="en-GB"/>
        </w:rPr>
        <w:sym w:font="Wingdings" w:char="F0E0"/>
      </w:r>
      <w:r w:rsidRPr="00047DA9">
        <w:rPr>
          <w:rFonts w:cs="Times New Roman"/>
          <w:i/>
          <w:szCs w:val="24"/>
          <w:lang w:val="en-GB"/>
        </w:rPr>
        <w:t xml:space="preserve"> Yes</w:t>
      </w:r>
      <w:r w:rsidRPr="00047DA9">
        <w:rPr>
          <w:rFonts w:cs="Times New Roman"/>
          <w:szCs w:val="24"/>
          <w:lang w:val="en-GB"/>
        </w:rPr>
        <w:t xml:space="preserve">, set </w:t>
      </w:r>
      <w:r w:rsidRPr="00047DA9">
        <w:rPr>
          <w:rFonts w:cs="Times New Roman"/>
          <w:i/>
          <w:szCs w:val="24"/>
          <w:lang w:val="en-GB"/>
        </w:rPr>
        <w:t>Every (years)</w:t>
      </w:r>
      <w:r w:rsidRPr="00047DA9">
        <w:rPr>
          <w:rFonts w:cs="Times New Roman"/>
          <w:szCs w:val="24"/>
          <w:lang w:val="en-GB"/>
        </w:rPr>
        <w:t xml:space="preserve"> to 5 and select </w:t>
      </w:r>
      <w:r w:rsidRPr="00047DA9">
        <w:rPr>
          <w:rFonts w:cs="Times New Roman"/>
          <w:i/>
          <w:szCs w:val="24"/>
          <w:lang w:val="en-GB"/>
        </w:rPr>
        <w:t>Draw loaded species’ distribution</w:t>
      </w:r>
      <w:r w:rsidRPr="00047DA9">
        <w:rPr>
          <w:rFonts w:cs="Times New Roman"/>
          <w:szCs w:val="24"/>
          <w:lang w:val="en-GB"/>
        </w:rPr>
        <w:t xml:space="preserve">. Click </w:t>
      </w:r>
      <w:r w:rsidRPr="00047DA9">
        <w:rPr>
          <w:rFonts w:cs="Times New Roman"/>
          <w:i/>
          <w:szCs w:val="24"/>
          <w:lang w:val="en-GB"/>
        </w:rPr>
        <w:t>OK</w:t>
      </w:r>
      <w:r w:rsidRPr="00047DA9">
        <w:rPr>
          <w:rFonts w:cs="Times New Roman"/>
          <w:szCs w:val="24"/>
          <w:lang w:val="en-GB"/>
        </w:rPr>
        <w:t xml:space="preserve"> to save the parameters and close the window. Note that this will produce a total of </w:t>
      </w:r>
      <w:r w:rsidR="008501A8" w:rsidRPr="00047DA9">
        <w:rPr>
          <w:rFonts w:cs="Times New Roman"/>
          <w:szCs w:val="24"/>
          <w:lang w:val="en-GB"/>
        </w:rPr>
        <w:t>105</w:t>
      </w:r>
      <w:r w:rsidRPr="00047DA9">
        <w:rPr>
          <w:rFonts w:cs="Times New Roman"/>
          <w:szCs w:val="24"/>
          <w:lang w:val="en-GB"/>
        </w:rPr>
        <w:t xml:space="preserve"> maps (</w:t>
      </w:r>
      <w:r w:rsidR="008501A8" w:rsidRPr="00047DA9">
        <w:rPr>
          <w:rFonts w:cs="Times New Roman"/>
          <w:szCs w:val="24"/>
          <w:lang w:val="en-GB"/>
        </w:rPr>
        <w:t>5</w:t>
      </w:r>
      <w:r w:rsidRPr="00047DA9">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047DA9" w:rsidRDefault="0067520E" w:rsidP="009704C4">
      <w:pPr>
        <w:pStyle w:val="Numbered"/>
        <w:keepNext/>
      </w:pPr>
      <w:r w:rsidRPr="00047DA9">
        <w:t xml:space="preserve">The simulation is now ready to be started by clicking on </w:t>
      </w:r>
      <w:r w:rsidRPr="00047DA9">
        <w:rPr>
          <w:i/>
        </w:rPr>
        <w:t>Run</w:t>
      </w:r>
      <w:r w:rsidRPr="00047DA9">
        <w:t xml:space="preserve"> in the main menu. It will run for </w:t>
      </w:r>
      <w:r w:rsidR="008501A8" w:rsidRPr="00047DA9">
        <w:t>5</w:t>
      </w:r>
      <w:r w:rsidRPr="00047DA9">
        <w:t xml:space="preserve"> replicates (which may take </w:t>
      </w:r>
      <w:r w:rsidR="008501A8" w:rsidRPr="00047DA9">
        <w:t xml:space="preserve">several </w:t>
      </w:r>
      <w:r w:rsidRPr="00047DA9">
        <w:t xml:space="preserve">minutes to complete) and produce outputs in the </w:t>
      </w:r>
      <w:r w:rsidRPr="00047DA9">
        <w:rPr>
          <w:b/>
          <w:i/>
        </w:rPr>
        <w:t>Outputs</w:t>
      </w:r>
      <w:r w:rsidRPr="00047DA9">
        <w:t xml:space="preserve"> and </w:t>
      </w:r>
      <w:proofErr w:type="spellStart"/>
      <w:r w:rsidRPr="00047DA9">
        <w:rPr>
          <w:b/>
          <w:i/>
        </w:rPr>
        <w:t>Output_Maps</w:t>
      </w:r>
      <w:proofErr w:type="spellEnd"/>
      <w:r w:rsidRPr="00047DA9">
        <w:t xml:space="preserve"> folders. At the end of the simulation the screen should look something like this:</w:t>
      </w:r>
    </w:p>
    <w:p w14:paraId="1B70F5B0" w14:textId="3381D705" w:rsidR="0067520E" w:rsidRPr="00047DA9" w:rsidRDefault="00587B80" w:rsidP="007911EF">
      <w:pPr>
        <w:pStyle w:val="Diagram"/>
        <w:ind w:left="360"/>
      </w:pPr>
      <w:r w:rsidRPr="00047DA9">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047DA9" w:rsidRDefault="0067520E" w:rsidP="009704C4">
      <w:pPr>
        <w:pStyle w:val="NormalIndent"/>
        <w:keepNext/>
      </w:pPr>
      <w:r w:rsidRPr="00047DA9">
        <w:lastRenderedPageBreak/>
        <w:t xml:space="preserve">The range output, </w:t>
      </w:r>
      <w:r w:rsidRPr="00047DA9">
        <w:rPr>
          <w:i/>
        </w:rPr>
        <w:t>Sim0_Range.txt</w:t>
      </w:r>
      <w:r w:rsidRPr="00047DA9">
        <w:t>, should look like:</w:t>
      </w:r>
    </w:p>
    <w:p w14:paraId="01449197" w14:textId="77777777" w:rsidR="0067520E" w:rsidRPr="00047DA9" w:rsidRDefault="0067520E" w:rsidP="00C57BF9">
      <w:pPr>
        <w:pStyle w:val="Diagram"/>
      </w:pPr>
      <w:r w:rsidRPr="00047DA9">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047DA9" w:rsidRDefault="0067520E" w:rsidP="009704C4">
      <w:pPr>
        <w:pStyle w:val="NormalIndent"/>
      </w:pPr>
      <w:r w:rsidRPr="00047DA9">
        <w:t xml:space="preserve">The meanings of the different columns are described in </w:t>
      </w:r>
      <w:hyperlink w:anchor="_Outputs" w:history="1">
        <w:r w:rsidRPr="00047DA9">
          <w:rPr>
            <w:rStyle w:val="Hyperlink"/>
            <w:szCs w:val="24"/>
          </w:rPr>
          <w:t>section 3.4</w:t>
        </w:r>
      </w:hyperlink>
      <w:r w:rsidRPr="00047DA9">
        <w:t xml:space="preserve">. </w:t>
      </w:r>
      <w:proofErr w:type="gramStart"/>
      <w:r w:rsidRPr="00047DA9">
        <w:t>In order to</w:t>
      </w:r>
      <w:proofErr w:type="gramEnd"/>
      <w:r w:rsidRPr="00047DA9">
        <w:t xml:space="preserve"> produce Figure 2a in the paper, we plotted the number of occupied cells (column E) against years (column B), considering each replicate </w:t>
      </w:r>
      <w:r w:rsidR="00587B80" w:rsidRPr="00047DA9">
        <w:t xml:space="preserve">(we ran 20 in that case) </w:t>
      </w:r>
      <w:r w:rsidRPr="00047DA9">
        <w:t>as a single line. The values reported in the paper for the mean rate of range expansion were calculated by taking the arithmetic mean and standard deviation across replicates of the rate of increase in number of occupied cells, i.e. (</w:t>
      </w:r>
      <w:r w:rsidRPr="00047DA9">
        <w:rPr>
          <w:i/>
        </w:rPr>
        <w:t>NOccupCells_Year100</w:t>
      </w:r>
      <w:r w:rsidRPr="00047DA9">
        <w:t xml:space="preserve"> - </w:t>
      </w:r>
      <w:r w:rsidRPr="00047DA9">
        <w:rPr>
          <w:i/>
        </w:rPr>
        <w:t>NoccupCells_Year0</w:t>
      </w:r>
      <w:r w:rsidRPr="00047DA9">
        <w:t xml:space="preserve">) / 100. </w:t>
      </w:r>
    </w:p>
    <w:p w14:paraId="7F786C02" w14:textId="77777777" w:rsidR="0067520E" w:rsidRPr="00047DA9" w:rsidRDefault="0067520E" w:rsidP="009704C4">
      <w:r w:rsidRPr="00047DA9">
        <w:t xml:space="preserve">In the next step of this </w:t>
      </w:r>
      <w:proofErr w:type="gramStart"/>
      <w:r w:rsidRPr="00047DA9">
        <w:t>exercise</w:t>
      </w:r>
      <w:proofErr w:type="gramEnd"/>
      <w:r w:rsidRPr="00047DA9">
        <w:t xml:space="preserve"> we explored how the results are affected if we include the possibility of rare long-distance dispersal events (Figure 2b in the paper). If you have not closed the program from the previous exercise, click on </w:t>
      </w:r>
      <w:r w:rsidRPr="00047DA9">
        <w:rPr>
          <w:i/>
        </w:rPr>
        <w:t>Refresh</w:t>
      </w:r>
      <w:r w:rsidRPr="00047DA9">
        <w:t xml:space="preserve"> in the main menu. This allows changing only the desired parameters without having to re-load the landscape and reset all the parameters. If you have closed the program, re-open it and repeat steps 1 to 4 above. We need to change the parameters for the transfer phase. Go to </w:t>
      </w:r>
      <w:r w:rsidRPr="00047DA9">
        <w:rPr>
          <w:i/>
        </w:rPr>
        <w:t>Parameters setting </w:t>
      </w:r>
      <w:r w:rsidRPr="00047DA9">
        <w:rPr>
          <w:i/>
        </w:rPr>
        <w:sym w:font="Wingdings" w:char="F0E0"/>
      </w:r>
      <w:r w:rsidRPr="00047DA9">
        <w:rPr>
          <w:i/>
        </w:rPr>
        <w:t xml:space="preserve"> Species </w:t>
      </w:r>
      <w:r w:rsidRPr="00047DA9">
        <w:rPr>
          <w:i/>
        </w:rPr>
        <w:sym w:font="Wingdings" w:char="F0E0"/>
      </w:r>
      <w:r w:rsidRPr="00047DA9">
        <w:rPr>
          <w:i/>
        </w:rPr>
        <w:t xml:space="preserve"> Dispersal</w:t>
      </w:r>
      <w:r w:rsidRPr="00047DA9">
        <w:t xml:space="preserve"> and in the </w:t>
      </w:r>
      <w:proofErr w:type="gramStart"/>
      <w:r w:rsidRPr="00047DA9">
        <w:rPr>
          <w:i/>
        </w:rPr>
        <w:t>Transfer</w:t>
      </w:r>
      <w:proofErr w:type="gramEnd"/>
      <w:r w:rsidRPr="00047DA9">
        <w:t xml:space="preserve"> section select </w:t>
      </w:r>
      <w:r w:rsidRPr="00047DA9">
        <w:rPr>
          <w:i/>
        </w:rPr>
        <w:t>Double negative exponential</w:t>
      </w:r>
      <w:r w:rsidRPr="00047DA9">
        <w:t xml:space="preserve">. Set </w:t>
      </w:r>
      <w:r w:rsidRPr="00047DA9">
        <w:rPr>
          <w:i/>
        </w:rPr>
        <w:t>Mean distance I</w:t>
      </w:r>
      <w:r w:rsidRPr="00047DA9">
        <w:t xml:space="preserve"> = 2,000m, </w:t>
      </w:r>
      <w:r w:rsidRPr="00047DA9">
        <w:rPr>
          <w:i/>
        </w:rPr>
        <w:t>Mean distance II</w:t>
      </w:r>
      <w:r w:rsidRPr="00047DA9">
        <w:t xml:space="preserve"> = 10,000m and </w:t>
      </w:r>
      <w:r w:rsidRPr="00047DA9">
        <w:rPr>
          <w:i/>
        </w:rPr>
        <w:t>P kernel I</w:t>
      </w:r>
      <w:r w:rsidRPr="00047DA9">
        <w:t xml:space="preserve"> = 0.99 (i.e. </w:t>
      </w:r>
      <w:proofErr w:type="gramStart"/>
      <w:r w:rsidRPr="00047DA9">
        <w:t>each individual</w:t>
      </w:r>
      <w:proofErr w:type="gramEnd"/>
      <w:r w:rsidRPr="00047DA9">
        <w:t xml:space="preserve"> has 0.01 probability of dispersing according to the second kernel). In the </w:t>
      </w:r>
      <w:r w:rsidRPr="00047DA9">
        <w:rPr>
          <w:i/>
        </w:rPr>
        <w:t>Simulation parameters</w:t>
      </w:r>
      <w:r w:rsidRPr="00047DA9">
        <w:t xml:space="preserve"> window, change the </w:t>
      </w:r>
      <w:r w:rsidRPr="00047DA9">
        <w:rPr>
          <w:i/>
        </w:rPr>
        <w:t>Simulation number</w:t>
      </w:r>
      <w:r w:rsidRPr="00047DA9">
        <w:t xml:space="preserve"> to 1 to avoid overwriting the previous output. </w:t>
      </w:r>
      <w:r w:rsidRPr="00047DA9">
        <w:rPr>
          <w:i/>
        </w:rPr>
        <w:t>Run</w:t>
      </w:r>
      <w:r w:rsidRPr="00047DA9">
        <w:t xml:space="preserve"> the simulation as before. You will see, both from the visualisations and from the output, how having just 1% of individuals dispersing long distance can substantially increase the modelled range expansion. Moreover, the expansion rate is no longer steady through the suitable </w:t>
      </w:r>
      <w:proofErr w:type="gramStart"/>
      <w:r w:rsidRPr="00047DA9">
        <w:t>habitat, but</w:t>
      </w:r>
      <w:proofErr w:type="gramEnd"/>
      <w:r w:rsidRPr="00047DA9">
        <w:t xml:space="preserve"> is a combination of slow local expansion and occasional jumps which create colonisation foci from which the expansion proceeds further. This increases the variance between the runs, thereby increasing the uncertainty around the projection.</w:t>
      </w:r>
    </w:p>
    <w:p w14:paraId="49D49285" w14:textId="77777777" w:rsidR="0067520E" w:rsidRPr="00047DA9" w:rsidRDefault="0067520E" w:rsidP="009704C4">
      <w:r w:rsidRPr="00047DA9">
        <w:t xml:space="preserve">Finally, we incorporated temporal environmental stochasticity (Figs. 2c,d in the paper) which is recognized to be fundamental for both ecological and evolutionary processes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 xml:space="preserve"> and it is expected to increase in frequency and become more auto-correlated with climate change </w:t>
      </w:r>
      <w:r w:rsidRPr="00047DA9">
        <w:fldChar w:fldCharType="begin" w:fldLock="1"/>
      </w:r>
      <w:r w:rsidRPr="00047DA9">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fldChar w:fldCharType="separate"/>
      </w:r>
      <w:r w:rsidRPr="00047DA9">
        <w:rPr>
          <w:noProof/>
        </w:rPr>
        <w:t>(Easterling 2000; Coumou &amp; Rahmstorf 2012; Hansen et al. 2012)</w:t>
      </w:r>
      <w:r w:rsidRPr="00047DA9">
        <w:fldChar w:fldCharType="end"/>
      </w:r>
      <w:r w:rsidRPr="00047DA9">
        <w:t xml:space="preserve">. The options for the environmental stochasticity are set in the </w:t>
      </w:r>
      <w:r w:rsidRPr="00047DA9">
        <w:rPr>
          <w:i/>
        </w:rPr>
        <w:t>Simulation parameters</w:t>
      </w:r>
      <w:r w:rsidRPr="00047DA9">
        <w:t xml:space="preserve"> form. Check the box </w:t>
      </w:r>
      <w:r w:rsidRPr="00047DA9">
        <w:rPr>
          <w:i/>
        </w:rPr>
        <w:t>Environmental Stochasticity</w:t>
      </w:r>
      <w:r w:rsidRPr="00047DA9">
        <w:t xml:space="preserve">. For this </w:t>
      </w:r>
      <w:proofErr w:type="gramStart"/>
      <w:r w:rsidRPr="00047DA9">
        <w:t>example</w:t>
      </w:r>
      <w:proofErr w:type="gramEnd"/>
      <w:r w:rsidRPr="00047DA9">
        <w:t xml:space="preserve"> we used the options </w:t>
      </w:r>
      <w:r w:rsidRPr="00047DA9">
        <w:rPr>
          <w:i/>
        </w:rPr>
        <w:t>Global</w:t>
      </w:r>
      <w:r w:rsidRPr="00047DA9">
        <w:t xml:space="preserve"> (referring to the spatial extent) and </w:t>
      </w:r>
      <w:r w:rsidRPr="00047DA9">
        <w:rPr>
          <w:i/>
        </w:rPr>
        <w:t>in growth rate</w:t>
      </w:r>
      <w:r w:rsidRPr="00047DA9">
        <w:t xml:space="preserve"> (for methods see </w:t>
      </w:r>
      <w:hyperlink w:anchor="_Temporal_environmental_stochasticit" w:history="1">
        <w:r w:rsidRPr="00047DA9">
          <w:rPr>
            <w:rStyle w:val="Hyperlink"/>
            <w:szCs w:val="24"/>
          </w:rPr>
          <w:t>section 2.3.4</w:t>
        </w:r>
      </w:hyperlink>
      <w:r w:rsidRPr="00047DA9">
        <w:t xml:space="preserve">). We explore two </w:t>
      </w:r>
      <w:r w:rsidRPr="00047DA9">
        <w:lastRenderedPageBreak/>
        <w:t xml:space="preserve">types of stochasticity: temporally uncorrelated (white noise) and positively correlated (red noise). For the first case (Figure 2c in the paper) set the </w:t>
      </w:r>
      <w:r w:rsidRPr="00047DA9">
        <w:rPr>
          <w:i/>
        </w:rPr>
        <w:t>Temporal autocorrelation</w:t>
      </w:r>
      <w:r w:rsidRPr="00047DA9">
        <w:t xml:space="preserve"> to 0.0 and the </w:t>
      </w:r>
      <w:r w:rsidRPr="00047DA9">
        <w:rPr>
          <w:i/>
        </w:rPr>
        <w:t>Amplitude</w:t>
      </w:r>
      <w:r w:rsidRPr="00047DA9">
        <w:t xml:space="preserve"> to 0.25 (default options). Also, you need to set the range within which the growth rate is allowed to vary; set </w:t>
      </w:r>
      <w:r w:rsidRPr="00047DA9">
        <w:rPr>
          <w:i/>
        </w:rPr>
        <w:t>Min. growth rate</w:t>
      </w:r>
      <w:r w:rsidRPr="00047DA9">
        <w:t xml:space="preserve"> = 0.5 and </w:t>
      </w:r>
      <w:r w:rsidRPr="00047DA9">
        <w:rPr>
          <w:i/>
        </w:rPr>
        <w:t>Max. growth rate</w:t>
      </w:r>
      <w:r w:rsidRPr="00047DA9">
        <w:t xml:space="preserve"> = 2.5. Before running the simulation, remember to change the simulation number to 2. For the second case (Figure 2d in the paper), set the </w:t>
      </w:r>
      <w:r w:rsidRPr="00047DA9">
        <w:rPr>
          <w:i/>
        </w:rPr>
        <w:t>Temporal autocorrelation</w:t>
      </w:r>
      <w:r w:rsidRPr="00047DA9">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047DA9" w:rsidRDefault="0067520E" w:rsidP="009E434A">
      <w:pPr>
        <w:pStyle w:val="Heading2"/>
        <w:numPr>
          <w:ilvl w:val="1"/>
          <w:numId w:val="14"/>
        </w:numPr>
      </w:pPr>
      <w:bookmarkStart w:id="491" w:name="_Exercise_2"/>
      <w:bookmarkStart w:id="492" w:name="_Toc180771691"/>
      <w:bookmarkEnd w:id="491"/>
      <w:r w:rsidRPr="00047DA9">
        <w:t>Exercise 2</w:t>
      </w:r>
      <w:bookmarkEnd w:id="492"/>
      <w:r w:rsidRPr="00047DA9">
        <w:t xml:space="preserve"> </w:t>
      </w:r>
    </w:p>
    <w:p w14:paraId="2995979E" w14:textId="77777777" w:rsidR="0067520E" w:rsidRPr="00047DA9" w:rsidRDefault="0067520E" w:rsidP="009E434A">
      <w:pPr>
        <w:pStyle w:val="Heading3"/>
        <w:numPr>
          <w:ilvl w:val="2"/>
          <w:numId w:val="14"/>
        </w:numPr>
      </w:pPr>
      <w:bookmarkStart w:id="493" w:name="_Toc180771692"/>
      <w:r w:rsidRPr="00047DA9">
        <w:t>Landscape-scale connectivity, matrix permeability and dispersal behaviour</w:t>
      </w:r>
      <w:bookmarkEnd w:id="493"/>
      <w:r w:rsidR="00EC4BC7" w:rsidRPr="00047DA9">
        <w:t xml:space="preserve">   </w:t>
      </w:r>
    </w:p>
    <w:p w14:paraId="7AB0B149" w14:textId="759B3512" w:rsidR="008447E3" w:rsidRPr="00047DA9" w:rsidRDefault="008447E3" w:rsidP="008447E3">
      <w:r w:rsidRPr="00047DA9">
        <w:t xml:space="preserve">If you are using RangeShifter v2.0 in batch mode or RangeShifter 3.0 go to </w:t>
      </w:r>
      <w:hyperlink w:anchor="_Exercise_4" w:history="1">
        <w:r w:rsidRPr="00047DA9">
          <w:rPr>
            <w:rStyle w:val="Hyperlink"/>
            <w:b/>
            <w:bCs/>
          </w:rPr>
          <w:t>Exercise 4</w:t>
        </w:r>
      </w:hyperlink>
      <w:r w:rsidRPr="00047DA9">
        <w:t>.</w:t>
      </w:r>
    </w:p>
    <w:p w14:paraId="6AE65C3E" w14:textId="77777777" w:rsidR="0067520E" w:rsidRPr="00047DA9" w:rsidRDefault="0067520E" w:rsidP="009704C4">
      <w:bookmarkStart w:id="494" w:name="_Hlk180660212"/>
      <w:r w:rsidRPr="00047DA9">
        <w:t xml:space="preserve">In our second example, RangeShifter is used at the landscape scale to model functional connectivity of a woodland network for a hypothetical woodland species (Figure 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behaviour can be incorporated; and to show how the connectivity analyses can be dependent upon the type of model and on the modelled dispersal behaviour. </w:t>
      </w:r>
    </w:p>
    <w:p w14:paraId="226D9A2E" w14:textId="77777777" w:rsidR="0067520E" w:rsidRPr="00047DA9" w:rsidRDefault="0067520E" w:rsidP="00C57BF9">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bookmarkEnd w:id="494"/>
    <w:p w14:paraId="61C0A0AA" w14:textId="77777777" w:rsidR="0067520E" w:rsidRPr="00047DA9" w:rsidRDefault="0067520E" w:rsidP="009704C4">
      <w:pPr>
        <w:pStyle w:val="Keepnext"/>
        <w:rPr>
          <w:rFonts w:eastAsiaTheme="minorEastAsia"/>
        </w:rPr>
      </w:pPr>
      <w:r w:rsidRPr="00047DA9">
        <w:rPr>
          <w:rFonts w:eastAsiaTheme="minorEastAsia"/>
        </w:rPr>
        <w:t xml:space="preserve">To reproduce what is presented in the paper, we need to run four different experiments: </w:t>
      </w:r>
    </w:p>
    <w:p w14:paraId="35E07E50"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005A93C4"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2DE36B5E" w14:textId="77777777" w:rsidR="0067520E" w:rsidRPr="00047DA9" w:rsidRDefault="0067520E" w:rsidP="009E434A">
      <w:pPr>
        <w:pStyle w:val="ListParagraph"/>
        <w:numPr>
          <w:ilvl w:val="0"/>
          <w:numId w:val="1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89AD297"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368D99C3" w14:textId="77777777" w:rsidR="0067520E" w:rsidRPr="00047DA9" w:rsidRDefault="0067520E" w:rsidP="00C57BF9">
      <w:pPr>
        <w:rPr>
          <w:szCs w:val="24"/>
        </w:rPr>
      </w:pPr>
      <w:r w:rsidRPr="00047DA9">
        <w:rPr>
          <w:szCs w:val="24"/>
        </w:rPr>
        <w:t>Let us start with experiment (a).</w:t>
      </w:r>
    </w:p>
    <w:p w14:paraId="71509C70" w14:textId="77777777" w:rsidR="0067520E" w:rsidRPr="00047DA9" w:rsidRDefault="0067520E" w:rsidP="009E434A">
      <w:pPr>
        <w:pStyle w:val="Numbered"/>
        <w:numPr>
          <w:ilvl w:val="0"/>
          <w:numId w:val="61"/>
        </w:numPr>
      </w:pPr>
      <w:r w:rsidRPr="00047DA9">
        <w:rPr>
          <w:i/>
        </w:rPr>
        <w:t>Starting</w:t>
      </w:r>
      <w:r w:rsidRPr="00047DA9">
        <w:t xml:space="preserve"> </w:t>
      </w:r>
      <w:r w:rsidRPr="00047DA9">
        <w:rPr>
          <w:i/>
        </w:rPr>
        <w:t>the program</w:t>
      </w:r>
    </w:p>
    <w:p w14:paraId="3C8E6348" w14:textId="77777777" w:rsidR="0067520E" w:rsidRPr="00047DA9" w:rsidRDefault="0067520E" w:rsidP="009704C4">
      <w:pPr>
        <w:pStyle w:val="NormalIndent"/>
      </w:pPr>
      <w:r w:rsidRPr="00047DA9">
        <w:lastRenderedPageBreak/>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and select the working directory, </w:t>
      </w:r>
      <w:r w:rsidRPr="00047DA9">
        <w:rPr>
          <w:b/>
        </w:rPr>
        <w:t>RS_Example2</w:t>
      </w:r>
      <w:r w:rsidRPr="00047DA9">
        <w:t xml:space="preserve">.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three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3D839EE4" w14:textId="77777777" w:rsidR="0067520E" w:rsidRPr="00047DA9" w:rsidRDefault="0067520E" w:rsidP="009704C4">
      <w:pPr>
        <w:pStyle w:val="Numbered"/>
      </w:pPr>
      <w:r w:rsidRPr="00047DA9">
        <w:rPr>
          <w:i/>
        </w:rPr>
        <w:t>Landscape</w:t>
      </w:r>
    </w:p>
    <w:p w14:paraId="7D737395" w14:textId="77777777" w:rsidR="0067520E" w:rsidRPr="00047DA9" w:rsidRDefault="0067520E" w:rsidP="009704C4">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the paper). As in the first exercise, the map, </w:t>
      </w:r>
      <w:r w:rsidRPr="00047DA9">
        <w:rPr>
          <w:rFonts w:eastAsiaTheme="minorEastAsia"/>
          <w:i/>
        </w:rPr>
        <w:t>landscape_10m.txt</w:t>
      </w:r>
      <w:r w:rsidRPr="00047DA9">
        <w:rPr>
          <w:rFonts w:eastAsiaTheme="minorEastAsia"/>
        </w:rPr>
        <w:t>, is a raster map having codes for different land-cover types. The codes are as follows:</w:t>
      </w:r>
    </w:p>
    <w:p w14:paraId="51260467" w14:textId="77777777" w:rsidR="0067520E" w:rsidRPr="00047DA9" w:rsidRDefault="0067520E" w:rsidP="009704C4">
      <w:pPr>
        <w:pStyle w:val="NormalIndent"/>
        <w:spacing w:after="120"/>
        <w:rPr>
          <w:rFonts w:eastAsiaTheme="minorEastAsia"/>
        </w:rPr>
      </w:pPr>
      <w:r w:rsidRPr="00047DA9">
        <w:rPr>
          <w:rFonts w:eastAsiaTheme="minorEastAsia"/>
        </w:rPr>
        <w:t>0 = semi-natural broad-leaved woodland</w:t>
      </w:r>
    </w:p>
    <w:p w14:paraId="3A83C533" w14:textId="77777777" w:rsidR="0067520E" w:rsidRPr="00047DA9" w:rsidRDefault="0067520E" w:rsidP="009704C4">
      <w:pPr>
        <w:pStyle w:val="NormalIndent"/>
        <w:spacing w:after="120"/>
        <w:rPr>
          <w:rFonts w:eastAsiaTheme="minorEastAsia"/>
        </w:rPr>
      </w:pPr>
      <w:r w:rsidRPr="00047DA9">
        <w:rPr>
          <w:rFonts w:eastAsiaTheme="minorEastAsia"/>
        </w:rPr>
        <w:t>1 = planted/felled broad-leaved and mixed woodland, shrubs and bracken</w:t>
      </w:r>
    </w:p>
    <w:p w14:paraId="6C3110F0" w14:textId="77777777" w:rsidR="0067520E" w:rsidRPr="00047DA9" w:rsidRDefault="0067520E" w:rsidP="009704C4">
      <w:pPr>
        <w:pStyle w:val="NormalIndent"/>
        <w:spacing w:after="120"/>
        <w:rPr>
          <w:rFonts w:eastAsiaTheme="minorEastAsia"/>
        </w:rPr>
      </w:pPr>
      <w:r w:rsidRPr="00047DA9">
        <w:rPr>
          <w:rFonts w:eastAsiaTheme="minorEastAsia"/>
        </w:rPr>
        <w:t>3 = heathland, marshy grassland</w:t>
      </w:r>
    </w:p>
    <w:p w14:paraId="3163B81B" w14:textId="77777777" w:rsidR="0067520E" w:rsidRPr="00047DA9" w:rsidRDefault="0067520E" w:rsidP="009704C4">
      <w:pPr>
        <w:pStyle w:val="NormalIndent"/>
        <w:spacing w:after="120"/>
        <w:rPr>
          <w:rFonts w:eastAsiaTheme="minorEastAsia"/>
        </w:rPr>
      </w:pPr>
      <w:r w:rsidRPr="00047DA9">
        <w:rPr>
          <w:rFonts w:eastAsiaTheme="minorEastAsia"/>
        </w:rPr>
        <w:t>5 = unimproved grassland, mire</w:t>
      </w:r>
    </w:p>
    <w:p w14:paraId="599AB375" w14:textId="77777777" w:rsidR="0067520E" w:rsidRPr="00047DA9" w:rsidRDefault="0067520E" w:rsidP="009704C4">
      <w:pPr>
        <w:pStyle w:val="NormalIndent"/>
        <w:spacing w:after="120"/>
        <w:rPr>
          <w:rFonts w:eastAsiaTheme="minorEastAsia"/>
        </w:rPr>
      </w:pPr>
      <w:r w:rsidRPr="00047DA9">
        <w:rPr>
          <w:rFonts w:eastAsiaTheme="minorEastAsia"/>
        </w:rPr>
        <w:t>10 = planted/felled coniferous woodland, semi-improved grassland, swamp</w:t>
      </w:r>
    </w:p>
    <w:p w14:paraId="1EE36C91" w14:textId="77777777" w:rsidR="0067520E" w:rsidRPr="00047DA9" w:rsidRDefault="0067520E" w:rsidP="009704C4">
      <w:pPr>
        <w:pStyle w:val="NormalIndent"/>
        <w:spacing w:after="120"/>
        <w:rPr>
          <w:rFonts w:eastAsiaTheme="minorEastAsia"/>
        </w:rPr>
      </w:pPr>
      <w:r w:rsidRPr="00047DA9">
        <w:rPr>
          <w:rFonts w:eastAsiaTheme="minorEastAsia"/>
        </w:rPr>
        <w:t>20 = improved grasslands, arable, water</w:t>
      </w:r>
    </w:p>
    <w:p w14:paraId="15C8C115" w14:textId="77777777" w:rsidR="0067520E" w:rsidRPr="00047DA9" w:rsidRDefault="0067520E" w:rsidP="009704C4">
      <w:pPr>
        <w:pStyle w:val="NormalIndent"/>
        <w:spacing w:after="120"/>
        <w:rPr>
          <w:rFonts w:eastAsiaTheme="minorEastAsia"/>
        </w:rPr>
      </w:pPr>
      <w:r w:rsidRPr="00047DA9">
        <w:rPr>
          <w:rFonts w:eastAsiaTheme="minorEastAsia"/>
        </w:rPr>
        <w:t xml:space="preserve">50 = roads, buildings. </w:t>
      </w:r>
    </w:p>
    <w:p w14:paraId="51A40444" w14:textId="6B427C17" w:rsidR="0067520E" w:rsidRPr="00047DA9" w:rsidRDefault="0067520E" w:rsidP="009704C4">
      <w:pPr>
        <w:pStyle w:val="NormalIndent"/>
      </w:pPr>
      <w:r w:rsidRPr="00047DA9">
        <w:t xml:space="preserve">To load the map, click on </w:t>
      </w:r>
      <w:r w:rsidRPr="00047DA9">
        <w:rPr>
          <w:i/>
        </w:rPr>
        <w:t>Landscape </w:t>
      </w:r>
      <w:r w:rsidRPr="00047DA9">
        <w:rPr>
          <w:i/>
        </w:rPr>
        <w:sym w:font="Wingdings" w:char="F0E0"/>
      </w:r>
      <w:r w:rsidRPr="00047DA9">
        <w:rPr>
          <w:i/>
        </w:rPr>
        <w:t> Import Raster</w:t>
      </w:r>
      <w:r w:rsidRPr="00047DA9">
        <w:t xml:space="preserve">. Select </w:t>
      </w:r>
      <w:r w:rsidRPr="00047DA9">
        <w:rPr>
          <w:i/>
        </w:rPr>
        <w:t>Raster Types </w:t>
      </w:r>
      <w:r w:rsidRPr="00047DA9">
        <w:rPr>
          <w:i/>
        </w:rPr>
        <w:sym w:font="Wingdings" w:char="F0E0"/>
      </w:r>
      <w:r w:rsidRPr="00047DA9">
        <w:rPr>
          <w:i/>
        </w:rPr>
        <w:t> habitat codes</w:t>
      </w:r>
      <w:r w:rsidRPr="00047DA9">
        <w:t xml:space="preserve"> and </w:t>
      </w:r>
      <w:r w:rsidRPr="00047DA9">
        <w:rPr>
          <w:i/>
        </w:rPr>
        <w:t>Model Type </w:t>
      </w:r>
      <w:r w:rsidRPr="00047DA9">
        <w:rPr>
          <w:i/>
        </w:rPr>
        <w:sym w:font="Wingdings" w:char="F0E0"/>
      </w:r>
      <w:r w:rsidRPr="00047DA9">
        <w:rPr>
          <w:i/>
        </w:rPr>
        <w:t> Patch-based</w:t>
      </w:r>
      <w:r w:rsidRPr="00047DA9">
        <w:t xml:space="preserve">. Check the box </w:t>
      </w:r>
      <w:r w:rsidRPr="00047DA9">
        <w:rPr>
          <w:i/>
        </w:rPr>
        <w:t>Visualise patch landscape</w:t>
      </w:r>
      <w:r w:rsidRPr="00047DA9">
        <w:t xml:space="preserve">. Set the </w:t>
      </w:r>
      <w:r w:rsidRPr="00047DA9">
        <w:rPr>
          <w:i/>
        </w:rPr>
        <w:t>Resolution</w:t>
      </w:r>
      <w:r w:rsidRPr="00047DA9">
        <w:t xml:space="preserve"> at 10m</w:t>
      </w:r>
      <w:r w:rsidR="00201D55" w:rsidRPr="00047DA9">
        <w:t xml:space="preserve">. </w:t>
      </w:r>
      <w:r w:rsidRPr="00047DA9">
        <w:t xml:space="preserve">Then click on the button </w:t>
      </w:r>
      <w:r w:rsidRPr="00047DA9">
        <w:rPr>
          <w:i/>
        </w:rPr>
        <w:t>Import Landscape</w:t>
      </w:r>
      <w:r w:rsidRPr="00047DA9">
        <w:t xml:space="preserve"> and select the landscape file (</w:t>
      </w:r>
      <w:r w:rsidRPr="00047DA9">
        <w:rPr>
          <w:i/>
        </w:rPr>
        <w:t xml:space="preserve">Inputs </w:t>
      </w:r>
      <w:r w:rsidRPr="00047DA9">
        <w:rPr>
          <w:i/>
        </w:rPr>
        <w:sym w:font="Wingdings" w:char="F0E0"/>
      </w:r>
      <w:r w:rsidRPr="00047DA9">
        <w:rPr>
          <w:i/>
        </w:rPr>
        <w:t xml:space="preserve"> </w:t>
      </w:r>
      <w:r w:rsidRPr="00047DA9">
        <w:rPr>
          <w:rFonts w:eastAsiaTheme="minorEastAsia"/>
          <w:i/>
        </w:rPr>
        <w:t>landscape_10m.txt</w:t>
      </w:r>
      <w:r w:rsidRPr="00047DA9">
        <w:t>). A message box should now be displayed, reporting ‘</w:t>
      </w:r>
      <w:r w:rsidRPr="00047DA9">
        <w:rPr>
          <w:i/>
        </w:rPr>
        <w:t>Habitat raster OK – now specify patch IDs file…</w:t>
      </w:r>
      <w:r w:rsidRPr="00047DA9">
        <w:t xml:space="preserve">’ (Figure 4.1). Click on </w:t>
      </w:r>
      <w:r w:rsidRPr="00047DA9">
        <w:rPr>
          <w:i/>
        </w:rPr>
        <w:t>OK</w:t>
      </w:r>
      <w:r w:rsidRPr="00047DA9">
        <w:t xml:space="preserve">, and in the dialog that will then open, select the file </w:t>
      </w:r>
      <w:r w:rsidRPr="00047DA9">
        <w:rPr>
          <w:i/>
        </w:rPr>
        <w:t>woodland_1ha_patchIDs.txt</w:t>
      </w:r>
      <w:r w:rsidRPr="00047DA9">
        <w:t xml:space="preserve">. In this file, each cell holds the unique ID number of the patch to which it belongs. At this point, you may change the default habitat colours if you wish (see Exercise 1). Note that the habitat codes need not be sequential in the GUI version (but they must be when running in batch mode). Clicking on </w:t>
      </w:r>
      <w:r w:rsidRPr="00047DA9">
        <w:rPr>
          <w:i/>
        </w:rPr>
        <w:t>OK</w:t>
      </w:r>
      <w:r w:rsidRPr="00047DA9">
        <w:t xml:space="preserve"> will draw the landscape and the window </w:t>
      </w:r>
      <w:r w:rsidRPr="00047DA9">
        <w:rPr>
          <w:i/>
        </w:rPr>
        <w:t>Patch Landscape</w:t>
      </w:r>
      <w:r w:rsidRPr="00047DA9">
        <w:t xml:space="preserve"> will open showing each patch in a random colour on a black background (Figure 4.2).</w:t>
      </w:r>
    </w:p>
    <w:p w14:paraId="1C44830A" w14:textId="6558E5F7" w:rsidR="0067520E" w:rsidRPr="00047DA9" w:rsidRDefault="00A92464" w:rsidP="00C57BF9">
      <w:pPr>
        <w:pStyle w:val="Figure"/>
      </w:pPr>
      <w:r w:rsidRPr="00047DA9">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047DA9" w:rsidRDefault="0067520E" w:rsidP="00C57BF9">
      <w:pPr>
        <w:pStyle w:val="Figheading"/>
        <w:rPr>
          <w:rFonts w:eastAsiaTheme="minorEastAsia"/>
          <w:szCs w:val="24"/>
        </w:rPr>
      </w:pPr>
      <w:r w:rsidRPr="00047DA9">
        <w:rPr>
          <w:b/>
        </w:rPr>
        <w:t>Figure 4.1.</w:t>
      </w:r>
      <w:r w:rsidRPr="00047DA9">
        <w:t xml:space="preserve"> Exercise 2: Importing the landscape map.</w:t>
      </w:r>
    </w:p>
    <w:p w14:paraId="123E5874" w14:textId="3E678B04" w:rsidR="0067520E" w:rsidRPr="00047DA9" w:rsidRDefault="00A92464" w:rsidP="00C57BF9">
      <w:pPr>
        <w:pStyle w:val="Figure"/>
      </w:pPr>
      <w:r w:rsidRPr="00047DA9">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047DA9" w:rsidRDefault="0067520E" w:rsidP="00C57BF9">
      <w:pPr>
        <w:pStyle w:val="Figheading"/>
      </w:pPr>
      <w:r w:rsidRPr="00047DA9">
        <w:rPr>
          <w:b/>
        </w:rPr>
        <w:t>Figure 4.2.</w:t>
      </w:r>
      <w:r w:rsidRPr="00047DA9">
        <w:t xml:space="preserve"> Exercise 2: the window </w:t>
      </w:r>
      <w:r w:rsidRPr="00047DA9">
        <w:rPr>
          <w:i/>
        </w:rPr>
        <w:t>Patch Landscape</w:t>
      </w:r>
      <w:r w:rsidRPr="00047DA9">
        <w:t xml:space="preserve"> shows each individual patch</w:t>
      </w:r>
      <w:r w:rsidRPr="00047DA9">
        <w:br/>
        <w:t>in a random colour.</w:t>
      </w:r>
    </w:p>
    <w:p w14:paraId="6FBC0551" w14:textId="77777777" w:rsidR="0067520E" w:rsidRPr="00047DA9" w:rsidRDefault="0067520E" w:rsidP="009704C4">
      <w:pPr>
        <w:pStyle w:val="Numbered"/>
      </w:pPr>
      <w:r w:rsidRPr="00047DA9">
        <w:rPr>
          <w:i/>
        </w:rPr>
        <w:t>Species</w:t>
      </w:r>
      <w:r w:rsidRPr="00047DA9">
        <w:t xml:space="preserve"> </w:t>
      </w:r>
      <w:r w:rsidRPr="00047DA9">
        <w:rPr>
          <w:i/>
        </w:rPr>
        <w:t>parameters</w:t>
      </w:r>
    </w:p>
    <w:p w14:paraId="1B24DE27" w14:textId="77777777" w:rsidR="0067520E" w:rsidRPr="00047DA9" w:rsidRDefault="0067520E" w:rsidP="005B3F70">
      <w:pPr>
        <w:pStyle w:val="NormalIndent"/>
        <w:keepNext/>
      </w:pPr>
      <w:r w:rsidRPr="00047DA9">
        <w:t>Click on Parameters setting </w:t>
      </w:r>
      <w:r w:rsidRPr="00047DA9">
        <w:sym w:font="Wingdings" w:char="F0E0"/>
      </w:r>
      <w:r w:rsidRPr="00047DA9">
        <w:t xml:space="preserve"> Species to open the Species Parameters window. Check the box Overlapping generations / Stage-structured model and select the option Simple sexual model. In the bottom frame, Stage-structure population model, set the number of stages to 3 and leave the Max. age as the default, which is equivalent to not applying a maximum age. The transition matrix employed in the paper is:</w:t>
      </w:r>
    </w:p>
    <w:p w14:paraId="706B3D08" w14:textId="77777777" w:rsidR="0067520E" w:rsidRPr="00047DA9" w:rsidRDefault="0067520E" w:rsidP="00C57BF9">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73E77E4F">
          <v:shape id="_x0000_i1027" type="#_x0000_t75" style="width:1in;height:36.7pt" o:ole="">
            <v:imagedata r:id="rId85" o:title=""/>
          </v:shape>
          <o:OLEObject Type="Embed" ProgID="Equation.3" ShapeID="_x0000_i1027" DrawAspect="Content" ObjectID="_1803812185" r:id="rId86"/>
        </w:object>
      </w:r>
    </w:p>
    <w:p w14:paraId="5D1144F4" w14:textId="77777777" w:rsidR="0067520E" w:rsidRPr="00047DA9" w:rsidRDefault="0067520E" w:rsidP="009704C4">
      <w:pPr>
        <w:pStyle w:val="NormalIndent"/>
        <w:keepNext/>
      </w:pPr>
      <w:r w:rsidRPr="00047DA9">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Fill in the </w:t>
      </w:r>
      <w:r w:rsidRPr="00047DA9">
        <w:rPr>
          <w:i/>
        </w:rPr>
        <w:t>Transition Matrix</w:t>
      </w:r>
      <w:r w:rsidRPr="00047DA9">
        <w:t xml:space="preserve"> as follows:</w:t>
      </w:r>
    </w:p>
    <w:p w14:paraId="7A8F37F4" w14:textId="2C7E1E01" w:rsidR="0067520E" w:rsidRPr="00047DA9" w:rsidRDefault="00FB5BE9" w:rsidP="00FB5BE9">
      <w:pPr>
        <w:pStyle w:val="Diagram"/>
        <w:ind w:left="360"/>
      </w:pPr>
      <w:r w:rsidRPr="00047DA9">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047DA9" w:rsidRDefault="0067520E" w:rsidP="009704C4">
      <w:pPr>
        <w:pStyle w:val="NormalIndent"/>
        <w:keepNext/>
      </w:pPr>
      <w:r w:rsidRPr="00047DA9">
        <w:t xml:space="preserve">Leave all the other default parameters values. You also need to set the parameter </w:t>
      </w:r>
      <w:r w:rsidRPr="00047DA9">
        <w:rPr>
          <w:i/>
        </w:rPr>
        <w:t>1/b</w:t>
      </w:r>
      <w:r w:rsidRPr="00047DA9">
        <w:t xml:space="preserve"> for </w:t>
      </w:r>
      <w:hyperlink w:anchor="_Density_dependence" w:history="1">
        <w:r w:rsidRPr="00047DA9">
          <w:rPr>
            <w:rStyle w:val="Hyperlink"/>
            <w:szCs w:val="24"/>
          </w:rPr>
          <w:t>density-dependence</w:t>
        </w:r>
      </w:hyperlink>
      <w:r w:rsidRPr="00047DA9">
        <w:t xml:space="preserve"> in fecundity. This can be set in the table at the top, </w:t>
      </w:r>
      <w:r w:rsidRPr="00047DA9">
        <w:rPr>
          <w:i/>
        </w:rPr>
        <w:t>Habitat-specific strength of density-dependence</w:t>
      </w:r>
      <w:r w:rsidRPr="00047DA9">
        <w:t xml:space="preserve">. Set it to 10 in the row corresponding to habitat 0 (woodland) and leave all the other columns at zero. This means that in a 1ha patch, the relationship between the number of individuals N and fecundity </w:t>
      </w:r>
      <w:r w:rsidRPr="00047DA9">
        <w:rPr>
          <w:i/>
        </w:rPr>
        <w:t>ϕ</w:t>
      </w:r>
      <w:r w:rsidRPr="00047DA9">
        <w:t xml:space="preserve"> will look as follows: </w:t>
      </w:r>
    </w:p>
    <w:p w14:paraId="53FDED6C" w14:textId="77777777" w:rsidR="0067520E" w:rsidRPr="00047DA9" w:rsidRDefault="0067520E" w:rsidP="00C57BF9">
      <w:pPr>
        <w:pStyle w:val="Diagram"/>
      </w:pPr>
      <w:r w:rsidRPr="00047DA9">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047DA9" w:rsidRDefault="0067520E" w:rsidP="009704C4">
      <w:pPr>
        <w:pStyle w:val="NormalIndent"/>
        <w:keepNext/>
      </w:pPr>
      <w:r w:rsidRPr="00047DA9">
        <w:t xml:space="preserve">Proceed then to the </w:t>
      </w:r>
      <w:r w:rsidRPr="00047DA9">
        <w:rPr>
          <w:i/>
        </w:rPr>
        <w:t>Dispersal</w:t>
      </w:r>
      <w:r w:rsidRPr="00047DA9">
        <w:t xml:space="preserve"> page. For the emigration phase, select </w:t>
      </w:r>
      <w:r w:rsidRPr="00047DA9">
        <w:rPr>
          <w:i/>
        </w:rPr>
        <w:t>Density-dependent</w:t>
      </w:r>
      <w:r w:rsidRPr="00047DA9">
        <w:t xml:space="preserve"> and </w:t>
      </w:r>
      <w:r w:rsidRPr="00047DA9">
        <w:rPr>
          <w:i/>
        </w:rPr>
        <w:t>Stage-dependent</w:t>
      </w:r>
      <w:r w:rsidRPr="00047DA9">
        <w:t xml:space="preserve"> and go to the page </w:t>
      </w:r>
      <w:r w:rsidRPr="00047DA9">
        <w:rPr>
          <w:i/>
        </w:rPr>
        <w:t>Sex / Stage dependent Dispersal</w:t>
      </w:r>
      <w:r w:rsidRPr="00047DA9">
        <w:t xml:space="preserve"> to set the parameters. We want to model only juvenile dispersal, and hence you need to fill in only the row relating to the juveniles.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t xml:space="preserve"> is also used for the density-dependence in dispersal, having </w:t>
      </w:r>
      <w:r w:rsidRPr="00047DA9">
        <w:rPr>
          <w:i/>
        </w:rPr>
        <w:t>1/b</w:t>
      </w:r>
      <w:r w:rsidRPr="00047DA9">
        <w:t> = 10 will lead to the following reaction response in a patch of 1ha size:</w:t>
      </w:r>
    </w:p>
    <w:p w14:paraId="037A8B5C" w14:textId="03757FF6" w:rsidR="0067520E" w:rsidRPr="00047DA9" w:rsidRDefault="00917CB3" w:rsidP="00C57BF9">
      <w:pPr>
        <w:pStyle w:val="Diagram"/>
      </w:pPr>
      <w:r w:rsidRPr="00047DA9">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047DA9" w:rsidRDefault="0067520E" w:rsidP="009704C4">
      <w:pPr>
        <w:pStyle w:val="NormalIndent"/>
      </w:pPr>
      <w:r w:rsidRPr="00047DA9">
        <w:lastRenderedPageBreak/>
        <w:t>where N is the number of individuals.</w:t>
      </w:r>
    </w:p>
    <w:p w14:paraId="4B48D583" w14:textId="77777777" w:rsidR="0067520E" w:rsidRPr="00047DA9" w:rsidRDefault="0067520E" w:rsidP="00C57BF9">
      <w:pPr>
        <w:pStyle w:val="ListParagraph"/>
        <w:keepNext/>
        <w:ind w:left="360"/>
        <w:rPr>
          <w:rFonts w:cs="Times New Roman"/>
          <w:szCs w:val="24"/>
          <w:lang w:val="en-GB"/>
        </w:rPr>
      </w:pPr>
      <w:r w:rsidRPr="00047DA9">
        <w:rPr>
          <w:rFonts w:cs="Times New Roman"/>
          <w:szCs w:val="24"/>
          <w:lang w:val="en-GB"/>
        </w:rPr>
        <w:t xml:space="preserve">After having set the emigration parameters, return to the </w:t>
      </w:r>
      <w:r w:rsidRPr="00047DA9">
        <w:rPr>
          <w:rFonts w:cs="Times New Roman"/>
          <w:i/>
          <w:szCs w:val="24"/>
          <w:lang w:val="en-GB"/>
        </w:rPr>
        <w:t>Dispersal</w:t>
      </w:r>
      <w:r w:rsidRPr="00047DA9">
        <w:rPr>
          <w:rFonts w:cs="Times New Roman"/>
          <w:szCs w:val="24"/>
          <w:lang w:val="en-GB"/>
        </w:rPr>
        <w:t xml:space="preserve"> page for setting the transfer phase options. Choose the option </w:t>
      </w:r>
      <w:r w:rsidRPr="00047DA9">
        <w:rPr>
          <w:rFonts w:cs="Times New Roman"/>
          <w:i/>
          <w:szCs w:val="24"/>
          <w:lang w:val="en-GB"/>
        </w:rPr>
        <w:t xml:space="preserve">Movement Model </w:t>
      </w:r>
      <w:r w:rsidRPr="00047DA9">
        <w:rPr>
          <w:rFonts w:cs="Times New Roman"/>
          <w:i/>
          <w:szCs w:val="24"/>
          <w:lang w:val="en-GB"/>
        </w:rPr>
        <w:sym w:font="Wingdings" w:char="F0E0"/>
      </w:r>
      <w:r w:rsidRPr="00047DA9">
        <w:rPr>
          <w:rFonts w:cs="Times New Roman"/>
          <w:i/>
          <w:szCs w:val="24"/>
          <w:lang w:val="en-GB"/>
        </w:rPr>
        <w:t xml:space="preserve"> Movement processes</w:t>
      </w:r>
      <w:r w:rsidRPr="00047DA9">
        <w:rPr>
          <w:rFonts w:cs="Times New Roman"/>
          <w:szCs w:val="24"/>
          <w:lang w:val="en-GB"/>
        </w:rPr>
        <w:t xml:space="preserve"> and click on the button </w:t>
      </w:r>
      <w:r w:rsidRPr="00047DA9">
        <w:rPr>
          <w:rFonts w:cs="Times New Roman"/>
          <w:i/>
          <w:szCs w:val="24"/>
          <w:lang w:val="en-GB"/>
        </w:rPr>
        <w:t>Set parameters</w:t>
      </w:r>
      <w:r w:rsidRPr="00047DA9">
        <w:rPr>
          <w:rFonts w:cs="Times New Roman"/>
          <w:szCs w:val="24"/>
          <w:lang w:val="en-GB"/>
        </w:rPr>
        <w:t xml:space="preserve"> that will appear. This will open the </w:t>
      </w:r>
      <w:r w:rsidRPr="00047DA9">
        <w:rPr>
          <w:rFonts w:cs="Times New Roman"/>
          <w:i/>
          <w:szCs w:val="24"/>
          <w:lang w:val="en-GB"/>
        </w:rPr>
        <w:t>Movement Processes</w:t>
      </w:r>
      <w:r w:rsidRPr="00047DA9">
        <w:rPr>
          <w:rFonts w:cs="Times New Roman"/>
          <w:szCs w:val="24"/>
          <w:lang w:val="en-GB"/>
        </w:rPr>
        <w:t xml:space="preserve"> window. The default options are </w:t>
      </w:r>
      <w:hyperlink w:anchor="_Stochastic_Movement_Simulator," w:history="1">
        <w:r w:rsidRPr="00047DA9">
          <w:rPr>
            <w:rStyle w:val="Hyperlink"/>
            <w:rFonts w:cs="Times New Roman"/>
            <w:szCs w:val="24"/>
            <w:lang w:val="en-GB"/>
          </w:rPr>
          <w:t>SMS</w:t>
        </w:r>
      </w:hyperlink>
      <w:r w:rsidRPr="00047DA9">
        <w:rPr>
          <w:rFonts w:cs="Times New Roman"/>
          <w:szCs w:val="24"/>
          <w:lang w:val="en-GB"/>
        </w:rPr>
        <w:t xml:space="preserve"> and constant per-step mortality: leave these settings. Set the other parameters as shown:</w:t>
      </w:r>
    </w:p>
    <w:p w14:paraId="4433D22A" w14:textId="6C615B26" w:rsidR="0067520E" w:rsidRPr="00047DA9" w:rsidRDefault="005B3F70" w:rsidP="00C57BF9">
      <w:pPr>
        <w:pStyle w:val="Diagram"/>
        <w:ind w:left="720"/>
      </w:pPr>
      <w:r w:rsidRPr="00047DA9">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047DA9" w:rsidRDefault="0067520E" w:rsidP="009704C4">
      <w:pPr>
        <w:pStyle w:val="NormalIndent"/>
      </w:pPr>
      <w:r w:rsidRPr="00047DA9">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047DA9">
        <w:rPr>
          <w:i/>
        </w:rPr>
        <w:t>OK</w:t>
      </w:r>
      <w:r w:rsidRPr="00047DA9">
        <w:t xml:space="preserve"> button. Finally, set the settlement parameters. Ch</w:t>
      </w:r>
      <w:r w:rsidR="00801134" w:rsidRPr="00047DA9">
        <w:t>eck the box</w:t>
      </w:r>
      <w:r w:rsidRPr="00047DA9">
        <w:t xml:space="preserve"> </w:t>
      </w:r>
      <w:r w:rsidRPr="00047DA9">
        <w:rPr>
          <w:i/>
        </w:rPr>
        <w:t>Find </w:t>
      </w:r>
      <w:r w:rsidR="00801134" w:rsidRPr="00047DA9">
        <w:rPr>
          <w:i/>
        </w:rPr>
        <w:t>mate</w:t>
      </w:r>
      <w:r w:rsidRPr="00047DA9">
        <w:t xml:space="preserve">. Leave the rest as it is and click </w:t>
      </w:r>
      <w:r w:rsidRPr="00047DA9">
        <w:rPr>
          <w:i/>
        </w:rPr>
        <w:t>OK</w:t>
      </w:r>
      <w:r w:rsidRPr="00047DA9">
        <w:t>.</w:t>
      </w:r>
    </w:p>
    <w:p w14:paraId="44AD2A38" w14:textId="77777777" w:rsidR="0067520E" w:rsidRPr="00047DA9" w:rsidRDefault="0067520E" w:rsidP="005B3F70">
      <w:pPr>
        <w:pStyle w:val="Numbered"/>
        <w:keepNext/>
      </w:pPr>
      <w:r w:rsidRPr="00047DA9">
        <w:rPr>
          <w:i/>
        </w:rPr>
        <w:t>Simulation</w:t>
      </w:r>
      <w:r w:rsidRPr="00047DA9">
        <w:t xml:space="preserve"> </w:t>
      </w:r>
      <w:r w:rsidRPr="00047DA9">
        <w:rPr>
          <w:i/>
        </w:rPr>
        <w:t>parameters</w:t>
      </w:r>
    </w:p>
    <w:p w14:paraId="42398DF8" w14:textId="7BCFAB00"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w:t>
      </w:r>
      <w:proofErr w:type="gramStart"/>
      <w:r w:rsidRPr="00047DA9">
        <w:rPr>
          <w:i/>
        </w:rPr>
        <w:t>Simulations</w:t>
      </w:r>
      <w:r w:rsidRPr="00047DA9">
        <w:t>, and</w:t>
      </w:r>
      <w:proofErr w:type="gramEnd"/>
      <w:r w:rsidRPr="00047DA9">
        <w:t xml:space="preserve"> set the following parameters: </w:t>
      </w:r>
      <w:r w:rsidRPr="00047DA9">
        <w:rPr>
          <w:i/>
        </w:rPr>
        <w:t>Simulation number</w:t>
      </w:r>
      <w:r w:rsidRPr="00047DA9">
        <w:t xml:space="preserve"> = 0; </w:t>
      </w:r>
      <w:r w:rsidRPr="00047DA9">
        <w:rPr>
          <w:i/>
        </w:rPr>
        <w:t>Nr. Replicates</w:t>
      </w:r>
      <w:r w:rsidRPr="00047DA9">
        <w:t xml:space="preserve"> = 20; </w:t>
      </w:r>
      <w:r w:rsidRPr="00047DA9">
        <w:rPr>
          <w:i/>
        </w:rPr>
        <w:t>Nr. Years</w:t>
      </w:r>
      <w:r w:rsidRPr="00047DA9">
        <w:t xml:space="preserve"> = 100. Click on the button </w:t>
      </w:r>
      <w:r w:rsidRPr="00047DA9">
        <w:rPr>
          <w:i/>
        </w:rPr>
        <w:t>Set Initialisation Rules</w:t>
      </w:r>
      <w:r w:rsidRPr="00047DA9">
        <w:t xml:space="preserve"> to set how the simulation will be initialised. In this example, we started by initialising one patch (Figure 4.3) which has ID = 30. Select </w:t>
      </w:r>
      <w:r w:rsidRPr="00047DA9">
        <w:rPr>
          <w:i/>
        </w:rPr>
        <w:t>Free initialisation</w:t>
      </w:r>
      <w:r w:rsidRPr="00047DA9">
        <w:t xml:space="preserve"> and </w:t>
      </w:r>
      <w:r w:rsidRPr="00047DA9">
        <w:rPr>
          <w:i/>
        </w:rPr>
        <w:t>Initialise </w:t>
      </w:r>
      <w:r w:rsidRPr="00047DA9">
        <w:rPr>
          <w:i/>
        </w:rPr>
        <w:sym w:font="Wingdings" w:char="F0E0"/>
      </w:r>
      <w:r w:rsidR="00274A91" w:rsidRPr="00047DA9">
        <w:rPr>
          <w:i/>
        </w:rPr>
        <w:t> </w:t>
      </w:r>
      <w:r w:rsidRPr="00047DA9">
        <w:rPr>
          <w:i/>
        </w:rPr>
        <w:t>Manually select patches</w:t>
      </w:r>
      <w:r w:rsidRPr="00047DA9">
        <w:t xml:space="preserve">. The box </w:t>
      </w:r>
      <w:r w:rsidRPr="00047DA9">
        <w:rPr>
          <w:i/>
        </w:rPr>
        <w:t>Manually include patches</w:t>
      </w:r>
      <w:r w:rsidRPr="00047DA9">
        <w:t xml:space="preserve"> will become active; check it, insert 30 in the box </w:t>
      </w:r>
      <w:r w:rsidR="00274A91" w:rsidRPr="00047DA9">
        <w:rPr>
          <w:i/>
        </w:rPr>
        <w:t>Patch </w:t>
      </w:r>
      <w:r w:rsidRPr="00047DA9">
        <w:rPr>
          <w:i/>
        </w:rPr>
        <w:t>ID</w:t>
      </w:r>
      <w:r w:rsidRPr="00047DA9">
        <w:t xml:space="preserve"> and click on the button </w:t>
      </w:r>
      <w:r w:rsidRPr="00047DA9">
        <w:rPr>
          <w:i/>
        </w:rPr>
        <w:t>Add</w:t>
      </w:r>
      <w:r w:rsidRPr="00047DA9">
        <w:t xml:space="preserve">. In the upper panel, set the </w:t>
      </w:r>
      <w:r w:rsidRPr="00047DA9">
        <w:rPr>
          <w:i/>
        </w:rPr>
        <w:t>N</w:t>
      </w:r>
      <w:r w:rsidR="007203E6" w:rsidRPr="00047DA9">
        <w:rPr>
          <w:i/>
        </w:rPr>
        <w:t>o</w:t>
      </w:r>
      <w:r w:rsidR="00274A91" w:rsidRPr="00047DA9">
        <w:rPr>
          <w:i/>
        </w:rPr>
        <w:t>. of </w:t>
      </w:r>
      <w:r w:rsidRPr="00047DA9">
        <w:rPr>
          <w:i/>
        </w:rPr>
        <w:t>ind</w:t>
      </w:r>
      <w:r w:rsidR="00274A91" w:rsidRPr="00047DA9">
        <w:rPr>
          <w:i/>
        </w:rPr>
        <w:t>ividuals per </w:t>
      </w:r>
      <w:r w:rsidRPr="00047DA9">
        <w:rPr>
          <w:i/>
        </w:rPr>
        <w:t>ha</w:t>
      </w:r>
      <w:r w:rsidRPr="00047DA9">
        <w:t xml:space="preserve"> at a </w:t>
      </w:r>
      <w:r w:rsidRPr="00047DA9">
        <w:rPr>
          <w:i/>
        </w:rPr>
        <w:t>set value</w:t>
      </w:r>
      <w:r w:rsidRPr="00047DA9">
        <w:t xml:space="preserve"> of 10, set </w:t>
      </w:r>
      <w:r w:rsidR="00274A91" w:rsidRPr="00047DA9">
        <w:rPr>
          <w:i/>
        </w:rPr>
        <w:t>Initial </w:t>
      </w:r>
      <w:r w:rsidRPr="00047DA9">
        <w:rPr>
          <w:i/>
        </w:rPr>
        <w:t>ages</w:t>
      </w:r>
      <w:r w:rsidRPr="00047DA9">
        <w:t xml:space="preserve"> to </w:t>
      </w:r>
      <w:r w:rsidR="00274A91" w:rsidRPr="00047DA9">
        <w:rPr>
          <w:i/>
        </w:rPr>
        <w:t>Lowest </w:t>
      </w:r>
      <w:r w:rsidRPr="00047DA9">
        <w:rPr>
          <w:i/>
        </w:rPr>
        <w:t>age</w:t>
      </w:r>
      <w:r w:rsidRPr="00047DA9">
        <w:t xml:space="preserve"> and set the </w:t>
      </w:r>
      <w:r w:rsidR="00274A91" w:rsidRPr="00047DA9">
        <w:rPr>
          <w:i/>
        </w:rPr>
        <w:t>Proportion of individuals per </w:t>
      </w:r>
      <w:r w:rsidRPr="00047DA9">
        <w:rPr>
          <w:i/>
        </w:rPr>
        <w:t xml:space="preserve">stage-class </w:t>
      </w:r>
      <w:r w:rsidRPr="00047DA9">
        <w:t xml:space="preserve">to 0.5 for stage 1 and 0.5 for stage 2. </w:t>
      </w:r>
    </w:p>
    <w:p w14:paraId="350844F3" w14:textId="7060E64C" w:rsidR="0067520E" w:rsidRPr="00047DA9" w:rsidRDefault="0067520E" w:rsidP="009704C4">
      <w:pPr>
        <w:pStyle w:val="NormalIndent"/>
      </w:pPr>
      <w:r w:rsidRPr="00047DA9">
        <w:t xml:space="preserve">Finally, click the </w:t>
      </w:r>
      <w:r w:rsidRPr="00047DA9">
        <w:rPr>
          <w:i/>
        </w:rPr>
        <w:t>OK</w:t>
      </w:r>
      <w:r w:rsidRPr="00047DA9">
        <w:t xml:space="preserve"> button for saving the initialisation rules and going back to the simulation parameters window. Here, select the outputs </w:t>
      </w:r>
      <w:r w:rsidRPr="00047DA9">
        <w:rPr>
          <w:i/>
        </w:rPr>
        <w:t>Range</w:t>
      </w:r>
      <w:r w:rsidRPr="00047DA9">
        <w:t xml:space="preserve">, </w:t>
      </w:r>
      <w:r w:rsidRPr="00047DA9">
        <w:rPr>
          <w:i/>
        </w:rPr>
        <w:t>Occupancy</w:t>
      </w:r>
      <w:r w:rsidRPr="00047DA9">
        <w:t xml:space="preserve"> and </w:t>
      </w:r>
      <w:r w:rsidRPr="00047DA9">
        <w:rPr>
          <w:i/>
        </w:rPr>
        <w:t>Populations</w:t>
      </w:r>
      <w:r w:rsidRPr="00047DA9">
        <w:t xml:space="preserve"> and set the </w:t>
      </w:r>
      <w:r w:rsidR="00274A91" w:rsidRPr="00047DA9">
        <w:rPr>
          <w:i/>
        </w:rPr>
        <w:t>Frequency</w:t>
      </w:r>
      <w:r w:rsidR="00274A91" w:rsidRPr="00047DA9">
        <w:t xml:space="preserve"> for each to</w:t>
      </w:r>
      <w:r w:rsidRPr="00047DA9">
        <w:t xml:space="preserve"> 1 year. </w:t>
      </w:r>
      <w:r w:rsidR="00A92464" w:rsidRPr="00047DA9">
        <w:t xml:space="preserve">Also check </w:t>
      </w:r>
      <w:r w:rsidR="00A92464" w:rsidRPr="00047DA9">
        <w:rPr>
          <w:i/>
        </w:rPr>
        <w:t>SMS heat map</w:t>
      </w:r>
      <w:r w:rsidR="00A92464" w:rsidRPr="00047DA9">
        <w:t xml:space="preserve">. </w:t>
      </w:r>
      <w:r w:rsidRPr="00047DA9">
        <w:t xml:space="preserve">If you wish to see the movement paths on the </w:t>
      </w:r>
      <w:proofErr w:type="gramStart"/>
      <w:r w:rsidRPr="00047DA9">
        <w:t>screen</w:t>
      </w:r>
      <w:proofErr w:type="gramEnd"/>
      <w:r w:rsidRPr="00047DA9">
        <w:t xml:space="preserve"> check the box </w:t>
      </w:r>
      <w:r w:rsidR="00274A91" w:rsidRPr="00047DA9">
        <w:rPr>
          <w:i/>
        </w:rPr>
        <w:t>Dynamic </w:t>
      </w:r>
      <w:r w:rsidRPr="00047DA9">
        <w:rPr>
          <w:i/>
        </w:rPr>
        <w:t>visualis</w:t>
      </w:r>
      <w:r w:rsidR="00274A91" w:rsidRPr="00047DA9">
        <w:rPr>
          <w:i/>
        </w:rPr>
        <w:t>ation </w:t>
      </w:r>
      <w:r w:rsidRPr="00047DA9">
        <w:rPr>
          <w:i/>
        </w:rPr>
        <w:sym w:font="Wingdings" w:char="F0E0"/>
      </w:r>
      <w:r w:rsidR="00274A91" w:rsidRPr="00047DA9">
        <w:rPr>
          <w:i/>
        </w:rPr>
        <w:t> Movement </w:t>
      </w:r>
      <w:r w:rsidRPr="00047DA9">
        <w:rPr>
          <w:i/>
        </w:rPr>
        <w:t>paths</w:t>
      </w:r>
      <w:r w:rsidRPr="00047DA9">
        <w:t xml:space="preserve">. For this example, movements will be very quick; the paths may be made to display more clearly by increasing the </w:t>
      </w:r>
      <w:r w:rsidRPr="00047DA9">
        <w:rPr>
          <w:i/>
        </w:rPr>
        <w:t>Slow factor</w:t>
      </w:r>
      <w:r w:rsidR="00EB0E49" w:rsidRPr="00047DA9">
        <w:t xml:space="preserve"> – try 2</w:t>
      </w:r>
      <w:r w:rsidRPr="00047DA9">
        <w:t xml:space="preserve"> initially. Close the simulation parameters window by clicking </w:t>
      </w:r>
      <w:r w:rsidRPr="00047DA9">
        <w:rPr>
          <w:i/>
        </w:rPr>
        <w:t>OK</w:t>
      </w:r>
      <w:r w:rsidRPr="00047DA9">
        <w:t>.</w:t>
      </w:r>
    </w:p>
    <w:p w14:paraId="194A00A9" w14:textId="77777777" w:rsidR="0067520E" w:rsidRPr="00047DA9" w:rsidRDefault="0067520E" w:rsidP="009704C4">
      <w:pPr>
        <w:pStyle w:val="Numbered"/>
      </w:pPr>
      <w:r w:rsidRPr="00047DA9">
        <w:lastRenderedPageBreak/>
        <w:t xml:space="preserve">Run the simulation by clicking on </w:t>
      </w:r>
      <w:r w:rsidRPr="00047DA9">
        <w:rPr>
          <w:i/>
        </w:rPr>
        <w:t>Run</w:t>
      </w:r>
      <w:r w:rsidRPr="00047DA9">
        <w:t>. At the end of the simulation the screen should appear as in Figure 4.3.</w:t>
      </w:r>
    </w:p>
    <w:p w14:paraId="470819D4" w14:textId="35C4D097" w:rsidR="0067520E" w:rsidRPr="00047DA9" w:rsidRDefault="009135A1" w:rsidP="00C57BF9">
      <w:pPr>
        <w:pStyle w:val="Figure"/>
        <w:rPr>
          <w:rFonts w:cs="Times New Roman"/>
          <w:szCs w:val="24"/>
        </w:rPr>
      </w:pPr>
      <w:r w:rsidRPr="00047DA9">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047DA9" w:rsidRDefault="0067520E" w:rsidP="00C57BF9">
      <w:pPr>
        <w:pStyle w:val="Figheading"/>
        <w:spacing w:after="0"/>
        <w:rPr>
          <w:szCs w:val="24"/>
        </w:rPr>
      </w:pPr>
      <w:r w:rsidRPr="00047DA9">
        <w:rPr>
          <w:b/>
        </w:rPr>
        <w:t>Figure 4.3.</w:t>
      </w:r>
      <w:r w:rsidRPr="00047DA9">
        <w:t xml:space="preserve"> Exercise 2: </w:t>
      </w:r>
      <w:proofErr w:type="gramStart"/>
      <w:r w:rsidRPr="00047DA9">
        <w:t>Screen-shot</w:t>
      </w:r>
      <w:proofErr w:type="gramEnd"/>
      <w:r w:rsidRPr="00047DA9">
        <w:t xml:space="preserve"> of the RangeShifter GUI at the end of the simulation.</w:t>
      </w:r>
    </w:p>
    <w:p w14:paraId="7F2C3B4C" w14:textId="20D69766" w:rsidR="0067520E" w:rsidRPr="00047DA9" w:rsidRDefault="0067520E" w:rsidP="009135A1">
      <w:pPr>
        <w:pStyle w:val="NormalIndent"/>
        <w:spacing w:before="360" w:after="120"/>
      </w:pPr>
      <w:r w:rsidRPr="00047DA9">
        <w:t>The output files will be</w:t>
      </w:r>
      <w:r w:rsidR="00A92464" w:rsidRPr="00047DA9">
        <w:t xml:space="preserve"> </w:t>
      </w:r>
      <w:proofErr w:type="gramStart"/>
      <w:r w:rsidR="00A92464" w:rsidRPr="00047DA9">
        <w:t>similar to</w:t>
      </w:r>
      <w:proofErr w:type="gramEnd"/>
      <w:r w:rsidR="00A92464" w:rsidRPr="00047DA9">
        <w:t xml:space="preserve"> those shown below</w:t>
      </w:r>
      <w:r w:rsidRPr="00047DA9">
        <w:t>:</w:t>
      </w:r>
    </w:p>
    <w:p w14:paraId="5EEBD941"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Sim0_Range.txt</w:t>
      </w:r>
    </w:p>
    <w:p w14:paraId="18FA7C31" w14:textId="77777777" w:rsidR="0067520E" w:rsidRPr="00047DA9" w:rsidRDefault="0067520E" w:rsidP="00C57BF9">
      <w:pPr>
        <w:pStyle w:val="Diagram"/>
        <w:spacing w:line="360" w:lineRule="auto"/>
      </w:pPr>
      <w:r w:rsidRPr="00047DA9">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Sim0_Occupancy.txt</w:t>
      </w:r>
    </w:p>
    <w:p w14:paraId="78D434FD" w14:textId="77777777" w:rsidR="0067520E" w:rsidRPr="00047DA9" w:rsidRDefault="0067520E" w:rsidP="00C57BF9">
      <w:pPr>
        <w:pStyle w:val="Diagram"/>
      </w:pPr>
      <w:r w:rsidRPr="00047DA9">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Sim0_Occupancy_Stats.txt</w:t>
      </w:r>
    </w:p>
    <w:p w14:paraId="5EDA310A" w14:textId="77777777" w:rsidR="0067520E" w:rsidRPr="00047DA9" w:rsidRDefault="0067520E" w:rsidP="00C57BF9">
      <w:pPr>
        <w:pStyle w:val="Diagram"/>
        <w:spacing w:line="480" w:lineRule="auto"/>
      </w:pPr>
      <w:r w:rsidRPr="00047DA9">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Sim0_Pop.txt</w:t>
      </w:r>
    </w:p>
    <w:p w14:paraId="303C61A7" w14:textId="77777777" w:rsidR="0067520E" w:rsidRPr="00047DA9" w:rsidRDefault="0067520E" w:rsidP="00C57BF9">
      <w:pPr>
        <w:pStyle w:val="Diagram"/>
        <w:spacing w:line="360" w:lineRule="auto"/>
      </w:pPr>
      <w:r w:rsidRPr="00047DA9">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047DA9" w:rsidRDefault="0067520E" w:rsidP="00C57BF9">
      <w:pPr>
        <w:rPr>
          <w:i/>
          <w:szCs w:val="24"/>
        </w:rPr>
      </w:pPr>
      <w:r w:rsidRPr="00047DA9">
        <w:rPr>
          <w:szCs w:val="24"/>
        </w:rPr>
        <w:t>The left-hand panels of Figure 3b-e in the paper represent the occupancy probability for each patch after 100 years calculated over 20 replicates. These maps were produced in ArcGis10</w:t>
      </w:r>
      <w:r w:rsidRPr="00047DA9">
        <w:rPr>
          <w:szCs w:val="24"/>
          <w:vertAlign w:val="superscript"/>
        </w:rPr>
        <w:t>®</w:t>
      </w:r>
      <w:r w:rsidRPr="00047DA9">
        <w:rPr>
          <w:szCs w:val="24"/>
        </w:rPr>
        <w:t xml:space="preserve"> by plotting the probabilities given in the file </w:t>
      </w:r>
      <w:r w:rsidRPr="00047DA9">
        <w:rPr>
          <w:i/>
          <w:szCs w:val="24"/>
        </w:rPr>
        <w:t>Sim0_Occupancy.txt</w:t>
      </w:r>
      <w:r w:rsidRPr="00047DA9">
        <w:rPr>
          <w:szCs w:val="24"/>
        </w:rPr>
        <w:t xml:space="preserve">, row </w:t>
      </w:r>
      <w:r w:rsidRPr="00047DA9">
        <w:rPr>
          <w:i/>
          <w:szCs w:val="24"/>
        </w:rPr>
        <w:t>Year_100</w:t>
      </w:r>
      <w:r w:rsidRPr="00047DA9">
        <w:rPr>
          <w:szCs w:val="24"/>
        </w:rPr>
        <w:t xml:space="preserve">. The right-hand panels show the mean waiting time to first colonization for those patches having occupancy probability greater than zero at year 100. The year of first colonization for each patch in each replicate was extracted from the outputs </w:t>
      </w:r>
      <w:r w:rsidRPr="00047DA9">
        <w:rPr>
          <w:i/>
          <w:szCs w:val="24"/>
        </w:rPr>
        <w:t xml:space="preserve">Sim0_Pop.txt </w:t>
      </w:r>
      <w:r w:rsidRPr="00047DA9">
        <w:rPr>
          <w:szCs w:val="24"/>
        </w:rPr>
        <w:t>and</w:t>
      </w:r>
      <w:r w:rsidRPr="00047DA9">
        <w:rPr>
          <w:i/>
          <w:szCs w:val="24"/>
        </w:rPr>
        <w:t xml:space="preserve"> </w:t>
      </w:r>
      <w:r w:rsidRPr="00047DA9">
        <w:rPr>
          <w:szCs w:val="24"/>
        </w:rPr>
        <w:t xml:space="preserve">then averaged across the 20 replicates. The results given in the text regarding the mean number of suitable patches colonized after 100 years were taken directly from the output </w:t>
      </w:r>
      <w:r w:rsidRPr="00047DA9">
        <w:rPr>
          <w:i/>
          <w:szCs w:val="24"/>
        </w:rPr>
        <w:t>Sim0_Occupancy_Stats.txt.</w:t>
      </w:r>
    </w:p>
    <w:p w14:paraId="5A7E1AFE" w14:textId="5BEA2F0C" w:rsidR="00A92464" w:rsidRPr="00047DA9" w:rsidRDefault="00A92464" w:rsidP="00A92464">
      <w:pPr>
        <w:pStyle w:val="ListParagraph"/>
        <w:keepNext/>
        <w:numPr>
          <w:ilvl w:val="0"/>
          <w:numId w:val="11"/>
        </w:numPr>
        <w:rPr>
          <w:rFonts w:cs="Times New Roman"/>
          <w:i/>
          <w:szCs w:val="24"/>
          <w:lang w:val="en-GB"/>
        </w:rPr>
      </w:pPr>
      <w:r w:rsidRPr="00047DA9">
        <w:rPr>
          <w:rFonts w:cs="Times New Roman"/>
          <w:szCs w:val="24"/>
          <w:lang w:val="en-GB"/>
        </w:rPr>
        <w:t>Heat maps</w:t>
      </w:r>
      <w:r w:rsidR="00CC10E8" w:rsidRPr="00047DA9">
        <w:rPr>
          <w:rFonts w:cs="Times New Roman"/>
          <w:szCs w:val="24"/>
          <w:lang w:val="en-GB"/>
        </w:rPr>
        <w:t xml:space="preserve"> </w:t>
      </w:r>
      <w:r w:rsidRPr="00047DA9">
        <w:rPr>
          <w:rFonts w:cs="Times New Roman"/>
          <w:i/>
          <w:szCs w:val="24"/>
          <w:lang w:val="en-GB"/>
        </w:rPr>
        <w:t>Sim0_</w:t>
      </w:r>
      <w:r w:rsidR="00CC10E8" w:rsidRPr="00047DA9">
        <w:rPr>
          <w:rFonts w:cs="Times New Roman"/>
          <w:i/>
          <w:szCs w:val="24"/>
          <w:lang w:val="en-GB"/>
        </w:rPr>
        <w:t>land0_rep</w:t>
      </w:r>
      <w:r w:rsidR="00CC10E8" w:rsidRPr="00047DA9">
        <w:rPr>
          <w:rFonts w:cs="Times New Roman"/>
          <w:szCs w:val="24"/>
          <w:lang w:val="en-GB"/>
        </w:rPr>
        <w:t>N</w:t>
      </w:r>
      <w:r w:rsidR="00CC10E8" w:rsidRPr="00047DA9">
        <w:rPr>
          <w:rFonts w:cs="Times New Roman"/>
          <w:i/>
          <w:szCs w:val="24"/>
          <w:lang w:val="en-GB"/>
        </w:rPr>
        <w:t>_visits</w:t>
      </w:r>
      <w:r w:rsidRPr="00047DA9">
        <w:rPr>
          <w:rFonts w:cs="Times New Roman"/>
          <w:i/>
          <w:szCs w:val="24"/>
          <w:lang w:val="en-GB"/>
        </w:rPr>
        <w:t>.</w:t>
      </w:r>
      <w:r w:rsidR="00CC10E8" w:rsidRPr="00047DA9">
        <w:rPr>
          <w:rFonts w:cs="Times New Roman"/>
          <w:i/>
          <w:szCs w:val="24"/>
          <w:lang w:val="en-GB"/>
        </w:rPr>
        <w:t>bmp</w:t>
      </w:r>
    </w:p>
    <w:p w14:paraId="32DE55AB" w14:textId="40907DAD" w:rsidR="00A92464" w:rsidRPr="00047DA9" w:rsidRDefault="00CC10E8" w:rsidP="00A92464">
      <w:pPr>
        <w:pStyle w:val="Diagram"/>
        <w:spacing w:line="360" w:lineRule="auto"/>
      </w:pPr>
      <w:r w:rsidRPr="00047DA9">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047DA9" w:rsidRDefault="0067520E" w:rsidP="00C57BF9">
      <w:pPr>
        <w:pStyle w:val="Heading4"/>
      </w:pPr>
      <w:r w:rsidRPr="00047DA9">
        <w:lastRenderedPageBreak/>
        <w:t>Experiment b)</w:t>
      </w:r>
    </w:p>
    <w:p w14:paraId="1E933443" w14:textId="77777777" w:rsidR="0067520E" w:rsidRPr="00047DA9" w:rsidRDefault="0067520E" w:rsidP="00C57BF9">
      <w:pPr>
        <w:rPr>
          <w:szCs w:val="24"/>
        </w:rPr>
      </w:pPr>
      <w:r w:rsidRPr="00047DA9">
        <w:rPr>
          <w:szCs w:val="24"/>
        </w:rPr>
        <w:t>This experiment was designed to provide an example of how the dispersal behaviour of the species and how we model settlement rules can change the estimated connectivity of a habitat network.</w:t>
      </w:r>
    </w:p>
    <w:p w14:paraId="1048A9B0" w14:textId="16238A8E" w:rsidR="0067520E" w:rsidRPr="00047DA9" w:rsidRDefault="0067520E" w:rsidP="009704C4">
      <w:pPr>
        <w:pStyle w:val="Keepnext"/>
      </w:pPr>
      <w:r w:rsidRPr="00047DA9">
        <w:t xml:space="preserve">If you have not closed the program from the previous simulation, click Refresh and then </w:t>
      </w:r>
      <w:r w:rsidR="009135A1" w:rsidRPr="00047DA9">
        <w:rPr>
          <w:i/>
        </w:rPr>
        <w:t>Parameters setting </w:t>
      </w:r>
      <w:r w:rsidRPr="00047DA9">
        <w:rPr>
          <w:i/>
        </w:rPr>
        <w:sym w:font="Wingdings" w:char="F0E0"/>
      </w:r>
      <w:r w:rsidR="009135A1" w:rsidRPr="00047DA9">
        <w:rPr>
          <w:i/>
        </w:rPr>
        <w:t> </w:t>
      </w:r>
      <w:r w:rsidRPr="00047DA9">
        <w:rPr>
          <w:i/>
        </w:rPr>
        <w:t>Species</w:t>
      </w:r>
      <w:r w:rsidRPr="00047DA9">
        <w:t xml:space="preserve"> to open the </w:t>
      </w:r>
      <w:r w:rsidRPr="00047DA9">
        <w:rPr>
          <w:i/>
        </w:rPr>
        <w:t>Species Parameters</w:t>
      </w:r>
      <w:r w:rsidRPr="00047DA9">
        <w:t xml:space="preserve"> window. If you have closed the program, repeat the steps above. On the </w:t>
      </w:r>
      <w:r w:rsidRPr="00047DA9">
        <w:rPr>
          <w:i/>
        </w:rPr>
        <w:t>Dispersal</w:t>
      </w:r>
      <w:r w:rsidRPr="00047DA9">
        <w:t xml:space="preserve"> page of the </w:t>
      </w:r>
      <w:r w:rsidRPr="00047DA9">
        <w:rPr>
          <w:i/>
        </w:rPr>
        <w:t>Species Parameters</w:t>
      </w:r>
      <w:r w:rsidRPr="00047DA9">
        <w:t xml:space="preserve"> window, change the settlement rules by checking the box </w:t>
      </w:r>
      <w:r w:rsidR="009135A1" w:rsidRPr="00047DA9">
        <w:rPr>
          <w:i/>
        </w:rPr>
        <w:t>Sex </w:t>
      </w:r>
      <w:r w:rsidRPr="00047DA9">
        <w:rPr>
          <w:i/>
        </w:rPr>
        <w:t>dependent</w:t>
      </w:r>
      <w:r w:rsidRPr="00047DA9">
        <w:t xml:space="preserve">. Go to the </w:t>
      </w:r>
      <w:r w:rsidR="009135A1" w:rsidRPr="00047DA9">
        <w:rPr>
          <w:i/>
        </w:rPr>
        <w:t>Sex / stage</w:t>
      </w:r>
      <w:r w:rsidR="009135A1" w:rsidRPr="00047DA9">
        <w:rPr>
          <w:i/>
        </w:rPr>
        <w:noBreakHyphen/>
        <w:t>dependent d</w:t>
      </w:r>
      <w:r w:rsidRPr="00047DA9">
        <w:rPr>
          <w:i/>
        </w:rPr>
        <w:t>ispersal</w:t>
      </w:r>
      <w:r w:rsidRPr="00047DA9">
        <w:t xml:space="preserve"> page and set the parameter</w:t>
      </w:r>
      <w:r w:rsidR="009135A1" w:rsidRPr="00047DA9">
        <w:t xml:space="preserve"> </w:t>
      </w:r>
      <w:r w:rsidR="009135A1" w:rsidRPr="00047DA9">
        <w:rPr>
          <w:i/>
        </w:rPr>
        <w:t>find mate</w:t>
      </w:r>
      <w:r w:rsidR="009135A1" w:rsidRPr="00047DA9">
        <w:t xml:space="preserve"> for male</w:t>
      </w:r>
      <w:r w:rsidRPr="00047DA9">
        <w:t>s as follows:</w:t>
      </w:r>
    </w:p>
    <w:p w14:paraId="4EA27305" w14:textId="12938638" w:rsidR="0067520E" w:rsidRPr="00047DA9" w:rsidRDefault="0007125F" w:rsidP="00C57BF9">
      <w:pPr>
        <w:pStyle w:val="Diagram"/>
        <w:spacing w:line="360" w:lineRule="auto"/>
      </w:pPr>
      <w:r w:rsidRPr="00047DA9">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047DA9" w:rsidRDefault="0067520E" w:rsidP="00C57BF9">
      <w:pPr>
        <w:rPr>
          <w:szCs w:val="24"/>
        </w:rPr>
      </w:pPr>
      <w:r w:rsidRPr="00047DA9">
        <w:rPr>
          <w:szCs w:val="24"/>
        </w:rPr>
        <w:t xml:space="preserve">Close the </w:t>
      </w:r>
      <w:r w:rsidRPr="00047DA9">
        <w:rPr>
          <w:i/>
          <w:szCs w:val="24"/>
        </w:rPr>
        <w:t>Species Parameters</w:t>
      </w:r>
      <w:r w:rsidRPr="00047DA9">
        <w:rPr>
          <w:szCs w:val="24"/>
        </w:rPr>
        <w:t xml:space="preserve"> window by clicking </w:t>
      </w:r>
      <w:r w:rsidRPr="00047DA9">
        <w:rPr>
          <w:i/>
          <w:szCs w:val="24"/>
        </w:rPr>
        <w:t>OK</w:t>
      </w:r>
      <w:r w:rsidRPr="00047DA9">
        <w:rPr>
          <w:szCs w:val="24"/>
        </w:rPr>
        <w:t xml:space="preserve"> and open the simulation parameters window (</w:t>
      </w:r>
      <w:r w:rsidRPr="00047DA9">
        <w:rPr>
          <w:i/>
          <w:szCs w:val="24"/>
        </w:rPr>
        <w:t>Parameters setting </w:t>
      </w:r>
      <w:r w:rsidRPr="00047DA9">
        <w:rPr>
          <w:i/>
          <w:szCs w:val="24"/>
        </w:rPr>
        <w:sym w:font="Wingdings" w:char="F0E0"/>
      </w:r>
      <w:r w:rsidR="009135A1" w:rsidRPr="00047DA9">
        <w:rPr>
          <w:i/>
          <w:szCs w:val="24"/>
        </w:rPr>
        <w:t> </w:t>
      </w:r>
      <w:r w:rsidRPr="00047DA9">
        <w:rPr>
          <w:i/>
          <w:szCs w:val="24"/>
        </w:rPr>
        <w:t>Simulations</w:t>
      </w:r>
      <w:r w:rsidRPr="00047DA9">
        <w:rPr>
          <w:szCs w:val="24"/>
        </w:rPr>
        <w:t xml:space="preserve">). Set the </w:t>
      </w:r>
      <w:r w:rsidRPr="00047DA9">
        <w:rPr>
          <w:i/>
          <w:szCs w:val="24"/>
        </w:rPr>
        <w:t>Simulation number</w:t>
      </w:r>
      <w:r w:rsidRPr="00047DA9">
        <w:rPr>
          <w:szCs w:val="24"/>
        </w:rPr>
        <w:t> = 1, and if you are restarting from the beginning follow the instructions in step 4 above. From both the visualisation and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B9391F8" w14:textId="77777777" w:rsidR="0067520E" w:rsidRPr="00047DA9" w:rsidRDefault="0067520E" w:rsidP="00C57BF9">
      <w:pPr>
        <w:pStyle w:val="Heading4"/>
      </w:pPr>
      <w:r w:rsidRPr="00047DA9">
        <w:t>Experiment c)</w:t>
      </w:r>
    </w:p>
    <w:p w14:paraId="1753D713" w14:textId="77777777" w:rsidR="0067520E" w:rsidRPr="00047DA9" w:rsidRDefault="0067520E" w:rsidP="00C57BF9">
      <w:pPr>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behaviours like mate-finding in the settlement decisions; females will settle in suitable habitat patches and then will automatically be able to attempt reproduction. </w:t>
      </w:r>
    </w:p>
    <w:p w14:paraId="066EB0AC" w14:textId="0604E0DB" w:rsidR="0067520E" w:rsidRPr="00047DA9" w:rsidRDefault="0067520E" w:rsidP="00C57BF9">
      <w:pPr>
        <w:rPr>
          <w:szCs w:val="24"/>
        </w:rPr>
      </w:pPr>
      <w:r w:rsidRPr="00047DA9">
        <w:rPr>
          <w:szCs w:val="24"/>
        </w:rPr>
        <w:t xml:space="preserve">In the </w:t>
      </w:r>
      <w:r w:rsidR="0007125F" w:rsidRPr="00047DA9">
        <w:rPr>
          <w:i/>
          <w:szCs w:val="24"/>
        </w:rPr>
        <w:t>Species </w:t>
      </w:r>
      <w:r w:rsidRPr="00047DA9">
        <w:rPr>
          <w:i/>
          <w:szCs w:val="24"/>
        </w:rPr>
        <w:t>Parameters</w:t>
      </w:r>
      <w:r w:rsidRPr="00047DA9">
        <w:rPr>
          <w:szCs w:val="24"/>
        </w:rPr>
        <w:t xml:space="preserve"> window, select the option </w:t>
      </w:r>
      <w:r w:rsidRPr="00047DA9">
        <w:rPr>
          <w:i/>
          <w:szCs w:val="24"/>
        </w:rPr>
        <w:t>Asexual / Only </w:t>
      </w:r>
      <w:proofErr w:type="gramStart"/>
      <w:r w:rsidRPr="00047DA9">
        <w:rPr>
          <w:i/>
          <w:szCs w:val="24"/>
        </w:rPr>
        <w:t>females</w:t>
      </w:r>
      <w:proofErr w:type="gramEnd"/>
      <w:r w:rsidRPr="00047DA9">
        <w:rPr>
          <w:i/>
          <w:szCs w:val="24"/>
        </w:rPr>
        <w:t> model</w:t>
      </w:r>
      <w:r w:rsidRPr="00047DA9">
        <w:rPr>
          <w:szCs w:val="24"/>
        </w:rPr>
        <w:t xml:space="preserve">. Because now only females are considered, some parameters need to be changed. Set the fecundity of stage 2 at 2.5 instead of 5.0 and </w:t>
      </w:r>
      <w:r w:rsidRPr="00047DA9">
        <w:rPr>
          <w:i/>
          <w:szCs w:val="24"/>
        </w:rPr>
        <w:t>1/b</w:t>
      </w:r>
      <w:r w:rsidRPr="00047DA9">
        <w:rPr>
          <w:szCs w:val="24"/>
        </w:rPr>
        <w:t xml:space="preserve"> to 5 instead of 10. In the </w:t>
      </w:r>
      <w:r w:rsidRPr="00047DA9">
        <w:rPr>
          <w:i/>
          <w:szCs w:val="24"/>
        </w:rPr>
        <w:t>Dispersal</w:t>
      </w:r>
      <w:r w:rsidRPr="00047DA9">
        <w:rPr>
          <w:szCs w:val="24"/>
        </w:rPr>
        <w:t xml:space="preserve"> page, set the parameters for em</w:t>
      </w:r>
      <w:r w:rsidR="0007125F" w:rsidRPr="00047DA9">
        <w:rPr>
          <w:szCs w:val="24"/>
        </w:rPr>
        <w:t>igration and transfer as before;</w:t>
      </w:r>
      <w:r w:rsidRPr="00047DA9">
        <w:rPr>
          <w:szCs w:val="24"/>
        </w:rPr>
        <w:t xml:space="preserve"> </w:t>
      </w:r>
      <w:r w:rsidR="0007125F" w:rsidRPr="00047DA9">
        <w:rPr>
          <w:szCs w:val="24"/>
        </w:rPr>
        <w:t xml:space="preserve">note that sex-dependent </w:t>
      </w:r>
      <w:r w:rsidRPr="00047DA9">
        <w:rPr>
          <w:szCs w:val="24"/>
        </w:rPr>
        <w:t>settlement option</w:t>
      </w:r>
      <w:r w:rsidR="0007125F" w:rsidRPr="00047DA9">
        <w:rPr>
          <w:szCs w:val="24"/>
        </w:rPr>
        <w:t>s are no longer available</w:t>
      </w:r>
      <w:r w:rsidRPr="00047DA9">
        <w:rPr>
          <w:szCs w:val="24"/>
        </w:rPr>
        <w:t xml:space="preserve">. Set the simulation parameters as before (but remember to change the </w:t>
      </w:r>
      <w:r w:rsidRPr="00047DA9">
        <w:rPr>
          <w:i/>
          <w:szCs w:val="24"/>
        </w:rPr>
        <w:t>Simulation number</w:t>
      </w:r>
      <w:r w:rsidRPr="00047DA9">
        <w:rPr>
          <w:szCs w:val="24"/>
        </w:rPr>
        <w:t>) and run the model. As we show in the companion paper, not accounting explicitly for sexes and settlement behaviours leads to a drastic increase in the overall occupancy of the habitat network after 100 years.</w:t>
      </w:r>
    </w:p>
    <w:p w14:paraId="5F7C75DF" w14:textId="77777777" w:rsidR="0067520E" w:rsidRPr="00047DA9" w:rsidRDefault="0067520E" w:rsidP="00C57BF9">
      <w:pPr>
        <w:pStyle w:val="Heading4"/>
      </w:pPr>
      <w:r w:rsidRPr="00047DA9">
        <w:t>Experiment d)</w:t>
      </w:r>
    </w:p>
    <w:p w14:paraId="44C2DF7A" w14:textId="4D348004" w:rsidR="0067520E" w:rsidRPr="00047DA9" w:rsidRDefault="0067520E" w:rsidP="009704C4">
      <w:pPr>
        <w:pStyle w:val="Keepnext"/>
      </w:pPr>
      <w:r w:rsidRPr="00047DA9">
        <w:t xml:space="preserve">In this last experiment, we will demonstrate how RangeShifter can incorporate more complexity in the way that movement is modelled. In this case, we relaxed the unrealistic assumption that the per-step mortality is constant across all the land-cover </w:t>
      </w:r>
      <w:proofErr w:type="gramStart"/>
      <w:r w:rsidRPr="00047DA9">
        <w:t>types, and</w:t>
      </w:r>
      <w:proofErr w:type="gramEnd"/>
      <w:r w:rsidRPr="00047DA9">
        <w:t xml:space="preserve"> </w:t>
      </w:r>
      <w:r w:rsidRPr="00047DA9">
        <w:lastRenderedPageBreak/>
        <w:t xml:space="preserve">assigned different mortality values to each habitat. To set up this simulation, repeat for the methods of Experiment (a), except for changes in the </w:t>
      </w:r>
      <w:r w:rsidR="0007125F" w:rsidRPr="00047DA9">
        <w:rPr>
          <w:i/>
        </w:rPr>
        <w:t>Movement </w:t>
      </w:r>
      <w:r w:rsidRPr="00047DA9">
        <w:rPr>
          <w:i/>
        </w:rPr>
        <w:t>Processes</w:t>
      </w:r>
      <w:r w:rsidRPr="00047DA9">
        <w:t xml:space="preserve"> window. Here, set </w:t>
      </w:r>
      <w:r w:rsidRPr="00047DA9">
        <w:rPr>
          <w:i/>
        </w:rPr>
        <w:t>Step Mortality </w:t>
      </w:r>
      <w:r w:rsidRPr="00047DA9">
        <w:rPr>
          <w:i/>
        </w:rPr>
        <w:sym w:font="Wingdings" w:char="F0E0"/>
      </w:r>
      <w:r w:rsidRPr="00047DA9">
        <w:rPr>
          <w:i/>
        </w:rPr>
        <w:t> Habitat dependent</w:t>
      </w:r>
      <w:r w:rsidRPr="00047DA9">
        <w:t xml:space="preserve"> and the </w:t>
      </w:r>
      <w:r w:rsidR="0048107B" w:rsidRPr="00047DA9">
        <w:t>step mortality</w:t>
      </w:r>
      <w:r w:rsidRPr="00047DA9">
        <w:t xml:space="preserve"> parameters as follows:</w:t>
      </w:r>
    </w:p>
    <w:p w14:paraId="030421A4" w14:textId="06906EC1" w:rsidR="0067520E" w:rsidRPr="00047DA9" w:rsidRDefault="00CC10E8" w:rsidP="00C57BF9">
      <w:pPr>
        <w:pStyle w:val="Diagram"/>
        <w:spacing w:line="360" w:lineRule="auto"/>
      </w:pPr>
      <w:r w:rsidRPr="00047DA9">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047DA9" w:rsidRDefault="0067520E" w:rsidP="00C57BF9">
      <w:pPr>
        <w:rPr>
          <w:szCs w:val="24"/>
        </w:rPr>
      </w:pPr>
      <w:r w:rsidRPr="00047DA9">
        <w:rPr>
          <w:szCs w:val="24"/>
        </w:rPr>
        <w:t xml:space="preserve">Change the </w:t>
      </w:r>
      <w:r w:rsidRPr="00047DA9">
        <w:rPr>
          <w:i/>
          <w:szCs w:val="24"/>
        </w:rPr>
        <w:t>Simulation number</w:t>
      </w:r>
      <w:r w:rsidRPr="00047DA9">
        <w:rPr>
          <w:szCs w:val="24"/>
        </w:rPr>
        <w:t xml:space="preserve"> and run the simulation. You </w:t>
      </w:r>
      <w:r w:rsidR="0048107B" w:rsidRPr="00047DA9">
        <w:rPr>
          <w:szCs w:val="24"/>
        </w:rPr>
        <w:t>should</w:t>
      </w:r>
      <w:r w:rsidRPr="00047DA9">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047DA9" w:rsidRDefault="0067520E" w:rsidP="009E434A">
      <w:pPr>
        <w:pStyle w:val="Heading2"/>
        <w:numPr>
          <w:ilvl w:val="1"/>
          <w:numId w:val="14"/>
        </w:numPr>
        <w:spacing w:before="0"/>
      </w:pPr>
      <w:bookmarkStart w:id="495" w:name="_Exercise_3"/>
      <w:bookmarkStart w:id="496" w:name="_Toc180771693"/>
      <w:bookmarkEnd w:id="495"/>
      <w:r w:rsidRPr="00047DA9">
        <w:t>Exercise 3</w:t>
      </w:r>
      <w:bookmarkEnd w:id="496"/>
    </w:p>
    <w:p w14:paraId="14125AE0" w14:textId="77777777" w:rsidR="0067520E" w:rsidRPr="00047DA9" w:rsidRDefault="0067520E" w:rsidP="009E434A">
      <w:pPr>
        <w:pStyle w:val="Heading3"/>
        <w:numPr>
          <w:ilvl w:val="2"/>
          <w:numId w:val="14"/>
        </w:numPr>
      </w:pPr>
      <w:bookmarkStart w:id="497" w:name="_Toc180771694"/>
      <w:r w:rsidRPr="00047DA9">
        <w:t>Evolution of dispersal during range shifting</w:t>
      </w:r>
      <w:bookmarkEnd w:id="497"/>
    </w:p>
    <w:p w14:paraId="1F351221" w14:textId="77777777" w:rsidR="0067520E" w:rsidRPr="00047DA9" w:rsidRDefault="0067520E" w:rsidP="00C57BF9">
      <w:pPr>
        <w:rPr>
          <w:szCs w:val="24"/>
        </w:rPr>
      </w:pPr>
      <w:r w:rsidRPr="00047DA9">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047DA9">
        <w:rPr>
          <w:szCs w:val="24"/>
        </w:rPr>
        <w:t>a period of time</w:t>
      </w:r>
      <w:proofErr w:type="gramEnd"/>
      <w:r w:rsidRPr="00047DA9">
        <w:rPr>
          <w:szCs w:val="24"/>
        </w:rPr>
        <w:t xml:space="preserve"> at a constant rate. This illustrates phenomena such as evolution of dispersal along stationary gradients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047DA9">
        <w:rPr>
          <w:szCs w:val="24"/>
        </w:rPr>
        <w:fldChar w:fldCharType="separate"/>
      </w:r>
      <w:r w:rsidRPr="00047DA9">
        <w:rPr>
          <w:noProof/>
          <w:szCs w:val="24"/>
        </w:rPr>
        <w:t>(Dytham 2009)</w:t>
      </w:r>
      <w:r w:rsidRPr="00047DA9">
        <w:rPr>
          <w:szCs w:val="24"/>
        </w:rPr>
        <w:fldChar w:fldCharType="end"/>
      </w:r>
      <w:r w:rsidRPr="00047DA9">
        <w:rPr>
          <w:szCs w:val="24"/>
        </w:rPr>
        <w:t xml:space="preserve">, evolutionary rescue of the species’ range during environmental changes through evolution of dispersal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correlation between the evolution of two dispersal traits, and how the latter can influence the extent and pattern of the rescue process. We will run three experiments: a) only emigration probability evolves; b) only dispersal distance evolves and c) both traits evolve.</w:t>
      </w:r>
    </w:p>
    <w:p w14:paraId="52052BCB" w14:textId="77777777" w:rsidR="0067520E" w:rsidRPr="00047DA9" w:rsidRDefault="0067520E" w:rsidP="00C57BF9">
      <w:pPr>
        <w:pStyle w:val="Heading4"/>
      </w:pPr>
      <w:r w:rsidRPr="00047DA9">
        <w:t>Experiment a)</w:t>
      </w:r>
    </w:p>
    <w:p w14:paraId="2B6DE03E" w14:textId="040DA01A" w:rsidR="0067520E" w:rsidRPr="00047DA9" w:rsidRDefault="0067520E" w:rsidP="009E434A">
      <w:pPr>
        <w:pStyle w:val="Numbered"/>
        <w:keepNext/>
        <w:numPr>
          <w:ilvl w:val="0"/>
          <w:numId w:val="62"/>
        </w:numPr>
      </w:pPr>
      <w:del w:id="498" w:author="Pannetier, Theo" w:date="2024-10-19T17:43:00Z" w16du:dateUtc="2024-10-19T16:43:00Z">
        <w:r w:rsidRPr="00047DA9" w:rsidDel="008150FD">
          <w:rPr>
            <w:i/>
          </w:rPr>
          <w:delText>Starting</w:delText>
        </w:r>
        <w:r w:rsidRPr="00047DA9" w:rsidDel="008150FD">
          <w:delText xml:space="preserve"> </w:delText>
        </w:r>
        <w:r w:rsidRPr="00047DA9" w:rsidDel="008150FD">
          <w:rPr>
            <w:i/>
          </w:rPr>
          <w:delText>the</w:delText>
        </w:r>
        <w:r w:rsidRPr="00047DA9" w:rsidDel="008150FD">
          <w:delText xml:space="preserve"> </w:delText>
        </w:r>
        <w:r w:rsidRPr="00047DA9" w:rsidDel="008150FD">
          <w:rPr>
            <w:i/>
          </w:rPr>
          <w:delText>program</w:delText>
        </w:r>
      </w:del>
      <w:ins w:id="499" w:author="Pannetier, Theo" w:date="2024-10-19T17:43:00Z" w16du:dateUtc="2024-10-19T16:43:00Z">
        <w:r w:rsidR="008150FD" w:rsidRPr="00047DA9">
          <w:rPr>
            <w:i/>
          </w:rPr>
          <w:t>Setting up the project directory</w:t>
        </w:r>
      </w:ins>
    </w:p>
    <w:p w14:paraId="314067AB" w14:textId="5D594D6A" w:rsidR="0067520E" w:rsidRPr="00047DA9" w:rsidRDefault="0067520E" w:rsidP="009704C4">
      <w:pPr>
        <w:pStyle w:val="NormalIndent"/>
      </w:pPr>
      <w:del w:id="500" w:author="Pannetier, Theo" w:date="2024-10-19T17:43:00Z" w16du:dateUtc="2024-10-19T16:43:00Z">
        <w:r w:rsidRPr="00047DA9" w:rsidDel="008150FD">
          <w:delText xml:space="preserve">Double-click on the RangeShifter executable file to start the program. Click on </w:delText>
        </w:r>
        <w:r w:rsidRPr="00047DA9" w:rsidDel="008150FD">
          <w:rPr>
            <w:i/>
          </w:rPr>
          <w:delText>File </w:delText>
        </w:r>
        <w:r w:rsidRPr="00047DA9" w:rsidDel="008150FD">
          <w:rPr>
            <w:i/>
          </w:rPr>
          <w:sym w:font="Wingdings" w:char="F0E0"/>
        </w:r>
        <w:r w:rsidRPr="00047DA9" w:rsidDel="008150FD">
          <w:rPr>
            <w:i/>
          </w:rPr>
          <w:delText xml:space="preserve"> Set Directory</w:delText>
        </w:r>
        <w:r w:rsidRPr="00047DA9" w:rsidDel="008150FD">
          <w:delText xml:space="preserve"> and select the provided folder named </w:delText>
        </w:r>
        <w:r w:rsidRPr="00047DA9" w:rsidDel="008150FD">
          <w:rPr>
            <w:b/>
          </w:rPr>
          <w:delText>RS_Example3</w:delText>
        </w:r>
        <w:r w:rsidRPr="00047DA9" w:rsidDel="008150FD">
          <w:delText xml:space="preserve"> as the working directory. In the dialog </w:delText>
        </w:r>
        <w:r w:rsidRPr="00047DA9" w:rsidDel="008150FD">
          <w:rPr>
            <w:i/>
          </w:rPr>
          <w:delText>Select working directory</w:delText>
        </w:r>
        <w:r w:rsidRPr="00047DA9" w:rsidDel="008150FD">
          <w:delText xml:space="preserve">, open the folder, select any file in it (not a sub-folder) and click </w:delText>
        </w:r>
        <w:r w:rsidRPr="00047DA9" w:rsidDel="008150FD">
          <w:rPr>
            <w:i/>
          </w:rPr>
          <w:delText>Open</w:delText>
        </w:r>
        <w:r w:rsidRPr="00047DA9" w:rsidDel="008150FD">
          <w:delText>. Note that the folder must contain</w:delText>
        </w:r>
      </w:del>
      <w:ins w:id="501" w:author="Pannetier, Theo" w:date="2024-10-19T17:44:00Z" w16du:dateUtc="2024-10-19T16:44:00Z">
        <w:r w:rsidR="008150FD" w:rsidRPr="00047DA9">
          <w:t xml:space="preserve">Create a folder to contain </w:t>
        </w:r>
        <w:r w:rsidR="008150FD" w:rsidRPr="00047DA9">
          <w:lastRenderedPageBreak/>
          <w:t>the files relevant to this exercise. In this folder, create</w:t>
        </w:r>
      </w:ins>
      <w:r w:rsidRPr="00047DA9">
        <w:t xml:space="preserve"> three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w:t>
      </w:r>
      <w:proofErr w:type="gramStart"/>
      <w:r w:rsidRPr="00047DA9">
        <w:t>have to</w:t>
      </w:r>
      <w:proofErr w:type="gramEnd"/>
      <w:r w:rsidRPr="00047DA9">
        <w:t xml:space="preserve"> be present in the working directory.</w:t>
      </w:r>
    </w:p>
    <w:p w14:paraId="0ED5C6FE" w14:textId="77777777" w:rsidR="0067520E" w:rsidRPr="00047DA9" w:rsidRDefault="0067520E" w:rsidP="009704C4">
      <w:pPr>
        <w:pStyle w:val="Numbered"/>
        <w:keepNext/>
      </w:pPr>
      <w:r w:rsidRPr="00047DA9">
        <w:rPr>
          <w:i/>
        </w:rPr>
        <w:t>Landscape</w:t>
      </w:r>
    </w:p>
    <w:p w14:paraId="3A3FB6C5" w14:textId="77777777" w:rsidR="0067520E" w:rsidRPr="00047DA9" w:rsidRDefault="0067520E" w:rsidP="009704C4">
      <w:pPr>
        <w:pStyle w:val="NormalIndent"/>
      </w:pPr>
      <w:r w:rsidRPr="00047DA9">
        <w:t>We used artificial random discrete landscapes of 50 columns (</w:t>
      </w:r>
      <w:r w:rsidRPr="00047DA9">
        <w:rPr>
          <w:i/>
        </w:rPr>
        <w:t>x</w:t>
      </w:r>
      <w:r w:rsidRPr="00047DA9">
        <w:t>) and 800 rows (</w:t>
      </w:r>
      <w:r w:rsidRPr="00047DA9">
        <w:rPr>
          <w:i/>
        </w:rPr>
        <w:t>y</w:t>
      </w:r>
      <w:r w:rsidRPr="00047DA9">
        <w:t xml:space="preserve">), 30% of the cells being suitable habitat and the rest being unsuitable for the species. A new random landscape was produced at each replicate by the </w:t>
      </w:r>
      <w:hyperlink w:anchor="_Artificial_landscape_generator" w:history="1">
        <w:r w:rsidRPr="00047DA9">
          <w:rPr>
            <w:rStyle w:val="Hyperlink"/>
          </w:rPr>
          <w:t>landscape generator</w:t>
        </w:r>
      </w:hyperlink>
      <w:r w:rsidRPr="00047DA9">
        <w:t xml:space="preserve"> embedded in RangeShifter. Click on </w:t>
      </w:r>
      <w:r w:rsidRPr="00047DA9">
        <w:rPr>
          <w:i/>
        </w:rPr>
        <w:t>Landscape </w:t>
      </w:r>
      <w:r w:rsidRPr="00047DA9">
        <w:rPr>
          <w:i/>
        </w:rPr>
        <w:sym w:font="Wingdings" w:char="F0E0"/>
      </w:r>
      <w:r w:rsidRPr="00047DA9">
        <w:rPr>
          <w:i/>
        </w:rPr>
        <w:t xml:space="preserve"> Generate Artificial Landscape</w:t>
      </w:r>
      <w:r w:rsidRPr="00047DA9">
        <w:t xml:space="preserve"> to open the window </w:t>
      </w:r>
      <w:r w:rsidRPr="00047DA9">
        <w:rPr>
          <w:i/>
        </w:rPr>
        <w:t>Artificial Landscape</w:t>
      </w:r>
      <w:r w:rsidRPr="00047DA9">
        <w:t xml:space="preserve">. Leave the default options </w:t>
      </w:r>
      <w:r w:rsidRPr="00047DA9">
        <w:rPr>
          <w:i/>
        </w:rPr>
        <w:t>Generate a landscape at each replicate</w:t>
      </w:r>
      <w:r w:rsidRPr="00047DA9">
        <w:t xml:space="preserve">, </w:t>
      </w:r>
      <w:r w:rsidRPr="00047DA9">
        <w:rPr>
          <w:i/>
        </w:rPr>
        <w:t>Landscape type </w:t>
      </w:r>
      <w:r w:rsidRPr="00047DA9">
        <w:rPr>
          <w:i/>
        </w:rPr>
        <w:sym w:font="Wingdings" w:char="F0E0"/>
      </w:r>
      <w:r w:rsidRPr="00047DA9">
        <w:rPr>
          <w:i/>
        </w:rPr>
        <w:t xml:space="preserve"> Random</w:t>
      </w:r>
      <w:r w:rsidRPr="00047DA9">
        <w:t xml:space="preserve"> and </w:t>
      </w:r>
      <w:r w:rsidRPr="00047DA9">
        <w:rPr>
          <w:i/>
        </w:rPr>
        <w:t>Discrete</w:t>
      </w:r>
      <w:r w:rsidRPr="00047DA9">
        <w:t xml:space="preserve"> and the resolution at 100m. Set the </w:t>
      </w:r>
      <w:r w:rsidRPr="00047DA9">
        <w:rPr>
          <w:i/>
        </w:rPr>
        <w:t xml:space="preserve">X dimension </w:t>
      </w:r>
      <w:r w:rsidRPr="00047DA9">
        <w:t xml:space="preserve">to 50, the </w:t>
      </w:r>
      <w:r w:rsidRPr="00047DA9">
        <w:rPr>
          <w:i/>
        </w:rPr>
        <w:t>Y dimension</w:t>
      </w:r>
      <w:r w:rsidRPr="00047DA9">
        <w:t xml:space="preserve"> to 800 and </w:t>
      </w:r>
      <w:r w:rsidRPr="00047DA9">
        <w:rPr>
          <w:i/>
        </w:rPr>
        <w:t>p</w:t>
      </w:r>
      <w:r w:rsidRPr="00047DA9">
        <w:t xml:space="preserve"> (proportion of suitable cells) to 0.3. Click </w:t>
      </w:r>
      <w:r w:rsidRPr="00047DA9">
        <w:rPr>
          <w:i/>
        </w:rPr>
        <w:t>OK</w:t>
      </w:r>
      <w:r w:rsidRPr="00047DA9">
        <w:t xml:space="preserve"> to save the parameters and close the window. You will be able to see the generated landscapes once the simulation has started.</w:t>
      </w:r>
    </w:p>
    <w:p w14:paraId="39537BC2" w14:textId="77777777" w:rsidR="0067520E" w:rsidRPr="00047DA9" w:rsidRDefault="0067520E" w:rsidP="009704C4">
      <w:pPr>
        <w:pStyle w:val="Numbered"/>
        <w:keepNext/>
      </w:pPr>
      <w:r w:rsidRPr="00047DA9">
        <w:rPr>
          <w:i/>
        </w:rPr>
        <w:t>Environmental</w:t>
      </w:r>
      <w:r w:rsidRPr="00047DA9">
        <w:t xml:space="preserve"> </w:t>
      </w:r>
      <w:r w:rsidRPr="00047DA9">
        <w:rPr>
          <w:i/>
        </w:rPr>
        <w:t>gradient</w:t>
      </w:r>
    </w:p>
    <w:p w14:paraId="52BF934C" w14:textId="0841D798" w:rsidR="0067520E" w:rsidRPr="00047DA9" w:rsidRDefault="0067520E" w:rsidP="009704C4">
      <w:pPr>
        <w:pStyle w:val="NormalIndent"/>
      </w:pPr>
      <w:r w:rsidRPr="00047DA9">
        <w:t xml:space="preserve">Click again on </w:t>
      </w:r>
      <w:r w:rsidRPr="00047DA9">
        <w:rPr>
          <w:i/>
          <w:iCs/>
        </w:rPr>
        <w:t>Landscape</w:t>
      </w:r>
      <w:r w:rsidRPr="00047DA9">
        <w:t xml:space="preserve"> in the main menu, but this time select </w:t>
      </w:r>
      <w:r w:rsidRPr="00047DA9">
        <w:rPr>
          <w:i/>
          <w:iCs/>
        </w:rPr>
        <w:t>Environmental Gradient</w:t>
      </w:r>
      <w:r w:rsidRPr="00047DA9">
        <w:t xml:space="preserve">. In the </w:t>
      </w:r>
      <w:r w:rsidRPr="00047DA9">
        <w:rPr>
          <w:i/>
          <w:iCs/>
        </w:rPr>
        <w:t>Environmental Gradient</w:t>
      </w:r>
      <w:r w:rsidRPr="00047DA9">
        <w:t xml:space="preserve"> window, select the option </w:t>
      </w:r>
      <w:r w:rsidRPr="00047DA9">
        <w:rPr>
          <w:i/>
          <w:iCs/>
        </w:rPr>
        <w:t>Gradient type </w:t>
      </w:r>
      <w:r w:rsidRPr="00047DA9">
        <w:rPr>
          <w:i/>
          <w:iCs/>
        </w:rPr>
        <w:sym w:font="Wingdings" w:char="F0E0"/>
      </w:r>
      <w:r w:rsidRPr="00047DA9">
        <w:rPr>
          <w:i/>
          <w:iCs/>
        </w:rPr>
        <w:t xml:space="preserve"> Carrying capacity (K) or 1/b</w:t>
      </w:r>
      <w:r w:rsidRPr="00047DA9">
        <w:t xml:space="preserve">. Set the </w:t>
      </w:r>
      <w:r w:rsidRPr="00047DA9">
        <w:rPr>
          <w:i/>
          <w:iCs/>
        </w:rPr>
        <w:t>Gradient steepness (G)</w:t>
      </w:r>
      <w:r w:rsidRPr="00047DA9">
        <w:t xml:space="preserve"> to 0.02 and </w:t>
      </w:r>
      <w:r w:rsidRPr="00047DA9">
        <w:rPr>
          <w:i/>
          <w:iCs/>
        </w:rPr>
        <w:t>Optimum Y</w:t>
      </w:r>
      <w:r w:rsidRPr="00047DA9">
        <w:t xml:space="preserve"> to 100. Check the box </w:t>
      </w:r>
      <w:r w:rsidRPr="00047DA9">
        <w:rPr>
          <w:i/>
          <w:iCs/>
        </w:rPr>
        <w:t>Gradient shifting</w:t>
      </w:r>
      <w:r w:rsidRPr="00047DA9">
        <w:t xml:space="preserve"> and set the following parameters: </w:t>
      </w:r>
      <w:r w:rsidRPr="00047DA9">
        <w:rPr>
          <w:i/>
          <w:iCs/>
        </w:rPr>
        <w:t>Gradient shifting rate</w:t>
      </w:r>
      <w:r w:rsidRPr="00047DA9">
        <w:t xml:space="preserve"> = 1 row/year, </w:t>
      </w:r>
      <w:proofErr w:type="gramStart"/>
      <w:r w:rsidRPr="00047DA9">
        <w:rPr>
          <w:i/>
          <w:iCs/>
        </w:rPr>
        <w:t>Start</w:t>
      </w:r>
      <w:proofErr w:type="gramEnd"/>
      <w:r w:rsidR="00A86C3C" w:rsidRPr="00047DA9">
        <w:rPr>
          <w:i/>
          <w:iCs/>
        </w:rPr>
        <w:t> </w:t>
      </w:r>
      <w:r w:rsidRPr="00047DA9">
        <w:rPr>
          <w:i/>
          <w:iCs/>
        </w:rPr>
        <w:t>to</w:t>
      </w:r>
      <w:r w:rsidR="00A86C3C" w:rsidRPr="00047DA9">
        <w:rPr>
          <w:i/>
          <w:iCs/>
        </w:rPr>
        <w:t> </w:t>
      </w:r>
      <w:r w:rsidRPr="00047DA9">
        <w:rPr>
          <w:i/>
          <w:iCs/>
        </w:rPr>
        <w:t>shift</w:t>
      </w:r>
      <w:r w:rsidR="00A86C3C" w:rsidRPr="00047DA9">
        <w:rPr>
          <w:i/>
          <w:iCs/>
        </w:rPr>
        <w:t> </w:t>
      </w:r>
      <w:r w:rsidRPr="00047DA9">
        <w:rPr>
          <w:i/>
          <w:iCs/>
        </w:rPr>
        <w:t>the</w:t>
      </w:r>
      <w:r w:rsidR="00A86C3C" w:rsidRPr="00047DA9">
        <w:rPr>
          <w:i/>
          <w:iCs/>
        </w:rPr>
        <w:t> </w:t>
      </w:r>
      <w:r w:rsidRPr="00047DA9">
        <w:rPr>
          <w:i/>
          <w:iCs/>
        </w:rPr>
        <w:t>gradient</w:t>
      </w:r>
      <w:r w:rsidR="00A86C3C" w:rsidRPr="00047DA9">
        <w:rPr>
          <w:i/>
          <w:iCs/>
        </w:rPr>
        <w:t> </w:t>
      </w:r>
      <w:r w:rsidRPr="00047DA9">
        <w:rPr>
          <w:i/>
          <w:iCs/>
        </w:rPr>
        <w:t>at</w:t>
      </w:r>
      <w:r w:rsidR="00A86C3C" w:rsidRPr="00047DA9">
        <w:rPr>
          <w:i/>
          <w:iCs/>
        </w:rPr>
        <w:t> </w:t>
      </w:r>
      <w:r w:rsidRPr="00047DA9">
        <w:rPr>
          <w:i/>
          <w:iCs/>
        </w:rPr>
        <w:t>year</w:t>
      </w:r>
      <w:r w:rsidRPr="00047DA9">
        <w:t xml:space="preserve"> 500 and </w:t>
      </w:r>
      <w:r w:rsidRPr="00047DA9">
        <w:rPr>
          <w:i/>
          <w:iCs/>
        </w:rPr>
        <w:t>Stop</w:t>
      </w:r>
      <w:r w:rsidR="00A86C3C" w:rsidRPr="00047DA9">
        <w:rPr>
          <w:i/>
          <w:iCs/>
        </w:rPr>
        <w:t> </w:t>
      </w:r>
      <w:r w:rsidRPr="00047DA9">
        <w:rPr>
          <w:i/>
          <w:iCs/>
        </w:rPr>
        <w:t>at</w:t>
      </w:r>
      <w:r w:rsidRPr="00047DA9">
        <w:t xml:space="preserve"> 800. Click </w:t>
      </w:r>
      <w:r w:rsidRPr="00047DA9">
        <w:rPr>
          <w:i/>
          <w:iCs/>
        </w:rPr>
        <w:t>OK</w:t>
      </w:r>
      <w:r w:rsidRPr="00047DA9">
        <w:t xml:space="preserve"> to save the parameters and close the window.</w:t>
      </w:r>
    </w:p>
    <w:p w14:paraId="1A82B1F0"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22F10A2C" w14:textId="77777777" w:rsidR="0067520E" w:rsidRPr="00047DA9" w:rsidRDefault="0067520E" w:rsidP="009704C4">
      <w:pPr>
        <w:pStyle w:val="NormalIndent"/>
      </w:pPr>
      <w:r w:rsidRPr="00047DA9">
        <w:t xml:space="preserve">Click on </w:t>
      </w:r>
      <w:r w:rsidRPr="00047DA9">
        <w:rPr>
          <w:i/>
        </w:rPr>
        <w:t xml:space="preserve">Parameters setting </w:t>
      </w:r>
      <w:r w:rsidRPr="00047DA9">
        <w:sym w:font="Wingdings" w:char="F0E0"/>
      </w:r>
      <w:r w:rsidRPr="00047DA9">
        <w:rPr>
          <w:i/>
        </w:rPr>
        <w:t xml:space="preserve"> Species </w:t>
      </w:r>
      <w:r w:rsidRPr="00047DA9">
        <w:t xml:space="preserve">to open the </w:t>
      </w:r>
      <w:r w:rsidRPr="00047DA9">
        <w:rPr>
          <w:i/>
        </w:rPr>
        <w:t>Species Parameters</w:t>
      </w:r>
      <w:r w:rsidRPr="00047DA9">
        <w:t xml:space="preserve"> window. In this case, we assume a simple asexual model. Set </w:t>
      </w:r>
      <w:proofErr w:type="spellStart"/>
      <w:r w:rsidRPr="00047DA9">
        <w:rPr>
          <w:i/>
        </w:rPr>
        <w:t>Rmax</w:t>
      </w:r>
      <w:proofErr w:type="spellEnd"/>
      <w:r w:rsidRPr="00047DA9">
        <w:t xml:space="preserve"> to 4.0 and </w:t>
      </w:r>
      <w:r w:rsidRPr="00047DA9">
        <w:rPr>
          <w:i/>
        </w:rPr>
        <w:t>K</w:t>
      </w:r>
      <w:r w:rsidRPr="00047DA9">
        <w:t xml:space="preserve"> to 100 individuals/ha (which will be the value for cells at the optimum row) and leave all the other parameters as default. In the </w:t>
      </w:r>
      <w:r w:rsidRPr="00047DA9">
        <w:rPr>
          <w:i/>
        </w:rPr>
        <w:t>Dispersal</w:t>
      </w:r>
      <w:r w:rsidRPr="00047DA9">
        <w:t xml:space="preserve"> page, select </w:t>
      </w:r>
      <w:r w:rsidRPr="00047DA9">
        <w:rPr>
          <w:i/>
        </w:rPr>
        <w:t>Density-independent</w:t>
      </w:r>
      <w:r w:rsidRPr="00047DA9">
        <w:t xml:space="preserve"> emigration probability and check the box </w:t>
      </w:r>
      <w:r w:rsidRPr="00047DA9">
        <w:rPr>
          <w:i/>
        </w:rPr>
        <w:t>Individual variability</w:t>
      </w:r>
      <w:r w:rsidRPr="00047DA9">
        <w:t xml:space="preserve">. Set the </w:t>
      </w:r>
      <w:r w:rsidRPr="00047DA9">
        <w:rPr>
          <w:i/>
        </w:rPr>
        <w:t>Mean</w:t>
      </w:r>
      <w:r w:rsidRPr="00047DA9">
        <w:t xml:space="preserve"> for </w:t>
      </w:r>
      <w:r w:rsidRPr="00047DA9">
        <w:rPr>
          <w:i/>
        </w:rPr>
        <w:t xml:space="preserve">Density independent (d) </w:t>
      </w:r>
      <w:r w:rsidRPr="00047DA9">
        <w:t xml:space="preserve">to 0.15 and both the </w:t>
      </w:r>
      <w:proofErr w:type="spellStart"/>
      <w:r w:rsidRPr="00047DA9">
        <w:rPr>
          <w:i/>
        </w:rPr>
        <w:t>S.d.</w:t>
      </w:r>
      <w:proofErr w:type="spellEnd"/>
      <w:r w:rsidRPr="00047DA9">
        <w:t xml:space="preserve"> and </w:t>
      </w:r>
      <w:r w:rsidRPr="00047DA9">
        <w:rPr>
          <w:i/>
        </w:rPr>
        <w:t>Scaling factor</w:t>
      </w:r>
      <w:r w:rsidRPr="00047DA9">
        <w:t xml:space="preserve"> to 0.05. Leave the default options for transfer, other than setting </w:t>
      </w:r>
      <w:r w:rsidRPr="00047DA9">
        <w:rPr>
          <w:i/>
        </w:rPr>
        <w:t xml:space="preserve">Mean distance I </w:t>
      </w:r>
      <w:r w:rsidRPr="00047DA9">
        <w:t xml:space="preserve">to 200m, and settlement, and click the </w:t>
      </w:r>
      <w:r w:rsidRPr="00047DA9">
        <w:rPr>
          <w:i/>
        </w:rPr>
        <w:t>OK</w:t>
      </w:r>
      <w:r w:rsidRPr="00047DA9">
        <w:t xml:space="preserve"> button.</w:t>
      </w:r>
    </w:p>
    <w:p w14:paraId="1420067D" w14:textId="77777777" w:rsidR="0067520E" w:rsidRPr="00047DA9" w:rsidRDefault="0067520E" w:rsidP="009704C4">
      <w:pPr>
        <w:pStyle w:val="Numbered"/>
        <w:keepNext/>
      </w:pPr>
      <w:r w:rsidRPr="00047DA9">
        <w:rPr>
          <w:i/>
        </w:rPr>
        <w:t>Genetics</w:t>
      </w:r>
      <w:r w:rsidRPr="00047DA9">
        <w:t xml:space="preserve"> </w:t>
      </w:r>
      <w:r w:rsidRPr="00047DA9">
        <w:rPr>
          <w:i/>
        </w:rPr>
        <w:t>parameters</w:t>
      </w:r>
    </w:p>
    <w:p w14:paraId="2BA5AE59" w14:textId="77777777"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Genetics</w:t>
      </w:r>
      <w:r w:rsidRPr="00047DA9">
        <w:t xml:space="preserve">. Set the </w:t>
      </w:r>
      <w:r w:rsidRPr="00047DA9">
        <w:rPr>
          <w:i/>
        </w:rPr>
        <w:t>No. of loci per chromosome</w:t>
      </w:r>
      <w:r w:rsidRPr="00047DA9">
        <w:t xml:space="preserve"> to 3, the </w:t>
      </w:r>
      <w:r w:rsidRPr="00047DA9">
        <w:rPr>
          <w:i/>
        </w:rPr>
        <w:t>Mutation probability</w:t>
      </w:r>
      <w:r w:rsidRPr="00047DA9">
        <w:t xml:space="preserve"> to 0.001, the </w:t>
      </w:r>
      <w:r w:rsidRPr="00047DA9">
        <w:rPr>
          <w:i/>
        </w:rPr>
        <w:t>Crossover probability</w:t>
      </w:r>
      <w:r w:rsidRPr="00047DA9">
        <w:t xml:space="preserve"> and the </w:t>
      </w:r>
      <w:r w:rsidRPr="00047DA9">
        <w:rPr>
          <w:i/>
        </w:rPr>
        <w:t>Initial allele </w:t>
      </w:r>
      <w:proofErr w:type="spellStart"/>
      <w:r w:rsidRPr="00047DA9">
        <w:rPr>
          <w:i/>
        </w:rPr>
        <w:t>s.d.</w:t>
      </w:r>
      <w:proofErr w:type="spellEnd"/>
      <w:r w:rsidRPr="00047DA9">
        <w:t xml:space="preserve"> to 0.3 and the </w:t>
      </w:r>
      <w:r w:rsidRPr="00047DA9">
        <w:rPr>
          <w:i/>
        </w:rPr>
        <w:t>Mutation </w:t>
      </w:r>
      <w:proofErr w:type="spellStart"/>
      <w:r w:rsidRPr="00047DA9">
        <w:rPr>
          <w:i/>
        </w:rPr>
        <w:t>s.d.</w:t>
      </w:r>
      <w:proofErr w:type="spellEnd"/>
      <w:r w:rsidRPr="00047DA9">
        <w:t xml:space="preserve"> to 1.0. </w:t>
      </w:r>
    </w:p>
    <w:p w14:paraId="0E1E4402"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3A23B2A1" w14:textId="77777777" w:rsidR="0067520E" w:rsidRPr="00047DA9" w:rsidRDefault="0067520E" w:rsidP="009704C4">
      <w:pPr>
        <w:pStyle w:val="NormalIndent"/>
      </w:pPr>
      <w:r w:rsidRPr="00047DA9">
        <w:t xml:space="preserve">Click on </w:t>
      </w:r>
      <w:r w:rsidRPr="00047DA9">
        <w:rPr>
          <w:i/>
        </w:rPr>
        <w:t xml:space="preserve">Parameters setting </w:t>
      </w:r>
      <w:r w:rsidRPr="00047DA9">
        <w:rPr>
          <w:i/>
        </w:rPr>
        <w:sym w:font="Wingdings" w:char="F0E0"/>
      </w:r>
      <w:r w:rsidRPr="00047DA9">
        <w:rPr>
          <w:i/>
        </w:rPr>
        <w:t xml:space="preserve"> Simulation</w:t>
      </w:r>
      <w:r w:rsidR="007203E6" w:rsidRPr="00047DA9">
        <w:t xml:space="preserve">. Set the </w:t>
      </w:r>
      <w:r w:rsidR="007203E6" w:rsidRPr="00047DA9">
        <w:rPr>
          <w:i/>
        </w:rPr>
        <w:t>Nr. </w:t>
      </w:r>
      <w:r w:rsidRPr="00047DA9">
        <w:rPr>
          <w:i/>
        </w:rPr>
        <w:t>Replicates</w:t>
      </w:r>
      <w:r w:rsidRPr="00047DA9">
        <w:t xml:space="preserve"> to 20 and the </w:t>
      </w:r>
      <w:r w:rsidRPr="00047DA9">
        <w:rPr>
          <w:i/>
        </w:rPr>
        <w:t>Nr. Years</w:t>
      </w:r>
      <w:r w:rsidRPr="00047DA9">
        <w:t xml:space="preserve"> to 1300. Click on the button </w:t>
      </w:r>
      <w:r w:rsidRPr="00047DA9">
        <w:rPr>
          <w:i/>
        </w:rPr>
        <w:t>Set Initialisation Rules</w:t>
      </w:r>
      <w:r w:rsidRPr="00047DA9">
        <w:t xml:space="preserve"> to open the initialisation window. Leave the option </w:t>
      </w:r>
      <w:r w:rsidRPr="00047DA9">
        <w:rPr>
          <w:i/>
        </w:rPr>
        <w:t xml:space="preserve">Initialise </w:t>
      </w:r>
      <w:r w:rsidRPr="00047DA9">
        <w:rPr>
          <w:i/>
        </w:rPr>
        <w:sym w:font="Wingdings" w:char="F0E0"/>
      </w:r>
      <w:r w:rsidRPr="00047DA9">
        <w:rPr>
          <w:i/>
        </w:rPr>
        <w:t xml:space="preserve"> All suitable cells</w:t>
      </w:r>
      <w:r w:rsidRPr="00047DA9">
        <w:t xml:space="preserve">, set the </w:t>
      </w:r>
      <w:r w:rsidRPr="00047DA9">
        <w:rPr>
          <w:i/>
        </w:rPr>
        <w:t>N</w:t>
      </w:r>
      <w:r w:rsidR="007203E6" w:rsidRPr="00047DA9">
        <w:rPr>
          <w:i/>
        </w:rPr>
        <w:t>o</w:t>
      </w:r>
      <w:r w:rsidRPr="00047DA9">
        <w:rPr>
          <w:i/>
        </w:rPr>
        <w:t>. of individuals per cell</w:t>
      </w:r>
      <w:r w:rsidRPr="00047DA9">
        <w:t xml:space="preserve"> to be </w:t>
      </w:r>
      <w:r w:rsidRPr="00047DA9">
        <w:rPr>
          <w:i/>
          <w:iCs/>
        </w:rPr>
        <w:t>at K</w:t>
      </w:r>
      <w:r w:rsidRPr="00047DA9">
        <w:t xml:space="preserve">, and set the </w:t>
      </w:r>
      <w:r w:rsidRPr="00047DA9">
        <w:rPr>
          <w:i/>
        </w:rPr>
        <w:t>Max. Y</w:t>
      </w:r>
      <w:r w:rsidRPr="00047DA9">
        <w:t xml:space="preserve"> to 200 for initialising all the suitable cells in the initial range. Click </w:t>
      </w:r>
      <w:r w:rsidRPr="00047DA9">
        <w:rPr>
          <w:i/>
        </w:rPr>
        <w:t>OK</w:t>
      </w:r>
      <w:r w:rsidRPr="00047DA9">
        <w:t xml:space="preserve"> to return to the </w:t>
      </w:r>
      <w:r w:rsidRPr="00047DA9">
        <w:rPr>
          <w:i/>
        </w:rPr>
        <w:t>Simulation parameters</w:t>
      </w:r>
      <w:r w:rsidRPr="00047DA9">
        <w:t xml:space="preserve"> window. Select the outputs </w:t>
      </w:r>
      <w:r w:rsidRPr="00047DA9">
        <w:rPr>
          <w:i/>
        </w:rPr>
        <w:t>Range</w:t>
      </w:r>
      <w:r w:rsidRPr="00047DA9">
        <w:t xml:space="preserve">, </w:t>
      </w:r>
      <w:r w:rsidRPr="00047DA9">
        <w:rPr>
          <w:i/>
        </w:rPr>
        <w:t>Individuals</w:t>
      </w:r>
      <w:r w:rsidRPr="00047DA9">
        <w:t xml:space="preserve"> and </w:t>
      </w:r>
      <w:r w:rsidRPr="00047DA9">
        <w:rPr>
          <w:i/>
        </w:rPr>
        <w:t>Mean Traits by rows</w:t>
      </w:r>
      <w:r w:rsidRPr="00047DA9">
        <w:t xml:space="preserve"> each to be output every 50 years. Select the options </w:t>
      </w:r>
      <w:r w:rsidRPr="00047DA9">
        <w:rPr>
          <w:i/>
        </w:rPr>
        <w:t>Dynamic visualisation </w:t>
      </w:r>
      <w:r w:rsidRPr="00047DA9">
        <w:rPr>
          <w:i/>
        </w:rPr>
        <w:sym w:font="Wingdings" w:char="F0E0"/>
      </w:r>
      <w:r w:rsidRPr="00047DA9">
        <w:rPr>
          <w:i/>
        </w:rPr>
        <w:t xml:space="preserve"> Env. Gradient</w:t>
      </w:r>
      <w:r w:rsidRPr="00047DA9">
        <w:t xml:space="preserve"> and </w:t>
      </w:r>
      <w:r w:rsidRPr="00047DA9">
        <w:rPr>
          <w:i/>
        </w:rPr>
        <w:t>Mean Traits</w:t>
      </w:r>
      <w:r w:rsidRPr="00047DA9">
        <w:t xml:space="preserve">. The visualisation options slow down the simulation considerably, and you might prefer to run just example simulations with those </w:t>
      </w:r>
      <w:proofErr w:type="gramStart"/>
      <w:r w:rsidRPr="00047DA9">
        <w:t>on, but</w:t>
      </w:r>
      <w:proofErr w:type="gramEnd"/>
      <w:r w:rsidRPr="00047DA9">
        <w:t xml:space="preserve"> switch them off when running 20 replicates. To produce the same type of figures as Figure 4 in the paper, you need the visualisations switched on and to select </w:t>
      </w:r>
      <w:r w:rsidRPr="00047DA9">
        <w:lastRenderedPageBreak/>
        <w:t xml:space="preserve">the option </w:t>
      </w:r>
      <w:r w:rsidRPr="00047DA9">
        <w:rPr>
          <w:i/>
        </w:rPr>
        <w:t>Save Traits Maps </w:t>
      </w:r>
      <w:r w:rsidRPr="00047DA9">
        <w:rPr>
          <w:i/>
        </w:rPr>
        <w:sym w:font="Wingdings" w:char="F0E0"/>
      </w:r>
      <w:r w:rsidRPr="00047DA9">
        <w:rPr>
          <w:i/>
        </w:rPr>
        <w:t xml:space="preserve"> Yes</w:t>
      </w:r>
      <w:r w:rsidRPr="00047DA9">
        <w:t xml:space="preserve">, every 25 years. Maps will be saved as bitmap files in the folder </w:t>
      </w:r>
      <w:proofErr w:type="spellStart"/>
      <w:r w:rsidRPr="00047DA9">
        <w:rPr>
          <w:i/>
        </w:rPr>
        <w:t>Output_Maps</w:t>
      </w:r>
      <w:proofErr w:type="spellEnd"/>
      <w:r w:rsidRPr="00047DA9">
        <w:t>. You might not want to produce all the maps for 20 replicates.</w:t>
      </w:r>
    </w:p>
    <w:p w14:paraId="0688A348" w14:textId="77777777" w:rsidR="0067520E" w:rsidRPr="00047DA9" w:rsidRDefault="0067520E" w:rsidP="009704C4">
      <w:pPr>
        <w:pStyle w:val="Numbered"/>
      </w:pPr>
      <w:r w:rsidRPr="00047DA9">
        <w:t xml:space="preserve">Run the simulation by clicking </w:t>
      </w:r>
      <w:r w:rsidRPr="00047DA9">
        <w:rPr>
          <w:i/>
        </w:rPr>
        <w:t>Run</w:t>
      </w:r>
      <w:r w:rsidRPr="00047DA9">
        <w:t xml:space="preserve"> in the main menu. When finished, the screen should look like this, where the additional window shows the gradient (from red at </w:t>
      </w:r>
      <w:r w:rsidRPr="00047DA9">
        <w:rPr>
          <w:i/>
        </w:rPr>
        <w:t>K</w:t>
      </w:r>
      <w:r w:rsidRPr="00047DA9">
        <w:t xml:space="preserve"> = 100 individuals/ha to blue at </w:t>
      </w:r>
      <w:r w:rsidRPr="00047DA9">
        <w:rPr>
          <w:i/>
        </w:rPr>
        <w:t>K</w:t>
      </w:r>
      <w:r w:rsidRPr="00047DA9">
        <w:t> = 1 individual/ha) and the mean trait value per cell:</w:t>
      </w:r>
    </w:p>
    <w:p w14:paraId="42ECBE00" w14:textId="77777777" w:rsidR="0067520E" w:rsidRPr="00047DA9" w:rsidRDefault="0067520E" w:rsidP="00C57BF9">
      <w:pPr>
        <w:pStyle w:val="Diagram"/>
      </w:pPr>
      <w:r w:rsidRPr="00047DA9">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047DA9" w:rsidRDefault="0067520E" w:rsidP="00C57BF9">
      <w:pPr>
        <w:pStyle w:val="ListParagraph"/>
        <w:keepNext/>
        <w:spacing w:before="480"/>
        <w:ind w:left="360"/>
        <w:rPr>
          <w:rFonts w:cs="Times New Roman"/>
          <w:szCs w:val="24"/>
          <w:lang w:val="en-GB"/>
        </w:rPr>
      </w:pPr>
      <w:r w:rsidRPr="00047DA9">
        <w:rPr>
          <w:rFonts w:cs="Times New Roman"/>
          <w:szCs w:val="24"/>
          <w:lang w:val="en-GB"/>
        </w:rPr>
        <w:t>The output files will be:</w:t>
      </w:r>
    </w:p>
    <w:p w14:paraId="6A49AE66" w14:textId="77777777" w:rsidR="0067520E" w:rsidRPr="00047DA9" w:rsidRDefault="0067520E" w:rsidP="009E434A">
      <w:pPr>
        <w:pStyle w:val="ListParagraph"/>
        <w:keepNext/>
        <w:numPr>
          <w:ilvl w:val="0"/>
          <w:numId w:val="12"/>
        </w:numPr>
        <w:ind w:left="734"/>
        <w:rPr>
          <w:rFonts w:cs="Times New Roman"/>
          <w:i/>
          <w:szCs w:val="24"/>
          <w:lang w:val="en-GB"/>
        </w:rPr>
      </w:pPr>
      <w:r w:rsidRPr="00047DA9">
        <w:rPr>
          <w:rFonts w:cs="Times New Roman"/>
          <w:i/>
          <w:szCs w:val="24"/>
          <w:lang w:val="en-GB"/>
        </w:rPr>
        <w:t>Sim0_Range.txt</w:t>
      </w:r>
    </w:p>
    <w:p w14:paraId="27B47C1D" w14:textId="77777777" w:rsidR="0067520E" w:rsidRPr="00047DA9" w:rsidRDefault="0067520E" w:rsidP="00C57BF9">
      <w:pPr>
        <w:pStyle w:val="Diagram"/>
      </w:pPr>
      <w:r w:rsidRPr="00047DA9">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lastRenderedPageBreak/>
        <w:t>Sim0_Rep0_Inds.txt</w:t>
      </w:r>
      <w:r w:rsidRPr="00047DA9">
        <w:rPr>
          <w:rFonts w:cs="Times New Roman"/>
          <w:szCs w:val="24"/>
          <w:lang w:val="en-GB"/>
        </w:rPr>
        <w:t xml:space="preserve">: EP (column K) is the emigration probability trait of the individual. (To avoid producing huge files, a new </w:t>
      </w:r>
      <w:proofErr w:type="spellStart"/>
      <w:r w:rsidRPr="00047DA9">
        <w:rPr>
          <w:rFonts w:cs="Times New Roman"/>
          <w:i/>
          <w:szCs w:val="24"/>
          <w:lang w:val="en-GB"/>
        </w:rPr>
        <w:t>Inds</w:t>
      </w:r>
      <w:proofErr w:type="spellEnd"/>
      <w:r w:rsidRPr="00047DA9">
        <w:rPr>
          <w:rFonts w:cs="Times New Roman"/>
          <w:szCs w:val="24"/>
          <w:lang w:val="en-GB"/>
        </w:rPr>
        <w:t xml:space="preserve"> file is produced at each replicate.):</w:t>
      </w:r>
    </w:p>
    <w:p w14:paraId="6930D249" w14:textId="77777777" w:rsidR="0067520E" w:rsidRPr="00047DA9" w:rsidRDefault="0067520E" w:rsidP="00C57BF9">
      <w:pPr>
        <w:pStyle w:val="Diagram"/>
        <w:spacing w:line="360" w:lineRule="auto"/>
      </w:pPr>
      <w:r w:rsidRPr="00047DA9">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t>Sim0_TraitsXrow.txt</w:t>
      </w:r>
      <w:r w:rsidRPr="00047DA9">
        <w:rPr>
          <w:rFonts w:cs="Times New Roman"/>
          <w:szCs w:val="24"/>
          <w:lang w:val="en-GB"/>
        </w:rPr>
        <w:t xml:space="preserve">: this file reports the mean and standard deviation (columns F and G) for the emigration probability in each row, </w:t>
      </w:r>
      <w:r w:rsidRPr="00047DA9">
        <w:rPr>
          <w:rFonts w:cs="Times New Roman"/>
          <w:i/>
          <w:szCs w:val="24"/>
          <w:lang w:val="en-GB"/>
        </w:rPr>
        <w:t>y</w:t>
      </w:r>
      <w:r w:rsidRPr="00047DA9">
        <w:rPr>
          <w:rFonts w:cs="Times New Roman"/>
          <w:szCs w:val="24"/>
          <w:lang w:val="en-GB"/>
        </w:rPr>
        <w:t>.</w:t>
      </w:r>
    </w:p>
    <w:p w14:paraId="4CC06C15" w14:textId="77777777" w:rsidR="0067520E" w:rsidRPr="00047DA9" w:rsidRDefault="0067520E" w:rsidP="00C57BF9">
      <w:pPr>
        <w:pStyle w:val="Diagram"/>
      </w:pPr>
      <w:r w:rsidRPr="00047DA9">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047DA9" w:rsidRDefault="0067520E" w:rsidP="009704C4">
      <w:pPr>
        <w:pStyle w:val="Keepnext"/>
      </w:pPr>
      <w:r w:rsidRPr="00047DA9">
        <w:lastRenderedPageBreak/>
        <w:t>If you have saved the trait maps, a typical temporal sequence for emigration probability will look something like the following (the numbers at the top represent years and the colour of pixels represent the mean emigration probability for the cell):</w:t>
      </w:r>
    </w:p>
    <w:p w14:paraId="37BB8F34" w14:textId="77777777" w:rsidR="0067520E" w:rsidRPr="00047DA9" w:rsidRDefault="0067520E" w:rsidP="00C57BF9">
      <w:pPr>
        <w:pStyle w:val="Diagram"/>
        <w:spacing w:line="360" w:lineRule="auto"/>
        <w:rPr>
          <w:rFonts w:cs="Times New Roman"/>
          <w:szCs w:val="24"/>
        </w:rPr>
      </w:pPr>
      <w:r w:rsidRPr="00047DA9">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047DA9" w:rsidRDefault="0067520E" w:rsidP="009704C4">
      <w:r w:rsidRPr="00047DA9">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047DA9">
        <w:t>lags behind</w:t>
      </w:r>
      <w:proofErr w:type="gramEnd"/>
      <w:r w:rsidRPr="00047DA9">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047DA9" w:rsidRDefault="0067520E" w:rsidP="009704C4">
      <w:pPr>
        <w:rPr>
          <w:i/>
        </w:rPr>
      </w:pPr>
      <w:r w:rsidRPr="00047DA9">
        <w:t xml:space="preserve">To produce the mean trait values in different parts of the range (the values that we report in the paper’s results, Table 1), we extracted, for each replicate, the 100 north-most, middle and south-most individuals from the file </w:t>
      </w:r>
      <w:r w:rsidRPr="00047DA9">
        <w:rPr>
          <w:i/>
        </w:rPr>
        <w:t xml:space="preserve">Sim0_Rep0_Inds.txt </w:t>
      </w:r>
      <w:r w:rsidRPr="00047DA9">
        <w:t xml:space="preserve">using the range margins reported in </w:t>
      </w:r>
      <w:r w:rsidRPr="00047DA9">
        <w:rPr>
          <w:i/>
        </w:rPr>
        <w:t>Sim0_Range.txt.</w:t>
      </w:r>
      <w:r w:rsidRPr="00047DA9">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the file </w:t>
      </w:r>
      <w:r w:rsidRPr="00047DA9">
        <w:rPr>
          <w:i/>
        </w:rPr>
        <w:t>Sim0_TraitsXrow.txt</w:t>
      </w:r>
      <w:r w:rsidRPr="00047DA9">
        <w:t xml:space="preserve">, columns F and G above). The proportion of suitable occupied cells over time used to produce Figure 4e was extracted from the output </w:t>
      </w:r>
      <w:r w:rsidRPr="00047DA9">
        <w:rPr>
          <w:i/>
        </w:rPr>
        <w:t>Sim0_Range.txt.</w:t>
      </w:r>
    </w:p>
    <w:p w14:paraId="76161BEF" w14:textId="77777777" w:rsidR="0067520E" w:rsidRPr="00047DA9" w:rsidRDefault="0067520E" w:rsidP="00C57BF9">
      <w:pPr>
        <w:pStyle w:val="Heading4"/>
      </w:pPr>
      <w:r w:rsidRPr="00047DA9">
        <w:t>Experiment b)</w:t>
      </w:r>
    </w:p>
    <w:p w14:paraId="493A88A6" w14:textId="77777777" w:rsidR="0067520E" w:rsidRPr="00047DA9" w:rsidRDefault="0067520E" w:rsidP="009704C4">
      <w:r w:rsidRPr="00047DA9">
        <w:t xml:space="preserve">Here we will investigate the same eco-evolutionary process of range shifting, but with fixed emigration probability and evolving dispersal distance. If you have not closed the program from the previous exercise, click </w:t>
      </w:r>
      <w:r w:rsidRPr="00047DA9">
        <w:rPr>
          <w:i/>
        </w:rPr>
        <w:t>Refresh</w:t>
      </w:r>
      <w:r w:rsidRPr="00047DA9">
        <w:t xml:space="preserve"> and open the </w:t>
      </w:r>
      <w:r w:rsidRPr="00047DA9">
        <w:rPr>
          <w:i/>
        </w:rPr>
        <w:t>Species Parameters</w:t>
      </w:r>
      <w:r w:rsidRPr="00047DA9">
        <w:t xml:space="preserve"> window. If you </w:t>
      </w:r>
      <w:r w:rsidRPr="00047DA9">
        <w:lastRenderedPageBreak/>
        <w:t xml:space="preserve">have closed the program, follow the same instructions as in Experiment (a). In the </w:t>
      </w:r>
      <w:r w:rsidRPr="00047DA9">
        <w:rPr>
          <w:i/>
        </w:rPr>
        <w:t>Dispersal</w:t>
      </w:r>
      <w:r w:rsidRPr="00047DA9">
        <w:t xml:space="preserve"> page of the </w:t>
      </w:r>
      <w:r w:rsidRPr="00047DA9">
        <w:rPr>
          <w:i/>
        </w:rPr>
        <w:t>Species Parameters</w:t>
      </w:r>
      <w:r w:rsidRPr="00047DA9">
        <w:t xml:space="preserve"> window, uncheck the </w:t>
      </w:r>
      <w:r w:rsidRPr="00047DA9">
        <w:rPr>
          <w:i/>
        </w:rPr>
        <w:t>Individual variability</w:t>
      </w:r>
      <w:r w:rsidRPr="00047DA9">
        <w:t xml:space="preserve"> options for emigration and set </w:t>
      </w:r>
      <w:r w:rsidRPr="00047DA9">
        <w:rPr>
          <w:i/>
        </w:rPr>
        <w:t>d</w:t>
      </w:r>
      <w:r w:rsidRPr="00047DA9">
        <w:t xml:space="preserve"> = 0.1. For the transfer phase, check the </w:t>
      </w:r>
      <w:r w:rsidRPr="00047DA9">
        <w:rPr>
          <w:i/>
        </w:rPr>
        <w:t>Individual variability</w:t>
      </w:r>
      <w:r w:rsidRPr="00047DA9">
        <w:t xml:space="preserve"> box, and set the following parameters: </w:t>
      </w:r>
      <w:r w:rsidRPr="00047DA9">
        <w:rPr>
          <w:i/>
        </w:rPr>
        <w:t>Mean </w:t>
      </w:r>
      <w:r w:rsidRPr="00047DA9">
        <w:t xml:space="preserve">= 250, </w:t>
      </w:r>
      <w:proofErr w:type="spellStart"/>
      <w:r w:rsidRPr="00047DA9">
        <w:rPr>
          <w:i/>
        </w:rPr>
        <w:t>S.d.</w:t>
      </w:r>
      <w:proofErr w:type="spellEnd"/>
      <w:r w:rsidRPr="00047DA9">
        <w:t xml:space="preserve"> = 50, </w:t>
      </w:r>
      <w:r w:rsidRPr="00047DA9">
        <w:rPr>
          <w:i/>
        </w:rPr>
        <w:t>Scaling factor</w:t>
      </w:r>
      <w:r w:rsidRPr="00047DA9">
        <w:t xml:space="preserve"> = 50. Click </w:t>
      </w:r>
      <w:r w:rsidRPr="00047DA9">
        <w:rPr>
          <w:i/>
        </w:rPr>
        <w:t>OK</w:t>
      </w:r>
      <w:r w:rsidRPr="00047DA9">
        <w:t xml:space="preserve"> to save the parameters and close the window. Set the </w:t>
      </w:r>
      <w:r w:rsidRPr="00047DA9">
        <w:rPr>
          <w:i/>
        </w:rPr>
        <w:t>Genetics</w:t>
      </w:r>
      <w:r w:rsidRPr="00047DA9">
        <w:t xml:space="preserve"> parameters as above. Remember to change the </w:t>
      </w:r>
      <w:r w:rsidRPr="00047DA9">
        <w:rPr>
          <w:i/>
        </w:rPr>
        <w:t>Simulation number</w:t>
      </w:r>
      <w:r w:rsidRPr="00047DA9">
        <w:t xml:space="preserve"> before running the simulation.</w:t>
      </w:r>
    </w:p>
    <w:p w14:paraId="659926A3" w14:textId="77777777" w:rsidR="0067520E" w:rsidRPr="00047DA9" w:rsidRDefault="0067520E" w:rsidP="00C57BF9">
      <w:pPr>
        <w:rPr>
          <w:szCs w:val="24"/>
        </w:rPr>
      </w:pPr>
      <w:r w:rsidRPr="00047DA9">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 only emigration probability evolves (Figure 4e in the paper). Moreover, after the shifting stops, the mean distances stay at the new level for a long time and do not evolve back down during the period of the simulation.</w:t>
      </w:r>
    </w:p>
    <w:p w14:paraId="3F6C2F5B" w14:textId="77777777" w:rsidR="0067520E" w:rsidRPr="00047DA9" w:rsidRDefault="0067520E" w:rsidP="00C57BF9">
      <w:pPr>
        <w:pStyle w:val="Heading4"/>
      </w:pPr>
      <w:r w:rsidRPr="00047DA9">
        <w:t>Experiment c)</w:t>
      </w:r>
    </w:p>
    <w:p w14:paraId="34617E5E" w14:textId="77777777" w:rsidR="0067520E" w:rsidRPr="00047DA9" w:rsidRDefault="0067520E" w:rsidP="00C57BF9">
      <w:pPr>
        <w:rPr>
          <w:szCs w:val="24"/>
        </w:rPr>
      </w:pPr>
      <w:r w:rsidRPr="00047DA9">
        <w:rPr>
          <w:szCs w:val="24"/>
        </w:rPr>
        <w:t xml:space="preserve">Here, we want to model the simultaneous evolution of emigration probabilities and dispersal distances, as dispersal strategies </w:t>
      </w:r>
      <w:proofErr w:type="gramStart"/>
      <w:r w:rsidRPr="00047DA9">
        <w:rPr>
          <w:szCs w:val="24"/>
        </w:rPr>
        <w:t>in reality are</w:t>
      </w:r>
      <w:proofErr w:type="gramEnd"/>
      <w:r w:rsidRPr="00047DA9">
        <w:rPr>
          <w:szCs w:val="24"/>
        </w:rPr>
        <w:t xml:space="preserve"> likely to be determined by a suite of traits that come under selection. However, limited theoretical work has been done to look at the evolution of such ‘dispersal syndromes’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rPr>
          <w:szCs w:val="24"/>
        </w:rPr>
        <w:fldChar w:fldCharType="separate"/>
      </w:r>
      <w:r w:rsidRPr="00047DA9">
        <w:rPr>
          <w:noProof/>
          <w:szCs w:val="24"/>
        </w:rPr>
        <w:t>(Travis et al. 2012)</w:t>
      </w:r>
      <w:r w:rsidRPr="00047DA9">
        <w:rPr>
          <w:szCs w:val="24"/>
        </w:rPr>
        <w:fldChar w:fldCharType="end"/>
      </w:r>
      <w:r w:rsidRPr="00047DA9">
        <w:rPr>
          <w:szCs w:val="24"/>
        </w:rPr>
        <w:t xml:space="preserve">.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set the emigration probability parameters as in Experiment (a) and the transfer parameters as in Experiment (b). Change the </w:t>
      </w:r>
      <w:r w:rsidRPr="00047DA9">
        <w:rPr>
          <w:i/>
          <w:szCs w:val="24"/>
        </w:rPr>
        <w:t>Simulation number</w:t>
      </w:r>
      <w:r w:rsidRPr="00047DA9">
        <w:rPr>
          <w:szCs w:val="24"/>
        </w:rPr>
        <w:t xml:space="preserve"> and run the program. In this case, the individuals and the mean traits outputs will report values for both traits. The same spatial pattern for both traits </w:t>
      </w:r>
      <w:proofErr w:type="gramStart"/>
      <w:r w:rsidRPr="00047DA9">
        <w:rPr>
          <w:szCs w:val="24"/>
        </w:rPr>
        <w:t>emerges</w:t>
      </w:r>
      <w:proofErr w:type="gramEnd"/>
      <w:r w:rsidRPr="00047DA9">
        <w:rPr>
          <w:szCs w:val="24"/>
        </w:rPr>
        <w:t xml:space="preserve"> as in the previous two experiments. Note that as reported in the companion paper the dispersal distances do not evolve to be as high during the range expansion period when the two traits evolve concurrently as they do when emigration probability is fixed. </w:t>
      </w:r>
    </w:p>
    <w:p w14:paraId="1B399A7E" w14:textId="77777777" w:rsidR="0067520E" w:rsidRPr="00047DA9" w:rsidRDefault="0067520E" w:rsidP="00C57BF9">
      <w:pPr>
        <w:contextualSpacing/>
        <w:rPr>
          <w:szCs w:val="24"/>
        </w:rPr>
      </w:pPr>
      <w:r w:rsidRPr="00047DA9">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(Figure 4a-d) are from a single replicate. More work is needed to tease apart these different processes and understand their relative roles under environmental changes.</w:t>
      </w:r>
    </w:p>
    <w:p w14:paraId="0BE88C0C" w14:textId="77777777" w:rsidR="0067520E" w:rsidRPr="00047DA9" w:rsidRDefault="0067520E" w:rsidP="009E434A">
      <w:pPr>
        <w:pStyle w:val="Heading2"/>
        <w:numPr>
          <w:ilvl w:val="1"/>
          <w:numId w:val="14"/>
        </w:numPr>
      </w:pPr>
      <w:bookmarkStart w:id="502" w:name="_Exercise_4"/>
      <w:bookmarkStart w:id="503" w:name="_Ref180659943"/>
      <w:bookmarkStart w:id="504" w:name="_Ref180659957"/>
      <w:bookmarkStart w:id="505" w:name="_Ref180660055"/>
      <w:bookmarkStart w:id="506" w:name="_Toc180771695"/>
      <w:bookmarkEnd w:id="502"/>
      <w:r w:rsidRPr="00047DA9">
        <w:t>Exercise 4</w:t>
      </w:r>
      <w:bookmarkEnd w:id="503"/>
      <w:bookmarkEnd w:id="504"/>
      <w:bookmarkEnd w:id="505"/>
      <w:bookmarkEnd w:id="506"/>
      <w:r w:rsidRPr="00047DA9">
        <w:t xml:space="preserve"> </w:t>
      </w:r>
      <w:bookmarkStart w:id="507" w:name="exercise4"/>
      <w:bookmarkEnd w:id="507"/>
    </w:p>
    <w:p w14:paraId="3855E3A4" w14:textId="2B47BCDF" w:rsidR="001D2B5B" w:rsidRPr="00047DA9" w:rsidRDefault="001D2B5B" w:rsidP="001D2B5B">
      <w:pPr>
        <w:pStyle w:val="Heading3"/>
        <w:numPr>
          <w:ilvl w:val="2"/>
          <w:numId w:val="14"/>
        </w:numPr>
      </w:pPr>
      <w:bookmarkStart w:id="508" w:name="_Toc180771696"/>
      <w:r w:rsidRPr="00047DA9">
        <w:t>Landscape-scale connectivity, matrix permeability and dispersal behaviour in batch mode</w:t>
      </w:r>
      <w:bookmarkEnd w:id="508"/>
      <w:r w:rsidRPr="00047DA9">
        <w:t xml:space="preserve">  </w:t>
      </w:r>
    </w:p>
    <w:p w14:paraId="1231BE47" w14:textId="4999FEDD" w:rsidR="001D2B5B" w:rsidRPr="00047DA9" w:rsidRDefault="001D2B5B" w:rsidP="001D2B5B">
      <w:r w:rsidRPr="00047DA9">
        <w:t xml:space="preserve">In this example, RangeShifter is used at the landscape scale to model functional connectivity of a woodland network for a hypothetical woodland species (Figure 3 in Bocedi et al. 2014). The aims are: to illustrate how the program can be used to investigate connectivity issues as well as species spatial dynamics at local and landscape scales; to show how the program can be run as patch-based; to show how additional complexity in the population dynamics and </w:t>
      </w:r>
      <w:r w:rsidRPr="00047DA9">
        <w:lastRenderedPageBreak/>
        <w:t xml:space="preserve">dispersal behaviour can be incorporated; to illustrate neutral genetics functionalities; and to show how the connectivity analyses can be dependent upon the type of model and on the modelled dispersal behaviour. </w:t>
      </w:r>
    </w:p>
    <w:p w14:paraId="195D593A" w14:textId="77777777" w:rsidR="001D2B5B" w:rsidRPr="00047DA9" w:rsidRDefault="001D2B5B" w:rsidP="001D2B5B">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48B232EC" w14:textId="75BFAF94" w:rsidR="001D2B5B" w:rsidRPr="00047DA9" w:rsidRDefault="001D2B5B" w:rsidP="001D2B5B">
      <w:pPr>
        <w:rPr>
          <w:rFonts w:eastAsiaTheme="minorEastAsia"/>
          <w:szCs w:val="24"/>
        </w:rPr>
      </w:pPr>
      <w:r w:rsidRPr="00047DA9">
        <w:rPr>
          <w:rFonts w:eastAsiaTheme="minorEastAsia"/>
          <w:szCs w:val="24"/>
        </w:rPr>
        <w:t xml:space="preserve">To simulate and keep track of neutral genetic diversity and connectivity, individuals carry a diploid genome consisting of 10 </w:t>
      </w:r>
      <w:hyperlink w:anchor="_Neutral_trait" w:history="1">
        <w:r w:rsidRPr="00047DA9">
          <w:rPr>
            <w:rStyle w:val="Hyperlink"/>
            <w:rFonts w:eastAsiaTheme="minorEastAsia"/>
            <w:szCs w:val="24"/>
          </w:rPr>
          <w:t>neutral loci</w:t>
        </w:r>
      </w:hyperlink>
      <w:r w:rsidRPr="00047DA9">
        <w:rPr>
          <w:rFonts w:eastAsiaTheme="minorEastAsia"/>
          <w:szCs w:val="24"/>
        </w:rPr>
        <w:t xml:space="preserve"> that can take up to 255 different discrete allelic values.</w:t>
      </w:r>
    </w:p>
    <w:p w14:paraId="3671227A" w14:textId="5C306331" w:rsidR="001D2B5B" w:rsidRPr="00047DA9" w:rsidRDefault="001D2B5B" w:rsidP="001D2B5B">
      <w:pPr>
        <w:pStyle w:val="Keepnext"/>
        <w:rPr>
          <w:rFonts w:eastAsiaTheme="minorEastAsia"/>
        </w:rPr>
      </w:pPr>
      <w:r w:rsidRPr="00047DA9">
        <w:rPr>
          <w:rFonts w:eastAsiaTheme="minorEastAsia"/>
        </w:rPr>
        <w:t xml:space="preserve">To reproduce what is presented in the </w:t>
      </w:r>
      <w:r w:rsidR="00554237" w:rsidRPr="00047DA9">
        <w:rPr>
          <w:rFonts w:eastAsiaTheme="minorEastAsia"/>
        </w:rPr>
        <w:t>Bocedi et al. 2014</w:t>
      </w:r>
      <w:r w:rsidR="006229D1" w:rsidRPr="00047DA9">
        <w:rPr>
          <w:rFonts w:eastAsiaTheme="minorEastAsia"/>
        </w:rPr>
        <w:t xml:space="preserve"> (although in that example there was no genetics)</w:t>
      </w:r>
      <w:r w:rsidRPr="00047DA9">
        <w:rPr>
          <w:rFonts w:eastAsiaTheme="minorEastAsia"/>
        </w:rPr>
        <w:t xml:space="preserve">, we need to run four different experiments: </w:t>
      </w:r>
    </w:p>
    <w:p w14:paraId="2D446828"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345C8519"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5C6ADD42" w14:textId="77777777" w:rsidR="001D2B5B" w:rsidRPr="00047DA9" w:rsidRDefault="001D2B5B" w:rsidP="001D2B5B">
      <w:pPr>
        <w:pStyle w:val="ListParagraph"/>
        <w:numPr>
          <w:ilvl w:val="0"/>
          <w:numId w:val="8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AB70A44"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66AF8E5D" w14:textId="475A31B5" w:rsidR="001D2B5B" w:rsidRPr="00047DA9" w:rsidRDefault="001D2B5B" w:rsidP="006229D1">
      <w:pPr>
        <w:rPr>
          <w:szCs w:val="24"/>
        </w:rPr>
      </w:pPr>
      <w:r w:rsidRPr="00047DA9">
        <w:rPr>
          <w:szCs w:val="24"/>
        </w:rPr>
        <w:t xml:space="preserve">Let us start with </w:t>
      </w:r>
      <w:r w:rsidRPr="00047DA9">
        <w:rPr>
          <w:b/>
          <w:bCs/>
          <w:szCs w:val="24"/>
        </w:rPr>
        <w:t>experiment</w:t>
      </w:r>
      <w:r w:rsidRPr="00047DA9">
        <w:rPr>
          <w:szCs w:val="24"/>
        </w:rPr>
        <w:t xml:space="preserve"> </w:t>
      </w:r>
      <w:r w:rsidRPr="00047DA9">
        <w:rPr>
          <w:b/>
          <w:bCs/>
          <w:szCs w:val="24"/>
        </w:rPr>
        <w:t>(a)</w:t>
      </w:r>
      <w:r w:rsidRPr="00047DA9">
        <w:rPr>
          <w:szCs w:val="24"/>
        </w:rPr>
        <w:t>.</w:t>
      </w:r>
    </w:p>
    <w:p w14:paraId="159B7721" w14:textId="2569CB78" w:rsidR="0067520E" w:rsidRPr="00047DA9" w:rsidRDefault="0067520E">
      <w:pPr>
        <w:pStyle w:val="Heading4"/>
      </w:pPr>
      <w:r w:rsidRPr="00047DA9">
        <w:t>Understanding the batch input files</w:t>
      </w:r>
    </w:p>
    <w:p w14:paraId="0835ECE8" w14:textId="6F6BC798" w:rsidR="0067520E" w:rsidRPr="00047DA9" w:rsidRDefault="006229D1">
      <w:r w:rsidRPr="00047DA9">
        <w:t>In</w:t>
      </w:r>
      <w:r w:rsidR="0067520E" w:rsidRPr="00047DA9">
        <w:t xml:space="preserve"> </w:t>
      </w:r>
      <w:hyperlink w:anchor="_Batch_mode" w:history="1">
        <w:r w:rsidR="0067520E" w:rsidRPr="00047DA9">
          <w:rPr>
            <w:rStyle w:val="Hyperlink"/>
          </w:rPr>
          <w:t>batch mode</w:t>
        </w:r>
      </w:hyperlink>
      <w:r w:rsidR="0067520E" w:rsidRPr="00047DA9">
        <w:t xml:space="preserve"> all the parameters are provided to the program in </w:t>
      </w:r>
      <w:proofErr w:type="gramStart"/>
      <w:r w:rsidR="0067520E" w:rsidRPr="00047DA9">
        <w:t>a number of</w:t>
      </w:r>
      <w:proofErr w:type="gramEnd"/>
      <w:r w:rsidR="0067520E" w:rsidRPr="00047DA9">
        <w:t xml:space="preserve"> files, rather than having to repeatedly alter them through the GUI. </w:t>
      </w:r>
      <w:r w:rsidRPr="00047DA9">
        <w:t xml:space="preserve">Refer to </w:t>
      </w:r>
      <w:hyperlink w:anchor="_Batch_mode" w:history="1">
        <w:r w:rsidRPr="00047DA9">
          <w:rPr>
            <w:rStyle w:val="Hyperlink"/>
          </w:rPr>
          <w:t>section 3.3</w:t>
        </w:r>
      </w:hyperlink>
      <w:r w:rsidRPr="00047DA9">
        <w:t xml:space="preserve"> for a detailed descriptions of all the input files.</w:t>
      </w:r>
    </w:p>
    <w:p w14:paraId="0018F1B0" w14:textId="77777777" w:rsidR="006229D1" w:rsidRPr="00047DA9" w:rsidRDefault="006229D1" w:rsidP="006229D1">
      <w:pPr>
        <w:pStyle w:val="ListParagraph"/>
        <w:numPr>
          <w:ilvl w:val="0"/>
          <w:numId w:val="81"/>
        </w:numPr>
        <w:rPr>
          <w:lang w:val="en-GB"/>
        </w:rPr>
      </w:pPr>
      <w:r w:rsidRPr="00047DA9">
        <w:rPr>
          <w:lang w:val="en-GB"/>
        </w:rPr>
        <w:t>D</w:t>
      </w:r>
      <w:r w:rsidR="00E17CD1" w:rsidRPr="00047DA9">
        <w:rPr>
          <w:lang w:val="en-GB"/>
        </w:rPr>
        <w:t>ownload the material for this exercise &lt;</w:t>
      </w:r>
      <w:r w:rsidR="00E17CD1" w:rsidRPr="00047DA9">
        <w:rPr>
          <w:highlight w:val="yellow"/>
          <w:lang w:val="en-GB"/>
        </w:rPr>
        <w:t xml:space="preserve">address </w:t>
      </w:r>
      <w:proofErr w:type="spellStart"/>
      <w:r w:rsidR="00E17CD1" w:rsidRPr="00047DA9">
        <w:rPr>
          <w:highlight w:val="yellow"/>
          <w:lang w:val="en-GB"/>
        </w:rPr>
        <w:t>tbd</w:t>
      </w:r>
      <w:proofErr w:type="spellEnd"/>
      <w:r w:rsidR="00E17CD1" w:rsidRPr="00047DA9">
        <w:rPr>
          <w:lang w:val="en-GB"/>
        </w:rPr>
        <w:t>&gt;.</w:t>
      </w:r>
    </w:p>
    <w:p w14:paraId="37447836" w14:textId="19AF95F7" w:rsidR="00E17CD1" w:rsidRPr="00047DA9" w:rsidRDefault="0067520E" w:rsidP="006229D1">
      <w:pPr>
        <w:pStyle w:val="ListParagraph"/>
        <w:ind w:left="360"/>
        <w:rPr>
          <w:lang w:val="en-GB"/>
        </w:rPr>
      </w:pPr>
      <w:r w:rsidRPr="00047DA9">
        <w:rPr>
          <w:szCs w:val="24"/>
          <w:lang w:val="en-GB"/>
        </w:rPr>
        <w:t xml:space="preserve">The </w:t>
      </w:r>
      <w:r w:rsidRPr="00047DA9">
        <w:rPr>
          <w:i/>
          <w:szCs w:val="24"/>
          <w:lang w:val="en-GB"/>
        </w:rPr>
        <w:t>Inputs</w:t>
      </w:r>
      <w:r w:rsidRPr="00047DA9">
        <w:rPr>
          <w:szCs w:val="24"/>
          <w:lang w:val="en-GB"/>
        </w:rPr>
        <w:t xml:space="preserve"> folder contains </w:t>
      </w:r>
      <w:proofErr w:type="gramStart"/>
      <w:r w:rsidRPr="00047DA9">
        <w:rPr>
          <w:szCs w:val="24"/>
          <w:lang w:val="en-GB"/>
        </w:rPr>
        <w:t>a number of</w:t>
      </w:r>
      <w:proofErr w:type="gramEnd"/>
      <w:r w:rsidRPr="00047DA9">
        <w:rPr>
          <w:szCs w:val="24"/>
          <w:lang w:val="en-GB"/>
        </w:rPr>
        <w:t xml:space="preserve"> template input files for this exercise. They have been set up to reproduce experiment (a). For additional information on how to specify parameters in these files, see the </w:t>
      </w:r>
      <w:r w:rsidRPr="00047DA9">
        <w:rPr>
          <w:lang w:val="en-GB"/>
        </w:rPr>
        <w:t>set of complementary spreadsheets (</w:t>
      </w:r>
      <w:r w:rsidRPr="00047DA9">
        <w:rPr>
          <w:i/>
          <w:lang w:val="en-GB"/>
        </w:rPr>
        <w:t>.xlsx</w:t>
      </w:r>
      <w:r w:rsidRPr="00047DA9">
        <w:rPr>
          <w:lang w:val="en-GB"/>
        </w:rPr>
        <w:t xml:space="preserve"> files), which will be referred to here.</w:t>
      </w:r>
    </w:p>
    <w:p w14:paraId="3834EC24" w14:textId="77777777" w:rsidR="007C77E0" w:rsidRPr="00047DA9" w:rsidRDefault="006229D1" w:rsidP="001A0286">
      <w:pPr>
        <w:pStyle w:val="ListParagraph"/>
        <w:numPr>
          <w:ilvl w:val="0"/>
          <w:numId w:val="81"/>
        </w:numPr>
        <w:rPr>
          <w:szCs w:val="24"/>
          <w:lang w:val="en-GB"/>
        </w:rPr>
      </w:pPr>
      <w:r w:rsidRPr="00047DA9">
        <w:rPr>
          <w:szCs w:val="24"/>
          <w:lang w:val="en-GB"/>
        </w:rPr>
        <w:t>O</w:t>
      </w:r>
      <w:r w:rsidR="0067520E" w:rsidRPr="00047DA9">
        <w:rPr>
          <w:szCs w:val="24"/>
          <w:lang w:val="en-GB"/>
        </w:rPr>
        <w:t xml:space="preserve">pen the file </w:t>
      </w:r>
      <w:r w:rsidR="00E17CD1" w:rsidRPr="00047DA9">
        <w:rPr>
          <w:b/>
          <w:bCs/>
          <w:i/>
          <w:szCs w:val="24"/>
          <w:lang w:val="en-GB"/>
        </w:rPr>
        <w:t>CONTROL</w:t>
      </w:r>
      <w:r w:rsidR="0067520E" w:rsidRPr="00047DA9">
        <w:rPr>
          <w:b/>
          <w:bCs/>
          <w:i/>
          <w:szCs w:val="24"/>
          <w:lang w:val="en-GB"/>
        </w:rPr>
        <w:t>.txt</w:t>
      </w:r>
      <w:r w:rsidR="0067520E" w:rsidRPr="00047DA9">
        <w:rPr>
          <w:szCs w:val="24"/>
          <w:lang w:val="en-GB"/>
        </w:rPr>
        <w:t xml:space="preserve"> in a text editor program (e.g. WordPad). This file is the </w:t>
      </w:r>
      <w:r w:rsidR="0067520E" w:rsidRPr="00047DA9">
        <w:rPr>
          <w:i/>
          <w:szCs w:val="24"/>
          <w:lang w:val="en-GB"/>
        </w:rPr>
        <w:t>Control file</w:t>
      </w:r>
      <w:r w:rsidR="0067520E" w:rsidRPr="00047DA9">
        <w:rPr>
          <w:szCs w:val="24"/>
          <w:lang w:val="en-GB"/>
        </w:rPr>
        <w:t xml:space="preserve"> for the batch, within which certain parameters (fixed for the entire batch run) and batch file names are specified. Compare the parameter values in the file with the </w:t>
      </w:r>
      <w:r w:rsidR="0067520E" w:rsidRPr="00047DA9">
        <w:rPr>
          <w:szCs w:val="24"/>
          <w:lang w:val="en-GB"/>
        </w:rPr>
        <w:lastRenderedPageBreak/>
        <w:t xml:space="preserve">permissible values in the </w:t>
      </w:r>
      <w:hyperlink w:anchor="_Model_parameters" w:history="1">
        <w:r w:rsidR="0067520E" w:rsidRPr="00047DA9">
          <w:rPr>
            <w:rStyle w:val="Hyperlink"/>
            <w:szCs w:val="24"/>
            <w:lang w:val="en-GB"/>
          </w:rPr>
          <w:t>model parameters table</w:t>
        </w:r>
      </w:hyperlink>
      <w:r w:rsidR="0067520E" w:rsidRPr="00047DA9">
        <w:rPr>
          <w:szCs w:val="24"/>
          <w:lang w:val="en-GB"/>
        </w:rPr>
        <w:t xml:space="preserve">. Note that the </w:t>
      </w:r>
      <w:r w:rsidR="0067520E" w:rsidRPr="00047DA9">
        <w:rPr>
          <w:i/>
          <w:szCs w:val="24"/>
          <w:lang w:val="en-GB"/>
        </w:rPr>
        <w:t>Control file</w:t>
      </w:r>
      <w:r w:rsidR="0067520E" w:rsidRPr="00047DA9">
        <w:rPr>
          <w:szCs w:val="24"/>
          <w:lang w:val="en-GB"/>
        </w:rPr>
        <w:t xml:space="preserve"> can accommodate comments about the batch run </w:t>
      </w:r>
      <w:proofErr w:type="gramStart"/>
      <w:r w:rsidR="0067520E" w:rsidRPr="00047DA9">
        <w:rPr>
          <w:szCs w:val="24"/>
          <w:lang w:val="en-GB"/>
        </w:rPr>
        <w:t>provided that</w:t>
      </w:r>
      <w:proofErr w:type="gramEnd"/>
      <w:r w:rsidR="0067520E" w:rsidRPr="00047DA9">
        <w:rPr>
          <w:szCs w:val="24"/>
          <w:lang w:val="en-GB"/>
        </w:rPr>
        <w:t xml:space="preserve"> they are placed at the end of the file. You may, if you wish, keep the file open for now as a reminder of the names of the other input files.</w:t>
      </w:r>
    </w:p>
    <w:p w14:paraId="3827EB1F" w14:textId="77777777" w:rsidR="007C77E0" w:rsidRPr="00047DA9" w:rsidRDefault="007C77E0" w:rsidP="007C77E0">
      <w:pPr>
        <w:pStyle w:val="ListParagraph"/>
        <w:numPr>
          <w:ilvl w:val="0"/>
          <w:numId w:val="81"/>
        </w:numPr>
        <w:rPr>
          <w:szCs w:val="24"/>
          <w:lang w:val="en-GB"/>
        </w:rPr>
      </w:pPr>
      <w:r w:rsidRPr="00047DA9">
        <w:rPr>
          <w:lang w:val="en-GB"/>
        </w:rPr>
        <w:t>O</w:t>
      </w:r>
      <w:r w:rsidR="0067520E" w:rsidRPr="00047DA9">
        <w:rPr>
          <w:lang w:val="en-GB"/>
        </w:rPr>
        <w:t xml:space="preserve">pen the file </w:t>
      </w:r>
      <w:r w:rsidR="0067520E" w:rsidRPr="00047DA9">
        <w:rPr>
          <w:b/>
          <w:bCs/>
          <w:i/>
          <w:lang w:val="en-GB"/>
        </w:rPr>
        <w:t>ParameterFile_ex4.txt</w:t>
      </w:r>
      <w:r w:rsidR="0067520E" w:rsidRPr="00047DA9">
        <w:rPr>
          <w:lang w:val="en-GB"/>
        </w:rPr>
        <w:t xml:space="preserve">, preferably with spreadsheet software such as </w:t>
      </w:r>
      <w:r w:rsidR="0067520E" w:rsidRPr="00047DA9">
        <w:rPr>
          <w:i/>
          <w:lang w:val="en-GB"/>
        </w:rPr>
        <w:t>Excel</w:t>
      </w:r>
      <w:r w:rsidR="0067520E" w:rsidRPr="00047DA9">
        <w:rPr>
          <w:lang w:val="en-GB"/>
        </w:rPr>
        <w:t xml:space="preserve"> which can handle alignment of columns (the easiest way to do this is to right-click on the file name, then </w:t>
      </w:r>
      <w:proofErr w:type="gramStart"/>
      <w:r w:rsidR="0067520E" w:rsidRPr="00047DA9">
        <w:rPr>
          <w:i/>
          <w:lang w:val="en-GB"/>
        </w:rPr>
        <w:t>Open</w:t>
      </w:r>
      <w:proofErr w:type="gramEnd"/>
      <w:r w:rsidR="0067520E" w:rsidRPr="00047DA9">
        <w:rPr>
          <w:i/>
          <w:lang w:val="en-GB"/>
        </w:rPr>
        <w:t> with </w:t>
      </w:r>
      <w:r w:rsidR="0067520E" w:rsidRPr="00047DA9">
        <w:rPr>
          <w:i/>
          <w:lang w:val="en-GB"/>
        </w:rPr>
        <w:sym w:font="Symbol" w:char="F0AE"/>
      </w:r>
      <w:r w:rsidR="0067520E" w:rsidRPr="00047DA9">
        <w:rPr>
          <w:i/>
          <w:lang w:val="en-GB"/>
        </w:rPr>
        <w:t> Excel</w:t>
      </w:r>
      <w:r w:rsidR="0067520E" w:rsidRPr="00047DA9">
        <w:rPr>
          <w:lang w:val="en-GB"/>
        </w:rPr>
        <w:t xml:space="preserve">). The file contains one header row and one data row specifying parameters for simulation no. 1. Note that the </w:t>
      </w:r>
      <w:proofErr w:type="spellStart"/>
      <w:r w:rsidR="0067520E" w:rsidRPr="00047DA9">
        <w:rPr>
          <w:i/>
          <w:lang w:val="en-GB"/>
        </w:rPr>
        <w:t>ParameterFile</w:t>
      </w:r>
      <w:proofErr w:type="spellEnd"/>
      <w:r w:rsidR="0067520E" w:rsidRPr="00047DA9">
        <w:rPr>
          <w:lang w:val="en-GB"/>
        </w:rPr>
        <w:t xml:space="preserve"> governs the content of all other input files (except the </w:t>
      </w:r>
      <w:proofErr w:type="spellStart"/>
      <w:r w:rsidR="0067520E" w:rsidRPr="00047DA9">
        <w:rPr>
          <w:i/>
          <w:lang w:val="en-GB"/>
        </w:rPr>
        <w:t>LandFile</w:t>
      </w:r>
      <w:proofErr w:type="spellEnd"/>
      <w:r w:rsidR="0067520E" w:rsidRPr="00047DA9">
        <w:rPr>
          <w:lang w:val="en-GB"/>
        </w:rPr>
        <w:t xml:space="preserve">), which therefore must also specify parameters for a single simulation numbered 1. Some columns in the file hold the value -9; this is a </w:t>
      </w:r>
      <w:r w:rsidRPr="00047DA9">
        <w:rPr>
          <w:lang w:val="en-GB"/>
        </w:rPr>
        <w:t>placeholder</w:t>
      </w:r>
      <w:r w:rsidR="0067520E" w:rsidRPr="00047DA9">
        <w:rPr>
          <w:lang w:val="en-GB"/>
        </w:rPr>
        <w:t xml:space="preserve"> for parameters </w:t>
      </w:r>
      <w:r w:rsidRPr="00047DA9">
        <w:rPr>
          <w:lang w:val="en-GB"/>
        </w:rPr>
        <w:t>not n</w:t>
      </w:r>
      <w:r w:rsidR="0067520E" w:rsidRPr="00047DA9">
        <w:rPr>
          <w:lang w:val="en-GB"/>
        </w:rPr>
        <w:t xml:space="preserve">eeded in this </w:t>
      </w:r>
      <w:proofErr w:type="gramStart"/>
      <w:r w:rsidR="0067520E" w:rsidRPr="00047DA9">
        <w:rPr>
          <w:lang w:val="en-GB"/>
        </w:rPr>
        <w:t>particular exercise</w:t>
      </w:r>
      <w:proofErr w:type="gramEnd"/>
      <w:r w:rsidR="0067520E" w:rsidRPr="00047DA9">
        <w:rPr>
          <w:lang w:val="en-GB"/>
        </w:rPr>
        <w:t xml:space="preserve">, e.g. </w:t>
      </w:r>
      <w:proofErr w:type="spellStart"/>
      <w:r w:rsidR="0067520E" w:rsidRPr="00047DA9">
        <w:rPr>
          <w:i/>
          <w:lang w:val="en-GB"/>
        </w:rPr>
        <w:t>GradSteep</w:t>
      </w:r>
      <w:proofErr w:type="spellEnd"/>
      <w:r w:rsidR="0067520E" w:rsidRPr="00047DA9">
        <w:rPr>
          <w:lang w:val="en-GB"/>
        </w:rPr>
        <w:t xml:space="preserve"> is not needed because </w:t>
      </w:r>
      <w:r w:rsidR="0067520E" w:rsidRPr="00047DA9">
        <w:rPr>
          <w:i/>
          <w:lang w:val="en-GB"/>
        </w:rPr>
        <w:t>Gradient</w:t>
      </w:r>
      <w:r w:rsidR="0067520E" w:rsidRPr="00047DA9">
        <w:rPr>
          <w:lang w:val="en-GB"/>
        </w:rPr>
        <w:t xml:space="preserve"> is 0 (there is no environmental gradient). Close the </w:t>
      </w:r>
      <w:proofErr w:type="spellStart"/>
      <w:r w:rsidR="0067520E" w:rsidRPr="00047DA9">
        <w:rPr>
          <w:i/>
          <w:lang w:val="en-GB"/>
        </w:rPr>
        <w:t>ParameterFile</w:t>
      </w:r>
      <w:proofErr w:type="spellEnd"/>
      <w:r w:rsidR="0067520E" w:rsidRPr="00047DA9">
        <w:rPr>
          <w:lang w:val="en-GB"/>
        </w:rPr>
        <w:t xml:space="preserve"> once you have familiarised yourself with the content.</w:t>
      </w:r>
    </w:p>
    <w:p w14:paraId="0222B0EA" w14:textId="58CD2CBD" w:rsidR="007C77E0" w:rsidRPr="00047DA9" w:rsidRDefault="007C77E0" w:rsidP="007C77E0">
      <w:pPr>
        <w:pStyle w:val="ListParagraph"/>
        <w:numPr>
          <w:ilvl w:val="0"/>
          <w:numId w:val="81"/>
        </w:numPr>
        <w:rPr>
          <w:i/>
          <w:iCs/>
          <w:szCs w:val="24"/>
          <w:lang w:val="en-GB"/>
        </w:rPr>
      </w:pPr>
      <w:r w:rsidRPr="00047DA9">
        <w:rPr>
          <w:i/>
          <w:iCs/>
          <w:szCs w:val="24"/>
          <w:lang w:val="en-GB"/>
        </w:rPr>
        <w:t>Landscape</w:t>
      </w:r>
    </w:p>
    <w:p w14:paraId="177C2D60" w14:textId="1814B355" w:rsidR="00736C62" w:rsidRPr="00047DA9" w:rsidRDefault="00736C62" w:rsidP="00736C62">
      <w:pPr>
        <w:pStyle w:val="ListParagraph"/>
        <w:ind w:left="360"/>
        <w:rPr>
          <w:szCs w:val="24"/>
          <w:lang w:val="en-GB"/>
        </w:rPr>
      </w:pPr>
      <w:r w:rsidRPr="00047DA9">
        <w:rPr>
          <w:szCs w:val="24"/>
          <w:lang w:val="en-GB"/>
        </w:rPr>
        <w:t xml:space="preserve">Open the </w:t>
      </w:r>
      <w:proofErr w:type="spellStart"/>
      <w:r w:rsidRPr="00047DA9">
        <w:rPr>
          <w:i/>
          <w:szCs w:val="24"/>
          <w:lang w:val="en-GB"/>
        </w:rPr>
        <w:t>LandFile</w:t>
      </w:r>
      <w:proofErr w:type="spellEnd"/>
      <w:r w:rsidRPr="00047DA9">
        <w:rPr>
          <w:szCs w:val="24"/>
          <w:lang w:val="en-GB"/>
        </w:rPr>
        <w:t xml:space="preserve">, named </w:t>
      </w:r>
      <w:r w:rsidRPr="00047DA9">
        <w:rPr>
          <w:b/>
          <w:bCs/>
          <w:i/>
          <w:szCs w:val="24"/>
          <w:lang w:val="en-GB"/>
        </w:rPr>
        <w:t>LandFile_ex4.txt</w:t>
      </w:r>
      <w:r w:rsidRPr="00047DA9">
        <w:rPr>
          <w:szCs w:val="24"/>
          <w:lang w:val="en-GB"/>
        </w:rPr>
        <w:t xml:space="preserve">. Again, there is one header row and one data row. To illustrate that the landscape number is not tied to the simulation number, the landscape has been given an arbitrary number of 37. </w:t>
      </w:r>
    </w:p>
    <w:p w14:paraId="7681D909" w14:textId="12490CC9" w:rsidR="007C77E0" w:rsidRPr="00047DA9" w:rsidRDefault="007C77E0" w:rsidP="007C77E0">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Bocedi et al. 2014). The map, </w:t>
      </w:r>
      <w:r w:rsidRPr="00047DA9">
        <w:rPr>
          <w:rFonts w:eastAsiaTheme="minorEastAsia"/>
          <w:b/>
          <w:bCs/>
          <w:i/>
        </w:rPr>
        <w:t>landscape_10m.txt</w:t>
      </w:r>
      <w:r w:rsidRPr="00047DA9">
        <w:rPr>
          <w:rFonts w:eastAsiaTheme="minorEastAsia"/>
        </w:rPr>
        <w:t>, is a raster map having codes for different land-cover types. The codes are as follows:</w:t>
      </w:r>
    </w:p>
    <w:p w14:paraId="6E702999" w14:textId="498D30DD" w:rsidR="007C77E0" w:rsidRPr="00047DA9" w:rsidRDefault="007C77E0" w:rsidP="007C77E0">
      <w:pPr>
        <w:pStyle w:val="NormalIndent"/>
        <w:spacing w:after="120"/>
        <w:rPr>
          <w:rFonts w:eastAsiaTheme="minorEastAsia"/>
        </w:rPr>
      </w:pPr>
      <w:r w:rsidRPr="00047DA9">
        <w:rPr>
          <w:rFonts w:eastAsiaTheme="minorEastAsia"/>
        </w:rPr>
        <w:t>1 = semi-natural broad-leaved woodland</w:t>
      </w:r>
    </w:p>
    <w:p w14:paraId="5FF8D22F" w14:textId="41C7E7DA" w:rsidR="007C77E0" w:rsidRPr="00047DA9" w:rsidRDefault="007C77E0" w:rsidP="007C77E0">
      <w:pPr>
        <w:pStyle w:val="NormalIndent"/>
        <w:spacing w:after="120"/>
        <w:rPr>
          <w:rFonts w:eastAsiaTheme="minorEastAsia"/>
        </w:rPr>
      </w:pPr>
      <w:r w:rsidRPr="00047DA9">
        <w:rPr>
          <w:rFonts w:eastAsiaTheme="minorEastAsia"/>
        </w:rPr>
        <w:t>2 = planted/felled broad-leaved and mixed woodland, shrubs and bracken</w:t>
      </w:r>
    </w:p>
    <w:p w14:paraId="67A43BCC" w14:textId="77777777" w:rsidR="007C77E0" w:rsidRPr="00047DA9" w:rsidRDefault="007C77E0" w:rsidP="007C77E0">
      <w:pPr>
        <w:pStyle w:val="NormalIndent"/>
        <w:spacing w:after="120"/>
        <w:rPr>
          <w:rFonts w:eastAsiaTheme="minorEastAsia"/>
        </w:rPr>
      </w:pPr>
      <w:r w:rsidRPr="00047DA9">
        <w:rPr>
          <w:rFonts w:eastAsiaTheme="minorEastAsia"/>
        </w:rPr>
        <w:t>3 = heathland, marshy grassland</w:t>
      </w:r>
    </w:p>
    <w:p w14:paraId="22970270" w14:textId="77AAC531" w:rsidR="007C77E0" w:rsidRPr="00047DA9" w:rsidRDefault="007C77E0" w:rsidP="007C77E0">
      <w:pPr>
        <w:pStyle w:val="NormalIndent"/>
        <w:spacing w:after="120"/>
        <w:rPr>
          <w:rFonts w:eastAsiaTheme="minorEastAsia"/>
        </w:rPr>
      </w:pPr>
      <w:r w:rsidRPr="00047DA9">
        <w:rPr>
          <w:rFonts w:eastAsiaTheme="minorEastAsia"/>
        </w:rPr>
        <w:t>4 = unimproved grassland, mire</w:t>
      </w:r>
    </w:p>
    <w:p w14:paraId="164549CC" w14:textId="79BEC06A" w:rsidR="007C77E0" w:rsidRPr="00047DA9" w:rsidRDefault="007C77E0" w:rsidP="007C77E0">
      <w:pPr>
        <w:pStyle w:val="NormalIndent"/>
        <w:spacing w:after="120"/>
        <w:rPr>
          <w:rFonts w:eastAsiaTheme="minorEastAsia"/>
        </w:rPr>
      </w:pPr>
      <w:r w:rsidRPr="00047DA9">
        <w:rPr>
          <w:rFonts w:eastAsiaTheme="minorEastAsia"/>
        </w:rPr>
        <w:t>5 = planted/felled coniferous woodland, semi-improved grassland, swamp</w:t>
      </w:r>
    </w:p>
    <w:p w14:paraId="7B2CD90B" w14:textId="68F06F46" w:rsidR="007C77E0" w:rsidRPr="00047DA9" w:rsidRDefault="007C77E0" w:rsidP="007C77E0">
      <w:pPr>
        <w:pStyle w:val="NormalIndent"/>
        <w:spacing w:after="120"/>
        <w:rPr>
          <w:rFonts w:eastAsiaTheme="minorEastAsia"/>
        </w:rPr>
      </w:pPr>
      <w:r w:rsidRPr="00047DA9">
        <w:rPr>
          <w:rFonts w:eastAsiaTheme="minorEastAsia"/>
        </w:rPr>
        <w:t>6 = improved grasslands, arable, water</w:t>
      </w:r>
    </w:p>
    <w:p w14:paraId="028F7535" w14:textId="2715471A" w:rsidR="007C77E0" w:rsidRPr="00047DA9" w:rsidRDefault="007C77E0" w:rsidP="007C77E0">
      <w:pPr>
        <w:pStyle w:val="NormalIndent"/>
        <w:spacing w:after="120"/>
        <w:rPr>
          <w:rFonts w:eastAsiaTheme="minorEastAsia"/>
        </w:rPr>
      </w:pPr>
      <w:r w:rsidRPr="00047DA9">
        <w:rPr>
          <w:rFonts w:eastAsiaTheme="minorEastAsia"/>
        </w:rPr>
        <w:t xml:space="preserve">7 = roads, buildings. </w:t>
      </w:r>
    </w:p>
    <w:p w14:paraId="6DF30973" w14:textId="6BCB56A2" w:rsidR="00201D55" w:rsidRPr="00047DA9" w:rsidRDefault="00201D55" w:rsidP="00201D55">
      <w:pPr>
        <w:pStyle w:val="NormalIndent"/>
        <w:spacing w:after="120"/>
        <w:ind w:left="720"/>
        <w:rPr>
          <w:rFonts w:eastAsiaTheme="minorEastAsia"/>
        </w:rPr>
      </w:pPr>
      <w:r w:rsidRPr="00047DA9">
        <w:rPr>
          <w:szCs w:val="24"/>
        </w:rPr>
        <w:t xml:space="preserve">[If you are used to the GUI version, note that the </w:t>
      </w:r>
      <w:proofErr w:type="spellStart"/>
      <w:r w:rsidRPr="00047DA9">
        <w:rPr>
          <w:i/>
          <w:szCs w:val="24"/>
        </w:rPr>
        <w:t>LandscapeFile</w:t>
      </w:r>
      <w:proofErr w:type="spellEnd"/>
      <w:r w:rsidRPr="00047DA9">
        <w:rPr>
          <w:szCs w:val="24"/>
        </w:rPr>
        <w:t xml:space="preserve"> is </w:t>
      </w:r>
      <w:r w:rsidRPr="00047DA9">
        <w:rPr>
          <w:szCs w:val="24"/>
          <w:u w:val="single"/>
        </w:rPr>
        <w:t>not</w:t>
      </w:r>
      <w:r w:rsidRPr="00047DA9">
        <w:rPr>
          <w:szCs w:val="24"/>
        </w:rPr>
        <w:t xml:space="preserve"> the same one as was used in Exercise 2 as, in batch mode, RangeShifter requires that habitat codes be sequentially numbered from 1].</w:t>
      </w:r>
    </w:p>
    <w:p w14:paraId="7884DB95" w14:textId="0E8833AE" w:rsidR="007C77E0" w:rsidRPr="00047DA9" w:rsidRDefault="00201D55" w:rsidP="00FF3368">
      <w:pPr>
        <w:pStyle w:val="NormalIndent"/>
      </w:pPr>
      <w:r w:rsidRPr="00047DA9">
        <w:t xml:space="preserve">For running </w:t>
      </w:r>
      <w:proofErr w:type="spellStart"/>
      <w:r w:rsidRPr="00047DA9">
        <w:t>RangeShiter</w:t>
      </w:r>
      <w:proofErr w:type="spellEnd"/>
      <w:r w:rsidRPr="00047DA9">
        <w:t xml:space="preserve"> as patch-based we need a second raster</w:t>
      </w:r>
      <w:r w:rsidR="007C77E0" w:rsidRPr="00047DA9">
        <w:t xml:space="preserve"> </w:t>
      </w:r>
      <w:r w:rsidRPr="00047DA9">
        <w:t xml:space="preserve">file </w:t>
      </w:r>
      <w:r w:rsidR="007C77E0" w:rsidRPr="00047DA9">
        <w:rPr>
          <w:b/>
          <w:bCs/>
          <w:i/>
        </w:rPr>
        <w:t>woodland_1ha_patchIDs.txt</w:t>
      </w:r>
      <w:r w:rsidRPr="00047DA9">
        <w:t>. In this file,</w:t>
      </w:r>
      <w:r w:rsidR="007C77E0" w:rsidRPr="00047DA9">
        <w:t xml:space="preserve"> each cell holds the unique ID number of the patch to which it belongs. </w:t>
      </w:r>
      <w:r w:rsidRPr="00047DA9">
        <w:rPr>
          <w:szCs w:val="24"/>
        </w:rPr>
        <w:t xml:space="preserve">The </w:t>
      </w:r>
      <w:proofErr w:type="spellStart"/>
      <w:r w:rsidRPr="00047DA9">
        <w:rPr>
          <w:i/>
          <w:szCs w:val="24"/>
        </w:rPr>
        <w:t>LandFile</w:t>
      </w:r>
      <w:proofErr w:type="spellEnd"/>
      <w:r w:rsidRPr="00047DA9">
        <w:rPr>
          <w:iCs/>
          <w:szCs w:val="24"/>
        </w:rPr>
        <w:t xml:space="preserve"> </w:t>
      </w:r>
      <w:r w:rsidRPr="00047DA9">
        <w:rPr>
          <w:szCs w:val="24"/>
        </w:rPr>
        <w:t>specifies an initial distribution file (</w:t>
      </w:r>
      <w:proofErr w:type="spellStart"/>
      <w:r w:rsidRPr="00047DA9">
        <w:rPr>
          <w:i/>
          <w:szCs w:val="24"/>
        </w:rPr>
        <w:t>SpDistFile</w:t>
      </w:r>
      <w:proofErr w:type="spellEnd"/>
      <w:r w:rsidRPr="00047DA9">
        <w:rPr>
          <w:szCs w:val="24"/>
        </w:rPr>
        <w:t xml:space="preserve">), </w:t>
      </w:r>
      <w:r w:rsidRPr="00047DA9">
        <w:rPr>
          <w:b/>
          <w:bCs/>
          <w:i/>
          <w:szCs w:val="24"/>
        </w:rPr>
        <w:t>patch30.txt</w:t>
      </w:r>
      <w:r w:rsidRPr="00047DA9">
        <w:rPr>
          <w:iCs/>
          <w:szCs w:val="24"/>
        </w:rPr>
        <w:t>,</w:t>
      </w:r>
      <w:r w:rsidRPr="00047DA9">
        <w:rPr>
          <w:szCs w:val="24"/>
        </w:rPr>
        <w:t xml:space="preserve"> which is required to initialise the species in one patch, patch 30.</w:t>
      </w:r>
    </w:p>
    <w:p w14:paraId="492BCD63" w14:textId="77777777" w:rsidR="007C77E0" w:rsidRPr="00047DA9" w:rsidRDefault="0067520E" w:rsidP="007C77E0">
      <w:pPr>
        <w:pStyle w:val="ListParagraph"/>
        <w:ind w:left="360"/>
        <w:rPr>
          <w:szCs w:val="24"/>
          <w:lang w:val="en-GB"/>
        </w:rPr>
      </w:pPr>
      <w:r w:rsidRPr="00047DA9">
        <w:rPr>
          <w:szCs w:val="24"/>
          <w:lang w:val="en-GB"/>
        </w:rPr>
        <w:t xml:space="preserve">Close the </w:t>
      </w:r>
      <w:proofErr w:type="spellStart"/>
      <w:r w:rsidRPr="00047DA9">
        <w:rPr>
          <w:i/>
          <w:szCs w:val="24"/>
          <w:lang w:val="en-GB"/>
        </w:rPr>
        <w:t>LandFile</w:t>
      </w:r>
      <w:proofErr w:type="spellEnd"/>
      <w:r w:rsidR="007C77E0" w:rsidRPr="00047DA9">
        <w:rPr>
          <w:szCs w:val="24"/>
          <w:lang w:val="en-GB"/>
        </w:rPr>
        <w:t xml:space="preserve"> </w:t>
      </w:r>
      <w:r w:rsidRPr="00047DA9">
        <w:rPr>
          <w:szCs w:val="24"/>
          <w:lang w:val="en-GB"/>
        </w:rPr>
        <w:t>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7EF32759" w14:textId="777FC305" w:rsidR="00201D55" w:rsidRPr="00047DA9" w:rsidRDefault="00201D55" w:rsidP="007C77E0">
      <w:pPr>
        <w:pStyle w:val="ListParagraph"/>
        <w:numPr>
          <w:ilvl w:val="0"/>
          <w:numId w:val="81"/>
        </w:numPr>
        <w:rPr>
          <w:i/>
          <w:iCs/>
          <w:szCs w:val="24"/>
          <w:lang w:val="en-GB"/>
        </w:rPr>
      </w:pPr>
      <w:r w:rsidRPr="00047DA9">
        <w:rPr>
          <w:i/>
          <w:iCs/>
          <w:szCs w:val="24"/>
          <w:lang w:val="en-GB"/>
        </w:rPr>
        <w:lastRenderedPageBreak/>
        <w:t>Species parameters: population dynamics</w:t>
      </w:r>
    </w:p>
    <w:p w14:paraId="2AB41F26" w14:textId="64D9FC25" w:rsidR="006A42A5" w:rsidRPr="00047DA9" w:rsidRDefault="007C77E0" w:rsidP="00201D55">
      <w:pPr>
        <w:pStyle w:val="ListParagraph"/>
        <w:ind w:left="360"/>
        <w:rPr>
          <w:szCs w:val="24"/>
          <w:lang w:val="en-GB"/>
        </w:rPr>
      </w:pPr>
      <w:r w:rsidRPr="00047DA9">
        <w:rPr>
          <w:szCs w:val="24"/>
          <w:lang w:val="en-GB"/>
        </w:rPr>
        <w:t>O</w:t>
      </w:r>
      <w:r w:rsidR="0067520E" w:rsidRPr="00047DA9">
        <w:rPr>
          <w:szCs w:val="24"/>
          <w:lang w:val="en-GB"/>
        </w:rPr>
        <w:t xml:space="preserve">pen the file </w:t>
      </w:r>
      <w:r w:rsidR="0067520E" w:rsidRPr="00047DA9">
        <w:rPr>
          <w:b/>
          <w:bCs/>
          <w:i/>
          <w:szCs w:val="24"/>
          <w:lang w:val="en-GB"/>
        </w:rPr>
        <w:t>StageStructFile_ex4.txt</w:t>
      </w:r>
      <w:r w:rsidR="0067520E" w:rsidRPr="00047DA9">
        <w:rPr>
          <w:szCs w:val="24"/>
          <w:lang w:val="en-GB"/>
        </w:rPr>
        <w:t xml:space="preserve">, which specifies parameters required only for a stage-structured population, as we have here. The column </w:t>
      </w:r>
      <w:proofErr w:type="spellStart"/>
      <w:r w:rsidR="0067520E" w:rsidRPr="00047DA9">
        <w:rPr>
          <w:i/>
          <w:szCs w:val="24"/>
          <w:lang w:val="en-GB"/>
        </w:rPr>
        <w:t>TransMatrixFile</w:t>
      </w:r>
      <w:proofErr w:type="spellEnd"/>
      <w:r w:rsidR="0067520E" w:rsidRPr="00047DA9">
        <w:rPr>
          <w:szCs w:val="24"/>
          <w:lang w:val="en-GB"/>
        </w:rPr>
        <w:t xml:space="preserve"> specifies the name of a file holding the transition matrix for the population. Also open the file </w:t>
      </w:r>
      <w:r w:rsidR="0067520E" w:rsidRPr="00047DA9">
        <w:rPr>
          <w:b/>
          <w:bCs/>
          <w:i/>
          <w:szCs w:val="24"/>
          <w:lang w:val="en-GB"/>
        </w:rPr>
        <w:t>TransitionMatrix_ex4A.txt</w:t>
      </w:r>
      <w:r w:rsidR="0067520E" w:rsidRPr="00047DA9">
        <w:rPr>
          <w:b/>
          <w:bCs/>
          <w:szCs w:val="24"/>
          <w:lang w:val="en-GB"/>
        </w:rPr>
        <w:t>.</w:t>
      </w:r>
      <w:r w:rsidRPr="00047DA9">
        <w:rPr>
          <w:szCs w:val="24"/>
          <w:lang w:val="en-GB"/>
        </w:rPr>
        <w:t xml:space="preserve"> </w:t>
      </w:r>
    </w:p>
    <w:p w14:paraId="4F000CD3" w14:textId="087E6DA1" w:rsidR="006A42A5" w:rsidRPr="00047DA9" w:rsidRDefault="006A42A5" w:rsidP="006A42A5">
      <w:pPr>
        <w:pStyle w:val="NormalIndent"/>
        <w:keepNext/>
      </w:pPr>
      <w:r w:rsidRPr="00047DA9">
        <w:t>The transition matrix employed in the paper is:</w:t>
      </w:r>
    </w:p>
    <w:p w14:paraId="4FF8C7E7" w14:textId="77777777" w:rsidR="006A42A5" w:rsidRPr="00047DA9" w:rsidRDefault="006A42A5" w:rsidP="006A42A5">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1394D019">
          <v:shape id="_x0000_i1028" type="#_x0000_t75" style="width:1in;height:36pt" o:ole="">
            <v:imagedata r:id="rId85" o:title=""/>
          </v:shape>
          <o:OLEObject Type="Embed" ProgID="Equation.3" ShapeID="_x0000_i1028" DrawAspect="Content" ObjectID="_1803812186" r:id="rId104"/>
        </w:object>
      </w:r>
    </w:p>
    <w:p w14:paraId="6A164972" w14:textId="3150C666" w:rsidR="00736C62" w:rsidRPr="00047DA9" w:rsidRDefault="006A42A5" w:rsidP="00736C62">
      <w:pPr>
        <w:pStyle w:val="NormalIndent"/>
        <w:keepNext/>
      </w:pPr>
      <w:r w:rsidRPr="00047DA9">
        <w:rPr>
          <w:noProof/>
        </w:rPr>
        <w:drawing>
          <wp:anchor distT="0" distB="0" distL="114300" distR="114300" simplePos="0" relativeHeight="251633664" behindDoc="0" locked="0" layoutInCell="1" allowOverlap="1" wp14:anchorId="7A37E2DA" wp14:editId="79951310">
            <wp:simplePos x="0" y="0"/>
            <wp:positionH relativeFrom="column">
              <wp:posOffset>242341</wp:posOffset>
            </wp:positionH>
            <wp:positionV relativeFrom="paragraph">
              <wp:posOffset>876732</wp:posOffset>
            </wp:positionV>
            <wp:extent cx="3459456" cy="1008000"/>
            <wp:effectExtent l="0" t="0" r="0" b="0"/>
            <wp:wrapTopAndBottom/>
            <wp:docPr id="20180234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3474" name="Picture 1" descr="A table with numbers and letters&#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459456" cy="1008000"/>
                    </a:xfrm>
                    <a:prstGeom prst="rect">
                      <a:avLst/>
                    </a:prstGeom>
                  </pic:spPr>
                </pic:pic>
              </a:graphicData>
            </a:graphic>
            <wp14:sizeRelH relativeFrom="margin">
              <wp14:pctWidth>0</wp14:pctWidth>
            </wp14:sizeRelH>
            <wp14:sizeRelV relativeFrom="margin">
              <wp14:pctHeight>0</wp14:pctHeight>
            </wp14:sizeRelV>
          </wp:anchor>
        </w:drawing>
      </w:r>
      <w:r w:rsidRPr="00047DA9">
        <w:rPr>
          <w:rFonts w:eastAsiaTheme="minorEastAsia"/>
        </w:rPr>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Hence, the matrix in </w:t>
      </w:r>
      <w:r w:rsidRPr="00047DA9">
        <w:rPr>
          <w:i/>
          <w:szCs w:val="24"/>
        </w:rPr>
        <w:t>TransitionMatrix_ex4A.txt</w:t>
      </w:r>
      <w:r w:rsidRPr="00047DA9">
        <w:t>:</w:t>
      </w:r>
    </w:p>
    <w:p w14:paraId="55568108" w14:textId="46C953EB" w:rsidR="006A42A5" w:rsidRPr="00047DA9" w:rsidRDefault="006A42A5" w:rsidP="00736C62">
      <w:pPr>
        <w:pStyle w:val="NormalIndent"/>
        <w:keepNext/>
      </w:pPr>
      <w:r w:rsidRPr="00047DA9">
        <w:t>The fifth column contains the minimum age at which each stage is allowed to transition to the next stage.</w:t>
      </w:r>
    </w:p>
    <w:p w14:paraId="330E1F4B" w14:textId="65DFEE99" w:rsidR="00736C62" w:rsidRPr="00047DA9" w:rsidRDefault="00736C62" w:rsidP="00736C62">
      <w:pPr>
        <w:pStyle w:val="NormalIndent"/>
        <w:keepNext/>
      </w:pPr>
      <w:r w:rsidRPr="00047DA9">
        <w:rPr>
          <w:iCs/>
          <w:noProof/>
          <w:szCs w:val="24"/>
        </w:rPr>
        <w:drawing>
          <wp:anchor distT="0" distB="0" distL="114300" distR="114300" simplePos="0" relativeHeight="251638784" behindDoc="0" locked="0" layoutInCell="1" allowOverlap="1" wp14:anchorId="30585F6F" wp14:editId="2C8C579A">
            <wp:simplePos x="0" y="0"/>
            <wp:positionH relativeFrom="column">
              <wp:posOffset>1847215</wp:posOffset>
            </wp:positionH>
            <wp:positionV relativeFrom="paragraph">
              <wp:posOffset>1064152</wp:posOffset>
            </wp:positionV>
            <wp:extent cx="2042160" cy="1798320"/>
            <wp:effectExtent l="0" t="0" r="0" b="0"/>
            <wp:wrapTopAndBottom/>
            <wp:docPr id="4123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42160" cy="1798320"/>
                    </a:xfrm>
                    <a:prstGeom prst="rect">
                      <a:avLst/>
                    </a:prstGeom>
                    <a:noFill/>
                  </pic:spPr>
                </pic:pic>
              </a:graphicData>
            </a:graphic>
          </wp:anchor>
        </w:drawing>
      </w:r>
      <w:r w:rsidR="0067520E" w:rsidRPr="00047DA9">
        <w:rPr>
          <w:szCs w:val="24"/>
        </w:rPr>
        <w:t xml:space="preserve">Note that the </w:t>
      </w:r>
      <w:proofErr w:type="spellStart"/>
      <w:r w:rsidR="0067520E" w:rsidRPr="00047DA9">
        <w:rPr>
          <w:i/>
          <w:szCs w:val="24"/>
        </w:rPr>
        <w:t>StageStructFile</w:t>
      </w:r>
      <w:proofErr w:type="spellEnd"/>
      <w:r w:rsidR="0067520E" w:rsidRPr="00047DA9">
        <w:rPr>
          <w:szCs w:val="24"/>
        </w:rPr>
        <w:t xml:space="preserve"> indicates that the population exhibits density dependence in fecundity (</w:t>
      </w:r>
      <w:proofErr w:type="spellStart"/>
      <w:r w:rsidR="0067520E" w:rsidRPr="00047DA9">
        <w:rPr>
          <w:i/>
          <w:szCs w:val="24"/>
        </w:rPr>
        <w:t>FecDensDep</w:t>
      </w:r>
      <w:proofErr w:type="spellEnd"/>
      <w:r w:rsidR="0067520E" w:rsidRPr="00047DA9">
        <w:rPr>
          <w:szCs w:val="24"/>
        </w:rPr>
        <w:t xml:space="preserve">), but not in development or survival. </w:t>
      </w:r>
      <w:r w:rsidRPr="00047DA9">
        <w:rPr>
          <w:szCs w:val="24"/>
        </w:rPr>
        <w:t xml:space="preserve">The strength of density-dependence is determined by the parameter </w:t>
      </w:r>
      <w:r w:rsidRPr="00047DA9">
        <w:rPr>
          <w:i/>
        </w:rPr>
        <w:t>1/b</w:t>
      </w:r>
      <w:r w:rsidRPr="00047DA9">
        <w:rPr>
          <w:iCs/>
        </w:rPr>
        <w:t xml:space="preserve"> for habitat 1 (woodland), set to 10 in the </w:t>
      </w:r>
      <w:r w:rsidRPr="00047DA9">
        <w:rPr>
          <w:i/>
        </w:rPr>
        <w:t>ParameterFile_ex4.txt</w:t>
      </w:r>
      <w:r w:rsidRPr="00047DA9">
        <w:rPr>
          <w:iCs/>
        </w:rPr>
        <w:t xml:space="preserve">, under K1. </w:t>
      </w:r>
      <w:r w:rsidRPr="00047DA9">
        <w:t xml:space="preserve">This means that in a 1ha patch, the relationship between the number of individuals N and fecundity </w:t>
      </w:r>
      <w:r w:rsidRPr="00047DA9">
        <w:rPr>
          <w:i/>
        </w:rPr>
        <w:t>ϕ</w:t>
      </w:r>
      <w:r w:rsidRPr="00047DA9">
        <w:t xml:space="preserve"> will look as follows: </w:t>
      </w:r>
    </w:p>
    <w:p w14:paraId="424589A4" w14:textId="770C6F13" w:rsidR="0067520E" w:rsidRPr="00047DA9" w:rsidRDefault="0067520E" w:rsidP="00201D55">
      <w:pPr>
        <w:pStyle w:val="ListParagraph"/>
        <w:ind w:left="360"/>
        <w:rPr>
          <w:szCs w:val="24"/>
          <w:lang w:val="en-GB"/>
        </w:rPr>
      </w:pPr>
      <w:r w:rsidRPr="00047DA9">
        <w:rPr>
          <w:szCs w:val="24"/>
          <w:lang w:val="en-GB"/>
        </w:rPr>
        <w:t xml:space="preserve">Moreover, there are three columns in the </w:t>
      </w:r>
      <w:proofErr w:type="spellStart"/>
      <w:r w:rsidRPr="00047DA9">
        <w:rPr>
          <w:i/>
          <w:szCs w:val="24"/>
          <w:lang w:val="en-GB"/>
        </w:rPr>
        <w:t>StageStructFile</w:t>
      </w:r>
      <w:proofErr w:type="spellEnd"/>
      <w:r w:rsidRPr="00047DA9">
        <w:rPr>
          <w:szCs w:val="24"/>
          <w:lang w:val="en-GB"/>
        </w:rPr>
        <w:t xml:space="preserve"> which contain the text ‘NULL’. These are for optional weighting matrices if there is stage-dependent density dependence in fecundity, development or survival (none of which is applied here). Close the two open</w:t>
      </w:r>
      <w:r w:rsidR="00736C62" w:rsidRPr="00047DA9">
        <w:rPr>
          <w:szCs w:val="24"/>
          <w:lang w:val="en-GB"/>
        </w:rPr>
        <w:t>ed</w:t>
      </w:r>
      <w:r w:rsidRPr="00047DA9">
        <w:rPr>
          <w:szCs w:val="24"/>
          <w:lang w:val="en-GB"/>
        </w:rPr>
        <w:t xml:space="preserve"> files.</w:t>
      </w:r>
    </w:p>
    <w:p w14:paraId="24FBB151" w14:textId="4FCF5698" w:rsidR="00736C62" w:rsidRPr="00047DA9" w:rsidRDefault="00736C62" w:rsidP="00736C62">
      <w:pPr>
        <w:pStyle w:val="ListParagraph"/>
        <w:numPr>
          <w:ilvl w:val="0"/>
          <w:numId w:val="81"/>
        </w:numPr>
        <w:rPr>
          <w:i/>
          <w:iCs/>
          <w:szCs w:val="24"/>
          <w:lang w:val="en-GB"/>
        </w:rPr>
      </w:pPr>
      <w:r w:rsidRPr="00047DA9">
        <w:rPr>
          <w:i/>
          <w:iCs/>
          <w:szCs w:val="24"/>
          <w:lang w:val="en-GB"/>
        </w:rPr>
        <w:t>Species parameters: dispersal</w:t>
      </w:r>
    </w:p>
    <w:p w14:paraId="734C215E" w14:textId="6107088D" w:rsidR="00492ABA" w:rsidRPr="00047DA9" w:rsidRDefault="00492ABA" w:rsidP="00492ABA">
      <w:pPr>
        <w:pStyle w:val="NormalIndent"/>
        <w:keepNext/>
        <w:numPr>
          <w:ilvl w:val="0"/>
          <w:numId w:val="82"/>
        </w:numPr>
      </w:pPr>
      <w:r w:rsidRPr="00047DA9">
        <w:rPr>
          <w:i/>
          <w:iCs/>
          <w:noProof/>
        </w:rPr>
        <w:lastRenderedPageBreak/>
        <w:drawing>
          <wp:anchor distT="0" distB="0" distL="114300" distR="114300" simplePos="0" relativeHeight="251648000" behindDoc="0" locked="0" layoutInCell="1" allowOverlap="1" wp14:anchorId="469F17A3" wp14:editId="6D36C860">
            <wp:simplePos x="0" y="0"/>
            <wp:positionH relativeFrom="column">
              <wp:posOffset>1797050</wp:posOffset>
            </wp:positionH>
            <wp:positionV relativeFrom="paragraph">
              <wp:posOffset>1056629</wp:posOffset>
            </wp:positionV>
            <wp:extent cx="2139696" cy="2020824"/>
            <wp:effectExtent l="0" t="0" r="0" b="0"/>
            <wp:wrapTopAndBottom/>
            <wp:docPr id="761364330" name="Picture 7613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anchor>
        </w:drawing>
      </w:r>
      <w:hyperlink w:anchor="_Emigration" w:history="1">
        <w:r w:rsidRPr="00047DA9">
          <w:rPr>
            <w:rStyle w:val="Hyperlink"/>
            <w:i/>
            <w:iCs/>
          </w:rPr>
          <w:t>Emigration</w:t>
        </w:r>
      </w:hyperlink>
      <w:r w:rsidRPr="00047DA9">
        <w:rPr>
          <w:i/>
          <w:iCs/>
        </w:rPr>
        <w:t>:</w:t>
      </w:r>
      <w:r w:rsidRPr="00047DA9">
        <w:t xml:space="preserve"> We want to model only juvenile dispersal, with density-dependent emigration probability.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rPr>
          <w:iCs/>
        </w:rPr>
        <w:t xml:space="preserve"> (K1 in the </w:t>
      </w:r>
      <w:proofErr w:type="spellStart"/>
      <w:r w:rsidRPr="00047DA9">
        <w:rPr>
          <w:i/>
        </w:rPr>
        <w:t>ParameterFile</w:t>
      </w:r>
      <w:proofErr w:type="spellEnd"/>
      <w:r w:rsidRPr="00047DA9">
        <w:rPr>
          <w:iCs/>
        </w:rPr>
        <w:t>)</w:t>
      </w:r>
      <w:r w:rsidRPr="00047DA9">
        <w:t xml:space="preserve"> is also used for the density-dependence in dispersal, having </w:t>
      </w:r>
      <w:r w:rsidRPr="00047DA9">
        <w:rPr>
          <w:i/>
        </w:rPr>
        <w:t>1/b</w:t>
      </w:r>
      <w:r w:rsidRPr="00047DA9">
        <w:t> = 10 will lead to the following reaction response in a patch of 1ha size:</w:t>
      </w:r>
    </w:p>
    <w:p w14:paraId="159AEB93" w14:textId="04B09AE3" w:rsidR="00492ABA" w:rsidRPr="00047DA9" w:rsidRDefault="00492ABA" w:rsidP="00492ABA">
      <w:pPr>
        <w:pStyle w:val="NormalIndent"/>
        <w:ind w:firstLine="360"/>
      </w:pPr>
      <w:r w:rsidRPr="00047DA9">
        <w:t>where N is the number of individuals.</w:t>
      </w:r>
    </w:p>
    <w:p w14:paraId="00BE3D83" w14:textId="7E318BF4" w:rsidR="0067520E" w:rsidRPr="00047DA9" w:rsidRDefault="00492ABA" w:rsidP="00492ABA">
      <w:pPr>
        <w:pStyle w:val="ListParagraph"/>
        <w:ind w:left="720"/>
        <w:rPr>
          <w:szCs w:val="24"/>
          <w:lang w:val="en-GB"/>
        </w:rPr>
      </w:pPr>
      <w:r w:rsidRPr="00047DA9">
        <w:rPr>
          <w:szCs w:val="24"/>
          <w:lang w:val="en-GB"/>
        </w:rPr>
        <w:t>O</w:t>
      </w:r>
      <w:r w:rsidR="0067520E" w:rsidRPr="00047DA9">
        <w:rPr>
          <w:szCs w:val="24"/>
          <w:lang w:val="en-GB"/>
        </w:rPr>
        <w:t xml:space="preserve">pen the </w:t>
      </w:r>
      <w:r w:rsidR="0067520E" w:rsidRPr="00047DA9">
        <w:rPr>
          <w:b/>
          <w:bCs/>
          <w:i/>
          <w:szCs w:val="24"/>
          <w:lang w:val="en-GB"/>
        </w:rPr>
        <w:t>EmigrationFile_ex4.txt</w:t>
      </w:r>
      <w:r w:rsidR="0067520E" w:rsidRPr="00047DA9">
        <w:rPr>
          <w:szCs w:val="24"/>
          <w:lang w:val="en-GB"/>
        </w:rPr>
        <w:t xml:space="preserve"> file. Because the population exhibits stage-dependent differences in emigration rules</w:t>
      </w:r>
      <w:r w:rsidRPr="00047DA9">
        <w:rPr>
          <w:szCs w:val="24"/>
          <w:lang w:val="en-GB"/>
        </w:rPr>
        <w:t xml:space="preserve"> (only juveniles disperse)</w:t>
      </w:r>
      <w:r w:rsidR="0067520E" w:rsidRPr="00047DA9">
        <w:rPr>
          <w:szCs w:val="24"/>
          <w:lang w:val="en-GB"/>
        </w:rPr>
        <w:t xml:space="preserve">, we need to include a separate row for each stage. The column </w:t>
      </w:r>
      <w:proofErr w:type="spellStart"/>
      <w:r w:rsidR="0067520E" w:rsidRPr="00047DA9">
        <w:rPr>
          <w:i/>
          <w:szCs w:val="24"/>
          <w:lang w:val="en-GB"/>
        </w:rPr>
        <w:t>StageDep</w:t>
      </w:r>
      <w:proofErr w:type="spellEnd"/>
      <w:r w:rsidR="0067520E" w:rsidRPr="00047DA9">
        <w:rPr>
          <w:szCs w:val="24"/>
          <w:lang w:val="en-GB"/>
        </w:rPr>
        <w:t xml:space="preserve"> must be 1 in each row to indicate stage dependency, and the column </w:t>
      </w:r>
      <w:r w:rsidR="0067520E" w:rsidRPr="00047DA9">
        <w:rPr>
          <w:i/>
          <w:szCs w:val="24"/>
          <w:lang w:val="en-GB"/>
        </w:rPr>
        <w:t>Stage</w:t>
      </w:r>
      <w:r w:rsidR="0067520E" w:rsidRPr="00047DA9">
        <w:rPr>
          <w:szCs w:val="24"/>
          <w:lang w:val="en-GB"/>
        </w:rPr>
        <w:t xml:space="preserve"> indicates to which stage each row refers. There are non-zero values only for stage 0 (juveniles). If the emigration behaviour were also sex-dependent, the column </w:t>
      </w:r>
      <w:proofErr w:type="spellStart"/>
      <w:r w:rsidR="0067520E" w:rsidRPr="00047DA9">
        <w:rPr>
          <w:i/>
          <w:szCs w:val="24"/>
          <w:lang w:val="en-GB"/>
        </w:rPr>
        <w:t>SexDep</w:t>
      </w:r>
      <w:proofErr w:type="spellEnd"/>
      <w:r w:rsidR="0067520E" w:rsidRPr="00047DA9">
        <w:rPr>
          <w:szCs w:val="24"/>
          <w:lang w:val="en-GB"/>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0067520E" w:rsidRPr="00047DA9">
        <w:rPr>
          <w:i/>
          <w:szCs w:val="24"/>
          <w:lang w:val="en-GB"/>
        </w:rPr>
        <w:t>EmigrationFile.xlsx</w:t>
      </w:r>
      <w:r w:rsidR="0067520E" w:rsidRPr="00047DA9">
        <w:rPr>
          <w:szCs w:val="24"/>
          <w:lang w:val="en-GB"/>
        </w:rPr>
        <w:t>.</w:t>
      </w:r>
    </w:p>
    <w:p w14:paraId="02DB81F1" w14:textId="5EC2AB7D" w:rsidR="00FF3368" w:rsidRPr="00047DA9" w:rsidRDefault="00492ABA" w:rsidP="00FF3368">
      <w:pPr>
        <w:pStyle w:val="ListParagraph"/>
        <w:numPr>
          <w:ilvl w:val="0"/>
          <w:numId w:val="82"/>
        </w:numPr>
        <w:rPr>
          <w:i/>
          <w:iCs/>
          <w:szCs w:val="24"/>
          <w:lang w:val="en-GB"/>
        </w:rPr>
      </w:pPr>
      <w:hyperlink w:anchor="_Movement_processes" w:history="1">
        <w:r w:rsidRPr="00047DA9">
          <w:rPr>
            <w:rStyle w:val="Hyperlink"/>
            <w:i/>
            <w:iCs/>
            <w:szCs w:val="24"/>
            <w:lang w:val="en-GB"/>
          </w:rPr>
          <w:t>Transfer</w:t>
        </w:r>
      </w:hyperlink>
      <w:r w:rsidRPr="00047DA9">
        <w:rPr>
          <w:i/>
          <w:iCs/>
          <w:szCs w:val="24"/>
          <w:lang w:val="en-GB"/>
        </w:rPr>
        <w:t xml:space="preserve">: </w:t>
      </w:r>
      <w:r w:rsidRPr="00047DA9">
        <w:rPr>
          <w:szCs w:val="24"/>
          <w:lang w:val="en-GB"/>
        </w:rPr>
        <w:t xml:space="preserve">We want individuals to move through the landscape according to the </w:t>
      </w:r>
      <w:hyperlink w:anchor="_Stochastic_Movement_Simulator," w:history="1">
        <w:r w:rsidRPr="00047DA9">
          <w:rPr>
            <w:rStyle w:val="Hyperlink"/>
            <w:szCs w:val="24"/>
            <w:lang w:val="en-GB"/>
          </w:rPr>
          <w:t>movement model SMS</w:t>
        </w:r>
      </w:hyperlink>
      <w:r w:rsidRPr="00047DA9">
        <w:rPr>
          <w:szCs w:val="24"/>
          <w:lang w:val="en-GB"/>
        </w:rPr>
        <w:t>. Individuals are assumed to have a perceptual range (</w:t>
      </w:r>
      <w:r w:rsidRPr="00047DA9">
        <w:rPr>
          <w:i/>
          <w:iCs/>
          <w:szCs w:val="24"/>
          <w:lang w:val="en-GB"/>
        </w:rPr>
        <w:t>PR</w:t>
      </w:r>
      <w:r w:rsidRPr="00047DA9">
        <w:rPr>
          <w:szCs w:val="24"/>
          <w:lang w:val="en-GB"/>
        </w:rPr>
        <w:t>) of 50m</w:t>
      </w:r>
      <w:r w:rsidR="00FF3368" w:rsidRPr="00047DA9">
        <w:rPr>
          <w:szCs w:val="24"/>
          <w:lang w:val="en-GB"/>
        </w:rPr>
        <w:t xml:space="preserve">, </w:t>
      </w:r>
      <w:r w:rsidR="00FF3368" w:rsidRPr="00047DA9">
        <w:rPr>
          <w:lang w:val="en-GB"/>
        </w:rPr>
        <w:t>use the arithmetic mean method (</w:t>
      </w:r>
      <w:proofErr w:type="spellStart"/>
      <w:r w:rsidR="00FF3368" w:rsidRPr="00047DA9">
        <w:rPr>
          <w:i/>
          <w:iCs/>
          <w:lang w:val="en-GB"/>
        </w:rPr>
        <w:t>PRMethod</w:t>
      </w:r>
      <w:proofErr w:type="spellEnd"/>
      <w:r w:rsidR="00FF3368" w:rsidRPr="00047DA9">
        <w:rPr>
          <w:lang w:val="en-GB"/>
        </w:rPr>
        <w:t>) for calculating effective cost (which tends to emphasize the avoidance of high-cost landscape features) and tend to follow highly correlated paths within the landscape (</w:t>
      </w:r>
      <w:r w:rsidR="00FF3368" w:rsidRPr="00047DA9">
        <w:rPr>
          <w:i/>
          <w:iCs/>
          <w:lang w:val="en-GB"/>
        </w:rPr>
        <w:t>DP</w:t>
      </w:r>
      <w:r w:rsidR="00FF3368" w:rsidRPr="00047DA9">
        <w:rPr>
          <w:lang w:val="en-GB"/>
        </w:rPr>
        <w:t>).</w:t>
      </w:r>
    </w:p>
    <w:p w14:paraId="38B86A11" w14:textId="77777777" w:rsidR="00FF3368" w:rsidRPr="00047DA9" w:rsidRDefault="00FF3368" w:rsidP="00FF3368">
      <w:pPr>
        <w:pStyle w:val="ListParagraph"/>
        <w:ind w:left="720"/>
        <w:rPr>
          <w:szCs w:val="24"/>
          <w:lang w:val="en-GB"/>
        </w:rPr>
      </w:pPr>
      <w:proofErr w:type="gramStart"/>
      <w:r w:rsidRPr="00047DA9">
        <w:rPr>
          <w:szCs w:val="24"/>
          <w:lang w:val="en-GB"/>
        </w:rPr>
        <w:t>Take a look</w:t>
      </w:r>
      <w:proofErr w:type="gramEnd"/>
      <w:r w:rsidRPr="00047DA9">
        <w:rPr>
          <w:szCs w:val="24"/>
          <w:lang w:val="en-GB"/>
        </w:rPr>
        <w:t xml:space="preserve"> at the files </w:t>
      </w:r>
      <w:r w:rsidRPr="00047DA9">
        <w:rPr>
          <w:i/>
          <w:szCs w:val="24"/>
          <w:lang w:val="en-GB"/>
        </w:rPr>
        <w:t>TransferFile.xlsx</w:t>
      </w:r>
      <w:r w:rsidRPr="00047DA9">
        <w:rPr>
          <w:szCs w:val="24"/>
          <w:lang w:val="en-GB"/>
        </w:rPr>
        <w:t xml:space="preserve"> and </w:t>
      </w:r>
      <w:r w:rsidRPr="00047DA9">
        <w:rPr>
          <w:i/>
          <w:szCs w:val="24"/>
          <w:lang w:val="en-GB"/>
        </w:rPr>
        <w:t>SettlementFile.xlsx</w:t>
      </w:r>
      <w:r w:rsidRPr="00047DA9">
        <w:rPr>
          <w:szCs w:val="24"/>
          <w:lang w:val="en-GB"/>
        </w:rPr>
        <w:t xml:space="preserve">. As the transfer phase uses the movement model SMS, we need to apply the file formats specified in the worksheets </w:t>
      </w:r>
      <w:r w:rsidRPr="00047DA9">
        <w:rPr>
          <w:i/>
          <w:szCs w:val="24"/>
          <w:lang w:val="en-GB"/>
        </w:rPr>
        <w:t>Description SMS</w:t>
      </w:r>
      <w:r w:rsidRPr="00047DA9">
        <w:rPr>
          <w:szCs w:val="24"/>
          <w:lang w:val="en-GB"/>
        </w:rPr>
        <w:t xml:space="preserve"> and </w:t>
      </w:r>
      <w:r w:rsidRPr="00047DA9">
        <w:rPr>
          <w:i/>
          <w:szCs w:val="24"/>
          <w:lang w:val="en-GB"/>
        </w:rPr>
        <w:t>Description </w:t>
      </w:r>
      <w:proofErr w:type="spellStart"/>
      <w:r w:rsidRPr="00047DA9">
        <w:rPr>
          <w:i/>
          <w:szCs w:val="24"/>
          <w:lang w:val="en-GB"/>
        </w:rPr>
        <w:t>Movt</w:t>
      </w:r>
      <w:proofErr w:type="spellEnd"/>
      <w:r w:rsidRPr="00047DA9">
        <w:rPr>
          <w:i/>
          <w:szCs w:val="24"/>
          <w:lang w:val="en-GB"/>
        </w:rPr>
        <w:t> Process</w:t>
      </w:r>
      <w:r w:rsidRPr="00047DA9">
        <w:rPr>
          <w:szCs w:val="24"/>
          <w:lang w:val="en-GB"/>
        </w:rPr>
        <w:t xml:space="preserve"> respectively; different formats would apply if transfer were by the kernel or CRW methods.</w:t>
      </w:r>
    </w:p>
    <w:p w14:paraId="55585D71" w14:textId="77777777" w:rsidR="00FF3368" w:rsidRPr="00047DA9" w:rsidRDefault="00FF3368" w:rsidP="00FF3368">
      <w:pPr>
        <w:pStyle w:val="ListParagraph"/>
        <w:ind w:left="720"/>
        <w:rPr>
          <w:szCs w:val="24"/>
          <w:lang w:val="en-GB"/>
        </w:rPr>
      </w:pPr>
      <w:r w:rsidRPr="00047DA9">
        <w:rPr>
          <w:szCs w:val="24"/>
          <w:lang w:val="en-GB"/>
        </w:rPr>
        <w:t xml:space="preserve">In </w:t>
      </w:r>
      <w:r w:rsidRPr="00047DA9">
        <w:rPr>
          <w:b/>
          <w:bCs/>
          <w:i/>
          <w:szCs w:val="24"/>
          <w:lang w:val="en-GB"/>
        </w:rPr>
        <w:t>TransferFile_ex4.txt</w:t>
      </w:r>
      <w:r w:rsidRPr="00047DA9">
        <w:rPr>
          <w:szCs w:val="24"/>
          <w:lang w:val="en-GB"/>
        </w:rPr>
        <w:t xml:space="preserve">, we need to specify the cost values associated with each of the seven habitat categories, and these are given in the columns </w:t>
      </w:r>
      <w:r w:rsidRPr="00047DA9">
        <w:rPr>
          <w:i/>
          <w:szCs w:val="24"/>
          <w:lang w:val="en-GB"/>
        </w:rPr>
        <w:t>CostHab1…CostHab7</w:t>
      </w:r>
      <w:r w:rsidRPr="00047DA9">
        <w:rPr>
          <w:szCs w:val="24"/>
          <w:lang w:val="en-GB"/>
        </w:rPr>
        <w:t xml:space="preserve">. It is also necessary to include the same number of </w:t>
      </w:r>
      <w:proofErr w:type="spellStart"/>
      <w:r w:rsidRPr="00047DA9">
        <w:rPr>
          <w:i/>
          <w:szCs w:val="24"/>
          <w:lang w:val="en-GB"/>
        </w:rPr>
        <w:t>MortHab</w:t>
      </w:r>
      <w:proofErr w:type="spellEnd"/>
      <w:r w:rsidRPr="00047DA9">
        <w:rPr>
          <w:szCs w:val="24"/>
          <w:lang w:val="en-GB"/>
        </w:rPr>
        <w:t xml:space="preserve"> columns, even though in this exercise, step-dependent mortality risk is not habitat-dependent. Note that the number of </w:t>
      </w:r>
      <w:proofErr w:type="spellStart"/>
      <w:r w:rsidRPr="00047DA9">
        <w:rPr>
          <w:i/>
          <w:szCs w:val="24"/>
          <w:lang w:val="en-GB"/>
        </w:rPr>
        <w:t>MortHab</w:t>
      </w:r>
      <w:proofErr w:type="spellEnd"/>
      <w:r w:rsidRPr="00047DA9">
        <w:rPr>
          <w:szCs w:val="24"/>
          <w:lang w:val="en-GB"/>
        </w:rPr>
        <w:t xml:space="preserve"> and </w:t>
      </w:r>
      <w:proofErr w:type="spellStart"/>
      <w:r w:rsidRPr="00047DA9">
        <w:rPr>
          <w:i/>
          <w:szCs w:val="24"/>
          <w:lang w:val="en-GB"/>
        </w:rPr>
        <w:t>CostHab</w:t>
      </w:r>
      <w:proofErr w:type="spellEnd"/>
      <w:r w:rsidRPr="00047DA9">
        <w:rPr>
          <w:szCs w:val="24"/>
          <w:lang w:val="en-GB"/>
        </w:rPr>
        <w:t xml:space="preserve"> columns depends on the parameter </w:t>
      </w:r>
      <w:proofErr w:type="spellStart"/>
      <w:r w:rsidRPr="00047DA9">
        <w:rPr>
          <w:i/>
          <w:szCs w:val="24"/>
          <w:lang w:val="en-GB"/>
        </w:rPr>
        <w:t>MaxHabitats</w:t>
      </w:r>
      <w:proofErr w:type="spellEnd"/>
      <w:r w:rsidRPr="00047DA9">
        <w:rPr>
          <w:szCs w:val="24"/>
          <w:lang w:val="en-GB"/>
        </w:rPr>
        <w:t xml:space="preserve"> in the </w:t>
      </w:r>
      <w:r w:rsidRPr="00047DA9">
        <w:rPr>
          <w:i/>
          <w:szCs w:val="24"/>
          <w:lang w:val="en-GB"/>
        </w:rPr>
        <w:t>Control file</w:t>
      </w:r>
      <w:r w:rsidRPr="00047DA9">
        <w:rPr>
          <w:szCs w:val="24"/>
          <w:lang w:val="en-GB"/>
        </w:rPr>
        <w:t xml:space="preserve">, which may be greater than the number of habitats in any </w:t>
      </w:r>
      <w:proofErr w:type="gramStart"/>
      <w:r w:rsidRPr="00047DA9">
        <w:rPr>
          <w:szCs w:val="24"/>
          <w:lang w:val="en-GB"/>
        </w:rPr>
        <w:t xml:space="preserve">particular </w:t>
      </w:r>
      <w:proofErr w:type="spellStart"/>
      <w:r w:rsidRPr="00047DA9">
        <w:rPr>
          <w:i/>
          <w:szCs w:val="24"/>
          <w:lang w:val="en-GB"/>
        </w:rPr>
        <w:t>LandscapeFile</w:t>
      </w:r>
      <w:proofErr w:type="spellEnd"/>
      <w:proofErr w:type="gramEnd"/>
      <w:r w:rsidRPr="00047DA9">
        <w:rPr>
          <w:szCs w:val="24"/>
          <w:lang w:val="en-GB"/>
        </w:rPr>
        <w:t>. This is to allow a batch to be run against multiple landscapes which do not all have the same number of habitat categories defined.</w:t>
      </w:r>
    </w:p>
    <w:p w14:paraId="0EE1D412" w14:textId="24E20D65" w:rsidR="00FF3368" w:rsidRPr="00047DA9" w:rsidRDefault="00FF3368" w:rsidP="00FF3368">
      <w:pPr>
        <w:pStyle w:val="ListParagraph"/>
        <w:numPr>
          <w:ilvl w:val="0"/>
          <w:numId w:val="82"/>
        </w:numPr>
        <w:rPr>
          <w:szCs w:val="24"/>
          <w:lang w:val="en-GB"/>
        </w:rPr>
      </w:pPr>
      <w:hyperlink w:anchor="_Settlement_with_movement" w:history="1">
        <w:r w:rsidRPr="00047DA9">
          <w:rPr>
            <w:rStyle w:val="Hyperlink"/>
            <w:i/>
            <w:iCs/>
            <w:szCs w:val="24"/>
            <w:lang w:val="en-GB"/>
          </w:rPr>
          <w:t>Settlement</w:t>
        </w:r>
      </w:hyperlink>
      <w:r w:rsidRPr="00047DA9">
        <w:rPr>
          <w:szCs w:val="24"/>
          <w:lang w:val="en-GB"/>
        </w:rPr>
        <w:t xml:space="preserve">: in experiment (a), </w:t>
      </w:r>
      <w:r w:rsidRPr="00047DA9">
        <w:rPr>
          <w:rFonts w:eastAsiaTheme="minorEastAsia" w:cs="Times New Roman"/>
          <w:szCs w:val="24"/>
          <w:lang w:val="en-GB"/>
        </w:rPr>
        <w:t xml:space="preserve">individuals settle only if at least one individual of the opposite sex is present in the patch. Thus, the </w:t>
      </w:r>
      <w:proofErr w:type="spellStart"/>
      <w:r w:rsidRPr="00047DA9">
        <w:rPr>
          <w:rFonts w:eastAsiaTheme="minorEastAsia" w:cs="Times New Roman"/>
          <w:i/>
          <w:iCs/>
          <w:szCs w:val="24"/>
          <w:lang w:val="en-GB"/>
        </w:rPr>
        <w:t>FindMate</w:t>
      </w:r>
      <w:proofErr w:type="spellEnd"/>
      <w:r w:rsidRPr="00047DA9">
        <w:rPr>
          <w:rFonts w:eastAsiaTheme="minorEastAsia" w:cs="Times New Roman"/>
          <w:szCs w:val="24"/>
          <w:lang w:val="en-GB"/>
        </w:rPr>
        <w:t xml:space="preserve"> parameter in </w:t>
      </w:r>
      <w:r w:rsidRPr="00047DA9">
        <w:rPr>
          <w:b/>
          <w:bCs/>
          <w:i/>
          <w:szCs w:val="24"/>
          <w:lang w:val="en-GB"/>
        </w:rPr>
        <w:t>SettlementFile_ex4.txt</w:t>
      </w:r>
      <w:r w:rsidRPr="00047DA9">
        <w:rPr>
          <w:iCs/>
          <w:szCs w:val="24"/>
          <w:lang w:val="en-GB"/>
        </w:rPr>
        <w:t xml:space="preserve"> is set to 1, while all other parameters are set to 0.</w:t>
      </w:r>
    </w:p>
    <w:p w14:paraId="778468DC" w14:textId="77777777" w:rsidR="00181A65" w:rsidRPr="00047DA9" w:rsidRDefault="00181A65" w:rsidP="00181A65">
      <w:pPr>
        <w:pStyle w:val="ListParagraph"/>
        <w:numPr>
          <w:ilvl w:val="0"/>
          <w:numId w:val="81"/>
        </w:numPr>
        <w:rPr>
          <w:i/>
          <w:iCs/>
          <w:szCs w:val="24"/>
          <w:lang w:val="en-GB"/>
        </w:rPr>
      </w:pPr>
      <w:r w:rsidRPr="00047DA9">
        <w:rPr>
          <w:i/>
          <w:iCs/>
          <w:szCs w:val="24"/>
          <w:lang w:val="en-GB"/>
        </w:rPr>
        <w:t>Species parameters: neutral genetics</w:t>
      </w:r>
    </w:p>
    <w:p w14:paraId="7290716B" w14:textId="11C367B0" w:rsidR="00181A65" w:rsidRPr="00047DA9" w:rsidRDefault="00181A65" w:rsidP="00181A65">
      <w:pPr>
        <w:pStyle w:val="ListParagraph"/>
        <w:ind w:left="360"/>
        <w:rPr>
          <w:szCs w:val="24"/>
          <w:lang w:val="en-GB"/>
        </w:rPr>
      </w:pPr>
      <w:r w:rsidRPr="00047DA9">
        <w:rPr>
          <w:szCs w:val="24"/>
          <w:lang w:val="en-GB"/>
        </w:rPr>
        <w:t>O</w:t>
      </w:r>
      <w:r w:rsidR="00DD3060" w:rsidRPr="00047DA9">
        <w:rPr>
          <w:szCs w:val="24"/>
          <w:lang w:val="en-GB"/>
        </w:rPr>
        <w:t xml:space="preserve">pen </w:t>
      </w:r>
      <w:r w:rsidR="00DD3060" w:rsidRPr="00047DA9">
        <w:rPr>
          <w:b/>
          <w:bCs/>
          <w:i/>
          <w:iCs/>
          <w:szCs w:val="24"/>
          <w:lang w:val="en-GB"/>
        </w:rPr>
        <w:t>GeneticsFile_ex4.txt</w:t>
      </w:r>
      <w:r w:rsidR="00DD3060" w:rsidRPr="00047DA9">
        <w:rPr>
          <w:b/>
          <w:bCs/>
          <w:szCs w:val="24"/>
          <w:lang w:val="en-GB"/>
        </w:rPr>
        <w:t>.</w:t>
      </w:r>
      <w:r w:rsidR="00DD3060" w:rsidRPr="00047DA9">
        <w:rPr>
          <w:szCs w:val="24"/>
          <w:lang w:val="en-GB"/>
        </w:rPr>
        <w:t xml:space="preserve"> This file controls the global genetic parameters and</w:t>
      </w:r>
      <w:r w:rsidR="00A56479">
        <w:rPr>
          <w:szCs w:val="24"/>
          <w:lang w:val="en-GB"/>
        </w:rPr>
        <w:t xml:space="preserve"> </w:t>
      </w:r>
      <w:r w:rsidR="00DD3060" w:rsidRPr="00047DA9">
        <w:rPr>
          <w:szCs w:val="24"/>
          <w:lang w:val="en-GB"/>
        </w:rPr>
        <w:t xml:space="preserve">output </w:t>
      </w:r>
      <w:r w:rsidR="00A56479">
        <w:rPr>
          <w:szCs w:val="24"/>
          <w:lang w:val="en-GB"/>
        </w:rPr>
        <w:t xml:space="preserve">files </w:t>
      </w:r>
      <w:r w:rsidR="00DD3060" w:rsidRPr="00047DA9">
        <w:rPr>
          <w:szCs w:val="24"/>
          <w:lang w:val="en-GB"/>
        </w:rPr>
        <w:t>pertaining to genetics. Here, all three outputs have been enabled: gene (or allelic) values, Weir &amp; Cockerham’s F-stats, and Weir &amp; Hill’s F-stat</w:t>
      </w:r>
      <w:r w:rsidR="00511BC1" w:rsidRPr="00047DA9">
        <w:rPr>
          <w:szCs w:val="24"/>
          <w:lang w:val="en-GB"/>
        </w:rPr>
        <w:t>i</w:t>
      </w:r>
      <w:r w:rsidR="00DD3060" w:rsidRPr="00047DA9">
        <w:rPr>
          <w:szCs w:val="24"/>
          <w:lang w:val="en-GB"/>
        </w:rPr>
        <w:t>s</w:t>
      </w:r>
      <w:r w:rsidR="00511BC1" w:rsidRPr="00047DA9">
        <w:rPr>
          <w:szCs w:val="24"/>
          <w:lang w:val="en-GB"/>
        </w:rPr>
        <w:t>tics</w:t>
      </w:r>
      <w:r w:rsidR="00DD3060" w:rsidRPr="00047DA9">
        <w:rPr>
          <w:szCs w:val="24"/>
          <w:lang w:val="en-GB"/>
        </w:rPr>
        <w:t xml:space="preserve"> (see the </w:t>
      </w:r>
      <w:hyperlink w:anchor="_Genetics_(in_3.0)" w:history="1">
        <w:r w:rsidRPr="00047DA9">
          <w:rPr>
            <w:rStyle w:val="Hyperlink"/>
            <w:szCs w:val="24"/>
            <w:lang w:val="en-GB"/>
          </w:rPr>
          <w:t>section 3.4.7</w:t>
        </w:r>
      </w:hyperlink>
      <w:r w:rsidRPr="00047DA9">
        <w:rPr>
          <w:szCs w:val="24"/>
          <w:lang w:val="en-GB"/>
        </w:rPr>
        <w:t xml:space="preserve"> for details</w:t>
      </w:r>
      <w:r w:rsidR="00DD3060" w:rsidRPr="00047DA9">
        <w:rPr>
          <w:szCs w:val="24"/>
          <w:lang w:val="en-GB"/>
        </w:rPr>
        <w:t>). The last four columns control sampling: since genetics can generate extremely large output (gene values especially), it is often best to produce from a smaller sample of the community!</w:t>
      </w:r>
      <w:r w:rsidR="00511BC1" w:rsidRPr="00047DA9">
        <w:rPr>
          <w:szCs w:val="24"/>
          <w:lang w:val="en-GB"/>
        </w:rPr>
        <w:t xml:space="preserve"> </w:t>
      </w:r>
    </w:p>
    <w:p w14:paraId="56033940" w14:textId="5FCDC7C4" w:rsidR="00DD3060" w:rsidRPr="00047DA9" w:rsidRDefault="00181A65" w:rsidP="00181A65">
      <w:pPr>
        <w:pStyle w:val="ListParagraph"/>
        <w:ind w:left="360"/>
        <w:rPr>
          <w:szCs w:val="24"/>
          <w:lang w:val="en-GB"/>
        </w:rPr>
      </w:pPr>
      <w:r w:rsidRPr="00047DA9">
        <w:rPr>
          <w:szCs w:val="24"/>
          <w:lang w:val="en-GB"/>
        </w:rPr>
        <w:t xml:space="preserve">For modelling neutral genetics, </w:t>
      </w:r>
      <w:r w:rsidR="00511BC1" w:rsidRPr="00047DA9">
        <w:rPr>
          <w:szCs w:val="24"/>
          <w:lang w:val="en-GB"/>
        </w:rPr>
        <w:t>a neutral “trait”</w:t>
      </w:r>
      <w:r w:rsidR="004F795A" w:rsidRPr="00047DA9">
        <w:rPr>
          <w:szCs w:val="24"/>
          <w:lang w:val="en-GB"/>
        </w:rPr>
        <w:t xml:space="preserve"> has been set-up</w:t>
      </w:r>
      <w:r w:rsidR="00511BC1" w:rsidRPr="00047DA9">
        <w:rPr>
          <w:szCs w:val="24"/>
          <w:lang w:val="en-GB"/>
        </w:rPr>
        <w:t xml:space="preserve"> in </w:t>
      </w:r>
      <w:r w:rsidR="00511BC1" w:rsidRPr="00047DA9">
        <w:rPr>
          <w:b/>
          <w:bCs/>
          <w:i/>
          <w:iCs/>
          <w:szCs w:val="24"/>
          <w:lang w:val="en-GB"/>
        </w:rPr>
        <w:t>TraitsFile_ex4.txt</w:t>
      </w:r>
      <w:r w:rsidR="004F795A" w:rsidRPr="00047DA9">
        <w:rPr>
          <w:szCs w:val="24"/>
          <w:lang w:val="en-GB"/>
        </w:rPr>
        <w:t xml:space="preserve">. This file controls the mapping on the genome of evolvable “traits” (dispersal traits, genetic load and neutral variation), their expression, initialisation and mutation (and dominance in the case of genetic load). </w:t>
      </w:r>
      <w:r w:rsidR="00A56479">
        <w:rPr>
          <w:szCs w:val="24"/>
          <w:lang w:val="en-GB"/>
        </w:rPr>
        <w:t>Since we are interested in tracking the evolution of genetic diversity in a fragmented landscape, we start the simulation with</w:t>
      </w:r>
      <w:r w:rsidR="004F795A" w:rsidRPr="00047DA9">
        <w:rPr>
          <w:szCs w:val="24"/>
          <w:lang w:val="en-GB"/>
        </w:rPr>
        <w:t xml:space="preserve"> 10 </w:t>
      </w:r>
      <w:r w:rsidR="000F3D00" w:rsidRPr="00047DA9">
        <w:rPr>
          <w:szCs w:val="24"/>
          <w:lang w:val="en-GB"/>
        </w:rPr>
        <w:t xml:space="preserve">initially monomorphic </w:t>
      </w:r>
      <w:r w:rsidR="004F795A" w:rsidRPr="00047DA9">
        <w:rPr>
          <w:szCs w:val="24"/>
          <w:lang w:val="en-GB"/>
        </w:rPr>
        <w:t xml:space="preserve">neutral loci </w:t>
      </w:r>
      <w:r w:rsidR="000F3D00" w:rsidRPr="00047DA9">
        <w:rPr>
          <w:szCs w:val="24"/>
          <w:lang w:val="en-GB"/>
        </w:rPr>
        <w:t>that can take up to 255 different allele values through mutations.</w:t>
      </w:r>
    </w:p>
    <w:p w14:paraId="6F826298" w14:textId="77777777" w:rsidR="0014717F" w:rsidRPr="00047DA9" w:rsidRDefault="0014717F" w:rsidP="0014717F">
      <w:pPr>
        <w:pStyle w:val="ListParagraph"/>
        <w:numPr>
          <w:ilvl w:val="0"/>
          <w:numId w:val="81"/>
        </w:numPr>
        <w:rPr>
          <w:i/>
          <w:iCs/>
          <w:szCs w:val="24"/>
          <w:lang w:val="en-GB"/>
        </w:rPr>
      </w:pPr>
      <w:r w:rsidRPr="00047DA9">
        <w:rPr>
          <w:i/>
          <w:iCs/>
          <w:szCs w:val="24"/>
          <w:lang w:val="en-GB"/>
        </w:rPr>
        <w:t>Initialisation</w:t>
      </w:r>
    </w:p>
    <w:p w14:paraId="09B71E04" w14:textId="2BCDD853" w:rsidR="0014717F" w:rsidRPr="00047DA9" w:rsidRDefault="0067520E" w:rsidP="0014717F">
      <w:pPr>
        <w:pStyle w:val="ListParagraph"/>
        <w:ind w:left="360"/>
        <w:rPr>
          <w:szCs w:val="24"/>
          <w:lang w:val="en-GB"/>
        </w:rPr>
      </w:pPr>
      <w:r w:rsidRPr="00047DA9">
        <w:rPr>
          <w:szCs w:val="24"/>
          <w:lang w:val="en-GB"/>
        </w:rPr>
        <w:t xml:space="preserve">Finally, </w:t>
      </w:r>
      <w:proofErr w:type="gramStart"/>
      <w:r w:rsidRPr="00047DA9">
        <w:rPr>
          <w:szCs w:val="24"/>
          <w:lang w:val="en-GB"/>
        </w:rPr>
        <w:t>take a look</w:t>
      </w:r>
      <w:proofErr w:type="gramEnd"/>
      <w:r w:rsidRPr="00047DA9">
        <w:rPr>
          <w:szCs w:val="24"/>
          <w:lang w:val="en-GB"/>
        </w:rPr>
        <w:t xml:space="preserve"> at the </w:t>
      </w:r>
      <w:r w:rsidRPr="00047DA9">
        <w:rPr>
          <w:b/>
          <w:bCs/>
          <w:i/>
          <w:szCs w:val="24"/>
          <w:lang w:val="en-GB"/>
        </w:rPr>
        <w:t>InitialisationFile_ex4.txt</w:t>
      </w:r>
      <w:r w:rsidRPr="00047DA9">
        <w:rPr>
          <w:szCs w:val="24"/>
          <w:lang w:val="en-GB"/>
        </w:rPr>
        <w:t xml:space="preserve"> file. This is relatively straightforward to understand but note that its format depends on whether the model is cell- or patch-based and on whether the population is stage-structured or not, as detailed in the </w:t>
      </w:r>
      <w:r w:rsidRPr="00047DA9">
        <w:rPr>
          <w:i/>
          <w:szCs w:val="24"/>
          <w:lang w:val="en-GB"/>
        </w:rPr>
        <w:t>InitialisationFile.xlsx</w:t>
      </w:r>
      <w:r w:rsidRPr="00047DA9">
        <w:rPr>
          <w:szCs w:val="24"/>
          <w:lang w:val="en-GB"/>
        </w:rPr>
        <w:t xml:space="preserve"> file.</w:t>
      </w:r>
    </w:p>
    <w:p w14:paraId="6B973933" w14:textId="34A71AAD" w:rsidR="0067520E" w:rsidRPr="00047DA9" w:rsidRDefault="0067520E" w:rsidP="0014717F">
      <w:pPr>
        <w:pStyle w:val="ListParagraph"/>
        <w:numPr>
          <w:ilvl w:val="0"/>
          <w:numId w:val="81"/>
        </w:numPr>
        <w:rPr>
          <w:i/>
          <w:iCs/>
          <w:szCs w:val="24"/>
          <w:lang w:val="en-GB"/>
        </w:rPr>
      </w:pPr>
      <w:r w:rsidRPr="00047DA9">
        <w:rPr>
          <w:szCs w:val="24"/>
          <w:lang w:val="en-GB"/>
        </w:rPr>
        <w:t>Close any input files before moving on to the next step.</w:t>
      </w:r>
    </w:p>
    <w:p w14:paraId="225736EE" w14:textId="7F1C45B4" w:rsidR="002B6FD4" w:rsidRPr="00047DA9" w:rsidRDefault="0067520E" w:rsidP="0014717F">
      <w:pPr>
        <w:pStyle w:val="Heading4"/>
      </w:pPr>
      <w:r w:rsidRPr="00047DA9">
        <w:t>Running Experiment (a)</w:t>
      </w:r>
    </w:p>
    <w:p w14:paraId="0AEAA7C4" w14:textId="7C2D1735" w:rsidR="002B6FD4" w:rsidRPr="00047DA9" w:rsidRDefault="002B6FD4">
      <w:pPr>
        <w:rPr>
          <w:szCs w:val="24"/>
        </w:rPr>
      </w:pPr>
      <w:r w:rsidRPr="00047DA9">
        <w:rPr>
          <w:szCs w:val="24"/>
        </w:rPr>
        <w:t>Move the RangeShifter batch executable into the project directory (</w:t>
      </w:r>
      <w:r w:rsidRPr="00047DA9">
        <w:rPr>
          <w:i/>
          <w:iCs/>
          <w:szCs w:val="24"/>
        </w:rPr>
        <w:t>i.e.</w:t>
      </w:r>
      <w:r w:rsidRPr="00047DA9">
        <w:rPr>
          <w:szCs w:val="24"/>
        </w:rPr>
        <w:t xml:space="preserve">, in the same folder containing the Inputs, </w:t>
      </w:r>
      <w:proofErr w:type="spellStart"/>
      <w:r w:rsidRPr="00047DA9">
        <w:rPr>
          <w:szCs w:val="24"/>
        </w:rPr>
        <w:t>Output_Maps</w:t>
      </w:r>
      <w:proofErr w:type="spellEnd"/>
      <w:r w:rsidRPr="00047DA9">
        <w:rPr>
          <w:szCs w:val="24"/>
        </w:rPr>
        <w:t xml:space="preserve"> and Outputs folder for this exercise) and open it to run the batch mode from the </w:t>
      </w:r>
      <w:r w:rsidRPr="00047DA9">
        <w:rPr>
          <w:i/>
          <w:iCs/>
          <w:szCs w:val="24"/>
          <w:rPrChange w:id="509" w:author="Pannetier, Theo" w:date="2024-06-08T21:18:00Z">
            <w:rPr>
              <w:szCs w:val="24"/>
            </w:rPr>
          </w:rPrChange>
        </w:rPr>
        <w:t>Control file</w:t>
      </w:r>
      <w:r w:rsidRPr="00047DA9">
        <w:rPr>
          <w:szCs w:val="24"/>
        </w:rPr>
        <w:t>.</w:t>
      </w:r>
    </w:p>
    <w:p w14:paraId="54EF203B" w14:textId="6A3264F7" w:rsidR="0014717F" w:rsidRPr="00047DA9" w:rsidRDefault="0067520E" w:rsidP="0014717F">
      <w:r w:rsidRPr="00047DA9">
        <w:rPr>
          <w:szCs w:val="24"/>
        </w:rPr>
        <w:t xml:space="preserve">All being well, the batch will run until completion, when the only option is </w:t>
      </w:r>
      <w:proofErr w:type="gramStart"/>
      <w:r w:rsidRPr="00047DA9">
        <w:rPr>
          <w:szCs w:val="24"/>
        </w:rPr>
        <w:t>to</w:t>
      </w:r>
      <w:proofErr w:type="gramEnd"/>
      <w:r w:rsidRPr="00047DA9">
        <w:rPr>
          <w:szCs w:val="24"/>
        </w:rPr>
        <w:t xml:space="preserve"> close RangeShifter. Now </w:t>
      </w:r>
      <w:proofErr w:type="gramStart"/>
      <w:r w:rsidRPr="00047DA9">
        <w:rPr>
          <w:szCs w:val="24"/>
        </w:rPr>
        <w:t>take a look</w:t>
      </w:r>
      <w:proofErr w:type="gramEnd"/>
      <w:r w:rsidRPr="00047DA9">
        <w:rPr>
          <w:szCs w:val="24"/>
        </w:rPr>
        <w:t xml:space="preserve"> at the output files in the </w:t>
      </w:r>
      <w:r w:rsidRPr="00047DA9">
        <w:rPr>
          <w:i/>
          <w:szCs w:val="24"/>
        </w:rPr>
        <w:t>Outputs</w:t>
      </w:r>
      <w:r w:rsidRPr="00047DA9">
        <w:rPr>
          <w:szCs w:val="24"/>
        </w:rPr>
        <w:t xml:space="preserve"> folder for this exercise. The file names start with the batch number </w:t>
      </w:r>
      <w:r w:rsidRPr="00047DA9">
        <w:rPr>
          <w:i/>
          <w:szCs w:val="24"/>
        </w:rPr>
        <w:t>Batch1</w:t>
      </w:r>
      <w:r w:rsidRPr="00047DA9">
        <w:rPr>
          <w:szCs w:val="24"/>
        </w:rPr>
        <w:t xml:space="preserve"> and contain reference to the landscape number, in this case </w:t>
      </w:r>
      <w:r w:rsidRPr="00047DA9">
        <w:rPr>
          <w:i/>
          <w:szCs w:val="24"/>
        </w:rPr>
        <w:t>land37</w:t>
      </w:r>
      <w:r w:rsidRPr="00047DA9">
        <w:rPr>
          <w:szCs w:val="24"/>
        </w:rPr>
        <w:t xml:space="preserve">. If multiple landscapes had been included in the </w:t>
      </w:r>
      <w:proofErr w:type="spellStart"/>
      <w:r w:rsidRPr="00047DA9">
        <w:rPr>
          <w:i/>
          <w:szCs w:val="24"/>
        </w:rPr>
        <w:t>LandFile</w:t>
      </w:r>
      <w:proofErr w:type="spellEnd"/>
      <w:r w:rsidRPr="00047DA9">
        <w:rPr>
          <w:szCs w:val="24"/>
        </w:rPr>
        <w:t>, there would be a separate set of files for each landscape.</w:t>
      </w:r>
      <w:r w:rsidR="0014717F" w:rsidRPr="00047DA9">
        <w:rPr>
          <w:szCs w:val="24"/>
        </w:rPr>
        <w:t xml:space="preserve"> </w:t>
      </w:r>
      <w:r w:rsidR="0014717F" w:rsidRPr="00047DA9">
        <w:t xml:space="preserve">The output files will be </w:t>
      </w:r>
      <w:proofErr w:type="gramStart"/>
      <w:r w:rsidR="0014717F" w:rsidRPr="00047DA9">
        <w:t>similar to</w:t>
      </w:r>
      <w:proofErr w:type="gramEnd"/>
      <w:r w:rsidR="0014717F" w:rsidRPr="00047DA9">
        <w:t xml:space="preserve"> those shown below:</w:t>
      </w:r>
    </w:p>
    <w:p w14:paraId="2872BE8D" w14:textId="77777777" w:rsidR="0050692D" w:rsidRPr="00047DA9" w:rsidRDefault="0050692D" w:rsidP="0014717F"/>
    <w:p w14:paraId="11E03679" w14:textId="77777777" w:rsidR="0050692D" w:rsidRPr="00047DA9" w:rsidRDefault="0050692D" w:rsidP="0014717F"/>
    <w:p w14:paraId="645E54EA" w14:textId="77777777" w:rsidR="0050692D" w:rsidRPr="00047DA9" w:rsidRDefault="0050692D" w:rsidP="0014717F"/>
    <w:p w14:paraId="3BCBEE4C" w14:textId="77777777" w:rsidR="0050692D" w:rsidRPr="00047DA9" w:rsidRDefault="0050692D" w:rsidP="0014717F">
      <w:pPr>
        <w:rPr>
          <w:szCs w:val="24"/>
        </w:rPr>
      </w:pPr>
    </w:p>
    <w:p w14:paraId="457C1225" w14:textId="4656F5CA" w:rsidR="0014717F" w:rsidRPr="00047DA9" w:rsidRDefault="0050692D" w:rsidP="005D3E2C">
      <w:pPr>
        <w:pStyle w:val="ListParagraph"/>
        <w:keepNext/>
        <w:numPr>
          <w:ilvl w:val="0"/>
          <w:numId w:val="84"/>
        </w:numPr>
        <w:spacing w:line="360" w:lineRule="auto"/>
        <w:rPr>
          <w:lang w:val="en-GB"/>
        </w:rPr>
      </w:pPr>
      <w:r w:rsidRPr="00047DA9">
        <w:rPr>
          <w:rFonts w:cs="Times New Roman"/>
          <w:i/>
          <w:szCs w:val="24"/>
          <w:lang w:val="en-GB"/>
        </w:rPr>
        <w:lastRenderedPageBreak/>
        <w:t>Batch1_Sim1_Land37_Range</w:t>
      </w:r>
      <w:r w:rsidR="0014717F" w:rsidRPr="00047DA9">
        <w:rPr>
          <w:rFonts w:cs="Times New Roman"/>
          <w:i/>
          <w:szCs w:val="24"/>
          <w:lang w:val="en-GB"/>
        </w:rPr>
        <w:t>.txt</w:t>
      </w:r>
    </w:p>
    <w:p w14:paraId="6AE85C51" w14:textId="442F20DB" w:rsidR="0050692D" w:rsidRPr="00047DA9" w:rsidRDefault="0050692D" w:rsidP="0050692D">
      <w:pPr>
        <w:rPr>
          <w:lang w:eastAsia="en-GB"/>
        </w:rPr>
      </w:pPr>
      <w:r w:rsidRPr="00047DA9">
        <w:rPr>
          <w:noProof/>
          <w:lang w:eastAsia="en-GB"/>
        </w:rPr>
        <w:drawing>
          <wp:anchor distT="0" distB="0" distL="114300" distR="114300" simplePos="0" relativeHeight="251654144" behindDoc="0" locked="0" layoutInCell="1" allowOverlap="0" wp14:anchorId="627E78FC" wp14:editId="74200BF5">
            <wp:simplePos x="0" y="0"/>
            <wp:positionH relativeFrom="column">
              <wp:align>left</wp:align>
            </wp:positionH>
            <wp:positionV relativeFrom="paragraph">
              <wp:posOffset>0</wp:posOffset>
            </wp:positionV>
            <wp:extent cx="5731200" cy="2635200"/>
            <wp:effectExtent l="19050" t="19050" r="3175" b="0"/>
            <wp:wrapTopAndBottom/>
            <wp:docPr id="24881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733" name="Picture 2"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200" cy="263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D0E47E" w14:textId="3F005300" w:rsidR="0014717F" w:rsidRPr="00047DA9" w:rsidRDefault="00803686" w:rsidP="0014717F">
      <w:pPr>
        <w:pStyle w:val="ListParagraph"/>
        <w:keepNext/>
        <w:numPr>
          <w:ilvl w:val="0"/>
          <w:numId w:val="84"/>
        </w:numPr>
        <w:ind w:left="734"/>
        <w:rPr>
          <w:rFonts w:cs="Times New Roman"/>
          <w:i/>
          <w:szCs w:val="24"/>
          <w:lang w:val="en-GB"/>
        </w:rPr>
      </w:pPr>
      <w:r w:rsidRPr="00047DA9">
        <w:rPr>
          <w:rFonts w:cs="Times New Roman"/>
          <w:i/>
          <w:szCs w:val="24"/>
          <w:lang w:val="en-GB"/>
        </w:rPr>
        <w:t xml:space="preserve"> Batch1_Sim1_Land37_</w:t>
      </w:r>
      <w:r w:rsidR="0014717F" w:rsidRPr="00047DA9">
        <w:rPr>
          <w:rFonts w:cs="Times New Roman"/>
          <w:i/>
          <w:szCs w:val="24"/>
          <w:lang w:val="en-GB"/>
        </w:rPr>
        <w:t>Occupancy.txt</w:t>
      </w:r>
    </w:p>
    <w:p w14:paraId="3FDA8174" w14:textId="0A7CF2E8" w:rsidR="0014717F" w:rsidRPr="00047DA9" w:rsidRDefault="00803686" w:rsidP="0014717F">
      <w:pPr>
        <w:pStyle w:val="Diagram"/>
      </w:pPr>
      <w:r w:rsidRPr="00047DA9">
        <w:drawing>
          <wp:anchor distT="0" distB="0" distL="114300" distR="114300" simplePos="0" relativeHeight="251667456" behindDoc="0" locked="0" layoutInCell="1" allowOverlap="0" wp14:anchorId="3F0E26FB" wp14:editId="0FD90106">
            <wp:simplePos x="0" y="0"/>
            <wp:positionH relativeFrom="column">
              <wp:posOffset>60960</wp:posOffset>
            </wp:positionH>
            <wp:positionV relativeFrom="page">
              <wp:posOffset>4759960</wp:posOffset>
            </wp:positionV>
            <wp:extent cx="5730875" cy="3660775"/>
            <wp:effectExtent l="19050" t="19050" r="3175" b="0"/>
            <wp:wrapTopAndBottom/>
            <wp:docPr id="4585013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1369" name="Picture 3" descr="A screenshot of a graph&#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0875" cy="36607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AB009" w14:textId="745F55A0" w:rsidR="00803686" w:rsidRPr="00047DA9" w:rsidRDefault="00803686" w:rsidP="00803686">
      <w:pPr>
        <w:rPr>
          <w:lang w:eastAsia="en-GB"/>
        </w:rPr>
      </w:pPr>
    </w:p>
    <w:p w14:paraId="5A8251D7" w14:textId="77777777" w:rsidR="00803686" w:rsidRPr="00047DA9" w:rsidRDefault="00803686" w:rsidP="00803686">
      <w:pPr>
        <w:rPr>
          <w:lang w:eastAsia="en-GB"/>
        </w:rPr>
      </w:pPr>
    </w:p>
    <w:p w14:paraId="219D0ACF" w14:textId="41067AEF" w:rsidR="0014717F" w:rsidRPr="00047DA9" w:rsidRDefault="00803686" w:rsidP="00803686">
      <w:pPr>
        <w:pStyle w:val="ListParagraph"/>
        <w:keepNext/>
        <w:numPr>
          <w:ilvl w:val="0"/>
          <w:numId w:val="84"/>
        </w:numPr>
        <w:ind w:left="734"/>
        <w:rPr>
          <w:rFonts w:cs="Times New Roman"/>
          <w:i/>
          <w:szCs w:val="24"/>
          <w:lang w:val="en-GB"/>
        </w:rPr>
      </w:pPr>
      <w:r w:rsidRPr="00047DA9">
        <w:rPr>
          <w:noProof/>
          <w:lang w:val="en-GB"/>
        </w:rPr>
        <w:lastRenderedPageBreak/>
        <w:drawing>
          <wp:anchor distT="0" distB="252095" distL="114300" distR="114300" simplePos="0" relativeHeight="251674624" behindDoc="0" locked="0" layoutInCell="1" allowOverlap="0" wp14:anchorId="0445A2E1" wp14:editId="0EC1046D">
            <wp:simplePos x="0" y="0"/>
            <wp:positionH relativeFrom="column">
              <wp:posOffset>1859280</wp:posOffset>
            </wp:positionH>
            <wp:positionV relativeFrom="paragraph">
              <wp:posOffset>378460</wp:posOffset>
            </wp:positionV>
            <wp:extent cx="1656000" cy="2368800"/>
            <wp:effectExtent l="19050" t="19050" r="1905" b="0"/>
            <wp:wrapTopAndBottom/>
            <wp:docPr id="273236346"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6346" name="Picture 4" descr="A table with numbers and symbol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656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047DA9">
        <w:rPr>
          <w:rFonts w:cs="Times New Roman"/>
          <w:i/>
          <w:szCs w:val="24"/>
          <w:lang w:val="en-GB"/>
        </w:rPr>
        <w:t xml:space="preserve"> Batch1_Sim1_Land37_Occupancy </w:t>
      </w:r>
      <w:r w:rsidR="0014717F" w:rsidRPr="00047DA9">
        <w:rPr>
          <w:rFonts w:cs="Times New Roman"/>
          <w:i/>
          <w:szCs w:val="24"/>
          <w:lang w:val="en-GB"/>
        </w:rPr>
        <w:t>_Stats.txt</w:t>
      </w:r>
    </w:p>
    <w:p w14:paraId="20B47B59" w14:textId="3E0B8B9B" w:rsidR="0014717F" w:rsidRPr="00047DA9" w:rsidRDefault="00402C3C" w:rsidP="00402C3C">
      <w:pPr>
        <w:pStyle w:val="ListParagraph"/>
        <w:keepNext/>
        <w:numPr>
          <w:ilvl w:val="0"/>
          <w:numId w:val="84"/>
        </w:numPr>
        <w:spacing w:before="120"/>
        <w:ind w:left="731" w:hanging="357"/>
        <w:rPr>
          <w:rFonts w:cs="Times New Roman"/>
          <w:i/>
          <w:szCs w:val="24"/>
          <w:lang w:val="en-GB"/>
        </w:rPr>
      </w:pPr>
      <w:r w:rsidRPr="00047DA9">
        <w:rPr>
          <w:rFonts w:cs="Times New Roman"/>
          <w:i/>
          <w:szCs w:val="24"/>
          <w:lang w:val="en-GB"/>
        </w:rPr>
        <w:t>Batch1_Sim1_Land37</w:t>
      </w:r>
      <w:r w:rsidR="0014717F" w:rsidRPr="00047DA9">
        <w:rPr>
          <w:rFonts w:cs="Times New Roman"/>
          <w:i/>
          <w:szCs w:val="24"/>
          <w:lang w:val="en-GB"/>
        </w:rPr>
        <w:t>_Pop.txt</w:t>
      </w:r>
    </w:p>
    <w:p w14:paraId="38C7623A" w14:textId="60ABEFBD" w:rsidR="00402C3C" w:rsidRPr="00047DA9" w:rsidRDefault="00402C3C" w:rsidP="00402C3C">
      <w:pPr>
        <w:pStyle w:val="Diagram"/>
        <w:numPr>
          <w:ilvl w:val="0"/>
          <w:numId w:val="84"/>
        </w:numPr>
        <w:spacing w:line="360" w:lineRule="auto"/>
        <w:jc w:val="both"/>
        <w:rPr>
          <w:i/>
          <w:iCs/>
          <w:szCs w:val="24"/>
        </w:rPr>
      </w:pPr>
      <w:r w:rsidRPr="00047DA9">
        <w:rPr>
          <w:i/>
          <w:iCs/>
        </w:rPr>
        <w:drawing>
          <wp:anchor distT="0" distB="252095" distL="114300" distR="114300" simplePos="0" relativeHeight="251680768" behindDoc="0" locked="0" layoutInCell="1" allowOverlap="0" wp14:anchorId="402E8E80" wp14:editId="747583BD">
            <wp:simplePos x="0" y="0"/>
            <wp:positionH relativeFrom="column">
              <wp:posOffset>0</wp:posOffset>
            </wp:positionH>
            <wp:positionV relativeFrom="paragraph">
              <wp:posOffset>107950</wp:posOffset>
            </wp:positionV>
            <wp:extent cx="5731200" cy="2444400"/>
            <wp:effectExtent l="19050" t="19050" r="3175" b="0"/>
            <wp:wrapTopAndBottom/>
            <wp:docPr id="163245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0465" name="Picture 5"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200" cy="24444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47DA9">
        <w:rPr>
          <w:i/>
          <w:iCs/>
        </w:rPr>
        <w:t>Batch1_Sim1_Land37_neutralGenetics.txt</w:t>
      </w:r>
    </w:p>
    <w:p w14:paraId="50E8BC5B" w14:textId="77777777" w:rsidR="003B2F3E" w:rsidRPr="00047DA9" w:rsidRDefault="003B2F3E">
      <w:pPr>
        <w:rPr>
          <w:szCs w:val="24"/>
          <w:highlight w:val="yellow"/>
        </w:rPr>
      </w:pPr>
    </w:p>
    <w:p w14:paraId="7E39E2AF" w14:textId="77777777" w:rsidR="003B2F3E" w:rsidRPr="00047DA9" w:rsidRDefault="003B2F3E">
      <w:pPr>
        <w:rPr>
          <w:szCs w:val="24"/>
          <w:highlight w:val="yellow"/>
        </w:rPr>
      </w:pPr>
    </w:p>
    <w:p w14:paraId="042DFBC3" w14:textId="3F816D31" w:rsidR="003B2F3E" w:rsidRPr="00047DA9" w:rsidRDefault="003B2F3E">
      <w:pPr>
        <w:rPr>
          <w:szCs w:val="24"/>
        </w:rPr>
      </w:pPr>
      <w:proofErr w:type="spellStart"/>
      <w:r w:rsidRPr="00047DA9">
        <w:rPr>
          <w:szCs w:val="24"/>
          <w:highlight w:val="yellow"/>
        </w:rPr>
        <w:t>X</w:t>
      </w:r>
      <w:r w:rsidR="00402C3C" w:rsidRPr="00047DA9">
        <w:rPr>
          <w:szCs w:val="24"/>
          <w:highlight w:val="yellow"/>
        </w:rPr>
        <w:t>xxx</w:t>
      </w:r>
      <w:proofErr w:type="spellEnd"/>
    </w:p>
    <w:p w14:paraId="5543CE51" w14:textId="77777777" w:rsidR="003B2F3E" w:rsidRPr="00047DA9" w:rsidRDefault="003B2F3E">
      <w:pPr>
        <w:rPr>
          <w:szCs w:val="24"/>
          <w:highlight w:val="yellow"/>
        </w:rPr>
      </w:pPr>
    </w:p>
    <w:p w14:paraId="5DDA748D" w14:textId="77777777" w:rsidR="003B2F3E" w:rsidRPr="00047DA9" w:rsidRDefault="003B2F3E">
      <w:pPr>
        <w:rPr>
          <w:szCs w:val="24"/>
          <w:highlight w:val="yellow"/>
        </w:rPr>
      </w:pPr>
    </w:p>
    <w:p w14:paraId="09CEEC94" w14:textId="77777777" w:rsidR="003B2F3E" w:rsidRPr="00047DA9" w:rsidRDefault="003B2F3E">
      <w:pPr>
        <w:rPr>
          <w:szCs w:val="24"/>
          <w:highlight w:val="yellow"/>
        </w:rPr>
      </w:pPr>
    </w:p>
    <w:p w14:paraId="2F038EE5" w14:textId="77777777" w:rsidR="003B2F3E" w:rsidRPr="00047DA9" w:rsidRDefault="003B2F3E">
      <w:pPr>
        <w:rPr>
          <w:szCs w:val="24"/>
          <w:highlight w:val="yellow"/>
        </w:rPr>
      </w:pPr>
    </w:p>
    <w:p w14:paraId="53F76187" w14:textId="368DC2C1" w:rsidR="003B2F3E" w:rsidRPr="00047DA9" w:rsidRDefault="003B2F3E">
      <w:pPr>
        <w:rPr>
          <w:szCs w:val="24"/>
        </w:rPr>
      </w:pPr>
      <w:r w:rsidRPr="00047DA9">
        <w:rPr>
          <w:szCs w:val="24"/>
          <w:highlight w:val="yellow"/>
        </w:rPr>
        <w:lastRenderedPageBreak/>
        <w:t>Figures and R code…</w:t>
      </w:r>
    </w:p>
    <w:p w14:paraId="7C6AF170" w14:textId="77777777" w:rsidR="003B2F3E" w:rsidRPr="00047DA9" w:rsidRDefault="003B2F3E" w:rsidP="00C57BF9">
      <w:pPr>
        <w:pStyle w:val="Heading4"/>
      </w:pPr>
    </w:p>
    <w:p w14:paraId="6262D495" w14:textId="1D9B52B6" w:rsidR="0067520E" w:rsidRPr="00047DA9" w:rsidRDefault="003B2F3E" w:rsidP="00C57BF9">
      <w:pPr>
        <w:pStyle w:val="Heading4"/>
      </w:pPr>
      <w:r w:rsidRPr="00047DA9">
        <w:t>Running</w:t>
      </w:r>
      <w:r w:rsidR="0067520E" w:rsidRPr="00047DA9">
        <w:t xml:space="preserve"> the other experiments </w:t>
      </w:r>
      <w:r w:rsidRPr="00047DA9">
        <w:t>(b-d)</w:t>
      </w:r>
    </w:p>
    <w:p w14:paraId="0482521E" w14:textId="2E02675B" w:rsidR="0067520E" w:rsidRPr="00047DA9" w:rsidRDefault="0067520E">
      <w:pPr>
        <w:rPr>
          <w:szCs w:val="24"/>
        </w:rPr>
      </w:pPr>
      <w:r w:rsidRPr="00047DA9">
        <w:rPr>
          <w:szCs w:val="24"/>
        </w:rPr>
        <w:t xml:space="preserve">The batch mode can be used in just the way described above, </w:t>
      </w:r>
      <w:proofErr w:type="gramStart"/>
      <w:r w:rsidRPr="00047DA9">
        <w:rPr>
          <w:szCs w:val="24"/>
        </w:rPr>
        <w:t>namely</w:t>
      </w:r>
      <w:proofErr w:type="gramEnd"/>
      <w:r w:rsidRPr="00047DA9">
        <w:rPr>
          <w:szCs w:val="24"/>
        </w:rPr>
        <w:t xml:space="preserve"> to run a single simulation</w:t>
      </w:r>
      <w:r w:rsidR="00E174FF" w:rsidRPr="00047DA9">
        <w:rPr>
          <w:szCs w:val="24"/>
        </w:rPr>
        <w:t>.</w:t>
      </w:r>
      <w:r w:rsidRPr="00047DA9">
        <w:rPr>
          <w:szCs w:val="24"/>
        </w:rPr>
        <w:t xml:space="preserve"> However, the real advantage of the batch mode lies in setting up a whole series of simulations in one batch to perform a virtual experiment, </w:t>
      </w:r>
      <w:r w:rsidR="00E174FF" w:rsidRPr="00047DA9">
        <w:rPr>
          <w:szCs w:val="24"/>
        </w:rPr>
        <w:t>for example,</w:t>
      </w:r>
      <w:r w:rsidRPr="00047DA9">
        <w:rPr>
          <w:szCs w:val="24"/>
        </w:rPr>
        <w:t xml:space="preserve"> where one or more parameters is varied systematically to examine its effect on a population (for example, in terms of the range expansion rate or probability of extinction). </w:t>
      </w:r>
    </w:p>
    <w:p w14:paraId="1694F14A" w14:textId="0866B875" w:rsidR="0067520E" w:rsidRPr="00047DA9" w:rsidRDefault="0067520E">
      <w:pPr>
        <w:rPr>
          <w:szCs w:val="24"/>
        </w:rPr>
      </w:pPr>
      <w:r w:rsidRPr="00047DA9">
        <w:rPr>
          <w:szCs w:val="24"/>
        </w:rPr>
        <w:t xml:space="preserve">Here, we will extend the batch example for </w:t>
      </w:r>
      <w:r w:rsidR="00E174FF" w:rsidRPr="00047DA9">
        <w:rPr>
          <w:szCs w:val="24"/>
        </w:rPr>
        <w:t>e</w:t>
      </w:r>
      <w:r w:rsidRPr="00047DA9">
        <w:rPr>
          <w:szCs w:val="24"/>
        </w:rPr>
        <w:t>xperiment (a) to incorporate the additional experiments</w:t>
      </w:r>
      <w:r w:rsidR="00E174FF" w:rsidRPr="00047DA9">
        <w:rPr>
          <w:szCs w:val="24"/>
        </w:rPr>
        <w:t xml:space="preserve"> (b-d)</w:t>
      </w:r>
      <w:r w:rsidRPr="00047DA9">
        <w:rPr>
          <w:szCs w:val="24"/>
        </w:rPr>
        <w:t>. However, there is one important constraint. Experiment (c) cannot be combined in the same batch run as the other experiments, as it requires an asexual population, whereas the other experiments require sexual populations. It will therefore need to be run as a separate batch.</w:t>
      </w:r>
    </w:p>
    <w:p w14:paraId="2A50230F" w14:textId="16EF18D9" w:rsidR="00E174FF" w:rsidRPr="00047DA9" w:rsidRDefault="00E174FF" w:rsidP="00E174FF">
      <w:pPr>
        <w:pStyle w:val="Keepnext"/>
        <w:numPr>
          <w:ilvl w:val="0"/>
          <w:numId w:val="86"/>
        </w:numPr>
        <w:rPr>
          <w:i/>
          <w:iCs/>
        </w:rPr>
      </w:pPr>
      <w:r w:rsidRPr="00047DA9">
        <w:rPr>
          <w:i/>
          <w:iCs/>
        </w:rPr>
        <w:t>Experiment (b)</w:t>
      </w:r>
    </w:p>
    <w:p w14:paraId="4A33D536" w14:textId="7A4A1AAE" w:rsidR="00047DA9" w:rsidRPr="00047DA9" w:rsidRDefault="00047DA9" w:rsidP="00047DA9">
      <w:pPr>
        <w:pStyle w:val="ListParagraph"/>
        <w:ind w:left="360"/>
        <w:rPr>
          <w:szCs w:val="24"/>
          <w:lang w:val="en-GB"/>
        </w:rPr>
      </w:pPr>
      <w:r w:rsidRPr="00047DA9">
        <w:rPr>
          <w:szCs w:val="24"/>
          <w:lang w:val="en-GB"/>
        </w:rPr>
        <w:t>This experiment was designed to provide an example of how the dispersal behaviour of the species and how we model settlement rules can change the estimated connectivity of a habitat network.</w:t>
      </w:r>
      <w:r>
        <w:rPr>
          <w:szCs w:val="24"/>
          <w:lang w:val="en-GB"/>
        </w:rPr>
        <w:t xml:space="preserve"> </w:t>
      </w:r>
    </w:p>
    <w:p w14:paraId="4E071CC2" w14:textId="77777777" w:rsidR="00E174FF" w:rsidRPr="00047DA9" w:rsidRDefault="0067520E" w:rsidP="00E174FF">
      <w:pPr>
        <w:pStyle w:val="Keepnext"/>
        <w:numPr>
          <w:ilvl w:val="0"/>
          <w:numId w:val="88"/>
        </w:numPr>
      </w:pPr>
      <w:r w:rsidRPr="00047DA9">
        <w:t xml:space="preserve">Open the file </w:t>
      </w:r>
      <w:r w:rsidRPr="00047DA9">
        <w:rPr>
          <w:b/>
          <w:bCs/>
          <w:i/>
        </w:rPr>
        <w:t>ParameterFile_ex4.txt</w:t>
      </w:r>
      <w:r w:rsidRPr="00047DA9">
        <w:t xml:space="preserve"> for editing as previously, and add a second data line, which should be a copy of the first. The only change to make is that the </w:t>
      </w:r>
      <w:r w:rsidRPr="00047DA9">
        <w:rPr>
          <w:b/>
          <w:bCs/>
          <w:i/>
        </w:rPr>
        <w:t>Simulation</w:t>
      </w:r>
      <w:r w:rsidRPr="00047DA9">
        <w:t xml:space="preserve"> column must be changed to </w:t>
      </w:r>
      <w:r w:rsidRPr="00047DA9">
        <w:rPr>
          <w:b/>
          <w:bCs/>
        </w:rPr>
        <w:t>2</w:t>
      </w:r>
      <w:r w:rsidRPr="00047DA9">
        <w:t xml:space="preserve"> in the second line (simulations must be sequentially numbered). Then save the file. </w:t>
      </w:r>
    </w:p>
    <w:p w14:paraId="6AF953AF" w14:textId="631C416F" w:rsidR="0067520E" w:rsidRPr="00047DA9" w:rsidRDefault="0067520E" w:rsidP="00E174FF">
      <w:pPr>
        <w:pStyle w:val="Keepnext"/>
        <w:numPr>
          <w:ilvl w:val="0"/>
          <w:numId w:val="88"/>
        </w:numPr>
      </w:pPr>
      <w:r w:rsidRPr="00047DA9">
        <w:t xml:space="preserve">Repeat this procedure for the </w:t>
      </w:r>
      <w:proofErr w:type="spellStart"/>
      <w:r w:rsidRPr="00047DA9">
        <w:rPr>
          <w:i/>
        </w:rPr>
        <w:t>StageStructFile</w:t>
      </w:r>
      <w:proofErr w:type="spellEnd"/>
      <w:r w:rsidRPr="00047DA9">
        <w:t xml:space="preserve">, </w:t>
      </w:r>
      <w:proofErr w:type="spellStart"/>
      <w:r w:rsidRPr="00047DA9">
        <w:rPr>
          <w:i/>
        </w:rPr>
        <w:t>TransferFile</w:t>
      </w:r>
      <w:proofErr w:type="spellEnd"/>
      <w:r w:rsidR="000038D6" w:rsidRPr="00047DA9">
        <w:rPr>
          <w:i/>
        </w:rPr>
        <w:t xml:space="preserve">, </w:t>
      </w:r>
      <w:proofErr w:type="spellStart"/>
      <w:r w:rsidR="000038D6" w:rsidRPr="00047DA9">
        <w:rPr>
          <w:i/>
        </w:rPr>
        <w:t>GeneticsFile</w:t>
      </w:r>
      <w:proofErr w:type="spellEnd"/>
      <w:r w:rsidR="000038D6" w:rsidRPr="00047DA9">
        <w:rPr>
          <w:i/>
        </w:rPr>
        <w:t xml:space="preserve">, </w:t>
      </w:r>
      <w:proofErr w:type="spellStart"/>
      <w:r w:rsidR="000038D6" w:rsidRPr="00047DA9">
        <w:rPr>
          <w:i/>
        </w:rPr>
        <w:t>TraitsFile</w:t>
      </w:r>
      <w:proofErr w:type="spellEnd"/>
      <w:r w:rsidRPr="00047DA9">
        <w:t xml:space="preserve"> and </w:t>
      </w:r>
      <w:proofErr w:type="spellStart"/>
      <w:r w:rsidRPr="00047DA9">
        <w:rPr>
          <w:i/>
        </w:rPr>
        <w:t>InitialisationFile</w:t>
      </w:r>
      <w:proofErr w:type="spellEnd"/>
      <w:r w:rsidRPr="00047DA9">
        <w:t xml:space="preserve">. In the </w:t>
      </w:r>
      <w:proofErr w:type="spellStart"/>
      <w:r w:rsidRPr="00047DA9">
        <w:rPr>
          <w:i/>
        </w:rPr>
        <w:t>EmigrationFile</w:t>
      </w:r>
      <w:proofErr w:type="spellEnd"/>
      <w:r w:rsidRPr="00047DA9">
        <w:t xml:space="preserve">, all three lines must be copied and changed to </w:t>
      </w:r>
      <w:r w:rsidRPr="00047DA9">
        <w:rPr>
          <w:i/>
        </w:rPr>
        <w:t>Simulation</w:t>
      </w:r>
      <w:r w:rsidRPr="00047DA9">
        <w:t xml:space="preserve"> 2. So far, the second simulation is the same as the first; the critical change is in the </w:t>
      </w:r>
      <w:proofErr w:type="spellStart"/>
      <w:r w:rsidRPr="00047DA9">
        <w:rPr>
          <w:i/>
        </w:rPr>
        <w:t>SettlementFile</w:t>
      </w:r>
      <w:proofErr w:type="spellEnd"/>
      <w:r w:rsidRPr="00047DA9">
        <w:t xml:space="preserve">, where we now need to specify different behaviour for the two sexes. Copy the existing single line twice and change both new lines to </w:t>
      </w:r>
      <w:r w:rsidRPr="00047DA9">
        <w:rPr>
          <w:i/>
        </w:rPr>
        <w:t>Simulation</w:t>
      </w:r>
      <w:r w:rsidRPr="00047DA9">
        <w:t xml:space="preserve"> 2. Then, on the first of these new lines change </w:t>
      </w:r>
      <w:proofErr w:type="spellStart"/>
      <w:r w:rsidRPr="00047DA9">
        <w:rPr>
          <w:i/>
        </w:rPr>
        <w:t>SexDep</w:t>
      </w:r>
      <w:proofErr w:type="spellEnd"/>
      <w:r w:rsidRPr="00047DA9">
        <w:t xml:space="preserve"> to 1 and </w:t>
      </w:r>
      <w:proofErr w:type="spellStart"/>
      <w:r w:rsidRPr="00047DA9">
        <w:rPr>
          <w:i/>
        </w:rPr>
        <w:t>FindMate</w:t>
      </w:r>
      <w:proofErr w:type="spellEnd"/>
      <w:r w:rsidRPr="00047DA9">
        <w:t xml:space="preserve"> to 0, and on the second new line change </w:t>
      </w:r>
      <w:proofErr w:type="spellStart"/>
      <w:r w:rsidRPr="00047DA9">
        <w:rPr>
          <w:i/>
        </w:rPr>
        <w:t>SexDep</w:t>
      </w:r>
      <w:proofErr w:type="spellEnd"/>
      <w:r w:rsidRPr="00047DA9">
        <w:t xml:space="preserve"> to 1 and </w:t>
      </w:r>
      <w:r w:rsidRPr="00047DA9">
        <w:rPr>
          <w:i/>
        </w:rPr>
        <w:t>Sex</w:t>
      </w:r>
      <w:r w:rsidRPr="00047DA9">
        <w:t xml:space="preserve"> to 1. Note that in the batch input, </w:t>
      </w:r>
      <w:r w:rsidRPr="00047DA9">
        <w:rPr>
          <w:i/>
        </w:rPr>
        <w:t>Sex</w:t>
      </w:r>
      <w:r w:rsidRPr="00047DA9">
        <w:t xml:space="preserve"> 0 is for females and </w:t>
      </w:r>
      <w:r w:rsidRPr="00047DA9">
        <w:rPr>
          <w:i/>
        </w:rPr>
        <w:t>Sex</w:t>
      </w:r>
      <w:r w:rsidRPr="00047DA9">
        <w:t> 1 is for males. The file should now appear as follows:</w:t>
      </w:r>
    </w:p>
    <w:p w14:paraId="7A0C5C6D" w14:textId="77777777" w:rsidR="0067520E" w:rsidRPr="00047DA9" w:rsidRDefault="0067520E" w:rsidP="00E174FF">
      <w:pPr>
        <w:pStyle w:val="Diagram"/>
        <w:jc w:val="right"/>
      </w:pPr>
      <w:r w:rsidRPr="00047DA9">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CFBD9" w14:textId="77777777" w:rsidR="00E174FF" w:rsidRDefault="0067520E" w:rsidP="00E174FF">
      <w:pPr>
        <w:pStyle w:val="ListParagraph"/>
        <w:ind w:left="720"/>
        <w:rPr>
          <w:lang w:val="en-GB"/>
        </w:rPr>
      </w:pPr>
      <w:r w:rsidRPr="00047DA9">
        <w:rPr>
          <w:lang w:val="en-GB"/>
        </w:rPr>
        <w:t xml:space="preserve">so that, for </w:t>
      </w:r>
      <w:r w:rsidRPr="00047DA9">
        <w:rPr>
          <w:i/>
          <w:lang w:val="en-GB"/>
        </w:rPr>
        <w:t>Simulation</w:t>
      </w:r>
      <w:r w:rsidRPr="00047DA9">
        <w:rPr>
          <w:lang w:val="en-GB"/>
        </w:rPr>
        <w:t> 2, females will settle in any suitable patch, and males will settle only if there is a female present.</w:t>
      </w:r>
    </w:p>
    <w:p w14:paraId="65FC742E" w14:textId="2102088A" w:rsidR="00047DA9" w:rsidRPr="00047DA9" w:rsidRDefault="00047DA9" w:rsidP="00E174FF">
      <w:pPr>
        <w:pStyle w:val="ListParagraph"/>
        <w:ind w:left="720"/>
        <w:rPr>
          <w:lang w:val="en-GB"/>
        </w:rPr>
      </w:pPr>
      <w:r w:rsidRPr="00047DA9">
        <w:rPr>
          <w:szCs w:val="24"/>
          <w:lang w:val="en-GB"/>
        </w:rPr>
        <w:t>From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8875668" w14:textId="28C37D5C" w:rsidR="0067520E" w:rsidRPr="00047DA9" w:rsidRDefault="0067520E" w:rsidP="00E174FF">
      <w:pPr>
        <w:pStyle w:val="ListParagraph"/>
        <w:numPr>
          <w:ilvl w:val="0"/>
          <w:numId w:val="88"/>
        </w:numPr>
        <w:rPr>
          <w:lang w:val="en-GB"/>
        </w:rPr>
      </w:pPr>
      <w:r w:rsidRPr="00047DA9">
        <w:rPr>
          <w:szCs w:val="24"/>
          <w:lang w:val="en-GB"/>
        </w:rPr>
        <w:lastRenderedPageBreak/>
        <w:t xml:space="preserve">Save the </w:t>
      </w:r>
      <w:proofErr w:type="spellStart"/>
      <w:r w:rsidRPr="00047DA9">
        <w:rPr>
          <w:i/>
          <w:szCs w:val="24"/>
          <w:lang w:val="en-GB"/>
        </w:rPr>
        <w:t>SettlementFile</w:t>
      </w:r>
      <w:proofErr w:type="spellEnd"/>
      <w:r w:rsidRPr="00047DA9">
        <w:rPr>
          <w:szCs w:val="24"/>
          <w:lang w:val="en-GB"/>
        </w:rPr>
        <w:t xml:space="preserve">, and then run the batch again. There is no need to make any changes to the </w:t>
      </w:r>
      <w:r w:rsidRPr="00047DA9">
        <w:rPr>
          <w:i/>
          <w:szCs w:val="24"/>
          <w:lang w:val="en-GB"/>
        </w:rPr>
        <w:t>Control file</w:t>
      </w:r>
      <w:r w:rsidRPr="00047DA9">
        <w:rPr>
          <w:szCs w:val="24"/>
          <w:lang w:val="en-GB"/>
        </w:rPr>
        <w:t xml:space="preserve">, as none of its parameters or file names is altered, unless you wish to change </w:t>
      </w:r>
      <w:proofErr w:type="spellStart"/>
      <w:r w:rsidRPr="00047DA9">
        <w:rPr>
          <w:i/>
          <w:szCs w:val="24"/>
          <w:lang w:val="en-GB"/>
        </w:rPr>
        <w:t>BatchNum</w:t>
      </w:r>
      <w:proofErr w:type="spellEnd"/>
      <w:r w:rsidRPr="00047DA9">
        <w:rPr>
          <w:szCs w:val="24"/>
          <w:lang w:val="en-GB"/>
        </w:rPr>
        <w:t xml:space="preserve">, so that the previous output is not overwritten. Once the batch run has completed, the </w:t>
      </w:r>
      <w:r w:rsidRPr="00047DA9">
        <w:rPr>
          <w:i/>
          <w:szCs w:val="24"/>
          <w:lang w:val="en-GB"/>
        </w:rPr>
        <w:t>Outputs</w:t>
      </w:r>
      <w:r w:rsidRPr="00047DA9">
        <w:rPr>
          <w:szCs w:val="24"/>
          <w:lang w:val="en-GB"/>
        </w:rPr>
        <w:t xml:space="preserve"> folder will contain two sets of files, one for each simulation.</w:t>
      </w:r>
    </w:p>
    <w:p w14:paraId="21B28A6C" w14:textId="77777777" w:rsidR="00047DA9" w:rsidRPr="00047DA9" w:rsidRDefault="00047DA9" w:rsidP="00047DA9">
      <w:pPr>
        <w:pStyle w:val="ListParagraph"/>
        <w:numPr>
          <w:ilvl w:val="0"/>
          <w:numId w:val="86"/>
        </w:numPr>
        <w:rPr>
          <w:i/>
          <w:iCs/>
          <w:szCs w:val="24"/>
          <w:lang w:val="en-GB"/>
        </w:rPr>
      </w:pPr>
      <w:r w:rsidRPr="00047DA9">
        <w:rPr>
          <w:i/>
          <w:iCs/>
          <w:szCs w:val="24"/>
          <w:lang w:val="en-GB"/>
        </w:rPr>
        <w:t>Experiment (d)</w:t>
      </w:r>
    </w:p>
    <w:p w14:paraId="45AF86E4" w14:textId="5D615299" w:rsidR="00047DA9" w:rsidRDefault="00047DA9" w:rsidP="00047DA9">
      <w:pPr>
        <w:pStyle w:val="ListParagraph"/>
        <w:ind w:left="360"/>
        <w:rPr>
          <w:szCs w:val="24"/>
          <w:lang w:val="en-GB"/>
        </w:rPr>
      </w:pPr>
      <w:r w:rsidRPr="00047DA9">
        <w:rPr>
          <w:lang w:val="en-GB"/>
        </w:rPr>
        <w:t xml:space="preserve">In this experiment, we will demonstrate how RangeShifter can incorporate more complexity in the way that movement is modelled. In this case, we relaxed the unrealistic assumption that the per-step mortality is constant across all the land-cover types and assigned different mortality values to each habitat. </w:t>
      </w:r>
    </w:p>
    <w:p w14:paraId="2337F546" w14:textId="528EA728" w:rsidR="00047DA9" w:rsidRPr="00047DA9" w:rsidRDefault="0067520E" w:rsidP="00047DA9">
      <w:pPr>
        <w:pStyle w:val="ListParagraph"/>
        <w:ind w:left="360"/>
        <w:rPr>
          <w:szCs w:val="24"/>
          <w:lang w:val="en-GB"/>
        </w:rPr>
      </w:pPr>
      <w:r w:rsidRPr="00047DA9">
        <w:rPr>
          <w:szCs w:val="24"/>
          <w:lang w:val="en-GB"/>
        </w:rPr>
        <w:t xml:space="preserve">Following similar editing procedures, the parameters for </w:t>
      </w:r>
      <w:r w:rsidR="00047DA9" w:rsidRPr="00047DA9">
        <w:rPr>
          <w:szCs w:val="24"/>
          <w:lang w:val="en-GB"/>
        </w:rPr>
        <w:t>e</w:t>
      </w:r>
      <w:r w:rsidRPr="00047DA9">
        <w:rPr>
          <w:szCs w:val="24"/>
          <w:lang w:val="en-GB"/>
        </w:rPr>
        <w:t xml:space="preserve">xperiment (d) may be added by again copying from </w:t>
      </w:r>
      <w:r w:rsidRPr="00047DA9">
        <w:rPr>
          <w:i/>
          <w:szCs w:val="24"/>
          <w:lang w:val="en-GB"/>
        </w:rPr>
        <w:t>Simulation</w:t>
      </w:r>
      <w:r w:rsidRPr="00047DA9">
        <w:rPr>
          <w:szCs w:val="24"/>
          <w:lang w:val="en-GB"/>
        </w:rPr>
        <w:t xml:space="preserve"> 1 and renumbering as </w:t>
      </w:r>
      <w:r w:rsidRPr="00047DA9">
        <w:rPr>
          <w:b/>
          <w:bCs/>
          <w:i/>
          <w:szCs w:val="24"/>
          <w:lang w:val="en-GB"/>
        </w:rPr>
        <w:t>Simulation</w:t>
      </w:r>
      <w:r w:rsidRPr="00047DA9">
        <w:rPr>
          <w:b/>
          <w:bCs/>
          <w:szCs w:val="24"/>
          <w:lang w:val="en-GB"/>
        </w:rPr>
        <w:t> 3</w:t>
      </w:r>
      <w:r w:rsidRPr="00047DA9">
        <w:rPr>
          <w:szCs w:val="24"/>
          <w:lang w:val="en-GB"/>
        </w:rPr>
        <w:t xml:space="preserve"> (note that there will be just one line for </w:t>
      </w:r>
      <w:r w:rsidRPr="00047DA9">
        <w:rPr>
          <w:i/>
          <w:szCs w:val="24"/>
          <w:lang w:val="en-GB"/>
        </w:rPr>
        <w:t>Simulation</w:t>
      </w:r>
      <w:r w:rsidRPr="00047DA9">
        <w:rPr>
          <w:szCs w:val="24"/>
          <w:lang w:val="en-GB"/>
        </w:rPr>
        <w:t xml:space="preserve"> 3 in the </w:t>
      </w:r>
      <w:proofErr w:type="spellStart"/>
      <w:r w:rsidRPr="00047DA9">
        <w:rPr>
          <w:i/>
          <w:szCs w:val="24"/>
          <w:lang w:val="en-GB"/>
        </w:rPr>
        <w:t>SettlementFile</w:t>
      </w:r>
      <w:proofErr w:type="spellEnd"/>
      <w:r w:rsidRPr="00047DA9">
        <w:rPr>
          <w:szCs w:val="24"/>
          <w:lang w:val="en-GB"/>
        </w:rPr>
        <w:t xml:space="preserve">). The key change for </w:t>
      </w:r>
      <w:r w:rsidR="00047DA9" w:rsidRPr="00047DA9">
        <w:rPr>
          <w:szCs w:val="24"/>
          <w:lang w:val="en-GB"/>
        </w:rPr>
        <w:t>e</w:t>
      </w:r>
      <w:r w:rsidRPr="00047DA9">
        <w:rPr>
          <w:szCs w:val="24"/>
          <w:lang w:val="en-GB"/>
        </w:rPr>
        <w:t xml:space="preserve">xperiment (d) is to specify habitat-dependent mortality risk, and so in the </w:t>
      </w:r>
      <w:proofErr w:type="spellStart"/>
      <w:r w:rsidRPr="00047DA9">
        <w:rPr>
          <w:i/>
          <w:szCs w:val="24"/>
          <w:lang w:val="en-GB"/>
        </w:rPr>
        <w:t>TransferFile</w:t>
      </w:r>
      <w:proofErr w:type="spellEnd"/>
      <w:r w:rsidRPr="00047DA9">
        <w:rPr>
          <w:szCs w:val="24"/>
          <w:lang w:val="en-GB"/>
        </w:rPr>
        <w:t xml:space="preserve">, the </w:t>
      </w:r>
      <w:proofErr w:type="spellStart"/>
      <w:r w:rsidRPr="00047DA9">
        <w:rPr>
          <w:i/>
          <w:szCs w:val="24"/>
          <w:lang w:val="en-GB"/>
        </w:rPr>
        <w:t>SMtype</w:t>
      </w:r>
      <w:proofErr w:type="spellEnd"/>
      <w:r w:rsidRPr="00047DA9">
        <w:rPr>
          <w:szCs w:val="24"/>
          <w:lang w:val="en-GB"/>
        </w:rPr>
        <w:t xml:space="preserve"> column must be changed to 1, and the seven </w:t>
      </w:r>
      <w:proofErr w:type="spellStart"/>
      <w:r w:rsidRPr="00047DA9">
        <w:rPr>
          <w:i/>
          <w:szCs w:val="24"/>
          <w:lang w:val="en-GB"/>
        </w:rPr>
        <w:t>MortHab</w:t>
      </w:r>
      <w:proofErr w:type="spellEnd"/>
      <w:r w:rsidRPr="00047DA9">
        <w:rPr>
          <w:szCs w:val="24"/>
          <w:lang w:val="en-GB"/>
        </w:rPr>
        <w:t xml:space="preserve"> columns must be set to 0, 0, 0, 0.01, 0.01, 0.02 and 0.05 in sequence.</w:t>
      </w:r>
    </w:p>
    <w:p w14:paraId="0D24D6D1" w14:textId="77777777" w:rsidR="00047DA9" w:rsidRPr="00047DA9" w:rsidRDefault="0067520E" w:rsidP="00047DA9">
      <w:pPr>
        <w:pStyle w:val="ListParagraph"/>
        <w:numPr>
          <w:ilvl w:val="0"/>
          <w:numId w:val="86"/>
        </w:numPr>
        <w:rPr>
          <w:i/>
          <w:iCs/>
          <w:szCs w:val="24"/>
          <w:lang w:val="en-GB"/>
        </w:rPr>
      </w:pPr>
      <w:r w:rsidRPr="00047DA9">
        <w:rPr>
          <w:i/>
          <w:iCs/>
          <w:szCs w:val="24"/>
          <w:lang w:val="en-GB"/>
        </w:rPr>
        <w:t>Experiment (c)</w:t>
      </w:r>
    </w:p>
    <w:p w14:paraId="1320CFC4" w14:textId="77777777" w:rsidR="00047DA9" w:rsidRDefault="00047DA9" w:rsidP="00047DA9">
      <w:pPr>
        <w:pStyle w:val="ListParagraph"/>
        <w:ind w:left="360"/>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w:t>
      </w:r>
      <w:proofErr w:type="spellStart"/>
      <w:r w:rsidRPr="00047DA9">
        <w:rPr>
          <w:szCs w:val="24"/>
        </w:rPr>
        <w:t>behaviours</w:t>
      </w:r>
      <w:proofErr w:type="spellEnd"/>
      <w:r w:rsidRPr="00047DA9">
        <w:rPr>
          <w:szCs w:val="24"/>
        </w:rPr>
        <w:t xml:space="preserve"> like mate-finding in the settlement decisions; females will settle in suitable habitat patches and then will automatically be able to attempt reproduction. The modelled genome will be haploid. </w:t>
      </w:r>
    </w:p>
    <w:p w14:paraId="0138057C" w14:textId="2EC2E419" w:rsidR="00047DA9" w:rsidRPr="008F6691" w:rsidRDefault="00047DA9" w:rsidP="008F6691">
      <w:pPr>
        <w:pStyle w:val="ListParagraph"/>
        <w:ind w:left="360"/>
        <w:rPr>
          <w:szCs w:val="24"/>
        </w:rPr>
      </w:pPr>
      <w:r>
        <w:rPr>
          <w:szCs w:val="24"/>
        </w:rPr>
        <w:t xml:space="preserve">You will see from the outputs as </w:t>
      </w:r>
      <w:r w:rsidRPr="00047DA9">
        <w:rPr>
          <w:szCs w:val="24"/>
          <w:lang w:val="en-GB"/>
        </w:rPr>
        <w:t>not accounting explicitly for sexes and settlement behaviours leads to a drastic increase in the overall occupancy of the habitat network after 100 years.</w:t>
      </w:r>
    </w:p>
    <w:p w14:paraId="4D6E0CB6" w14:textId="69410495" w:rsidR="00047DA9" w:rsidRPr="00047DA9" w:rsidRDefault="00047DA9" w:rsidP="00047DA9">
      <w:pPr>
        <w:pStyle w:val="ListParagraph"/>
        <w:ind w:left="360"/>
        <w:rPr>
          <w:szCs w:val="24"/>
          <w:lang w:val="en-GB"/>
        </w:rPr>
      </w:pPr>
      <w:r w:rsidRPr="00047DA9">
        <w:rPr>
          <w:szCs w:val="24"/>
          <w:lang w:val="en-GB"/>
        </w:rPr>
        <w:t>I</w:t>
      </w:r>
      <w:r w:rsidR="0067520E" w:rsidRPr="00047DA9">
        <w:rPr>
          <w:szCs w:val="24"/>
          <w:lang w:val="en-GB"/>
        </w:rPr>
        <w:t xml:space="preserve">t is important to ensure that the output data from the other experiments are not overwritten. This can be achieved either by creating a separate working directory for </w:t>
      </w:r>
      <w:r w:rsidRPr="00047DA9">
        <w:rPr>
          <w:szCs w:val="24"/>
          <w:lang w:val="en-GB"/>
        </w:rPr>
        <w:t>e</w:t>
      </w:r>
      <w:r w:rsidR="0067520E" w:rsidRPr="00047DA9">
        <w:rPr>
          <w:szCs w:val="24"/>
          <w:lang w:val="en-GB"/>
        </w:rPr>
        <w:t xml:space="preserve">xperiment (c) (complete with its own </w:t>
      </w:r>
      <w:r w:rsidR="0067520E" w:rsidRPr="00047DA9">
        <w:rPr>
          <w:i/>
          <w:szCs w:val="24"/>
          <w:lang w:val="en-GB"/>
        </w:rPr>
        <w:t>Inputs</w:t>
      </w:r>
      <w:r w:rsidRPr="00047DA9">
        <w:rPr>
          <w:szCs w:val="24"/>
          <w:lang w:val="en-GB"/>
        </w:rPr>
        <w:t>,</w:t>
      </w:r>
      <w:r w:rsidR="0067520E" w:rsidRPr="00047DA9">
        <w:rPr>
          <w:szCs w:val="24"/>
          <w:lang w:val="en-GB"/>
        </w:rPr>
        <w:t xml:space="preserve"> </w:t>
      </w:r>
      <w:r w:rsidR="0067520E" w:rsidRPr="00047DA9">
        <w:rPr>
          <w:i/>
          <w:szCs w:val="24"/>
          <w:lang w:val="en-GB"/>
        </w:rPr>
        <w:t>Outputs</w:t>
      </w:r>
      <w:r w:rsidR="0067520E" w:rsidRPr="00047DA9">
        <w:rPr>
          <w:szCs w:val="24"/>
          <w:lang w:val="en-GB"/>
        </w:rPr>
        <w:t xml:space="preserve"> and </w:t>
      </w:r>
      <w:proofErr w:type="spellStart"/>
      <w:r w:rsidR="0067520E" w:rsidRPr="00047DA9">
        <w:rPr>
          <w:i/>
          <w:szCs w:val="24"/>
          <w:lang w:val="en-GB"/>
        </w:rPr>
        <w:t>Output_Maps</w:t>
      </w:r>
      <w:proofErr w:type="spellEnd"/>
      <w:r w:rsidR="0067520E" w:rsidRPr="00047DA9">
        <w:rPr>
          <w:szCs w:val="24"/>
          <w:lang w:val="en-GB"/>
        </w:rPr>
        <w:t xml:space="preserve"> folders) or, in the same working directory, by allocating a different </w:t>
      </w:r>
      <w:proofErr w:type="spellStart"/>
      <w:r w:rsidR="0067520E" w:rsidRPr="00047DA9">
        <w:rPr>
          <w:i/>
          <w:szCs w:val="24"/>
          <w:lang w:val="en-GB"/>
        </w:rPr>
        <w:t>BatchNum</w:t>
      </w:r>
      <w:proofErr w:type="spellEnd"/>
      <w:r w:rsidR="0067520E" w:rsidRPr="00047DA9">
        <w:rPr>
          <w:szCs w:val="24"/>
          <w:lang w:val="en-GB"/>
        </w:rPr>
        <w:t xml:space="preserve"> to </w:t>
      </w:r>
      <w:r w:rsidRPr="00047DA9">
        <w:rPr>
          <w:szCs w:val="24"/>
          <w:lang w:val="en-GB"/>
        </w:rPr>
        <w:t>e</w:t>
      </w:r>
      <w:r w:rsidR="0067520E" w:rsidRPr="00047DA9">
        <w:rPr>
          <w:szCs w:val="24"/>
          <w:lang w:val="en-GB"/>
        </w:rPr>
        <w:t>xperiment (c). Here, we will follow the second option.</w:t>
      </w:r>
    </w:p>
    <w:p w14:paraId="5A2F683D" w14:textId="77777777" w:rsidR="00047DA9" w:rsidRPr="00047DA9" w:rsidRDefault="0067520E" w:rsidP="00047DA9">
      <w:pPr>
        <w:pStyle w:val="ListParagraph"/>
        <w:numPr>
          <w:ilvl w:val="0"/>
          <w:numId w:val="91"/>
        </w:numPr>
        <w:rPr>
          <w:szCs w:val="24"/>
          <w:lang w:val="en-GB"/>
        </w:rPr>
      </w:pPr>
      <w:r w:rsidRPr="00047DA9">
        <w:rPr>
          <w:szCs w:val="24"/>
          <w:lang w:val="en-GB"/>
        </w:rPr>
        <w:t xml:space="preserve">Make copies of all the batch input files (except the </w:t>
      </w:r>
      <w:proofErr w:type="spellStart"/>
      <w:r w:rsidRPr="00047DA9">
        <w:rPr>
          <w:i/>
          <w:szCs w:val="24"/>
          <w:lang w:val="en-GB"/>
        </w:rPr>
        <w:t>LandFile</w:t>
      </w:r>
      <w:proofErr w:type="spellEnd"/>
      <w:r w:rsidRPr="00047DA9">
        <w:rPr>
          <w:szCs w:val="24"/>
          <w:lang w:val="en-GB"/>
        </w:rPr>
        <w:t xml:space="preserve"> and the raster files), and name them </w:t>
      </w:r>
      <w:r w:rsidRPr="00047DA9">
        <w:rPr>
          <w:b/>
          <w:bCs/>
          <w:i/>
          <w:szCs w:val="24"/>
          <w:lang w:val="en-GB"/>
        </w:rPr>
        <w:t>…_ex4C.txt</w:t>
      </w:r>
      <w:r w:rsidRPr="00047DA9">
        <w:rPr>
          <w:szCs w:val="24"/>
          <w:lang w:val="en-GB"/>
        </w:rPr>
        <w:t xml:space="preserve">. </w:t>
      </w:r>
    </w:p>
    <w:p w14:paraId="1C740309" w14:textId="77777777" w:rsidR="00047DA9" w:rsidRPr="00047DA9" w:rsidRDefault="0067520E" w:rsidP="00047DA9">
      <w:pPr>
        <w:pStyle w:val="ListParagraph"/>
        <w:numPr>
          <w:ilvl w:val="0"/>
          <w:numId w:val="91"/>
        </w:numPr>
        <w:rPr>
          <w:szCs w:val="24"/>
          <w:lang w:val="en-GB"/>
        </w:rPr>
      </w:pPr>
      <w:r w:rsidRPr="00047DA9">
        <w:rPr>
          <w:szCs w:val="24"/>
          <w:lang w:val="en-GB"/>
        </w:rPr>
        <w:t xml:space="preserve">In the new </w:t>
      </w:r>
      <w:r w:rsidRPr="00047DA9">
        <w:rPr>
          <w:i/>
          <w:szCs w:val="24"/>
          <w:lang w:val="en-GB"/>
        </w:rPr>
        <w:t>Control file</w:t>
      </w:r>
      <w:r w:rsidRPr="00047DA9">
        <w:rPr>
          <w:szCs w:val="24"/>
          <w:lang w:val="en-GB"/>
        </w:rPr>
        <w:t xml:space="preserve">, set </w:t>
      </w:r>
      <w:proofErr w:type="spellStart"/>
      <w:r w:rsidRPr="00047DA9">
        <w:rPr>
          <w:i/>
          <w:szCs w:val="24"/>
          <w:lang w:val="en-GB"/>
        </w:rPr>
        <w:t>BatchNum</w:t>
      </w:r>
      <w:proofErr w:type="spellEnd"/>
      <w:r w:rsidRPr="00047DA9">
        <w:rPr>
          <w:szCs w:val="24"/>
          <w:lang w:val="en-GB"/>
        </w:rPr>
        <w:t xml:space="preserve"> to some previously unused number, e.g. 99, set </w:t>
      </w:r>
      <w:r w:rsidRPr="00047DA9">
        <w:rPr>
          <w:i/>
          <w:szCs w:val="24"/>
          <w:lang w:val="en-GB"/>
        </w:rPr>
        <w:t>Reproduction</w:t>
      </w:r>
      <w:r w:rsidRPr="00047DA9">
        <w:rPr>
          <w:szCs w:val="24"/>
          <w:lang w:val="en-GB"/>
        </w:rPr>
        <w:t xml:space="preserve"> to 0, and add ‘C’ to all the file names (except the </w:t>
      </w:r>
      <w:proofErr w:type="spellStart"/>
      <w:r w:rsidRPr="00047DA9">
        <w:rPr>
          <w:i/>
          <w:szCs w:val="24"/>
          <w:lang w:val="en-GB"/>
        </w:rPr>
        <w:t>LandFile</w:t>
      </w:r>
      <w:proofErr w:type="spellEnd"/>
      <w:r w:rsidRPr="00047DA9">
        <w:rPr>
          <w:szCs w:val="24"/>
          <w:lang w:val="en-GB"/>
        </w:rPr>
        <w:t xml:space="preserve">) to ensure that the new input files are processed. </w:t>
      </w:r>
    </w:p>
    <w:p w14:paraId="62E7B03B" w14:textId="67BEC40D" w:rsidR="0067520E" w:rsidRPr="00047DA9" w:rsidRDefault="0067520E" w:rsidP="00047DA9">
      <w:pPr>
        <w:pStyle w:val="ListParagraph"/>
        <w:numPr>
          <w:ilvl w:val="0"/>
          <w:numId w:val="91"/>
        </w:numPr>
        <w:rPr>
          <w:szCs w:val="24"/>
          <w:lang w:val="en-GB"/>
        </w:rPr>
      </w:pPr>
      <w:r w:rsidRPr="00047DA9">
        <w:rPr>
          <w:szCs w:val="24"/>
          <w:lang w:val="en-GB"/>
        </w:rPr>
        <w:t xml:space="preserve">Edit each of the new files, removing all but the line(s) from </w:t>
      </w:r>
      <w:r w:rsidRPr="00047DA9">
        <w:rPr>
          <w:i/>
          <w:szCs w:val="24"/>
          <w:lang w:val="en-GB"/>
        </w:rPr>
        <w:t>Simulation</w:t>
      </w:r>
      <w:r w:rsidRPr="00047DA9">
        <w:rPr>
          <w:szCs w:val="24"/>
          <w:lang w:val="en-GB"/>
        </w:rPr>
        <w:t xml:space="preserve"> 1. Also make the following edits: change </w:t>
      </w:r>
      <w:r w:rsidRPr="00047DA9">
        <w:rPr>
          <w:i/>
          <w:szCs w:val="24"/>
          <w:lang w:val="en-GB"/>
        </w:rPr>
        <w:t>K1</w:t>
      </w:r>
      <w:r w:rsidRPr="00047DA9">
        <w:rPr>
          <w:szCs w:val="24"/>
          <w:lang w:val="en-GB"/>
        </w:rPr>
        <w:t xml:space="preserve"> from 10 to 5 in the </w:t>
      </w:r>
      <w:proofErr w:type="spellStart"/>
      <w:r w:rsidRPr="00047DA9">
        <w:rPr>
          <w:i/>
          <w:szCs w:val="24"/>
          <w:lang w:val="en-GB"/>
        </w:rPr>
        <w:t>ParameterFile</w:t>
      </w:r>
      <w:proofErr w:type="spellEnd"/>
      <w:r w:rsidRPr="00047DA9">
        <w:rPr>
          <w:szCs w:val="24"/>
          <w:lang w:val="en-GB"/>
        </w:rPr>
        <w:t xml:space="preserve">; change the name of </w:t>
      </w:r>
      <w:r w:rsidRPr="00047DA9">
        <w:rPr>
          <w:szCs w:val="24"/>
          <w:lang w:val="en-GB"/>
        </w:rPr>
        <w:lastRenderedPageBreak/>
        <w:t xml:space="preserve">the </w:t>
      </w:r>
      <w:proofErr w:type="spellStart"/>
      <w:r w:rsidRPr="00047DA9">
        <w:rPr>
          <w:i/>
          <w:szCs w:val="24"/>
          <w:lang w:val="en-GB"/>
        </w:rPr>
        <w:t>TransMatrixFile</w:t>
      </w:r>
      <w:proofErr w:type="spellEnd"/>
      <w:r w:rsidRPr="00047DA9">
        <w:rPr>
          <w:szCs w:val="24"/>
          <w:lang w:val="en-GB"/>
        </w:rPr>
        <w:t xml:space="preserve"> in the </w:t>
      </w:r>
      <w:proofErr w:type="spellStart"/>
      <w:r w:rsidRPr="00047DA9">
        <w:rPr>
          <w:i/>
          <w:szCs w:val="24"/>
          <w:lang w:val="en-GB"/>
        </w:rPr>
        <w:t>StageStructFile</w:t>
      </w:r>
      <w:proofErr w:type="spellEnd"/>
      <w:r w:rsidRPr="00047DA9">
        <w:rPr>
          <w:szCs w:val="24"/>
          <w:lang w:val="en-GB"/>
        </w:rPr>
        <w:t xml:space="preserve">, and in the new </w:t>
      </w:r>
      <w:proofErr w:type="spellStart"/>
      <w:r w:rsidRPr="00047DA9">
        <w:rPr>
          <w:i/>
          <w:szCs w:val="24"/>
          <w:lang w:val="en-GB"/>
        </w:rPr>
        <w:t>TransMatrixFile</w:t>
      </w:r>
      <w:proofErr w:type="spellEnd"/>
      <w:r w:rsidRPr="00047DA9">
        <w:rPr>
          <w:szCs w:val="24"/>
          <w:lang w:val="en-GB"/>
        </w:rPr>
        <w:t xml:space="preserve"> itself, set the fecundity of stage 2 to 2.5; change </w:t>
      </w:r>
      <w:proofErr w:type="spellStart"/>
      <w:r w:rsidRPr="00047DA9">
        <w:rPr>
          <w:i/>
          <w:szCs w:val="24"/>
          <w:lang w:val="en-GB"/>
        </w:rPr>
        <w:t>FindMate</w:t>
      </w:r>
      <w:proofErr w:type="spellEnd"/>
      <w:r w:rsidRPr="00047DA9">
        <w:rPr>
          <w:szCs w:val="24"/>
          <w:lang w:val="en-GB"/>
        </w:rPr>
        <w:t xml:space="preserve"> to 0 in the </w:t>
      </w:r>
      <w:proofErr w:type="spellStart"/>
      <w:r w:rsidRPr="00047DA9">
        <w:rPr>
          <w:i/>
          <w:szCs w:val="24"/>
          <w:lang w:val="en-GB"/>
        </w:rPr>
        <w:t>SettlementFile</w:t>
      </w:r>
      <w:proofErr w:type="spellEnd"/>
      <w:r w:rsidRPr="00047DA9">
        <w:rPr>
          <w:szCs w:val="24"/>
          <w:lang w:val="en-GB"/>
        </w:rPr>
        <w:t xml:space="preserve">; change </w:t>
      </w:r>
      <w:proofErr w:type="spellStart"/>
      <w:r w:rsidRPr="00047DA9">
        <w:rPr>
          <w:i/>
          <w:szCs w:val="24"/>
          <w:lang w:val="en-GB"/>
        </w:rPr>
        <w:t>IndsHa</w:t>
      </w:r>
      <w:proofErr w:type="spellEnd"/>
      <w:r w:rsidRPr="00047DA9">
        <w:rPr>
          <w:szCs w:val="24"/>
          <w:lang w:val="en-GB"/>
        </w:rPr>
        <w:t xml:space="preserve"> to 5 in the </w:t>
      </w:r>
      <w:proofErr w:type="spellStart"/>
      <w:r w:rsidRPr="00047DA9">
        <w:rPr>
          <w:i/>
          <w:szCs w:val="24"/>
          <w:lang w:val="en-GB"/>
        </w:rPr>
        <w:t>InitialisationFile</w:t>
      </w:r>
      <w:proofErr w:type="spellEnd"/>
      <w:r w:rsidRPr="00047DA9">
        <w:rPr>
          <w:szCs w:val="24"/>
          <w:lang w:val="en-GB"/>
        </w:rPr>
        <w:t xml:space="preserve">. Run the batch, taking care to select the new </w:t>
      </w:r>
      <w:r w:rsidRPr="00047DA9">
        <w:rPr>
          <w:i/>
          <w:szCs w:val="24"/>
          <w:lang w:val="en-GB"/>
        </w:rPr>
        <w:t>Control file</w:t>
      </w:r>
      <w:r w:rsidRPr="00047DA9">
        <w:rPr>
          <w:szCs w:val="24"/>
          <w:lang w:val="en-GB"/>
        </w:rPr>
        <w:t xml:space="preserve">, and, </w:t>
      </w:r>
      <w:proofErr w:type="gramStart"/>
      <w:r w:rsidRPr="00047DA9">
        <w:rPr>
          <w:szCs w:val="24"/>
          <w:lang w:val="en-GB"/>
        </w:rPr>
        <w:t>provided that</w:t>
      </w:r>
      <w:proofErr w:type="gramEnd"/>
      <w:r w:rsidRPr="00047DA9">
        <w:rPr>
          <w:szCs w:val="24"/>
          <w:lang w:val="en-GB"/>
        </w:rPr>
        <w:t xml:space="preserve"> there are no errors, at the end of the batch run, a further set of output files for </w:t>
      </w:r>
      <w:r w:rsidRPr="00047DA9">
        <w:rPr>
          <w:i/>
          <w:szCs w:val="24"/>
          <w:lang w:val="en-GB"/>
        </w:rPr>
        <w:t>Batch99_Sim0_...</w:t>
      </w:r>
      <w:r w:rsidRPr="00047DA9">
        <w:rPr>
          <w:szCs w:val="24"/>
          <w:lang w:val="en-GB"/>
        </w:rPr>
        <w:t xml:space="preserve"> will have been created in the Outputs folder.</w:t>
      </w:r>
    </w:p>
    <w:p w14:paraId="737816E0" w14:textId="77777777" w:rsidR="005C0200" w:rsidRPr="00047DA9" w:rsidRDefault="005C0200">
      <w:pPr>
        <w:spacing w:after="200" w:line="276" w:lineRule="auto"/>
        <w:jc w:val="left"/>
        <w:rPr>
          <w:b/>
          <w:sz w:val="28"/>
        </w:rPr>
      </w:pPr>
      <w:bookmarkStart w:id="510" w:name="_Toc457377030"/>
      <w:r w:rsidRPr="00047DA9">
        <w:br w:type="page"/>
      </w:r>
    </w:p>
    <w:p w14:paraId="661B5CB0" w14:textId="0AB8ED66" w:rsidR="005C0200" w:rsidRPr="00047DA9" w:rsidRDefault="005C0200" w:rsidP="005C0200">
      <w:pPr>
        <w:pStyle w:val="Heading2"/>
        <w:numPr>
          <w:ilvl w:val="1"/>
          <w:numId w:val="14"/>
        </w:numPr>
      </w:pPr>
      <w:bookmarkStart w:id="511" w:name="_Toc180771697"/>
      <w:r w:rsidRPr="00047DA9">
        <w:lastRenderedPageBreak/>
        <w:t xml:space="preserve">Exercise </w:t>
      </w:r>
      <w:bookmarkEnd w:id="510"/>
      <w:r w:rsidRPr="00047DA9">
        <w:t>5</w:t>
      </w:r>
      <w:bookmarkEnd w:id="511"/>
      <w:r w:rsidRPr="00047DA9">
        <w:t xml:space="preserve"> </w:t>
      </w:r>
    </w:p>
    <w:p w14:paraId="42BFB6B6" w14:textId="365D76E2" w:rsidR="005C0200" w:rsidRPr="00047DA9" w:rsidRDefault="005C0200" w:rsidP="005C0200">
      <w:pPr>
        <w:pStyle w:val="Heading3"/>
        <w:numPr>
          <w:ilvl w:val="2"/>
          <w:numId w:val="14"/>
        </w:numPr>
      </w:pPr>
      <w:bookmarkStart w:id="512" w:name="_Toc180771698"/>
      <w:r w:rsidRPr="00047DA9">
        <w:t>Introduction to genetics in RangeShifter v</w:t>
      </w:r>
      <w:r w:rsidR="00F3751C" w:rsidRPr="00047DA9">
        <w:t>3</w:t>
      </w:r>
      <w:bookmarkEnd w:id="512"/>
    </w:p>
    <w:p w14:paraId="0B2EFBFF" w14:textId="6489A649" w:rsidR="00F3751C" w:rsidRPr="00047DA9" w:rsidRDefault="005C0200" w:rsidP="005C0200">
      <w:pPr>
        <w:rPr>
          <w:ins w:id="513" w:author="Pannetier, Theo" w:date="2024-10-20T11:08:00Z" w16du:dateUtc="2024-10-20T10:08:00Z"/>
        </w:rPr>
      </w:pPr>
      <w:r w:rsidRPr="00047DA9">
        <w:t xml:space="preserve">The aim of this exercise is to learn how density-dependent emigration and settlement rules can evolve together in an uncertain environment, 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rsidRPr="00047DA9">
        <w:t>(</w:t>
      </w:r>
      <w:hyperlink w:anchor="_Genetics" w:history="1">
        <w:r w:rsidR="00A95055" w:rsidRPr="00047DA9">
          <w:rPr>
            <w:rStyle w:val="Hyperlink"/>
            <w:color w:val="0000FF"/>
          </w:rPr>
          <w:t>see 2.6</w:t>
        </w:r>
      </w:hyperlink>
      <w:r w:rsidR="00A95055" w:rsidRPr="00047DA9">
        <w:t>)</w:t>
      </w:r>
      <w:r w:rsidRPr="00047DA9">
        <w:t xml:space="preserve"> in the manual and the template spreadsheets in the </w:t>
      </w:r>
      <w:proofErr w:type="spellStart"/>
      <w:r w:rsidRPr="00047DA9">
        <w:rPr>
          <w:i/>
        </w:rPr>
        <w:t>Batchmode</w:t>
      </w:r>
      <w:proofErr w:type="spellEnd"/>
      <w:r w:rsidRPr="00047DA9">
        <w:t xml:space="preserve"> folder, especially with regard to how to set up the </w:t>
      </w:r>
      <w:proofErr w:type="spellStart"/>
      <w:r w:rsidRPr="00047DA9">
        <w:rPr>
          <w:i/>
        </w:rPr>
        <w:t>GeneticsFile</w:t>
      </w:r>
      <w:proofErr w:type="spellEnd"/>
      <w:r w:rsidRPr="00047DA9">
        <w:t xml:space="preserve"> and the </w:t>
      </w:r>
      <w:del w:id="514" w:author="Pannetier, Theo" w:date="2024-06-08T19:22:00Z">
        <w:r w:rsidRPr="00047DA9" w:rsidDel="00A27D76">
          <w:rPr>
            <w:i/>
          </w:rPr>
          <w:delText>Archfile</w:delText>
        </w:r>
      </w:del>
      <w:proofErr w:type="spellStart"/>
      <w:ins w:id="515" w:author="Pannetier, Theo" w:date="2024-06-08T19:22:00Z">
        <w:r w:rsidR="00A27D76" w:rsidRPr="00047DA9">
          <w:rPr>
            <w:i/>
          </w:rPr>
          <w:t>TraitsFile</w:t>
        </w:r>
      </w:ins>
      <w:proofErr w:type="spellEnd"/>
      <w:r w:rsidRPr="00047DA9">
        <w:t xml:space="preserve">. Additionally, you will gain further familiarity with some of the output files which RangeShifter can </w:t>
      </w:r>
      <w:r w:rsidR="00063DBF" w:rsidRPr="00047DA9">
        <w:t>produce</w:t>
      </w:r>
      <w:del w:id="516" w:author="Pannetier, Theo" w:date="2024-10-18T11:00:00Z" w16du:dateUtc="2024-10-18T10:00:00Z">
        <w:r w:rsidR="00063DBF" w:rsidRPr="00047DA9" w:rsidDel="00063DBF">
          <w:delText xml:space="preserve"> and</w:delText>
        </w:r>
        <w:r w:rsidRPr="00047DA9" w:rsidDel="00063DBF">
          <w:delText xml:space="preserve"> develop some techniques for visualising the output</w:delText>
        </w:r>
      </w:del>
      <w:r w:rsidRPr="00047DA9">
        <w:t>.</w:t>
      </w:r>
    </w:p>
    <w:p w14:paraId="631DDF16" w14:textId="18AC9399" w:rsidR="00F3751C" w:rsidRPr="00047DA9" w:rsidRDefault="00F3751C" w:rsidP="005C0200">
      <w:ins w:id="517" w:author="Pannetier, Theo" w:date="2024-10-20T11:09:00Z" w16du:dateUtc="2024-10-20T10:09:00Z">
        <w:r w:rsidRPr="00047DA9">
          <w:t>During</w:t>
        </w:r>
      </w:ins>
      <w:ins w:id="518" w:author="Pannetier, Theo" w:date="2024-10-20T11:08:00Z" w16du:dateUtc="2024-10-20T10:08:00Z">
        <w:r w:rsidRPr="00047DA9">
          <w:t xml:space="preserve"> this exercise, you will set up the inputs file from scratch. </w:t>
        </w:r>
      </w:ins>
      <w:ins w:id="519" w:author="Pannetier, Theo" w:date="2024-10-20T11:10:00Z" w16du:dateUtc="2024-10-20T10:10:00Z">
        <w:r w:rsidRPr="00047DA9">
          <w:t xml:space="preserve">A good starting point is to </w:t>
        </w:r>
      </w:ins>
      <w:ins w:id="520" w:author="Pannetier, Theo" w:date="2024-10-20T11:14:00Z" w16du:dateUtc="2024-10-20T10:14:00Z">
        <w:r w:rsidR="00CD627B" w:rsidRPr="00047DA9">
          <w:t>copy</w:t>
        </w:r>
      </w:ins>
      <w:ins w:id="521" w:author="Pannetier, Theo" w:date="2024-10-20T11:10:00Z" w16du:dateUtc="2024-10-20T10:10:00Z">
        <w:r w:rsidRPr="00047DA9">
          <w:t xml:space="preserve"> the templates in the </w:t>
        </w:r>
      </w:ins>
      <w:ins w:id="522" w:author="Pannetier, Theo" w:date="2024-10-20T11:11:00Z" w16du:dateUtc="2024-10-20T10:11:00Z">
        <w:r w:rsidRPr="00047DA9">
          <w:t xml:space="preserve">documentation spreadsheets. Note that the number of columns required changes with </w:t>
        </w:r>
      </w:ins>
      <w:ins w:id="523" w:author="Pannetier, Theo" w:date="2024-10-20T11:12:00Z" w16du:dateUtc="2024-10-20T10:12:00Z">
        <w:r w:rsidRPr="00047DA9">
          <w:t>the type of model. For example,</w:t>
        </w:r>
      </w:ins>
      <w:ins w:id="524" w:author="Pannetier, Theo" w:date="2024-10-20T11:13:00Z" w16du:dateUtc="2024-10-20T10:13:00Z">
        <w:r w:rsidR="00CD627B" w:rsidRPr="00047DA9">
          <w:t xml:space="preserve"> for specifying emigration parameters for a stage-structured model and sexual</w:t>
        </w:r>
      </w:ins>
      <w:ins w:id="525" w:author="Pannetier, Theo" w:date="2024-10-20T11:14:00Z" w16du:dateUtc="2024-10-20T10:14:00Z">
        <w:r w:rsidR="00CD627B" w:rsidRPr="00047DA9">
          <w:t xml:space="preserve"> reproduction, you would use the template in the </w:t>
        </w:r>
      </w:ins>
      <w:ins w:id="526" w:author="Pannetier, Theo" w:date="2024-10-20T11:15:00Z" w16du:dateUtc="2024-10-20T10:15:00Z">
        <w:r w:rsidR="00CD627B" w:rsidRPr="00047DA9">
          <w:t>“</w:t>
        </w:r>
      </w:ins>
      <w:ins w:id="527" w:author="Pannetier, Theo" w:date="2024-10-20T11:14:00Z" w16du:dateUtc="2024-10-20T10:14:00Z">
        <w:r w:rsidR="00CD627B" w:rsidRPr="00047DA9">
          <w:t xml:space="preserve">Stage 1, </w:t>
        </w:r>
        <w:proofErr w:type="spellStart"/>
        <w:r w:rsidR="00CD627B" w:rsidRPr="00047DA9">
          <w:t>Repr</w:t>
        </w:r>
        <w:proofErr w:type="spellEnd"/>
        <w:r w:rsidR="00CD627B" w:rsidRPr="00047DA9">
          <w:t xml:space="preserve"> 1,2” </w:t>
        </w:r>
      </w:ins>
      <w:ins w:id="528" w:author="Pannetier, Theo" w:date="2024-10-20T11:15:00Z" w16du:dateUtc="2024-10-20T10:15:00Z">
        <w:r w:rsidR="00CD627B" w:rsidRPr="00047DA9">
          <w:t xml:space="preserve">sheet of the </w:t>
        </w:r>
        <w:proofErr w:type="spellStart"/>
        <w:r w:rsidR="00CD627B" w:rsidRPr="00047DA9">
          <w:t>EmigrationFile</w:t>
        </w:r>
        <w:proofErr w:type="spellEnd"/>
        <w:r w:rsidR="00CD627B" w:rsidRPr="00047DA9">
          <w:t xml:space="preserve"> spread</w:t>
        </w:r>
      </w:ins>
      <w:ins w:id="529" w:author="Pannetier, Theo" w:date="2024-10-20T11:23:00Z" w16du:dateUtc="2024-10-20T10:23:00Z">
        <w:r w:rsidR="00B867DE" w:rsidRPr="00047DA9">
          <w:t>sheet.</w:t>
        </w:r>
      </w:ins>
    </w:p>
    <w:p w14:paraId="28541C69" w14:textId="77777777" w:rsidR="005C0200" w:rsidRPr="00047DA9" w:rsidRDefault="005C0200" w:rsidP="005C0200">
      <w:pPr>
        <w:pStyle w:val="Heading4"/>
      </w:pPr>
      <w:r w:rsidRPr="00047DA9">
        <w:t>The model system</w:t>
      </w:r>
    </w:p>
    <w:p w14:paraId="3DD2BE50" w14:textId="77777777" w:rsidR="005C0200" w:rsidRPr="00047DA9" w:rsidRDefault="005C0200" w:rsidP="005C0200">
      <w:pPr>
        <w:rPr>
          <w:szCs w:val="24"/>
        </w:rPr>
      </w:pPr>
      <w:r w:rsidRPr="00047DA9">
        <w:rPr>
          <w:szCs w:val="24"/>
        </w:rPr>
        <w:t xml:space="preserve">Set up batch files in the </w:t>
      </w:r>
      <w:r w:rsidRPr="00047DA9">
        <w:rPr>
          <w:i/>
          <w:szCs w:val="24"/>
        </w:rPr>
        <w:t>Inputs</w:t>
      </w:r>
      <w:r w:rsidRPr="00047DA9">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Pr="00047DA9" w:rsidRDefault="005C0200" w:rsidP="005C0200">
      <w:pPr>
        <w:pStyle w:val="Normalnumbered"/>
      </w:pPr>
      <w:r w:rsidRPr="00047DA9">
        <w:t xml:space="preserve">The artificially generated landscape is 100 rows by 100 </w:t>
      </w:r>
      <w:proofErr w:type="gramStart"/>
      <w:r w:rsidRPr="00047DA9">
        <w:t>columns, and</w:t>
      </w:r>
      <w:proofErr w:type="gramEnd"/>
      <w:r w:rsidRPr="00047DA9">
        <w:t xml:space="preserve"> contains 1% suitable discrete habitat located at random. There is an annual local extinction probability of 15%. The landscape should have reflective boundaries (</w:t>
      </w:r>
      <w:r w:rsidRPr="00047DA9">
        <w:rPr>
          <w:i/>
        </w:rPr>
        <w:t>Absorbing</w:t>
      </w:r>
      <w:r w:rsidRPr="00047DA9">
        <w:t xml:space="preserve"> = 0 in the </w:t>
      </w:r>
      <w:proofErr w:type="spellStart"/>
      <w:r w:rsidRPr="00047DA9">
        <w:rPr>
          <w:i/>
        </w:rPr>
        <w:t>ParameterFile</w:t>
      </w:r>
      <w:proofErr w:type="spellEnd"/>
      <w:r w:rsidRPr="00047DA9">
        <w:t>)</w:t>
      </w:r>
      <w:r w:rsidR="0061125C" w:rsidRPr="00047DA9">
        <w:t xml:space="preserve"> </w:t>
      </w:r>
      <w:ins w:id="530" w:author="Pannetier, Theo" w:date="2024-10-18T17:22:00Z" w16du:dateUtc="2024-10-18T16:22:00Z">
        <w:r w:rsidR="0061125C" w:rsidRPr="00047DA9">
          <w:t>and a resolution of 100m.</w:t>
        </w:r>
      </w:ins>
    </w:p>
    <w:p w14:paraId="050FA318" w14:textId="1E4C60FC" w:rsidR="005C0200" w:rsidRPr="00047DA9" w:rsidRDefault="005C0200" w:rsidP="005C0200">
      <w:pPr>
        <w:pStyle w:val="Normalnumbered"/>
      </w:pPr>
      <w:r w:rsidRPr="00047DA9">
        <w:t>The demography of the species is sexual (simple model) and stage-structured, having just two stages (juveniles and adults)</w:t>
      </w:r>
      <w:del w:id="531" w:author="Pannetier, Theo" w:date="2024-10-20T11:25:00Z" w16du:dateUtc="2024-10-20T10:25:00Z">
        <w:r w:rsidRPr="00047DA9" w:rsidDel="00B867DE">
          <w:delText>.</w:delText>
        </w:r>
      </w:del>
      <w:ins w:id="532" w:author="Pannetier, Theo" w:date="2024-10-20T11:25:00Z" w16du:dateUtc="2024-10-20T10:25:00Z">
        <w:r w:rsidR="00B867DE" w:rsidRPr="00047DA9">
          <w:t xml:space="preserve">. Juveniles have a transition rate of 1 and adults </w:t>
        </w:r>
      </w:ins>
      <w:ins w:id="533" w:author="Pannetier, Theo" w:date="2024-10-20T11:26:00Z" w16du:dateUtc="2024-10-20T10:26:00Z">
        <w:r w:rsidR="00B867DE" w:rsidRPr="00047DA9">
          <w:t>have a survival rate of 0.5.</w:t>
        </w:r>
      </w:ins>
      <w:r w:rsidRPr="00047DA9">
        <w:t xml:space="preserve"> </w:t>
      </w:r>
      <w:ins w:id="534" w:author="Pannetier, Theo" w:date="2024-10-20T11:34:00Z" w16du:dateUtc="2024-10-20T10:34:00Z">
        <w:r w:rsidR="00A71D3C" w:rsidRPr="00047DA9">
          <w:t>All a</w:t>
        </w:r>
      </w:ins>
      <w:ins w:id="535" w:author="Pannetier, Theo" w:date="2024-10-20T11:24:00Z" w16du:dateUtc="2024-10-20T10:24:00Z">
        <w:r w:rsidR="00B867DE" w:rsidRPr="00047DA9">
          <w:t>dult</w:t>
        </w:r>
      </w:ins>
      <w:ins w:id="536" w:author="Pannetier, Theo" w:date="2024-10-20T11:34:00Z" w16du:dateUtc="2024-10-20T10:34:00Z">
        <w:r w:rsidR="00A71D3C" w:rsidRPr="00047DA9">
          <w:t>s</w:t>
        </w:r>
      </w:ins>
      <w:ins w:id="537" w:author="Pannetier, Theo" w:date="2024-10-20T11:24:00Z" w16du:dateUtc="2024-10-20T10:24:00Z">
        <w:r w:rsidR="00B867DE" w:rsidRPr="00047DA9">
          <w:t xml:space="preserve"> </w:t>
        </w:r>
      </w:ins>
      <w:ins w:id="538" w:author="Pannetier, Theo" w:date="2024-10-20T11:34:00Z" w16du:dateUtc="2024-10-20T10:34:00Z">
        <w:r w:rsidR="00A71D3C" w:rsidRPr="00047DA9">
          <w:t xml:space="preserve">reproduce every year, </w:t>
        </w:r>
      </w:ins>
      <w:ins w:id="539" w:author="Pannetier, Theo" w:date="2024-10-20T11:24:00Z" w16du:dateUtc="2024-10-20T10:24:00Z">
        <w:r w:rsidR="00B867DE" w:rsidRPr="00047DA9">
          <w:t>m</w:t>
        </w:r>
      </w:ins>
      <w:del w:id="540" w:author="Pannetier, Theo" w:date="2024-10-20T11:24:00Z" w16du:dateUtc="2024-10-20T10:24:00Z">
        <w:r w:rsidRPr="00047DA9" w:rsidDel="00B867DE">
          <w:delText>M</w:delText>
        </w:r>
      </w:del>
      <w:r w:rsidRPr="00047DA9">
        <w:t xml:space="preserve">aximum fecundity is 6.0 (set in the </w:t>
      </w:r>
      <w:proofErr w:type="spellStart"/>
      <w:r w:rsidRPr="00047DA9">
        <w:rPr>
          <w:i/>
        </w:rPr>
        <w:t>TransMatrixFile</w:t>
      </w:r>
      <w:proofErr w:type="spellEnd"/>
      <w:r w:rsidRPr="00047DA9">
        <w:t>) and density-dependent (but not stage-dependent)</w:t>
      </w:r>
      <w:ins w:id="541" w:author="Pannetier, Theo" w:date="2024-10-20T11:35:00Z" w16du:dateUtc="2024-10-20T10:35:00Z">
        <w:r w:rsidR="00A71D3C" w:rsidRPr="00047DA9">
          <w:t>.</w:t>
        </w:r>
      </w:ins>
      <w:ins w:id="542" w:author="Pannetier, Theo" w:date="2024-10-20T11:24:00Z" w16du:dateUtc="2024-10-20T10:24:00Z">
        <w:r w:rsidR="00B867DE" w:rsidRPr="00047DA9">
          <w:t xml:space="preserve"> </w:t>
        </w:r>
      </w:ins>
      <w:ins w:id="543" w:author="Pannetier, Theo" w:date="2024-10-20T11:35:00Z" w16du:dateUtc="2024-10-20T10:35:00Z">
        <w:r w:rsidR="00A71D3C" w:rsidRPr="00047DA9">
          <w:t>F</w:t>
        </w:r>
      </w:ins>
      <w:ins w:id="544" w:author="Pannetier, Theo" w:date="2024-10-20T11:24:00Z" w16du:dateUtc="2024-10-20T10:24:00Z">
        <w:r w:rsidR="00B867DE" w:rsidRPr="00047DA9">
          <w:t>ecundity is 0 for juveniles</w:t>
        </w:r>
      </w:ins>
      <w:r w:rsidRPr="00047DA9">
        <w:t xml:space="preserve">. </w:t>
      </w:r>
      <w:ins w:id="545" w:author="Pannetier, Theo" w:date="2024-10-20T11:35:00Z" w16du:dateUtc="2024-10-20T10:35:00Z">
        <w:r w:rsidR="00A71D3C" w:rsidRPr="00047DA9">
          <w:t>All juveniles become adult every year (</w:t>
        </w:r>
      </w:ins>
      <w:ins w:id="546" w:author="Pannetier, Theo" w:date="2024-10-20T11:36:00Z" w16du:dateUtc="2024-10-20T10:36:00Z">
        <w:r w:rsidR="00A71D3C" w:rsidRPr="00047DA9">
          <w:t>transition rate = 1</w:t>
        </w:r>
      </w:ins>
      <w:ins w:id="547" w:author="Pannetier, Theo" w:date="2024-10-20T11:35:00Z" w16du:dateUtc="2024-10-20T10:35:00Z">
        <w:r w:rsidR="00A71D3C" w:rsidRPr="00047DA9">
          <w:t>)</w:t>
        </w:r>
      </w:ins>
      <w:ins w:id="548" w:author="Pannetier, Theo" w:date="2024-10-20T11:36:00Z" w16du:dateUtc="2024-10-20T10:36:00Z">
        <w:r w:rsidR="00A71D3C" w:rsidRPr="00047DA9">
          <w:t xml:space="preserve">. </w:t>
        </w:r>
      </w:ins>
      <w:ins w:id="549" w:author="Pannetier, Theo" w:date="2024-10-20T11:37:00Z" w16du:dateUtc="2024-10-20T10:37:00Z">
        <w:r w:rsidR="00A71D3C" w:rsidRPr="00047DA9">
          <w:t>Survival occurs annually and a</w:t>
        </w:r>
      </w:ins>
      <w:ins w:id="550" w:author="Pannetier, Theo" w:date="2024-10-20T11:36:00Z" w16du:dateUtc="2024-10-20T10:36:00Z">
        <w:r w:rsidR="00A71D3C" w:rsidRPr="00047DA9">
          <w:t>dults have a survival rate of 0.75.</w:t>
        </w:r>
      </w:ins>
      <w:ins w:id="551" w:author="Pannetier, Theo" w:date="2024-10-20T11:35:00Z" w16du:dateUtc="2024-10-20T10:35:00Z">
        <w:r w:rsidR="00A71D3C" w:rsidRPr="00047DA9">
          <w:t xml:space="preserve"> </w:t>
        </w:r>
      </w:ins>
      <w:r w:rsidRPr="00047DA9">
        <w:t xml:space="preserve">For the suitable habitat, set the </w:t>
      </w:r>
      <w:r w:rsidRPr="00047DA9">
        <w:rPr>
          <w:i/>
        </w:rPr>
        <w:t>1/b</w:t>
      </w:r>
      <w:r w:rsidRPr="00047DA9">
        <w:t xml:space="preserve"> parameter to 50 </w:t>
      </w:r>
      <w:proofErr w:type="spellStart"/>
      <w:r w:rsidRPr="00047DA9">
        <w:t>inds</w:t>
      </w:r>
      <w:proofErr w:type="spellEnd"/>
      <w:r w:rsidRPr="00047DA9">
        <w:t xml:space="preserve">/ha (NB </w:t>
      </w:r>
      <w:r w:rsidRPr="00047DA9">
        <w:rPr>
          <w:i/>
        </w:rPr>
        <w:t>1/b</w:t>
      </w:r>
      <w:r w:rsidRPr="00047DA9">
        <w:t xml:space="preserve"> is represented by the column </w:t>
      </w:r>
      <w:r w:rsidRPr="00047DA9">
        <w:rPr>
          <w:i/>
        </w:rPr>
        <w:t>K1</w:t>
      </w:r>
      <w:r w:rsidRPr="00047DA9">
        <w:t xml:space="preserve"> in the </w:t>
      </w:r>
      <w:proofErr w:type="spellStart"/>
      <w:r w:rsidRPr="00047DA9">
        <w:rPr>
          <w:i/>
        </w:rPr>
        <w:t>ParameterFile</w:t>
      </w:r>
      <w:proofErr w:type="spellEnd"/>
      <w:r w:rsidRPr="00047DA9">
        <w:t>).</w:t>
      </w:r>
    </w:p>
    <w:p w14:paraId="2AB797BE" w14:textId="2A7B9E2B" w:rsidR="00A27D76" w:rsidRPr="00047DA9" w:rsidRDefault="005C0200" w:rsidP="005C0200">
      <w:pPr>
        <w:pStyle w:val="Normalnumbered"/>
        <w:rPr>
          <w:ins w:id="552" w:author="Pannetier, Theo" w:date="2024-06-08T19:23:00Z"/>
        </w:rPr>
      </w:pPr>
      <w:r w:rsidRPr="00047DA9">
        <w:t xml:space="preserve">Emigration is density-dependent, sex-dependent and exhibits individual variability. Only the juvenile stage may emigrate. </w:t>
      </w:r>
      <w:ins w:id="553" w:author="Pannetier, Theo" w:date="2024-10-20T11:39:00Z" w16du:dateUtc="2024-10-20T10:39:00Z">
        <w:r w:rsidR="000A6E75" w:rsidRPr="00047DA9">
          <w:t>All three traits (</w:t>
        </w:r>
      </w:ins>
      <w:ins w:id="554" w:author="Pannetier, Theo" w:date="2024-10-20T11:51:00Z" w16du:dateUtc="2024-10-20T10:51:00Z">
        <w:r w:rsidR="008067DE" w:rsidRPr="00047DA9">
          <w:t xml:space="preserve">initial probability </w:t>
        </w:r>
      </w:ins>
      <w:ins w:id="555" w:author="Pannetier, Theo" w:date="2024-10-20T11:40:00Z" w16du:dateUtc="2024-10-20T10:40:00Z">
        <w:r w:rsidR="000A6E75" w:rsidRPr="00047DA9">
          <w:t>D</w:t>
        </w:r>
      </w:ins>
      <w:ins w:id="556" w:author="Pannetier, Theo" w:date="2024-10-20T11:39:00Z" w16du:dateUtc="2024-10-20T10:39:00Z">
        <w:r w:rsidR="000A6E75" w:rsidRPr="00047DA9">
          <w:rPr>
            <w:vertAlign w:val="subscript"/>
          </w:rPr>
          <w:t>0</w:t>
        </w:r>
        <w:r w:rsidR="000A6E75" w:rsidRPr="00047DA9">
          <w:t xml:space="preserve">, </w:t>
        </w:r>
      </w:ins>
      <w:ins w:id="557" w:author="Pannetier, Theo" w:date="2024-10-20T11:51:00Z" w16du:dateUtc="2024-10-20T10:51:00Z">
        <w:r w:rsidR="008067DE" w:rsidRPr="00047DA9">
          <w:t>density-dependence slope A</w:t>
        </w:r>
      </w:ins>
      <w:ins w:id="558" w:author="Pannetier, Theo" w:date="2024-10-20T11:39:00Z" w16du:dateUtc="2024-10-20T10:39:00Z">
        <w:r w:rsidR="000A6E75" w:rsidRPr="00047DA9">
          <w:t xml:space="preserve">lpha and </w:t>
        </w:r>
      </w:ins>
      <w:ins w:id="559" w:author="Pannetier, Theo" w:date="2024-10-20T11:51:00Z" w16du:dateUtc="2024-10-20T10:51:00Z">
        <w:r w:rsidR="008067DE" w:rsidRPr="00047DA9">
          <w:t>inflexion point B</w:t>
        </w:r>
      </w:ins>
      <w:ins w:id="560" w:author="Pannetier, Theo" w:date="2024-10-20T11:39:00Z" w16du:dateUtc="2024-10-20T10:39:00Z">
        <w:r w:rsidR="000A6E75" w:rsidRPr="00047DA9">
          <w:t xml:space="preserve">eta) evolve </w:t>
        </w:r>
      </w:ins>
      <w:ins w:id="561" w:author="Pannetier, Theo" w:date="2024-10-20T11:40:00Z" w16du:dateUtc="2024-10-20T10:40:00Z">
        <w:r w:rsidR="000A6E75" w:rsidRPr="00047DA9">
          <w:t>and t</w:t>
        </w:r>
      </w:ins>
      <w:del w:id="562" w:author="Pannetier, Theo" w:date="2024-10-20T11:40:00Z" w16du:dateUtc="2024-10-20T10:40:00Z">
        <w:r w:rsidRPr="00047DA9" w:rsidDel="000A6E75">
          <w:delText>T</w:delText>
        </w:r>
      </w:del>
      <w:r w:rsidRPr="00047DA9">
        <w:t xml:space="preserve">he initial trait distributions </w:t>
      </w:r>
      <w:del w:id="563" w:author="Pannetier, Theo" w:date="2024-06-08T19:21:00Z">
        <w:r w:rsidRPr="00047DA9" w:rsidDel="00A27D76">
          <w:delText xml:space="preserve">are </w:delText>
        </w:r>
      </w:del>
      <w:ins w:id="564" w:author="Pannetier, Theo" w:date="2024-06-08T19:21:00Z">
        <w:r w:rsidR="00A27D76" w:rsidRPr="00047DA9">
          <w:t>(</w:t>
        </w:r>
      </w:ins>
      <w:r w:rsidRPr="00047DA9">
        <w:t>the same for both sexes</w:t>
      </w:r>
      <w:ins w:id="565" w:author="Pannetier, Theo" w:date="2024-06-08T19:21:00Z">
        <w:r w:rsidR="00A27D76" w:rsidRPr="00047DA9">
          <w:t>)</w:t>
        </w:r>
      </w:ins>
      <w:del w:id="566" w:author="Pannetier, Theo" w:date="2024-06-08T19:21:00Z">
        <w:r w:rsidRPr="00047DA9" w:rsidDel="00A27D76">
          <w:delText xml:space="preserve">, and </w:delText>
        </w:r>
      </w:del>
      <w:r w:rsidRPr="00047DA9">
        <w:t xml:space="preserve">should be </w:t>
      </w:r>
      <w:ins w:id="567" w:author="Pannetier, Theo" w:date="2024-06-08T19:21:00Z">
        <w:r w:rsidR="00A27D76" w:rsidRPr="00047DA9">
          <w:t>normal distributions with the following parameters:</w:t>
        </w:r>
      </w:ins>
      <w:del w:id="568" w:author="Pannetier, Theo" w:date="2024-06-08T19:23:00Z">
        <w:r w:rsidRPr="00047DA9" w:rsidDel="00A27D76">
          <w:delText xml:space="preserve">set as follows </w:delText>
        </w:r>
      </w:del>
    </w:p>
    <w:p w14:paraId="4022BC0A" w14:textId="553F8676" w:rsidR="00A27D76" w:rsidRPr="00047DA9" w:rsidRDefault="005C0200" w:rsidP="00A27D76">
      <w:pPr>
        <w:pStyle w:val="Normalnumbered"/>
        <w:numPr>
          <w:ilvl w:val="1"/>
          <w:numId w:val="65"/>
        </w:numPr>
        <w:rPr>
          <w:rPrChange w:id="569" w:author="Pannetier, Theo" w:date="2024-06-08T19:23:00Z">
            <w:rPr>
              <w:i/>
            </w:rPr>
          </w:rPrChange>
        </w:rPr>
      </w:pPr>
      <w:r w:rsidRPr="00047DA9">
        <w:rPr>
          <w:i/>
        </w:rPr>
        <w:t>D</w:t>
      </w:r>
      <w:r w:rsidRPr="00047DA9">
        <w:rPr>
          <w:i/>
          <w:vertAlign w:val="subscript"/>
        </w:rPr>
        <w:t>0</w:t>
      </w:r>
      <w:r w:rsidR="00A27D76" w:rsidRPr="00047DA9">
        <w:rPr>
          <w:i/>
        </w:rPr>
        <w:t xml:space="preserve"> m</w:t>
      </w:r>
      <w:r w:rsidRPr="00047DA9">
        <w:rPr>
          <w:i/>
        </w:rPr>
        <w:t>ean</w:t>
      </w:r>
      <w:r w:rsidRPr="00047DA9">
        <w:t> = 0.5</w:t>
      </w:r>
      <w:r w:rsidR="00AC28FF" w:rsidRPr="00047DA9">
        <w:t xml:space="preserve">, </w:t>
      </w:r>
      <w:proofErr w:type="spellStart"/>
      <w:r w:rsidR="00A27D76" w:rsidRPr="00047DA9">
        <w:rPr>
          <w:i/>
        </w:rPr>
        <w:t>s.d.</w:t>
      </w:r>
      <w:proofErr w:type="spellEnd"/>
      <w:r w:rsidRPr="00047DA9">
        <w:t xml:space="preserve"> = 0.1, </w:t>
      </w:r>
    </w:p>
    <w:p w14:paraId="337E66D7" w14:textId="42C3E18F" w:rsidR="00A27D76" w:rsidRPr="00047DA9" w:rsidRDefault="00A27D76" w:rsidP="00A27D76">
      <w:pPr>
        <w:pStyle w:val="Normalnumbered"/>
        <w:numPr>
          <w:ilvl w:val="1"/>
          <w:numId w:val="65"/>
        </w:numPr>
        <w:rPr>
          <w:ins w:id="570" w:author="Pannetier, Theo" w:date="2024-06-08T19:24:00Z"/>
          <w:rPrChange w:id="571" w:author="Pannetier, Theo" w:date="2024-06-08T19:24:00Z">
            <w:rPr>
              <w:ins w:id="572" w:author="Pannetier, Theo" w:date="2024-06-08T19:24:00Z"/>
              <w:i/>
            </w:rPr>
          </w:rPrChange>
        </w:rPr>
      </w:pPr>
      <w:r w:rsidRPr="00047DA9">
        <w:rPr>
          <w:i/>
        </w:rPr>
        <w:t>A</w:t>
      </w:r>
      <w:r w:rsidR="005C0200" w:rsidRPr="00047DA9">
        <w:rPr>
          <w:i/>
        </w:rPr>
        <w:t>lpha</w:t>
      </w:r>
      <w:r w:rsidRPr="00047DA9">
        <w:rPr>
          <w:i/>
        </w:rPr>
        <w:t xml:space="preserve"> m</w:t>
      </w:r>
      <w:r w:rsidR="005C0200" w:rsidRPr="00047DA9">
        <w:rPr>
          <w:i/>
        </w:rPr>
        <w:t>ean</w:t>
      </w:r>
      <w:r w:rsidR="005C0200" w:rsidRPr="00047DA9">
        <w:t xml:space="preserve"> = 10.0, </w:t>
      </w:r>
      <w:proofErr w:type="spellStart"/>
      <w:r w:rsidRPr="00047DA9">
        <w:rPr>
          <w:i/>
        </w:rPr>
        <w:t>s.d.</w:t>
      </w:r>
      <w:proofErr w:type="spellEnd"/>
      <w:r w:rsidR="005C0200" w:rsidRPr="00047DA9">
        <w:t> = </w:t>
      </w:r>
      <w:r w:rsidR="00AC28FF" w:rsidRPr="00047DA9">
        <w:t>2</w:t>
      </w:r>
      <w:r w:rsidR="005C0200" w:rsidRPr="00047DA9">
        <w:t xml:space="preserve">.0, </w:t>
      </w:r>
    </w:p>
    <w:p w14:paraId="43F08B96" w14:textId="79195902" w:rsidR="005C0200" w:rsidRPr="00047DA9" w:rsidRDefault="00A27D76">
      <w:pPr>
        <w:pStyle w:val="Normalnumbered"/>
        <w:numPr>
          <w:ilvl w:val="1"/>
          <w:numId w:val="65"/>
        </w:numPr>
        <w:pPrChange w:id="573" w:author="Pannetier, Theo" w:date="2024-06-08T19:23:00Z">
          <w:pPr>
            <w:pStyle w:val="Normalnumbered"/>
          </w:pPr>
        </w:pPrChange>
      </w:pPr>
      <w:r w:rsidRPr="00047DA9">
        <w:rPr>
          <w:i/>
        </w:rPr>
        <w:t>B</w:t>
      </w:r>
      <w:r w:rsidR="005C0200" w:rsidRPr="00047DA9">
        <w:rPr>
          <w:i/>
        </w:rPr>
        <w:t>eta</w:t>
      </w:r>
      <w:r w:rsidRPr="00047DA9">
        <w:rPr>
          <w:i/>
        </w:rPr>
        <w:t xml:space="preserve"> m</w:t>
      </w:r>
      <w:r w:rsidR="005C0200" w:rsidRPr="00047DA9">
        <w:rPr>
          <w:i/>
        </w:rPr>
        <w:t>ean</w:t>
      </w:r>
      <w:r w:rsidR="005C0200" w:rsidRPr="00047DA9">
        <w:t> = </w:t>
      </w:r>
      <w:r w:rsidR="00113130" w:rsidRPr="00047DA9">
        <w:t>1.0</w:t>
      </w:r>
      <w:r w:rsidR="005C0200" w:rsidRPr="00047DA9">
        <w:t xml:space="preserve">, </w:t>
      </w:r>
      <w:proofErr w:type="spellStart"/>
      <w:r w:rsidRPr="00047DA9">
        <w:rPr>
          <w:i/>
        </w:rPr>
        <w:t>s.d.</w:t>
      </w:r>
      <w:proofErr w:type="spellEnd"/>
      <w:r w:rsidR="005C0200" w:rsidRPr="00047DA9">
        <w:t> = 0.</w:t>
      </w:r>
      <w:r w:rsidR="00AC28FF" w:rsidRPr="00047DA9">
        <w:t>2</w:t>
      </w:r>
    </w:p>
    <w:p w14:paraId="7E27D859" w14:textId="77777777" w:rsidR="005C0200" w:rsidRPr="00047DA9" w:rsidRDefault="005C0200" w:rsidP="005C0200">
      <w:pPr>
        <w:pStyle w:val="Normalnumbered"/>
      </w:pPr>
      <w:r w:rsidRPr="00047DA9">
        <w:lastRenderedPageBreak/>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047DA9">
        <w:rPr>
          <w:i/>
        </w:rPr>
        <w:t>GoalType</w:t>
      </w:r>
      <w:proofErr w:type="spellEnd"/>
      <w:r w:rsidRPr="00047DA9">
        <w:t xml:space="preserve"> = 2, </w:t>
      </w:r>
      <w:r w:rsidRPr="00047DA9">
        <w:rPr>
          <w:i/>
        </w:rPr>
        <w:t>GB</w:t>
      </w:r>
      <w:r w:rsidRPr="00047DA9">
        <w:t xml:space="preserve"> = 1.2, </w:t>
      </w:r>
      <w:proofErr w:type="spellStart"/>
      <w:r w:rsidRPr="00047DA9">
        <w:rPr>
          <w:i/>
        </w:rPr>
        <w:t>AlphaDB</w:t>
      </w:r>
      <w:proofErr w:type="spellEnd"/>
      <w:r w:rsidRPr="00047DA9">
        <w:t xml:space="preserve"> = 0.0001 and </w:t>
      </w:r>
      <w:proofErr w:type="spellStart"/>
      <w:r w:rsidRPr="00047DA9">
        <w:rPr>
          <w:i/>
        </w:rPr>
        <w:t>BetaDB</w:t>
      </w:r>
      <w:proofErr w:type="spellEnd"/>
      <w:r w:rsidRPr="00047DA9">
        <w:rPr>
          <w:i/>
        </w:rPr>
        <w:t> = </w:t>
      </w:r>
      <w:r w:rsidRPr="00047DA9">
        <w:t xml:space="preserve">1000. Per-step mortality risk is habitat-dependent, being zero within suitable habitat and 0.02 within the matrix, and </w:t>
      </w:r>
      <w:proofErr w:type="spellStart"/>
      <w:r w:rsidRPr="00047DA9">
        <w:rPr>
          <w:i/>
        </w:rPr>
        <w:t>StraightenPath</w:t>
      </w:r>
      <w:proofErr w:type="spellEnd"/>
      <w:r w:rsidRPr="00047DA9">
        <w:t xml:space="preserve"> should be 1.</w:t>
      </w:r>
    </w:p>
    <w:p w14:paraId="610D0308" w14:textId="6F84CEDA" w:rsidR="00A27D76" w:rsidRPr="00047DA9" w:rsidDel="00A27D76" w:rsidRDefault="005C0200" w:rsidP="00A27D76">
      <w:pPr>
        <w:pStyle w:val="Normalnumbered"/>
        <w:rPr>
          <w:del w:id="574" w:author="Pannetier, Theo" w:date="2024-06-08T19:26:00Z"/>
          <w:moveTo w:id="575" w:author="Pannetier, Theo" w:date="2024-06-08T19:26:00Z"/>
        </w:rPr>
      </w:pPr>
      <w:r w:rsidRPr="00047DA9">
        <w:t xml:space="preserve">Settlement is density-dependent, sex-dependent and exhibits individual variability </w:t>
      </w:r>
      <w:del w:id="576" w:author="Pannetier, Theo" w:date="2024-10-20T11:42:00Z" w16du:dateUtc="2024-10-20T10:42:00Z">
        <w:r w:rsidRPr="00047DA9" w:rsidDel="000A6E75">
          <w:delText xml:space="preserve">in </w:delText>
        </w:r>
      </w:del>
      <w:ins w:id="577" w:author="Pannetier, Theo" w:date="2024-10-20T11:42:00Z" w16du:dateUtc="2024-10-20T10:42:00Z">
        <w:r w:rsidR="000A6E75" w:rsidRPr="00047DA9">
          <w:t xml:space="preserve">and </w:t>
        </w:r>
      </w:ins>
      <w:r w:rsidRPr="00047DA9">
        <w:t xml:space="preserve">density dependence. </w:t>
      </w:r>
      <w:del w:id="578" w:author="Pannetier, Theo" w:date="2024-06-08T19:26:00Z">
        <w:r w:rsidRPr="00047DA9" w:rsidDel="00A27D76">
          <w:delText xml:space="preserve">The initial trait distributions are the same for both sexes, and should be set as follows </w:delText>
        </w:r>
        <w:r w:rsidRPr="00047DA9" w:rsidDel="00A27D76">
          <w:rPr>
            <w:i/>
          </w:rPr>
          <w:delText>S0Mean</w:delText>
        </w:r>
        <w:r w:rsidRPr="00047DA9" w:rsidDel="00A27D76">
          <w:delText xml:space="preserve"> = 0.75, </w:delText>
        </w:r>
        <w:r w:rsidRPr="00047DA9" w:rsidDel="00A27D76">
          <w:rPr>
            <w:i/>
          </w:rPr>
          <w:delText>S0SD</w:delText>
        </w:r>
        <w:r w:rsidRPr="00047DA9" w:rsidDel="00A27D76">
          <w:delText xml:space="preserve"> = 0.1, </w:delText>
        </w:r>
        <w:r w:rsidRPr="00047DA9" w:rsidDel="00A27D76">
          <w:rPr>
            <w:i/>
          </w:rPr>
          <w:delText>S0Scale</w:delText>
        </w:r>
        <w:r w:rsidRPr="00047DA9" w:rsidDel="00A27D76">
          <w:delText> = 0.1,</w:delText>
        </w:r>
        <w:r w:rsidRPr="00047DA9" w:rsidDel="00A27D76">
          <w:rPr>
            <w:i/>
          </w:rPr>
          <w:delText xml:space="preserve"> AlphaSMean</w:delText>
        </w:r>
        <w:r w:rsidRPr="00047DA9" w:rsidDel="00A27D76">
          <w:delText> = </w:delText>
        </w:r>
        <w:r w:rsidRPr="00047DA9" w:rsidDel="00A27D76">
          <w:rPr>
            <w:b/>
          </w:rPr>
          <w:noBreakHyphen/>
        </w:r>
        <w:r w:rsidRPr="00047DA9" w:rsidDel="00A27D76">
          <w:delText xml:space="preserve">10.0 (note negative sign), </w:delText>
        </w:r>
        <w:r w:rsidRPr="00047DA9" w:rsidDel="00A27D76">
          <w:rPr>
            <w:i/>
          </w:rPr>
          <w:delText>AlphaSSD</w:delText>
        </w:r>
        <w:r w:rsidRPr="00047DA9" w:rsidDel="00A27D76">
          <w:delText xml:space="preserve"> = 2.0, </w:delText>
        </w:r>
        <w:r w:rsidRPr="00047DA9" w:rsidDel="00A27D76">
          <w:rPr>
            <w:i/>
          </w:rPr>
          <w:delText>AlphaSScale</w:delText>
        </w:r>
        <w:r w:rsidRPr="00047DA9" w:rsidDel="00A27D76">
          <w:delText> = 2.0,</w:delText>
        </w:r>
        <w:r w:rsidRPr="00047DA9" w:rsidDel="00A27D76">
          <w:rPr>
            <w:i/>
          </w:rPr>
          <w:delText xml:space="preserve"> BetaSMean</w:delText>
        </w:r>
        <w:r w:rsidRPr="00047DA9" w:rsidDel="00A27D76">
          <w:delText xml:space="preserve"> = 1.0, </w:delText>
        </w:r>
        <w:r w:rsidRPr="00047DA9" w:rsidDel="00A27D76">
          <w:rPr>
            <w:i/>
          </w:rPr>
          <w:delText>BetaSSD</w:delText>
        </w:r>
        <w:r w:rsidRPr="00047DA9" w:rsidDel="00A27D76">
          <w:delText xml:space="preserve"> = 0.2, </w:delText>
        </w:r>
        <w:r w:rsidRPr="00047DA9" w:rsidDel="00A27D76">
          <w:rPr>
            <w:i/>
          </w:rPr>
          <w:delText>BetaSScale</w:delText>
        </w:r>
        <w:r w:rsidRPr="00047DA9" w:rsidDel="00A27D76">
          <w:delText xml:space="preserve"> = 0.2. </w:delText>
        </w:r>
      </w:del>
      <w:ins w:id="579" w:author="Pannetier, Theo" w:date="2024-06-08T19:26:00Z">
        <w:r w:rsidR="00A27D76" w:rsidRPr="00047DA9">
          <w:t xml:space="preserve"> </w:t>
        </w:r>
      </w:ins>
      <w:moveToRangeStart w:id="580" w:author="Pannetier, Theo" w:date="2024-06-08T19:26:00Z" w:name="move168767208"/>
      <w:moveTo w:id="581" w:author="Pannetier, Theo" w:date="2024-06-08T19:26:00Z">
        <w:r w:rsidR="00A27D76" w:rsidRPr="00047DA9">
          <w:t xml:space="preserve">Males are required to find a mate in the cell </w:t>
        </w:r>
        <w:proofErr w:type="gramStart"/>
        <w:r w:rsidR="00A27D76" w:rsidRPr="00047DA9">
          <w:t>in order to</w:t>
        </w:r>
        <w:proofErr w:type="gramEnd"/>
        <w:r w:rsidR="00A27D76" w:rsidRPr="00047DA9">
          <w:t xml:space="preserve"> settle there. Also set </w:t>
        </w:r>
        <w:proofErr w:type="spellStart"/>
        <w:r w:rsidR="00A27D76" w:rsidRPr="00047DA9">
          <w:rPr>
            <w:i/>
          </w:rPr>
          <w:t>MinSteps</w:t>
        </w:r>
        <w:proofErr w:type="spellEnd"/>
        <w:r w:rsidR="00A27D76" w:rsidRPr="00047DA9">
          <w:t xml:space="preserve">, </w:t>
        </w:r>
        <w:proofErr w:type="spellStart"/>
        <w:r w:rsidR="00A27D76" w:rsidRPr="00047DA9">
          <w:rPr>
            <w:i/>
          </w:rPr>
          <w:t>MaxSteps</w:t>
        </w:r>
        <w:proofErr w:type="spellEnd"/>
        <w:r w:rsidR="00A27D76" w:rsidRPr="00047DA9">
          <w:t xml:space="preserve"> and </w:t>
        </w:r>
        <w:proofErr w:type="spellStart"/>
        <w:r w:rsidR="00A27D76" w:rsidRPr="00047DA9">
          <w:rPr>
            <w:i/>
          </w:rPr>
          <w:t>MaxStepsYear</w:t>
        </w:r>
        <w:proofErr w:type="spellEnd"/>
        <w:r w:rsidR="00A27D76" w:rsidRPr="00047DA9">
          <w:t xml:space="preserve"> to </w:t>
        </w:r>
        <w:proofErr w:type="spellStart"/>
        <w:r w:rsidR="00A27D76" w:rsidRPr="00047DA9">
          <w:t>zero.</w:t>
        </w:r>
      </w:moveTo>
    </w:p>
    <w:moveToRangeEnd w:id="580"/>
    <w:p w14:paraId="575ADDA4" w14:textId="4B3A3641" w:rsidR="00A27D76" w:rsidRPr="00047DA9" w:rsidRDefault="00A27D76">
      <w:pPr>
        <w:pStyle w:val="Normalnumbered"/>
        <w:numPr>
          <w:ilvl w:val="0"/>
          <w:numId w:val="0"/>
        </w:numPr>
        <w:ind w:left="360"/>
        <w:rPr>
          <w:ins w:id="582" w:author="Pannetier, Theo" w:date="2024-06-08T19:26:00Z"/>
        </w:rPr>
        <w:pPrChange w:id="583" w:author="Pannetier, Theo" w:date="2024-06-08T19:26:00Z">
          <w:pPr>
            <w:pStyle w:val="Normalnumbered"/>
          </w:pPr>
        </w:pPrChange>
      </w:pPr>
      <w:ins w:id="584" w:author="Pannetier, Theo" w:date="2024-06-08T19:26:00Z">
        <w:r w:rsidRPr="00047DA9">
          <w:t>The</w:t>
        </w:r>
        <w:proofErr w:type="spellEnd"/>
        <w:r w:rsidRPr="00047DA9">
          <w:t xml:space="preserve"> initial trait distributions (the same for both sexes) should be normal distributions with the following parameters:</w:t>
        </w:r>
      </w:ins>
    </w:p>
    <w:p w14:paraId="53F5D164" w14:textId="5B945065" w:rsidR="00A27D76" w:rsidRPr="00047DA9" w:rsidRDefault="00A27D76" w:rsidP="00A27D76">
      <w:pPr>
        <w:pStyle w:val="Normalnumbered"/>
        <w:numPr>
          <w:ilvl w:val="1"/>
          <w:numId w:val="65"/>
        </w:numPr>
        <w:rPr>
          <w:ins w:id="585" w:author="Pannetier, Theo" w:date="2024-06-08T19:26:00Z"/>
        </w:rPr>
      </w:pPr>
      <w:ins w:id="586" w:author="Pannetier, Theo" w:date="2024-06-08T19:27:00Z">
        <w:r w:rsidRPr="00047DA9">
          <w:rPr>
            <w:i/>
          </w:rPr>
          <w:t>S</w:t>
        </w:r>
      </w:ins>
      <w:ins w:id="587" w:author="Pannetier, Theo" w:date="2024-06-08T19:26:00Z">
        <w:r w:rsidRPr="00047DA9">
          <w:rPr>
            <w:i/>
          </w:rPr>
          <w:t>0 mean</w:t>
        </w:r>
        <w:r w:rsidRPr="00047DA9">
          <w:t> = 0.</w:t>
        </w:r>
      </w:ins>
      <w:ins w:id="588" w:author="Pannetier, Theo" w:date="2024-06-08T19:27:00Z">
        <w:r w:rsidRPr="00047DA9">
          <w:t>07</w:t>
        </w:r>
      </w:ins>
      <w:ins w:id="589" w:author="Pannetier, Theo" w:date="2024-06-08T19:26:00Z">
        <w:r w:rsidRPr="00047DA9">
          <w:t>5</w:t>
        </w:r>
      </w:ins>
      <w:ins w:id="590" w:author="Pannetier, Theo" w:date="2024-06-08T19:27:00Z">
        <w:r w:rsidRPr="00047DA9">
          <w:t xml:space="preserve">, </w:t>
        </w:r>
      </w:ins>
      <w:proofErr w:type="spellStart"/>
      <w:ins w:id="591" w:author="Pannetier, Theo" w:date="2024-06-08T19:26:00Z">
        <w:r w:rsidRPr="00047DA9">
          <w:rPr>
            <w:i/>
          </w:rPr>
          <w:t>s.d.</w:t>
        </w:r>
        <w:proofErr w:type="spellEnd"/>
        <w:r w:rsidRPr="00047DA9">
          <w:t xml:space="preserve"> = 0.1, </w:t>
        </w:r>
      </w:ins>
    </w:p>
    <w:p w14:paraId="186EC9FD" w14:textId="0D67F19F" w:rsidR="00A27D76" w:rsidRPr="00047DA9" w:rsidRDefault="00A27D76" w:rsidP="00A27D76">
      <w:pPr>
        <w:pStyle w:val="Normalnumbered"/>
        <w:numPr>
          <w:ilvl w:val="1"/>
          <w:numId w:val="65"/>
        </w:numPr>
        <w:rPr>
          <w:ins w:id="592" w:author="Pannetier, Theo" w:date="2024-06-08T19:26:00Z"/>
        </w:rPr>
      </w:pPr>
      <w:ins w:id="593" w:author="Pannetier, Theo" w:date="2024-06-08T19:26:00Z">
        <w:r w:rsidRPr="00047DA9">
          <w:rPr>
            <w:i/>
          </w:rPr>
          <w:t>Alpha mean</w:t>
        </w:r>
        <w:r w:rsidRPr="00047DA9">
          <w:t> = </w:t>
        </w:r>
      </w:ins>
      <w:ins w:id="594" w:author="Pannetier, Theo" w:date="2024-06-08T19:27:00Z">
        <w:r w:rsidRPr="00047DA9">
          <w:t>-</w:t>
        </w:r>
      </w:ins>
      <w:r w:rsidR="00AC28FF" w:rsidRPr="00047DA9">
        <w:t>1</w:t>
      </w:r>
      <w:ins w:id="595" w:author="Pannetier, Theo" w:date="2024-06-08T19:26:00Z">
        <w:r w:rsidRPr="00047DA9">
          <w:t xml:space="preserve">0.0, </w:t>
        </w:r>
        <w:proofErr w:type="spellStart"/>
        <w:r w:rsidRPr="00047DA9">
          <w:rPr>
            <w:i/>
          </w:rPr>
          <w:t>s.d.</w:t>
        </w:r>
        <w:proofErr w:type="spellEnd"/>
        <w:r w:rsidRPr="00047DA9">
          <w:t> = </w:t>
        </w:r>
      </w:ins>
      <w:r w:rsidR="00AC28FF" w:rsidRPr="00047DA9">
        <w:t>2</w:t>
      </w:r>
      <w:ins w:id="596" w:author="Pannetier, Theo" w:date="2024-06-08T19:26:00Z">
        <w:r w:rsidRPr="00047DA9">
          <w:t xml:space="preserve">.0, </w:t>
        </w:r>
      </w:ins>
    </w:p>
    <w:p w14:paraId="4BFD88E2" w14:textId="51E9AACB" w:rsidR="00A27D76" w:rsidRPr="00047DA9" w:rsidRDefault="00A27D76">
      <w:pPr>
        <w:pStyle w:val="Normalnumbered"/>
        <w:numPr>
          <w:ilvl w:val="1"/>
          <w:numId w:val="65"/>
        </w:numPr>
        <w:rPr>
          <w:ins w:id="597" w:author="Pannetier, Theo" w:date="2024-06-08T19:26:00Z"/>
        </w:rPr>
        <w:pPrChange w:id="598" w:author="Pannetier, Theo" w:date="2024-06-08T19:26:00Z">
          <w:pPr>
            <w:pStyle w:val="Normalnumbered"/>
          </w:pPr>
        </w:pPrChange>
      </w:pPr>
      <w:ins w:id="599" w:author="Pannetier, Theo" w:date="2024-06-08T19:26:00Z">
        <w:r w:rsidRPr="00047DA9">
          <w:rPr>
            <w:i/>
          </w:rPr>
          <w:t>Beta mean</w:t>
        </w:r>
        <w:r w:rsidRPr="00047DA9">
          <w:t> = </w:t>
        </w:r>
      </w:ins>
      <w:ins w:id="600" w:author="Pannetier, Theo" w:date="2024-10-18T14:53:00Z" w16du:dateUtc="2024-10-18T13:53:00Z">
        <w:r w:rsidR="00113130" w:rsidRPr="00047DA9">
          <w:t>1.0</w:t>
        </w:r>
      </w:ins>
      <w:ins w:id="601" w:author="Pannetier, Theo" w:date="2024-06-08T19:26:00Z">
        <w:r w:rsidRPr="00047DA9">
          <w:t xml:space="preserve">, </w:t>
        </w:r>
        <w:proofErr w:type="spellStart"/>
        <w:r w:rsidRPr="00047DA9">
          <w:rPr>
            <w:i/>
          </w:rPr>
          <w:t>s.d.</w:t>
        </w:r>
        <w:proofErr w:type="spellEnd"/>
        <w:r w:rsidRPr="00047DA9">
          <w:t> = 0.</w:t>
        </w:r>
      </w:ins>
      <w:r w:rsidR="00AC28FF" w:rsidRPr="00047DA9">
        <w:t>2</w:t>
      </w:r>
    </w:p>
    <w:p w14:paraId="59A3CCE2" w14:textId="5D5919AC" w:rsidR="005C0200" w:rsidRPr="00047DA9" w:rsidDel="00A27D76" w:rsidRDefault="005C0200" w:rsidP="005C0200">
      <w:pPr>
        <w:pStyle w:val="Normalnumbered"/>
        <w:rPr>
          <w:moveFrom w:id="602" w:author="Pannetier, Theo" w:date="2024-06-08T19:26:00Z"/>
        </w:rPr>
      </w:pPr>
      <w:moveFromRangeStart w:id="603" w:author="Pannetier, Theo" w:date="2024-06-08T19:26:00Z" w:name="move168767208"/>
      <w:moveFrom w:id="604" w:author="Pannetier, Theo" w:date="2024-06-08T19:26:00Z">
        <w:r w:rsidRPr="00047DA9" w:rsidDel="00A27D76">
          <w:t xml:space="preserve">Males are required to find a mate in the cell in order to settle there. Also set </w:t>
        </w:r>
        <w:r w:rsidRPr="00047DA9" w:rsidDel="00A27D76">
          <w:rPr>
            <w:i/>
          </w:rPr>
          <w:t>MinSteps</w:t>
        </w:r>
        <w:r w:rsidRPr="00047DA9" w:rsidDel="00A27D76">
          <w:t xml:space="preserve">, </w:t>
        </w:r>
        <w:r w:rsidRPr="00047DA9" w:rsidDel="00A27D76">
          <w:rPr>
            <w:i/>
          </w:rPr>
          <w:t>MaxSteps</w:t>
        </w:r>
        <w:r w:rsidRPr="00047DA9" w:rsidDel="00A27D76">
          <w:t xml:space="preserve"> and </w:t>
        </w:r>
        <w:r w:rsidRPr="00047DA9" w:rsidDel="00A27D76">
          <w:rPr>
            <w:i/>
          </w:rPr>
          <w:t>MaxStepsYear</w:t>
        </w:r>
        <w:r w:rsidRPr="00047DA9" w:rsidDel="00A27D76">
          <w:t xml:space="preserve"> to zero.</w:t>
        </w:r>
      </w:moveFrom>
    </w:p>
    <w:moveFromRangeEnd w:id="603"/>
    <w:p w14:paraId="7BF7F25C" w14:textId="23183297" w:rsidR="005C0200" w:rsidRPr="00047DA9" w:rsidRDefault="005C0200" w:rsidP="005C0200">
      <w:pPr>
        <w:pStyle w:val="Normalnumbered"/>
      </w:pPr>
      <w:del w:id="605" w:author="Pannetier, Theo" w:date="2024-06-08T19:30:00Z">
        <w:r w:rsidRPr="00047DA9" w:rsidDel="001E726F">
          <w:delText xml:space="preserve">The </w:delText>
        </w:r>
      </w:del>
      <w:ins w:id="606" w:author="Pannetier, Theo" w:date="2024-06-08T19:30:00Z">
        <w:r w:rsidR="001E726F" w:rsidRPr="00047DA9">
          <w:t xml:space="preserve">Using the </w:t>
        </w:r>
        <w:proofErr w:type="spellStart"/>
        <w:r w:rsidR="001E726F" w:rsidRPr="00047DA9">
          <w:t>GeneticsFile</w:t>
        </w:r>
        <w:proofErr w:type="spellEnd"/>
        <w:r w:rsidR="001E726F" w:rsidRPr="00047DA9">
          <w:t xml:space="preserve"> and </w:t>
        </w:r>
      </w:ins>
      <w:proofErr w:type="spellStart"/>
      <w:ins w:id="607" w:author="Pannetier, Theo" w:date="2024-06-08T19:31:00Z">
        <w:r w:rsidR="001E726F" w:rsidRPr="00047DA9">
          <w:t>TraitsFile</w:t>
        </w:r>
        <w:proofErr w:type="spellEnd"/>
        <w:r w:rsidR="001E726F" w:rsidRPr="00047DA9">
          <w:t xml:space="preserve">, set the </w:t>
        </w:r>
      </w:ins>
      <w:r w:rsidRPr="00047DA9">
        <w:t xml:space="preserve">genetic architecture </w:t>
      </w:r>
      <w:del w:id="608" w:author="Pannetier, Theo" w:date="2024-06-08T19:31:00Z">
        <w:r w:rsidRPr="00047DA9" w:rsidDel="001E726F">
          <w:delText>should comprise</w:delText>
        </w:r>
      </w:del>
      <w:ins w:id="609" w:author="Pannetier, Theo" w:date="2024-06-08T19:31:00Z">
        <w:r w:rsidR="001E726F" w:rsidRPr="00047DA9">
          <w:t>so that it comprises</w:t>
        </w:r>
      </w:ins>
      <w:r w:rsidRPr="00047DA9">
        <w:t xml:space="preserve"> one chromosome for each of the species’ twelve variable traits (three for the emigration norm of each sex and three for the settlement norm of each sex), and each chromosome should have three loci</w:t>
      </w:r>
      <w:ins w:id="610" w:author="Pannetier, Theo" w:date="2024-10-18T14:08:00Z" w16du:dateUtc="2024-10-18T13:08:00Z">
        <w:r w:rsidR="003D2118" w:rsidRPr="00047DA9">
          <w:t xml:space="preserve"> (positions)</w:t>
        </w:r>
      </w:ins>
      <w:ins w:id="611" w:author="Pannetier, Theo" w:date="2024-06-08T19:32:00Z">
        <w:r w:rsidR="001E726F" w:rsidRPr="00047DA9">
          <w:t xml:space="preserve"> for the trait it controls</w:t>
        </w:r>
      </w:ins>
      <w:r w:rsidRPr="00047DA9">
        <w:t xml:space="preserve">. Also set </w:t>
      </w:r>
      <w:del w:id="612" w:author="Pannetier, Theo" w:date="2024-06-08T19:32:00Z">
        <w:r w:rsidRPr="00047DA9" w:rsidDel="001E726F">
          <w:rPr>
            <w:rPrChange w:id="613" w:author="Pannetier, Theo" w:date="2024-06-08T20:17:00Z">
              <w:rPr>
                <w:i/>
                <w:iCs/>
              </w:rPr>
            </w:rPrChange>
          </w:rPr>
          <w:delText>ProbMutn</w:delText>
        </w:r>
        <w:r w:rsidRPr="00047DA9" w:rsidDel="001E726F">
          <w:delText> =</w:delText>
        </w:r>
      </w:del>
      <w:ins w:id="614" w:author="Pannetier, Theo" w:date="2024-06-08T19:32:00Z">
        <w:r w:rsidR="001E726F" w:rsidRPr="00047DA9">
          <w:rPr>
            <w:rPrChange w:id="615" w:author="Pannetier, Theo" w:date="2024-06-08T20:17:00Z">
              <w:rPr>
                <w:i/>
                <w:iCs/>
              </w:rPr>
            </w:rPrChange>
          </w:rPr>
          <w:t xml:space="preserve">the mutation rate </w:t>
        </w:r>
      </w:ins>
      <w:ins w:id="616" w:author="Pannetier, Theo" w:date="2024-10-18T14:13:00Z" w16du:dateUtc="2024-10-18T13:13:00Z">
        <w:r w:rsidR="003D2118" w:rsidRPr="00047DA9">
          <w:t xml:space="preserve">for each trait </w:t>
        </w:r>
      </w:ins>
      <w:ins w:id="617" w:author="Pannetier, Theo" w:date="2024-06-08T19:32:00Z">
        <w:r w:rsidR="001E726F" w:rsidRPr="00047DA9">
          <w:rPr>
            <w:rPrChange w:id="618" w:author="Pannetier, Theo" w:date="2024-06-08T20:17:00Z">
              <w:rPr>
                <w:i/>
                <w:iCs/>
              </w:rPr>
            </w:rPrChange>
          </w:rPr>
          <w:t>to</w:t>
        </w:r>
      </w:ins>
      <w:r w:rsidRPr="00047DA9">
        <w:t> 0.0001</w:t>
      </w:r>
      <w:ins w:id="619" w:author="Pannetier, Theo" w:date="2024-10-18T14:13:00Z" w16du:dateUtc="2024-10-18T13:13:00Z">
        <w:r w:rsidR="003D2118" w:rsidRPr="00047DA9">
          <w:t xml:space="preserve"> and </w:t>
        </w:r>
      </w:ins>
      <w:del w:id="620" w:author="Pannetier, Theo" w:date="2024-10-18T14:13:00Z" w16du:dateUtc="2024-10-18T13:13:00Z">
        <w:r w:rsidRPr="00047DA9" w:rsidDel="003D2118">
          <w:delText>,</w:delText>
        </w:r>
      </w:del>
      <w:r w:rsidRPr="00047DA9">
        <w:rPr>
          <w:rPrChange w:id="621" w:author="Pannetier, Theo" w:date="2024-06-08T20:17:00Z">
            <w:rPr>
              <w:i/>
              <w:iCs/>
            </w:rPr>
          </w:rPrChange>
        </w:rPr>
        <w:t xml:space="preserve"> </w:t>
      </w:r>
      <w:del w:id="622" w:author="Pannetier, Theo" w:date="2024-06-08T19:32:00Z">
        <w:r w:rsidRPr="00047DA9" w:rsidDel="001E726F">
          <w:rPr>
            <w:rPrChange w:id="623" w:author="Pannetier, Theo" w:date="2024-06-08T20:17:00Z">
              <w:rPr>
                <w:i/>
                <w:iCs/>
              </w:rPr>
            </w:rPrChange>
          </w:rPr>
          <w:delText>ProbCross</w:delText>
        </w:r>
        <w:r w:rsidRPr="00047DA9" w:rsidDel="001E726F">
          <w:delText> =</w:delText>
        </w:r>
      </w:del>
      <w:ins w:id="624" w:author="Pannetier, Theo" w:date="2024-06-08T19:32:00Z">
        <w:r w:rsidR="001E726F" w:rsidRPr="00047DA9">
          <w:rPr>
            <w:rPrChange w:id="625" w:author="Pannetier, Theo" w:date="2024-06-08T20:17:00Z">
              <w:rPr>
                <w:i/>
                <w:iCs/>
              </w:rPr>
            </w:rPrChange>
          </w:rPr>
          <w:t>the recombination rate to</w:t>
        </w:r>
      </w:ins>
      <w:r w:rsidRPr="00047DA9">
        <w:t> 0.25</w:t>
      </w:r>
      <w:ins w:id="626" w:author="Pannetier, Theo" w:date="2024-06-08T20:18:00Z">
        <w:r w:rsidR="00E82CE9" w:rsidRPr="00047DA9">
          <w:t xml:space="preserve">. All mutations should be sampled in a normal distribution </w:t>
        </w:r>
        <w:proofErr w:type="spellStart"/>
        <w:r w:rsidR="00E82CE9" w:rsidRPr="00047DA9">
          <w:t>centered</w:t>
        </w:r>
        <w:proofErr w:type="spellEnd"/>
        <w:r w:rsidR="00E82CE9" w:rsidRPr="00047DA9">
          <w:t xml:space="preserve"> on 0, with standard deviation 0.</w:t>
        </w:r>
      </w:ins>
      <w:ins w:id="627" w:author="Pannetier, Theo" w:date="2024-10-18T14:13:00Z" w16du:dateUtc="2024-10-18T13:13:00Z">
        <w:r w:rsidR="003D2118" w:rsidRPr="00047DA9">
          <w:t>0</w:t>
        </w:r>
      </w:ins>
      <w:ins w:id="628" w:author="Pannetier, Theo" w:date="2024-06-08T20:18:00Z">
        <w:r w:rsidR="00E82CE9" w:rsidRPr="00047DA9">
          <w:t>1.</w:t>
        </w:r>
      </w:ins>
      <w:del w:id="629" w:author="Pannetier, Theo" w:date="2024-06-08T20:18:00Z">
        <w:r w:rsidRPr="00047DA9" w:rsidDel="00E82CE9">
          <w:delText>,</w:delText>
        </w:r>
        <w:r w:rsidRPr="00047DA9" w:rsidDel="00E82CE9">
          <w:rPr>
            <w:rPrChange w:id="630" w:author="Pannetier, Theo" w:date="2024-06-08T20:17:00Z">
              <w:rPr>
                <w:i/>
              </w:rPr>
            </w:rPrChange>
          </w:rPr>
          <w:delText xml:space="preserve"> AlleleSD</w:delText>
        </w:r>
        <w:r w:rsidRPr="00047DA9" w:rsidDel="00E82CE9">
          <w:delText> = 0.01 and</w:delText>
        </w:r>
        <w:r w:rsidRPr="00047DA9" w:rsidDel="00E82CE9">
          <w:rPr>
            <w:rPrChange w:id="631" w:author="Pannetier, Theo" w:date="2024-06-08T20:17:00Z">
              <w:rPr>
                <w:i/>
              </w:rPr>
            </w:rPrChange>
          </w:rPr>
          <w:delText xml:space="preserve"> MutationSD</w:delText>
        </w:r>
        <w:r w:rsidRPr="00047DA9" w:rsidDel="00E82CE9">
          <w:delText>  = 0.02.</w:delText>
        </w:r>
      </w:del>
      <w:ins w:id="632" w:author="Pannetier, Theo" w:date="2024-10-20T11:47:00Z" w16du:dateUtc="2024-10-20T10:47:00Z">
        <w:r w:rsidR="00FE1876" w:rsidRPr="00047DA9">
          <w:t xml:space="preserve"> All traits should express as the average value of all the alleles controlling them.</w:t>
        </w:r>
      </w:ins>
    </w:p>
    <w:p w14:paraId="7219A1B7" w14:textId="79D6B4C5" w:rsidR="005C0200" w:rsidRPr="00047DA9" w:rsidRDefault="005C0200" w:rsidP="005C0200">
      <w:pPr>
        <w:pStyle w:val="Normalnumbered"/>
      </w:pPr>
      <w:r w:rsidRPr="00047DA9">
        <w:t xml:space="preserve">The model should be run for 4001 years. Output </w:t>
      </w:r>
      <w:r w:rsidRPr="00047DA9">
        <w:rPr>
          <w:i/>
        </w:rPr>
        <w:t>Range</w:t>
      </w:r>
      <w:r w:rsidRPr="00047DA9">
        <w:t xml:space="preserve"> data should be produced annually, </w:t>
      </w:r>
      <w:r w:rsidRPr="00047DA9">
        <w:rPr>
          <w:i/>
        </w:rPr>
        <w:t>Populations</w:t>
      </w:r>
      <w:r w:rsidRPr="00047DA9">
        <w:t xml:space="preserve"> and </w:t>
      </w:r>
      <w:r w:rsidRPr="00047DA9">
        <w:rPr>
          <w:i/>
        </w:rPr>
        <w:t>Traits per cell</w:t>
      </w:r>
      <w:r w:rsidRPr="00047DA9">
        <w:t xml:space="preserve"> every 100 years, </w:t>
      </w:r>
      <w:r w:rsidRPr="00047DA9">
        <w:rPr>
          <w:i/>
        </w:rPr>
        <w:t>Individuals</w:t>
      </w:r>
      <w:r w:rsidRPr="00047DA9">
        <w:t xml:space="preserve"> every 500 </w:t>
      </w:r>
      <w:proofErr w:type="spellStart"/>
      <w:r w:rsidRPr="00047DA9">
        <w:t>years</w:t>
      </w:r>
      <w:ins w:id="633" w:author="Pannetier, Theo" w:date="2024-10-18T14:20:00Z" w16du:dateUtc="2024-10-18T13:20:00Z">
        <w:r w:rsidR="00F7071E" w:rsidRPr="00047DA9">
          <w:t>.</w:t>
        </w:r>
      </w:ins>
      <w:del w:id="634" w:author="Pannetier, Theo" w:date="2024-10-18T14:20:00Z" w16du:dateUtc="2024-10-18T13:20:00Z">
        <w:r w:rsidRPr="00047DA9" w:rsidDel="00F7071E">
          <w:delText xml:space="preserve"> and </w:delText>
        </w:r>
        <w:r w:rsidRPr="00047DA9" w:rsidDel="00F7071E">
          <w:rPr>
            <w:i/>
          </w:rPr>
          <w:delText>Genetics</w:delText>
        </w:r>
        <w:r w:rsidRPr="00047DA9" w:rsidDel="00F7071E">
          <w:delText xml:space="preserve"> </w:delText>
        </w:r>
      </w:del>
      <w:ins w:id="635" w:author="Pannetier, Theo" w:date="2024-10-18T14:20:00Z" w16du:dateUtc="2024-10-18T13:20:00Z">
        <w:r w:rsidR="00F7071E" w:rsidRPr="00047DA9">
          <w:rPr>
            <w:i/>
          </w:rPr>
          <w:t>Gene</w:t>
        </w:r>
        <w:proofErr w:type="spellEnd"/>
        <w:r w:rsidR="00F7071E" w:rsidRPr="00047DA9">
          <w:rPr>
            <w:i/>
          </w:rPr>
          <w:t xml:space="preserve"> Values</w:t>
        </w:r>
        <w:r w:rsidR="00F7071E" w:rsidRPr="00047DA9">
          <w:rPr>
            <w:iCs/>
          </w:rPr>
          <w:t xml:space="preserve"> should be output</w:t>
        </w:r>
        <w:r w:rsidR="00F7071E" w:rsidRPr="00047DA9">
          <w:t xml:space="preserve"> </w:t>
        </w:r>
      </w:ins>
      <w:r w:rsidRPr="00047DA9">
        <w:t>every 4000 years</w:t>
      </w:r>
      <w:del w:id="636" w:author="Pannetier, Theo" w:date="2024-06-08T19:29:00Z">
        <w:r w:rsidRPr="00047DA9" w:rsidDel="00A27D76">
          <w:delText xml:space="preserve"> as a cross-table</w:delText>
        </w:r>
      </w:del>
      <w:ins w:id="637" w:author="Pannetier, Theo" w:date="2024-10-18T14:21:00Z" w16du:dateUtc="2024-10-18T13:21:00Z">
        <w:r w:rsidR="00F7071E" w:rsidRPr="00047DA9">
          <w:t>, for a sample of 10 cells or patches</w:t>
        </w:r>
      </w:ins>
      <w:r w:rsidRPr="00047DA9">
        <w:t xml:space="preserve"> for adults</w:t>
      </w:r>
      <w:ins w:id="638" w:author="Pannetier, Theo" w:date="2024-10-18T14:19:00Z" w16du:dateUtc="2024-10-18T13:19:00Z">
        <w:r w:rsidR="00D43D00" w:rsidRPr="00047DA9">
          <w:t xml:space="preserve"> (stage 1)</w:t>
        </w:r>
      </w:ins>
      <w:r w:rsidRPr="00047DA9">
        <w:t xml:space="preserve"> only. The species is initialised in all suitable cells</w:t>
      </w:r>
      <w:ins w:id="639" w:author="Pannetier, Theo" w:date="2024-10-20T11:28:00Z" w16du:dateUtc="2024-10-20T10:28:00Z">
        <w:r w:rsidR="002B5349" w:rsidRPr="00047DA9">
          <w:t xml:space="preserve"> (among the 10,00</w:t>
        </w:r>
      </w:ins>
      <w:ins w:id="640" w:author="Pannetier, Theo" w:date="2024-10-20T11:29:00Z" w16du:dateUtc="2024-10-20T10:29:00Z">
        <w:r w:rsidR="002B5349" w:rsidRPr="00047DA9">
          <w:t>0) i</w:t>
        </w:r>
      </w:ins>
      <w:ins w:id="641" w:author="Pannetier, Theo" w:date="2024-10-20T11:28:00Z" w16du:dateUtc="2024-10-20T10:28:00Z">
        <w:r w:rsidR="002B5349" w:rsidRPr="00047DA9">
          <w:t>n the landscape</w:t>
        </w:r>
      </w:ins>
      <w:r w:rsidRPr="00047DA9">
        <w:t xml:space="preserve"> at half carrying capacity and at a quasi-equilibrium initial </w:t>
      </w:r>
      <w:del w:id="642" w:author="Pannetier, Theo" w:date="2024-10-20T11:28:00Z" w16du:dateUtc="2024-10-20T10:28:00Z">
        <w:r w:rsidRPr="00047DA9" w:rsidDel="002B5349">
          <w:delText>distribution</w:delText>
        </w:r>
      </w:del>
      <w:ins w:id="643" w:author="Pannetier, Theo" w:date="2024-10-20T11:28:00Z" w16du:dateUtc="2024-10-20T10:28:00Z">
        <w:r w:rsidR="002B5349" w:rsidRPr="00047DA9">
          <w:t>density</w:t>
        </w:r>
      </w:ins>
      <w:r w:rsidRPr="00047DA9">
        <w:t xml:space="preserve">. As there is only one non-juvenile stage, only one proportion column is required, i.e. </w:t>
      </w:r>
      <w:r w:rsidRPr="00047DA9">
        <w:rPr>
          <w:i/>
        </w:rPr>
        <w:t>PropStage1</w:t>
      </w:r>
      <w:r w:rsidRPr="00047DA9">
        <w:t> = 1.</w:t>
      </w:r>
    </w:p>
    <w:p w14:paraId="5C5DD1B4" w14:textId="1C873E63" w:rsidR="005C0200" w:rsidRPr="00047DA9" w:rsidRDefault="005C0200" w:rsidP="005C0200">
      <w:pPr>
        <w:rPr>
          <w:szCs w:val="24"/>
        </w:rPr>
      </w:pPr>
      <w:del w:id="644" w:author="Pannetier, Theo" w:date="2024-10-20T11:29:00Z" w16du:dateUtc="2024-10-20T10:29:00Z">
        <w:r w:rsidRPr="00047DA9" w:rsidDel="00E152D4">
          <w:rPr>
            <w:szCs w:val="24"/>
          </w:rPr>
          <w:delText xml:space="preserve">Any parameters not mentioned above should be set to the values reported in the output </w:delText>
        </w:r>
        <w:r w:rsidRPr="00047DA9" w:rsidDel="00E152D4">
          <w:rPr>
            <w:i/>
            <w:szCs w:val="24"/>
          </w:rPr>
          <w:delText>Parameters</w:delText>
        </w:r>
        <w:r w:rsidRPr="00047DA9" w:rsidDel="00E152D4">
          <w:rPr>
            <w:szCs w:val="24"/>
          </w:rPr>
          <w:delText xml:space="preserve"> file. </w:delText>
        </w:r>
      </w:del>
      <w:del w:id="645" w:author="Pannetier, Theo" w:date="2024-10-20T11:30:00Z" w16du:dateUtc="2024-10-20T10:30:00Z">
        <w:r w:rsidRPr="00047DA9" w:rsidDel="00E152D4">
          <w:rPr>
            <w:szCs w:val="24"/>
          </w:rPr>
          <w:delText xml:space="preserve">If all parameters are set correctly, the output </w:delText>
        </w:r>
        <w:r w:rsidRPr="00047DA9" w:rsidDel="00E152D4">
          <w:rPr>
            <w:i/>
            <w:szCs w:val="24"/>
          </w:rPr>
          <w:delText>Parameters</w:delText>
        </w:r>
        <w:r w:rsidRPr="00047DA9" w:rsidDel="00E152D4">
          <w:rPr>
            <w:szCs w:val="24"/>
          </w:rPr>
          <w:delText xml:space="preserve"> file should match the example one provided for simulation 1.</w:delText>
        </w:r>
      </w:del>
    </w:p>
    <w:p w14:paraId="1642D9B5" w14:textId="52D8A051" w:rsidR="005C0200" w:rsidRPr="00047DA9" w:rsidDel="001E726F" w:rsidRDefault="005C0200" w:rsidP="005C0200">
      <w:pPr>
        <w:rPr>
          <w:del w:id="646" w:author="Pannetier, Theo" w:date="2024-06-08T19:30:00Z"/>
          <w:szCs w:val="24"/>
        </w:rPr>
      </w:pPr>
      <w:del w:id="647" w:author="Pannetier, Theo" w:date="2024-06-08T19:30:00Z">
        <w:r w:rsidRPr="00047DA9" w:rsidDel="001E726F">
          <w:rPr>
            <w:szCs w:val="24"/>
          </w:rPr>
          <w:delText>The simulation should take around 10 minutes to run, but times vary from one computer to another.</w:delText>
        </w:r>
      </w:del>
    </w:p>
    <w:p w14:paraId="1DA6BD23" w14:textId="77777777" w:rsidR="005C0200" w:rsidRPr="00047DA9" w:rsidRDefault="005C0200" w:rsidP="005C0200">
      <w:pPr>
        <w:pStyle w:val="Heading4"/>
      </w:pPr>
      <w:r w:rsidRPr="00047DA9">
        <w:lastRenderedPageBreak/>
        <w:t>Summarising the output data</w:t>
      </w:r>
    </w:p>
    <w:p w14:paraId="20B2AD07" w14:textId="77777777" w:rsidR="005C0200" w:rsidRPr="00047DA9" w:rsidRDefault="005C0200" w:rsidP="005C0200">
      <w:r w:rsidRPr="00047DA9">
        <w:t xml:space="preserve">To summarise the output data, you should use whatever software package is suitable, and with which you are familiar, e.g. Excel, R, SAS, SPSS, or a combination of them as necessary. </w:t>
      </w:r>
    </w:p>
    <w:p w14:paraId="01A499B2" w14:textId="77777777" w:rsidR="005C0200" w:rsidRPr="00047DA9" w:rsidRDefault="005C0200" w:rsidP="005C0200">
      <w:pPr>
        <w:pStyle w:val="Normalnumbered"/>
        <w:numPr>
          <w:ilvl w:val="0"/>
          <w:numId w:val="66"/>
        </w:numPr>
        <w:ind w:left="360"/>
      </w:pPr>
      <w:r w:rsidRPr="00047DA9">
        <w:t xml:space="preserve">From the </w:t>
      </w:r>
      <w:r w:rsidRPr="00047DA9">
        <w:rPr>
          <w:i/>
        </w:rPr>
        <w:t>Range</w:t>
      </w:r>
      <w:r w:rsidRPr="00047DA9">
        <w:t xml:space="preserve"> data, plot the total population size against year for the duration of the simulation. By when does the population reach demographic equilibrium?</w:t>
      </w:r>
    </w:p>
    <w:p w14:paraId="22A90554" w14:textId="21B00BA9" w:rsidR="005C0200" w:rsidRPr="00047DA9" w:rsidRDefault="005C0200" w:rsidP="005C0200">
      <w:pPr>
        <w:pStyle w:val="Normalnumbered"/>
      </w:pPr>
      <w:del w:id="648" w:author="Pannetier, Theo" w:date="2024-06-08T20:19:00Z">
        <w:r w:rsidRPr="00047DA9" w:rsidDel="00E82CE9">
          <w:delText>Using the same data file, p</w:delText>
        </w:r>
      </w:del>
      <w:ins w:id="649" w:author="Pannetier, Theo" w:date="2024-06-08T20:19:00Z">
        <w:r w:rsidR="00E82CE9" w:rsidRPr="00047DA9">
          <w:t>P</w:t>
        </w:r>
      </w:ins>
      <w:r w:rsidRPr="00047DA9">
        <w:t>lot each of the six mean emigration traits against year. When do they reach equilibrium? Does the population become essentially homogen</w:t>
      </w:r>
      <w:ins w:id="650" w:author="Pannetier, Theo" w:date="2024-10-20T11:48:00Z" w16du:dateUtc="2024-10-20T10:48:00Z">
        <w:r w:rsidR="007E2E0D" w:rsidRPr="00047DA9">
          <w:t>e</w:t>
        </w:r>
      </w:ins>
      <w:r w:rsidRPr="00047DA9">
        <w:t>ous for any of these traits? Further information on trait variation can be seen by plotting each of the trait standard deviations against year.</w:t>
      </w:r>
    </w:p>
    <w:p w14:paraId="493E1BD1" w14:textId="77777777" w:rsidR="005C0200" w:rsidRPr="00047DA9" w:rsidRDefault="005C0200" w:rsidP="005C0200">
      <w:pPr>
        <w:pStyle w:val="Normalnumbered"/>
      </w:pPr>
      <w:r w:rsidRPr="00047DA9">
        <w:t>Repeat analysis 2 above for the six settlement traits. What can you say about the selection pressures on settlement versus emigration? Do they differ appreciably between the sexes?</w:t>
      </w:r>
    </w:p>
    <w:p w14:paraId="6EBDFE06" w14:textId="56943FE9" w:rsidR="005C0200" w:rsidRPr="00047DA9" w:rsidRDefault="005C0200" w:rsidP="005C0200">
      <w:pPr>
        <w:pStyle w:val="Normalnumbered"/>
      </w:pPr>
      <w:r w:rsidRPr="00047DA9">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sidRPr="00047DA9">
          <w:rPr>
            <w:rStyle w:val="Hyperlink"/>
          </w:rPr>
          <w:t>see 2.5.1</w:t>
        </w:r>
      </w:hyperlink>
      <w:r w:rsidRPr="00047DA9">
        <w:t>) and the probability of settlement (</w:t>
      </w:r>
      <w:hyperlink w:anchor="_Settlement_with_movement" w:history="1">
        <w:r w:rsidR="00882914" w:rsidRPr="00047DA9">
          <w:rPr>
            <w:rStyle w:val="Hyperlink"/>
          </w:rPr>
          <w:t>see 2.5.5</w:t>
        </w:r>
      </w:hyperlink>
      <w:r w:rsidRPr="00047DA9">
        <w:t xml:space="preserve">) against the relative density (i.e. the density in relation to the ‘carrying capacity’, which, in a stage-structured model, is estimated by the </w:t>
      </w:r>
      <w:r w:rsidRPr="00047DA9">
        <w:rPr>
          <w:i/>
        </w:rPr>
        <w:t>1/b</w:t>
      </w:r>
      <w:r w:rsidRPr="00047DA9">
        <w:t xml:space="preserve"> parameter; suggested range from 0.0 to 2.0).</w:t>
      </w:r>
    </w:p>
    <w:p w14:paraId="09C70D4A" w14:textId="77777777" w:rsidR="005C0200" w:rsidRPr="00047DA9" w:rsidRDefault="005C0200" w:rsidP="005C0200">
      <w:pPr>
        <w:pStyle w:val="Normalnumbered"/>
      </w:pPr>
      <w:r w:rsidRPr="00047DA9">
        <w:t xml:space="preserve">Calculate the mean and maximum relative density at the individual cell scale over the same period from the </w:t>
      </w:r>
      <w:r w:rsidRPr="00047DA9">
        <w:rPr>
          <w:i/>
        </w:rPr>
        <w:t>Pop</w:t>
      </w:r>
      <w:r w:rsidRPr="00047DA9">
        <w:t xml:space="preserve"> data. Superimpose these values on the reaction norms plotted in step 4. How are the decisions to emigrate and to settle governed by the relative density experienced by an individual? </w:t>
      </w:r>
    </w:p>
    <w:p w14:paraId="345592F2" w14:textId="77777777" w:rsidR="005C0200" w:rsidRPr="00047DA9" w:rsidRDefault="005C0200" w:rsidP="005C0200">
      <w:pPr>
        <w:pStyle w:val="Normalnumbered"/>
        <w:keepLines/>
      </w:pPr>
      <w:r w:rsidRPr="00047DA9">
        <w:t xml:space="preserve">Using data from the </w:t>
      </w:r>
      <w:r w:rsidRPr="00047DA9">
        <w:rPr>
          <w:i/>
        </w:rPr>
        <w:t>Individuals</w:t>
      </w:r>
      <w:r w:rsidRPr="00047DA9">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Pr="00047DA9" w:rsidRDefault="005C0200" w:rsidP="005C0200">
      <w:pPr>
        <w:pStyle w:val="Normalnumbered"/>
      </w:pPr>
      <w:r w:rsidRPr="00047DA9">
        <w:t xml:space="preserve">Take a sample of juveniles from the </w:t>
      </w:r>
      <w:r w:rsidRPr="00047DA9">
        <w:rPr>
          <w:i/>
        </w:rPr>
        <w:t>Individuals</w:t>
      </w:r>
      <w:r w:rsidRPr="00047DA9">
        <w:t xml:space="preserve"> file in year 4000 (e.g. 10%, </w:t>
      </w:r>
      <w:proofErr w:type="gramStart"/>
      <w:r w:rsidRPr="00047DA9">
        <w:t>whether or not</w:t>
      </w:r>
      <w:proofErr w:type="gramEnd"/>
      <w:r w:rsidRPr="00047DA9">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047DA9" w:rsidRDefault="005C0200" w:rsidP="005C0200">
      <w:pPr>
        <w:pStyle w:val="Normalnumbered"/>
      </w:pPr>
      <w:r w:rsidRPr="00047DA9">
        <w:t>Calculate the mean dispersal distance of successful and unsuccessful dispersers in the final year. Plot histograms of dispersal distances of successful and unsuccessful dispersers in the final year. If you know how to do so, superimpose on each histogram a negative exponential distribution</w:t>
      </w:r>
      <w:r w:rsidRPr="00047DA9">
        <w:rPr>
          <w:rStyle w:val="FootnoteReference"/>
        </w:rPr>
        <w:footnoteReference w:id="2"/>
      </w:r>
      <w:r w:rsidRPr="00047DA9">
        <w:t xml:space="preserve"> having the respective mean distance. How do the realised </w:t>
      </w:r>
      <w:r w:rsidRPr="00047DA9">
        <w:lastRenderedPageBreak/>
        <w:t>distributions differ from the negative exponential? What would have been the implication if we had tried to model dispersal using the kernel option rather than SMS?</w:t>
      </w:r>
    </w:p>
    <w:p w14:paraId="6D4DD692" w14:textId="1A1F7EDA" w:rsidR="005C0200" w:rsidRPr="00047DA9" w:rsidRDefault="005C0200" w:rsidP="005C0200">
      <w:pPr>
        <w:pStyle w:val="Heading4"/>
      </w:pPr>
      <w:del w:id="651" w:author="Pannetier, Theo" w:date="2024-06-08T20:29:00Z">
        <w:r w:rsidRPr="00047DA9" w:rsidDel="00442B9D">
          <w:delText xml:space="preserve">Applying </w:delText>
        </w:r>
      </w:del>
      <w:ins w:id="652" w:author="Pannetier, Theo" w:date="2024-06-08T20:29:00Z">
        <w:r w:rsidR="00442B9D" w:rsidRPr="00047DA9">
          <w:t xml:space="preserve">Studying the </w:t>
        </w:r>
      </w:ins>
      <w:ins w:id="653" w:author="Pannetier, Theo" w:date="2024-06-08T20:30:00Z">
        <w:r w:rsidR="001000A3" w:rsidRPr="00047DA9">
          <w:t xml:space="preserve">effect of the </w:t>
        </w:r>
      </w:ins>
      <w:r w:rsidRPr="00047DA9">
        <w:t>genetic architecture</w:t>
      </w:r>
      <w:del w:id="654" w:author="Pannetier, Theo" w:date="2024-06-08T20:30:00Z">
        <w:r w:rsidRPr="00047DA9" w:rsidDel="00442B9D">
          <w:delText xml:space="preserve"> explicitly</w:delText>
        </w:r>
      </w:del>
    </w:p>
    <w:p w14:paraId="5E2D8D8F" w14:textId="0919BE70" w:rsidR="005C0200" w:rsidRPr="00047DA9" w:rsidRDefault="00442B9D" w:rsidP="00442B9D">
      <w:ins w:id="655" w:author="Pannetier, Theo" w:date="2024-06-08T20:26:00Z">
        <w:r w:rsidRPr="00047DA9">
          <w:t>Change the genetic architecture so that</w:t>
        </w:r>
      </w:ins>
      <w:ins w:id="656" w:author="Pannetier, Theo" w:date="2024-06-08T20:28:00Z">
        <w:r w:rsidRPr="00047DA9">
          <w:t xml:space="preserve"> t</w:t>
        </w:r>
      </w:ins>
      <w:ins w:id="657" w:author="Pannetier, Theo" w:date="2024-06-08T20:27:00Z">
        <w:r w:rsidRPr="00047DA9">
          <w:t>he genome contains only 3 chromosomes</w:t>
        </w:r>
      </w:ins>
      <w:ins w:id="658" w:author="Pannetier, Theo" w:date="2024-06-08T20:28:00Z">
        <w:r w:rsidRPr="00047DA9">
          <w:t xml:space="preserve">. </w:t>
        </w:r>
      </w:ins>
      <w:ins w:id="659" w:author="Pannetier, Theo" w:date="2024-06-08T20:27:00Z">
        <w:r w:rsidRPr="00047DA9">
          <w:t xml:space="preserve">Each trait </w:t>
        </w:r>
      </w:ins>
      <w:ins w:id="660" w:author="Pannetier, Theo" w:date="2024-06-08T20:28:00Z">
        <w:r w:rsidRPr="00047DA9">
          <w:t xml:space="preserve">is controlled by two loci on the same chromosome, separated by three positions (so that they are only distantly linked). </w:t>
        </w:r>
      </w:ins>
      <w:del w:id="661" w:author="Pannetier, Theo" w:date="2024-06-08T20:29:00Z">
        <w:r w:rsidR="005C0200" w:rsidRPr="00047DA9"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rsidRPr="00047DA9">
        <w:t>The first chromosome codes for the maximum probability traits (</w:t>
      </w:r>
      <w:r w:rsidR="005C0200" w:rsidRPr="00047DA9">
        <w:rPr>
          <w:i/>
        </w:rPr>
        <w:t>D0</w:t>
      </w:r>
      <w:r w:rsidR="005C0200" w:rsidRPr="00047DA9">
        <w:t xml:space="preserve">… and </w:t>
      </w:r>
      <w:r w:rsidR="005C0200" w:rsidRPr="00047DA9">
        <w:rPr>
          <w:i/>
        </w:rPr>
        <w:t>S0</w:t>
      </w:r>
      <w:r w:rsidR="005C0200" w:rsidRPr="00047DA9">
        <w:t>…), the second for the slopes (</w:t>
      </w:r>
      <w:r w:rsidR="005C0200" w:rsidRPr="00047DA9">
        <w:rPr>
          <w:i/>
        </w:rPr>
        <w:t>alpha</w:t>
      </w:r>
      <w:r w:rsidR="005C0200" w:rsidRPr="00047DA9">
        <w:t>…) and the third for the inflection points (</w:t>
      </w:r>
      <w:r w:rsidR="005C0200" w:rsidRPr="00047DA9">
        <w:rPr>
          <w:i/>
        </w:rPr>
        <w:t>beta</w:t>
      </w:r>
      <w:r w:rsidR="005C0200" w:rsidRPr="00047DA9">
        <w:t xml:space="preserve">…). </w:t>
      </w:r>
      <w:del w:id="662" w:author="Pannetier, Theo" w:date="2024-06-08T20:29:00Z">
        <w:r w:rsidR="005C0200" w:rsidRPr="00047DA9" w:rsidDel="00442B9D">
          <w:delText xml:space="preserve">All loci code for a trait (i.e. there is no pleiotropy or neutral loci); the required architecture is as shown in the </w:delText>
        </w:r>
        <w:r w:rsidR="005C0200" w:rsidRPr="00047DA9" w:rsidDel="00442B9D">
          <w:rPr>
            <w:szCs w:val="24"/>
          </w:rPr>
          <w:delText xml:space="preserve">output </w:delText>
        </w:r>
        <w:r w:rsidR="005C0200" w:rsidRPr="00047DA9" w:rsidDel="00442B9D">
          <w:rPr>
            <w:i/>
            <w:szCs w:val="24"/>
          </w:rPr>
          <w:delText>Parameters</w:delText>
        </w:r>
        <w:r w:rsidR="005C0200" w:rsidRPr="00047DA9" w:rsidDel="00442B9D">
          <w:rPr>
            <w:szCs w:val="24"/>
          </w:rPr>
          <w:delText xml:space="preserve"> file provided for simulation 2.</w:delText>
        </w:r>
      </w:del>
    </w:p>
    <w:p w14:paraId="149C7DCB" w14:textId="35341285" w:rsidR="005C0200" w:rsidRPr="00047DA9" w:rsidRDefault="005C0200" w:rsidP="005C0200">
      <w:r w:rsidRPr="00047DA9">
        <w:t xml:space="preserve">Run the model, changing either the simulation number in </w:t>
      </w:r>
      <w:proofErr w:type="gramStart"/>
      <w:r w:rsidRPr="00047DA9">
        <w:t>all of</w:t>
      </w:r>
      <w:proofErr w:type="gramEnd"/>
      <w:r w:rsidRPr="00047DA9">
        <w:t xml:space="preserve"> the input files or (much easier) the batch number in the </w:t>
      </w:r>
      <w:r w:rsidRPr="00047DA9">
        <w:rPr>
          <w:i/>
        </w:rPr>
        <w:t>Control</w:t>
      </w:r>
      <w:r w:rsidRPr="00047DA9">
        <w:t xml:space="preserve"> file so that previous output is not overwritten. Re-run the data analyses on the output from this revised </w:t>
      </w:r>
      <w:r w:rsidR="00063DBF" w:rsidRPr="00047DA9">
        <w:t>model and</w:t>
      </w:r>
      <w:r w:rsidRPr="00047DA9">
        <w:t xml:space="preserve"> determine how changing the genetic architecture has affected the behaviour of the species.</w:t>
      </w:r>
    </w:p>
    <w:p w14:paraId="52929C3A" w14:textId="0C65D2E8" w:rsidR="005C0200" w:rsidRPr="00047DA9" w:rsidDel="00442B9D" w:rsidRDefault="005C0200" w:rsidP="00442B9D">
      <w:pPr>
        <w:rPr>
          <w:del w:id="663" w:author="Pannetier, Theo" w:date="2024-06-08T20:25:00Z"/>
          <w:szCs w:val="24"/>
        </w:rPr>
      </w:pPr>
      <w:del w:id="664" w:author="Pannetier, Theo" w:date="2024-06-08T20:25:00Z">
        <w:r w:rsidRPr="00047DA9"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047DA9" w:rsidDel="00442B9D">
          <w:rPr>
            <w:i/>
          </w:rPr>
          <w:delText>beta_F</w:delText>
        </w:r>
        <w:r w:rsidRPr="00047DA9" w:rsidDel="00442B9D">
          <w:delText xml:space="preserve"> also coding for </w:delText>
        </w:r>
        <w:r w:rsidRPr="00047DA9" w:rsidDel="00442B9D">
          <w:rPr>
            <w:i/>
          </w:rPr>
          <w:delText>betaS_F</w:delText>
        </w:r>
        <w:r w:rsidRPr="00047DA9" w:rsidDel="00442B9D">
          <w:delText xml:space="preserve"> and (3) the two loci coding for </w:delText>
        </w:r>
        <w:r w:rsidRPr="00047DA9" w:rsidDel="00442B9D">
          <w:rPr>
            <w:i/>
          </w:rPr>
          <w:delText>beta_M</w:delText>
        </w:r>
        <w:r w:rsidRPr="00047DA9" w:rsidDel="00442B9D">
          <w:delText xml:space="preserve"> also coding for </w:delText>
        </w:r>
        <w:r w:rsidRPr="00047DA9" w:rsidDel="00442B9D">
          <w:rPr>
            <w:i/>
          </w:rPr>
          <w:delText>betaS_M</w:delText>
        </w:r>
        <w:r w:rsidRPr="00047DA9" w:rsidDel="00442B9D">
          <w:delText xml:space="preserve">. As a result, there should be seven neutral loci in the genome, as shown in the </w:delText>
        </w:r>
        <w:r w:rsidRPr="00047DA9" w:rsidDel="00442B9D">
          <w:rPr>
            <w:szCs w:val="24"/>
          </w:rPr>
          <w:delText xml:space="preserve">output </w:delText>
        </w:r>
        <w:r w:rsidRPr="00047DA9" w:rsidDel="00442B9D">
          <w:rPr>
            <w:i/>
            <w:szCs w:val="24"/>
          </w:rPr>
          <w:delText>Parameters</w:delText>
        </w:r>
        <w:r w:rsidRPr="00047DA9" w:rsidDel="00442B9D">
          <w:rPr>
            <w:szCs w:val="24"/>
          </w:rPr>
          <w:delText xml:space="preserve"> file provided for simulation 3.</w:delText>
        </w:r>
      </w:del>
    </w:p>
    <w:p w14:paraId="5D8041D9" w14:textId="2B9EB8AC" w:rsidR="005C0200" w:rsidRPr="00047DA9" w:rsidDel="00442B9D" w:rsidRDefault="005C0200" w:rsidP="00442B9D">
      <w:pPr>
        <w:rPr>
          <w:del w:id="665" w:author="Pannetier, Theo" w:date="2024-06-08T20:29:00Z"/>
          <w:szCs w:val="24"/>
        </w:rPr>
      </w:pPr>
      <w:del w:id="666" w:author="Pannetier, Theo" w:date="2024-06-08T20:29:00Z">
        <w:r w:rsidRPr="00047DA9"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047DA9" w:rsidRDefault="0067520E" w:rsidP="009E434A">
      <w:pPr>
        <w:pStyle w:val="Heading1"/>
        <w:numPr>
          <w:ilvl w:val="0"/>
          <w:numId w:val="14"/>
        </w:numPr>
        <w:pBdr>
          <w:bottom w:val="single" w:sz="4" w:space="1" w:color="auto"/>
        </w:pBdr>
        <w:tabs>
          <w:tab w:val="clear" w:pos="1440"/>
        </w:tabs>
      </w:pPr>
      <w:bookmarkStart w:id="667" w:name="_Toc180771699"/>
      <w:r w:rsidRPr="00047DA9">
        <w:lastRenderedPageBreak/>
        <w:t>References</w:t>
      </w:r>
      <w:bookmarkEnd w:id="667"/>
    </w:p>
    <w:p w14:paraId="333F5C41" w14:textId="77777777" w:rsidR="0067520E" w:rsidRPr="00047DA9" w:rsidRDefault="0067520E" w:rsidP="001A0286">
      <w:pPr>
        <w:pStyle w:val="Reference"/>
      </w:pPr>
      <w:r w:rsidRPr="00047DA9">
        <w:fldChar w:fldCharType="begin" w:fldLock="1"/>
      </w:r>
      <w:r w:rsidRPr="00047DA9">
        <w:instrText xml:space="preserve">ADDIN Mendeley Bibliography CSL_BIBLIOGRAPHY </w:instrText>
      </w:r>
      <w:r w:rsidRPr="00047DA9">
        <w:fldChar w:fldCharType="separate"/>
      </w:r>
      <w:r w:rsidRPr="00047DA9">
        <w:t xml:space="preserve">Aben, J., Strubbe, D., Adriaensen, F., Palmer, S.C.F., Travis, J.M.J., Lens, L. &amp; Matthysen, E. (2014). Simple individual-based models effectively represent Afrotropical forest bird movement in complex landscapes. </w:t>
      </w:r>
      <w:r w:rsidRPr="00047DA9">
        <w:rPr>
          <w:i/>
        </w:rPr>
        <w:t>Journal of Applied Ecology</w:t>
      </w:r>
      <w:r w:rsidRPr="00047DA9">
        <w:t>, 51, 693-702.</w:t>
      </w:r>
    </w:p>
    <w:p w14:paraId="20C2E662" w14:textId="77777777" w:rsidR="0067520E" w:rsidRPr="00047DA9" w:rsidRDefault="0067520E" w:rsidP="001A0286">
      <w:pPr>
        <w:pStyle w:val="Reference"/>
      </w:pPr>
      <w:r w:rsidRPr="00047DA9">
        <w:t xml:space="preserve">Adriaensen, F., Chardon, J., De Blust, G., Swinnen, E., Villalba, S., Gulink, H., et al. (2003). The application of “least-cost”modelling as a functional landscape model. </w:t>
      </w:r>
      <w:r w:rsidRPr="00047DA9">
        <w:rPr>
          <w:i/>
          <w:iCs/>
        </w:rPr>
        <w:t>Landscape and Urban Planning</w:t>
      </w:r>
      <w:r w:rsidRPr="00047DA9">
        <w:t>, 64, 233–247.</w:t>
      </w:r>
    </w:p>
    <w:p w14:paraId="700CFCFD" w14:textId="77777777" w:rsidR="0067520E" w:rsidRPr="00047DA9" w:rsidRDefault="0067520E" w:rsidP="001A0286">
      <w:pPr>
        <w:pStyle w:val="Reference"/>
      </w:pPr>
      <w:r w:rsidRPr="00047DA9">
        <w:t xml:space="preserve">Altwegg, R., Collingham, Y.C., Erni, B. &amp; Huntley, B. (2013). Density-dependent dispersal and the speed of range expansions. </w:t>
      </w:r>
      <w:r w:rsidRPr="00047DA9">
        <w:rPr>
          <w:i/>
          <w:iCs/>
        </w:rPr>
        <w:t>Diversity and Distributions</w:t>
      </w:r>
      <w:r w:rsidRPr="00047DA9">
        <w:t>, 19, 60–68.</w:t>
      </w:r>
    </w:p>
    <w:p w14:paraId="3D526960" w14:textId="77777777" w:rsidR="0067520E" w:rsidRPr="00047DA9" w:rsidRDefault="0067520E" w:rsidP="001A0286">
      <w:pPr>
        <w:pStyle w:val="Reference"/>
      </w:pPr>
      <w:r w:rsidRPr="00047DA9">
        <w:t xml:space="preserve">Anderson, B.J., Akçakaya, H.R., Araújo, M.B., Fordham, D.A., Martinez-Meyer, E., Thuiller, W., et al. (2009). Dynamics of range margins for metapopulations under climate change. </w:t>
      </w:r>
      <w:r w:rsidRPr="00047DA9">
        <w:rPr>
          <w:i/>
          <w:iCs/>
        </w:rPr>
        <w:t>Proceedings of the Royal Society B: Biological Sciences</w:t>
      </w:r>
      <w:r w:rsidRPr="00047DA9">
        <w:t>, 276, 1415–20.</w:t>
      </w:r>
    </w:p>
    <w:p w14:paraId="1DA15E45" w14:textId="77777777" w:rsidR="0067520E" w:rsidRPr="00047DA9" w:rsidRDefault="0067520E" w:rsidP="001A0286">
      <w:pPr>
        <w:pStyle w:val="Reference"/>
      </w:pPr>
      <w:r w:rsidRPr="00497267">
        <w:rPr>
          <w:lang w:val="es-ES"/>
        </w:rPr>
        <w:t xml:space="preserve">Araújo, M.B., Alagador, D., Cabeza, M., Nogués-Bravo, D. &amp; Thuiller, W. (2011). </w:t>
      </w:r>
      <w:r w:rsidRPr="00047DA9">
        <w:t xml:space="preserve">Climate change threatens European conservation areas. </w:t>
      </w:r>
      <w:r w:rsidRPr="00047DA9">
        <w:rPr>
          <w:i/>
          <w:iCs/>
        </w:rPr>
        <w:t>Ecology Letters</w:t>
      </w:r>
      <w:r w:rsidRPr="00047DA9">
        <w:t>, 14, 484–92.</w:t>
      </w:r>
    </w:p>
    <w:p w14:paraId="52AA411A" w14:textId="77777777" w:rsidR="0067520E" w:rsidRPr="00047DA9" w:rsidRDefault="0067520E" w:rsidP="001A0286">
      <w:pPr>
        <w:pStyle w:val="Reference"/>
      </w:pPr>
      <w:r w:rsidRPr="00047DA9">
        <w:t xml:space="preserve">Araújo, M.B., Whittaker, R.J., Ladle, R.J. &amp; Erhard, M. (2005). Reducing uncertainty in projections of extinction risk from climate change. </w:t>
      </w:r>
      <w:r w:rsidRPr="00047DA9">
        <w:rPr>
          <w:i/>
          <w:iCs/>
        </w:rPr>
        <w:t>Global Ecology and Biogeography</w:t>
      </w:r>
      <w:r w:rsidRPr="00047DA9">
        <w:t>, 14, 529–538.</w:t>
      </w:r>
    </w:p>
    <w:p w14:paraId="68905996" w14:textId="77777777" w:rsidR="0067520E" w:rsidRPr="00047DA9" w:rsidRDefault="0067520E" w:rsidP="001A0286">
      <w:pPr>
        <w:pStyle w:val="Reference"/>
      </w:pPr>
      <w:r w:rsidRPr="00047DA9">
        <w:t xml:space="preserve">Armsworth, P.R. (2008). Conditional dispersal, clines, and the evolution of dispersiveness. </w:t>
      </w:r>
      <w:r w:rsidRPr="00047DA9">
        <w:rPr>
          <w:i/>
          <w:iCs/>
        </w:rPr>
        <w:t>Theoretical Ecology</w:t>
      </w:r>
      <w:r w:rsidRPr="00047DA9">
        <w:t>, 2, 105–117.</w:t>
      </w:r>
    </w:p>
    <w:p w14:paraId="04C9B2DA" w14:textId="77777777" w:rsidR="0067520E" w:rsidRPr="00047DA9" w:rsidRDefault="0067520E" w:rsidP="001A0286">
      <w:pPr>
        <w:pStyle w:val="Reference"/>
      </w:pPr>
      <w:r w:rsidRPr="00047DA9">
        <w:t xml:space="preserve">Armsworth, P.R. &amp; Roughgarden, J.E. (2008). The structure of clines with fitness-dependent dispersal. </w:t>
      </w:r>
      <w:r w:rsidRPr="00047DA9">
        <w:rPr>
          <w:i/>
          <w:iCs/>
        </w:rPr>
        <w:t>The American Naturalist</w:t>
      </w:r>
      <w:r w:rsidRPr="00047DA9">
        <w:t>, 172, 648–57.</w:t>
      </w:r>
    </w:p>
    <w:p w14:paraId="48DF0320" w14:textId="77777777" w:rsidR="0067520E" w:rsidRPr="00047DA9" w:rsidRDefault="0067520E" w:rsidP="001A0286">
      <w:pPr>
        <w:pStyle w:val="Reference"/>
      </w:pPr>
      <w:r w:rsidRPr="00047DA9">
        <w:t xml:space="preserve">Atkins, K.E. &amp; Travis, J.M.J. (2010). Local adaptation and the evolution of species’ ranges under climate change. </w:t>
      </w:r>
      <w:r w:rsidRPr="00047DA9">
        <w:rPr>
          <w:i/>
          <w:iCs/>
        </w:rPr>
        <w:t>Journal of Theoretical Biology</w:t>
      </w:r>
      <w:r w:rsidRPr="00047DA9">
        <w:t>, 266, 449–57.</w:t>
      </w:r>
    </w:p>
    <w:p w14:paraId="2E87C9BA" w14:textId="77777777" w:rsidR="0067520E" w:rsidRPr="00047DA9" w:rsidRDefault="0067520E" w:rsidP="001A0286">
      <w:pPr>
        <w:pStyle w:val="Reference"/>
      </w:pPr>
      <w:r w:rsidRPr="00047DA9">
        <w:t xml:space="preserve">Bach, L. &amp; Ripa, J. (2007). On the evolution of conditional dispersal under environmental and demographic stochasticity. </w:t>
      </w:r>
      <w:r w:rsidRPr="00047DA9">
        <w:rPr>
          <w:i/>
          <w:iCs/>
        </w:rPr>
        <w:t>Evolutionary Ecology Research</w:t>
      </w:r>
      <w:r w:rsidRPr="00047DA9">
        <w:t>, 1–22.</w:t>
      </w:r>
    </w:p>
    <w:p w14:paraId="2A52BC03" w14:textId="77777777" w:rsidR="0067520E" w:rsidRPr="00047DA9" w:rsidRDefault="0067520E" w:rsidP="001A0286">
      <w:pPr>
        <w:pStyle w:val="Reference"/>
      </w:pPr>
      <w:r w:rsidRPr="00047DA9">
        <w:t xml:space="preserve">Baguette, M. (2003). Long distance dispersal and landscape occupancy in a metapopulation of the cranberry fritillary butterfly. </w:t>
      </w:r>
      <w:r w:rsidRPr="00047DA9">
        <w:rPr>
          <w:i/>
          <w:iCs/>
        </w:rPr>
        <w:t>Ecography</w:t>
      </w:r>
      <w:r w:rsidRPr="00047DA9">
        <w:t>, 2, 153–160.</w:t>
      </w:r>
    </w:p>
    <w:p w14:paraId="430397F4" w14:textId="77777777" w:rsidR="0067520E" w:rsidRPr="00047DA9" w:rsidRDefault="0067520E" w:rsidP="001A0286">
      <w:pPr>
        <w:pStyle w:val="Reference"/>
      </w:pPr>
      <w:r w:rsidRPr="00047DA9">
        <w:t xml:space="preserve">Baguette, M., Blanchet, S., Legrand, D., Stevens, V.M. &amp; Turlure, C. (2013). Individual dispersal, landscape connectivity and ecological networks. </w:t>
      </w:r>
      <w:r w:rsidRPr="00047DA9">
        <w:rPr>
          <w:i/>
          <w:iCs/>
        </w:rPr>
        <w:t>Biological Reviews</w:t>
      </w:r>
      <w:r w:rsidRPr="00047DA9">
        <w:t>, 88, 310–26.</w:t>
      </w:r>
    </w:p>
    <w:p w14:paraId="7BE955D0" w14:textId="77777777" w:rsidR="0067520E" w:rsidRPr="00047DA9" w:rsidRDefault="0067520E" w:rsidP="001A0286">
      <w:pPr>
        <w:pStyle w:val="Reference"/>
      </w:pPr>
      <w:r w:rsidRPr="00047DA9">
        <w:t xml:space="preserve">Baguette, M. &amp; Van Dyck, H. (2007). Landscape connectivity and animal behavior: functional grain as a key determinant for dispersal. </w:t>
      </w:r>
      <w:r w:rsidRPr="00047DA9">
        <w:rPr>
          <w:i/>
          <w:iCs/>
        </w:rPr>
        <w:t>Landscape Ecology</w:t>
      </w:r>
      <w:r w:rsidRPr="00047DA9">
        <w:t>, 22, 1117–1129.</w:t>
      </w:r>
    </w:p>
    <w:p w14:paraId="418DF52A" w14:textId="77777777" w:rsidR="0067520E" w:rsidRPr="00047DA9" w:rsidRDefault="0067520E" w:rsidP="001A0286">
      <w:pPr>
        <w:pStyle w:val="Reference"/>
      </w:pPr>
      <w:r w:rsidRPr="00047DA9">
        <w:t xml:space="preserve">Baker, M.B. &amp; Rao, S. (2004). Incremental costs and benefits shape natal dispersal: theory and example with </w:t>
      </w:r>
      <w:r w:rsidRPr="00047DA9">
        <w:rPr>
          <w:i/>
        </w:rPr>
        <w:t>Hemilepistus reaumuri</w:t>
      </w:r>
      <w:r w:rsidRPr="00047DA9">
        <w:t xml:space="preserve">. </w:t>
      </w:r>
      <w:r w:rsidRPr="00047DA9">
        <w:rPr>
          <w:i/>
          <w:iCs/>
        </w:rPr>
        <w:t>Ecology</w:t>
      </w:r>
      <w:r w:rsidRPr="00047DA9">
        <w:t>, 85, 1039–1051.</w:t>
      </w:r>
    </w:p>
    <w:p w14:paraId="7E03159C" w14:textId="77777777" w:rsidR="0067520E" w:rsidRPr="00047DA9" w:rsidRDefault="0067520E" w:rsidP="001A0286">
      <w:pPr>
        <w:pStyle w:val="Reference"/>
      </w:pPr>
      <w:r w:rsidRPr="00047DA9">
        <w:t xml:space="preserve">Balčiauskas, L. &amp; Kawata, Y. (2009). Estimation of carrying capacity and growth rate of wolf in Lithuania. </w:t>
      </w:r>
      <w:r w:rsidRPr="00047DA9">
        <w:rPr>
          <w:i/>
          <w:iCs/>
        </w:rPr>
        <w:t>Acta Zoologica Lituanica</w:t>
      </w:r>
      <w:r w:rsidRPr="00047DA9">
        <w:t>, 19, 79–84.</w:t>
      </w:r>
    </w:p>
    <w:p w14:paraId="5760FB34" w14:textId="77777777" w:rsidR="0067520E" w:rsidRPr="00047DA9" w:rsidRDefault="0067520E" w:rsidP="001A0286">
      <w:pPr>
        <w:pStyle w:val="Reference"/>
      </w:pPr>
      <w:r w:rsidRPr="00047DA9">
        <w:t xml:space="preserve">Bartoń, K. A., Hovestadt, T., Phillips, B.L. &amp; Travis, J.M.J. (2012). Risky movement increases the rate of range expansion. </w:t>
      </w:r>
      <w:r w:rsidRPr="00047DA9">
        <w:rPr>
          <w:i/>
          <w:iCs/>
        </w:rPr>
        <w:t>Proceedings of the Royal Society B: Biological Sciences</w:t>
      </w:r>
      <w:r w:rsidRPr="00047DA9">
        <w:t>, 279, 1194–202.</w:t>
      </w:r>
    </w:p>
    <w:p w14:paraId="3E91EBB5" w14:textId="77777777" w:rsidR="0067520E" w:rsidRPr="00047DA9" w:rsidRDefault="0067520E" w:rsidP="001A0286">
      <w:pPr>
        <w:pStyle w:val="Reference"/>
      </w:pPr>
      <w:r w:rsidRPr="00047DA9">
        <w:t xml:space="preserve">Bartoń, K. A., Phillips, B.L., Morales, J.M. &amp; Travis, J.M.J. (2009). The evolution of an “intelligent” dispersal strategy: biased, correlated random walks in patchy landscapes. </w:t>
      </w:r>
      <w:r w:rsidRPr="00047DA9">
        <w:rPr>
          <w:i/>
          <w:iCs/>
        </w:rPr>
        <w:t>Oikos</w:t>
      </w:r>
      <w:r w:rsidRPr="00047DA9">
        <w:t>, 118, 309–319.</w:t>
      </w:r>
    </w:p>
    <w:p w14:paraId="7F0C5538" w14:textId="77777777" w:rsidR="0067520E" w:rsidRPr="00047DA9" w:rsidRDefault="0067520E" w:rsidP="001A0286">
      <w:pPr>
        <w:pStyle w:val="Reference"/>
      </w:pPr>
      <w:r w:rsidRPr="00047DA9">
        <w:t xml:space="preserve">Beaumont, M.A. (2010). Approximate Bayesian Computation in Evolution and Ecology. </w:t>
      </w:r>
      <w:r w:rsidRPr="00047DA9">
        <w:rPr>
          <w:i/>
          <w:iCs/>
        </w:rPr>
        <w:t>Annual Review of Ecology, Evolution, and Systematics</w:t>
      </w:r>
      <w:r w:rsidRPr="00047DA9">
        <w:t>, 41, 379–406.</w:t>
      </w:r>
    </w:p>
    <w:p w14:paraId="172E36B7" w14:textId="77777777" w:rsidR="0067520E" w:rsidRPr="00047DA9" w:rsidRDefault="0067520E" w:rsidP="001A0286">
      <w:pPr>
        <w:pStyle w:val="Reference"/>
      </w:pPr>
      <w:r w:rsidRPr="00047DA9">
        <w:t xml:space="preserve">Bellard, C., Bertelsmeier, C., Leadley, P., Thuiller, W. &amp; Courchamp, F. (2012). Impacts of climate change on the future of biodiversity. </w:t>
      </w:r>
      <w:r w:rsidRPr="00047DA9">
        <w:rPr>
          <w:i/>
          <w:iCs/>
        </w:rPr>
        <w:t>Ecology Letters</w:t>
      </w:r>
      <w:r w:rsidRPr="00047DA9">
        <w:t>, 15, 365–377.</w:t>
      </w:r>
    </w:p>
    <w:p w14:paraId="62F5B736" w14:textId="77777777" w:rsidR="0067520E" w:rsidRPr="00047DA9" w:rsidRDefault="0067520E" w:rsidP="001A0286">
      <w:pPr>
        <w:pStyle w:val="Reference"/>
      </w:pPr>
      <w:r w:rsidRPr="00047DA9">
        <w:lastRenderedPageBreak/>
        <w:t xml:space="preserve">Benton, T.G. &amp; Bowler, D. (2012). Dispersal in invertebrates: influences on individual decisions. In: </w:t>
      </w:r>
      <w:r w:rsidRPr="00047DA9">
        <w:rPr>
          <w:i/>
          <w:iCs/>
        </w:rPr>
        <w:t>Dispersal Ecology and Evolution</w:t>
      </w:r>
      <w:r w:rsidRPr="00047DA9">
        <w:t xml:space="preserve"> (eds. Clobert, J., Baguette, M., Benton, T.G. &amp; Bullock, J.). Oxford University Press, pp. 41–49.</w:t>
      </w:r>
    </w:p>
    <w:p w14:paraId="07827D52" w14:textId="77777777" w:rsidR="0067520E" w:rsidRPr="00047DA9" w:rsidRDefault="0067520E" w:rsidP="001A0286">
      <w:pPr>
        <w:pStyle w:val="Reference"/>
      </w:pPr>
      <w:r w:rsidRPr="00047DA9">
        <w:t xml:space="preserve">Benton, T.G., Solan, M., Travis, J.M.J. &amp; Sait, S.M. (2007). Microcosm experiments can inform global ecological problems. </w:t>
      </w:r>
      <w:r w:rsidRPr="00047DA9">
        <w:rPr>
          <w:i/>
          <w:iCs/>
        </w:rPr>
        <w:t>Trends in Ecology &amp; Evolution</w:t>
      </w:r>
      <w:r w:rsidRPr="00047DA9">
        <w:t>, 22, 516–21.</w:t>
      </w:r>
    </w:p>
    <w:p w14:paraId="340E5914" w14:textId="77777777" w:rsidR="0067520E" w:rsidRPr="00047DA9" w:rsidRDefault="0067520E" w:rsidP="001A0286">
      <w:pPr>
        <w:pStyle w:val="Reference"/>
      </w:pPr>
      <w:r w:rsidRPr="00047DA9">
        <w:t xml:space="preserve">Bessa-Gomes, C., Legendre, S. &amp; Clobert, J. (2010). Discrete two-sex models of population dynamics: On modelling the mating function. </w:t>
      </w:r>
      <w:r w:rsidRPr="00047DA9">
        <w:rPr>
          <w:i/>
          <w:iCs/>
        </w:rPr>
        <w:t>Acta Oecologica</w:t>
      </w:r>
      <w:r w:rsidRPr="00047DA9">
        <w:t>, 36, 439–445.</w:t>
      </w:r>
    </w:p>
    <w:p w14:paraId="257C2723" w14:textId="77777777" w:rsidR="0067520E" w:rsidRPr="00047DA9" w:rsidRDefault="0067520E" w:rsidP="001A0286">
      <w:pPr>
        <w:pStyle w:val="Reference"/>
      </w:pPr>
      <w:r w:rsidRPr="00047DA9">
        <w:t xml:space="preserve">Best, A.S., Johst, K., Münkemüller, T. &amp; Travis, J.M.J. (2007). Which species will succesfully track climate change? The influence of intraspecific competition and density dependent dispersal on range shifting dynamics. </w:t>
      </w:r>
      <w:r w:rsidRPr="00047DA9">
        <w:rPr>
          <w:i/>
          <w:iCs/>
        </w:rPr>
        <w:t>Oikos</w:t>
      </w:r>
      <w:r w:rsidRPr="00047DA9">
        <w:t>, 116, 1531–1539.</w:t>
      </w:r>
    </w:p>
    <w:p w14:paraId="26F63F82" w14:textId="77777777" w:rsidR="0067520E" w:rsidRPr="00047DA9" w:rsidRDefault="0067520E" w:rsidP="001A0286">
      <w:pPr>
        <w:pStyle w:val="Reference"/>
      </w:pPr>
      <w:r w:rsidRPr="00047DA9">
        <w:t xml:space="preserve">Bian, L. (2003). The representation of the environment in the context of individual-based modeling. </w:t>
      </w:r>
      <w:r w:rsidRPr="00047DA9">
        <w:rPr>
          <w:i/>
          <w:iCs/>
        </w:rPr>
        <w:t>Ecological Modelling</w:t>
      </w:r>
      <w:r w:rsidRPr="00047DA9">
        <w:t>, 159, 279–296.</w:t>
      </w:r>
    </w:p>
    <w:p w14:paraId="4FEF373E" w14:textId="77777777" w:rsidR="0067520E" w:rsidRPr="00047DA9" w:rsidRDefault="0067520E" w:rsidP="001A0286">
      <w:pPr>
        <w:pStyle w:val="Reference"/>
      </w:pPr>
      <w:r w:rsidRPr="00047DA9">
        <w:t xml:space="preserve">Bitume, E. V, Bonte, D., Ronce, O., Bach, F., Flaven, E., Olivieri, I., et al. (2013). Density and genetic relatedness increase dispersal distance in a subsocial organism. </w:t>
      </w:r>
      <w:r w:rsidRPr="00047DA9">
        <w:rPr>
          <w:i/>
          <w:iCs/>
        </w:rPr>
        <w:t>Ecology Letters</w:t>
      </w:r>
      <w:r w:rsidRPr="00047DA9">
        <w:t>, 16, 430–7.</w:t>
      </w:r>
    </w:p>
    <w:p w14:paraId="27271746" w14:textId="77777777" w:rsidR="0067520E" w:rsidRPr="00047DA9" w:rsidRDefault="0067520E" w:rsidP="001A0286">
      <w:pPr>
        <w:pStyle w:val="Reference"/>
      </w:pPr>
      <w:r w:rsidRPr="00047DA9">
        <w:t xml:space="preserve">De Block, M., Pauwels, K., Van Den Broeck, M., De Meester, L. &amp; Stoks, R. (2013). Local genetic adaptation generates latitude-specific effects of warming on predator-prey interactions. </w:t>
      </w:r>
      <w:r w:rsidRPr="00047DA9">
        <w:rPr>
          <w:i/>
          <w:iCs/>
        </w:rPr>
        <w:t>Global Change Biology</w:t>
      </w:r>
      <w:r w:rsidRPr="00047DA9">
        <w:t>, 19, 689–696.</w:t>
      </w:r>
    </w:p>
    <w:p w14:paraId="21B4926D" w14:textId="77777777" w:rsidR="0067520E" w:rsidRPr="00047DA9" w:rsidRDefault="0067520E" w:rsidP="001A0286">
      <w:pPr>
        <w:pStyle w:val="Reference"/>
      </w:pPr>
      <w:r w:rsidRPr="00047DA9">
        <w:t xml:space="preserve">Bocedi, G., Atkins, K.E., Liao, J., Henry, R., Travis, J. &amp; Hellmann, J.J. (2013). Effects of local adaptation and interspecific competition on species ’ responses to climate change. </w:t>
      </w:r>
      <w:r w:rsidRPr="00047DA9">
        <w:rPr>
          <w:i/>
          <w:iCs/>
        </w:rPr>
        <w:t>Annals of the New York Academy of Sciences</w:t>
      </w:r>
      <w:r w:rsidRPr="00047DA9">
        <w:t>, 1297, 83–97.</w:t>
      </w:r>
    </w:p>
    <w:p w14:paraId="276229B4" w14:textId="77777777" w:rsidR="0067520E" w:rsidRPr="00047DA9" w:rsidRDefault="0067520E" w:rsidP="001A0286">
      <w:pPr>
        <w:pStyle w:val="Reference"/>
      </w:pPr>
      <w:r w:rsidRPr="00047DA9">
        <w:t xml:space="preserve">Bocedi, G., Heinonen, J. &amp; Travis, J.M.J. (2012a). Uncertainty and the role of information acquisition in the evolution of context-dependent emigration. </w:t>
      </w:r>
      <w:r w:rsidRPr="00047DA9">
        <w:rPr>
          <w:i/>
          <w:iCs/>
        </w:rPr>
        <w:t>The American Naturalist</w:t>
      </w:r>
      <w:r w:rsidRPr="00047DA9">
        <w:t>, 179, 606–20.</w:t>
      </w:r>
    </w:p>
    <w:p w14:paraId="3BC7BB1D" w14:textId="49E1C5F7" w:rsidR="00587B80" w:rsidRPr="00047DA9" w:rsidRDefault="00587B80" w:rsidP="001A0286">
      <w:pPr>
        <w:pStyle w:val="Reference"/>
      </w:pPr>
      <w:r w:rsidRPr="00047DA9">
        <w:t xml:space="preserve">Bocedi, G., Palmer, S. C. F., Pe'er, G., Heikkinen, R. K., Matsinos, Y. G., Watts, K. &amp; Travis, J. M. J. (2014) RangeShifter: a platform for modelling spatial eco-evolutionary dynamics and species' responses to environmental changes. </w:t>
      </w:r>
      <w:r w:rsidRPr="00047DA9">
        <w:rPr>
          <w:i/>
        </w:rPr>
        <w:t>Methods in Ecology and Evolution</w:t>
      </w:r>
      <w:r w:rsidRPr="00047DA9">
        <w:t>, 5, 388-396.</w:t>
      </w:r>
    </w:p>
    <w:p w14:paraId="7BE6AA84" w14:textId="77777777" w:rsidR="0067520E" w:rsidRPr="00047DA9" w:rsidRDefault="0067520E" w:rsidP="001A0286">
      <w:pPr>
        <w:pStyle w:val="Reference"/>
      </w:pPr>
      <w:r w:rsidRPr="00047DA9">
        <w:t xml:space="preserve">Bocedi, G., Pe’er, G., Heikkinen, R.K., Matsinos, Y. &amp; Travis, J.M.J. (2012b). Projecting species’ range expansion dynamics: sources of systematic biases when scaling up patterns and processes. </w:t>
      </w:r>
      <w:r w:rsidRPr="00047DA9">
        <w:rPr>
          <w:i/>
          <w:iCs/>
        </w:rPr>
        <w:t>Methods in Ecology and Evolution</w:t>
      </w:r>
      <w:r w:rsidRPr="00047DA9">
        <w:t>, 3, 1008–1018.</w:t>
      </w:r>
    </w:p>
    <w:p w14:paraId="5B2878C5" w14:textId="77777777" w:rsidR="0067520E" w:rsidRPr="00047DA9" w:rsidRDefault="0067520E" w:rsidP="001A0286">
      <w:pPr>
        <w:pStyle w:val="Reference"/>
      </w:pPr>
      <w:r w:rsidRPr="00047DA9">
        <w:t xml:space="preserve">Boeye, J., Travis, J.M.J., Stoks, R. &amp; Bonte, D. (2013). More rapid climate change promotes evolutionary rescue through selection for increased dispersal distance. </w:t>
      </w:r>
      <w:r w:rsidRPr="00047DA9">
        <w:rPr>
          <w:i/>
          <w:iCs/>
        </w:rPr>
        <w:t>Evolutionary Applications</w:t>
      </w:r>
      <w:r w:rsidRPr="00047DA9">
        <w:t>, 6, 353–364.</w:t>
      </w:r>
    </w:p>
    <w:p w14:paraId="3AAE1048" w14:textId="77777777" w:rsidR="0067520E" w:rsidRPr="00047DA9" w:rsidRDefault="0067520E" w:rsidP="001A0286">
      <w:pPr>
        <w:pStyle w:val="Reference"/>
      </w:pPr>
      <w:r w:rsidRPr="00047DA9">
        <w:t xml:space="preserve">Bonenfant, C., Gaillard, J.-M., Coulson, T., Festa-Bianchet, M., Loison, A., Garel, M., et al. (2009). Empirical evidence of density-dependence in populations of large herbivores. </w:t>
      </w:r>
      <w:r w:rsidRPr="00047DA9">
        <w:rPr>
          <w:i/>
          <w:iCs/>
        </w:rPr>
        <w:t>Advances in Ecological Research</w:t>
      </w:r>
      <w:r w:rsidRPr="00047DA9">
        <w:t>, 41, 313–357.</w:t>
      </w:r>
    </w:p>
    <w:p w14:paraId="42B37784" w14:textId="77777777" w:rsidR="0067520E" w:rsidRPr="00047DA9" w:rsidRDefault="0067520E" w:rsidP="001A0286">
      <w:pPr>
        <w:pStyle w:val="Reference"/>
      </w:pPr>
      <w:r w:rsidRPr="00047DA9">
        <w:t xml:space="preserve">Bonte, D., Borre, J. Vanden &amp; Lens, L. (2006). Geographical variation in wolf spider dispersal behaviour is related to landscape structure. </w:t>
      </w:r>
      <w:r w:rsidRPr="00047DA9">
        <w:rPr>
          <w:i/>
          <w:iCs/>
        </w:rPr>
        <w:t>Animal Behaviour</w:t>
      </w:r>
      <w:r w:rsidRPr="00047DA9">
        <w:t>, 72, 655–662.</w:t>
      </w:r>
    </w:p>
    <w:p w14:paraId="79FCE93A" w14:textId="77777777" w:rsidR="0067520E" w:rsidRPr="00047DA9" w:rsidRDefault="0067520E" w:rsidP="001A0286">
      <w:pPr>
        <w:pStyle w:val="Reference"/>
      </w:pPr>
      <w:r w:rsidRPr="00047DA9">
        <w:t xml:space="preserve">Bonte, D., Van Dyck, H., Bullock, J.M., Coulon, A., Delgado, M., et al. (2012). Costs of dispersal. </w:t>
      </w:r>
      <w:r w:rsidRPr="00047DA9">
        <w:rPr>
          <w:i/>
          <w:iCs/>
        </w:rPr>
        <w:t>Biological Reviews of the Cambridge Philosophical Society</w:t>
      </w:r>
      <w:r w:rsidRPr="00047DA9">
        <w:t>, 87, 290–312.</w:t>
      </w:r>
    </w:p>
    <w:p w14:paraId="768C53F2" w14:textId="77777777" w:rsidR="0067520E" w:rsidRPr="00047DA9" w:rsidRDefault="0067520E" w:rsidP="001A0286">
      <w:pPr>
        <w:pStyle w:val="Reference"/>
      </w:pPr>
      <w:r w:rsidRPr="00047DA9">
        <w:t xml:space="preserve">Bonte, D., Hovestadt, T. &amp; Poethke, H.-J. (2009). Sex-specific dispersal and evolutionary rescue in metapopulations infected by male killing endosymbionts. </w:t>
      </w:r>
      <w:r w:rsidRPr="00047DA9">
        <w:rPr>
          <w:i/>
          <w:iCs/>
        </w:rPr>
        <w:t>BMC Evolutionary Biology</w:t>
      </w:r>
      <w:r w:rsidRPr="00047DA9">
        <w:t>, 9, 16.</w:t>
      </w:r>
    </w:p>
    <w:p w14:paraId="007D711D" w14:textId="77777777" w:rsidR="0067520E" w:rsidRPr="00047DA9" w:rsidRDefault="0067520E" w:rsidP="001A0286">
      <w:pPr>
        <w:pStyle w:val="Reference"/>
      </w:pPr>
      <w:r w:rsidRPr="00047DA9">
        <w:t xml:space="preserve">Bonte, D., Hovestadt, T. &amp; Poethke, H.-J. (2010). Evolution of dispersal polymorphism and local adaptation of dispersal distance in spatially structured landscapes. </w:t>
      </w:r>
      <w:r w:rsidRPr="00047DA9">
        <w:rPr>
          <w:i/>
          <w:iCs/>
        </w:rPr>
        <w:t>Oikos</w:t>
      </w:r>
      <w:r w:rsidRPr="00047DA9">
        <w:t>, 119, 560–566.</w:t>
      </w:r>
    </w:p>
    <w:p w14:paraId="6769254C" w14:textId="77777777" w:rsidR="0067520E" w:rsidRPr="00047DA9" w:rsidRDefault="0067520E" w:rsidP="001A0286">
      <w:pPr>
        <w:pStyle w:val="Reference"/>
      </w:pPr>
      <w:r w:rsidRPr="00047DA9">
        <w:t xml:space="preserve">Boulangeat, I., Gravel, D. &amp; Thuiller, W. (2012). Accounting for dispersal and biotic interactions to disentangle the drivers of species distributions and their abundances. </w:t>
      </w:r>
      <w:r w:rsidRPr="00047DA9">
        <w:rPr>
          <w:i/>
          <w:iCs/>
        </w:rPr>
        <w:t>Ecology Letters</w:t>
      </w:r>
      <w:r w:rsidRPr="00047DA9">
        <w:t>, 15, 584–93.</w:t>
      </w:r>
    </w:p>
    <w:p w14:paraId="47C8C48E" w14:textId="77777777" w:rsidR="0067520E" w:rsidRPr="00047DA9" w:rsidRDefault="0067520E" w:rsidP="001A0286">
      <w:pPr>
        <w:pStyle w:val="Reference"/>
      </w:pPr>
      <w:r w:rsidRPr="00047DA9">
        <w:lastRenderedPageBreak/>
        <w:t xml:space="preserve">Bowler, D.E. &amp; Benton, T.G. (2005). Causes and consequences of animal dispersal strategies: relating individual behaviour to spatial dynamics. </w:t>
      </w:r>
      <w:r w:rsidRPr="00047DA9">
        <w:rPr>
          <w:i/>
          <w:iCs/>
        </w:rPr>
        <w:t>Biological Reviews of the Cambridge Philosophical Society</w:t>
      </w:r>
      <w:r w:rsidRPr="00047DA9">
        <w:t>, 80, 205–25.</w:t>
      </w:r>
    </w:p>
    <w:p w14:paraId="7C2948C2" w14:textId="77777777" w:rsidR="0067520E" w:rsidRPr="00047DA9" w:rsidRDefault="0067520E" w:rsidP="001A0286">
      <w:pPr>
        <w:pStyle w:val="Reference"/>
      </w:pPr>
      <w:r w:rsidRPr="00047DA9">
        <w:t xml:space="preserve">Bridle, J.R. &amp; Vines, T.H. (2007). Limits to evolution at range margins: when and why does adaptation fail? </w:t>
      </w:r>
      <w:r w:rsidRPr="00047DA9">
        <w:rPr>
          <w:i/>
          <w:iCs/>
        </w:rPr>
        <w:t>Trends in ecology &amp; evolution</w:t>
      </w:r>
      <w:r w:rsidRPr="00047DA9">
        <w:t>, 22, 140–7.</w:t>
      </w:r>
    </w:p>
    <w:p w14:paraId="56D93E20" w14:textId="77777777" w:rsidR="0067520E" w:rsidRPr="00047DA9" w:rsidRDefault="0067520E" w:rsidP="001A0286">
      <w:pPr>
        <w:pStyle w:val="Reference"/>
      </w:pPr>
      <w:r w:rsidRPr="00047DA9">
        <w:t xml:space="preserve">Brooker, R.W., Travis, J.M.J., Clark, E.J. &amp; Dytham, C. (2007). Modelling species’ range shifts in a changing climate: the impacts of biotic interactions, dispersal distance and the rate of climate change. </w:t>
      </w:r>
      <w:r w:rsidRPr="00047DA9">
        <w:rPr>
          <w:i/>
          <w:iCs/>
        </w:rPr>
        <w:t>Journal of Theoretical Biology</w:t>
      </w:r>
      <w:r w:rsidRPr="00047DA9">
        <w:t>, 245, 59–65.</w:t>
      </w:r>
    </w:p>
    <w:p w14:paraId="67313102" w14:textId="77777777" w:rsidR="0067520E" w:rsidRPr="00047DA9" w:rsidRDefault="0067520E" w:rsidP="001A0286">
      <w:pPr>
        <w:pStyle w:val="Reference"/>
      </w:pPr>
      <w:r w:rsidRPr="00047DA9">
        <w:t xml:space="preserve">Broquet, T. &amp; Petit, E.J. (2009). Molecular estimation of dispersal for ecology and population genetics. </w:t>
      </w:r>
      <w:r w:rsidRPr="00047DA9">
        <w:rPr>
          <w:i/>
          <w:iCs/>
        </w:rPr>
        <w:t>Annual Review of Ecology, Evolution, and Systematics</w:t>
      </w:r>
      <w:r w:rsidRPr="00047DA9">
        <w:t>, 40, 193–216.</w:t>
      </w:r>
    </w:p>
    <w:p w14:paraId="6531FC55" w14:textId="77777777" w:rsidR="0067520E" w:rsidRPr="00497267" w:rsidRDefault="0067520E" w:rsidP="001A0286">
      <w:pPr>
        <w:pStyle w:val="Reference"/>
        <w:rPr>
          <w:lang w:val="it-IT"/>
        </w:rPr>
      </w:pPr>
      <w:r w:rsidRPr="00047DA9">
        <w:t xml:space="preserve">Bullock, J.M. &amp; Clarke, R.T. (2000). Long distance seed dispersal by wind: measuring and modelling the tail of the curve. </w:t>
      </w:r>
      <w:r w:rsidRPr="00497267">
        <w:rPr>
          <w:i/>
          <w:iCs/>
          <w:lang w:val="it-IT"/>
        </w:rPr>
        <w:t>Oecologia</w:t>
      </w:r>
      <w:r w:rsidRPr="00497267">
        <w:rPr>
          <w:lang w:val="it-IT"/>
        </w:rPr>
        <w:t>, 124, 506–521.</w:t>
      </w:r>
    </w:p>
    <w:p w14:paraId="49AA2437" w14:textId="77777777" w:rsidR="0067520E" w:rsidRPr="00047DA9" w:rsidRDefault="0067520E" w:rsidP="001A0286">
      <w:pPr>
        <w:pStyle w:val="Reference"/>
      </w:pPr>
      <w:r w:rsidRPr="00497267">
        <w:rPr>
          <w:lang w:val="it-IT"/>
        </w:rPr>
        <w:t xml:space="preserve">Cagnacci, F., Boitani, L., Powell, R.A. &amp; Boyce, M.S. (2010). </w:t>
      </w:r>
      <w:r w:rsidRPr="00047DA9">
        <w:t xml:space="preserve">Animal ecology meets GPS-based radiotelemetry: a perfect storm of opportunities and challenges. </w:t>
      </w:r>
      <w:r w:rsidRPr="00047DA9">
        <w:rPr>
          <w:i/>
          <w:iCs/>
        </w:rPr>
        <w:t>Philosophical transactions of the Royal Society of London. Series B, Biological sciences</w:t>
      </w:r>
      <w:r w:rsidRPr="00047DA9">
        <w:t>, 365, 2157–62.</w:t>
      </w:r>
    </w:p>
    <w:p w14:paraId="1F3C3BEE" w14:textId="77777777" w:rsidR="0067520E" w:rsidRPr="00047DA9" w:rsidRDefault="0067520E" w:rsidP="001A0286">
      <w:pPr>
        <w:pStyle w:val="Reference"/>
      </w:pPr>
      <w:r w:rsidRPr="00047DA9">
        <w:t>Caswell, H. (2001). Matrix Population Models: Construction, Analysis, and Interpretation. Sinauer Associates.</w:t>
      </w:r>
    </w:p>
    <w:p w14:paraId="64D3ED27" w14:textId="77777777" w:rsidR="0067520E" w:rsidRPr="00047DA9" w:rsidRDefault="0067520E" w:rsidP="001A0286">
      <w:pPr>
        <w:pStyle w:val="Reference"/>
      </w:pPr>
      <w:r w:rsidRPr="00047DA9">
        <w:t xml:space="preserve">Caswell, H., Takada, T. &amp; Hunter, C.M. (2004). Sensitivity analysis of equilibrium in density-dependent matrix population models. </w:t>
      </w:r>
      <w:r w:rsidRPr="00047DA9">
        <w:rPr>
          <w:i/>
          <w:iCs/>
        </w:rPr>
        <w:t>Ecology Letters</w:t>
      </w:r>
      <w:r w:rsidRPr="00047DA9">
        <w:t>, 7, 380–387.</w:t>
      </w:r>
    </w:p>
    <w:p w14:paraId="313DED40" w14:textId="77777777" w:rsidR="0067520E" w:rsidRPr="00047DA9" w:rsidRDefault="0067520E" w:rsidP="001A0286">
      <w:pPr>
        <w:pStyle w:val="Reference"/>
      </w:pPr>
      <w:r w:rsidRPr="00047DA9">
        <w:t xml:space="preserve">Caswell, H. &amp; Weeks, D.E. (1986). Two-Sex Models: Chaos, Extinction, and Other Dynamic Consequences of Sex. </w:t>
      </w:r>
      <w:r w:rsidRPr="00047DA9">
        <w:rPr>
          <w:i/>
          <w:iCs/>
        </w:rPr>
        <w:t>The American Naturalist</w:t>
      </w:r>
      <w:r w:rsidRPr="00047DA9">
        <w:t>, 128, 707–735.</w:t>
      </w:r>
    </w:p>
    <w:p w14:paraId="2FC3824C" w14:textId="77777777" w:rsidR="0067520E" w:rsidRPr="00497267" w:rsidRDefault="0067520E" w:rsidP="001A0286">
      <w:pPr>
        <w:pStyle w:val="Reference"/>
        <w:rPr>
          <w:lang w:val="it-IT"/>
        </w:rPr>
      </w:pPr>
      <w:r w:rsidRPr="00047DA9">
        <w:t xml:space="preserve">Chaine, A.S., Legendre, S. &amp; Clobert, J. (2013). The co-evolution of multiply-informed dispersal: information transfer across landscapes from neighbors and immigrants. </w:t>
      </w:r>
      <w:r w:rsidRPr="00497267">
        <w:rPr>
          <w:i/>
          <w:iCs/>
          <w:lang w:val="it-IT"/>
        </w:rPr>
        <w:t>PeerJ</w:t>
      </w:r>
      <w:r w:rsidRPr="00497267">
        <w:rPr>
          <w:lang w:val="it-IT"/>
        </w:rPr>
        <w:t>, 1, e44.</w:t>
      </w:r>
    </w:p>
    <w:p w14:paraId="7A6A7379" w14:textId="77777777" w:rsidR="0067520E" w:rsidRPr="00047DA9" w:rsidRDefault="0067520E" w:rsidP="001A0286">
      <w:pPr>
        <w:pStyle w:val="Reference"/>
      </w:pPr>
      <w:r w:rsidRPr="00497267">
        <w:rPr>
          <w:lang w:val="it-IT"/>
        </w:rPr>
        <w:t xml:space="preserve">Chaput-Bardy, A., Grégoire, A., Baguette, M., Pagano, A. &amp; Secondi, J. (2010). </w:t>
      </w:r>
      <w:r w:rsidRPr="00047DA9">
        <w:t xml:space="preserve">Condition and phenotype-dependent dispersal in a damselfly, </w:t>
      </w:r>
      <w:r w:rsidRPr="00047DA9">
        <w:rPr>
          <w:i/>
        </w:rPr>
        <w:t>Calopteryx splendens</w:t>
      </w:r>
      <w:r w:rsidRPr="00047DA9">
        <w:t xml:space="preserve">. </w:t>
      </w:r>
      <w:r w:rsidRPr="00047DA9">
        <w:rPr>
          <w:i/>
          <w:iCs/>
        </w:rPr>
        <w:t>PloS one</w:t>
      </w:r>
      <w:r w:rsidRPr="00047DA9">
        <w:t>, 5, e10694.</w:t>
      </w:r>
    </w:p>
    <w:p w14:paraId="60DCEF4D" w14:textId="77777777" w:rsidR="0067520E" w:rsidRPr="00047DA9" w:rsidRDefault="0067520E" w:rsidP="001A0286">
      <w:pPr>
        <w:pStyle w:val="Reference"/>
      </w:pPr>
      <w:r w:rsidRPr="00047DA9">
        <w:t>Chardon, J.P., Adriaensen, F. &amp; Matthysen, E. (2003). Incorporating landscape elements into a connectivity measure: a case study for the speckled wood butterfly (</w:t>
      </w:r>
      <w:r w:rsidRPr="00047DA9">
        <w:rPr>
          <w:i/>
        </w:rPr>
        <w:t>Pararge aegeria</w:t>
      </w:r>
      <w:r w:rsidRPr="00047DA9">
        <w:t xml:space="preserve"> L.). </w:t>
      </w:r>
      <w:r w:rsidRPr="00047DA9">
        <w:rPr>
          <w:i/>
          <w:iCs/>
        </w:rPr>
        <w:t>Landscape Ecology</w:t>
      </w:r>
      <w:r w:rsidRPr="00047DA9">
        <w:t>, 18, 561–573.</w:t>
      </w:r>
    </w:p>
    <w:p w14:paraId="16D5510A" w14:textId="77777777" w:rsidR="0067520E" w:rsidRPr="00047DA9" w:rsidRDefault="0067520E" w:rsidP="001A0286">
      <w:pPr>
        <w:pStyle w:val="Reference"/>
      </w:pPr>
      <w:r w:rsidRPr="00047DA9">
        <w:t xml:space="preserve">Chen, I.-C., Hill, J.K., Ohlemüller, R., Roy, D.B. &amp; Thomas, C.D. (2011). Rapid range shifts of species associated with high levels of climate warming. </w:t>
      </w:r>
      <w:r w:rsidRPr="00047DA9">
        <w:rPr>
          <w:i/>
          <w:iCs/>
        </w:rPr>
        <w:t>Science</w:t>
      </w:r>
      <w:r w:rsidRPr="00047DA9">
        <w:t>, 333, 1024–6.</w:t>
      </w:r>
    </w:p>
    <w:p w14:paraId="1092ADF9" w14:textId="77777777" w:rsidR="0067520E" w:rsidRPr="00047DA9" w:rsidRDefault="0067520E" w:rsidP="001A0286">
      <w:pPr>
        <w:pStyle w:val="Reference"/>
      </w:pPr>
      <w:r w:rsidRPr="00047DA9">
        <w:t xml:space="preserve">Chipperfield, J.D., Dytham, C. &amp; Hovestadt, T. (2011). An updated algorithm for the generation of neutral landscapes by spectral synthesis. </w:t>
      </w:r>
      <w:r w:rsidRPr="00047DA9">
        <w:rPr>
          <w:i/>
          <w:iCs/>
        </w:rPr>
        <w:t>PloS one</w:t>
      </w:r>
      <w:r w:rsidRPr="00047DA9">
        <w:t>, 6, e17040.</w:t>
      </w:r>
    </w:p>
    <w:p w14:paraId="6628EBEB" w14:textId="77777777" w:rsidR="0067520E" w:rsidRPr="00047DA9" w:rsidRDefault="0067520E" w:rsidP="001A0286">
      <w:pPr>
        <w:pStyle w:val="Reference"/>
      </w:pPr>
      <w:r w:rsidRPr="00047DA9">
        <w:t xml:space="preserve">Clark, J., Fastie, C., Hurtt, G., Jackson, S. &amp; Johnson, C. (1998). Reid’s paradox of rapid plant migration. </w:t>
      </w:r>
      <w:r w:rsidRPr="00047DA9">
        <w:rPr>
          <w:i/>
          <w:iCs/>
        </w:rPr>
        <w:t>BioScience</w:t>
      </w:r>
      <w:r w:rsidRPr="00047DA9">
        <w:t>, 48, 13–24.</w:t>
      </w:r>
    </w:p>
    <w:p w14:paraId="4AEF74A1" w14:textId="77777777" w:rsidR="0067520E" w:rsidRPr="00047DA9" w:rsidRDefault="0067520E" w:rsidP="001A0286">
      <w:pPr>
        <w:pStyle w:val="Reference"/>
      </w:pPr>
      <w:r w:rsidRPr="00047DA9">
        <w:t xml:space="preserve">Clark, J.S., Lewis, M. &amp; Horvath, L. (2001). Invasion by extremes: population spread with variation in dispersal and reproduction. </w:t>
      </w:r>
      <w:r w:rsidRPr="00047DA9">
        <w:rPr>
          <w:i/>
          <w:iCs/>
        </w:rPr>
        <w:t>The American Naturalist</w:t>
      </w:r>
      <w:r w:rsidRPr="00047DA9">
        <w:t>, 157, 537–54.</w:t>
      </w:r>
    </w:p>
    <w:p w14:paraId="5F5A31A8" w14:textId="77777777" w:rsidR="0067520E" w:rsidRPr="00047DA9" w:rsidRDefault="0067520E" w:rsidP="001A0286">
      <w:pPr>
        <w:pStyle w:val="Reference"/>
      </w:pPr>
      <w:r w:rsidRPr="00047DA9">
        <w:t xml:space="preserve">Clobert, J., Baguette, M., Benton, T.G. &amp; Bullock, J.M. (2012). </w:t>
      </w:r>
      <w:r w:rsidRPr="00047DA9">
        <w:rPr>
          <w:i/>
          <w:iCs/>
        </w:rPr>
        <w:t>Dispersal Ecology and Evolution</w:t>
      </w:r>
      <w:r w:rsidRPr="00047DA9">
        <w:t>. Oxford University Press.</w:t>
      </w:r>
    </w:p>
    <w:p w14:paraId="222FECD3" w14:textId="77777777" w:rsidR="0067520E" w:rsidRPr="00047DA9" w:rsidRDefault="0067520E" w:rsidP="001A0286">
      <w:pPr>
        <w:pStyle w:val="Reference"/>
      </w:pPr>
      <w:r w:rsidRPr="00047DA9">
        <w:t xml:space="preserve">Clobert, J., Danchin, E., Dhondt, A. &amp; Nichols, J. (2001). </w:t>
      </w:r>
      <w:r w:rsidRPr="00047DA9">
        <w:rPr>
          <w:i/>
          <w:iCs/>
        </w:rPr>
        <w:t>Dispersal</w:t>
      </w:r>
      <w:r w:rsidRPr="00047DA9">
        <w:t>. Oxford University Press.</w:t>
      </w:r>
    </w:p>
    <w:p w14:paraId="239D189F" w14:textId="77777777" w:rsidR="0067520E" w:rsidRPr="00047DA9" w:rsidRDefault="0067520E" w:rsidP="001A0286">
      <w:pPr>
        <w:pStyle w:val="Reference"/>
      </w:pPr>
      <w:r w:rsidRPr="00A56479">
        <w:rPr>
          <w:lang w:val="fr-FR"/>
        </w:rPr>
        <w:t xml:space="preserve">Clobert, J., Le Galliard, J.-F., Cote, J., Meylan, S. &amp; Massot, M. (2009). </w:t>
      </w:r>
      <w:r w:rsidRPr="00047DA9">
        <w:t xml:space="preserve">Informed dispersal, heterogeneity in animal dispersal syndromes and the dynamics of spatially structured populations. </w:t>
      </w:r>
      <w:r w:rsidRPr="00047DA9">
        <w:rPr>
          <w:i/>
          <w:iCs/>
        </w:rPr>
        <w:t>Ecology Letters</w:t>
      </w:r>
      <w:r w:rsidRPr="00047DA9">
        <w:t>, 12, 197–209.</w:t>
      </w:r>
    </w:p>
    <w:p w14:paraId="5CC6478E" w14:textId="77777777" w:rsidR="0067520E" w:rsidRPr="00047DA9" w:rsidRDefault="0067520E" w:rsidP="001A0286">
      <w:pPr>
        <w:pStyle w:val="Reference"/>
      </w:pPr>
      <w:r w:rsidRPr="00047DA9">
        <w:t xml:space="preserve">Clotuche, G., Mailleux, A.-C., Yano, S., Detrain, C., Deneubourg, J.-L. &amp; Hance, T. (2013). Settlement decisions by the two-spotted spider mite </w:t>
      </w:r>
      <w:r w:rsidRPr="00047DA9">
        <w:rPr>
          <w:i/>
        </w:rPr>
        <w:t>Tetranychus urticae</w:t>
      </w:r>
      <w:r w:rsidRPr="00047DA9">
        <w:t xml:space="preserve">. </w:t>
      </w:r>
      <w:r w:rsidRPr="00047DA9">
        <w:rPr>
          <w:i/>
          <w:iCs/>
        </w:rPr>
        <w:t>Comptes Rendus Biologies</w:t>
      </w:r>
      <w:r w:rsidRPr="00047DA9">
        <w:t>, 336, 93–101.</w:t>
      </w:r>
    </w:p>
    <w:p w14:paraId="3DB3EA7A" w14:textId="77777777" w:rsidR="0067520E" w:rsidRPr="00047DA9" w:rsidRDefault="0067520E" w:rsidP="001A0286">
      <w:pPr>
        <w:pStyle w:val="Reference"/>
      </w:pPr>
      <w:r w:rsidRPr="00047DA9">
        <w:lastRenderedPageBreak/>
        <w:t xml:space="preserve">Codling, E. a, Plank, M.J. &amp; Benhamou, S. (2008). Random walk models in biology. </w:t>
      </w:r>
      <w:r w:rsidRPr="00047DA9">
        <w:rPr>
          <w:i/>
          <w:iCs/>
        </w:rPr>
        <w:t>Journal of the Royal Society,</w:t>
      </w:r>
      <w:r w:rsidRPr="00047DA9">
        <w:t xml:space="preserve"> 5, 813–34.</w:t>
      </w:r>
    </w:p>
    <w:p w14:paraId="3A3726A2" w14:textId="77777777" w:rsidR="0067520E" w:rsidRPr="00047DA9" w:rsidRDefault="0067520E" w:rsidP="001A0286">
      <w:pPr>
        <w:pStyle w:val="Reference"/>
      </w:pPr>
      <w:r w:rsidRPr="00047DA9">
        <w:t xml:space="preserve">Comins, H., Hamilton, W. &amp; May, R.. (1980). Evolutionarily stable dispersal strategies. </w:t>
      </w:r>
      <w:r w:rsidRPr="00047DA9">
        <w:rPr>
          <w:i/>
          <w:iCs/>
        </w:rPr>
        <w:t>Journal of Theoretical Biology</w:t>
      </w:r>
      <w:r w:rsidRPr="00047DA9">
        <w:t>, 82, 205–230.</w:t>
      </w:r>
    </w:p>
    <w:p w14:paraId="70D1E64C" w14:textId="77777777" w:rsidR="0067520E" w:rsidRPr="00047DA9" w:rsidRDefault="0067520E" w:rsidP="001A0286">
      <w:pPr>
        <w:pStyle w:val="Reference"/>
      </w:pPr>
      <w:r w:rsidRPr="00047DA9">
        <w:t xml:space="preserve">Conlisk, E., Syphard, A.D., Franklin, J., Flint, L., Flint, A. &amp; Regan, H. (2013). Uncertainty in assessing the impacts of global change with coupled dynamic species distribution and population models. </w:t>
      </w:r>
      <w:r w:rsidRPr="00047DA9">
        <w:rPr>
          <w:i/>
          <w:iCs/>
        </w:rPr>
        <w:t>Global Change Biology</w:t>
      </w:r>
      <w:r w:rsidRPr="00047DA9">
        <w:t>, 19, 858–69.</w:t>
      </w:r>
    </w:p>
    <w:p w14:paraId="3F7CDC75" w14:textId="585036E8" w:rsidR="0067520E" w:rsidRPr="00047DA9" w:rsidRDefault="0067520E" w:rsidP="001A0286">
      <w:pPr>
        <w:pStyle w:val="Reference"/>
      </w:pPr>
      <w:r w:rsidRPr="00047DA9">
        <w:t xml:space="preserve">Cote, J. &amp; Clobert, J. (2007). Social information and emigration: lessons from immigrants. </w:t>
      </w:r>
      <w:r w:rsidRPr="00047DA9">
        <w:rPr>
          <w:i/>
          <w:iCs/>
        </w:rPr>
        <w:t>Ecology Letters</w:t>
      </w:r>
      <w:r w:rsidRPr="00047DA9">
        <w:t>, 10, 411–7.</w:t>
      </w:r>
    </w:p>
    <w:p w14:paraId="18574809" w14:textId="6D27FCE9" w:rsidR="00F367A8" w:rsidRPr="00047DA9" w:rsidRDefault="00F367A8" w:rsidP="001A0286">
      <w:pPr>
        <w:pStyle w:val="Reference"/>
      </w:pPr>
      <w:r w:rsidRPr="00047DA9">
        <w:t>Cotto, O, Schmid, M, Guillaume, F. (2020)</w:t>
      </w:r>
      <w:r w:rsidR="00BE19E3" w:rsidRPr="00047DA9">
        <w:t xml:space="preserve">. </w:t>
      </w:r>
      <w:r w:rsidRPr="00047DA9">
        <w:t xml:space="preserve">Nemo‐age: Spatially explicit simulations of eco‐evolutionary dynamics in stage‐structured populations under changing environments. </w:t>
      </w:r>
      <w:r w:rsidRPr="00047DA9">
        <w:rPr>
          <w:i/>
          <w:iCs/>
        </w:rPr>
        <w:t>M</w:t>
      </w:r>
      <w:r w:rsidR="00BE19E3" w:rsidRPr="00047DA9">
        <w:rPr>
          <w:i/>
          <w:iCs/>
        </w:rPr>
        <w:t>ethods in Ecology and Evolution</w:t>
      </w:r>
      <w:r w:rsidR="00BE19E3" w:rsidRPr="00047DA9">
        <w:t>,</w:t>
      </w:r>
      <w:r w:rsidRPr="00047DA9">
        <w:t xml:space="preserve"> 11</w:t>
      </w:r>
      <w:r w:rsidR="00BE19E3" w:rsidRPr="00047DA9">
        <w:t>,</w:t>
      </w:r>
      <w:r w:rsidRPr="00047DA9">
        <w:t xml:space="preserve"> 1227– 1236.</w:t>
      </w:r>
    </w:p>
    <w:p w14:paraId="34224F3E" w14:textId="77777777" w:rsidR="0067520E" w:rsidRPr="00047DA9" w:rsidRDefault="0067520E" w:rsidP="001A0286">
      <w:pPr>
        <w:pStyle w:val="Reference"/>
      </w:pPr>
      <w:r w:rsidRPr="00047DA9">
        <w:t xml:space="preserve">Coulson, T., Ezard, T.H.G., Pelletier, F., Tavecchia, G., Stenseth, N.C., Childs, D.Z., et al. (2008). Estimating the functional form for the density dependence from life history data. </w:t>
      </w:r>
      <w:r w:rsidRPr="00047DA9">
        <w:rPr>
          <w:i/>
          <w:iCs/>
        </w:rPr>
        <w:t>Ecology</w:t>
      </w:r>
      <w:r w:rsidRPr="00047DA9">
        <w:t>, 89, 1661–1674.</w:t>
      </w:r>
    </w:p>
    <w:p w14:paraId="2346D617" w14:textId="77777777" w:rsidR="0067520E" w:rsidRPr="00047DA9" w:rsidRDefault="0067520E" w:rsidP="001A0286">
      <w:pPr>
        <w:pStyle w:val="Reference"/>
      </w:pPr>
      <w:r w:rsidRPr="00047DA9">
        <w:t xml:space="preserve">Coumou, D. &amp; Rahmstorf, S. (2012). A decade of weather extremes. </w:t>
      </w:r>
      <w:r w:rsidRPr="00047DA9">
        <w:rPr>
          <w:i/>
          <w:iCs/>
        </w:rPr>
        <w:t>Nature Climate Change</w:t>
      </w:r>
      <w:r w:rsidRPr="00047DA9">
        <w:t>, 2, 491–496.</w:t>
      </w:r>
    </w:p>
    <w:p w14:paraId="6F8FFEA7" w14:textId="77777777" w:rsidR="0067520E" w:rsidRPr="00047DA9" w:rsidRDefault="0067520E" w:rsidP="001A0286">
      <w:pPr>
        <w:pStyle w:val="Reference"/>
      </w:pPr>
      <w:r w:rsidRPr="00047DA9">
        <w:t xml:space="preserve">Davis, M.B. &amp; Shaw, R.G. (2001). Range shifts and adaptive responses to Quaternary climate change. </w:t>
      </w:r>
      <w:r w:rsidRPr="00047DA9">
        <w:rPr>
          <w:i/>
          <w:iCs/>
        </w:rPr>
        <w:t>Science</w:t>
      </w:r>
      <w:r w:rsidRPr="00047DA9">
        <w:t>, 292, 673–9.</w:t>
      </w:r>
    </w:p>
    <w:p w14:paraId="022945C2" w14:textId="77777777" w:rsidR="0067520E" w:rsidRPr="00A56479" w:rsidRDefault="0067520E" w:rsidP="001A0286">
      <w:pPr>
        <w:pStyle w:val="Reference"/>
        <w:rPr>
          <w:lang w:val="fr-FR"/>
        </w:rPr>
      </w:pPr>
      <w:r w:rsidRPr="00047DA9">
        <w:t xml:space="preserve">Dawson, T.P., Jackson, S.T., House, J.I., Prentice, I.C. &amp; Mace, G.M. (2011). Beyond predictions: biodiversity conservation in a changing climate. </w:t>
      </w:r>
      <w:r w:rsidRPr="00A56479">
        <w:rPr>
          <w:i/>
          <w:iCs/>
          <w:lang w:val="fr-FR"/>
        </w:rPr>
        <w:t>Science</w:t>
      </w:r>
      <w:r w:rsidRPr="00A56479">
        <w:rPr>
          <w:lang w:val="fr-FR"/>
        </w:rPr>
        <w:t>, 332, 53–8.</w:t>
      </w:r>
    </w:p>
    <w:p w14:paraId="0465C4F9" w14:textId="77777777" w:rsidR="0067520E" w:rsidRPr="00047DA9" w:rsidRDefault="0067520E" w:rsidP="001A0286">
      <w:pPr>
        <w:pStyle w:val="Reference"/>
      </w:pPr>
      <w:r w:rsidRPr="00A56479">
        <w:rPr>
          <w:lang w:val="fr-FR"/>
        </w:rPr>
        <w:t xml:space="preserve">Delattre, T., Burel, F., Humeau, A., Stevens, V.M., Vernon, P. &amp; Baguette, M. (2010). </w:t>
      </w:r>
      <w:r w:rsidRPr="00047DA9">
        <w:t xml:space="preserve">Dispersal mood revealed by shifts from routine to direct flights in the meadow brown butterfly </w:t>
      </w:r>
      <w:r w:rsidRPr="00047DA9">
        <w:rPr>
          <w:i/>
        </w:rPr>
        <w:t>Maniola jurtina</w:t>
      </w:r>
      <w:r w:rsidRPr="00047DA9">
        <w:t xml:space="preserve">. </w:t>
      </w:r>
      <w:r w:rsidRPr="00047DA9">
        <w:rPr>
          <w:i/>
          <w:iCs/>
        </w:rPr>
        <w:t>Oikos</w:t>
      </w:r>
      <w:r w:rsidRPr="00047DA9">
        <w:t>, 119, 1900–1908.</w:t>
      </w:r>
    </w:p>
    <w:p w14:paraId="4F423F5A" w14:textId="77777777" w:rsidR="0067520E" w:rsidRPr="00047DA9" w:rsidRDefault="0067520E" w:rsidP="001A0286">
      <w:pPr>
        <w:pStyle w:val="Reference"/>
      </w:pPr>
      <w:r w:rsidRPr="00047DA9">
        <w:t xml:space="preserve">Delgado, M.M., Penteriani, V., Revilla, E. &amp; Nams, V.O. (2010). The effect of phenotypic traits and external cues on natal dispersal movements. </w:t>
      </w:r>
      <w:r w:rsidRPr="00047DA9">
        <w:rPr>
          <w:i/>
          <w:iCs/>
        </w:rPr>
        <w:t>Journal of Animal Ecology</w:t>
      </w:r>
      <w:r w:rsidRPr="00047DA9">
        <w:t>, 79, 620–32.</w:t>
      </w:r>
    </w:p>
    <w:p w14:paraId="3B8547B0" w14:textId="77777777" w:rsidR="0067520E" w:rsidRPr="00047DA9" w:rsidRDefault="0067520E" w:rsidP="001A0286">
      <w:pPr>
        <w:pStyle w:val="Reference"/>
      </w:pPr>
      <w:r w:rsidRPr="00047DA9">
        <w:t xml:space="preserve">Denno, R., Roderick, G. &amp; Peterson, M. (1996). Habitat persistence underlies intraspecific variation in the dispersal strategies of planthoppers. </w:t>
      </w:r>
      <w:r w:rsidRPr="00047DA9">
        <w:rPr>
          <w:i/>
          <w:iCs/>
        </w:rPr>
        <w:t>Ecological</w:t>
      </w:r>
      <w:r w:rsidRPr="00047DA9">
        <w:t>, 66, 389–408.</w:t>
      </w:r>
    </w:p>
    <w:p w14:paraId="031BF9FE" w14:textId="77777777" w:rsidR="0067520E" w:rsidRPr="00047DA9" w:rsidRDefault="0067520E" w:rsidP="001A0286">
      <w:pPr>
        <w:pStyle w:val="Reference"/>
      </w:pPr>
      <w:r w:rsidRPr="00047DA9">
        <w:t xml:space="preserve">Doerr, V.A.J., Barrett, T. &amp; Doerr, E.D. (2011). Connectivity, dispersal behaviour and conservation under climate change: a response to Hodgson et al. </w:t>
      </w:r>
      <w:r w:rsidRPr="00047DA9">
        <w:rPr>
          <w:i/>
          <w:iCs/>
        </w:rPr>
        <w:t>Journal of Applied Ecology</w:t>
      </w:r>
      <w:r w:rsidRPr="00047DA9">
        <w:t>, 48, 143–147.</w:t>
      </w:r>
    </w:p>
    <w:p w14:paraId="63522A96" w14:textId="77777777" w:rsidR="0067520E" w:rsidRPr="00047DA9" w:rsidRDefault="0067520E" w:rsidP="001A0286">
      <w:pPr>
        <w:pStyle w:val="Reference"/>
      </w:pPr>
      <w:r w:rsidRPr="00047DA9">
        <w:t xml:space="preserve">Doligez, B., Pärt, T., Danchin, E., Clobert, J. &amp; Gustafsson, L. (2004). Availability and use of public information and conspecific density for settlement decisions in the collared flycatcher. </w:t>
      </w:r>
      <w:r w:rsidRPr="00047DA9">
        <w:rPr>
          <w:i/>
          <w:iCs/>
        </w:rPr>
        <w:t>Journal of Animal Ecology</w:t>
      </w:r>
      <w:r w:rsidRPr="00047DA9">
        <w:t>, 73, 75–87.</w:t>
      </w:r>
    </w:p>
    <w:p w14:paraId="6238A7DD" w14:textId="77777777" w:rsidR="0067520E" w:rsidRPr="00047DA9" w:rsidRDefault="0067520E" w:rsidP="001A0286">
      <w:pPr>
        <w:pStyle w:val="Reference"/>
      </w:pPr>
      <w:r w:rsidRPr="00047DA9">
        <w:t xml:space="preserve">Dormann, C.F. (2007). Effects of incorporating spatial autocorrelation into the analysis of species distribution data. </w:t>
      </w:r>
      <w:r w:rsidRPr="00047DA9">
        <w:rPr>
          <w:i/>
          <w:iCs/>
        </w:rPr>
        <w:t>Global Ecology and Biogeography</w:t>
      </w:r>
      <w:r w:rsidRPr="00047DA9">
        <w:t>, 16, 129–138.</w:t>
      </w:r>
    </w:p>
    <w:p w14:paraId="328CC54B" w14:textId="77777777" w:rsidR="0067520E" w:rsidRPr="00047DA9" w:rsidRDefault="0067520E" w:rsidP="001A0286">
      <w:pPr>
        <w:pStyle w:val="Reference"/>
      </w:pPr>
      <w:r w:rsidRPr="00047DA9">
        <w:t xml:space="preserve">Dormann, C.F., Schymanski, S.J., Cabral, J., Chuine, I., Graham, C., Hartig, F., et al. (2012). Correlation and process in species distribution models: bridging a dichotomy. </w:t>
      </w:r>
      <w:r w:rsidRPr="00047DA9">
        <w:rPr>
          <w:i/>
          <w:iCs/>
        </w:rPr>
        <w:t>Journal of Biogeography</w:t>
      </w:r>
      <w:r w:rsidRPr="00047DA9">
        <w:t>, 39, 2119–2131.</w:t>
      </w:r>
    </w:p>
    <w:p w14:paraId="5D799953" w14:textId="77777777" w:rsidR="0067520E" w:rsidRPr="00047DA9" w:rsidRDefault="0067520E" w:rsidP="001A0286">
      <w:pPr>
        <w:pStyle w:val="Reference"/>
      </w:pPr>
      <w:r w:rsidRPr="00047DA9">
        <w:t xml:space="preserve">Dover, J. &amp; Settele, J. (2008). The influences of landscape structure on butterfly distribution and movement: a review. </w:t>
      </w:r>
      <w:r w:rsidRPr="00047DA9">
        <w:rPr>
          <w:i/>
          <w:iCs/>
        </w:rPr>
        <w:t>Journal of Insect Conservation</w:t>
      </w:r>
      <w:r w:rsidRPr="00047DA9">
        <w:t>, 13, 3–27.</w:t>
      </w:r>
    </w:p>
    <w:p w14:paraId="1CFBDF25" w14:textId="77777777" w:rsidR="0067520E" w:rsidRPr="00047DA9" w:rsidRDefault="0067520E" w:rsidP="001A0286">
      <w:pPr>
        <w:pStyle w:val="Reference"/>
      </w:pPr>
      <w:r w:rsidRPr="00047DA9">
        <w:t>Driezen, K., Adriaensen, F. &amp; Rondinini, C. (2007). Evaluating least-cost model predictions with empirical dispersal data: A case-study using radiotracking data of hedgehogs (</w:t>
      </w:r>
      <w:r w:rsidRPr="00047DA9">
        <w:rPr>
          <w:i/>
        </w:rPr>
        <w:t>Erinaceus europaeus</w:t>
      </w:r>
      <w:r w:rsidRPr="00047DA9">
        <w:t xml:space="preserve">). </w:t>
      </w:r>
      <w:r w:rsidRPr="00047DA9">
        <w:rPr>
          <w:i/>
          <w:iCs/>
        </w:rPr>
        <w:t>Ecological Modelling</w:t>
      </w:r>
      <w:r w:rsidRPr="00047DA9">
        <w:t>, 209, 314–322.</w:t>
      </w:r>
    </w:p>
    <w:p w14:paraId="05AC47B1" w14:textId="77777777" w:rsidR="0067520E" w:rsidRPr="00047DA9" w:rsidRDefault="0067520E" w:rsidP="001A0286">
      <w:pPr>
        <w:pStyle w:val="Reference"/>
      </w:pPr>
      <w:r w:rsidRPr="00047DA9">
        <w:t xml:space="preserve">Duckworth, R.A. (2008). Adaptive dispersal strategies and the dynamics of a range expansion. </w:t>
      </w:r>
      <w:r w:rsidRPr="00047DA9">
        <w:rPr>
          <w:i/>
          <w:iCs/>
        </w:rPr>
        <w:t>The American Naturalist</w:t>
      </w:r>
      <w:r w:rsidRPr="00047DA9">
        <w:t>, 172 Suppl , S4–17.</w:t>
      </w:r>
    </w:p>
    <w:p w14:paraId="3D46FC16" w14:textId="77777777" w:rsidR="0067520E" w:rsidRPr="00047DA9" w:rsidRDefault="0067520E" w:rsidP="001A0286">
      <w:pPr>
        <w:pStyle w:val="Reference"/>
      </w:pPr>
      <w:r w:rsidRPr="00047DA9">
        <w:lastRenderedPageBreak/>
        <w:t xml:space="preserve">Van Dyck, H. &amp; Matthysen, E. (1999). Habitat fragmentation and insect flight: a changing “design” in a changing landscape? </w:t>
      </w:r>
      <w:r w:rsidRPr="00047DA9">
        <w:rPr>
          <w:i/>
          <w:iCs/>
        </w:rPr>
        <w:t>Trends in ecology &amp; evolution</w:t>
      </w:r>
      <w:r w:rsidRPr="00047DA9">
        <w:t>, 14, 172–174.</w:t>
      </w:r>
    </w:p>
    <w:p w14:paraId="6741A6F7" w14:textId="77777777" w:rsidR="0067520E" w:rsidRPr="00047DA9" w:rsidRDefault="0067520E" w:rsidP="001A0286">
      <w:pPr>
        <w:pStyle w:val="Reference"/>
      </w:pPr>
      <w:r w:rsidRPr="00047DA9">
        <w:t xml:space="preserve">Dytham, C. (2009). Evolved dispersal strategies at range margins. </w:t>
      </w:r>
      <w:r w:rsidRPr="00047DA9">
        <w:rPr>
          <w:i/>
          <w:iCs/>
        </w:rPr>
        <w:t>Proceedings of the Royal Society B: Biological Sciences</w:t>
      </w:r>
      <w:r w:rsidRPr="00047DA9">
        <w:t>, 276, 1407–13.</w:t>
      </w:r>
    </w:p>
    <w:p w14:paraId="5CAF3CCD" w14:textId="77777777" w:rsidR="0067520E" w:rsidRPr="00047DA9" w:rsidRDefault="0067520E" w:rsidP="001A0286">
      <w:pPr>
        <w:pStyle w:val="Reference"/>
      </w:pPr>
      <w:r w:rsidRPr="00047DA9">
        <w:t xml:space="preserve">Dytham, C. &amp; Travis, J.M.J. (2006). Evolving dispersal and age at death. </w:t>
      </w:r>
      <w:r w:rsidRPr="00047DA9">
        <w:rPr>
          <w:i/>
          <w:iCs/>
        </w:rPr>
        <w:t>Oikos</w:t>
      </w:r>
      <w:r w:rsidRPr="00047DA9">
        <w:t>, 113, 530–538.</w:t>
      </w:r>
    </w:p>
    <w:p w14:paraId="49BC73F7" w14:textId="77777777" w:rsidR="0067520E" w:rsidRPr="00047DA9" w:rsidRDefault="0067520E" w:rsidP="001A0286">
      <w:pPr>
        <w:pStyle w:val="Reference"/>
      </w:pPr>
      <w:r w:rsidRPr="00047DA9">
        <w:t xml:space="preserve">Easterling, D.R. (2000). Climate extremes: Observations, modeling, and impacts. </w:t>
      </w:r>
      <w:r w:rsidRPr="00047DA9">
        <w:rPr>
          <w:i/>
          <w:iCs/>
        </w:rPr>
        <w:t>Science</w:t>
      </w:r>
      <w:r w:rsidRPr="00047DA9">
        <w:t>, 289, 2068–2074.</w:t>
      </w:r>
    </w:p>
    <w:p w14:paraId="5DB9AF5C" w14:textId="77777777" w:rsidR="0067520E" w:rsidRPr="00047DA9" w:rsidRDefault="0067520E" w:rsidP="001A0286">
      <w:pPr>
        <w:pStyle w:val="Reference"/>
      </w:pPr>
      <w:r w:rsidRPr="00047DA9">
        <w:t xml:space="preserve">Edelaar, P., Siepielski, A.M. &amp; Clobert, J. (2008). Matching habitat choice causes directed gene flow: a neglected dimension in evolution and ecology. </w:t>
      </w:r>
      <w:r w:rsidRPr="00047DA9">
        <w:rPr>
          <w:i/>
          <w:iCs/>
        </w:rPr>
        <w:t>Evolution</w:t>
      </w:r>
      <w:r w:rsidRPr="00047DA9">
        <w:t>, 62, 2462–72.</w:t>
      </w:r>
    </w:p>
    <w:p w14:paraId="37893417" w14:textId="77777777" w:rsidR="0067520E" w:rsidRPr="00047DA9" w:rsidRDefault="0067520E" w:rsidP="001A0286">
      <w:pPr>
        <w:pStyle w:val="Reference"/>
      </w:pPr>
      <w:r w:rsidRPr="00047DA9">
        <w:t xml:space="preserve">Elith, J. &amp; Leathwick, J.R. (2009). Species distribution models: Ecological explanation and prediction across space and time. </w:t>
      </w:r>
      <w:r w:rsidRPr="00047DA9">
        <w:rPr>
          <w:i/>
          <w:iCs/>
        </w:rPr>
        <w:t>Annual Review of Ecology, Evolution, and Systematics</w:t>
      </w:r>
      <w:r w:rsidRPr="00047DA9">
        <w:t>, 40, 677–697.</w:t>
      </w:r>
    </w:p>
    <w:p w14:paraId="25A01DC4" w14:textId="77777777" w:rsidR="0067520E" w:rsidRPr="00047DA9" w:rsidRDefault="0067520E" w:rsidP="001A0286">
      <w:pPr>
        <w:pStyle w:val="Reference"/>
      </w:pPr>
      <w:r w:rsidRPr="00047DA9">
        <w:t xml:space="preserve">Enfjäll, K. &amp; Leimar, O. (2009). The evolution of dispersal - the importance of information about population density and habitat characteristics. </w:t>
      </w:r>
      <w:r w:rsidRPr="00047DA9">
        <w:rPr>
          <w:i/>
          <w:iCs/>
        </w:rPr>
        <w:t>Oikos</w:t>
      </w:r>
      <w:r w:rsidRPr="00047DA9">
        <w:t>, 118, 291–299.</w:t>
      </w:r>
    </w:p>
    <w:p w14:paraId="0AA29FA7" w14:textId="501D8361" w:rsidR="0067520E" w:rsidRPr="00047DA9" w:rsidRDefault="0067520E" w:rsidP="001A0286">
      <w:pPr>
        <w:pStyle w:val="Reference"/>
      </w:pPr>
      <w:r w:rsidRPr="00047DA9">
        <w:t xml:space="preserve">Engler, R. &amp; Guisan, A. (2009). MigClim: Predicting plant distribution and dispersal in a changing climate. </w:t>
      </w:r>
      <w:r w:rsidRPr="00047DA9">
        <w:rPr>
          <w:i/>
          <w:iCs/>
        </w:rPr>
        <w:t>Diversity and Distributions</w:t>
      </w:r>
      <w:r w:rsidRPr="00047DA9">
        <w:t>, 15, 590–601.</w:t>
      </w:r>
    </w:p>
    <w:p w14:paraId="17460326" w14:textId="31F15D33" w:rsidR="00290346" w:rsidRPr="00047DA9" w:rsidRDefault="00290346" w:rsidP="001A0286">
      <w:pPr>
        <w:pStyle w:val="Reference"/>
      </w:pPr>
      <w:r w:rsidRPr="00047DA9">
        <w:t xml:space="preserve">Epperson, B.K., McRae, B.H., Scribner, K., Cushman, S.A., Rosenberg, M.S., Fortin, M.-J., … Dale, M.R.T. (2010). Utility of computer simulations in landscape genetics. </w:t>
      </w:r>
      <w:r w:rsidRPr="00047DA9">
        <w:rPr>
          <w:i/>
          <w:iCs/>
        </w:rPr>
        <w:t>Molecular Ecology</w:t>
      </w:r>
      <w:r w:rsidRPr="00047DA9">
        <w:t xml:space="preserve">, 19, 3549–64. </w:t>
      </w:r>
    </w:p>
    <w:p w14:paraId="1BD38D08" w14:textId="77777777" w:rsidR="0067520E" w:rsidRPr="00047DA9" w:rsidRDefault="0067520E" w:rsidP="001A0286">
      <w:pPr>
        <w:pStyle w:val="Reference"/>
      </w:pPr>
      <w:r w:rsidRPr="00047DA9">
        <w:t xml:space="preserve">Excoffier, L., Foll, M. &amp; Petit, R.J. (2009). Genetic consequences of range expansions. </w:t>
      </w:r>
      <w:r w:rsidRPr="00047DA9">
        <w:rPr>
          <w:i/>
          <w:iCs/>
        </w:rPr>
        <w:t>Annual Review of Ecology, Evolution, and Systematics</w:t>
      </w:r>
      <w:r w:rsidRPr="00047DA9">
        <w:t>, 40, 481–501.</w:t>
      </w:r>
    </w:p>
    <w:p w14:paraId="1DD62AB3" w14:textId="77777777" w:rsidR="0067520E" w:rsidRPr="00047DA9" w:rsidRDefault="0067520E" w:rsidP="001A0286">
      <w:pPr>
        <w:pStyle w:val="Reference"/>
      </w:pPr>
      <w:r w:rsidRPr="00047DA9">
        <w:t xml:space="preserve">Fahrig, L. (2003). Effects of habitat fragmentation on biodiversity. </w:t>
      </w:r>
      <w:r w:rsidRPr="00047DA9">
        <w:rPr>
          <w:i/>
          <w:iCs/>
        </w:rPr>
        <w:t>Annual Review of Ecology, Evolution, and Systematics</w:t>
      </w:r>
      <w:r w:rsidRPr="00047DA9">
        <w:t>, 34, 487–515.</w:t>
      </w:r>
    </w:p>
    <w:p w14:paraId="3C30D0BF" w14:textId="77777777" w:rsidR="0067520E" w:rsidRPr="00047DA9" w:rsidRDefault="0067520E" w:rsidP="001A0286">
      <w:pPr>
        <w:pStyle w:val="Reference"/>
      </w:pPr>
      <w:r w:rsidRPr="00047DA9">
        <w:t xml:space="preserve">Fahrig, L. (2007). Non-optimal animal movement in human-altered landscapes. </w:t>
      </w:r>
      <w:r w:rsidRPr="00047DA9">
        <w:rPr>
          <w:i/>
          <w:iCs/>
        </w:rPr>
        <w:t>Functional Ecology</w:t>
      </w:r>
      <w:r w:rsidRPr="00047DA9">
        <w:t>, 21, 1003–1015.</w:t>
      </w:r>
    </w:p>
    <w:p w14:paraId="37C5004F" w14:textId="77777777" w:rsidR="0067520E" w:rsidRPr="00047DA9" w:rsidRDefault="0067520E" w:rsidP="001A0286">
      <w:pPr>
        <w:pStyle w:val="Reference"/>
      </w:pPr>
      <w:r w:rsidRPr="00047DA9">
        <w:t xml:space="preserve">Fellous, S., Duncan, A., Coulon, A. &amp; Kaltz, O. (2012). Quorum sensing and density-dependent dispersal in an aquatic model system. </w:t>
      </w:r>
      <w:r w:rsidRPr="00047DA9">
        <w:rPr>
          <w:i/>
          <w:iCs/>
        </w:rPr>
        <w:t>PloS one</w:t>
      </w:r>
      <w:r w:rsidRPr="00047DA9">
        <w:t>, 7, e48436.</w:t>
      </w:r>
    </w:p>
    <w:p w14:paraId="1BA9B722" w14:textId="77777777" w:rsidR="0067520E" w:rsidRPr="00047DA9" w:rsidRDefault="0067520E" w:rsidP="001A0286">
      <w:pPr>
        <w:pStyle w:val="Reference"/>
      </w:pPr>
      <w:r w:rsidRPr="00047DA9">
        <w:t xml:space="preserve">Fischer, J. &amp; Lindenmayer, D.B. (2007). Landscape modification and habitat fragmentation: a synthesis. </w:t>
      </w:r>
      <w:r w:rsidRPr="00047DA9">
        <w:rPr>
          <w:i/>
          <w:iCs/>
        </w:rPr>
        <w:t>Global Ecology and Biogeography</w:t>
      </w:r>
      <w:r w:rsidRPr="00047DA9">
        <w:t>, 16, 265–280.</w:t>
      </w:r>
    </w:p>
    <w:p w14:paraId="58E3646C" w14:textId="77777777" w:rsidR="0067520E" w:rsidRPr="00047DA9" w:rsidRDefault="0067520E" w:rsidP="001A0286">
      <w:pPr>
        <w:pStyle w:val="Reference"/>
      </w:pPr>
      <w:r w:rsidRPr="00047DA9">
        <w:t xml:space="preserve">Fletcher, R.J. (2006). Emergent properties of conspecific attraction in fragmented landscapes. </w:t>
      </w:r>
      <w:r w:rsidRPr="00047DA9">
        <w:rPr>
          <w:i/>
          <w:iCs/>
        </w:rPr>
        <w:t>The American Naturalist</w:t>
      </w:r>
      <w:r w:rsidRPr="00047DA9">
        <w:t>, 168, 207–19.</w:t>
      </w:r>
    </w:p>
    <w:p w14:paraId="2690719B" w14:textId="77777777" w:rsidR="0067520E" w:rsidRPr="00047DA9" w:rsidRDefault="0067520E" w:rsidP="001A0286">
      <w:pPr>
        <w:pStyle w:val="Reference"/>
      </w:pPr>
      <w:r w:rsidRPr="00047DA9">
        <w:t xml:space="preserve">Fletcher, R.J. (2007). Species interactions and population density mediate the use of social cues for habitat selection. </w:t>
      </w:r>
      <w:r w:rsidRPr="00047DA9">
        <w:rPr>
          <w:i/>
          <w:iCs/>
        </w:rPr>
        <w:t>The Journal of Animal Ecology</w:t>
      </w:r>
      <w:r w:rsidRPr="00047DA9">
        <w:t>, 76, 598–606.</w:t>
      </w:r>
    </w:p>
    <w:p w14:paraId="0E631024" w14:textId="77777777" w:rsidR="0067520E" w:rsidRPr="00047DA9" w:rsidRDefault="0067520E" w:rsidP="001A0286">
      <w:pPr>
        <w:pStyle w:val="Reference"/>
      </w:pPr>
      <w:r w:rsidRPr="00047DA9">
        <w:t xml:space="preserve">Fowler, M.S. &amp; Ruokolainen, L. (2013). Confounding environmental colour and distribution shape leads to underestimation of population extinction risk. </w:t>
      </w:r>
      <w:r w:rsidRPr="00047DA9">
        <w:rPr>
          <w:i/>
          <w:iCs/>
        </w:rPr>
        <w:t>PloS one</w:t>
      </w:r>
      <w:r w:rsidRPr="00047DA9">
        <w:t>, 8, e55855.</w:t>
      </w:r>
    </w:p>
    <w:p w14:paraId="096EFDD6" w14:textId="77777777" w:rsidR="0067520E" w:rsidRPr="00047DA9" w:rsidRDefault="0067520E" w:rsidP="001A0286">
      <w:pPr>
        <w:pStyle w:val="Reference"/>
      </w:pPr>
      <w:r w:rsidRPr="00047DA9">
        <w:t xml:space="preserve">Frankham, R. (2009). Where are we in conservation genetics and where do we need to go? </w:t>
      </w:r>
      <w:r w:rsidRPr="00047DA9">
        <w:rPr>
          <w:i/>
          <w:iCs/>
        </w:rPr>
        <w:t>Conservation Genetics</w:t>
      </w:r>
      <w:r w:rsidRPr="00047DA9">
        <w:t>, 11, 661–663.</w:t>
      </w:r>
    </w:p>
    <w:p w14:paraId="020CBC89" w14:textId="77777777" w:rsidR="0067520E" w:rsidRPr="00047DA9" w:rsidRDefault="0067520E" w:rsidP="001A0286">
      <w:pPr>
        <w:pStyle w:val="Reference"/>
      </w:pPr>
      <w:r w:rsidRPr="00047DA9">
        <w:t xml:space="preserve">Franklin, J. (2010). Moving beyond static species distribution models in support of conservation biogeography. </w:t>
      </w:r>
      <w:r w:rsidRPr="00047DA9">
        <w:rPr>
          <w:i/>
          <w:iCs/>
        </w:rPr>
        <w:t>Diversity and Distributions</w:t>
      </w:r>
      <w:r w:rsidRPr="00047DA9">
        <w:t>, 16, 321–330.</w:t>
      </w:r>
    </w:p>
    <w:p w14:paraId="3DA97351" w14:textId="77777777" w:rsidR="0067520E" w:rsidRPr="00047DA9" w:rsidRDefault="0067520E" w:rsidP="001A0286">
      <w:pPr>
        <w:pStyle w:val="Reference"/>
      </w:pPr>
      <w:r w:rsidRPr="00047DA9">
        <w:t xml:space="preserve">Franks, S.J. &amp; Hoffmann, A.A. (2012). Genetics of Climate Change Adaptation. </w:t>
      </w:r>
      <w:r w:rsidRPr="00047DA9">
        <w:rPr>
          <w:i/>
          <w:iCs/>
        </w:rPr>
        <w:t>Annual Review of Genetics</w:t>
      </w:r>
      <w:r w:rsidRPr="00047DA9">
        <w:t>, 46, 185–208.</w:t>
      </w:r>
    </w:p>
    <w:p w14:paraId="28B9AFF7" w14:textId="77777777" w:rsidR="00B50A96" w:rsidRPr="00047DA9" w:rsidRDefault="00B50A96" w:rsidP="001A0286">
      <w:pPr>
        <w:pStyle w:val="Reference"/>
      </w:pPr>
      <w:r w:rsidRPr="00047DA9">
        <w:t xml:space="preserve">Fraser, E.J., Lambin, X., Travis, J.M.J., Harrington, L.A., Palmer, S.C.F., Bocedi, G. &amp; Macdonald, D.W. (2015) Range expansion of an invasive spoecies through a heterogeneous landscape - the case of American mink in Scotland. </w:t>
      </w:r>
      <w:r w:rsidRPr="00047DA9">
        <w:rPr>
          <w:i/>
        </w:rPr>
        <w:t>Diversity and Distributions</w:t>
      </w:r>
      <w:r w:rsidRPr="00047DA9">
        <w:t>, 21, 888-900.</w:t>
      </w:r>
    </w:p>
    <w:p w14:paraId="76A0506C" w14:textId="77777777" w:rsidR="0067520E" w:rsidRPr="00047DA9" w:rsidRDefault="0067520E" w:rsidP="001A0286">
      <w:pPr>
        <w:pStyle w:val="Reference"/>
      </w:pPr>
      <w:r w:rsidRPr="00047DA9">
        <w:t xml:space="preserve">Friedenberg, N.A. (2003). Experimental evolution of dispersal in spatiotemporally variable microcosms. </w:t>
      </w:r>
      <w:r w:rsidRPr="00047DA9">
        <w:rPr>
          <w:i/>
          <w:iCs/>
        </w:rPr>
        <w:t>Ecology Letters</w:t>
      </w:r>
      <w:r w:rsidRPr="00047DA9">
        <w:t>, 6, 953–959.</w:t>
      </w:r>
    </w:p>
    <w:p w14:paraId="7F3A3A30" w14:textId="77777777" w:rsidR="0067520E" w:rsidRPr="00047DA9" w:rsidRDefault="0067520E" w:rsidP="001A0286">
      <w:pPr>
        <w:pStyle w:val="Reference"/>
      </w:pPr>
      <w:r w:rsidRPr="00047DA9">
        <w:lastRenderedPageBreak/>
        <w:t xml:space="preserve">Fronhofer, E.A., Sperr, E.B., Kreis, A., Ayasse, M., Poethke, H.J. &amp; Tschapka, M. (2013). Picky hitch-hikers: vector choice leads to directed dispersal and fat-tailed kernels in a passively dispersing mite. </w:t>
      </w:r>
      <w:r w:rsidRPr="00047DA9">
        <w:rPr>
          <w:i/>
          <w:iCs/>
        </w:rPr>
        <w:t>Oikos</w:t>
      </w:r>
      <w:r w:rsidRPr="00047DA9">
        <w:t>, 122, 1254–1264.</w:t>
      </w:r>
    </w:p>
    <w:p w14:paraId="77D7467C" w14:textId="77777777" w:rsidR="0067520E" w:rsidRPr="00047DA9" w:rsidRDefault="0067520E" w:rsidP="001A0286">
      <w:pPr>
        <w:pStyle w:val="Reference"/>
      </w:pPr>
      <w:r w:rsidRPr="00047DA9">
        <w:t xml:space="preserve">Fryxell, J.M., Hazell, M., Börger, L., Dalziel, B.D., Haydon, D.T., Morales, J.M., et al. (2008). Multiple movement modes by large herbivores at multiple spatiotemporal scales. </w:t>
      </w:r>
      <w:r w:rsidRPr="00047DA9">
        <w:rPr>
          <w:i/>
          <w:iCs/>
        </w:rPr>
        <w:t>Proceedings of the National Academy of Sciences of the United States of America</w:t>
      </w:r>
      <w:r w:rsidRPr="00047DA9">
        <w:t>, 105, 19114–9.</w:t>
      </w:r>
    </w:p>
    <w:p w14:paraId="18B7F76A" w14:textId="77777777" w:rsidR="0067520E" w:rsidRPr="00047DA9" w:rsidRDefault="0067520E" w:rsidP="001A0286">
      <w:pPr>
        <w:pStyle w:val="Reference"/>
      </w:pPr>
      <w:r w:rsidRPr="00047DA9">
        <w:t xml:space="preserve">Le Galliard, J.-F., Massot, M. &amp; Clobert, J. (2012a). Dispersal and range dynamics in changing climates: a review. In: </w:t>
      </w:r>
      <w:r w:rsidRPr="00047DA9">
        <w:rPr>
          <w:i/>
          <w:iCs/>
        </w:rPr>
        <w:t>Dispersal Ecology and Evolution</w:t>
      </w:r>
      <w:r w:rsidRPr="00047DA9">
        <w:t xml:space="preserve"> (eds. Clobert, J., Baguette, M., Benton, T.G. &amp; Bullock, J.). pp. 317–336.</w:t>
      </w:r>
    </w:p>
    <w:p w14:paraId="649B546E" w14:textId="77777777" w:rsidR="0067520E" w:rsidRPr="00047DA9" w:rsidRDefault="0067520E" w:rsidP="001A0286">
      <w:pPr>
        <w:pStyle w:val="Reference"/>
      </w:pPr>
      <w:r w:rsidRPr="00047DA9">
        <w:t xml:space="preserve">Le Galliard, J.-F., Rémy, A., Ims, R. a &amp; Lambin, X. (2012b). Patterns and processes of dispersal behaviour in arvicoline rodents. </w:t>
      </w:r>
      <w:r w:rsidRPr="00047DA9">
        <w:rPr>
          <w:i/>
          <w:iCs/>
        </w:rPr>
        <w:t>Molecular Ecology</w:t>
      </w:r>
      <w:r w:rsidRPr="00047DA9">
        <w:t>, 21, 505–23.</w:t>
      </w:r>
    </w:p>
    <w:p w14:paraId="3602DF45" w14:textId="77777777" w:rsidR="0067520E" w:rsidRPr="00047DA9" w:rsidRDefault="0067520E" w:rsidP="001A0286">
      <w:pPr>
        <w:pStyle w:val="Reference"/>
      </w:pPr>
      <w:r w:rsidRPr="00047DA9">
        <w:t xml:space="preserve">Gallien, L., Münkemüller, T., Albert, C.H., Boulangeat, I. &amp; Thuiller, W. (2010). Predicting potential distributions of invasive species: where to go from here? </w:t>
      </w:r>
      <w:r w:rsidRPr="00047DA9">
        <w:rPr>
          <w:i/>
          <w:iCs/>
        </w:rPr>
        <w:t>Diversity and Distributions</w:t>
      </w:r>
      <w:r w:rsidRPr="00047DA9">
        <w:t>, 16, 331–342.</w:t>
      </w:r>
    </w:p>
    <w:p w14:paraId="273C35B5" w14:textId="77777777" w:rsidR="0067520E" w:rsidRPr="00047DA9" w:rsidRDefault="0067520E" w:rsidP="001A0286">
      <w:pPr>
        <w:pStyle w:val="Reference"/>
      </w:pPr>
      <w:r w:rsidRPr="00047DA9">
        <w:t xml:space="preserve">Gardner, R.H. &amp; Gustafson, E.J. (2004). Simulating dispersal of reintroduced species within heterogeneous landscapes. </w:t>
      </w:r>
      <w:r w:rsidRPr="00047DA9">
        <w:rPr>
          <w:i/>
          <w:iCs/>
        </w:rPr>
        <w:t>Ecological Modelling</w:t>
      </w:r>
      <w:r w:rsidRPr="00047DA9">
        <w:t>, 171, 339–358.</w:t>
      </w:r>
    </w:p>
    <w:p w14:paraId="4BE519D9" w14:textId="77777777" w:rsidR="0067520E" w:rsidRPr="00047DA9" w:rsidRDefault="0067520E" w:rsidP="001A0286">
      <w:pPr>
        <w:pStyle w:val="Reference"/>
      </w:pPr>
      <w:r w:rsidRPr="00047DA9">
        <w:t xml:space="preserve">Gaston, K.J. (2009). Geographic range limits: achieving synthesis. </w:t>
      </w:r>
      <w:r w:rsidRPr="00047DA9">
        <w:rPr>
          <w:i/>
          <w:iCs/>
        </w:rPr>
        <w:t>Proceedings of the Royal Society B: Biological Sciences</w:t>
      </w:r>
      <w:r w:rsidRPr="00047DA9">
        <w:t>, 276, 1395–406.</w:t>
      </w:r>
    </w:p>
    <w:p w14:paraId="2F1D8368" w14:textId="77777777" w:rsidR="0067520E" w:rsidRPr="00047DA9" w:rsidRDefault="0067520E" w:rsidP="001A0286">
      <w:pPr>
        <w:pStyle w:val="Reference"/>
      </w:pPr>
      <w:r w:rsidRPr="00047DA9">
        <w:t xml:space="preserve">Gilman, S.E., Urban, M.C., Tewksbury, J., Gilchrist, G.W. &amp; Holt, R.D. (2010). A framework for community interactions under climate change. </w:t>
      </w:r>
      <w:r w:rsidRPr="00047DA9">
        <w:rPr>
          <w:i/>
          <w:iCs/>
        </w:rPr>
        <w:t>Trends in ecology &amp; evolution</w:t>
      </w:r>
      <w:r w:rsidRPr="00047DA9">
        <w:t>, 25, 325–31.</w:t>
      </w:r>
    </w:p>
    <w:p w14:paraId="1A470400" w14:textId="77777777" w:rsidR="0067520E" w:rsidRPr="00047DA9" w:rsidRDefault="0067520E" w:rsidP="001A0286">
      <w:pPr>
        <w:pStyle w:val="Reference"/>
      </w:pPr>
      <w:r w:rsidRPr="00047DA9">
        <w:t xml:space="preserve">Gilroy, J.J. &amp; Lockwood, J.L. (2012). Mate-finding as an overlooked critical determinant of dispersal variation in sexually-reproducing animals. </w:t>
      </w:r>
      <w:r w:rsidRPr="00047DA9">
        <w:rPr>
          <w:i/>
          <w:iCs/>
        </w:rPr>
        <w:t>PloS one</w:t>
      </w:r>
      <w:r w:rsidRPr="00047DA9">
        <w:t>, 7, e38091.</w:t>
      </w:r>
    </w:p>
    <w:p w14:paraId="317137F6" w14:textId="77777777" w:rsidR="0067520E" w:rsidRPr="00047DA9" w:rsidRDefault="0067520E" w:rsidP="001A0286">
      <w:pPr>
        <w:pStyle w:val="Reference"/>
      </w:pPr>
      <w:r w:rsidRPr="00047DA9">
        <w:t xml:space="preserve">Greenman, J. V &amp; Benton, T.G. (2005). The impact of environmental fluctuations on structured discrete time population models: resonance, synchrony and threshold behaviour. </w:t>
      </w:r>
      <w:r w:rsidRPr="00047DA9">
        <w:rPr>
          <w:i/>
          <w:iCs/>
        </w:rPr>
        <w:t>Theoretical Population Biology</w:t>
      </w:r>
      <w:r w:rsidRPr="00047DA9">
        <w:t>, 68, 217–35.</w:t>
      </w:r>
    </w:p>
    <w:p w14:paraId="5F7CA88A" w14:textId="77777777" w:rsidR="0067520E" w:rsidRPr="00047DA9" w:rsidRDefault="0067520E" w:rsidP="001A0286">
      <w:pPr>
        <w:pStyle w:val="Reference"/>
      </w:pPr>
      <w:r w:rsidRPr="00047DA9">
        <w:t xml:space="preserve">Greenwood, P. (1980). Mating systems, philopatry and dispersal in birds and mammals. </w:t>
      </w:r>
      <w:r w:rsidRPr="00047DA9">
        <w:rPr>
          <w:i/>
          <w:iCs/>
        </w:rPr>
        <w:t>Animal Behaviour</w:t>
      </w:r>
      <w:r w:rsidRPr="00047DA9">
        <w:t>, 28, 1140–1162.</w:t>
      </w:r>
    </w:p>
    <w:p w14:paraId="4C5A9D9C" w14:textId="77777777" w:rsidR="0067520E" w:rsidRPr="00047DA9" w:rsidRDefault="0067520E" w:rsidP="001A0286">
      <w:pPr>
        <w:pStyle w:val="Reference"/>
      </w:pPr>
      <w:r w:rsidRPr="00047DA9">
        <w:t xml:space="preserve">Grimm, V. &amp; Railsback, S.F. (2005). </w:t>
      </w:r>
      <w:r w:rsidRPr="00047DA9">
        <w:rPr>
          <w:i/>
          <w:iCs/>
        </w:rPr>
        <w:t>Individual-based Modeling And Ecology</w:t>
      </w:r>
      <w:r w:rsidRPr="00047DA9">
        <w:t>. Princeton University Press.</w:t>
      </w:r>
    </w:p>
    <w:p w14:paraId="4B5D3D97" w14:textId="77777777" w:rsidR="0067520E" w:rsidRPr="00047DA9" w:rsidRDefault="0067520E" w:rsidP="001A0286">
      <w:pPr>
        <w:pStyle w:val="Reference"/>
      </w:pPr>
      <w:r w:rsidRPr="00047DA9">
        <w:t xml:space="preserve">Gros, A., Hovestadt, T. &amp; Poethke, H.J. (2008). Evolution of sex-biased dispersal: The role of sex-specific dispersal costs, demographic stochasticity, and inbreeding. </w:t>
      </w:r>
      <w:r w:rsidRPr="00047DA9">
        <w:rPr>
          <w:i/>
          <w:iCs/>
        </w:rPr>
        <w:t>Ecological Modelling</w:t>
      </w:r>
      <w:r w:rsidRPr="00047DA9">
        <w:t>, 219, 226–233.</w:t>
      </w:r>
    </w:p>
    <w:p w14:paraId="5310B47A" w14:textId="77777777" w:rsidR="0067520E" w:rsidRPr="00047DA9" w:rsidRDefault="0067520E" w:rsidP="001A0286">
      <w:pPr>
        <w:pStyle w:val="Reference"/>
      </w:pPr>
      <w:r w:rsidRPr="00047DA9">
        <w:t xml:space="preserve">Gros, A., Poethke, H.J. &amp; Hovestadt, T. (2009). Sex-specific spatio-temporal variability in reproductive success promotes the evolution of sex-biased dispersal. </w:t>
      </w:r>
      <w:r w:rsidRPr="00047DA9">
        <w:rPr>
          <w:i/>
          <w:iCs/>
        </w:rPr>
        <w:t>Theoretical population biology</w:t>
      </w:r>
      <w:r w:rsidRPr="00047DA9">
        <w:t>, 76, 13–8.</w:t>
      </w:r>
    </w:p>
    <w:p w14:paraId="42E8985E" w14:textId="3FF3EFAC" w:rsidR="0067520E" w:rsidRPr="00047DA9" w:rsidRDefault="0067520E" w:rsidP="001A0286">
      <w:pPr>
        <w:pStyle w:val="Reference"/>
      </w:pPr>
      <w:r w:rsidRPr="00047DA9">
        <w:t xml:space="preserve">Guillaume, F. &amp; Perrin, N. (2009). Inbreeding load, bet hedging, and the evolution of sex-biased dispersal. </w:t>
      </w:r>
      <w:r w:rsidRPr="00047DA9">
        <w:rPr>
          <w:i/>
          <w:iCs/>
        </w:rPr>
        <w:t>The American Naturalist</w:t>
      </w:r>
      <w:r w:rsidRPr="00047DA9">
        <w:t>, 173, 536–41.</w:t>
      </w:r>
    </w:p>
    <w:p w14:paraId="0C3E7FEA" w14:textId="6A617BF4" w:rsidR="000A3BD0" w:rsidRPr="00047DA9" w:rsidRDefault="00D573A8" w:rsidP="001A0286">
      <w:pPr>
        <w:pStyle w:val="Reference"/>
      </w:pPr>
      <w:r w:rsidRPr="00047DA9">
        <w:t xml:space="preserve">Guillaume, F., &amp; Rougemont, J. (2006). Nemo: an evolutionary and population genetics programming framework. </w:t>
      </w:r>
      <w:r w:rsidRPr="00047DA9">
        <w:rPr>
          <w:i/>
          <w:iCs/>
        </w:rPr>
        <w:t>Bioinformatics</w:t>
      </w:r>
      <w:r w:rsidRPr="00047DA9">
        <w:t xml:space="preserve">, 22, 2556–7. </w:t>
      </w:r>
    </w:p>
    <w:p w14:paraId="702A2523" w14:textId="332A60CA" w:rsidR="0067520E" w:rsidRPr="00047DA9" w:rsidRDefault="0067520E" w:rsidP="001A0286">
      <w:pPr>
        <w:pStyle w:val="Reference"/>
      </w:pPr>
      <w:r w:rsidRPr="00047DA9">
        <w:t xml:space="preserve">Guisan, A. &amp; Thuiller, W. (2005). Predicting species distribution: offering more than simple habitat models. </w:t>
      </w:r>
      <w:r w:rsidRPr="00047DA9">
        <w:rPr>
          <w:i/>
          <w:iCs/>
        </w:rPr>
        <w:t>Ecology Letters</w:t>
      </w:r>
      <w:r w:rsidRPr="00047DA9">
        <w:t>, 8, 993–1009.</w:t>
      </w:r>
    </w:p>
    <w:p w14:paraId="7BCFE1E2" w14:textId="4488F40F" w:rsidR="000712E6" w:rsidRPr="00047DA9" w:rsidRDefault="000712E6" w:rsidP="001A0286">
      <w:pPr>
        <w:pStyle w:val="Reference"/>
      </w:pPr>
      <w:r w:rsidRPr="00047DA9">
        <w:t xml:space="preserve">Haller, B.C., &amp; Messer, P.W. (2019). SLiM 3: Forward Genetic Simulations Beyond the Wright-Fisher Model. </w:t>
      </w:r>
      <w:r w:rsidRPr="00047DA9">
        <w:rPr>
          <w:i/>
          <w:iCs/>
        </w:rPr>
        <w:t>Molecular Biology and Evolution</w:t>
      </w:r>
      <w:r w:rsidRPr="00047DA9">
        <w:t xml:space="preserve">, 36, 632–637. </w:t>
      </w:r>
    </w:p>
    <w:p w14:paraId="1BDFAB80" w14:textId="77777777" w:rsidR="0067520E" w:rsidRPr="00047DA9" w:rsidRDefault="0067520E" w:rsidP="001A0286">
      <w:pPr>
        <w:pStyle w:val="Reference"/>
      </w:pPr>
      <w:r w:rsidRPr="00047DA9">
        <w:t xml:space="preserve">Hansen, J., Sato, M. &amp; Ruedy, R. (2012). Perception of climate change. </w:t>
      </w:r>
      <w:r w:rsidRPr="00047DA9">
        <w:rPr>
          <w:i/>
          <w:iCs/>
        </w:rPr>
        <w:t>Proceedings of the National Academy of Sciences of the United States of America</w:t>
      </w:r>
      <w:r w:rsidRPr="00047DA9">
        <w:t>, 109, E2415–23.</w:t>
      </w:r>
    </w:p>
    <w:p w14:paraId="6EC303AC" w14:textId="77777777" w:rsidR="0067520E" w:rsidRPr="00047DA9" w:rsidRDefault="0067520E" w:rsidP="001A0286">
      <w:pPr>
        <w:pStyle w:val="Reference"/>
      </w:pPr>
      <w:r w:rsidRPr="00047DA9">
        <w:lastRenderedPageBreak/>
        <w:t xml:space="preserve">Hanski, I., Erälahti, C., Kankare, M., Ovaskainen, O. &amp; Sirén, H. (2004). Variation in migration propensity among individuals maintained by landscape structure. </w:t>
      </w:r>
      <w:r w:rsidRPr="00047DA9">
        <w:rPr>
          <w:i/>
          <w:iCs/>
        </w:rPr>
        <w:t>Ecology Letters</w:t>
      </w:r>
      <w:r w:rsidRPr="00047DA9">
        <w:t>, 7, 958–966.</w:t>
      </w:r>
    </w:p>
    <w:p w14:paraId="4A70C3D6" w14:textId="77777777" w:rsidR="0067520E" w:rsidRPr="00047DA9" w:rsidRDefault="0067520E" w:rsidP="001A0286">
      <w:pPr>
        <w:pStyle w:val="Reference"/>
      </w:pPr>
      <w:r w:rsidRPr="00047DA9">
        <w:t xml:space="preserve">Hanski, I. &amp; Mononen, T. (2011). Eco-evolutionary dynamics of dispersal in spatially heterogeneous environments. </w:t>
      </w:r>
      <w:r w:rsidRPr="00047DA9">
        <w:rPr>
          <w:i/>
          <w:iCs/>
        </w:rPr>
        <w:t>Ecology Letters</w:t>
      </w:r>
      <w:r w:rsidRPr="00047DA9">
        <w:t>, 14, 1025–34.</w:t>
      </w:r>
    </w:p>
    <w:p w14:paraId="6315C760" w14:textId="77777777" w:rsidR="0067520E" w:rsidRPr="00047DA9" w:rsidRDefault="0067520E" w:rsidP="001A0286">
      <w:pPr>
        <w:pStyle w:val="Reference"/>
      </w:pPr>
      <w:r w:rsidRPr="00047DA9">
        <w:t xml:space="preserve">Hartig, F., Calabrese, J.M., Reineking, B., Wiegand, T. &amp; Huth, A. (2011). Statistical inference for stochastic simulation models - theory and application. </w:t>
      </w:r>
      <w:r w:rsidRPr="00047DA9">
        <w:rPr>
          <w:i/>
          <w:iCs/>
        </w:rPr>
        <w:t>Ecology Letters</w:t>
      </w:r>
      <w:r w:rsidRPr="00047DA9">
        <w:t>, 14, 816–27.</w:t>
      </w:r>
    </w:p>
    <w:p w14:paraId="558E9786" w14:textId="77777777" w:rsidR="0067520E" w:rsidRPr="00047DA9" w:rsidRDefault="0067520E" w:rsidP="001A0286">
      <w:pPr>
        <w:pStyle w:val="Reference"/>
      </w:pPr>
      <w:r w:rsidRPr="00047DA9">
        <w:t xml:space="preserve">Hartig, F., Dyke, J., Hickler, T., Higgins, S.I., O’Hara, R.B., Scheiter, S., et al. (2012). Connecting dynamic vegetation models to data - an inverse perspective. </w:t>
      </w:r>
      <w:r w:rsidRPr="00047DA9">
        <w:rPr>
          <w:i/>
          <w:iCs/>
        </w:rPr>
        <w:t>Journal of Biogeography</w:t>
      </w:r>
      <w:r w:rsidRPr="00047DA9">
        <w:t>, 39, 2240–2252.</w:t>
      </w:r>
    </w:p>
    <w:p w14:paraId="5A57CDDD" w14:textId="77777777" w:rsidR="0067520E" w:rsidRPr="00047DA9" w:rsidRDefault="0067520E" w:rsidP="001A0286">
      <w:pPr>
        <w:pStyle w:val="Reference"/>
      </w:pPr>
      <w:r w:rsidRPr="00047DA9">
        <w:t xml:space="preserve">Hastings, A., Cuddington, K., Davies, K.F., Dugaw, C.J., Elmendorf, S., Freestone, A., et al. (2005). The spatial spread of invasions: new developments in theory and evidence. </w:t>
      </w:r>
      <w:r w:rsidRPr="00047DA9">
        <w:rPr>
          <w:i/>
          <w:iCs/>
        </w:rPr>
        <w:t>Ecology Letters</w:t>
      </w:r>
      <w:r w:rsidRPr="00047DA9">
        <w:t>, 8, 91–101.</w:t>
      </w:r>
    </w:p>
    <w:p w14:paraId="75817D7C" w14:textId="77777777" w:rsidR="0067520E" w:rsidRPr="00047DA9" w:rsidRDefault="0067520E" w:rsidP="001A0286">
      <w:pPr>
        <w:pStyle w:val="Reference"/>
      </w:pPr>
      <w:r w:rsidRPr="00047DA9">
        <w:t xml:space="preserve">Haughland, D. &amp; Larsen, K. (2004). Exploration correlates with settlement: red squirrel dispersal in contrasting habitats. </w:t>
      </w:r>
      <w:r w:rsidRPr="00047DA9">
        <w:rPr>
          <w:i/>
          <w:iCs/>
        </w:rPr>
        <w:t>Journal of Animal Ecology</w:t>
      </w:r>
      <w:r w:rsidRPr="00047DA9">
        <w:t>, 1024–1034.</w:t>
      </w:r>
    </w:p>
    <w:p w14:paraId="03B7F4F6" w14:textId="77777777" w:rsidR="0067520E" w:rsidRPr="00047DA9" w:rsidRDefault="0067520E" w:rsidP="001A0286">
      <w:pPr>
        <w:pStyle w:val="Reference"/>
      </w:pPr>
      <w:r w:rsidRPr="00047DA9">
        <w:t xml:space="preserve">Hawkes, C. (2009). Linking movement behaviour, dispersal and population processes: is individual variation a key? </w:t>
      </w:r>
      <w:r w:rsidRPr="00047DA9">
        <w:rPr>
          <w:i/>
          <w:iCs/>
        </w:rPr>
        <w:t>The Journal of Animal Ecology</w:t>
      </w:r>
      <w:r w:rsidRPr="00047DA9">
        <w:t>, 78, 894–906.</w:t>
      </w:r>
    </w:p>
    <w:p w14:paraId="433D3F09" w14:textId="77777777" w:rsidR="0067520E" w:rsidRPr="00047DA9" w:rsidRDefault="0067520E" w:rsidP="001A0286">
      <w:pPr>
        <w:pStyle w:val="Reference"/>
      </w:pPr>
      <w:r w:rsidRPr="00047DA9">
        <w:t xml:space="preserve">Heikkinen, R.K., Luoto, M., Araújo, M.B., Virkkala, R., Thuiller, W. &amp; Martin, T.S. (2006). Methods and uncertainties in bioclimatic envelope modelling under climate change. </w:t>
      </w:r>
      <w:r w:rsidRPr="00047DA9">
        <w:rPr>
          <w:i/>
          <w:iCs/>
        </w:rPr>
        <w:t>Progress in Physical Geography</w:t>
      </w:r>
      <w:r w:rsidRPr="00047DA9">
        <w:t>, 30, 1–27.</w:t>
      </w:r>
    </w:p>
    <w:p w14:paraId="1FA8028E" w14:textId="77777777" w:rsidR="0067520E" w:rsidRPr="00047DA9" w:rsidRDefault="0067520E" w:rsidP="001A0286">
      <w:pPr>
        <w:pStyle w:val="Reference"/>
      </w:pPr>
      <w:r w:rsidRPr="00047DA9">
        <w:t xml:space="preserve">Heino, M. &amp; Hanski, I. (2001). Evolution of migration rate in a spatially realistic metapopulation model. </w:t>
      </w:r>
      <w:r w:rsidRPr="00047DA9">
        <w:rPr>
          <w:i/>
          <w:iCs/>
        </w:rPr>
        <w:t>The American Naturalist</w:t>
      </w:r>
      <w:r w:rsidRPr="00047DA9">
        <w:t>, 157, 495–511.</w:t>
      </w:r>
    </w:p>
    <w:p w14:paraId="0B76C39A" w14:textId="77777777" w:rsidR="0067520E" w:rsidRPr="00047DA9" w:rsidRDefault="0067520E" w:rsidP="001A0286">
      <w:pPr>
        <w:pStyle w:val="Reference"/>
      </w:pPr>
      <w:r w:rsidRPr="00047DA9">
        <w:t xml:space="preserve">Heino, M., Ripa, J. &amp; Kaitala, V. (2009). Extinction Risk under Coloured Environmental Noise. </w:t>
      </w:r>
      <w:r w:rsidRPr="00047DA9">
        <w:rPr>
          <w:i/>
          <w:iCs/>
        </w:rPr>
        <w:t>Ecography</w:t>
      </w:r>
      <w:r w:rsidRPr="00047DA9">
        <w:t>, 23, 177–184.</w:t>
      </w:r>
    </w:p>
    <w:p w14:paraId="663A9F65" w14:textId="77777777" w:rsidR="0067520E" w:rsidRPr="00047DA9" w:rsidRDefault="0067520E" w:rsidP="001A0286">
      <w:pPr>
        <w:pStyle w:val="Reference"/>
      </w:pPr>
      <w:r w:rsidRPr="00047DA9">
        <w:t xml:space="preserve">Heinz, S.K. &amp; Strand, E. (2006). Adaptive Patch Searching Strategies in Fragmented Landscapes. </w:t>
      </w:r>
      <w:r w:rsidRPr="00047DA9">
        <w:rPr>
          <w:i/>
          <w:iCs/>
        </w:rPr>
        <w:t>Evolutionary Ecology</w:t>
      </w:r>
      <w:r w:rsidRPr="00047DA9">
        <w:t>, 20, 113–130.</w:t>
      </w:r>
    </w:p>
    <w:p w14:paraId="7201C539" w14:textId="77777777" w:rsidR="0067520E" w:rsidRPr="00047DA9" w:rsidRDefault="0067520E" w:rsidP="001A0286">
      <w:pPr>
        <w:pStyle w:val="Reference"/>
      </w:pPr>
      <w:r w:rsidRPr="00047DA9">
        <w:t xml:space="preserve">Hellmann, J.J., Prior, K.M. &amp; Pelini, S.L. (2012). The influence of species interactions on geographic range change under climate change. </w:t>
      </w:r>
      <w:r w:rsidRPr="00047DA9">
        <w:rPr>
          <w:i/>
          <w:iCs/>
        </w:rPr>
        <w:t>Annals of the New York Academy of Sciences</w:t>
      </w:r>
      <w:r w:rsidRPr="00047DA9">
        <w:t>, 1249, 18–28.</w:t>
      </w:r>
    </w:p>
    <w:p w14:paraId="48F80C40" w14:textId="77777777" w:rsidR="0067520E" w:rsidRPr="00047DA9" w:rsidRDefault="0067520E" w:rsidP="001A0286">
      <w:pPr>
        <w:pStyle w:val="Reference"/>
      </w:pPr>
      <w:r w:rsidRPr="00047DA9">
        <w:t xml:space="preserve">Henry, R.C., Bocedi, G. &amp; Travis, J.M.J. (2013). Eco-evolutionary dynamics of range shifts: Elastic margins and critical thresholds. </w:t>
      </w:r>
      <w:r w:rsidRPr="00047DA9">
        <w:rPr>
          <w:i/>
          <w:iCs/>
        </w:rPr>
        <w:t>Journal of Theoretical Biology</w:t>
      </w:r>
      <w:r w:rsidRPr="00047DA9">
        <w:t>, 321, 1–7.</w:t>
      </w:r>
    </w:p>
    <w:p w14:paraId="6EFAC67E" w14:textId="77777777" w:rsidR="0067520E" w:rsidRPr="00047DA9" w:rsidRDefault="0067520E" w:rsidP="001A0286">
      <w:pPr>
        <w:pStyle w:val="Reference"/>
      </w:pPr>
      <w:r w:rsidRPr="00047DA9">
        <w:t xml:space="preserve">Hereford, J. (2009). A quantitative survey of local adaptation and fitness trade-offs. </w:t>
      </w:r>
      <w:r w:rsidRPr="00047DA9">
        <w:rPr>
          <w:i/>
          <w:iCs/>
        </w:rPr>
        <w:t>The American Naturalist</w:t>
      </w:r>
      <w:r w:rsidRPr="00047DA9">
        <w:t>, 173, 579–588.</w:t>
      </w:r>
    </w:p>
    <w:p w14:paraId="259DC869" w14:textId="2C0F1EE8" w:rsidR="0067520E" w:rsidRPr="00047DA9" w:rsidRDefault="0067520E" w:rsidP="001A0286">
      <w:pPr>
        <w:pStyle w:val="Reference"/>
      </w:pPr>
      <w:r w:rsidRPr="00047DA9">
        <w:t xml:space="preserve">Higgins, S.I., O’Hara, R.B. &amp; Römermann, C. (2012). A niche for biology in species distribution models. </w:t>
      </w:r>
      <w:r w:rsidRPr="00047DA9">
        <w:rPr>
          <w:i/>
          <w:iCs/>
        </w:rPr>
        <w:t>Journal of Biogeography</w:t>
      </w:r>
      <w:r w:rsidRPr="00047DA9">
        <w:t>, 39, 2091–2095.</w:t>
      </w:r>
    </w:p>
    <w:p w14:paraId="5B2174C2" w14:textId="5507ADC7" w:rsidR="00AC4401" w:rsidRPr="00047DA9" w:rsidRDefault="00AC4401" w:rsidP="001A0286">
      <w:pPr>
        <w:pStyle w:val="Reference"/>
      </w:pPr>
      <w:r w:rsidRPr="00047DA9">
        <w:t xml:space="preserve">Hoban, S., Bertorelle, G., &amp; Gaggiotti, O.E. (2011). Computer simulations: tools for population and evolutionary genetics. </w:t>
      </w:r>
      <w:r w:rsidRPr="00047DA9">
        <w:rPr>
          <w:i/>
          <w:iCs/>
        </w:rPr>
        <w:t>Nature Reviews. Genetics</w:t>
      </w:r>
      <w:r w:rsidRPr="00047DA9">
        <w:t>, 13, 110–22.</w:t>
      </w:r>
    </w:p>
    <w:p w14:paraId="6D0C62F2" w14:textId="77777777" w:rsidR="0067520E" w:rsidRPr="00047DA9" w:rsidRDefault="0067520E" w:rsidP="001A0286">
      <w:pPr>
        <w:pStyle w:val="Reference"/>
      </w:pPr>
      <w:r w:rsidRPr="00047DA9">
        <w:t xml:space="preserve">Hobbs, N. &amp; Swift, D. (1985). Estimates of habitat carrying capacity incorporating explicit nutritional constraints. </w:t>
      </w:r>
      <w:r w:rsidRPr="00047DA9">
        <w:rPr>
          <w:i/>
          <w:iCs/>
        </w:rPr>
        <w:t>The Journal of Wildlife Management</w:t>
      </w:r>
      <w:r w:rsidRPr="00047DA9">
        <w:t>, 49, 814–822.</w:t>
      </w:r>
    </w:p>
    <w:p w14:paraId="0F3CCACA" w14:textId="77777777" w:rsidR="0067520E" w:rsidRPr="00047DA9" w:rsidRDefault="0067520E" w:rsidP="001A0286">
      <w:pPr>
        <w:pStyle w:val="Reference"/>
      </w:pPr>
      <w:r w:rsidRPr="00047DA9">
        <w:t xml:space="preserve">Hodgson, J.A., Moilanen, A., Wintle, B.A. &amp; Thomas, C.D. (2011). Habitat area, quality and connectivity: striking the balance for efficient conservation. </w:t>
      </w:r>
      <w:r w:rsidRPr="00047DA9">
        <w:rPr>
          <w:i/>
          <w:iCs/>
        </w:rPr>
        <w:t>Journal of Applied Ecology</w:t>
      </w:r>
      <w:r w:rsidRPr="00047DA9">
        <w:t>, 48, 148–152.</w:t>
      </w:r>
    </w:p>
    <w:p w14:paraId="2A3C5803" w14:textId="77777777" w:rsidR="0067520E" w:rsidRPr="00047DA9" w:rsidRDefault="0067520E" w:rsidP="001A0286">
      <w:pPr>
        <w:pStyle w:val="Reference"/>
      </w:pPr>
      <w:r w:rsidRPr="00047DA9">
        <w:t xml:space="preserve">Hodgson, J.A., Thomas, C.D., Wintle, B.A. &amp; Moilanen, A. (2009). Climate change, connectivity and conservation decision making: back to basics. </w:t>
      </w:r>
      <w:r w:rsidRPr="00047DA9">
        <w:rPr>
          <w:i/>
          <w:iCs/>
        </w:rPr>
        <w:t>Journal of Applied Ecology</w:t>
      </w:r>
      <w:r w:rsidRPr="00047DA9">
        <w:t>, 46, 964–969.</w:t>
      </w:r>
    </w:p>
    <w:p w14:paraId="68094082" w14:textId="77777777" w:rsidR="0067520E" w:rsidRPr="00047DA9" w:rsidRDefault="0067520E" w:rsidP="001A0286">
      <w:pPr>
        <w:pStyle w:val="Reference"/>
      </w:pPr>
      <w:r w:rsidRPr="00047DA9">
        <w:t xml:space="preserve">Hodgson, J.A., Thomas, C.D., Dytham, C., Travis, J.M.J. &amp; Cornell, S.J. (2012). The speed of range shifts in fragmented landscapes. </w:t>
      </w:r>
      <w:r w:rsidRPr="00047DA9">
        <w:rPr>
          <w:i/>
          <w:iCs/>
        </w:rPr>
        <w:t>PloS one</w:t>
      </w:r>
      <w:r w:rsidRPr="00047DA9">
        <w:t>, 7, e47141.</w:t>
      </w:r>
    </w:p>
    <w:p w14:paraId="45FC97C3" w14:textId="77777777" w:rsidR="0067520E" w:rsidRPr="00047DA9" w:rsidRDefault="0067520E" w:rsidP="001A0286">
      <w:pPr>
        <w:pStyle w:val="Reference"/>
      </w:pPr>
      <w:r w:rsidRPr="00047DA9">
        <w:lastRenderedPageBreak/>
        <w:t xml:space="preserve">Hoegh-Guldberg, O., Hughes, L., McIntyre, S., Lindenmayer, D.B., Parmesan, C., Possingham, H.P., et al. (2008). Assisted colonization and rapid climate change. </w:t>
      </w:r>
      <w:r w:rsidRPr="00047DA9">
        <w:rPr>
          <w:i/>
          <w:iCs/>
        </w:rPr>
        <w:t>Science</w:t>
      </w:r>
      <w:r w:rsidRPr="00047DA9">
        <w:t>, 321, 345–6.</w:t>
      </w:r>
    </w:p>
    <w:p w14:paraId="0656FA32" w14:textId="77777777" w:rsidR="0067520E" w:rsidRPr="00047DA9" w:rsidRDefault="0067520E" w:rsidP="001A0286">
      <w:pPr>
        <w:pStyle w:val="Reference"/>
      </w:pPr>
      <w:r w:rsidRPr="00047DA9">
        <w:t xml:space="preserve">Hoffmann, A. a &amp; Sgrò, C.M. (2011). Climate change and evolutionary adaptation. </w:t>
      </w:r>
      <w:r w:rsidRPr="00047DA9">
        <w:rPr>
          <w:i/>
          <w:iCs/>
        </w:rPr>
        <w:t>Nature</w:t>
      </w:r>
      <w:r w:rsidRPr="00047DA9">
        <w:t>, 470, 479–85.</w:t>
      </w:r>
    </w:p>
    <w:p w14:paraId="51C90849" w14:textId="77777777" w:rsidR="0067520E" w:rsidRPr="00047DA9" w:rsidRDefault="0067520E" w:rsidP="001A0286">
      <w:pPr>
        <w:pStyle w:val="Reference"/>
      </w:pPr>
      <w:r w:rsidRPr="00047DA9">
        <w:t xml:space="preserve">Holt, R.D. (2003). On the evolutionary ecology of species ’ ranges. </w:t>
      </w:r>
      <w:r w:rsidRPr="00047DA9">
        <w:rPr>
          <w:i/>
          <w:iCs/>
        </w:rPr>
        <w:t>Evolutionary Ecology Research</w:t>
      </w:r>
      <w:r w:rsidRPr="00047DA9">
        <w:t>, 5, 159–178.</w:t>
      </w:r>
    </w:p>
    <w:p w14:paraId="284FB43C" w14:textId="77777777" w:rsidR="0067520E" w:rsidRPr="00047DA9" w:rsidRDefault="0067520E" w:rsidP="001A0286">
      <w:pPr>
        <w:pStyle w:val="Reference"/>
      </w:pPr>
      <w:r w:rsidRPr="00047DA9">
        <w:t xml:space="preserve">Holt, R.D., Keitt, T.H., Lewis, M.A., Maurer, B.A. &amp; Taper, M.L. (2005). Theoretical models of species ’ borders: single species approaches. </w:t>
      </w:r>
      <w:r w:rsidRPr="00047DA9">
        <w:rPr>
          <w:i/>
          <w:iCs/>
        </w:rPr>
        <w:t>Oikos</w:t>
      </w:r>
      <w:r w:rsidRPr="00047DA9">
        <w:t>, 108, 18–27.</w:t>
      </w:r>
    </w:p>
    <w:p w14:paraId="14C221DD" w14:textId="77777777" w:rsidR="0067520E" w:rsidRPr="00047DA9" w:rsidRDefault="0067520E" w:rsidP="001A0286">
      <w:pPr>
        <w:pStyle w:val="Reference"/>
      </w:pPr>
      <w:r w:rsidRPr="00497267">
        <w:rPr>
          <w:lang w:val="it-IT"/>
        </w:rPr>
        <w:t xml:space="preserve">Holyoak, M., Casagrandi, R., Nathan, R., Revilla, E. &amp; Spiegel, O. (2008). </w:t>
      </w:r>
      <w:r w:rsidRPr="00047DA9">
        <w:t xml:space="preserve">Trends and missing parts in the study of movement ecology. </w:t>
      </w:r>
      <w:r w:rsidRPr="00047DA9">
        <w:rPr>
          <w:i/>
          <w:iCs/>
        </w:rPr>
        <w:t>Proceedings of the National Academy of Sciences of the United States of America</w:t>
      </w:r>
      <w:r w:rsidRPr="00047DA9">
        <w:t>, 105, 19060–5.</w:t>
      </w:r>
    </w:p>
    <w:p w14:paraId="7699DA5F" w14:textId="77777777" w:rsidR="0067520E" w:rsidRPr="00047DA9" w:rsidRDefault="0067520E" w:rsidP="001A0286">
      <w:pPr>
        <w:pStyle w:val="Reference"/>
      </w:pPr>
      <w:r w:rsidRPr="00047DA9">
        <w:t xml:space="preserve">Hovestadt, T., Binzenhöfer, B., Nowicki, P. &amp; Settele, J. (2011). Do all inter-patch movements represent dispersal? A mixed kernel study of butterfly mobility in fragmented landscapes. </w:t>
      </w:r>
      <w:r w:rsidRPr="00047DA9">
        <w:rPr>
          <w:i/>
          <w:iCs/>
        </w:rPr>
        <w:t>The Journal of Animal Ecology</w:t>
      </w:r>
      <w:r w:rsidRPr="00047DA9">
        <w:t>, 80, 1070–7.</w:t>
      </w:r>
    </w:p>
    <w:p w14:paraId="075B6C78" w14:textId="77777777" w:rsidR="0067520E" w:rsidRPr="00047DA9" w:rsidRDefault="0067520E" w:rsidP="001A0286">
      <w:pPr>
        <w:pStyle w:val="Reference"/>
      </w:pPr>
      <w:r w:rsidRPr="00047DA9">
        <w:t xml:space="preserve">Hovestadt, T., Bonte, D., Dytham, C. &amp; Poethke, H.J. (2012). Evolution and emergence of dispersal kernels—a brief theoretical evaluation. In: </w:t>
      </w:r>
      <w:r w:rsidRPr="00047DA9">
        <w:rPr>
          <w:i/>
          <w:iCs/>
        </w:rPr>
        <w:t>Dispersal Ecology and Evolution</w:t>
      </w:r>
      <w:r w:rsidRPr="00047DA9">
        <w:t xml:space="preserve"> (eds. Clobert, J., Baguette, M., Benton, T.G. &amp; Bullock, J.). Oxford University Press, pp. 211–221.</w:t>
      </w:r>
    </w:p>
    <w:p w14:paraId="595CF81B" w14:textId="77777777" w:rsidR="0067520E" w:rsidRPr="00047DA9" w:rsidRDefault="0067520E" w:rsidP="001A0286">
      <w:pPr>
        <w:pStyle w:val="Reference"/>
      </w:pPr>
      <w:r w:rsidRPr="00047DA9">
        <w:t xml:space="preserve">Hovestadt, T., Kubisch, A. &amp; Poethke, H.J. (2010). Information processisng in models for density-dependent emigration: A comparison. </w:t>
      </w:r>
      <w:r w:rsidRPr="00047DA9">
        <w:rPr>
          <w:i/>
        </w:rPr>
        <w:t>Ecological Modelling</w:t>
      </w:r>
      <w:r w:rsidRPr="00047DA9">
        <w:t xml:space="preserve">, </w:t>
      </w:r>
      <w:r w:rsidRPr="00047DA9">
        <w:rPr>
          <w:b/>
        </w:rPr>
        <w:t>221</w:t>
      </w:r>
      <w:r w:rsidRPr="00047DA9">
        <w:t>, 405-410.</w:t>
      </w:r>
    </w:p>
    <w:p w14:paraId="5EA70CB5" w14:textId="77777777" w:rsidR="0067520E" w:rsidRPr="00047DA9" w:rsidRDefault="0067520E" w:rsidP="001A0286">
      <w:pPr>
        <w:pStyle w:val="Reference"/>
      </w:pPr>
      <w:r w:rsidRPr="00047DA9">
        <w:t xml:space="preserve">Hovestadt, T., Messner, S. &amp; Poethke, H.J. (2001). Evolution of reduced dispersal mortality and “fat-tailed” dispersal kernels in autocorrelated landscapes. </w:t>
      </w:r>
      <w:r w:rsidRPr="00047DA9">
        <w:rPr>
          <w:i/>
          <w:iCs/>
        </w:rPr>
        <w:t>Proceedings of the Royal Society B: Biological Sciences</w:t>
      </w:r>
      <w:r w:rsidRPr="00047DA9">
        <w:t>, 268, 385–91.</w:t>
      </w:r>
    </w:p>
    <w:p w14:paraId="499F60FB" w14:textId="77777777" w:rsidR="0067520E" w:rsidRPr="00047DA9" w:rsidRDefault="0067520E" w:rsidP="001A0286">
      <w:pPr>
        <w:pStyle w:val="Reference"/>
      </w:pPr>
      <w:r w:rsidRPr="00047DA9">
        <w:t xml:space="preserve">Hughes, C.L., Dytham, C. &amp; Hill, J.K. (2007). Modelling and analysing evolution of dispersal in populations at expanding range boundaries. </w:t>
      </w:r>
      <w:r w:rsidRPr="00047DA9">
        <w:rPr>
          <w:i/>
          <w:iCs/>
        </w:rPr>
        <w:t>Ecological Entomology</w:t>
      </w:r>
      <w:r w:rsidRPr="00047DA9">
        <w:t>, 32, 437–445.</w:t>
      </w:r>
    </w:p>
    <w:p w14:paraId="0258663D" w14:textId="77777777" w:rsidR="0067520E" w:rsidRPr="00047DA9" w:rsidRDefault="0067520E" w:rsidP="001A0286">
      <w:pPr>
        <w:pStyle w:val="Reference"/>
      </w:pPr>
      <w:r w:rsidRPr="00047DA9">
        <w:t xml:space="preserve">Hughes, C.L., Hill, J.K. &amp; Dytham, C. (2003). Evolutionary trade-offs between reproduction and dispersal in populations at expanding range boundaries. </w:t>
      </w:r>
      <w:r w:rsidRPr="00047DA9">
        <w:rPr>
          <w:i/>
          <w:iCs/>
        </w:rPr>
        <w:t>Proceedings of the Royal Society B: Biological Sciences</w:t>
      </w:r>
      <w:r w:rsidRPr="00047DA9">
        <w:t>, 270 Suppl , S147–50.</w:t>
      </w:r>
    </w:p>
    <w:p w14:paraId="1456D89A" w14:textId="77777777" w:rsidR="0067520E" w:rsidRPr="00047DA9" w:rsidRDefault="0067520E" w:rsidP="001A0286">
      <w:pPr>
        <w:pStyle w:val="Reference"/>
      </w:pPr>
      <w:r w:rsidRPr="00047DA9">
        <w:t xml:space="preserve">Huntley, B., Barnard, P., Altwegg, R., Chambers, L., Coetzee, B.W.T., Gibson, L., et al. (2010). Beyond bioclimatic envelopes: dynamic species’ range and abundance modelling in the context of climatic change. </w:t>
      </w:r>
      <w:r w:rsidRPr="00047DA9">
        <w:rPr>
          <w:i/>
          <w:iCs/>
        </w:rPr>
        <w:t>Ecography</w:t>
      </w:r>
      <w:r w:rsidRPr="00047DA9">
        <w:t>, 33, 621–626.</w:t>
      </w:r>
    </w:p>
    <w:p w14:paraId="62C04664" w14:textId="77777777" w:rsidR="0067520E" w:rsidRPr="00047DA9" w:rsidRDefault="0067520E" w:rsidP="001A0286">
      <w:pPr>
        <w:pStyle w:val="Reference"/>
      </w:pPr>
      <w:r w:rsidRPr="00047DA9">
        <w:t xml:space="preserve">Jeltsch, F., Bonte, D., Pe’er, G., Reineking, B., Leimgruber, P., Balkenhol, N., et al. (2013). Integrating movement ecology with biodiversity research - exploring new avenues to address spatiotemporal biodiversity dynamics. </w:t>
      </w:r>
      <w:r w:rsidRPr="00047DA9">
        <w:rPr>
          <w:i/>
          <w:iCs/>
        </w:rPr>
        <w:t>Movement Ecology</w:t>
      </w:r>
      <w:r w:rsidRPr="00047DA9">
        <w:t>, 1, 6.</w:t>
      </w:r>
    </w:p>
    <w:p w14:paraId="05594EE3" w14:textId="77777777" w:rsidR="0067520E" w:rsidRPr="00047DA9" w:rsidRDefault="0067520E" w:rsidP="001A0286">
      <w:pPr>
        <w:pStyle w:val="Reference"/>
      </w:pPr>
      <w:r w:rsidRPr="00047DA9">
        <w:t xml:space="preserve">Johst, K., Brandl, R. &amp; Eber, S. (2002). Metapopulation persistence in dynamic landscapes: the role of dispersal distance. </w:t>
      </w:r>
      <w:r w:rsidRPr="00047DA9">
        <w:rPr>
          <w:i/>
          <w:iCs/>
        </w:rPr>
        <w:t>Oikos</w:t>
      </w:r>
      <w:r w:rsidRPr="00047DA9">
        <w:t>, 98, 263–270.</w:t>
      </w:r>
    </w:p>
    <w:p w14:paraId="4E3404CC" w14:textId="77777777" w:rsidR="0067520E" w:rsidRPr="00047DA9" w:rsidRDefault="0067520E" w:rsidP="001A0286">
      <w:pPr>
        <w:pStyle w:val="Reference"/>
      </w:pPr>
      <w:r w:rsidRPr="00047DA9">
        <w:t xml:space="preserve">Johst, K. &amp; Wissel, C. (1997). Extinction risk in a temporally correlated fluctuating environment. </w:t>
      </w:r>
      <w:r w:rsidRPr="00047DA9">
        <w:rPr>
          <w:i/>
          <w:iCs/>
        </w:rPr>
        <w:t>Theoretical Population Biology</w:t>
      </w:r>
      <w:r w:rsidRPr="00047DA9">
        <w:t>, 52, 91–100.</w:t>
      </w:r>
    </w:p>
    <w:p w14:paraId="3CA8F800" w14:textId="77777777" w:rsidR="0067520E" w:rsidRPr="00047DA9" w:rsidRDefault="0067520E" w:rsidP="001A0286">
      <w:pPr>
        <w:pStyle w:val="Reference"/>
      </w:pPr>
      <w:r w:rsidRPr="00047DA9">
        <w:t xml:space="preserve">Jongejans, E., Skarpaas, O. &amp; Shea, K. (2008). Dispersal, demography and spatial population models for conservation and control management. </w:t>
      </w:r>
      <w:r w:rsidRPr="00047DA9">
        <w:rPr>
          <w:i/>
          <w:iCs/>
        </w:rPr>
        <w:t>Perspectives in Plant Ecology, Evolution and Systematics</w:t>
      </w:r>
      <w:r w:rsidRPr="00047DA9">
        <w:t>, 9, 153–170.</w:t>
      </w:r>
    </w:p>
    <w:p w14:paraId="393EF570" w14:textId="77777777" w:rsidR="0067520E" w:rsidRPr="00047DA9" w:rsidRDefault="0067520E" w:rsidP="001A0286">
      <w:pPr>
        <w:pStyle w:val="Reference"/>
      </w:pPr>
      <w:r w:rsidRPr="00047DA9">
        <w:t xml:space="preserve">Keith, D. a, Akçakaya, H.R., Thuiller, W., Midgley, G.F., Pearson, R.G., Phillips, S.J., et al. (2008). Predicting extinction risks under climate change: coupling stochastic population models with dynamic bioclimatic habitat models. </w:t>
      </w:r>
      <w:r w:rsidRPr="00047DA9">
        <w:rPr>
          <w:i/>
          <w:iCs/>
        </w:rPr>
        <w:t>Biology Letters</w:t>
      </w:r>
      <w:r w:rsidRPr="00047DA9">
        <w:t>, 4, 560–3.</w:t>
      </w:r>
    </w:p>
    <w:p w14:paraId="3F5A9092" w14:textId="77777777" w:rsidR="0067520E" w:rsidRPr="00047DA9" w:rsidRDefault="0067520E" w:rsidP="001A0286">
      <w:pPr>
        <w:pStyle w:val="Reference"/>
      </w:pPr>
      <w:r w:rsidRPr="00047DA9">
        <w:t xml:space="preserve">Kendall, B. &amp; Fox, G. (2003). Unstructured individual variation and demographic stochasticity. </w:t>
      </w:r>
      <w:r w:rsidRPr="00047DA9">
        <w:rPr>
          <w:i/>
          <w:iCs/>
        </w:rPr>
        <w:t>Conservation Biology</w:t>
      </w:r>
      <w:r w:rsidRPr="00047DA9">
        <w:t>, 17, 1170–1172.</w:t>
      </w:r>
    </w:p>
    <w:p w14:paraId="10690470" w14:textId="77777777" w:rsidR="0067520E" w:rsidRPr="00047DA9" w:rsidRDefault="0067520E" w:rsidP="001A0286">
      <w:pPr>
        <w:pStyle w:val="Reference"/>
      </w:pPr>
      <w:r w:rsidRPr="00047DA9">
        <w:lastRenderedPageBreak/>
        <w:t xml:space="preserve">Knowlton, J.L. &amp; Graham, C.H. (2010). Using behavioral landscape ecology to predict species’ responses to land-use and climate change. </w:t>
      </w:r>
      <w:r w:rsidRPr="00047DA9">
        <w:rPr>
          <w:i/>
          <w:iCs/>
        </w:rPr>
        <w:t>Biological Conservation</w:t>
      </w:r>
      <w:r w:rsidRPr="00047DA9">
        <w:t>, 143, 1342–1354.</w:t>
      </w:r>
    </w:p>
    <w:p w14:paraId="27DBF689" w14:textId="77777777" w:rsidR="0067520E" w:rsidRPr="00047DA9" w:rsidRDefault="0067520E" w:rsidP="001A0286">
      <w:pPr>
        <w:pStyle w:val="Reference"/>
      </w:pPr>
      <w:r w:rsidRPr="00047DA9">
        <w:t xml:space="preserve">Kokko, H. &amp; López-Sepulcre, A. (2006). From individual dispersal to species ranges: perspectives for a changing world. </w:t>
      </w:r>
      <w:r w:rsidRPr="00047DA9">
        <w:rPr>
          <w:i/>
          <w:iCs/>
        </w:rPr>
        <w:t>Science</w:t>
      </w:r>
      <w:r w:rsidRPr="00047DA9">
        <w:t>, 313, 789–91.</w:t>
      </w:r>
    </w:p>
    <w:p w14:paraId="3C8DA1F0" w14:textId="77777777" w:rsidR="0067520E" w:rsidRPr="00047DA9" w:rsidRDefault="0067520E" w:rsidP="001A0286">
      <w:pPr>
        <w:pStyle w:val="Reference"/>
      </w:pPr>
      <w:r w:rsidRPr="00047DA9">
        <w:t xml:space="preserve">Kramer-Schadt, S., Revilla, E., Wiegand, T. &amp; Breitenmoser, U. (2004). Fragmented landscapes , road mortality and patch connectivity: modelling influences on the dispersal of Eurasian lynx. </w:t>
      </w:r>
      <w:r w:rsidRPr="00047DA9">
        <w:rPr>
          <w:i/>
          <w:iCs/>
        </w:rPr>
        <w:t>Journal of Applied Ecology</w:t>
      </w:r>
      <w:r w:rsidRPr="00047DA9">
        <w:t>, 41, 711–723.</w:t>
      </w:r>
    </w:p>
    <w:p w14:paraId="208A488F" w14:textId="77777777" w:rsidR="0067520E" w:rsidRPr="00047DA9" w:rsidRDefault="0067520E" w:rsidP="001A0286">
      <w:pPr>
        <w:pStyle w:val="Reference"/>
      </w:pPr>
      <w:r w:rsidRPr="00047DA9">
        <w:t xml:space="preserve">Krosby, M., Tewksbury, J., Haddad, N.M. &amp; Hoekstra, J. (2010). Ecological connectivity for a changing climate. </w:t>
      </w:r>
      <w:r w:rsidRPr="00047DA9">
        <w:rPr>
          <w:i/>
          <w:iCs/>
        </w:rPr>
        <w:t>Conservation Biology</w:t>
      </w:r>
      <w:r w:rsidRPr="00047DA9">
        <w:t>, 24, 1686–9.</w:t>
      </w:r>
    </w:p>
    <w:p w14:paraId="740E5DA7" w14:textId="77777777" w:rsidR="0067520E" w:rsidRPr="00047DA9" w:rsidRDefault="0067520E" w:rsidP="001A0286">
      <w:pPr>
        <w:pStyle w:val="Reference"/>
      </w:pPr>
      <w:r w:rsidRPr="00047DA9">
        <w:t xml:space="preserve">Kubisch, A., Degen, T., Hovestadt, T. &amp; Poethke, H.J. (2013). Predicting range shifts under global change: the balance between local adaptation and dispersal. </w:t>
      </w:r>
      <w:r w:rsidRPr="00047DA9">
        <w:rPr>
          <w:i/>
          <w:iCs/>
        </w:rPr>
        <w:t>Ecography</w:t>
      </w:r>
      <w:r w:rsidRPr="00047DA9">
        <w:t>, 36, 873–882.</w:t>
      </w:r>
    </w:p>
    <w:p w14:paraId="662BC959" w14:textId="77777777" w:rsidR="0067520E" w:rsidRPr="00047DA9" w:rsidRDefault="0067520E" w:rsidP="001A0286">
      <w:pPr>
        <w:pStyle w:val="Reference"/>
      </w:pPr>
      <w:r w:rsidRPr="00047DA9">
        <w:t xml:space="preserve">Kubisch, A., Hovestadt, T. &amp; Poethke, H.-J. (2010). On the elasticity of range limits during periods of expansion. </w:t>
      </w:r>
      <w:r w:rsidRPr="00047DA9">
        <w:rPr>
          <w:i/>
          <w:iCs/>
        </w:rPr>
        <w:t>Ecology</w:t>
      </w:r>
      <w:r w:rsidRPr="00047DA9">
        <w:t>, 91, 3094–9.</w:t>
      </w:r>
    </w:p>
    <w:p w14:paraId="38D85AF0" w14:textId="77777777" w:rsidR="0067520E" w:rsidRPr="00047DA9" w:rsidRDefault="0067520E" w:rsidP="001A0286">
      <w:pPr>
        <w:pStyle w:val="Reference"/>
      </w:pPr>
      <w:r w:rsidRPr="00047DA9">
        <w:t xml:space="preserve">Kubisch, A. &amp; Poethke, H.-J. (2011). Range border formation in a world with increasing climatic variance. </w:t>
      </w:r>
      <w:r w:rsidRPr="00047DA9">
        <w:rPr>
          <w:i/>
          <w:iCs/>
        </w:rPr>
        <w:t>Evolutionary Ecology Research</w:t>
      </w:r>
      <w:r w:rsidRPr="00047DA9">
        <w:t>, 13, 159–169.</w:t>
      </w:r>
    </w:p>
    <w:p w14:paraId="5F256979" w14:textId="77777777" w:rsidR="0067520E" w:rsidRPr="00047DA9" w:rsidRDefault="0067520E" w:rsidP="001A0286">
      <w:pPr>
        <w:pStyle w:val="Reference"/>
      </w:pPr>
      <w:r w:rsidRPr="00047DA9">
        <w:t xml:space="preserve">Kubisch, A., Poethke, H.-J. &amp; Hovestadt, T. (2011). Density-dependent dispersal and the formation of range borders. </w:t>
      </w:r>
      <w:r w:rsidRPr="00047DA9">
        <w:rPr>
          <w:i/>
          <w:iCs/>
        </w:rPr>
        <w:t>Ecography</w:t>
      </w:r>
      <w:r w:rsidRPr="00047DA9">
        <w:t>, 34, 1002–1008.</w:t>
      </w:r>
    </w:p>
    <w:p w14:paraId="394C4151" w14:textId="77777777" w:rsidR="0067520E" w:rsidRPr="00497267" w:rsidRDefault="0067520E" w:rsidP="001A0286">
      <w:pPr>
        <w:pStyle w:val="Reference"/>
        <w:rPr>
          <w:lang w:val="it-IT"/>
        </w:rPr>
      </w:pPr>
      <w:r w:rsidRPr="00047DA9">
        <w:t xml:space="preserve">Kun, A. &amp; Scheuring, I. (2006). The evolution of density-dependent dispersal in a noisy spatial population model. </w:t>
      </w:r>
      <w:r w:rsidRPr="00497267">
        <w:rPr>
          <w:i/>
          <w:iCs/>
          <w:lang w:val="it-IT"/>
        </w:rPr>
        <w:t>Oikos</w:t>
      </w:r>
      <w:r w:rsidRPr="00497267">
        <w:rPr>
          <w:lang w:val="it-IT"/>
        </w:rPr>
        <w:t>, 115, 308–320.</w:t>
      </w:r>
    </w:p>
    <w:p w14:paraId="3D728BA7" w14:textId="77777777" w:rsidR="0067520E" w:rsidRPr="00047DA9" w:rsidRDefault="0067520E" w:rsidP="001A0286">
      <w:pPr>
        <w:pStyle w:val="Reference"/>
      </w:pPr>
      <w:r w:rsidRPr="00497267">
        <w:rPr>
          <w:lang w:val="it-IT"/>
        </w:rPr>
        <w:t xml:space="preserve">Lambin, X., Le Bouille, D., Oliver, M.K., Sutherland, C., Tedesco, E. &amp; Douglas, A. (2012). </w:t>
      </w:r>
      <w:r w:rsidRPr="00047DA9">
        <w:t xml:space="preserve">High connectivity despite high fragmentation: iterated dispersal in a vertebrate metapopulation. In: </w:t>
      </w:r>
      <w:r w:rsidRPr="00047DA9">
        <w:rPr>
          <w:i/>
          <w:iCs/>
        </w:rPr>
        <w:t>Dispersal Ecology and Evolution</w:t>
      </w:r>
      <w:r w:rsidRPr="00047DA9">
        <w:t xml:space="preserve"> (eds. Clobert, J., Baguette, M., Benton, T.G. &amp; Bullock, J.M.). Oxford University Press, pp. 406–412.</w:t>
      </w:r>
    </w:p>
    <w:p w14:paraId="6E646D97" w14:textId="77777777" w:rsidR="0067520E" w:rsidRPr="00047DA9" w:rsidRDefault="0067520E" w:rsidP="001A0286">
      <w:pPr>
        <w:pStyle w:val="Reference"/>
      </w:pPr>
      <w:r w:rsidRPr="00047DA9">
        <w:t xml:space="preserve">Lande, R., Engen, S., Sæther, B.E. &amp; Coulson, T. (2006). Estimating Density Dependence from Time Series of Population Age Structure. </w:t>
      </w:r>
      <w:r w:rsidRPr="00047DA9">
        <w:rPr>
          <w:i/>
          <w:iCs/>
        </w:rPr>
        <w:t>The American Naturalist</w:t>
      </w:r>
      <w:r w:rsidRPr="00047DA9">
        <w:t>, 168, 76–87.</w:t>
      </w:r>
    </w:p>
    <w:p w14:paraId="1DCD3796" w14:textId="77777777" w:rsidR="0067520E" w:rsidRPr="00047DA9" w:rsidRDefault="0067520E" w:rsidP="001A0286">
      <w:pPr>
        <w:pStyle w:val="Reference"/>
      </w:pPr>
      <w:r w:rsidRPr="00047DA9">
        <w:t xml:space="preserve">Lawson Handley, L.J. &amp; Perrin, N. (2007). Advances in our understanding of mammalian sex-biased dispersal. </w:t>
      </w:r>
      <w:r w:rsidRPr="00047DA9">
        <w:rPr>
          <w:i/>
          <w:iCs/>
        </w:rPr>
        <w:t>Molecular Ecology</w:t>
      </w:r>
      <w:r w:rsidRPr="00047DA9">
        <w:t>, 16, 1559–78.</w:t>
      </w:r>
    </w:p>
    <w:p w14:paraId="64DA4789" w14:textId="77777777" w:rsidR="0067520E" w:rsidRPr="00A56479" w:rsidRDefault="0067520E" w:rsidP="001A0286">
      <w:pPr>
        <w:pStyle w:val="Reference"/>
        <w:rPr>
          <w:lang w:val="fr-FR"/>
        </w:rPr>
      </w:pPr>
      <w:r w:rsidRPr="00047DA9">
        <w:t xml:space="preserve">Legendre, S. (2004). Age structure, mating system and population viability. In: </w:t>
      </w:r>
      <w:r w:rsidRPr="00047DA9">
        <w:rPr>
          <w:i/>
          <w:iCs/>
        </w:rPr>
        <w:t>Evolutionary Conservation Biology</w:t>
      </w:r>
      <w:r w:rsidRPr="00047DA9">
        <w:t xml:space="preserve"> (eds. Ferrière, R., Dieckmann, U. &amp; Couvet, D.). </w:t>
      </w:r>
      <w:r w:rsidRPr="00A56479">
        <w:rPr>
          <w:lang w:val="fr-FR"/>
        </w:rPr>
        <w:t>Cambridge University Press, pp. 41–58.</w:t>
      </w:r>
    </w:p>
    <w:p w14:paraId="24F74F01" w14:textId="77777777" w:rsidR="0067520E" w:rsidRPr="00047DA9" w:rsidRDefault="0067520E" w:rsidP="001A0286">
      <w:pPr>
        <w:pStyle w:val="Reference"/>
      </w:pPr>
      <w:r w:rsidRPr="00A56479">
        <w:rPr>
          <w:lang w:val="fr-FR"/>
        </w:rPr>
        <w:t xml:space="preserve">Lenoir, J., Gégout, J.C., Marquet, P. a, de Ruffray, P. &amp; Brisse, H. (2008). </w:t>
      </w:r>
      <w:r w:rsidRPr="00047DA9">
        <w:t xml:space="preserve">A significant upward shift in plant species optimum elevation during the 20th century. </w:t>
      </w:r>
      <w:r w:rsidRPr="00047DA9">
        <w:rPr>
          <w:i/>
          <w:iCs/>
        </w:rPr>
        <w:t>Science</w:t>
      </w:r>
      <w:r w:rsidRPr="00047DA9">
        <w:t>, 320, 1768–71.</w:t>
      </w:r>
    </w:p>
    <w:p w14:paraId="3E9E92FC" w14:textId="77777777" w:rsidR="0067520E" w:rsidRPr="00047DA9" w:rsidRDefault="0067520E" w:rsidP="001A0286">
      <w:pPr>
        <w:pStyle w:val="Reference"/>
      </w:pPr>
      <w:r w:rsidRPr="00047DA9">
        <w:t xml:space="preserve">Lesser, M.R. &amp; Jackson, S.T. (2013). Contributions of long-distance dispersal to population growth in colonising Pinus ponderosa populations. </w:t>
      </w:r>
      <w:r w:rsidRPr="00047DA9">
        <w:rPr>
          <w:i/>
          <w:iCs/>
        </w:rPr>
        <w:t>Ecology Letters</w:t>
      </w:r>
      <w:r w:rsidRPr="00047DA9">
        <w:t>, 16, 380–9.</w:t>
      </w:r>
    </w:p>
    <w:p w14:paraId="64799B2C" w14:textId="77777777" w:rsidR="0067520E" w:rsidRPr="00047DA9" w:rsidRDefault="0067520E" w:rsidP="001A0286">
      <w:pPr>
        <w:pStyle w:val="Reference"/>
      </w:pPr>
      <w:r w:rsidRPr="00047DA9">
        <w:t xml:space="preserve">Lima, S. &amp; Zollner, P. (1996). Towards a behavioral ecology of ecological landscapes. </w:t>
      </w:r>
      <w:r w:rsidRPr="00047DA9">
        <w:rPr>
          <w:i/>
          <w:iCs/>
        </w:rPr>
        <w:t>Trends in Ecology &amp; Evolution</w:t>
      </w:r>
      <w:r w:rsidRPr="00047DA9">
        <w:t>, 11, 131–135.</w:t>
      </w:r>
    </w:p>
    <w:p w14:paraId="2842C7B8" w14:textId="77777777" w:rsidR="0067520E" w:rsidRPr="00047DA9" w:rsidRDefault="0067520E" w:rsidP="001A0286">
      <w:pPr>
        <w:pStyle w:val="Reference"/>
      </w:pPr>
      <w:r w:rsidRPr="00047DA9">
        <w:t xml:space="preserve">Lindström, J. &amp; Kokko, H. (1998). Sexual reproduction and population dynamics: the role of polygyny and demographic sex differences. </w:t>
      </w:r>
      <w:r w:rsidRPr="00047DA9">
        <w:rPr>
          <w:i/>
          <w:iCs/>
        </w:rPr>
        <w:t>Proceedings of the Royal Society B: Biological Sciences</w:t>
      </w:r>
      <w:r w:rsidRPr="00047DA9">
        <w:t>, 265, 483–8.</w:t>
      </w:r>
    </w:p>
    <w:p w14:paraId="24F4A46E" w14:textId="77777777" w:rsidR="0067520E" w:rsidRPr="00047DA9" w:rsidRDefault="0067520E" w:rsidP="001A0286">
      <w:pPr>
        <w:pStyle w:val="Reference"/>
      </w:pPr>
      <w:r w:rsidRPr="00047DA9">
        <w:t xml:space="preserve">Loarie, S.R., Duffy, P.B., Hamilton, H., Asner, G.P., Field, C.B. &amp; Ackerly, D.D. (2009). The velocity of climate change. </w:t>
      </w:r>
      <w:r w:rsidRPr="00047DA9">
        <w:rPr>
          <w:i/>
          <w:iCs/>
        </w:rPr>
        <w:t>Nature</w:t>
      </w:r>
      <w:r w:rsidRPr="00047DA9">
        <w:t>, 462, 1052–5.</w:t>
      </w:r>
    </w:p>
    <w:p w14:paraId="5854C77B" w14:textId="1082EF56" w:rsidR="0067520E" w:rsidRPr="00047DA9" w:rsidRDefault="0067520E" w:rsidP="001A0286">
      <w:pPr>
        <w:pStyle w:val="Reference"/>
      </w:pPr>
      <w:r w:rsidRPr="00047DA9">
        <w:t xml:space="preserve">Loss, S.R., Terwilliger, L.A. &amp; Peterson, A.C. (2011). Assisted colonization: Integrating conservation strategies in the face of climate change. </w:t>
      </w:r>
      <w:r w:rsidRPr="00047DA9">
        <w:rPr>
          <w:i/>
          <w:iCs/>
        </w:rPr>
        <w:t>Biological Conservation</w:t>
      </w:r>
      <w:r w:rsidRPr="00047DA9">
        <w:t>, 144, 92–100.</w:t>
      </w:r>
    </w:p>
    <w:p w14:paraId="0A246560" w14:textId="22A28C54" w:rsidR="0067767E" w:rsidRPr="00047DA9" w:rsidRDefault="0067767E" w:rsidP="001A0286">
      <w:pPr>
        <w:pStyle w:val="Reference"/>
      </w:pPr>
      <w:r w:rsidRPr="00047DA9">
        <w:t xml:space="preserve">Manel, S., Schwartz, M.K., Luikart, G., &amp; Taberlet, P. (2003). Landscape genetics: combining landscape ecology and population genetics. </w:t>
      </w:r>
      <w:r w:rsidRPr="00047DA9">
        <w:rPr>
          <w:i/>
          <w:iCs/>
        </w:rPr>
        <w:t>Trends in Ecology &amp; Evolution</w:t>
      </w:r>
      <w:r w:rsidRPr="00047DA9">
        <w:t xml:space="preserve">, 18, 189–197. </w:t>
      </w:r>
    </w:p>
    <w:p w14:paraId="4775AA60" w14:textId="77777777" w:rsidR="0067520E" w:rsidRPr="00047DA9" w:rsidRDefault="0067520E" w:rsidP="001A0286">
      <w:pPr>
        <w:pStyle w:val="Reference"/>
      </w:pPr>
      <w:r w:rsidRPr="00047DA9">
        <w:lastRenderedPageBreak/>
        <w:t xml:space="preserve">Mathias, A., Kisdi, E. &amp; Olivieri, I. (2001). Divergent evolution of dispersal in a heterogeneous landscape. </w:t>
      </w:r>
      <w:r w:rsidRPr="00047DA9">
        <w:rPr>
          <w:i/>
          <w:iCs/>
        </w:rPr>
        <w:t>Evolution</w:t>
      </w:r>
      <w:r w:rsidRPr="00047DA9">
        <w:t>, 55, 246–259.</w:t>
      </w:r>
    </w:p>
    <w:p w14:paraId="081605E9" w14:textId="77777777" w:rsidR="0067520E" w:rsidRPr="00047DA9" w:rsidRDefault="0067520E" w:rsidP="001A0286">
      <w:pPr>
        <w:pStyle w:val="Reference"/>
      </w:pPr>
      <w:r w:rsidRPr="00047DA9">
        <w:t xml:space="preserve">Matthysen, E. (2005). Density-dependent dispersal in birds and mammals. </w:t>
      </w:r>
      <w:r w:rsidRPr="00047DA9">
        <w:rPr>
          <w:i/>
          <w:iCs/>
        </w:rPr>
        <w:t>Ecography</w:t>
      </w:r>
      <w:r w:rsidRPr="00047DA9">
        <w:t>, 28, 403–416.</w:t>
      </w:r>
    </w:p>
    <w:p w14:paraId="4FED77BD" w14:textId="77777777" w:rsidR="0067520E" w:rsidRPr="00047DA9" w:rsidRDefault="0067520E" w:rsidP="001A0286">
      <w:pPr>
        <w:pStyle w:val="Reference"/>
      </w:pPr>
      <w:r w:rsidRPr="00047DA9">
        <w:t xml:space="preserve">Matthysen, E. (2012). Multicausality of dispersal: a review. In: </w:t>
      </w:r>
      <w:r w:rsidRPr="00047DA9">
        <w:rPr>
          <w:i/>
          <w:iCs/>
        </w:rPr>
        <w:t>Dispersal Ecology and Evolution</w:t>
      </w:r>
      <w:r w:rsidRPr="00047DA9">
        <w:t xml:space="preserve"> (eds. Clobert, J., Baguette, M., Benton, T.G. &amp; Bullock, J.). Oxford University Press, pp. 3–18.</w:t>
      </w:r>
    </w:p>
    <w:p w14:paraId="64175B0F" w14:textId="77777777" w:rsidR="0067520E" w:rsidRPr="00047DA9" w:rsidRDefault="0067520E" w:rsidP="001A0286">
      <w:pPr>
        <w:pStyle w:val="Reference"/>
      </w:pPr>
      <w:r w:rsidRPr="00047DA9">
        <w:t xml:space="preserve">Maynard-Smith, j. &amp; Slatkin, M. (1973). The stability of predator-prey systems. </w:t>
      </w:r>
      <w:r w:rsidRPr="00047DA9">
        <w:rPr>
          <w:i/>
          <w:iCs/>
        </w:rPr>
        <w:t>Ecology</w:t>
      </w:r>
      <w:r w:rsidRPr="00047DA9">
        <w:t>, 54, 384–391.</w:t>
      </w:r>
    </w:p>
    <w:p w14:paraId="6F0D40A3" w14:textId="77777777" w:rsidR="0067520E" w:rsidRPr="00047DA9" w:rsidRDefault="0067520E" w:rsidP="001A0286">
      <w:pPr>
        <w:pStyle w:val="Reference"/>
      </w:pPr>
      <w:r w:rsidRPr="00047DA9">
        <w:t xml:space="preserve">McInerny, G., Travis, J.M.J. &amp; Dytham, C. (2007). Range shifting on a fragmented landscape. </w:t>
      </w:r>
      <w:r w:rsidRPr="00047DA9">
        <w:rPr>
          <w:i/>
          <w:iCs/>
        </w:rPr>
        <w:t>Ecological Informatics</w:t>
      </w:r>
      <w:r w:rsidRPr="00047DA9">
        <w:t>, 2, 1–8.</w:t>
      </w:r>
    </w:p>
    <w:p w14:paraId="6A75A686" w14:textId="77777777" w:rsidR="0067520E" w:rsidRPr="00047DA9" w:rsidRDefault="0067520E" w:rsidP="001A0286">
      <w:pPr>
        <w:pStyle w:val="Reference"/>
      </w:pPr>
      <w:r w:rsidRPr="00047DA9">
        <w:t xml:space="preserve">McLaughlin, J.F., Hellmann, J.J., Boggs, C.L. &amp; Ehrlich, P.R. (2002). Climate change hastens population extinctions. </w:t>
      </w:r>
      <w:r w:rsidRPr="00047DA9">
        <w:rPr>
          <w:i/>
          <w:iCs/>
        </w:rPr>
        <w:t>Proceedings of the National Academy of Sciences of the United States of America</w:t>
      </w:r>
      <w:r w:rsidRPr="00047DA9">
        <w:t>, 99, 6070–4.</w:t>
      </w:r>
    </w:p>
    <w:p w14:paraId="3E823F84" w14:textId="77777777" w:rsidR="0067520E" w:rsidRPr="00047DA9" w:rsidRDefault="0067520E" w:rsidP="001A0286">
      <w:pPr>
        <w:pStyle w:val="Reference"/>
      </w:pPr>
      <w:r w:rsidRPr="00047DA9">
        <w:t xml:space="preserve">McPeek, M. &amp; Holt, R.D. (1992). The evolution of dispersal in spatially and temporally varying environments. </w:t>
      </w:r>
      <w:r w:rsidRPr="00047DA9">
        <w:rPr>
          <w:i/>
          <w:iCs/>
        </w:rPr>
        <w:t>The American Naturalist</w:t>
      </w:r>
      <w:r w:rsidRPr="00047DA9">
        <w:t>, 140, 1010–1027.</w:t>
      </w:r>
    </w:p>
    <w:p w14:paraId="25CB86D1" w14:textId="77777777" w:rsidR="0067520E" w:rsidRPr="00047DA9" w:rsidRDefault="0067520E" w:rsidP="001A0286">
      <w:pPr>
        <w:pStyle w:val="Reference"/>
      </w:pPr>
      <w:r w:rsidRPr="00047DA9">
        <w:t xml:space="preserve">De Meester, N. &amp; Bonte, D. (2010). Information use and density-dependent emigration in an agrobiont spider. </w:t>
      </w:r>
      <w:r w:rsidRPr="00047DA9">
        <w:rPr>
          <w:i/>
          <w:iCs/>
        </w:rPr>
        <w:t>Behavioral Ecology</w:t>
      </w:r>
      <w:r w:rsidRPr="00047DA9">
        <w:t>, 21, 992–998.</w:t>
      </w:r>
    </w:p>
    <w:p w14:paraId="0BFFCDEE" w14:textId="77777777" w:rsidR="0067520E" w:rsidRPr="00497267" w:rsidRDefault="0067520E" w:rsidP="001A0286">
      <w:pPr>
        <w:pStyle w:val="Reference"/>
        <w:rPr>
          <w:lang w:val="es-ES"/>
        </w:rPr>
      </w:pPr>
      <w:r w:rsidRPr="00047DA9">
        <w:t xml:space="preserve">Merckx, T. &amp; Van Dyck, H. (2006). Landscape structure and phenotypic plasticity in flight morphology in the butterfly Pararge aegeria. </w:t>
      </w:r>
      <w:r w:rsidRPr="00497267">
        <w:rPr>
          <w:i/>
          <w:iCs/>
          <w:lang w:val="es-ES"/>
        </w:rPr>
        <w:t>Oikos</w:t>
      </w:r>
      <w:r w:rsidRPr="00497267">
        <w:rPr>
          <w:lang w:val="es-ES"/>
        </w:rPr>
        <w:t>, 113, 226–232.</w:t>
      </w:r>
    </w:p>
    <w:p w14:paraId="6F8BDA4E" w14:textId="77777777" w:rsidR="0067520E" w:rsidRPr="00047DA9" w:rsidRDefault="0067520E" w:rsidP="001A0286">
      <w:pPr>
        <w:pStyle w:val="Reference"/>
      </w:pPr>
      <w:r w:rsidRPr="00497267">
        <w:rPr>
          <w:lang w:val="es-ES"/>
        </w:rPr>
        <w:t xml:space="preserve">Merckx, T., Van Dyck, H., Karlsson, B. &amp; Leimar, O. (2003). </w:t>
      </w:r>
      <w:r w:rsidRPr="00047DA9">
        <w:t xml:space="preserve">The evolution of movements and behaviour at boundaries in different landscapes: a common arena experiment with butterflies. </w:t>
      </w:r>
      <w:r w:rsidRPr="00047DA9">
        <w:rPr>
          <w:i/>
          <w:iCs/>
        </w:rPr>
        <w:t>Proceedings of the Royal Society B: Biological Sciences</w:t>
      </w:r>
      <w:r w:rsidRPr="00047DA9">
        <w:t>, 270, 1815–21.</w:t>
      </w:r>
    </w:p>
    <w:p w14:paraId="6342E10A" w14:textId="77777777" w:rsidR="0067520E" w:rsidRPr="00047DA9" w:rsidRDefault="0067520E" w:rsidP="001A0286">
      <w:pPr>
        <w:pStyle w:val="Reference"/>
      </w:pPr>
      <w:r w:rsidRPr="00047DA9">
        <w:t xml:space="preserve">Metz, J. a &amp; Gyllenberg, M. (2001). How should we define fitness in structured metapopulation models? Including an application to the calculation of evolutionarily stable dispersal strategies. </w:t>
      </w:r>
      <w:r w:rsidRPr="00047DA9">
        <w:rPr>
          <w:i/>
          <w:iCs/>
        </w:rPr>
        <w:t>Proceedings of the Royal Society B: Biological Sciences</w:t>
      </w:r>
      <w:r w:rsidRPr="00047DA9">
        <w:t>, 268, 499–508.</w:t>
      </w:r>
    </w:p>
    <w:p w14:paraId="17C01C78" w14:textId="77777777" w:rsidR="0067520E" w:rsidRPr="00047DA9" w:rsidRDefault="0067520E" w:rsidP="001A0286">
      <w:pPr>
        <w:pStyle w:val="Reference"/>
      </w:pPr>
      <w:r w:rsidRPr="00047DA9">
        <w:t xml:space="preserve">Midgley, G.F., Davies, I.D., Albert, C.H., Altwegg, R., Hannah, L., Hughes, G.O., et al. (2010). BioMove - an integrated platform simulating the dynamic response of species to environmental change. </w:t>
      </w:r>
      <w:r w:rsidRPr="00047DA9">
        <w:rPr>
          <w:i/>
          <w:iCs/>
        </w:rPr>
        <w:t>Ecography</w:t>
      </w:r>
      <w:r w:rsidRPr="00047DA9">
        <w:t>, 33, 612–616.</w:t>
      </w:r>
    </w:p>
    <w:p w14:paraId="4010E748" w14:textId="77777777" w:rsidR="0067520E" w:rsidRPr="00047DA9" w:rsidRDefault="0067520E" w:rsidP="001A0286">
      <w:pPr>
        <w:pStyle w:val="Reference"/>
      </w:pPr>
      <w:r w:rsidRPr="00047DA9">
        <w:t xml:space="preserve">Miller, T.E.X. &amp; Inouye, B.D. (2013). Sex and stochasticity affect range expansion of experimental invasions. </w:t>
      </w:r>
      <w:r w:rsidRPr="00047DA9">
        <w:rPr>
          <w:i/>
          <w:iCs/>
        </w:rPr>
        <w:t>Ecology Letters</w:t>
      </w:r>
      <w:r w:rsidRPr="00047DA9">
        <w:t>, 16, 354–61.</w:t>
      </w:r>
    </w:p>
    <w:p w14:paraId="63859E21" w14:textId="77777777" w:rsidR="0067520E" w:rsidRPr="00047DA9" w:rsidRDefault="0067520E" w:rsidP="001A0286">
      <w:pPr>
        <w:pStyle w:val="Reference"/>
      </w:pPr>
      <w:r w:rsidRPr="00047DA9">
        <w:t xml:space="preserve">Miller, T.E.X., Shaw, A.K., Inouye, B.D. &amp; Neubert, M.G. (2011). Sex-biased dispersal and the speed of two-sex invasions. </w:t>
      </w:r>
      <w:r w:rsidRPr="00047DA9">
        <w:rPr>
          <w:i/>
          <w:iCs/>
        </w:rPr>
        <w:t>The American Naturalist</w:t>
      </w:r>
      <w:r w:rsidRPr="00047DA9">
        <w:t>, 177, 549–61.</w:t>
      </w:r>
    </w:p>
    <w:p w14:paraId="18104430" w14:textId="77777777" w:rsidR="0067520E" w:rsidRPr="00047DA9" w:rsidRDefault="0067520E" w:rsidP="001A0286">
      <w:pPr>
        <w:pStyle w:val="Reference"/>
      </w:pPr>
      <w:r w:rsidRPr="00047DA9">
        <w:t xml:space="preserve">Mitikka, V., Moilanen, A. &amp; Hanski, I. (2010). The effect of landscape structure on range expansion of the map butterfly in Finland. In: </w:t>
      </w:r>
      <w:r w:rsidRPr="00047DA9">
        <w:rPr>
          <w:i/>
          <w:iCs/>
        </w:rPr>
        <w:t>The range expansion of the European map butterfly in Finland. PhD Thesis</w:t>
      </w:r>
      <w:r w:rsidRPr="00047DA9">
        <w:t xml:space="preserve"> (ed. Mitikka, V.).</w:t>
      </w:r>
    </w:p>
    <w:p w14:paraId="4314A401" w14:textId="77777777" w:rsidR="0067520E" w:rsidRPr="00047DA9" w:rsidRDefault="0067520E" w:rsidP="001A0286">
      <w:pPr>
        <w:pStyle w:val="Reference"/>
      </w:pPr>
      <w:r w:rsidRPr="00047DA9">
        <w:t xml:space="preserve">Morales, J. &amp; Ellner, S. (2002). Scaling up animal movements in heterogeneous landscapes: the importance of behavior. </w:t>
      </w:r>
      <w:r w:rsidRPr="00047DA9">
        <w:rPr>
          <w:i/>
          <w:iCs/>
        </w:rPr>
        <w:t>Ecology</w:t>
      </w:r>
      <w:r w:rsidRPr="00047DA9">
        <w:t>, 83, 2240–2247.</w:t>
      </w:r>
    </w:p>
    <w:p w14:paraId="09E4878B" w14:textId="77777777" w:rsidR="0067520E" w:rsidRPr="00047DA9" w:rsidRDefault="0067520E" w:rsidP="001A0286">
      <w:pPr>
        <w:pStyle w:val="Reference"/>
      </w:pPr>
      <w:r w:rsidRPr="00047DA9">
        <w:t xml:space="preserve">Morales, J.M. (2002). Behavior at habitat boundaries can produce leptokurtic movement distributions. </w:t>
      </w:r>
      <w:r w:rsidRPr="00047DA9">
        <w:rPr>
          <w:i/>
          <w:iCs/>
        </w:rPr>
        <w:t>The American Naturalist</w:t>
      </w:r>
      <w:r w:rsidRPr="00047DA9">
        <w:t>, 160, 531–538.</w:t>
      </w:r>
    </w:p>
    <w:p w14:paraId="1F30966C" w14:textId="77777777" w:rsidR="0067520E" w:rsidRPr="00497267" w:rsidRDefault="0067520E" w:rsidP="001A0286">
      <w:pPr>
        <w:pStyle w:val="Reference"/>
        <w:rPr>
          <w:lang w:val="es-ES"/>
        </w:rPr>
      </w:pPr>
      <w:r w:rsidRPr="00047DA9">
        <w:t xml:space="preserve">Morales, J.M., Moorcroft, P.R., Matthiopoulos, J., Frair, J.L., Kie, J.G., Powell, R. a, et al. (2010). Building the bridge between animal movement and population dynamics. </w:t>
      </w:r>
      <w:r w:rsidRPr="00047DA9">
        <w:rPr>
          <w:i/>
          <w:iCs/>
        </w:rPr>
        <w:t xml:space="preserve">Philosophical Transactions of the Royal Society of London. </w:t>
      </w:r>
      <w:r w:rsidRPr="00497267">
        <w:rPr>
          <w:i/>
          <w:iCs/>
          <w:lang w:val="es-ES"/>
        </w:rPr>
        <w:t xml:space="preserve">Series B, </w:t>
      </w:r>
      <w:r w:rsidRPr="00497267">
        <w:rPr>
          <w:lang w:val="es-ES"/>
        </w:rPr>
        <w:t>365, 2289–301.</w:t>
      </w:r>
    </w:p>
    <w:p w14:paraId="2607662F" w14:textId="77777777" w:rsidR="0067520E" w:rsidRPr="00047DA9" w:rsidRDefault="0067520E" w:rsidP="001A0286">
      <w:pPr>
        <w:pStyle w:val="Reference"/>
      </w:pPr>
      <w:r w:rsidRPr="00497267">
        <w:rPr>
          <w:lang w:val="es-ES"/>
        </w:rPr>
        <w:t xml:space="preserve">Muñoz, J., Felicísimo, A.M., Cabezas, F., Burgaz, A.R. &amp; Martínez, I. (2004). </w:t>
      </w:r>
      <w:r w:rsidRPr="00047DA9">
        <w:t xml:space="preserve">Wind as a long-distance dispersal vehicle in the Southern Hemisphere. </w:t>
      </w:r>
      <w:r w:rsidRPr="00047DA9">
        <w:rPr>
          <w:i/>
          <w:iCs/>
        </w:rPr>
        <w:t>Science</w:t>
      </w:r>
      <w:r w:rsidRPr="00047DA9">
        <w:t>, 304, 1144–7.</w:t>
      </w:r>
    </w:p>
    <w:p w14:paraId="04E7CE5A" w14:textId="77777777" w:rsidR="0067520E" w:rsidRPr="00047DA9" w:rsidRDefault="0067520E" w:rsidP="001A0286">
      <w:pPr>
        <w:pStyle w:val="Reference"/>
      </w:pPr>
      <w:r w:rsidRPr="00047DA9">
        <w:t xml:space="preserve">Murrell, D., Travis, J. &amp; Dytham, C. (2002). The evolution of dispersal distance in spatially-structured populations. </w:t>
      </w:r>
      <w:r w:rsidRPr="00047DA9">
        <w:rPr>
          <w:i/>
          <w:iCs/>
        </w:rPr>
        <w:t>Oikos</w:t>
      </w:r>
      <w:r w:rsidRPr="00047DA9">
        <w:t>, 97, 229–236.</w:t>
      </w:r>
    </w:p>
    <w:p w14:paraId="4BE40BCA" w14:textId="77777777" w:rsidR="0067520E" w:rsidRPr="00047DA9" w:rsidRDefault="0067520E" w:rsidP="001A0286">
      <w:pPr>
        <w:pStyle w:val="Reference"/>
      </w:pPr>
      <w:r w:rsidRPr="00047DA9">
        <w:lastRenderedPageBreak/>
        <w:t xml:space="preserve">Mustin, K., Benton, T.G., Dytham, C. &amp; Travis, J.M.J. (2009). The dynamics of climate-induced range shifting; perspectives from simulation modelling. </w:t>
      </w:r>
      <w:r w:rsidRPr="00047DA9">
        <w:rPr>
          <w:i/>
          <w:iCs/>
        </w:rPr>
        <w:t>Oikos</w:t>
      </w:r>
      <w:r w:rsidRPr="00047DA9">
        <w:t>, 118, 131–137.</w:t>
      </w:r>
    </w:p>
    <w:p w14:paraId="06A52DF6" w14:textId="77777777" w:rsidR="0067520E" w:rsidRPr="00047DA9" w:rsidRDefault="0067520E" w:rsidP="001A0286">
      <w:pPr>
        <w:pStyle w:val="Reference"/>
      </w:pPr>
      <w:r w:rsidRPr="00047DA9">
        <w:t xml:space="preserve">Mustin, K., Dytham, C., Benton, T.G. &amp; Travis, J.M.J. (2013). Red noise increases extinction risk during rapid climate change. </w:t>
      </w:r>
      <w:r w:rsidRPr="00047DA9">
        <w:rPr>
          <w:i/>
          <w:iCs/>
        </w:rPr>
        <w:t>Diversity and Distributions</w:t>
      </w:r>
      <w:r w:rsidRPr="00047DA9">
        <w:t>, 19, 815–824.</w:t>
      </w:r>
    </w:p>
    <w:p w14:paraId="09E0E739" w14:textId="77777777" w:rsidR="0067520E" w:rsidRPr="00047DA9" w:rsidRDefault="0067520E" w:rsidP="001A0286">
      <w:pPr>
        <w:pStyle w:val="Reference"/>
      </w:pPr>
      <w:r w:rsidRPr="00047DA9">
        <w:t xml:space="preserve">Nathan, R., Getz, W., Revilla, E., Holyoak, M., Kadmon, R., Saltz, D., et al. (2008). A movement ecology paradigm for unifying organismal movement research. </w:t>
      </w:r>
      <w:r w:rsidRPr="00047DA9">
        <w:rPr>
          <w:i/>
          <w:iCs/>
        </w:rPr>
        <w:t>Proceedings of the National Academy of Sciences</w:t>
      </w:r>
      <w:r w:rsidRPr="00047DA9">
        <w:t>, 105, 19052–19059.</w:t>
      </w:r>
    </w:p>
    <w:p w14:paraId="141339AC" w14:textId="77777777" w:rsidR="0067520E" w:rsidRPr="00047DA9" w:rsidRDefault="0067520E" w:rsidP="001A0286">
      <w:pPr>
        <w:pStyle w:val="Reference"/>
      </w:pPr>
      <w:r w:rsidRPr="00047DA9">
        <w:t xml:space="preserve">Nathan, R., Horvitz, N., He, Y., Kuparinen, A., Schurr, F.M. &amp; Katul, G.G. (2011). Spread of North American wind-dispersed trees in future environments. </w:t>
      </w:r>
      <w:r w:rsidRPr="00047DA9">
        <w:rPr>
          <w:i/>
          <w:iCs/>
        </w:rPr>
        <w:t>Ecology Letters</w:t>
      </w:r>
      <w:r w:rsidRPr="00047DA9">
        <w:t>, 14, 211–9.</w:t>
      </w:r>
    </w:p>
    <w:p w14:paraId="4098254B" w14:textId="77777777" w:rsidR="0067520E" w:rsidRPr="00047DA9" w:rsidRDefault="0067520E" w:rsidP="001A0286">
      <w:pPr>
        <w:pStyle w:val="Reference"/>
      </w:pPr>
      <w:r w:rsidRPr="00047DA9">
        <w:t xml:space="preserve">Nathan, R., Klein, E., Robledo-Arnuncio, J.J. &amp; Revilla, E. (2012). Dispersal kernels: review. In: </w:t>
      </w:r>
      <w:r w:rsidRPr="00047DA9">
        <w:rPr>
          <w:i/>
          <w:iCs/>
        </w:rPr>
        <w:t>Dispersal Ecology and Evolution</w:t>
      </w:r>
      <w:r w:rsidRPr="00047DA9">
        <w:t xml:space="preserve"> (eds. Clobert, J., Baguette, M., Benton, T.G. &amp; Bullock, J.). Oxford University Press, pp. 187–210.</w:t>
      </w:r>
    </w:p>
    <w:p w14:paraId="27DB95B9" w14:textId="77777777" w:rsidR="0067520E" w:rsidRPr="00047DA9" w:rsidRDefault="0067520E" w:rsidP="001A0286">
      <w:pPr>
        <w:pStyle w:val="Reference"/>
      </w:pPr>
      <w:r w:rsidRPr="00047DA9">
        <w:t xml:space="preserve">Neubert, M.G. &amp; Caswell, H. (2000). Density-dependent vital rates and their population dynamic consequences. </w:t>
      </w:r>
      <w:r w:rsidRPr="00047DA9">
        <w:rPr>
          <w:i/>
          <w:iCs/>
        </w:rPr>
        <w:t>Journal of Mathematical Biology</w:t>
      </w:r>
      <w:r w:rsidRPr="00047DA9">
        <w:t>, 41, 103–121.</w:t>
      </w:r>
    </w:p>
    <w:p w14:paraId="2E0BAE21" w14:textId="77777777" w:rsidR="0067520E" w:rsidRPr="00047DA9" w:rsidRDefault="0067520E" w:rsidP="001A0286">
      <w:pPr>
        <w:pStyle w:val="Reference"/>
      </w:pPr>
      <w:r w:rsidRPr="00047DA9">
        <w:t xml:space="preserve">Norberg, J., Urban, M.C., Vellend, M., Klausmeier, C.A. &amp; Loeuille, N. (2012). Eco-evolutionary responses of biodiversity to climate change. </w:t>
      </w:r>
      <w:r w:rsidRPr="00047DA9">
        <w:rPr>
          <w:i/>
          <w:iCs/>
        </w:rPr>
        <w:t>Nature Climate Change</w:t>
      </w:r>
      <w:r w:rsidRPr="00047DA9">
        <w:t>, 2, 747–751.</w:t>
      </w:r>
    </w:p>
    <w:p w14:paraId="1123EC40" w14:textId="5DB81299" w:rsidR="0067520E" w:rsidRPr="00047DA9" w:rsidRDefault="0067520E" w:rsidP="001A0286">
      <w:pPr>
        <w:pStyle w:val="Reference"/>
      </w:pPr>
      <w:r w:rsidRPr="00047DA9">
        <w:t xml:space="preserve">North, A., Cornell, S. &amp; Ovaskainen, O. (2011). Evolutionary responses of dispersal distance to landscape structure and habitat loss. </w:t>
      </w:r>
      <w:r w:rsidRPr="00047DA9">
        <w:rPr>
          <w:i/>
          <w:iCs/>
        </w:rPr>
        <w:t>Evolution</w:t>
      </w:r>
      <w:r w:rsidRPr="00047DA9">
        <w:t>, 65, 1739–51.</w:t>
      </w:r>
    </w:p>
    <w:p w14:paraId="79AE71C9" w14:textId="50EE2E9B" w:rsidR="00186FAC" w:rsidRPr="00047DA9" w:rsidRDefault="00186FAC" w:rsidP="001A0286">
      <w:pPr>
        <w:pStyle w:val="Reference"/>
      </w:pPr>
      <w:r w:rsidRPr="00047DA9">
        <w:t xml:space="preserve">Okamoto, K.W., &amp; Amarasekare, P. (2018). A framework for high-throughput eco-evolutionary simulations integrating multilocus forward-time population genetics and community ecology. </w:t>
      </w:r>
      <w:r w:rsidRPr="00047DA9">
        <w:rPr>
          <w:i/>
          <w:iCs/>
        </w:rPr>
        <w:t>Methods in Ecology and Evolution</w:t>
      </w:r>
      <w:r w:rsidRPr="00047DA9">
        <w:t xml:space="preserve">, 9, 525–534. </w:t>
      </w:r>
    </w:p>
    <w:p w14:paraId="2A2B18EF" w14:textId="77777777" w:rsidR="0067520E" w:rsidRPr="00047DA9" w:rsidRDefault="0067520E" w:rsidP="001A0286">
      <w:pPr>
        <w:pStyle w:val="Reference"/>
      </w:pPr>
      <w:r w:rsidRPr="00047DA9">
        <w:t xml:space="preserve">Olden, J.D., Schooley, R.L., Monroe, J.B. &amp; Poff, N.L. (2004). Context-dependent perceptual ranges and their relevance to animal movements in landscapes. </w:t>
      </w:r>
      <w:r w:rsidRPr="00047DA9">
        <w:rPr>
          <w:i/>
          <w:iCs/>
        </w:rPr>
        <w:t>Journal of Animal Ecology</w:t>
      </w:r>
      <w:r w:rsidRPr="00047DA9">
        <w:t>, 73, 1190–1194.</w:t>
      </w:r>
    </w:p>
    <w:p w14:paraId="52685FD1" w14:textId="77777777" w:rsidR="0067520E" w:rsidRPr="00047DA9" w:rsidRDefault="0067520E" w:rsidP="001A0286">
      <w:pPr>
        <w:pStyle w:val="Reference"/>
      </w:pPr>
      <w:r w:rsidRPr="00047DA9">
        <w:t xml:space="preserve">Opdam, P. &amp; Wascher, D. (2004). Climate change meets habitat fragmentation: linking landscape and biogeographical scale levels in research and conservation. </w:t>
      </w:r>
      <w:r w:rsidRPr="00047DA9">
        <w:rPr>
          <w:i/>
          <w:iCs/>
        </w:rPr>
        <w:t>Biological Conservation</w:t>
      </w:r>
      <w:r w:rsidRPr="00047DA9">
        <w:t>, 117, 285–297.</w:t>
      </w:r>
    </w:p>
    <w:p w14:paraId="0930AA59" w14:textId="77777777" w:rsidR="0067520E" w:rsidRPr="00047DA9" w:rsidRDefault="0067520E" w:rsidP="001A0286">
      <w:pPr>
        <w:pStyle w:val="Reference"/>
      </w:pPr>
      <w:r w:rsidRPr="00047DA9">
        <w:t xml:space="preserve">Ovaskainen, O. (2004). Habitat-Specific Movement Parameters Estimated Using Mark–Recapture Data and a Diffusion Model. </w:t>
      </w:r>
      <w:r w:rsidRPr="00047DA9">
        <w:rPr>
          <w:i/>
          <w:iCs/>
        </w:rPr>
        <w:t>Ecology</w:t>
      </w:r>
      <w:r w:rsidRPr="00047DA9">
        <w:t>, 85, 242–257.</w:t>
      </w:r>
    </w:p>
    <w:p w14:paraId="2B03CE82" w14:textId="77777777" w:rsidR="0067520E" w:rsidRPr="00047DA9" w:rsidRDefault="0067520E" w:rsidP="001A0286">
      <w:pPr>
        <w:pStyle w:val="Reference"/>
      </w:pPr>
      <w:r w:rsidRPr="00047DA9">
        <w:t xml:space="preserve">Ovaskainen, O. &amp; Cornell, S.J. (2003). Biased movement at a boundary and conditional occuoancy times for diffusion processes. </w:t>
      </w:r>
      <w:r w:rsidRPr="00047DA9">
        <w:rPr>
          <w:i/>
          <w:iCs/>
        </w:rPr>
        <w:t>Journal of Applied Probability</w:t>
      </w:r>
      <w:r w:rsidRPr="00047DA9">
        <w:t>, 40, 557–580.</w:t>
      </w:r>
    </w:p>
    <w:p w14:paraId="4C161137" w14:textId="77777777" w:rsidR="0067520E" w:rsidRPr="00047DA9" w:rsidRDefault="0067520E" w:rsidP="001A0286">
      <w:pPr>
        <w:pStyle w:val="Reference"/>
      </w:pPr>
      <w:r w:rsidRPr="00047DA9">
        <w:t xml:space="preserve">Ovaskainen, O. &amp; Crone, E.E. (2010). Modeling animal movement with diffusion. In: </w:t>
      </w:r>
      <w:r w:rsidRPr="00047DA9">
        <w:rPr>
          <w:i/>
          <w:iCs/>
        </w:rPr>
        <w:t>Spatial Ecology</w:t>
      </w:r>
      <w:r w:rsidRPr="00047DA9">
        <w:t xml:space="preserve"> (eds. Cantrell, S., Cosner, C. &amp; Ruan, S.). Chapman &amp; Hall, pp. 63–84.</w:t>
      </w:r>
    </w:p>
    <w:p w14:paraId="059F4978" w14:textId="77777777" w:rsidR="0067520E" w:rsidRPr="00047DA9" w:rsidRDefault="0067520E" w:rsidP="001A0286">
      <w:pPr>
        <w:pStyle w:val="Reference"/>
      </w:pPr>
      <w:r w:rsidRPr="00047DA9">
        <w:t xml:space="preserve">Ovaskainen, O., Luoto, M., Ikonen, I., Rekola, H., Meyke, E. &amp; Kuussaari, M. (2008a). An empirical test of a diffusion model: predicting clouded apollo movements in a novel environment. </w:t>
      </w:r>
      <w:r w:rsidRPr="00047DA9">
        <w:rPr>
          <w:i/>
          <w:iCs/>
        </w:rPr>
        <w:t>The American Naturalist</w:t>
      </w:r>
      <w:r w:rsidRPr="00047DA9">
        <w:t>, 171, 610–9.</w:t>
      </w:r>
    </w:p>
    <w:p w14:paraId="4AD235F1" w14:textId="77777777" w:rsidR="0067520E" w:rsidRPr="00047DA9" w:rsidRDefault="0067520E" w:rsidP="001A0286">
      <w:pPr>
        <w:pStyle w:val="Reference"/>
      </w:pPr>
      <w:r w:rsidRPr="00047DA9">
        <w:t xml:space="preserve">Ovaskainen, O., Smith, A.D., Osborne, J.L., Reynolds, D.R., Carreck, N.L., Martin, A.P., et al. (2008b). Tracking butterfly movements with harmonic radar reveals an effect of population age on movement distance. </w:t>
      </w:r>
      <w:r w:rsidRPr="00047DA9">
        <w:rPr>
          <w:i/>
          <w:iCs/>
        </w:rPr>
        <w:t>Proceedings of the National Academy of Sciences of the United States of America</w:t>
      </w:r>
      <w:r w:rsidRPr="00047DA9">
        <w:t>, 105, 19090–5.</w:t>
      </w:r>
    </w:p>
    <w:p w14:paraId="7D6C44F9" w14:textId="77777777" w:rsidR="0067520E" w:rsidRPr="00047DA9" w:rsidRDefault="0067520E" w:rsidP="001A0286">
      <w:pPr>
        <w:pStyle w:val="Reference"/>
      </w:pPr>
      <w:r w:rsidRPr="00047DA9">
        <w:t xml:space="preserve">Pagel, J. &amp; Schurr, F.M. (2012). Forecasting species ranges by statistical estimation of ecological niches and spatial population dynamics. </w:t>
      </w:r>
      <w:r w:rsidRPr="00047DA9">
        <w:rPr>
          <w:i/>
          <w:iCs/>
        </w:rPr>
        <w:t>Global Ecology and Biogeography</w:t>
      </w:r>
      <w:r w:rsidRPr="00047DA9">
        <w:t>, 21, 293–304.</w:t>
      </w:r>
    </w:p>
    <w:p w14:paraId="3D9F1046" w14:textId="77777777" w:rsidR="0067520E" w:rsidRPr="00047DA9" w:rsidRDefault="0067520E" w:rsidP="001A0286">
      <w:pPr>
        <w:pStyle w:val="Reference"/>
      </w:pPr>
      <w:r w:rsidRPr="00047DA9">
        <w:t xml:space="preserve">Palmer, S.C.F., Coulon, A. &amp; Travis, J.M.J. (2011). Introducing a “stochastic movement simulator” for estimating habitat connectivity. </w:t>
      </w:r>
      <w:r w:rsidRPr="00047DA9">
        <w:rPr>
          <w:i/>
          <w:iCs/>
        </w:rPr>
        <w:t>Methods in Ecology and Evolution</w:t>
      </w:r>
      <w:r w:rsidRPr="00047DA9">
        <w:t>, 2, 258–268.</w:t>
      </w:r>
    </w:p>
    <w:p w14:paraId="1A40252C" w14:textId="77777777" w:rsidR="0067520E" w:rsidRPr="00047DA9" w:rsidRDefault="0067520E" w:rsidP="001A0286">
      <w:pPr>
        <w:pStyle w:val="Reference"/>
      </w:pPr>
      <w:r w:rsidRPr="00047DA9">
        <w:t xml:space="preserve">Palmer S.C.F., Coulon A. &amp; Travis J.M.J. (2014). Inter-individual variability in dispersal behaviours impacts connectivity estimates. </w:t>
      </w:r>
      <w:r w:rsidRPr="00047DA9">
        <w:rPr>
          <w:i/>
        </w:rPr>
        <w:t>Oikos</w:t>
      </w:r>
      <w:r w:rsidRPr="00047DA9">
        <w:t>, 123, 923-932.</w:t>
      </w:r>
    </w:p>
    <w:p w14:paraId="29DED75C" w14:textId="77777777" w:rsidR="0067520E" w:rsidRPr="00047DA9" w:rsidRDefault="0067520E" w:rsidP="001A0286">
      <w:pPr>
        <w:pStyle w:val="Reference"/>
      </w:pPr>
      <w:r w:rsidRPr="00047DA9">
        <w:lastRenderedPageBreak/>
        <w:t xml:space="preserve">Parmesan, C., Ryrholm, N., Stefanescu, C., Hillk, J.K., Thomas, C.D., Descimon, H., et al. (1999). Poleward shifts in geographical ranges of butterfly species associated with regional warming. </w:t>
      </w:r>
      <w:r w:rsidRPr="00047DA9">
        <w:rPr>
          <w:i/>
          <w:iCs/>
        </w:rPr>
        <w:t>Nature</w:t>
      </w:r>
      <w:r w:rsidRPr="00047DA9">
        <w:t>, 399, 579–583.</w:t>
      </w:r>
    </w:p>
    <w:p w14:paraId="64F8BE1C" w14:textId="77777777" w:rsidR="0067520E" w:rsidRPr="00047DA9" w:rsidRDefault="0067520E" w:rsidP="001A0286">
      <w:pPr>
        <w:pStyle w:val="Reference"/>
      </w:pPr>
      <w:r w:rsidRPr="00047DA9">
        <w:t xml:space="preserve">Parmesan, C. &amp; Yohe, G. (2003). A globally coherent fingerprint of climate change impacts across natural systems. </w:t>
      </w:r>
      <w:r w:rsidRPr="00047DA9">
        <w:rPr>
          <w:i/>
          <w:iCs/>
        </w:rPr>
        <w:t>Nature</w:t>
      </w:r>
      <w:r w:rsidRPr="00047DA9">
        <w:t>, 421, 37–42.</w:t>
      </w:r>
    </w:p>
    <w:p w14:paraId="35A22245" w14:textId="77777777" w:rsidR="0067520E" w:rsidRPr="00047DA9" w:rsidRDefault="0067520E" w:rsidP="001A0286">
      <w:pPr>
        <w:pStyle w:val="Reference"/>
      </w:pPr>
      <w:r w:rsidRPr="00047DA9">
        <w:t xml:space="preserve">Patterson, T.A, Thomas, L., Wilcox, C., Ovaskainen, O. &amp; Matthiopoulos, J. (2008). State-space models of individual animal movement. </w:t>
      </w:r>
      <w:r w:rsidRPr="00047DA9">
        <w:rPr>
          <w:i/>
          <w:iCs/>
        </w:rPr>
        <w:t>Trends in Ecology &amp; Evolution</w:t>
      </w:r>
      <w:r w:rsidRPr="00047DA9">
        <w:t>, 23, 87–94.</w:t>
      </w:r>
    </w:p>
    <w:p w14:paraId="280992B3" w14:textId="77777777" w:rsidR="0067520E" w:rsidRPr="00047DA9" w:rsidRDefault="0067520E" w:rsidP="001A0286">
      <w:pPr>
        <w:pStyle w:val="Reference"/>
      </w:pPr>
      <w:r w:rsidRPr="00047DA9">
        <w:t xml:space="preserve">Pe’er, G., Henle, K., Dislich, C. &amp; Frank, K. (2011). Breaking functional connectivity into components: a novel approach using an individual-based model, and first outcomes. </w:t>
      </w:r>
      <w:r w:rsidRPr="00047DA9">
        <w:rPr>
          <w:i/>
          <w:iCs/>
        </w:rPr>
        <w:t>PloS one</w:t>
      </w:r>
      <w:r w:rsidRPr="00047DA9">
        <w:t>, 6, e22355.</w:t>
      </w:r>
    </w:p>
    <w:p w14:paraId="124DAA82" w14:textId="77777777" w:rsidR="0067520E" w:rsidRPr="00047DA9" w:rsidRDefault="0067520E" w:rsidP="001A0286">
      <w:pPr>
        <w:pStyle w:val="Reference"/>
      </w:pPr>
      <w:r w:rsidRPr="00047DA9">
        <w:t xml:space="preserve">Pe’er, G. &amp; Kramer-Schadt, S. (2008). Incorporating the perceptual range of animals into connectivity models. </w:t>
      </w:r>
      <w:r w:rsidRPr="00047DA9">
        <w:rPr>
          <w:i/>
          <w:iCs/>
        </w:rPr>
        <w:t>Ecological Modelling</w:t>
      </w:r>
      <w:r w:rsidRPr="00047DA9">
        <w:t>, 213, 73–85.</w:t>
      </w:r>
    </w:p>
    <w:p w14:paraId="4892E9A9" w14:textId="77777777" w:rsidR="0067520E" w:rsidRPr="00047DA9" w:rsidRDefault="0067520E" w:rsidP="001A0286">
      <w:pPr>
        <w:pStyle w:val="Reference"/>
      </w:pPr>
      <w:r w:rsidRPr="00047DA9">
        <w:t xml:space="preserve">Pe’er, G., Zurita, G.A., Schober, L., Bellocq, M.I., Strer, M., Müller, M., et al. (2013). Simple process-based simulators for generating spatial patterns of habitat loss and fragmentation: A review and introduction to the G-RaFFe model. </w:t>
      </w:r>
      <w:r w:rsidRPr="00047DA9">
        <w:rPr>
          <w:i/>
          <w:iCs/>
        </w:rPr>
        <w:t>PLoS ONE</w:t>
      </w:r>
      <w:r w:rsidRPr="00047DA9">
        <w:t>, 8, e64968.</w:t>
      </w:r>
    </w:p>
    <w:p w14:paraId="471AC738" w14:textId="77777777" w:rsidR="0067520E" w:rsidRPr="00047DA9" w:rsidRDefault="0067520E" w:rsidP="001A0286">
      <w:pPr>
        <w:pStyle w:val="Reference"/>
      </w:pPr>
      <w:r w:rsidRPr="00047DA9">
        <w:t xml:space="preserve">Pearson, R.G. &amp; Dawson, T.P. (2003). Predicting the impacts of climate change on the distribution of species: are bioclimate envelope models useful? </w:t>
      </w:r>
      <w:r w:rsidRPr="00047DA9">
        <w:rPr>
          <w:i/>
          <w:iCs/>
        </w:rPr>
        <w:t>Global Ecology and Biogeography</w:t>
      </w:r>
      <w:r w:rsidRPr="00047DA9">
        <w:t>, 12, 361–371.</w:t>
      </w:r>
    </w:p>
    <w:p w14:paraId="69598C7A" w14:textId="77777777" w:rsidR="0067520E" w:rsidRPr="00047DA9" w:rsidRDefault="0067520E" w:rsidP="001A0286">
      <w:pPr>
        <w:pStyle w:val="Reference"/>
      </w:pPr>
      <w:r w:rsidRPr="00047DA9">
        <w:t xml:space="preserve">Perrin, N. &amp; Mazalov, V. (1999). Dispersal and inbreeding avoidance. </w:t>
      </w:r>
      <w:r w:rsidRPr="00047DA9">
        <w:rPr>
          <w:i/>
          <w:iCs/>
        </w:rPr>
        <w:t>The American Naturalist</w:t>
      </w:r>
      <w:r w:rsidRPr="00047DA9">
        <w:t>, 154, 282–292.</w:t>
      </w:r>
    </w:p>
    <w:p w14:paraId="2B6F1C0F" w14:textId="77777777" w:rsidR="0067520E" w:rsidRPr="00047DA9" w:rsidRDefault="0067520E" w:rsidP="001A0286">
      <w:pPr>
        <w:pStyle w:val="Reference"/>
        <w:rPr>
          <w:ins w:id="668" w:author="Pannetier, Theo" w:date="2024-06-04T20:39:00Z"/>
        </w:rPr>
      </w:pPr>
      <w:r w:rsidRPr="00047DA9">
        <w:t xml:space="preserve">Perrin, N. &amp; Mazalov, V. (2000). Local competition, inbreeding, and the evolution of sex-biased dispersal. </w:t>
      </w:r>
      <w:r w:rsidRPr="00047DA9">
        <w:rPr>
          <w:i/>
          <w:iCs/>
        </w:rPr>
        <w:t>The American Naturalist</w:t>
      </w:r>
      <w:r w:rsidRPr="00047DA9">
        <w:t>, 155, 116–127.</w:t>
      </w:r>
    </w:p>
    <w:p w14:paraId="2309A798" w14:textId="68FD8447" w:rsidR="00BB6C1A" w:rsidRPr="00047DA9" w:rsidRDefault="00BB6C1A" w:rsidP="00046A8E">
      <w:pPr>
        <w:pStyle w:val="Reference"/>
        <w:rPr>
          <w:i/>
          <w:iCs/>
          <w:rPrChange w:id="669" w:author="Pannetier, Theo" w:date="2024-06-04T20:40:00Z">
            <w:rPr/>
          </w:rPrChange>
        </w:rPr>
      </w:pPr>
      <w:ins w:id="670" w:author="Pannetier, Theo" w:date="2024-06-04T20:39:00Z">
        <w:r w:rsidRPr="00047DA9">
          <w:rPr>
            <w:i/>
            <w:iCs/>
          </w:rPr>
          <w:t xml:space="preserve">Peng B., Kimmel M., Amos C. </w:t>
        </w:r>
      </w:ins>
      <w:ins w:id="671" w:author="Pannetier, Theo" w:date="2024-06-04T20:40:00Z">
        <w:r w:rsidRPr="00047DA9">
          <w:rPr>
            <w:i/>
            <w:iCs/>
          </w:rPr>
          <w:t xml:space="preserve">(2012) </w:t>
        </w:r>
      </w:ins>
      <w:ins w:id="672" w:author="Pannetier, Theo" w:date="2024-06-04T20:39:00Z">
        <w:r w:rsidRPr="00047DA9">
          <w:rPr>
            <w:i/>
            <w:iCs/>
          </w:rPr>
          <w:t xml:space="preserve">Forward-Time Population Genetics Simulations: Methods, Implementation, and Applications. </w:t>
        </w:r>
        <w:r w:rsidRPr="00047DA9">
          <w:rPr>
            <w:i/>
            <w:iCs/>
            <w:rPrChange w:id="673" w:author="Pannetier, Theo" w:date="2024-06-04T20:40:00Z">
              <w:rPr>
                <w:rFonts w:asciiTheme="minorHAnsi" w:eastAsiaTheme="minorHAnsi" w:hAnsiTheme="minorHAnsi" w:cstheme="minorBidi"/>
                <w:kern w:val="2"/>
                <w:szCs w:val="22"/>
              </w:rPr>
            </w:rPrChange>
          </w:rPr>
          <w:t>Wiley-Blackwel</w:t>
        </w:r>
      </w:ins>
      <w:ins w:id="674" w:author="Pannetier, Theo" w:date="2024-06-04T20:40:00Z">
        <w:r w:rsidRPr="00047DA9">
          <w:rPr>
            <w:i/>
            <w:iCs/>
            <w:rPrChange w:id="675" w:author="Pannetier, Theo" w:date="2024-06-04T20:40:00Z">
              <w:rPr>
                <w:rFonts w:asciiTheme="minorHAnsi" w:eastAsiaTheme="minorHAnsi" w:hAnsiTheme="minorHAnsi" w:cstheme="minorBidi"/>
                <w:b/>
                <w:kern w:val="2"/>
                <w:szCs w:val="22"/>
              </w:rPr>
            </w:rPrChange>
          </w:rPr>
          <w:t>l</w:t>
        </w:r>
        <w:r w:rsidRPr="00047DA9">
          <w:rPr>
            <w:i/>
            <w:iCs/>
          </w:rPr>
          <w:t>.</w:t>
        </w:r>
      </w:ins>
    </w:p>
    <w:p w14:paraId="609428F7" w14:textId="77777777" w:rsidR="0067520E" w:rsidRPr="00047DA9" w:rsidRDefault="0067520E" w:rsidP="001A0286">
      <w:pPr>
        <w:pStyle w:val="Reference"/>
      </w:pPr>
      <w:r w:rsidRPr="00047DA9">
        <w:t xml:space="preserve">Petit, S. &amp; Pors, L. (1996). Survey of columnar cacti and carrying capacity for nectar-feeding bats on Curaçao. </w:t>
      </w:r>
      <w:r w:rsidRPr="00047DA9">
        <w:rPr>
          <w:i/>
          <w:iCs/>
        </w:rPr>
        <w:t>Conservation Biology</w:t>
      </w:r>
      <w:r w:rsidRPr="00047DA9">
        <w:t>, 10, 769–775.</w:t>
      </w:r>
    </w:p>
    <w:p w14:paraId="2EF46A71" w14:textId="77777777" w:rsidR="0067520E" w:rsidRPr="00047DA9" w:rsidRDefault="0067520E" w:rsidP="001A0286">
      <w:pPr>
        <w:pStyle w:val="Reference"/>
      </w:pPr>
      <w:r w:rsidRPr="00047DA9">
        <w:t xml:space="preserve">Phillips, B., Brown, G. &amp; Shine, R. (2010). Life-history evolution in range-shifting populations. </w:t>
      </w:r>
      <w:r w:rsidRPr="00047DA9">
        <w:rPr>
          <w:i/>
          <w:iCs/>
        </w:rPr>
        <w:t>Ecology</w:t>
      </w:r>
      <w:r w:rsidRPr="00047DA9">
        <w:t>, 91, 1617–1627.</w:t>
      </w:r>
    </w:p>
    <w:p w14:paraId="71A43B4D" w14:textId="77777777" w:rsidR="0067520E" w:rsidRPr="00047DA9" w:rsidRDefault="0067520E" w:rsidP="001A0286">
      <w:pPr>
        <w:pStyle w:val="Reference"/>
      </w:pPr>
      <w:r w:rsidRPr="00047DA9">
        <w:t xml:space="preserve">Phillips, B.L. (2012). Range shift promotes the formation of stable range edges. </w:t>
      </w:r>
      <w:r w:rsidRPr="00047DA9">
        <w:rPr>
          <w:i/>
          <w:iCs/>
        </w:rPr>
        <w:t>Journal of Biogeography</w:t>
      </w:r>
      <w:r w:rsidRPr="00047DA9">
        <w:t>, 39, 153–161.</w:t>
      </w:r>
    </w:p>
    <w:p w14:paraId="4483F966" w14:textId="77777777" w:rsidR="0067520E" w:rsidRPr="00047DA9" w:rsidRDefault="0067520E" w:rsidP="001A0286">
      <w:pPr>
        <w:pStyle w:val="Reference"/>
      </w:pPr>
      <w:r w:rsidRPr="00047DA9">
        <w:t xml:space="preserve">Phillips, B.L., Brown, G.P., Travis, J.M.J. &amp; Shine, R. (2008). Reid’s paradox revisited: the evolution of dispersal kernels during range expansion. </w:t>
      </w:r>
      <w:r w:rsidRPr="00047DA9">
        <w:rPr>
          <w:i/>
          <w:iCs/>
        </w:rPr>
        <w:t>The American Naturalist</w:t>
      </w:r>
      <w:r w:rsidRPr="00047DA9">
        <w:t>, 172 Suppl , S34–48.</w:t>
      </w:r>
    </w:p>
    <w:p w14:paraId="1603A4C9" w14:textId="77777777" w:rsidR="0067520E" w:rsidRPr="00047DA9" w:rsidRDefault="0067520E" w:rsidP="001A0286">
      <w:pPr>
        <w:pStyle w:val="Reference"/>
      </w:pPr>
      <w:r w:rsidRPr="00047DA9">
        <w:t xml:space="preserve">Plotnick, R.E. &amp; Gardner, R.H. (2002). A general model for simulating the effects of landscape heterogeneity and disturbance on community patterns. </w:t>
      </w:r>
      <w:r w:rsidRPr="00047DA9">
        <w:rPr>
          <w:i/>
          <w:iCs/>
        </w:rPr>
        <w:t>Ecological Modelling</w:t>
      </w:r>
      <w:r w:rsidRPr="00047DA9">
        <w:t>, 147, 171–197.</w:t>
      </w:r>
    </w:p>
    <w:p w14:paraId="24D5679F" w14:textId="77777777" w:rsidR="0067520E" w:rsidRPr="00047DA9" w:rsidRDefault="0067520E" w:rsidP="001A0286">
      <w:pPr>
        <w:pStyle w:val="Reference"/>
      </w:pPr>
      <w:r w:rsidRPr="00047DA9">
        <w:t xml:space="preserve">Poethke, H.J., Gros, A. &amp; Hovestadt, T. (2011). The ability of individuals to assess population density influences the evolution of emigration propensity and dispersal distance. </w:t>
      </w:r>
      <w:r w:rsidRPr="00047DA9">
        <w:rPr>
          <w:i/>
          <w:iCs/>
        </w:rPr>
        <w:t>Journal of Theoretical Biology</w:t>
      </w:r>
      <w:r w:rsidRPr="00047DA9">
        <w:t>, 282, 93–9.</w:t>
      </w:r>
    </w:p>
    <w:p w14:paraId="29F505DF" w14:textId="77777777" w:rsidR="0067520E" w:rsidRPr="00047DA9" w:rsidRDefault="0067520E" w:rsidP="001A0286">
      <w:pPr>
        <w:pStyle w:val="Reference"/>
      </w:pPr>
      <w:r w:rsidRPr="00047DA9">
        <w:t xml:space="preserve">Poethke, H.J. &amp; Hovestadt, T. (2002). Evolution of density- and patch-size-dependent dispersal rates. </w:t>
      </w:r>
      <w:r w:rsidRPr="00047DA9">
        <w:rPr>
          <w:i/>
          <w:iCs/>
        </w:rPr>
        <w:t>Proceedings of the Royal Society B: Biological Sciences</w:t>
      </w:r>
      <w:r w:rsidRPr="00047DA9">
        <w:t>, 269, 637–45.</w:t>
      </w:r>
    </w:p>
    <w:p w14:paraId="37EEFDF3" w14:textId="77777777" w:rsidR="0067520E" w:rsidRPr="00047DA9" w:rsidRDefault="0067520E" w:rsidP="001A0286">
      <w:pPr>
        <w:pStyle w:val="Reference"/>
      </w:pPr>
      <w:r w:rsidRPr="00047DA9">
        <w:t xml:space="preserve">Pöyry, J., Luoto, M., Heikkinen, R.K., Kuussaari, M. &amp; Saarinen, K. (2009). Species traits explain recent range shifts of Finnish butterflies. </w:t>
      </w:r>
      <w:r w:rsidRPr="00047DA9">
        <w:rPr>
          <w:i/>
          <w:iCs/>
        </w:rPr>
        <w:t>Global Change Biology</w:t>
      </w:r>
      <w:r w:rsidRPr="00047DA9">
        <w:t>, 15, 732–743.</w:t>
      </w:r>
    </w:p>
    <w:p w14:paraId="6691271F" w14:textId="77777777" w:rsidR="0067520E" w:rsidRPr="00047DA9" w:rsidRDefault="0067520E" w:rsidP="001A0286">
      <w:pPr>
        <w:pStyle w:val="Reference"/>
      </w:pPr>
      <w:r w:rsidRPr="00047DA9">
        <w:t xml:space="preserve">Revilla, E. &amp; Wiegand, T. (2008). Individual movement behaviour, matrix heterogeneity, and the dynamics of spatially structured populations. </w:t>
      </w:r>
      <w:r w:rsidRPr="00047DA9">
        <w:rPr>
          <w:i/>
          <w:iCs/>
        </w:rPr>
        <w:t>Proceedings of the National Academy of Sciences</w:t>
      </w:r>
      <w:r w:rsidRPr="00047DA9">
        <w:t>, 105, 19120–19125.</w:t>
      </w:r>
    </w:p>
    <w:p w14:paraId="6996B3EA" w14:textId="77777777" w:rsidR="0067520E" w:rsidRPr="00047DA9" w:rsidRDefault="0067520E" w:rsidP="001A0286">
      <w:pPr>
        <w:pStyle w:val="Reference"/>
      </w:pPr>
      <w:r w:rsidRPr="00047DA9">
        <w:t xml:space="preserve">Revilla, E., Wiegand, T., Palomares, F., Ferreras, P. &amp; Delibes, M. (2004). Effects of matrix heterogeneity on animal dispersal: from individual behavior to metapopulation-level parameters. </w:t>
      </w:r>
      <w:r w:rsidRPr="00047DA9">
        <w:rPr>
          <w:i/>
          <w:iCs/>
        </w:rPr>
        <w:t>The American Naturalist</w:t>
      </w:r>
      <w:r w:rsidRPr="00047DA9">
        <w:t>, 164, E130–53.</w:t>
      </w:r>
    </w:p>
    <w:p w14:paraId="5581082D" w14:textId="77777777" w:rsidR="0067520E" w:rsidRPr="00047DA9" w:rsidRDefault="0067520E" w:rsidP="001A0286">
      <w:pPr>
        <w:pStyle w:val="Reference"/>
      </w:pPr>
      <w:r w:rsidRPr="00047DA9">
        <w:lastRenderedPageBreak/>
        <w:t xml:space="preserve">Ricketts, T.H. (2001). The matrix matters: effective isolation in fragmented landscapes. </w:t>
      </w:r>
      <w:r w:rsidRPr="00047DA9">
        <w:rPr>
          <w:i/>
          <w:iCs/>
        </w:rPr>
        <w:t>The American Naturalist</w:t>
      </w:r>
      <w:r w:rsidRPr="00047DA9">
        <w:t>, 158, 87–99.</w:t>
      </w:r>
    </w:p>
    <w:p w14:paraId="52237CF7" w14:textId="77777777" w:rsidR="0067520E" w:rsidRPr="00047DA9" w:rsidRDefault="0067520E" w:rsidP="001A0286">
      <w:pPr>
        <w:pStyle w:val="Reference"/>
      </w:pPr>
      <w:r w:rsidRPr="00047DA9">
        <w:t xml:space="preserve">Ripa, J. &amp; Lundberg, P. (1996). Noise colour and the risk of population extinctions. </w:t>
      </w:r>
      <w:r w:rsidRPr="00047DA9">
        <w:rPr>
          <w:i/>
          <w:iCs/>
        </w:rPr>
        <w:t>Proceedings of the Royal Society B: Biological Sciences</w:t>
      </w:r>
      <w:r w:rsidRPr="00047DA9">
        <w:t>, 263, 1751–1753.</w:t>
      </w:r>
    </w:p>
    <w:p w14:paraId="367DE8AC" w14:textId="77777777" w:rsidR="0067520E" w:rsidRPr="00047DA9" w:rsidRDefault="0067520E" w:rsidP="001A0286">
      <w:pPr>
        <w:pStyle w:val="Reference"/>
      </w:pPr>
      <w:r w:rsidRPr="00047DA9">
        <w:t xml:space="preserve">Robert, A., Sarrazin, F. &amp; Couvet, D. (2003). Variation among individuals, demographic stochasticity, and extinction: Response to Kendall and Fox. </w:t>
      </w:r>
      <w:r w:rsidRPr="00047DA9">
        <w:rPr>
          <w:i/>
          <w:iCs/>
        </w:rPr>
        <w:t>Conservation Biology</w:t>
      </w:r>
      <w:r w:rsidRPr="00047DA9">
        <w:t>, 17, 1166–1169.</w:t>
      </w:r>
    </w:p>
    <w:p w14:paraId="1753D944" w14:textId="77777777" w:rsidR="0067520E" w:rsidRPr="00047DA9" w:rsidRDefault="0067520E" w:rsidP="001A0286">
      <w:pPr>
        <w:pStyle w:val="Reference"/>
      </w:pPr>
      <w:r w:rsidRPr="00047DA9">
        <w:t xml:space="preserve">Ronce, O. (2007). How does it feel to be like a rolling stone? Ten questions about dispersal evolution. </w:t>
      </w:r>
      <w:r w:rsidRPr="00047DA9">
        <w:rPr>
          <w:i/>
          <w:iCs/>
        </w:rPr>
        <w:t>Annual Review of Ecology, Evolution, and Systematics</w:t>
      </w:r>
      <w:r w:rsidRPr="00047DA9">
        <w:t>, 38, 231–253.</w:t>
      </w:r>
    </w:p>
    <w:p w14:paraId="06C2C3D3" w14:textId="77777777" w:rsidR="0067520E" w:rsidRPr="00047DA9" w:rsidRDefault="0067520E" w:rsidP="001A0286">
      <w:pPr>
        <w:pStyle w:val="Reference"/>
      </w:pPr>
      <w:r w:rsidRPr="00A56479">
        <w:rPr>
          <w:lang w:val="fr-FR"/>
        </w:rPr>
        <w:t xml:space="preserve">Ronce, O. &amp; Clobert, J. (2012). Dispersal syndrome. </w:t>
      </w:r>
      <w:r w:rsidRPr="00047DA9">
        <w:t xml:space="preserve">In: </w:t>
      </w:r>
      <w:r w:rsidRPr="00047DA9">
        <w:rPr>
          <w:i/>
          <w:iCs/>
        </w:rPr>
        <w:t>Dispersal Ecology and Evolution</w:t>
      </w:r>
      <w:r w:rsidRPr="00047DA9">
        <w:t xml:space="preserve"> (eds. Clobert, J., Baguette, M., Benton, T.G. &amp; Bullock, J.M.). Oxford University Press.</w:t>
      </w:r>
    </w:p>
    <w:p w14:paraId="78DF1904" w14:textId="77777777" w:rsidR="0067520E" w:rsidRPr="00047DA9" w:rsidRDefault="0067520E" w:rsidP="001A0286">
      <w:pPr>
        <w:pStyle w:val="Reference"/>
      </w:pPr>
      <w:r w:rsidRPr="00047DA9">
        <w:t xml:space="preserve">Ronce, O., Perret, F. &amp; Olivieri, I. (2000). Landscape dynamics and evolution of colonizer syndromes: interactions between reproductive effortand dispersal in a metapopulation. </w:t>
      </w:r>
      <w:r w:rsidRPr="00047DA9">
        <w:rPr>
          <w:i/>
          <w:iCs/>
        </w:rPr>
        <w:t>Evolutionary Ecology</w:t>
      </w:r>
      <w:r w:rsidRPr="00047DA9">
        <w:t>, 14, 233–260.</w:t>
      </w:r>
    </w:p>
    <w:p w14:paraId="21CFA478" w14:textId="77777777" w:rsidR="0067520E" w:rsidRPr="00047DA9" w:rsidRDefault="0067520E" w:rsidP="001A0286">
      <w:pPr>
        <w:pStyle w:val="Reference"/>
      </w:pPr>
      <w:r w:rsidRPr="00047DA9">
        <w:t>Rousset, F. &amp; Gandon, S. (2002). Evolution of the distribution of dispersal distance under distance</w:t>
      </w:r>
      <w:r w:rsidRPr="00047DA9">
        <w:rPr>
          <w:rFonts w:ascii="Cambria Math" w:hAnsi="Cambria Math" w:cs="Cambria Math"/>
        </w:rPr>
        <w:t>‐</w:t>
      </w:r>
      <w:r w:rsidRPr="00047DA9">
        <w:t xml:space="preserve">dependent cost of dispersal. </w:t>
      </w:r>
      <w:r w:rsidRPr="00047DA9">
        <w:rPr>
          <w:i/>
          <w:iCs/>
        </w:rPr>
        <w:t>Journal of Evolutionary Biology</w:t>
      </w:r>
      <w:r w:rsidRPr="00047DA9">
        <w:t>, 515–523.</w:t>
      </w:r>
    </w:p>
    <w:p w14:paraId="35E5465E" w14:textId="77777777" w:rsidR="0067520E" w:rsidRPr="00047DA9" w:rsidRDefault="0067520E" w:rsidP="001A0286">
      <w:pPr>
        <w:pStyle w:val="Reference"/>
      </w:pPr>
      <w:r w:rsidRPr="00047DA9">
        <w:t xml:space="preserve">Ruokolainen, L., Lindén, A., Kaitala, V. &amp; Fowler, M.S. (2009). Ecological and evolutionary dynamics under coloured environmental variation. </w:t>
      </w:r>
      <w:r w:rsidRPr="00047DA9">
        <w:rPr>
          <w:i/>
          <w:iCs/>
        </w:rPr>
        <w:t>Trends in Ecology &amp; Evolution</w:t>
      </w:r>
      <w:r w:rsidRPr="00047DA9">
        <w:t>, 24, 555–63.</w:t>
      </w:r>
    </w:p>
    <w:p w14:paraId="37C95585" w14:textId="77777777" w:rsidR="0067520E" w:rsidRPr="00047DA9" w:rsidRDefault="0067520E" w:rsidP="001A0286">
      <w:pPr>
        <w:pStyle w:val="Reference"/>
      </w:pPr>
      <w:r w:rsidRPr="00047DA9">
        <w:t xml:space="preserve">Ruxton, G.D. &amp; Rohani, P. (1998). Fitness-dependent dispersal in metapopulations and its consequences for persistence and synchrony. </w:t>
      </w:r>
      <w:r w:rsidRPr="00047DA9">
        <w:rPr>
          <w:i/>
          <w:iCs/>
        </w:rPr>
        <w:t>Journal of Animal Ecology</w:t>
      </w:r>
      <w:r w:rsidRPr="00047DA9">
        <w:t>, 67, 530–539.</w:t>
      </w:r>
    </w:p>
    <w:p w14:paraId="41E2B332" w14:textId="77777777" w:rsidR="0067520E" w:rsidRPr="00047DA9" w:rsidRDefault="0067520E" w:rsidP="001A0286">
      <w:pPr>
        <w:pStyle w:val="Reference"/>
      </w:pPr>
      <w:r w:rsidRPr="00047DA9">
        <w:t xml:space="preserve">Saupe, D. (1988). Algorithms for random fractals. In: </w:t>
      </w:r>
      <w:r w:rsidRPr="00047DA9">
        <w:rPr>
          <w:i/>
          <w:iCs/>
        </w:rPr>
        <w:t>The Science of Fractal Images</w:t>
      </w:r>
      <w:r w:rsidRPr="00047DA9">
        <w:t xml:space="preserve"> (eds. Pietgen, H.O. &amp; Saupe, D.). Springer, New York, pp. 71–113.</w:t>
      </w:r>
    </w:p>
    <w:p w14:paraId="1D6152A2" w14:textId="77777777" w:rsidR="0067520E" w:rsidRPr="00047DA9" w:rsidRDefault="0067520E" w:rsidP="001A0286">
      <w:pPr>
        <w:pStyle w:val="Reference"/>
      </w:pPr>
      <w:r w:rsidRPr="00047DA9">
        <w:t xml:space="preserve">Schiffers, K., Bourne, E.C., Lavergne, S., Thuiller, W. &amp; Travis, J.M.J. (2013). Limited evolutionary rescue of locally adapted populations facing climate change. </w:t>
      </w:r>
      <w:r w:rsidRPr="00047DA9">
        <w:rPr>
          <w:i/>
          <w:iCs/>
        </w:rPr>
        <w:t>Philosophical Transactions of the Royal Society of London. Series B, Biological sciences</w:t>
      </w:r>
      <w:r w:rsidRPr="00047DA9">
        <w:t>, 368, 20120083.</w:t>
      </w:r>
    </w:p>
    <w:p w14:paraId="39ABC48E" w14:textId="77777777" w:rsidR="0067520E" w:rsidRPr="00047DA9" w:rsidRDefault="0067520E" w:rsidP="001A0286">
      <w:pPr>
        <w:pStyle w:val="Reference"/>
      </w:pPr>
      <w:r w:rsidRPr="00047DA9">
        <w:t xml:space="preserve">Schtickzelle, N. &amp; Baguette, M. (2003). Behavioural responses to habitat patch boundaries restrict dispersal and generate emigration – patch area relationships in fragmented landscapes. </w:t>
      </w:r>
      <w:r w:rsidRPr="00047DA9">
        <w:rPr>
          <w:i/>
          <w:iCs/>
        </w:rPr>
        <w:t>Journal of Animal Ecology</w:t>
      </w:r>
      <w:r w:rsidRPr="00047DA9">
        <w:t>, 72, 533–545.</w:t>
      </w:r>
    </w:p>
    <w:p w14:paraId="0DA03BCE" w14:textId="77777777" w:rsidR="0067520E" w:rsidRPr="00047DA9" w:rsidRDefault="0067520E" w:rsidP="001A0286">
      <w:pPr>
        <w:pStyle w:val="Reference"/>
      </w:pPr>
      <w:r w:rsidRPr="00047DA9">
        <w:t xml:space="preserve">Schtickzelle, N., Mennechez, G. &amp; Baguette, M. (2006). Dispersal depression with habitat fragmentation in the bog fritillary butterfly. </w:t>
      </w:r>
      <w:r w:rsidRPr="00047DA9">
        <w:rPr>
          <w:i/>
          <w:iCs/>
        </w:rPr>
        <w:t>Ecology</w:t>
      </w:r>
      <w:r w:rsidRPr="00047DA9">
        <w:t>, 87, 1057–1065.</w:t>
      </w:r>
    </w:p>
    <w:p w14:paraId="5722F47F" w14:textId="77777777" w:rsidR="0067520E" w:rsidRPr="00047DA9" w:rsidRDefault="0067520E" w:rsidP="001A0286">
      <w:pPr>
        <w:pStyle w:val="Reference"/>
      </w:pPr>
      <w:r w:rsidRPr="00047DA9">
        <w:t>Schtickzelle, N., Turlure, C. &amp; Baguette, M. (2012). Temporal variation in dispersal kernels in a metapopulation of the bog fritillary butterfly (</w:t>
      </w:r>
      <w:r w:rsidRPr="00047DA9">
        <w:rPr>
          <w:i/>
        </w:rPr>
        <w:t>Boloria eunomia</w:t>
      </w:r>
      <w:r w:rsidRPr="00047DA9">
        <w:t xml:space="preserve">). In: </w:t>
      </w:r>
      <w:r w:rsidRPr="00047DA9">
        <w:rPr>
          <w:i/>
          <w:iCs/>
        </w:rPr>
        <w:t>Dispersal Ecology and Evolution</w:t>
      </w:r>
      <w:r w:rsidRPr="00047DA9">
        <w:t xml:space="preserve"> (eds. Clobert, J., Baguette, M., Benton, T.G. &amp; Bullock, J.). Oxford University Press, pp. 231–239.</w:t>
      </w:r>
    </w:p>
    <w:p w14:paraId="730AA1D9" w14:textId="77777777" w:rsidR="0067520E" w:rsidRPr="00047DA9" w:rsidRDefault="0067520E" w:rsidP="001A0286">
      <w:pPr>
        <w:pStyle w:val="Reference"/>
      </w:pPr>
      <w:r w:rsidRPr="00047DA9">
        <w:t xml:space="preserve">Schultz, C. &amp; Crone, E. (2001). Edge-mediated dispersal behavior in a prairie butterfly. </w:t>
      </w:r>
      <w:r w:rsidRPr="00047DA9">
        <w:rPr>
          <w:i/>
          <w:iCs/>
        </w:rPr>
        <w:t>Ecology</w:t>
      </w:r>
      <w:r w:rsidRPr="00047DA9">
        <w:t>, 82, 1879–1892.</w:t>
      </w:r>
    </w:p>
    <w:p w14:paraId="79EFE961" w14:textId="77777777" w:rsidR="0067520E" w:rsidRPr="00047DA9" w:rsidRDefault="0067520E" w:rsidP="001A0286">
      <w:pPr>
        <w:pStyle w:val="Reference"/>
      </w:pPr>
      <w:r w:rsidRPr="00047DA9">
        <w:t xml:space="preserve">Schurr, F.M. (2012). How random is dispersal? From stchasticity to process in the description of seed movement. In: </w:t>
      </w:r>
      <w:r w:rsidRPr="00047DA9">
        <w:rPr>
          <w:i/>
          <w:iCs/>
        </w:rPr>
        <w:t>Dispersal Ecology and Evolution</w:t>
      </w:r>
      <w:r w:rsidRPr="00047DA9">
        <w:t xml:space="preserve"> (eds. Clobert, J., Baguette, M., Benton, T.G. &amp; Bullock, J.M.). Oxford University Press, pp. 240–247.</w:t>
      </w:r>
    </w:p>
    <w:p w14:paraId="03D92FA5" w14:textId="77777777" w:rsidR="0067520E" w:rsidRPr="00047DA9" w:rsidRDefault="0067520E" w:rsidP="001A0286">
      <w:pPr>
        <w:pStyle w:val="Reference"/>
      </w:pPr>
      <w:r w:rsidRPr="00047DA9">
        <w:t xml:space="preserve">Schurr, F.M., Pagel, J., Cabral, J.S., Groeneveld, J., Bykova, O., O’Hara, R.B., et al. (2012). How to understand species’ niches and range dynamics: a demographic research agenda for biogeography. </w:t>
      </w:r>
      <w:r w:rsidRPr="00047DA9">
        <w:rPr>
          <w:i/>
          <w:iCs/>
        </w:rPr>
        <w:t>Journal of Biogeography</w:t>
      </w:r>
      <w:r w:rsidRPr="00047DA9">
        <w:t>, 39, 2146–2162.</w:t>
      </w:r>
    </w:p>
    <w:p w14:paraId="3E0574BB" w14:textId="77777777" w:rsidR="0067520E" w:rsidRPr="00047DA9" w:rsidRDefault="0067520E" w:rsidP="001A0286">
      <w:pPr>
        <w:pStyle w:val="Reference"/>
      </w:pPr>
      <w:r w:rsidRPr="00047DA9">
        <w:t xml:space="preserve">Schwager, M., Johst, K. &amp; Jeltsch, F. (2006). Does red noise increase or decrease extinction risk? Single extreme events versus series of unfavorable conditions. </w:t>
      </w:r>
      <w:r w:rsidRPr="00047DA9">
        <w:rPr>
          <w:i/>
          <w:iCs/>
        </w:rPr>
        <w:t>The American Naturalist</w:t>
      </w:r>
      <w:r w:rsidRPr="00047DA9">
        <w:t>, 167, 879–88.</w:t>
      </w:r>
    </w:p>
    <w:p w14:paraId="725BEEB7" w14:textId="77777777" w:rsidR="0067520E" w:rsidRPr="00047DA9" w:rsidRDefault="0067520E" w:rsidP="001A0286">
      <w:pPr>
        <w:pStyle w:val="Reference"/>
      </w:pPr>
      <w:r w:rsidRPr="00047DA9">
        <w:lastRenderedPageBreak/>
        <w:t xml:space="preserve">Schymanski, S.J., Dormann, C.F., Cabral, J., Chuine, I., Graham, C.H., Hartig, F., et al. (2013). Process, correlation and parameter fitting in species distribution models: a response to Kriticos et al. </w:t>
      </w:r>
      <w:r w:rsidRPr="00047DA9">
        <w:rPr>
          <w:i/>
          <w:iCs/>
        </w:rPr>
        <w:t>Journal of Biogeography</w:t>
      </w:r>
      <w:r w:rsidRPr="00047DA9">
        <w:t>, 40, 612–613.</w:t>
      </w:r>
    </w:p>
    <w:p w14:paraId="4BE1D8F1" w14:textId="77777777" w:rsidR="0067520E" w:rsidRPr="00047DA9" w:rsidRDefault="0067520E" w:rsidP="001A0286">
      <w:pPr>
        <w:pStyle w:val="Reference"/>
      </w:pPr>
      <w:r w:rsidRPr="00047DA9">
        <w:t xml:space="preserve">Sexton, J.P., McIntyre, P.J., Angert, A.L. &amp; Rice, K.J. (2009). Evolution and Ecology of Species Range Limits. </w:t>
      </w:r>
      <w:r w:rsidRPr="00047DA9">
        <w:rPr>
          <w:i/>
          <w:iCs/>
        </w:rPr>
        <w:t>Annual Review of Ecology, Evolution, and Systematics</w:t>
      </w:r>
      <w:r w:rsidRPr="00047DA9">
        <w:t>, 40, 415–436.</w:t>
      </w:r>
    </w:p>
    <w:p w14:paraId="324C7622" w14:textId="77777777" w:rsidR="0067520E" w:rsidRPr="00047DA9" w:rsidRDefault="0067520E" w:rsidP="001A0286">
      <w:pPr>
        <w:pStyle w:val="Reference"/>
      </w:pPr>
      <w:r w:rsidRPr="00047DA9">
        <w:t xml:space="preserve">Shreeve, T.G. &amp; Dennis, R.L.H. (2010). Landscape scale conservation: resources, behaviour, the matrix and opportunities. </w:t>
      </w:r>
      <w:r w:rsidRPr="00047DA9">
        <w:rPr>
          <w:i/>
          <w:iCs/>
        </w:rPr>
        <w:t>Journal of Insect Conservation</w:t>
      </w:r>
      <w:r w:rsidRPr="00047DA9">
        <w:t>, 15, 179–188.</w:t>
      </w:r>
    </w:p>
    <w:p w14:paraId="3A5CD55C" w14:textId="77777777" w:rsidR="0067520E" w:rsidRPr="00047DA9" w:rsidRDefault="0067520E" w:rsidP="001A0286">
      <w:pPr>
        <w:pStyle w:val="Reference"/>
      </w:pPr>
      <w:r w:rsidRPr="00047DA9">
        <w:t xml:space="preserve">Simmons, A.D. &amp; Thomas, C.D. (2004). Changes in dispersal during species’ range expansions. </w:t>
      </w:r>
      <w:r w:rsidRPr="00047DA9">
        <w:rPr>
          <w:i/>
          <w:iCs/>
        </w:rPr>
        <w:t>The American Naturalist</w:t>
      </w:r>
      <w:r w:rsidRPr="00047DA9">
        <w:t>, 164, 378–95.</w:t>
      </w:r>
    </w:p>
    <w:p w14:paraId="1672108D" w14:textId="77777777" w:rsidR="0067520E" w:rsidRPr="00047DA9" w:rsidRDefault="0067520E" w:rsidP="001A0286">
      <w:pPr>
        <w:pStyle w:val="Reference"/>
      </w:pPr>
      <w:r w:rsidRPr="00047DA9">
        <w:t xml:space="preserve">Sinclair, S.J., White, M.D. &amp; Newell, G.R. (2010). How useful are species distribution models for managing biodiversity under future climates ? </w:t>
      </w:r>
      <w:r w:rsidRPr="00047DA9">
        <w:rPr>
          <w:i/>
          <w:iCs/>
        </w:rPr>
        <w:t>Ecology And Society</w:t>
      </w:r>
      <w:r w:rsidRPr="00047DA9">
        <w:t>, 15, 8.</w:t>
      </w:r>
    </w:p>
    <w:p w14:paraId="30F1BACE" w14:textId="77777777" w:rsidR="0067520E" w:rsidRPr="00047DA9" w:rsidRDefault="0067520E" w:rsidP="001A0286">
      <w:pPr>
        <w:pStyle w:val="Reference"/>
      </w:pPr>
      <w:r w:rsidRPr="00047DA9">
        <w:t xml:space="preserve">Singer, A., Travis, J.M.J. &amp; Johst, K. (2012). Interspecific interactions affect species and community responses to climate shifts. </w:t>
      </w:r>
      <w:r w:rsidRPr="00047DA9">
        <w:rPr>
          <w:i/>
          <w:iCs/>
        </w:rPr>
        <w:t>Oikos</w:t>
      </w:r>
      <w:r w:rsidRPr="00047DA9">
        <w:t>, 122, 358–366.</w:t>
      </w:r>
    </w:p>
    <w:p w14:paraId="4498328C" w14:textId="77777777" w:rsidR="0067520E" w:rsidRPr="00047DA9" w:rsidRDefault="0067520E" w:rsidP="001A0286">
      <w:pPr>
        <w:pStyle w:val="Reference"/>
      </w:pPr>
      <w:r w:rsidRPr="00047DA9">
        <w:t xml:space="preserve">Smouse, P.E., Focardi, S., Moorcroft, P.R., Kie, J.G., Forester, J.D. &amp; Morales, J.M. (2010). Stochastic modelling of animal movement. </w:t>
      </w:r>
      <w:r w:rsidRPr="00047DA9">
        <w:rPr>
          <w:i/>
          <w:iCs/>
        </w:rPr>
        <w:t>Philosophical Transactions of the Royal Society of London. Series B, Biological sciences</w:t>
      </w:r>
      <w:r w:rsidRPr="00047DA9">
        <w:t>, 365, 2201–11.</w:t>
      </w:r>
    </w:p>
    <w:p w14:paraId="1DD80A2A" w14:textId="77777777" w:rsidR="0067520E" w:rsidRPr="00047DA9" w:rsidRDefault="0067520E" w:rsidP="001A0286">
      <w:pPr>
        <w:pStyle w:val="Reference"/>
      </w:pPr>
      <w:r w:rsidRPr="00047DA9">
        <w:t xml:space="preserve">Spear, S.F., Balkenhol, N., Fortin, M.-J., McRae, B.H. &amp; Scribner, K. (2010). Use of resistance surfaces for landscape genetic studies: considerations for parameterization and analysis. </w:t>
      </w:r>
      <w:r w:rsidRPr="00047DA9">
        <w:rPr>
          <w:i/>
          <w:iCs/>
        </w:rPr>
        <w:t>Molecular Ecology</w:t>
      </w:r>
      <w:r w:rsidRPr="00047DA9">
        <w:t>, 19, 3576–91.</w:t>
      </w:r>
    </w:p>
    <w:p w14:paraId="040AB6EB" w14:textId="77777777" w:rsidR="0067520E" w:rsidRPr="00047DA9" w:rsidRDefault="0067520E" w:rsidP="001A0286">
      <w:pPr>
        <w:pStyle w:val="Reference"/>
      </w:pPr>
      <w:r w:rsidRPr="00047DA9">
        <w:t xml:space="preserve">Stamps, J. (1998). Conspecific attraction and aggregation in territorial species. </w:t>
      </w:r>
      <w:r w:rsidRPr="00047DA9">
        <w:rPr>
          <w:i/>
          <w:iCs/>
        </w:rPr>
        <w:t>The American Naturalist</w:t>
      </w:r>
      <w:r w:rsidRPr="00047DA9">
        <w:t>, 131, 329–347.</w:t>
      </w:r>
    </w:p>
    <w:p w14:paraId="2A17F7B1" w14:textId="77777777" w:rsidR="0067520E" w:rsidRPr="00047DA9" w:rsidRDefault="0067520E" w:rsidP="001A0286">
      <w:pPr>
        <w:pStyle w:val="Reference"/>
      </w:pPr>
      <w:r w:rsidRPr="00047DA9">
        <w:t xml:space="preserve">Stamps, J. (2001). Habitat selection by dispersers: integrating proximate and ultimate approaches. In: </w:t>
      </w:r>
      <w:r w:rsidRPr="00047DA9">
        <w:rPr>
          <w:i/>
          <w:iCs/>
        </w:rPr>
        <w:t>Dispersal</w:t>
      </w:r>
      <w:r w:rsidRPr="00047DA9">
        <w:t xml:space="preserve"> (eds. Clobert, J., Danchin, E., Dhondt, A. &amp; Nichols, J.). Oxford University Press.</w:t>
      </w:r>
    </w:p>
    <w:p w14:paraId="7485FC1E" w14:textId="77777777" w:rsidR="0067520E" w:rsidRPr="00047DA9" w:rsidRDefault="0067520E" w:rsidP="001A0286">
      <w:pPr>
        <w:pStyle w:val="Reference"/>
      </w:pPr>
      <w:r w:rsidRPr="00047DA9">
        <w:t xml:space="preserve">Stamps, J., Krishnan, V. V &amp; Willits, N.H. (2009). How different types of natal experience affect habitat preference. </w:t>
      </w:r>
      <w:r w:rsidRPr="00047DA9">
        <w:rPr>
          <w:i/>
          <w:iCs/>
        </w:rPr>
        <w:t>The American Naturalist</w:t>
      </w:r>
      <w:r w:rsidRPr="00047DA9">
        <w:t>, 174, 623–30.</w:t>
      </w:r>
    </w:p>
    <w:p w14:paraId="5325FB4A" w14:textId="77777777" w:rsidR="0067520E" w:rsidRPr="00047DA9" w:rsidRDefault="0067520E" w:rsidP="001A0286">
      <w:pPr>
        <w:pStyle w:val="Reference"/>
      </w:pPr>
      <w:r w:rsidRPr="00047DA9">
        <w:t xml:space="preserve">Stamps, J. &amp; Blozis, S. (2006). Effects of natal experience on habitat selection when individuals make choices in groups: a multilevel analysis. </w:t>
      </w:r>
      <w:r w:rsidRPr="00047DA9">
        <w:rPr>
          <w:i/>
          <w:iCs/>
        </w:rPr>
        <w:t>Animal Behaviour</w:t>
      </w:r>
      <w:r w:rsidRPr="00047DA9">
        <w:t>, 71, 663–672.</w:t>
      </w:r>
    </w:p>
    <w:p w14:paraId="73263167" w14:textId="77777777" w:rsidR="0067520E" w:rsidRPr="00047DA9" w:rsidRDefault="0067520E" w:rsidP="001A0286">
      <w:pPr>
        <w:pStyle w:val="Reference"/>
      </w:pPr>
      <w:r w:rsidRPr="00047DA9">
        <w:t xml:space="preserve">Stamps, J.A., Krishnan, V. &amp; Reid, M.L. (2005). Search costs and habitat selection by dispersers. </w:t>
      </w:r>
      <w:r w:rsidRPr="00047DA9">
        <w:rPr>
          <w:i/>
          <w:iCs/>
        </w:rPr>
        <w:t>Ecology</w:t>
      </w:r>
      <w:r w:rsidRPr="00047DA9">
        <w:t>, 86, 510–518.</w:t>
      </w:r>
    </w:p>
    <w:p w14:paraId="1B422F5C" w14:textId="77777777" w:rsidR="0067520E" w:rsidRPr="00047DA9" w:rsidRDefault="0067520E" w:rsidP="001A0286">
      <w:pPr>
        <w:pStyle w:val="Reference"/>
      </w:pPr>
      <w:r w:rsidRPr="00047DA9">
        <w:t xml:space="preserve">Starrfelt, J. &amp; Kokko, H. (2010). Parent-offspring conflict and the evolution of dispersal distance. </w:t>
      </w:r>
      <w:r w:rsidRPr="00047DA9">
        <w:rPr>
          <w:i/>
          <w:iCs/>
        </w:rPr>
        <w:t>The American Naturalist</w:t>
      </w:r>
      <w:r w:rsidRPr="00047DA9">
        <w:t>, 175, 38–49.</w:t>
      </w:r>
    </w:p>
    <w:p w14:paraId="551FA879" w14:textId="77777777" w:rsidR="0067520E" w:rsidRPr="00047DA9" w:rsidRDefault="0067520E" w:rsidP="001A0286">
      <w:pPr>
        <w:pStyle w:val="Reference"/>
      </w:pPr>
      <w:r w:rsidRPr="00047DA9">
        <w:t xml:space="preserve">Stenseth, N. &amp; Lidicker, W. (1992). </w:t>
      </w:r>
      <w:r w:rsidRPr="00047DA9">
        <w:rPr>
          <w:i/>
          <w:iCs/>
        </w:rPr>
        <w:t>Animal dispersal: small mammals as a model</w:t>
      </w:r>
      <w:r w:rsidRPr="00047DA9">
        <w:t>. Springer.</w:t>
      </w:r>
    </w:p>
    <w:p w14:paraId="3A8F11CF" w14:textId="77777777" w:rsidR="0067520E" w:rsidRPr="00047DA9" w:rsidRDefault="0067520E" w:rsidP="001A0286">
      <w:pPr>
        <w:pStyle w:val="Reference"/>
      </w:pPr>
      <w:r w:rsidRPr="00047DA9">
        <w:t xml:space="preserve">Stevens, V.M. &amp; Coulon, A. (2012). Landscape effects on dispersal dynamics: the natterjack toad as a case study. In: </w:t>
      </w:r>
      <w:r w:rsidRPr="00047DA9">
        <w:rPr>
          <w:i/>
          <w:iCs/>
        </w:rPr>
        <w:t>Dispersal Ecology and Evolution</w:t>
      </w:r>
      <w:r w:rsidRPr="00047DA9">
        <w:t xml:space="preserve"> (eds. Clobert, J., Baguette, M., Benton, T.G. &amp; Bullock, J.). Oxford University Press, pp. 280–289.</w:t>
      </w:r>
    </w:p>
    <w:p w14:paraId="1DAB029A" w14:textId="77777777" w:rsidR="0067520E" w:rsidRPr="00047DA9" w:rsidRDefault="0067520E" w:rsidP="001A0286">
      <w:pPr>
        <w:pStyle w:val="Reference"/>
      </w:pPr>
      <w:r w:rsidRPr="00047DA9">
        <w:t>Stevens, V.M., Leboulengé, E., Wesselingh, R. a &amp; Baguette, M. (2006a). Quantifying functional connectivity: experimental assessment of boundary permeability for the natterjack toad (</w:t>
      </w:r>
      <w:r w:rsidRPr="00047DA9">
        <w:rPr>
          <w:i/>
        </w:rPr>
        <w:t>Bufo calamita</w:t>
      </w:r>
      <w:r w:rsidRPr="00047DA9">
        <w:t xml:space="preserve">). </w:t>
      </w:r>
      <w:r w:rsidRPr="00047DA9">
        <w:rPr>
          <w:i/>
          <w:iCs/>
        </w:rPr>
        <w:t>Oecologia</w:t>
      </w:r>
      <w:r w:rsidRPr="00047DA9">
        <w:t>, 150, 161–71.</w:t>
      </w:r>
    </w:p>
    <w:p w14:paraId="448F7D9A" w14:textId="77777777" w:rsidR="0067520E" w:rsidRPr="00047DA9" w:rsidRDefault="0067520E" w:rsidP="001A0286">
      <w:pPr>
        <w:pStyle w:val="Reference"/>
      </w:pPr>
      <w:r w:rsidRPr="00047DA9">
        <w:t xml:space="preserve">Stevens, V.M., Polus, E., Wesselingh, R.A., Schtickzelle, N. &amp; Baguette, M. (2004). Quantifying functional connectivity: experimental evidence for patch-specific resistance in the Natterjack toad (Bufo calamita). </w:t>
      </w:r>
      <w:r w:rsidRPr="00047DA9">
        <w:rPr>
          <w:i/>
          <w:iCs/>
        </w:rPr>
        <w:t>Landscape Ecology</w:t>
      </w:r>
      <w:r w:rsidRPr="00047DA9">
        <w:t>, 19, 829–842.</w:t>
      </w:r>
    </w:p>
    <w:p w14:paraId="4FD24480" w14:textId="77777777" w:rsidR="0067520E" w:rsidRPr="00047DA9" w:rsidRDefault="0067520E" w:rsidP="001A0286">
      <w:pPr>
        <w:pStyle w:val="Reference"/>
      </w:pPr>
      <w:r w:rsidRPr="00047DA9">
        <w:t xml:space="preserve">Stevens, V.M., Turlure, C. &amp; Baguette, M. (2010). A meta-analysis of dispersal in butterflies. </w:t>
      </w:r>
      <w:r w:rsidRPr="00047DA9">
        <w:rPr>
          <w:i/>
          <w:iCs/>
        </w:rPr>
        <w:t>Biological Reviews of the Cambridge Philosophical Society</w:t>
      </w:r>
      <w:r w:rsidRPr="00047DA9">
        <w:t>, 85, 625–42.</w:t>
      </w:r>
    </w:p>
    <w:p w14:paraId="509ACE3F" w14:textId="77777777" w:rsidR="0067520E" w:rsidRPr="00047DA9" w:rsidRDefault="0067520E" w:rsidP="001A0286">
      <w:pPr>
        <w:pStyle w:val="Reference"/>
      </w:pPr>
      <w:r w:rsidRPr="00047DA9">
        <w:t xml:space="preserve">Stevens, V.M., Verkenne, C., Vandewoestijne, S., Wesselingh, R.A &amp; Baguette, M. (2006b). Gene flow and functional connectivity in the natterjack toad. </w:t>
      </w:r>
      <w:r w:rsidRPr="00047DA9">
        <w:rPr>
          <w:i/>
          <w:iCs/>
        </w:rPr>
        <w:t>Molecular Ecology</w:t>
      </w:r>
      <w:r w:rsidRPr="00047DA9">
        <w:t>, 15, 2333–44.</w:t>
      </w:r>
    </w:p>
    <w:p w14:paraId="5DE7285E" w14:textId="77777777" w:rsidR="0067520E" w:rsidRPr="00047DA9" w:rsidRDefault="0067520E" w:rsidP="001A0286">
      <w:pPr>
        <w:pStyle w:val="Reference"/>
      </w:pPr>
      <w:r w:rsidRPr="00047DA9">
        <w:lastRenderedPageBreak/>
        <w:t xml:space="preserve">Thomas, C.D. (2010). Climate, climate change and range boundaries. </w:t>
      </w:r>
      <w:r w:rsidRPr="00047DA9">
        <w:rPr>
          <w:i/>
          <w:iCs/>
        </w:rPr>
        <w:t>Diversity and Distributions</w:t>
      </w:r>
      <w:r w:rsidRPr="00047DA9">
        <w:t>, 16, 488–495.</w:t>
      </w:r>
    </w:p>
    <w:p w14:paraId="0804840E" w14:textId="77777777" w:rsidR="0067520E" w:rsidRPr="00047DA9" w:rsidRDefault="0067520E" w:rsidP="001A0286">
      <w:pPr>
        <w:pStyle w:val="Reference"/>
      </w:pPr>
      <w:r w:rsidRPr="00047DA9">
        <w:t xml:space="preserve">Thomas, C.D. (2011). Translocation of species, climate change, and the end of trying to recreate past ecological communities. </w:t>
      </w:r>
      <w:r w:rsidRPr="00047DA9">
        <w:rPr>
          <w:i/>
          <w:iCs/>
        </w:rPr>
        <w:t>Trends in ecology &amp; evolution</w:t>
      </w:r>
      <w:r w:rsidRPr="00047DA9">
        <w:t>, 26, 216–21.</w:t>
      </w:r>
    </w:p>
    <w:p w14:paraId="304AC1C3" w14:textId="77777777" w:rsidR="0067520E" w:rsidRPr="00047DA9" w:rsidRDefault="0067520E" w:rsidP="001A0286">
      <w:pPr>
        <w:pStyle w:val="Reference"/>
      </w:pPr>
      <w:r w:rsidRPr="00047DA9">
        <w:t xml:space="preserve">Thomas, C.D., Cameron, A., Green, R.E., Bakkenes, M., Beaumont, L.J., Collingham, Y.C., et al. (2004). Extinction risk from climate change. </w:t>
      </w:r>
      <w:r w:rsidRPr="00047DA9">
        <w:rPr>
          <w:i/>
          <w:iCs/>
        </w:rPr>
        <w:t>Nature</w:t>
      </w:r>
      <w:r w:rsidRPr="00047DA9">
        <w:t>, 427, 145–8.</w:t>
      </w:r>
    </w:p>
    <w:p w14:paraId="3EF823EA" w14:textId="77777777" w:rsidR="0067520E" w:rsidRPr="00047DA9" w:rsidRDefault="0067520E" w:rsidP="001A0286">
      <w:pPr>
        <w:pStyle w:val="Reference"/>
      </w:pPr>
      <w:r w:rsidRPr="00047DA9">
        <w:t xml:space="preserve">Thuiller, W., Albert, C., Araújo, M.B., Berry, P.M., Cabeza, M., Guisan, A., et al. (2008). Predicting global change impacts on plant species’ distributions: Future challenges. </w:t>
      </w:r>
      <w:r w:rsidRPr="00047DA9">
        <w:rPr>
          <w:i/>
          <w:iCs/>
        </w:rPr>
        <w:t>Perspectives in Plant Ecology, Evolution and Systematics</w:t>
      </w:r>
      <w:r w:rsidRPr="00047DA9">
        <w:t>, 9, 137–152.</w:t>
      </w:r>
    </w:p>
    <w:p w14:paraId="5086AC30" w14:textId="77777777" w:rsidR="0067520E" w:rsidRPr="00047DA9" w:rsidRDefault="0067520E" w:rsidP="001A0286">
      <w:pPr>
        <w:pStyle w:val="Reference"/>
      </w:pPr>
      <w:r w:rsidRPr="00047DA9">
        <w:t xml:space="preserve">Thuiller, W., Lafourcade, B., Engler, R. &amp; Araújo, M.B. (2009). BIOMOD - a platform for ensemble forecasting of species distributions. </w:t>
      </w:r>
      <w:r w:rsidRPr="00047DA9">
        <w:rPr>
          <w:i/>
          <w:iCs/>
        </w:rPr>
        <w:t>Ecography</w:t>
      </w:r>
      <w:r w:rsidRPr="00047DA9">
        <w:t>, 32, 369–373.</w:t>
      </w:r>
    </w:p>
    <w:p w14:paraId="598881A8" w14:textId="77777777" w:rsidR="0067520E" w:rsidRPr="00047DA9" w:rsidRDefault="0067520E" w:rsidP="001A0286">
      <w:pPr>
        <w:pStyle w:val="Reference"/>
      </w:pPr>
      <w:r w:rsidRPr="00047DA9">
        <w:t xml:space="preserve">Thuiller, W., Lavorel, S., Araújo, M.B., Sykes, M.T. &amp; Prentice, I.C. (2005). Climate change threats to plant diversity in Europe. </w:t>
      </w:r>
      <w:r w:rsidRPr="00047DA9">
        <w:rPr>
          <w:i/>
          <w:iCs/>
        </w:rPr>
        <w:t>Proceedings of the National Academy of Sciences of the United States of America</w:t>
      </w:r>
      <w:r w:rsidRPr="00047DA9">
        <w:t>, 102, 8245–50.</w:t>
      </w:r>
    </w:p>
    <w:p w14:paraId="64E2EA2A" w14:textId="77777777" w:rsidR="0067520E" w:rsidRPr="00047DA9" w:rsidRDefault="0067520E" w:rsidP="001A0286">
      <w:pPr>
        <w:pStyle w:val="Reference"/>
      </w:pPr>
      <w:r w:rsidRPr="00A56479">
        <w:rPr>
          <w:lang w:val="fr-FR"/>
        </w:rPr>
        <w:t xml:space="preserve">Thuiller, W., Münkemüller, T., Lavergne, S., Mouillot, D., Mouquet, N., Schiffers, K., et al. </w:t>
      </w:r>
      <w:r w:rsidRPr="00047DA9">
        <w:t xml:space="preserve">(2013). A road map for integrating eco-evolutionary processes into biodiversity models. </w:t>
      </w:r>
      <w:r w:rsidRPr="00047DA9">
        <w:rPr>
          <w:i/>
          <w:iCs/>
        </w:rPr>
        <w:t>Ecology Letters</w:t>
      </w:r>
      <w:r w:rsidRPr="00047DA9">
        <w:t>, 16, 94–105.</w:t>
      </w:r>
    </w:p>
    <w:p w14:paraId="703E28D1" w14:textId="77777777" w:rsidR="0067520E" w:rsidRPr="00047DA9" w:rsidRDefault="0067520E" w:rsidP="001A0286">
      <w:pPr>
        <w:pStyle w:val="Reference"/>
      </w:pPr>
      <w:r w:rsidRPr="00047DA9">
        <w:t xml:space="preserve">Travis, J.M.J. (2001). The color of noise and the evolution of dispersal. </w:t>
      </w:r>
      <w:r w:rsidRPr="00047DA9">
        <w:rPr>
          <w:i/>
          <w:iCs/>
        </w:rPr>
        <w:t>Ecological Research</w:t>
      </w:r>
      <w:r w:rsidRPr="00047DA9">
        <w:t>, 16, 157–163.</w:t>
      </w:r>
    </w:p>
    <w:p w14:paraId="1BB0D8C8" w14:textId="77777777" w:rsidR="0067520E" w:rsidRPr="00047DA9" w:rsidRDefault="0067520E" w:rsidP="001A0286">
      <w:pPr>
        <w:pStyle w:val="Reference"/>
      </w:pPr>
      <w:r w:rsidRPr="00047DA9">
        <w:t xml:space="preserve">Travis, J.M.J. (2003). Climate change and habitat destruction: a deadly anthropogenic cocktail. </w:t>
      </w:r>
      <w:r w:rsidRPr="00047DA9">
        <w:rPr>
          <w:i/>
          <w:iCs/>
        </w:rPr>
        <w:t>Proceedings of the Royal Society B: Biological Sciences</w:t>
      </w:r>
      <w:r w:rsidRPr="00047DA9">
        <w:t>, 270, 467–73.</w:t>
      </w:r>
    </w:p>
    <w:p w14:paraId="6A793810" w14:textId="77777777" w:rsidR="0067520E" w:rsidRPr="00047DA9" w:rsidRDefault="0067520E" w:rsidP="001A0286">
      <w:pPr>
        <w:pStyle w:val="Reference"/>
      </w:pPr>
      <w:r w:rsidRPr="00047DA9">
        <w:t xml:space="preserve">Travis, J.M.J., Delgado, M., Bocedi, G., Baguette, M., Bartoń, K., Bonte, D., et al. (2014). Dispersal and species’ responses to climate change. </w:t>
      </w:r>
      <w:r w:rsidRPr="00047DA9">
        <w:rPr>
          <w:i/>
          <w:iCs/>
        </w:rPr>
        <w:t>Oikos</w:t>
      </w:r>
      <w:r w:rsidRPr="00047DA9">
        <w:t>, 122, 1532–1540.</w:t>
      </w:r>
    </w:p>
    <w:p w14:paraId="47689B9F" w14:textId="77777777" w:rsidR="0067520E" w:rsidRPr="00047DA9" w:rsidRDefault="0067520E" w:rsidP="001A0286">
      <w:pPr>
        <w:pStyle w:val="Reference"/>
      </w:pPr>
      <w:r w:rsidRPr="00047DA9">
        <w:t xml:space="preserve">Travis, J.M.J. &amp; Dytham, C. (1999). Habitat persistence, habitat availability and the evolution of dispersal. </w:t>
      </w:r>
      <w:r w:rsidRPr="00047DA9">
        <w:rPr>
          <w:i/>
          <w:iCs/>
        </w:rPr>
        <w:t>Proceedings of the Royal Society B: Biological Sciences</w:t>
      </w:r>
      <w:r w:rsidRPr="00047DA9">
        <w:t>, 266, 723–728.</w:t>
      </w:r>
    </w:p>
    <w:p w14:paraId="13270C7D" w14:textId="77777777" w:rsidR="0067520E" w:rsidRPr="00047DA9" w:rsidRDefault="0067520E" w:rsidP="001A0286">
      <w:pPr>
        <w:pStyle w:val="Reference"/>
      </w:pPr>
      <w:r w:rsidRPr="00047DA9">
        <w:t xml:space="preserve">Travis, J.M.J. &amp; Dytham, C. (2002). Dispersal evolution during invasions. </w:t>
      </w:r>
      <w:r w:rsidRPr="00047DA9">
        <w:rPr>
          <w:i/>
          <w:iCs/>
        </w:rPr>
        <w:t>Evolutionary Ecology Research</w:t>
      </w:r>
      <w:r w:rsidRPr="00047DA9">
        <w:t>, 4, 1119–1129.</w:t>
      </w:r>
    </w:p>
    <w:p w14:paraId="5C16D633" w14:textId="77777777" w:rsidR="0067520E" w:rsidRPr="00047DA9" w:rsidRDefault="0067520E" w:rsidP="001A0286">
      <w:pPr>
        <w:pStyle w:val="Reference"/>
      </w:pPr>
      <w:r w:rsidRPr="00047DA9">
        <w:t xml:space="preserve">Travis, J. &amp; Dytham, C. (2004). A method for simulating patterns of habitat availability at static and dynamic range margins. </w:t>
      </w:r>
      <w:r w:rsidRPr="00047DA9">
        <w:rPr>
          <w:i/>
          <w:iCs/>
        </w:rPr>
        <w:t>Oikos</w:t>
      </w:r>
      <w:r w:rsidRPr="00047DA9">
        <w:t>, 104, 410–416.</w:t>
      </w:r>
    </w:p>
    <w:p w14:paraId="7324449B" w14:textId="77777777" w:rsidR="0067520E" w:rsidRPr="00047DA9" w:rsidRDefault="0067520E" w:rsidP="001A0286">
      <w:pPr>
        <w:pStyle w:val="Reference"/>
      </w:pPr>
      <w:r w:rsidRPr="00047DA9">
        <w:t xml:space="preserve">Travis, J. &amp; Dytham, C. (2012). Dispersal and climate change: a review of theory. In: </w:t>
      </w:r>
      <w:r w:rsidRPr="00047DA9">
        <w:rPr>
          <w:i/>
          <w:iCs/>
        </w:rPr>
        <w:t>Dispersal Ecology and Evolution</w:t>
      </w:r>
      <w:r w:rsidRPr="00047DA9">
        <w:t xml:space="preserve"> (eds. Clobert, J., Baguette, M., Benton, T.G. &amp; Bullock, J.). Oxford University Press, pp. 337–348.</w:t>
      </w:r>
    </w:p>
    <w:p w14:paraId="5168E598" w14:textId="77777777" w:rsidR="0067520E" w:rsidRPr="00047DA9" w:rsidRDefault="0067520E" w:rsidP="001A0286">
      <w:pPr>
        <w:pStyle w:val="Reference"/>
      </w:pPr>
      <w:r w:rsidRPr="00047DA9">
        <w:t xml:space="preserve">Travis, J.M.J., Harris, C.M., Park, K.J. &amp; Bullock, J.M. (2011). Improving prediction and management of range expansions by combining analytical and individual-based modelling approaches. </w:t>
      </w:r>
      <w:r w:rsidRPr="00047DA9">
        <w:rPr>
          <w:i/>
          <w:iCs/>
        </w:rPr>
        <w:t>Methods in Ecology and Evolution</w:t>
      </w:r>
      <w:r w:rsidRPr="00047DA9">
        <w:t>, 2, 477–488.</w:t>
      </w:r>
    </w:p>
    <w:p w14:paraId="403CD8A7" w14:textId="77777777" w:rsidR="0067520E" w:rsidRPr="00047DA9" w:rsidRDefault="0067520E" w:rsidP="001A0286">
      <w:pPr>
        <w:pStyle w:val="Reference"/>
      </w:pPr>
      <w:r w:rsidRPr="00047DA9">
        <w:t xml:space="preserve">Travis, J.M.J., Murrell, D.J. &amp; Dytham, C. (1999). The evolution of density-dependent dispersal. </w:t>
      </w:r>
      <w:r w:rsidRPr="00047DA9">
        <w:rPr>
          <w:i/>
          <w:iCs/>
        </w:rPr>
        <w:t>Proceedings of the Royal Society B: Biological Sciences</w:t>
      </w:r>
      <w:r w:rsidRPr="00047DA9">
        <w:t>, 266, 1837–1842.</w:t>
      </w:r>
    </w:p>
    <w:p w14:paraId="79504FBD" w14:textId="77777777" w:rsidR="0067520E" w:rsidRPr="00047DA9" w:rsidRDefault="0067520E" w:rsidP="001A0286">
      <w:pPr>
        <w:pStyle w:val="Reference"/>
      </w:pPr>
      <w:r w:rsidRPr="00047DA9">
        <w:t xml:space="preserve">Travis, J.M.J., Mustin, K., Bartoń, K.A., Benton, T.G., Clobert, J., Delgado, M.M., et al. (2012). Modelling dispersal: an eco-evolutionary framework incorporating emigration, movement, settlement behaviour and the multiple costs involved. </w:t>
      </w:r>
      <w:r w:rsidRPr="00047DA9">
        <w:rPr>
          <w:i/>
          <w:iCs/>
        </w:rPr>
        <w:t>Methods in Ecology and Evolution</w:t>
      </w:r>
      <w:r w:rsidRPr="00047DA9">
        <w:t>, 3, 628–641.</w:t>
      </w:r>
    </w:p>
    <w:p w14:paraId="190FF408" w14:textId="77777777" w:rsidR="0067520E" w:rsidRPr="00047DA9" w:rsidRDefault="0067520E" w:rsidP="001A0286">
      <w:pPr>
        <w:pStyle w:val="Reference"/>
      </w:pPr>
      <w:r w:rsidRPr="00047DA9">
        <w:t xml:space="preserve">Travis, J.M.J., Mustin, K., Benton, T.G. &amp; Dytham, C. (2009). Accelerating invasion rates result from the evolution of density-dependent dispersal. </w:t>
      </w:r>
      <w:r w:rsidRPr="00047DA9">
        <w:rPr>
          <w:i/>
          <w:iCs/>
        </w:rPr>
        <w:t>Journal of Theoretical Biology</w:t>
      </w:r>
      <w:r w:rsidRPr="00047DA9">
        <w:t>, 259, 151–8.</w:t>
      </w:r>
    </w:p>
    <w:p w14:paraId="14119FD1" w14:textId="77777777" w:rsidR="0067520E" w:rsidRPr="00047DA9" w:rsidRDefault="0067520E" w:rsidP="001A0286">
      <w:pPr>
        <w:pStyle w:val="Reference"/>
      </w:pPr>
      <w:r w:rsidRPr="00047DA9">
        <w:t xml:space="preserve">Travis, J.M.J., Smith, H.S. &amp; Ranwala, S.M.W. (2010). Towards a mechanistic understanding of dispersal evolution in plants: conservation implications. </w:t>
      </w:r>
      <w:r w:rsidRPr="00047DA9">
        <w:rPr>
          <w:i/>
          <w:iCs/>
        </w:rPr>
        <w:t>Diversity and Distributions</w:t>
      </w:r>
      <w:r w:rsidRPr="00047DA9">
        <w:t>, 16, 690–702.</w:t>
      </w:r>
    </w:p>
    <w:p w14:paraId="032CBE4A" w14:textId="77777777" w:rsidR="0067520E" w:rsidRPr="00047DA9" w:rsidRDefault="0067520E" w:rsidP="001A0286">
      <w:pPr>
        <w:pStyle w:val="Reference"/>
      </w:pPr>
      <w:r w:rsidRPr="00047DA9">
        <w:lastRenderedPageBreak/>
        <w:t xml:space="preserve">Turlure, C., Baguette, M., Stevens, V.M. &amp; Maes, D. (2011). Species- and sex-specific adjustments of movement behavior to landscape heterogeneity in butterflies. </w:t>
      </w:r>
      <w:r w:rsidRPr="00047DA9">
        <w:rPr>
          <w:i/>
          <w:iCs/>
        </w:rPr>
        <w:t>Behavioral Ecology</w:t>
      </w:r>
      <w:r w:rsidRPr="00047DA9">
        <w:t>, 22, 967–975.</w:t>
      </w:r>
    </w:p>
    <w:p w14:paraId="668CDA8C" w14:textId="77777777" w:rsidR="0067520E" w:rsidRPr="00047DA9" w:rsidRDefault="0067520E" w:rsidP="001A0286">
      <w:pPr>
        <w:pStyle w:val="Reference"/>
      </w:pPr>
      <w:r w:rsidRPr="00047DA9">
        <w:t xml:space="preserve">Turner, M.G., Arthaud, G.J., Engstrom, R.T., Hejl, S.J. &amp; Liu, J. (1995). Usefulness of spatially explicit population models in land management. </w:t>
      </w:r>
      <w:r w:rsidRPr="00047DA9">
        <w:rPr>
          <w:i/>
          <w:iCs/>
        </w:rPr>
        <w:t>Ecological Applications</w:t>
      </w:r>
      <w:r w:rsidRPr="00047DA9">
        <w:t>, 5, 12–16.</w:t>
      </w:r>
    </w:p>
    <w:p w14:paraId="44A91982" w14:textId="77777777" w:rsidR="0067520E" w:rsidRPr="00047DA9" w:rsidRDefault="0067520E" w:rsidP="001A0286">
      <w:pPr>
        <w:pStyle w:val="Reference"/>
      </w:pPr>
      <w:r w:rsidRPr="00047DA9">
        <w:t xml:space="preserve">Urban, M.C., Zarnetske, P.L. &amp; Skelly, D.K. (2013). Moving forward: dispersal and species interactions determine biotic responses to climate change. </w:t>
      </w:r>
      <w:r w:rsidRPr="00047DA9">
        <w:rPr>
          <w:i/>
          <w:iCs/>
        </w:rPr>
        <w:t>Annals of the New York Academy of Sciences</w:t>
      </w:r>
      <w:r w:rsidRPr="00047DA9">
        <w:t>, 1297, 44-60.</w:t>
      </w:r>
    </w:p>
    <w:p w14:paraId="2644693E" w14:textId="77777777" w:rsidR="0067520E" w:rsidRPr="00047DA9" w:rsidRDefault="0067520E" w:rsidP="001A0286">
      <w:pPr>
        <w:pStyle w:val="Reference"/>
      </w:pPr>
      <w:r w:rsidRPr="00047DA9">
        <w:t xml:space="preserve">Vandermeert, J. &amp; Carvajal, R. (2001). Metapopulation dynamics and the quality of the matrix. </w:t>
      </w:r>
      <w:r w:rsidRPr="00047DA9">
        <w:rPr>
          <w:i/>
          <w:iCs/>
        </w:rPr>
        <w:t>The American Naturalist</w:t>
      </w:r>
      <w:r w:rsidRPr="00047DA9">
        <w:t>, 158, 211–220.</w:t>
      </w:r>
    </w:p>
    <w:p w14:paraId="29864146" w14:textId="77777777" w:rsidR="0067520E" w:rsidRPr="00497267" w:rsidRDefault="0067520E" w:rsidP="001A0286">
      <w:pPr>
        <w:pStyle w:val="Reference"/>
        <w:rPr>
          <w:lang w:val="es-ES"/>
        </w:rPr>
      </w:pPr>
      <w:r w:rsidRPr="00047DA9">
        <w:t xml:space="preserve">Vasseur, D.A. &amp; Yodzis, P. (2004). The color of environmental noise. </w:t>
      </w:r>
      <w:r w:rsidRPr="00497267">
        <w:rPr>
          <w:i/>
          <w:iCs/>
          <w:lang w:val="es-ES"/>
        </w:rPr>
        <w:t>Ecology</w:t>
      </w:r>
      <w:r w:rsidRPr="00497267">
        <w:rPr>
          <w:lang w:val="es-ES"/>
        </w:rPr>
        <w:t>, 85, 1146–1152.</w:t>
      </w:r>
    </w:p>
    <w:p w14:paraId="1E82D46D" w14:textId="77777777" w:rsidR="0067520E" w:rsidRPr="00047DA9" w:rsidRDefault="0067520E" w:rsidP="001A0286">
      <w:pPr>
        <w:pStyle w:val="Reference"/>
      </w:pPr>
      <w:r w:rsidRPr="00497267">
        <w:rPr>
          <w:lang w:val="es-ES"/>
        </w:rPr>
        <w:t xml:space="preserve">Verbeylen, G., De Bruyn, L., Adriaensen, F. &amp; Matthysen, E. (2003). </w:t>
      </w:r>
      <w:r w:rsidRPr="00047DA9">
        <w:t>Does matrix resistance influence Red squirrel (</w:t>
      </w:r>
      <w:r w:rsidRPr="00047DA9">
        <w:rPr>
          <w:i/>
        </w:rPr>
        <w:t>Sciurus vulgaris</w:t>
      </w:r>
      <w:r w:rsidRPr="00047DA9">
        <w:t xml:space="preserve"> L. 1758) distribution in an urban landscape? </w:t>
      </w:r>
      <w:r w:rsidRPr="00047DA9">
        <w:rPr>
          <w:i/>
          <w:iCs/>
        </w:rPr>
        <w:t>Landscape Ecology</w:t>
      </w:r>
      <w:r w:rsidRPr="00047DA9">
        <w:t>, 18, 791–805.</w:t>
      </w:r>
    </w:p>
    <w:p w14:paraId="1C1C23B4" w14:textId="77777777" w:rsidR="0067520E" w:rsidRPr="00047DA9" w:rsidRDefault="0067520E" w:rsidP="001A0286">
      <w:pPr>
        <w:pStyle w:val="Reference"/>
      </w:pPr>
      <w:r w:rsidRPr="00047DA9">
        <w:t xml:space="preserve">Verboom, J., Schippers, P., Cormont, A., Sterk, M., Vos, C.C. &amp; Opdam, P.F.M. (2010). Population dynamics under increasing environmental variability: implications of climate change for ecological network design criteria. </w:t>
      </w:r>
      <w:r w:rsidRPr="00047DA9">
        <w:rPr>
          <w:i/>
          <w:iCs/>
        </w:rPr>
        <w:t>Landscape Ecology</w:t>
      </w:r>
      <w:r w:rsidRPr="00047DA9">
        <w:t>, 25, 1289–1298.</w:t>
      </w:r>
    </w:p>
    <w:p w14:paraId="7E927C84" w14:textId="77777777" w:rsidR="0067520E" w:rsidRPr="00047DA9" w:rsidRDefault="0067520E" w:rsidP="001A0286">
      <w:pPr>
        <w:pStyle w:val="Reference"/>
      </w:pPr>
      <w:r w:rsidRPr="00047DA9">
        <w:t xml:space="preserve">Vercken, E., Sinervo, B. &amp; Clobert, J. (2012). The importance of a good neighborhood: dispersal decisions in juvenile common lizards are based on social environment. </w:t>
      </w:r>
      <w:r w:rsidRPr="00047DA9">
        <w:rPr>
          <w:i/>
          <w:iCs/>
        </w:rPr>
        <w:t>Behavioral Ecology</w:t>
      </w:r>
      <w:r w:rsidRPr="00047DA9">
        <w:t>, 23, 1059–1067.</w:t>
      </w:r>
    </w:p>
    <w:p w14:paraId="54BFC2C5" w14:textId="77777777" w:rsidR="0067520E" w:rsidRPr="00047DA9" w:rsidRDefault="0067520E" w:rsidP="001A0286">
      <w:pPr>
        <w:pStyle w:val="Reference"/>
      </w:pPr>
      <w:r w:rsidRPr="00047DA9">
        <w:t xml:space="preserve">Vitt, P., Havens, K. &amp; Hoegh-Guldberg, O. (2009). Assisted migration: part of an integrated conservation strategy. </w:t>
      </w:r>
      <w:r w:rsidRPr="00047DA9">
        <w:rPr>
          <w:i/>
          <w:iCs/>
        </w:rPr>
        <w:t>Trends in Ecology &amp; Evolution</w:t>
      </w:r>
      <w:r w:rsidRPr="00047DA9">
        <w:t>, 9, 473–474.</w:t>
      </w:r>
    </w:p>
    <w:p w14:paraId="5B9FF248" w14:textId="77777777" w:rsidR="0067520E" w:rsidRPr="00047DA9" w:rsidRDefault="0067520E" w:rsidP="001A0286">
      <w:pPr>
        <w:pStyle w:val="Reference"/>
      </w:pPr>
      <w:r w:rsidRPr="00047DA9">
        <w:t xml:space="preserve">Vuilleumier, S. &amp; Metzger, R. (2006). Animal dispersal modelling: Handling landscape features and related animal choices. </w:t>
      </w:r>
      <w:r w:rsidRPr="00047DA9">
        <w:rPr>
          <w:i/>
          <w:iCs/>
        </w:rPr>
        <w:t>Ecological Modelling</w:t>
      </w:r>
      <w:r w:rsidRPr="00047DA9">
        <w:t>, 190, 159–170.</w:t>
      </w:r>
    </w:p>
    <w:p w14:paraId="221E9185" w14:textId="77777777" w:rsidR="0067520E" w:rsidRPr="00047DA9" w:rsidRDefault="0067520E" w:rsidP="001A0286">
      <w:pPr>
        <w:pStyle w:val="Reference"/>
      </w:pPr>
      <w:r w:rsidRPr="00047DA9">
        <w:t xml:space="preserve">Vuilleumier, S. &amp; Perrin, N. (2006). Effects of cognitive abilities on metapopulation connectivity. </w:t>
      </w:r>
      <w:r w:rsidRPr="00047DA9">
        <w:rPr>
          <w:i/>
          <w:iCs/>
        </w:rPr>
        <w:t>Oikos</w:t>
      </w:r>
      <w:r w:rsidRPr="00047DA9">
        <w:t>, 113, 139–147.</w:t>
      </w:r>
    </w:p>
    <w:p w14:paraId="09C15B3C" w14:textId="77777777" w:rsidR="0067520E" w:rsidRPr="00047DA9" w:rsidRDefault="0067520E" w:rsidP="001A0286">
      <w:pPr>
        <w:pStyle w:val="Reference"/>
      </w:pPr>
      <w:r w:rsidRPr="00047DA9">
        <w:t xml:space="preserve">Wang, R., Ovaskainen, O., Cao, Y., Chen, H., Zhou, Y., Xu, C., et al. (2011). Dispersal in the Glanville fritillary butterfly in fragmented versus continuous landscapes: comparison between three methods. </w:t>
      </w:r>
      <w:r w:rsidRPr="00047DA9">
        <w:rPr>
          <w:i/>
          <w:iCs/>
        </w:rPr>
        <w:t>Ecological Entomology</w:t>
      </w:r>
      <w:r w:rsidRPr="00047DA9">
        <w:t>, 36, 251–260.</w:t>
      </w:r>
    </w:p>
    <w:p w14:paraId="59D5BDF3" w14:textId="77777777" w:rsidR="0067520E" w:rsidRPr="00047DA9" w:rsidRDefault="0067520E" w:rsidP="001A0286">
      <w:pPr>
        <w:pStyle w:val="Reference"/>
      </w:pPr>
      <w:r w:rsidRPr="00047DA9">
        <w:t xml:space="preserve">Warren, M., Hill, J., Asher, T. &amp; Fox, R. (2001). Rapid responses of British butterflies to opposing forces of climate and habitat change. </w:t>
      </w:r>
      <w:r w:rsidRPr="00047DA9">
        <w:rPr>
          <w:i/>
          <w:iCs/>
        </w:rPr>
        <w:t>Nature</w:t>
      </w:r>
      <w:r w:rsidRPr="00047DA9">
        <w:t>, 414, 65–69.</w:t>
      </w:r>
    </w:p>
    <w:p w14:paraId="77E4F31C" w14:textId="77777777" w:rsidR="0067520E" w:rsidRPr="00047DA9" w:rsidRDefault="0067520E" w:rsidP="001A0286">
      <w:pPr>
        <w:pStyle w:val="Reference"/>
      </w:pPr>
      <w:r w:rsidRPr="00047DA9">
        <w:t xml:space="preserve">Watts, K., Eycott, A.E., Handley, P., Ray, D., Humphrey, J.W. &amp; Quine, C.P. (2010). Targeting and evaluating biodiversity conservation action within fragmented landscapes: an approach based on generic focal species and least-cost networks. </w:t>
      </w:r>
      <w:r w:rsidRPr="00047DA9">
        <w:rPr>
          <w:i/>
          <w:iCs/>
        </w:rPr>
        <w:t>Landscape Ecology</w:t>
      </w:r>
      <w:r w:rsidRPr="00047DA9">
        <w:t>, 25, 1305–1318.</w:t>
      </w:r>
    </w:p>
    <w:p w14:paraId="254F5F3A" w14:textId="77777777" w:rsidR="0067520E" w:rsidRPr="00047DA9" w:rsidRDefault="0067520E" w:rsidP="001A0286">
      <w:pPr>
        <w:pStyle w:val="Reference"/>
      </w:pPr>
      <w:r w:rsidRPr="00047DA9">
        <w:t xml:space="preserve">Weeks, A.R., Sgro, C.M., Young, A.G., Frankham, R., Mitchell, N.J., Miller, K. a, et al. (2011). Assessing the benefits and risks of translocations in changing environments: a genetic perspective. </w:t>
      </w:r>
      <w:r w:rsidRPr="00047DA9">
        <w:rPr>
          <w:i/>
          <w:iCs/>
        </w:rPr>
        <w:t>Evolutionary applications</w:t>
      </w:r>
      <w:r w:rsidRPr="00047DA9">
        <w:t>, 4, 709–725.</w:t>
      </w:r>
    </w:p>
    <w:p w14:paraId="11792003" w14:textId="3BBA6847" w:rsidR="000C7A8C" w:rsidRPr="00047DA9" w:rsidRDefault="000C7A8C">
      <w:pPr>
        <w:pStyle w:val="Reference"/>
        <w:rPr>
          <w:ins w:id="676" w:author="Pannetier, Theo" w:date="2024-06-04T20:36:00Z"/>
        </w:rPr>
        <w:pPrChange w:id="677" w:author="Pannetier, Theo" w:date="2024-06-04T20:38:00Z">
          <w:pPr>
            <w:pStyle w:val="Heading1"/>
          </w:pPr>
        </w:pPrChange>
      </w:pPr>
      <w:ins w:id="678" w:author="Pannetier, Theo" w:date="2024-06-04T20:36:00Z">
        <w:r w:rsidRPr="00047DA9">
          <w:t xml:space="preserve">Weir, B.S., and Cockerham, C. C. </w:t>
        </w:r>
      </w:ins>
      <w:ins w:id="679" w:author="Pannetier, Theo" w:date="2024-06-04T20:39:00Z">
        <w:r w:rsidR="00BB6C1A" w:rsidRPr="00047DA9">
          <w:t xml:space="preserve">(1984) </w:t>
        </w:r>
      </w:ins>
      <w:ins w:id="680" w:author="Pannetier, Theo" w:date="2024-06-04T20:36:00Z">
        <w:r w:rsidRPr="00047DA9">
          <w:rPr>
            <w:rPrChange w:id="681" w:author="Pannetier, Theo" w:date="2024-06-04T20:39:00Z">
              <w:rPr>
                <w:rFonts w:asciiTheme="minorHAnsi" w:eastAsiaTheme="minorHAnsi" w:hAnsiTheme="minorHAnsi" w:cstheme="minorBidi"/>
                <w:b w:val="0"/>
                <w:i/>
                <w:iCs/>
                <w:kern w:val="2"/>
                <w:szCs w:val="22"/>
              </w:rPr>
            </w:rPrChange>
          </w:rPr>
          <w:t>Estimating F-Statistics for The Analysis of Population Structure</w:t>
        </w:r>
        <w:r w:rsidRPr="00047DA9">
          <w:t xml:space="preserve">. </w:t>
        </w:r>
        <w:r w:rsidRPr="00047DA9">
          <w:rPr>
            <w:rPrChange w:id="682" w:author="Pannetier, Theo" w:date="2024-06-04T20:39:00Z">
              <w:rPr>
                <w:rFonts w:asciiTheme="minorHAnsi" w:eastAsiaTheme="minorHAnsi" w:hAnsiTheme="minorHAnsi" w:cstheme="minorBidi"/>
                <w:b w:val="0"/>
                <w:kern w:val="2"/>
                <w:szCs w:val="22"/>
              </w:rPr>
            </w:rPrChange>
          </w:rPr>
          <w:t>Evolution</w:t>
        </w:r>
        <w:r w:rsidRPr="00047DA9">
          <w:t xml:space="preserve">. 38(6). pp. 1358-1370. </w:t>
        </w:r>
        <w:r w:rsidRPr="00047DA9">
          <w:fldChar w:fldCharType="begin"/>
        </w:r>
        <w:r w:rsidRPr="00047DA9">
          <w:instrText>HYPERLINK "https://doi.org/10.1111/j.1558-5646.1984.tb05657.x"</w:instrText>
        </w:r>
        <w:r w:rsidRPr="00047DA9">
          <w:fldChar w:fldCharType="separate"/>
        </w:r>
        <w:r w:rsidRPr="00047DA9">
          <w:t>https://doi.org/10.1111/j.1558-5646.1984.tb05657.x</w:t>
        </w:r>
        <w:r w:rsidRPr="00047DA9">
          <w:fldChar w:fldCharType="end"/>
        </w:r>
      </w:ins>
    </w:p>
    <w:p w14:paraId="01E3CC82" w14:textId="79D40445" w:rsidR="000C7A8C" w:rsidRPr="00047DA9" w:rsidRDefault="000C7A8C" w:rsidP="00046A8E">
      <w:pPr>
        <w:pStyle w:val="Reference"/>
        <w:rPr>
          <w:ins w:id="683" w:author="Pannetier, Theo" w:date="2024-06-04T20:36:00Z"/>
        </w:rPr>
      </w:pPr>
      <w:ins w:id="684" w:author="Pannetier, Theo" w:date="2024-06-04T20:36:00Z">
        <w:r w:rsidRPr="00047DA9">
          <w:t xml:space="preserve">Weir, B.S., and Hill, W. G. </w:t>
        </w:r>
        <w:r w:rsidR="00BB6C1A" w:rsidRPr="00047DA9">
          <w:t xml:space="preserve">(2002) </w:t>
        </w:r>
        <w:r w:rsidRPr="00047DA9">
          <w:rPr>
            <w:rPrChange w:id="685" w:author="Pannetier, Theo" w:date="2024-06-04T20:36:00Z">
              <w:rPr>
                <w:rFonts w:asciiTheme="minorHAnsi" w:eastAsiaTheme="minorHAnsi" w:hAnsiTheme="minorHAnsi" w:cstheme="minorBidi"/>
                <w:i/>
                <w:iCs/>
                <w:kern w:val="2"/>
                <w:szCs w:val="22"/>
              </w:rPr>
            </w:rPrChange>
          </w:rPr>
          <w:t>Estimating F-Statistics.</w:t>
        </w:r>
        <w:r w:rsidRPr="00047DA9">
          <w:t xml:space="preserve"> </w:t>
        </w:r>
        <w:r w:rsidRPr="00047DA9">
          <w:rPr>
            <w:rPrChange w:id="686" w:author="Pannetier, Theo" w:date="2024-06-04T20:36:00Z">
              <w:rPr>
                <w:rFonts w:asciiTheme="minorHAnsi" w:eastAsiaTheme="minorHAnsi" w:hAnsiTheme="minorHAnsi" w:cstheme="minorBidi"/>
                <w:kern w:val="2"/>
                <w:szCs w:val="22"/>
              </w:rPr>
            </w:rPrChange>
          </w:rPr>
          <w:t>Ann. Rev. Genet.</w:t>
        </w:r>
        <w:r w:rsidRPr="00047DA9">
          <w:t xml:space="preserve"> 2002, 36:721 – 750 </w:t>
        </w:r>
        <w:r w:rsidRPr="00047DA9">
          <w:rPr>
            <w:rPrChange w:id="687"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047DA9" w:rsidRDefault="0067520E" w:rsidP="001A0286">
      <w:pPr>
        <w:pStyle w:val="Reference"/>
      </w:pPr>
      <w:r w:rsidRPr="00047DA9">
        <w:t>Wiegand, T., Revilla, E. &amp; Moloney, K.A. (2005). Effects of Habitat Loss and Fragmentation on Population Dynamics. Conservation Biology, 19, 108–121.</w:t>
      </w:r>
    </w:p>
    <w:p w14:paraId="667E1D26" w14:textId="77777777" w:rsidR="0067520E" w:rsidRPr="00047DA9" w:rsidRDefault="0067520E" w:rsidP="001A0286">
      <w:pPr>
        <w:pStyle w:val="Reference"/>
      </w:pPr>
      <w:r w:rsidRPr="00047DA9">
        <w:t>Willis, S.G., Hill, J.K., Thomas, C.D., Roy, D.B., Fox, R., Blakeley, D.S., et al. (2009a). Assisted colonization in a changing climate: a test-study using two U.K. butterflies. Conservation Letters, 2, 46–52.</w:t>
      </w:r>
    </w:p>
    <w:p w14:paraId="0F3117A5" w14:textId="77777777" w:rsidR="0067520E" w:rsidRPr="00A56479" w:rsidRDefault="0067520E" w:rsidP="001A0286">
      <w:pPr>
        <w:pStyle w:val="Reference"/>
        <w:rPr>
          <w:lang w:val="fr-FR"/>
        </w:rPr>
      </w:pPr>
      <w:r w:rsidRPr="00047DA9">
        <w:lastRenderedPageBreak/>
        <w:t xml:space="preserve">Willis, S.G., Thomas, C.D., Hill, J.K., Collingham, Y.C., Telfer, M.G., Fox, R., et al. (2009b). Dynamic distribution modelling: predicting the present from the past. </w:t>
      </w:r>
      <w:r w:rsidRPr="00A56479">
        <w:rPr>
          <w:lang w:val="fr-FR"/>
        </w:rPr>
        <w:t>Ecography, 32, 5–12.</w:t>
      </w:r>
    </w:p>
    <w:p w14:paraId="6964CA70" w14:textId="77777777" w:rsidR="0067520E" w:rsidRPr="00047DA9" w:rsidRDefault="0067520E" w:rsidP="001A0286">
      <w:pPr>
        <w:pStyle w:val="Reference"/>
      </w:pPr>
      <w:r w:rsidRPr="00A56479">
        <w:rPr>
          <w:lang w:val="fr-FR"/>
        </w:rPr>
        <w:t xml:space="preserve">Wisz, M.S., Pottier, J., Kissling, W.D., Pellissier, L., Lenoir, J., Damgaard, C.F., et al. </w:t>
      </w:r>
      <w:r w:rsidRPr="00047DA9">
        <w:t>(2013). The role of biotic interactions in shaping distributions and realised assemblages of species: implications for species distribution modelling. Biological reviews of the Cambridge Philosophical Society, 88, 15–30.</w:t>
      </w:r>
    </w:p>
    <w:p w14:paraId="5AB71F0D" w14:textId="77777777" w:rsidR="0067520E" w:rsidRPr="00047DA9" w:rsidRDefault="0067520E" w:rsidP="001A0286">
      <w:pPr>
        <w:pStyle w:val="Reference"/>
      </w:pPr>
      <w:r w:rsidRPr="00047DA9">
        <w:t>With, K.A. (1997). The application of neutral landscape models in conservation biology. Conservation Biology, 11, 1069–1080.</w:t>
      </w:r>
    </w:p>
    <w:p w14:paraId="3E2F12EF" w14:textId="77777777" w:rsidR="0067520E" w:rsidRPr="00047DA9" w:rsidRDefault="0067520E" w:rsidP="001A0286">
      <w:pPr>
        <w:pStyle w:val="Reference"/>
      </w:pPr>
      <w:r w:rsidRPr="00047DA9">
        <w:t>With, K.A. &amp; King, A.W. (1999). Extinction Thresholds for Species in Fractal Landscapes. Conservation Biology, 13, 314–326.</w:t>
      </w:r>
    </w:p>
    <w:p w14:paraId="2EF6332B" w14:textId="77777777" w:rsidR="0067520E" w:rsidRPr="00047DA9" w:rsidRDefault="0067520E" w:rsidP="001A0286">
      <w:pPr>
        <w:pStyle w:val="Reference"/>
      </w:pPr>
      <w:r w:rsidRPr="00047DA9">
        <w:t>Zheng, C., Ovaskainen, O. &amp; Hanski, I. (2009a). Modelling single nucleotide effects in phosphoglucose isomerase on dispersal in the Glanville fritillary butterfly: coupling of ecological and evolutionary dynamics. Philosophical Transactions of the Royal Society of London. Series B, 364, 1519–32.</w:t>
      </w:r>
    </w:p>
    <w:p w14:paraId="3615B204" w14:textId="77777777" w:rsidR="0067520E" w:rsidRPr="00047DA9" w:rsidRDefault="0067520E" w:rsidP="001A0286">
      <w:pPr>
        <w:pStyle w:val="Reference"/>
      </w:pPr>
      <w:r w:rsidRPr="00047DA9">
        <w:t>Zheng, C., Pennanen, J. &amp; Ovaskainen, O. (2009b). Modelling dispersal with diffusion and habitat selection: Analytical results for highly fragmented landscapes. Ecological Modelling, 220, 1495–1505.</w:t>
      </w:r>
    </w:p>
    <w:p w14:paraId="795B2289" w14:textId="77777777" w:rsidR="0067520E" w:rsidRPr="00047DA9" w:rsidRDefault="0067520E" w:rsidP="001A0286">
      <w:pPr>
        <w:pStyle w:val="Reference"/>
      </w:pPr>
      <w:r w:rsidRPr="00047DA9">
        <w:t>Zollner, P. &amp; Lima, S. (1999). Search strategies for landscape-level interpatch movements. Ecology, 80, 1019–1030.</w:t>
      </w:r>
    </w:p>
    <w:p w14:paraId="3848CEDE" w14:textId="77777777" w:rsidR="0067520E" w:rsidRPr="00047DA9" w:rsidRDefault="0067520E" w:rsidP="001A0286">
      <w:pPr>
        <w:pStyle w:val="Reference"/>
      </w:pPr>
      <w:r w:rsidRPr="00047DA9">
        <w:t>Zollner, P.A. &amp; Lima, S.L. (1997). Landscape-level perceptual abilities in white-footed mice: perceptual range and the detection of forested habitat. Oikos, 80, 51–60.</w:t>
      </w:r>
    </w:p>
    <w:p w14:paraId="5C34E01B" w14:textId="77777777" w:rsidR="0067520E" w:rsidRPr="00047DA9" w:rsidRDefault="0067520E" w:rsidP="001A0286">
      <w:pPr>
        <w:pStyle w:val="Reference"/>
      </w:pPr>
      <w:r w:rsidRPr="00047DA9">
        <w:t>Zollner, P.A. &amp; Lima, S.L. (2005). Behavioral tradeoffs when dispersing across a patchy landscape. Oikos, 108, 219–230.</w:t>
      </w:r>
    </w:p>
    <w:p w14:paraId="73865441" w14:textId="77777777" w:rsidR="0067520E" w:rsidRPr="00047DA9" w:rsidRDefault="0067520E" w:rsidP="001A0286">
      <w:pPr>
        <w:pStyle w:val="Reference"/>
      </w:pPr>
      <w:r w:rsidRPr="00047DA9">
        <w:t>Zurell, D., Grimm, V., Rossmanith, E., Zbinden, N., Zimmermann, N.E. &amp; Schröder, B. (2012). Uncertainty in predictions of range dynamics: black grouse climbing the Swiss Alps. Ecography, 35, 590–603.</w:t>
      </w:r>
    </w:p>
    <w:p w14:paraId="035B49C3" w14:textId="77777777" w:rsidR="0067520E" w:rsidRPr="00047DA9" w:rsidRDefault="0067520E" w:rsidP="001A0286">
      <w:pPr>
        <w:pStyle w:val="Reference"/>
      </w:pPr>
      <w:r w:rsidRPr="00047DA9">
        <w:t>Zurell, D., Jeltsch, F., Dormann, C.F. &amp; Schröder, B. (2009). Static species distribution models in dynamically changing systems: how good can predictions really be? Ecography, 32, 733–744.</w:t>
      </w:r>
    </w:p>
    <w:p w14:paraId="602972F6" w14:textId="77777777" w:rsidR="0067520E" w:rsidRPr="00047DA9" w:rsidRDefault="0067520E" w:rsidP="001A0286">
      <w:r w:rsidRPr="00047DA9">
        <w:fldChar w:fldCharType="end"/>
      </w:r>
    </w:p>
    <w:sectPr w:rsidR="0067520E" w:rsidRPr="00047DA9" w:rsidSect="000E5FD2">
      <w:headerReference w:type="first" r:id="rId112"/>
      <w:footerReference w:type="first" r:id="rId113"/>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Palmer, Steve" w:date="2016-04-20T17:07:00Z" w:initials="PS">
    <w:p w14:paraId="2F2B9B86" w14:textId="2FF244D9"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23"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61" w:author="Bocedi, Greta" w:date="2024-10-25T18:35:00Z" w:initials="BG">
    <w:p w14:paraId="6B864C2F" w14:textId="77777777" w:rsidR="008C418D" w:rsidRDefault="008C418D" w:rsidP="008C418D">
      <w:pPr>
        <w:pStyle w:val="CommentText"/>
        <w:jc w:val="left"/>
      </w:pPr>
      <w:r>
        <w:rPr>
          <w:rStyle w:val="CommentReference"/>
        </w:rPr>
        <w:annotationRef/>
      </w:r>
      <w:r>
        <w:t>Theo, is that right?</w:t>
      </w:r>
    </w:p>
  </w:comment>
  <w:comment w:id="63" w:author="Bocedi, Greta" w:date="2024-10-25T19:03:00Z" w:initials="BG">
    <w:p w14:paraId="079F36CF" w14:textId="77777777" w:rsidR="00EC101F" w:rsidRDefault="00EC101F" w:rsidP="00EC101F">
      <w:pPr>
        <w:pStyle w:val="CommentText"/>
        <w:jc w:val="left"/>
      </w:pPr>
      <w:r>
        <w:rPr>
          <w:rStyle w:val="CommentReference"/>
        </w:rPr>
        <w:annotationRef/>
      </w:r>
      <w:r>
        <w:t>This was in the previous version but not here. Any reason?</w:t>
      </w:r>
    </w:p>
  </w:comment>
  <w:comment w:id="64" w:author="Bocedi, Greta" w:date="2024-09-09T17:24:00Z" w:initials="BG">
    <w:p w14:paraId="4FED3373" w14:textId="2FCBC335" w:rsidR="001A2B4A" w:rsidRDefault="001A2B4A" w:rsidP="001A2B4A">
      <w:pPr>
        <w:pStyle w:val="CommentText"/>
        <w:jc w:val="left"/>
      </w:pPr>
      <w:r>
        <w:rPr>
          <w:rStyle w:val="CommentReference"/>
        </w:rPr>
        <w:annotationRef/>
      </w:r>
      <w:r>
        <w:rPr>
          <w:highlight w:val="cyan"/>
        </w:rPr>
        <w:t>This is something we will want to relax when we have time to allow for hermaphrodites.</w:t>
      </w:r>
    </w:p>
  </w:comment>
  <w:comment w:id="65" w:author="Bocedi, Greta" w:date="2024-09-09T17:25:00Z" w:initials="BG">
    <w:p w14:paraId="59DBACE0" w14:textId="77777777" w:rsidR="001A2B4A" w:rsidRDefault="001A2B4A" w:rsidP="001A2B4A">
      <w:pPr>
        <w:pStyle w:val="CommentText"/>
        <w:jc w:val="left"/>
      </w:pPr>
      <w:r>
        <w:rPr>
          <w:rStyle w:val="CommentReference"/>
        </w:rPr>
        <w:annotationRef/>
      </w:r>
      <w:r>
        <w:t>I am going to colour code in blue things that can go on a wish / to do list.</w:t>
      </w:r>
    </w:p>
  </w:comment>
  <w:comment w:id="67" w:author="Bocedi, Greta" w:date="2024-09-09T17:43:00Z" w:initials="BG">
    <w:p w14:paraId="4AFF91BA" w14:textId="77777777" w:rsidR="001A2B4A" w:rsidRDefault="001A2B4A" w:rsidP="001A2B4A">
      <w:pPr>
        <w:pStyle w:val="CommentText"/>
        <w:jc w:val="left"/>
      </w:pPr>
      <w:r>
        <w:rPr>
          <w:rStyle w:val="CommentReference"/>
        </w:rPr>
        <w:annotationRef/>
      </w:r>
      <w:r>
        <w:t>Do these two have specific symbols or acronyms?</w:t>
      </w:r>
    </w:p>
  </w:comment>
  <w:comment w:id="68" w:author="Bocedi, Greta" w:date="2024-09-09T17:53:00Z" w:initials="BG">
    <w:p w14:paraId="1367CB92" w14:textId="77777777" w:rsidR="0020353E" w:rsidRDefault="0020353E" w:rsidP="0020353E">
      <w:pPr>
        <w:pStyle w:val="CommentText"/>
        <w:jc w:val="left"/>
      </w:pPr>
      <w:r>
        <w:rPr>
          <w:rStyle w:val="CommentReference"/>
        </w:rPr>
        <w:annotationRef/>
      </w:r>
      <w:r>
        <w:t>That’s already said above right?</w:t>
      </w:r>
    </w:p>
  </w:comment>
  <w:comment w:id="272" w:author="Palmer, Steve" w:date="2016-06-16T14:46:00Z" w:initials="PS">
    <w:p w14:paraId="047C6C35" w14:textId="2B7F4300"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273" w:author="Bocedi, Greta [2]"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274" w:author="Bocedi, Greta [2]"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279" w:author="Bocedi, Greta [2]"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280"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281"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282" w:author="Bocedi, Greta [2]"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288" w:author="Bocedi, Greta [2]"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289"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423" w:author="Bocedi, Greta [2]" w:date="2020-03-06T11:20:00Z" w:initials="BG">
    <w:p w14:paraId="6A9BDE6B" w14:textId="4CDDF29D" w:rsidR="00D97DB2" w:rsidRDefault="00D97DB2">
      <w:pPr>
        <w:pStyle w:val="CommentText"/>
      </w:pPr>
      <w:r>
        <w:rPr>
          <w:rStyle w:val="CommentReference"/>
        </w:rPr>
        <w:annotationRef/>
      </w:r>
      <w:r>
        <w:t>Same as Sim number???</w:t>
      </w:r>
    </w:p>
  </w:comment>
  <w:comment w:id="424" w:author="Palmer, Steve [2]" w:date="2020-08-13T11:59:00Z" w:initials="PS">
    <w:p w14:paraId="6DF5FC28" w14:textId="4401B07B" w:rsidR="00D97DB2" w:rsidRDefault="00D97DB2">
      <w:pPr>
        <w:pStyle w:val="CommentText"/>
      </w:pPr>
      <w:r>
        <w:rPr>
          <w:rStyle w:val="CommentReference"/>
        </w:rPr>
        <w:annotationRef/>
      </w:r>
      <w:r>
        <w:t>NO</w:t>
      </w:r>
    </w:p>
  </w:comment>
  <w:comment w:id="475" w:author="Pannetier, Theo" w:date="2024-09-03T12:13:00Z" w:initials="TP">
    <w:p w14:paraId="23D62CE1" w14:textId="77777777"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107FB4" w15:done="0"/>
  <w15:commentEx w15:paraId="6CE58173" w15:paraIdParent="3D107FB4" w15:done="0"/>
  <w15:commentEx w15:paraId="6B864C2F" w15:done="0"/>
  <w15:commentEx w15:paraId="079F36CF" w15:done="0"/>
  <w15:commentEx w15:paraId="4FED3373" w15:done="0"/>
  <w15:commentEx w15:paraId="59DBACE0" w15:paraIdParent="4FED3373" w15:done="0"/>
  <w15:commentEx w15:paraId="4AFF91BA" w15:done="0"/>
  <w15:commentEx w15:paraId="1367CB92"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23D62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455F78B" w16cex:dateUtc="2024-10-25T17:35:00Z"/>
  <w16cex:commentExtensible w16cex:durableId="471E10E0" w16cex:dateUtc="2024-10-25T18:03:00Z"/>
  <w16cex:commentExtensible w16cex:durableId="20C42468" w16cex:dateUtc="2024-09-09T16:24:00Z"/>
  <w16cex:commentExtensible w16cex:durableId="76C2A151" w16cex:dateUtc="2024-09-09T16:25:00Z"/>
  <w16cex:commentExtensible w16cex:durableId="6AEE3F97" w16cex:dateUtc="2024-09-09T16:43:00Z"/>
  <w16cex:commentExtensible w16cex:durableId="5D9DF658" w16cex:dateUtc="2024-09-09T16:53:00Z"/>
  <w16cex:commentExtensible w16cex:durableId="21EC32A4" w16cex:dateUtc="2024-09-03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107FB4" w16cid:durableId="220CAD5B"/>
  <w16cid:commentId w16cid:paraId="6CE58173" w16cid:durableId="22B9456E"/>
  <w16cid:commentId w16cid:paraId="6B864C2F" w16cid:durableId="3455F78B"/>
  <w16cid:commentId w16cid:paraId="079F36CF" w16cid:durableId="471E10E0"/>
  <w16cid:commentId w16cid:paraId="4FED3373" w16cid:durableId="20C42468"/>
  <w16cid:commentId w16cid:paraId="59DBACE0" w16cid:durableId="76C2A151"/>
  <w16cid:commentId w16cid:paraId="4AFF91BA" w16cid:durableId="6AEE3F97"/>
  <w16cid:commentId w16cid:paraId="1367CB92" w16cid:durableId="5D9DF658"/>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23D62CE1" w16cid:durableId="21EC32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06DE5" w14:textId="77777777" w:rsidR="002D25DF" w:rsidRDefault="002D25DF" w:rsidP="00185BD6">
      <w:pPr>
        <w:spacing w:after="0"/>
      </w:pPr>
      <w:r>
        <w:separator/>
      </w:r>
    </w:p>
  </w:endnote>
  <w:endnote w:type="continuationSeparator" w:id="0">
    <w:p w14:paraId="69EE0396" w14:textId="77777777" w:rsidR="002D25DF" w:rsidRDefault="002D25DF"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AEBB6F" w14:textId="77777777" w:rsidR="002D25DF" w:rsidRDefault="002D25DF" w:rsidP="00185BD6">
      <w:pPr>
        <w:spacing w:after="0"/>
      </w:pPr>
      <w:r>
        <w:separator/>
      </w:r>
    </w:p>
  </w:footnote>
  <w:footnote w:type="continuationSeparator" w:id="0">
    <w:p w14:paraId="367A1E13" w14:textId="77777777" w:rsidR="002D25DF" w:rsidRDefault="002D25DF"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ACE1A" w14:textId="7A960808"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492ABA">
      <w:rPr>
        <w:noProof/>
        <w:snapToGrid w:val="0"/>
      </w:rPr>
      <w:t>C:\Users\s01gb2\source\repos\RangeShifter_batch\doc\Manual\RangeShifter_v2.0_UserManual.docx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A56479">
      <w:rPr>
        <w:noProof/>
        <w:sz w:val="20"/>
      </w:rPr>
      <w:t>18/03/25</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7FEA"/>
    <w:multiLevelType w:val="hybridMultilevel"/>
    <w:tmpl w:val="F7C60E30"/>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1"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3"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596A86"/>
    <w:multiLevelType w:val="hybridMultilevel"/>
    <w:tmpl w:val="24C4BC10"/>
    <w:lvl w:ilvl="0" w:tplc="4AE496C8">
      <w:start w:val="1"/>
      <w:numFmt w:val="lowerLetter"/>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62981"/>
    <w:multiLevelType w:val="hybridMultilevel"/>
    <w:tmpl w:val="EA98836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D2072"/>
    <w:multiLevelType w:val="hybridMultilevel"/>
    <w:tmpl w:val="737E46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547A3D"/>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12"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6"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D8E3BFB"/>
    <w:multiLevelType w:val="hybridMultilevel"/>
    <w:tmpl w:val="36BC4776"/>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21"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C77F75"/>
    <w:multiLevelType w:val="hybridMultilevel"/>
    <w:tmpl w:val="1282779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9"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670BA"/>
    <w:multiLevelType w:val="hybridMultilevel"/>
    <w:tmpl w:val="1550EAA2"/>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65BD4294"/>
    <w:multiLevelType w:val="hybridMultilevel"/>
    <w:tmpl w:val="737E46E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36"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8D30E8"/>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3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6C10B5"/>
    <w:multiLevelType w:val="hybridMultilevel"/>
    <w:tmpl w:val="69E88B66"/>
    <w:lvl w:ilvl="0" w:tplc="4BC42176">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083B0F"/>
    <w:multiLevelType w:val="hybridMultilevel"/>
    <w:tmpl w:val="DD3E1BAC"/>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B18132E"/>
    <w:multiLevelType w:val="hybridMultilevel"/>
    <w:tmpl w:val="004E269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75982612">
    <w:abstractNumId w:val="19"/>
  </w:num>
  <w:num w:numId="2" w16cid:durableId="1065883375">
    <w:abstractNumId w:val="8"/>
  </w:num>
  <w:num w:numId="3" w16cid:durableId="1377389610">
    <w:abstractNumId w:val="30"/>
  </w:num>
  <w:num w:numId="4" w16cid:durableId="1760174627">
    <w:abstractNumId w:val="23"/>
  </w:num>
  <w:num w:numId="5" w16cid:durableId="1630817440">
    <w:abstractNumId w:val="25"/>
  </w:num>
  <w:num w:numId="6" w16cid:durableId="995887134">
    <w:abstractNumId w:val="26"/>
  </w:num>
  <w:num w:numId="7" w16cid:durableId="853766346">
    <w:abstractNumId w:val="2"/>
  </w:num>
  <w:num w:numId="8" w16cid:durableId="1274824545">
    <w:abstractNumId w:val="33"/>
  </w:num>
  <w:num w:numId="9" w16cid:durableId="742603110">
    <w:abstractNumId w:val="3"/>
  </w:num>
  <w:num w:numId="10" w16cid:durableId="269171543">
    <w:abstractNumId w:val="13"/>
  </w:num>
  <w:num w:numId="11" w16cid:durableId="87585556">
    <w:abstractNumId w:val="28"/>
  </w:num>
  <w:num w:numId="12" w16cid:durableId="867714323">
    <w:abstractNumId w:val="15"/>
  </w:num>
  <w:num w:numId="13" w16cid:durableId="721834510">
    <w:abstractNumId w:val="36"/>
  </w:num>
  <w:num w:numId="14" w16cid:durableId="1068723854">
    <w:abstractNumId w:val="5"/>
  </w:num>
  <w:num w:numId="15" w16cid:durableId="1251550116">
    <w:abstractNumId w:val="16"/>
  </w:num>
  <w:num w:numId="16" w16cid:durableId="378089841">
    <w:abstractNumId w:val="16"/>
    <w:lvlOverride w:ilvl="0">
      <w:startOverride w:val="1"/>
    </w:lvlOverride>
  </w:num>
  <w:num w:numId="17" w16cid:durableId="1072502283">
    <w:abstractNumId w:val="16"/>
    <w:lvlOverride w:ilvl="0">
      <w:startOverride w:val="1"/>
    </w:lvlOverride>
  </w:num>
  <w:num w:numId="18" w16cid:durableId="1041058495">
    <w:abstractNumId w:val="16"/>
    <w:lvlOverride w:ilvl="0">
      <w:startOverride w:val="1"/>
    </w:lvlOverride>
  </w:num>
  <w:num w:numId="19" w16cid:durableId="1066611365">
    <w:abstractNumId w:val="16"/>
    <w:lvlOverride w:ilvl="0">
      <w:startOverride w:val="1"/>
    </w:lvlOverride>
  </w:num>
  <w:num w:numId="20" w16cid:durableId="2070766534">
    <w:abstractNumId w:val="16"/>
    <w:lvlOverride w:ilvl="0">
      <w:startOverride w:val="1"/>
    </w:lvlOverride>
  </w:num>
  <w:num w:numId="21" w16cid:durableId="883296429">
    <w:abstractNumId w:val="16"/>
    <w:lvlOverride w:ilvl="0">
      <w:startOverride w:val="1"/>
    </w:lvlOverride>
  </w:num>
  <w:num w:numId="22" w16cid:durableId="2027250371">
    <w:abstractNumId w:val="16"/>
    <w:lvlOverride w:ilvl="0">
      <w:startOverride w:val="1"/>
    </w:lvlOverride>
  </w:num>
  <w:num w:numId="23" w16cid:durableId="1093359709">
    <w:abstractNumId w:val="16"/>
    <w:lvlOverride w:ilvl="0">
      <w:startOverride w:val="1"/>
    </w:lvlOverride>
  </w:num>
  <w:num w:numId="24" w16cid:durableId="993922138">
    <w:abstractNumId w:val="16"/>
    <w:lvlOverride w:ilvl="0">
      <w:startOverride w:val="1"/>
    </w:lvlOverride>
  </w:num>
  <w:num w:numId="25" w16cid:durableId="1026905869">
    <w:abstractNumId w:val="16"/>
    <w:lvlOverride w:ilvl="0">
      <w:startOverride w:val="1"/>
    </w:lvlOverride>
  </w:num>
  <w:num w:numId="26" w16cid:durableId="1483813743">
    <w:abstractNumId w:val="16"/>
    <w:lvlOverride w:ilvl="0">
      <w:startOverride w:val="1"/>
    </w:lvlOverride>
  </w:num>
  <w:num w:numId="27" w16cid:durableId="241112425">
    <w:abstractNumId w:val="16"/>
    <w:lvlOverride w:ilvl="0">
      <w:startOverride w:val="1"/>
    </w:lvlOverride>
  </w:num>
  <w:num w:numId="28" w16cid:durableId="1050416294">
    <w:abstractNumId w:val="16"/>
    <w:lvlOverride w:ilvl="0">
      <w:startOverride w:val="1"/>
    </w:lvlOverride>
  </w:num>
  <w:num w:numId="29" w16cid:durableId="229535604">
    <w:abstractNumId w:val="16"/>
    <w:lvlOverride w:ilvl="0">
      <w:startOverride w:val="1"/>
    </w:lvlOverride>
  </w:num>
  <w:num w:numId="30" w16cid:durableId="1782796554">
    <w:abstractNumId w:val="16"/>
    <w:lvlOverride w:ilvl="0">
      <w:startOverride w:val="1"/>
    </w:lvlOverride>
  </w:num>
  <w:num w:numId="31" w16cid:durableId="316807057">
    <w:abstractNumId w:val="16"/>
    <w:lvlOverride w:ilvl="0">
      <w:startOverride w:val="1"/>
    </w:lvlOverride>
  </w:num>
  <w:num w:numId="32" w16cid:durableId="1359575804">
    <w:abstractNumId w:val="16"/>
    <w:lvlOverride w:ilvl="0">
      <w:startOverride w:val="1"/>
    </w:lvlOverride>
  </w:num>
  <w:num w:numId="33" w16cid:durableId="676999590">
    <w:abstractNumId w:val="16"/>
    <w:lvlOverride w:ilvl="0">
      <w:startOverride w:val="1"/>
    </w:lvlOverride>
  </w:num>
  <w:num w:numId="34" w16cid:durableId="2710455">
    <w:abstractNumId w:val="16"/>
    <w:lvlOverride w:ilvl="0">
      <w:startOverride w:val="1"/>
    </w:lvlOverride>
  </w:num>
  <w:num w:numId="35" w16cid:durableId="1333532300">
    <w:abstractNumId w:val="16"/>
    <w:lvlOverride w:ilvl="0">
      <w:startOverride w:val="1"/>
    </w:lvlOverride>
  </w:num>
  <w:num w:numId="36" w16cid:durableId="375589068">
    <w:abstractNumId w:val="16"/>
    <w:lvlOverride w:ilvl="0">
      <w:startOverride w:val="1"/>
    </w:lvlOverride>
  </w:num>
  <w:num w:numId="37" w16cid:durableId="1094781748">
    <w:abstractNumId w:val="16"/>
    <w:lvlOverride w:ilvl="0">
      <w:startOverride w:val="1"/>
    </w:lvlOverride>
  </w:num>
  <w:num w:numId="38" w16cid:durableId="1910922881">
    <w:abstractNumId w:val="16"/>
    <w:lvlOverride w:ilvl="0">
      <w:startOverride w:val="1"/>
    </w:lvlOverride>
  </w:num>
  <w:num w:numId="39" w16cid:durableId="284701465">
    <w:abstractNumId w:val="16"/>
    <w:lvlOverride w:ilvl="0">
      <w:startOverride w:val="1"/>
    </w:lvlOverride>
  </w:num>
  <w:num w:numId="40" w16cid:durableId="1626689687">
    <w:abstractNumId w:val="16"/>
    <w:lvlOverride w:ilvl="0">
      <w:startOverride w:val="1"/>
    </w:lvlOverride>
  </w:num>
  <w:num w:numId="41" w16cid:durableId="593245955">
    <w:abstractNumId w:val="16"/>
    <w:lvlOverride w:ilvl="0">
      <w:startOverride w:val="1"/>
    </w:lvlOverride>
  </w:num>
  <w:num w:numId="42" w16cid:durableId="1440485215">
    <w:abstractNumId w:val="16"/>
    <w:lvlOverride w:ilvl="0">
      <w:startOverride w:val="1"/>
    </w:lvlOverride>
  </w:num>
  <w:num w:numId="43" w16cid:durableId="1167936277">
    <w:abstractNumId w:val="16"/>
    <w:lvlOverride w:ilvl="0">
      <w:startOverride w:val="1"/>
    </w:lvlOverride>
  </w:num>
  <w:num w:numId="44" w16cid:durableId="731002226">
    <w:abstractNumId w:val="16"/>
    <w:lvlOverride w:ilvl="0">
      <w:startOverride w:val="1"/>
    </w:lvlOverride>
  </w:num>
  <w:num w:numId="45" w16cid:durableId="1640065390">
    <w:abstractNumId w:val="16"/>
    <w:lvlOverride w:ilvl="0">
      <w:startOverride w:val="1"/>
    </w:lvlOverride>
  </w:num>
  <w:num w:numId="46" w16cid:durableId="1814981440">
    <w:abstractNumId w:val="16"/>
    <w:lvlOverride w:ilvl="0">
      <w:startOverride w:val="1"/>
    </w:lvlOverride>
  </w:num>
  <w:num w:numId="47" w16cid:durableId="692147502">
    <w:abstractNumId w:val="16"/>
    <w:lvlOverride w:ilvl="0">
      <w:startOverride w:val="1"/>
    </w:lvlOverride>
  </w:num>
  <w:num w:numId="48" w16cid:durableId="427239976">
    <w:abstractNumId w:val="16"/>
    <w:lvlOverride w:ilvl="0">
      <w:startOverride w:val="1"/>
    </w:lvlOverride>
  </w:num>
  <w:num w:numId="49" w16cid:durableId="1678531763">
    <w:abstractNumId w:val="16"/>
    <w:lvlOverride w:ilvl="0">
      <w:startOverride w:val="1"/>
    </w:lvlOverride>
  </w:num>
  <w:num w:numId="50" w16cid:durableId="1660452821">
    <w:abstractNumId w:val="16"/>
    <w:lvlOverride w:ilvl="0">
      <w:startOverride w:val="1"/>
    </w:lvlOverride>
  </w:num>
  <w:num w:numId="51" w16cid:durableId="1491290540">
    <w:abstractNumId w:val="16"/>
    <w:lvlOverride w:ilvl="0">
      <w:startOverride w:val="1"/>
    </w:lvlOverride>
  </w:num>
  <w:num w:numId="52" w16cid:durableId="117842462">
    <w:abstractNumId w:val="16"/>
    <w:lvlOverride w:ilvl="0">
      <w:startOverride w:val="1"/>
    </w:lvlOverride>
  </w:num>
  <w:num w:numId="53" w16cid:durableId="142700444">
    <w:abstractNumId w:val="16"/>
    <w:lvlOverride w:ilvl="0">
      <w:startOverride w:val="1"/>
    </w:lvlOverride>
  </w:num>
  <w:num w:numId="54" w16cid:durableId="215776698">
    <w:abstractNumId w:val="16"/>
    <w:lvlOverride w:ilvl="0">
      <w:startOverride w:val="1"/>
    </w:lvlOverride>
  </w:num>
  <w:num w:numId="55" w16cid:durableId="327247689">
    <w:abstractNumId w:val="16"/>
    <w:lvlOverride w:ilvl="0">
      <w:startOverride w:val="1"/>
    </w:lvlOverride>
  </w:num>
  <w:num w:numId="56" w16cid:durableId="694966376">
    <w:abstractNumId w:val="16"/>
    <w:lvlOverride w:ilvl="0">
      <w:startOverride w:val="1"/>
    </w:lvlOverride>
  </w:num>
  <w:num w:numId="57" w16cid:durableId="663777850">
    <w:abstractNumId w:val="16"/>
    <w:lvlOverride w:ilvl="0">
      <w:startOverride w:val="1"/>
    </w:lvlOverride>
  </w:num>
  <w:num w:numId="58" w16cid:durableId="1561862181">
    <w:abstractNumId w:val="16"/>
    <w:lvlOverride w:ilvl="0">
      <w:startOverride w:val="1"/>
    </w:lvlOverride>
  </w:num>
  <w:num w:numId="59" w16cid:durableId="845289384">
    <w:abstractNumId w:val="16"/>
    <w:lvlOverride w:ilvl="0">
      <w:startOverride w:val="1"/>
    </w:lvlOverride>
  </w:num>
  <w:num w:numId="60" w16cid:durableId="1394886151">
    <w:abstractNumId w:val="16"/>
    <w:lvlOverride w:ilvl="0">
      <w:startOverride w:val="1"/>
    </w:lvlOverride>
  </w:num>
  <w:num w:numId="61" w16cid:durableId="943223028">
    <w:abstractNumId w:val="16"/>
    <w:lvlOverride w:ilvl="0">
      <w:startOverride w:val="1"/>
    </w:lvlOverride>
  </w:num>
  <w:num w:numId="62" w16cid:durableId="580717153">
    <w:abstractNumId w:val="16"/>
    <w:lvlOverride w:ilvl="0">
      <w:startOverride w:val="1"/>
    </w:lvlOverride>
  </w:num>
  <w:num w:numId="63" w16cid:durableId="989745081">
    <w:abstractNumId w:val="18"/>
  </w:num>
  <w:num w:numId="64" w16cid:durableId="124663673">
    <w:abstractNumId w:val="16"/>
    <w:lvlOverride w:ilvl="0">
      <w:startOverride w:val="1"/>
    </w:lvlOverride>
  </w:num>
  <w:num w:numId="65" w16cid:durableId="1175265991">
    <w:abstractNumId w:val="4"/>
  </w:num>
  <w:num w:numId="66" w16cid:durableId="607934699">
    <w:abstractNumId w:val="4"/>
    <w:lvlOverride w:ilvl="0">
      <w:startOverride w:val="1"/>
    </w:lvlOverride>
  </w:num>
  <w:num w:numId="67" w16cid:durableId="998313984">
    <w:abstractNumId w:val="35"/>
  </w:num>
  <w:num w:numId="68" w16cid:durableId="1436360143">
    <w:abstractNumId w:val="21"/>
  </w:num>
  <w:num w:numId="69" w16cid:durableId="1144813086">
    <w:abstractNumId w:val="1"/>
  </w:num>
  <w:num w:numId="70" w16cid:durableId="954210613">
    <w:abstractNumId w:val="9"/>
  </w:num>
  <w:num w:numId="71" w16cid:durableId="1068576654">
    <w:abstractNumId w:val="39"/>
  </w:num>
  <w:num w:numId="72" w16cid:durableId="1320385745">
    <w:abstractNumId w:val="12"/>
  </w:num>
  <w:num w:numId="73" w16cid:durableId="955480442">
    <w:abstractNumId w:val="27"/>
  </w:num>
  <w:num w:numId="74" w16cid:durableId="991518162">
    <w:abstractNumId w:val="32"/>
  </w:num>
  <w:num w:numId="75" w16cid:durableId="1564950629">
    <w:abstractNumId w:val="17"/>
  </w:num>
  <w:num w:numId="76" w16cid:durableId="787237654">
    <w:abstractNumId w:val="38"/>
  </w:num>
  <w:num w:numId="77" w16cid:durableId="2109278534">
    <w:abstractNumId w:val="24"/>
  </w:num>
  <w:num w:numId="78" w16cid:durableId="1809202061">
    <w:abstractNumId w:val="14"/>
  </w:num>
  <w:num w:numId="79" w16cid:durableId="503282591">
    <w:abstractNumId w:val="29"/>
  </w:num>
  <w:num w:numId="80" w16cid:durableId="843594171">
    <w:abstractNumId w:val="40"/>
  </w:num>
  <w:num w:numId="81" w16cid:durableId="1590236716">
    <w:abstractNumId w:val="31"/>
  </w:num>
  <w:num w:numId="82" w16cid:durableId="572861926">
    <w:abstractNumId w:val="6"/>
  </w:num>
  <w:num w:numId="83" w16cid:durableId="1949240266">
    <w:abstractNumId w:val="42"/>
  </w:num>
  <w:num w:numId="84" w16cid:durableId="33819315">
    <w:abstractNumId w:val="37"/>
  </w:num>
  <w:num w:numId="85" w16cid:durableId="982350898">
    <w:abstractNumId w:val="11"/>
  </w:num>
  <w:num w:numId="86" w16cid:durableId="1245382390">
    <w:abstractNumId w:val="20"/>
  </w:num>
  <w:num w:numId="87" w16cid:durableId="672148545">
    <w:abstractNumId w:val="41"/>
  </w:num>
  <w:num w:numId="88" w16cid:durableId="2127892536">
    <w:abstractNumId w:val="34"/>
  </w:num>
  <w:num w:numId="89" w16cid:durableId="1128427602">
    <w:abstractNumId w:val="22"/>
  </w:num>
  <w:num w:numId="90" w16cid:durableId="584539342">
    <w:abstractNumId w:val="7"/>
  </w:num>
  <w:num w:numId="91" w16cid:durableId="2046635463">
    <w:abstractNumId w:val="10"/>
  </w:num>
  <w:num w:numId="92" w16cid:durableId="1106920151">
    <w:abstractNumId w:val="0"/>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lmer, Steve">
    <w15:presenceInfo w15:providerId="AD" w15:userId="S-1-5-21-1658995823-507913555-681994661-120243"/>
  </w15:person>
  <w15:person w15:author="Palmer, Steve [2]">
    <w15:presenceInfo w15:providerId="AD" w15:userId="S::nhy488@abdn.ac.uk::5e2e6591-fc06-43dc-9ba9-1b47913b4f66"/>
  </w15:person>
  <w15:person w15:author="Pannetier, Theo">
    <w15:presenceInfo w15:providerId="AD" w15:userId="S::s02tp3@abdn.ac.uk::2b2d49b2-5c9c-4904-9459-82e2f2ece0f4"/>
  </w15:person>
  <w15:person w15:author="Bocedi, Greta">
    <w15:presenceInfo w15:providerId="None" w15:userId="Bocedi, Greta"/>
  </w15:person>
  <w15:person w15:author="Bocedi, Greta [2]">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10C0A"/>
    <w:rsid w:val="0001687B"/>
    <w:rsid w:val="00026B6E"/>
    <w:rsid w:val="00035FB0"/>
    <w:rsid w:val="0003780B"/>
    <w:rsid w:val="00037A8F"/>
    <w:rsid w:val="00040993"/>
    <w:rsid w:val="000454B1"/>
    <w:rsid w:val="00046A8E"/>
    <w:rsid w:val="00047DA9"/>
    <w:rsid w:val="00050F3C"/>
    <w:rsid w:val="000576B5"/>
    <w:rsid w:val="00057731"/>
    <w:rsid w:val="0006022B"/>
    <w:rsid w:val="00063DBF"/>
    <w:rsid w:val="0007125F"/>
    <w:rsid w:val="000712E6"/>
    <w:rsid w:val="0007424D"/>
    <w:rsid w:val="00083DE6"/>
    <w:rsid w:val="00087818"/>
    <w:rsid w:val="000920DA"/>
    <w:rsid w:val="00092A14"/>
    <w:rsid w:val="00093E67"/>
    <w:rsid w:val="00097726"/>
    <w:rsid w:val="000A3BD0"/>
    <w:rsid w:val="000A573C"/>
    <w:rsid w:val="000A6E75"/>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3D00"/>
    <w:rsid w:val="000F7D87"/>
    <w:rsid w:val="001000A3"/>
    <w:rsid w:val="00100855"/>
    <w:rsid w:val="00111155"/>
    <w:rsid w:val="00113130"/>
    <w:rsid w:val="00114E98"/>
    <w:rsid w:val="00117BC7"/>
    <w:rsid w:val="00133146"/>
    <w:rsid w:val="0013792C"/>
    <w:rsid w:val="00142939"/>
    <w:rsid w:val="00142CAB"/>
    <w:rsid w:val="00144084"/>
    <w:rsid w:val="0014717F"/>
    <w:rsid w:val="001539B1"/>
    <w:rsid w:val="00170C5B"/>
    <w:rsid w:val="00172E39"/>
    <w:rsid w:val="00181A65"/>
    <w:rsid w:val="0018402C"/>
    <w:rsid w:val="00185BD6"/>
    <w:rsid w:val="00186FAC"/>
    <w:rsid w:val="001A0286"/>
    <w:rsid w:val="001A071B"/>
    <w:rsid w:val="001A2B4A"/>
    <w:rsid w:val="001A3BB4"/>
    <w:rsid w:val="001A6CE9"/>
    <w:rsid w:val="001B4C9C"/>
    <w:rsid w:val="001B69EB"/>
    <w:rsid w:val="001C7153"/>
    <w:rsid w:val="001D2B5B"/>
    <w:rsid w:val="001E2D50"/>
    <w:rsid w:val="001E5C22"/>
    <w:rsid w:val="001E726F"/>
    <w:rsid w:val="001F53B0"/>
    <w:rsid w:val="002000F6"/>
    <w:rsid w:val="00201D55"/>
    <w:rsid w:val="0020353E"/>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349"/>
    <w:rsid w:val="002B5B15"/>
    <w:rsid w:val="002B6FD4"/>
    <w:rsid w:val="002B7CC8"/>
    <w:rsid w:val="002D2032"/>
    <w:rsid w:val="002D25DF"/>
    <w:rsid w:val="002D7F8C"/>
    <w:rsid w:val="002E58D1"/>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95B84"/>
    <w:rsid w:val="003A3E63"/>
    <w:rsid w:val="003A5728"/>
    <w:rsid w:val="003B05CD"/>
    <w:rsid w:val="003B0805"/>
    <w:rsid w:val="003B0CB8"/>
    <w:rsid w:val="003B1803"/>
    <w:rsid w:val="003B2F3E"/>
    <w:rsid w:val="003B7315"/>
    <w:rsid w:val="003C3F8F"/>
    <w:rsid w:val="003D2118"/>
    <w:rsid w:val="003D24BD"/>
    <w:rsid w:val="003D7325"/>
    <w:rsid w:val="003E7798"/>
    <w:rsid w:val="003F161B"/>
    <w:rsid w:val="003F2FA0"/>
    <w:rsid w:val="003F68A2"/>
    <w:rsid w:val="00402138"/>
    <w:rsid w:val="00402C3C"/>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2ABA"/>
    <w:rsid w:val="00493DF3"/>
    <w:rsid w:val="00497267"/>
    <w:rsid w:val="004A3D59"/>
    <w:rsid w:val="004A73D8"/>
    <w:rsid w:val="004B7DEF"/>
    <w:rsid w:val="004D7A28"/>
    <w:rsid w:val="004E15EF"/>
    <w:rsid w:val="004E1714"/>
    <w:rsid w:val="004F264F"/>
    <w:rsid w:val="004F795A"/>
    <w:rsid w:val="00500501"/>
    <w:rsid w:val="0050692D"/>
    <w:rsid w:val="00510160"/>
    <w:rsid w:val="005117E2"/>
    <w:rsid w:val="00511BC1"/>
    <w:rsid w:val="00537BBF"/>
    <w:rsid w:val="005425B3"/>
    <w:rsid w:val="00552FBF"/>
    <w:rsid w:val="00553287"/>
    <w:rsid w:val="00554237"/>
    <w:rsid w:val="00557FEF"/>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125C"/>
    <w:rsid w:val="0061290E"/>
    <w:rsid w:val="0062081D"/>
    <w:rsid w:val="006229D1"/>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42A5"/>
    <w:rsid w:val="006A747A"/>
    <w:rsid w:val="006A7C76"/>
    <w:rsid w:val="006C101D"/>
    <w:rsid w:val="006D77B3"/>
    <w:rsid w:val="006E3A42"/>
    <w:rsid w:val="006E3BD6"/>
    <w:rsid w:val="006E3F8A"/>
    <w:rsid w:val="006F0A57"/>
    <w:rsid w:val="006F2B27"/>
    <w:rsid w:val="00700978"/>
    <w:rsid w:val="00717866"/>
    <w:rsid w:val="00717D44"/>
    <w:rsid w:val="007203E6"/>
    <w:rsid w:val="007261F2"/>
    <w:rsid w:val="00730E36"/>
    <w:rsid w:val="00732856"/>
    <w:rsid w:val="00736C62"/>
    <w:rsid w:val="00740288"/>
    <w:rsid w:val="007418A9"/>
    <w:rsid w:val="00744E86"/>
    <w:rsid w:val="007523FD"/>
    <w:rsid w:val="00760BD7"/>
    <w:rsid w:val="0076136E"/>
    <w:rsid w:val="007656BD"/>
    <w:rsid w:val="00766B34"/>
    <w:rsid w:val="00766DB5"/>
    <w:rsid w:val="00766E2A"/>
    <w:rsid w:val="00774CD2"/>
    <w:rsid w:val="00787453"/>
    <w:rsid w:val="007911EF"/>
    <w:rsid w:val="007A528D"/>
    <w:rsid w:val="007A78DF"/>
    <w:rsid w:val="007B0C29"/>
    <w:rsid w:val="007B4F58"/>
    <w:rsid w:val="007C77E0"/>
    <w:rsid w:val="007C7CB1"/>
    <w:rsid w:val="007D2B25"/>
    <w:rsid w:val="007D3BBD"/>
    <w:rsid w:val="007E2E0D"/>
    <w:rsid w:val="007E30E0"/>
    <w:rsid w:val="007E77BC"/>
    <w:rsid w:val="007E7E6F"/>
    <w:rsid w:val="007F2FBE"/>
    <w:rsid w:val="007F5C3D"/>
    <w:rsid w:val="00800A84"/>
    <w:rsid w:val="00801134"/>
    <w:rsid w:val="00801706"/>
    <w:rsid w:val="00803686"/>
    <w:rsid w:val="008067DE"/>
    <w:rsid w:val="008148C6"/>
    <w:rsid w:val="008150FD"/>
    <w:rsid w:val="008275A3"/>
    <w:rsid w:val="00831B81"/>
    <w:rsid w:val="00834330"/>
    <w:rsid w:val="008350BD"/>
    <w:rsid w:val="00837787"/>
    <w:rsid w:val="008447E3"/>
    <w:rsid w:val="008501A8"/>
    <w:rsid w:val="0085358A"/>
    <w:rsid w:val="00855F9E"/>
    <w:rsid w:val="00862E4F"/>
    <w:rsid w:val="00882914"/>
    <w:rsid w:val="00887D2B"/>
    <w:rsid w:val="00894FB3"/>
    <w:rsid w:val="008B18FB"/>
    <w:rsid w:val="008B28CC"/>
    <w:rsid w:val="008B705A"/>
    <w:rsid w:val="008C19A2"/>
    <w:rsid w:val="008C303F"/>
    <w:rsid w:val="008C3B7C"/>
    <w:rsid w:val="008C418D"/>
    <w:rsid w:val="008D3079"/>
    <w:rsid w:val="008D38C5"/>
    <w:rsid w:val="008D38CB"/>
    <w:rsid w:val="008F4EC0"/>
    <w:rsid w:val="008F6691"/>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777A"/>
    <w:rsid w:val="0099010D"/>
    <w:rsid w:val="00992F48"/>
    <w:rsid w:val="00994387"/>
    <w:rsid w:val="00995C87"/>
    <w:rsid w:val="009A02A9"/>
    <w:rsid w:val="009A3BA6"/>
    <w:rsid w:val="009B1D22"/>
    <w:rsid w:val="009B2492"/>
    <w:rsid w:val="009B3CA4"/>
    <w:rsid w:val="009B3EED"/>
    <w:rsid w:val="009C0EE9"/>
    <w:rsid w:val="009C4F52"/>
    <w:rsid w:val="009D1A33"/>
    <w:rsid w:val="009E2399"/>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6479"/>
    <w:rsid w:val="00A57390"/>
    <w:rsid w:val="00A57734"/>
    <w:rsid w:val="00A64C73"/>
    <w:rsid w:val="00A67139"/>
    <w:rsid w:val="00A71D3C"/>
    <w:rsid w:val="00A73D4A"/>
    <w:rsid w:val="00A763EA"/>
    <w:rsid w:val="00A81110"/>
    <w:rsid w:val="00A86C3C"/>
    <w:rsid w:val="00A92464"/>
    <w:rsid w:val="00A92FC4"/>
    <w:rsid w:val="00A95055"/>
    <w:rsid w:val="00A95A40"/>
    <w:rsid w:val="00AA4922"/>
    <w:rsid w:val="00AA6513"/>
    <w:rsid w:val="00AB02F6"/>
    <w:rsid w:val="00AB3135"/>
    <w:rsid w:val="00AB57E8"/>
    <w:rsid w:val="00AC04A8"/>
    <w:rsid w:val="00AC28FF"/>
    <w:rsid w:val="00AC4209"/>
    <w:rsid w:val="00AC4401"/>
    <w:rsid w:val="00AC6D16"/>
    <w:rsid w:val="00AD57C0"/>
    <w:rsid w:val="00AD7A52"/>
    <w:rsid w:val="00AE27D5"/>
    <w:rsid w:val="00B02699"/>
    <w:rsid w:val="00B05C3D"/>
    <w:rsid w:val="00B134C1"/>
    <w:rsid w:val="00B16A22"/>
    <w:rsid w:val="00B23FAF"/>
    <w:rsid w:val="00B35389"/>
    <w:rsid w:val="00B45BB1"/>
    <w:rsid w:val="00B50A96"/>
    <w:rsid w:val="00B5451D"/>
    <w:rsid w:val="00B57AEB"/>
    <w:rsid w:val="00B60DF1"/>
    <w:rsid w:val="00B67476"/>
    <w:rsid w:val="00B71120"/>
    <w:rsid w:val="00B74649"/>
    <w:rsid w:val="00B867DE"/>
    <w:rsid w:val="00B92A30"/>
    <w:rsid w:val="00B92E5C"/>
    <w:rsid w:val="00B96B96"/>
    <w:rsid w:val="00B973E7"/>
    <w:rsid w:val="00B97641"/>
    <w:rsid w:val="00BA37AB"/>
    <w:rsid w:val="00BA4B4D"/>
    <w:rsid w:val="00BA67C4"/>
    <w:rsid w:val="00BB6886"/>
    <w:rsid w:val="00BB6C1A"/>
    <w:rsid w:val="00BB6E19"/>
    <w:rsid w:val="00BC250B"/>
    <w:rsid w:val="00BC476F"/>
    <w:rsid w:val="00BD485B"/>
    <w:rsid w:val="00BD66E7"/>
    <w:rsid w:val="00BD6D5A"/>
    <w:rsid w:val="00BE19E3"/>
    <w:rsid w:val="00BE224C"/>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D627B"/>
    <w:rsid w:val="00CE3AE5"/>
    <w:rsid w:val="00CE54AF"/>
    <w:rsid w:val="00CF0A4F"/>
    <w:rsid w:val="00CF22C0"/>
    <w:rsid w:val="00CF3D07"/>
    <w:rsid w:val="00CF511E"/>
    <w:rsid w:val="00D00A3D"/>
    <w:rsid w:val="00D03909"/>
    <w:rsid w:val="00D062B0"/>
    <w:rsid w:val="00D14A5D"/>
    <w:rsid w:val="00D17BB1"/>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D3060"/>
    <w:rsid w:val="00DE1417"/>
    <w:rsid w:val="00DE4FB9"/>
    <w:rsid w:val="00DE53B2"/>
    <w:rsid w:val="00DE723C"/>
    <w:rsid w:val="00DF2DC1"/>
    <w:rsid w:val="00E01233"/>
    <w:rsid w:val="00E03991"/>
    <w:rsid w:val="00E0496C"/>
    <w:rsid w:val="00E128C1"/>
    <w:rsid w:val="00E152D4"/>
    <w:rsid w:val="00E174FF"/>
    <w:rsid w:val="00E17CD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101F"/>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5304"/>
    <w:rsid w:val="00F367A8"/>
    <w:rsid w:val="00F3751C"/>
    <w:rsid w:val="00F42077"/>
    <w:rsid w:val="00F62F9C"/>
    <w:rsid w:val="00F6790F"/>
    <w:rsid w:val="00F706EA"/>
    <w:rsid w:val="00F7071E"/>
    <w:rsid w:val="00F81565"/>
    <w:rsid w:val="00F83362"/>
    <w:rsid w:val="00F847E0"/>
    <w:rsid w:val="00F8674E"/>
    <w:rsid w:val="00F96410"/>
    <w:rsid w:val="00F97938"/>
    <w:rsid w:val="00FA17A3"/>
    <w:rsid w:val="00FB1125"/>
    <w:rsid w:val="00FB5BE9"/>
    <w:rsid w:val="00FB764F"/>
    <w:rsid w:val="00FC71B7"/>
    <w:rsid w:val="00FC77CF"/>
    <w:rsid w:val="00FD0290"/>
    <w:rsid w:val="00FD267A"/>
    <w:rsid w:val="00FD4B9B"/>
    <w:rsid w:val="00FE1876"/>
    <w:rsid w:val="00FE20FC"/>
    <w:rsid w:val="00FE7DDA"/>
    <w:rsid w:val="00FF3368"/>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625"/>
        <o:r id="V:Rule2" type="connector" idref="#AutoShape 623"/>
        <o:r id="V:Rule3" type="connector" idref="#AutoShape 67"/>
        <o:r id="V:Rule4" type="connector" idref="#AutoShape 468"/>
        <o:r id="V:Rule5" type="connector" idref="#AutoShape 42"/>
        <o:r id="V:Rule6" type="connector" idref="#AutoShape 13"/>
        <o:r id="V:Rule7" type="connector" idref="#AutoShape 841"/>
        <o:r id="V:Rule8" type="connector" idref="#AutoShape 469"/>
        <o:r id="V:Rule9" type="connector" idref="#AutoShape 8"/>
        <o:r id="V:Rule10" type="connector" idref="#AutoShape 95"/>
        <o:r id="V:Rule11" type="connector" idref="#AutoShape 440"/>
        <o:r id="V:Rule12" type="connector" idref="#AutoShape 21"/>
        <o:r id="V:Rule13" type="connector" idref="#AutoShape 741"/>
        <o:r id="V:Rule14" type="connector" idref="#AutoShape 80"/>
        <o:r id="V:Rule15" type="connector" idref="#AutoShape 81"/>
        <o:r id="V:Rule16" type="connector" idref="#AutoShape 621"/>
        <o:r id="V:Rule17" type="connector" idref="#AutoShape 93"/>
        <o:r id="V:Rule18" type="connector" idref="#AutoShape 10"/>
        <o:r id="V:Rule19" type="connector" idref="#AutoShape 749"/>
        <o:r id="V:Rule20" type="connector" idref="#AutoShape 797"/>
        <o:r id="V:Rule21" type="connector" idref="#AutoShape 57"/>
        <o:r id="V:Rule22" type="connector" idref="#AutoShape 615"/>
        <o:r id="V:Rule23" type="connector" idref="#AutoShape 17"/>
        <o:r id="V:Rule24" type="connector" idref="#AutoShape 771"/>
        <o:r id="V:Rule25" type="connector" idref="#AutoShape 624"/>
        <o:r id="V:Rule26" type="connector" idref="#AutoShape 764"/>
        <o:r id="V:Rule27" type="connector" idref="#AutoShape 774"/>
        <o:r id="V:Rule28" type="connector" idref="#AutoShape 19"/>
        <o:r id="V:Rule29" type="connector" idref="#AutoShape 60"/>
        <o:r id="V:Rule30" type="connector" idref="#AutoShape 768"/>
        <o:r id="V:Rule31" type="connector" idref="#AutoShape 73"/>
        <o:r id="V:Rule32" type="connector" idref="#AutoShape 103"/>
        <o:r id="V:Rule33" type="connector" idref="#AutoShape 470"/>
        <o:r id="V:Rule34" type="connector" idref="#AutoShape 9"/>
        <o:r id="V:Rule35" type="connector" idref="#AutoShape 23"/>
        <o:r id="V:Rule36" type="connector" idref="#AutoShape 606"/>
        <o:r id="V:Rule37" type="connector" idref="#AutoShape 11"/>
        <o:r id="V:Rule38" type="connector" idref="#AutoShape 22"/>
        <o:r id="V:Rule39" type="connector" idref="#AutoShape 756"/>
        <o:r id="V:Rule40" type="connector" idref="#AutoShape 620"/>
        <o:r id="V:Rule41" type="connector" idref="#AutoShape 72"/>
        <o:r id="V:Rule42" type="connector" idref="#AutoShape 607"/>
        <o:r id="V:Rule43" type="connector" idref="#AutoShape 92"/>
        <o:r id="V:Rule44" type="connector" idref="#AutoShape 43"/>
        <o:r id="V:Rule45" type="connector" idref="#AutoShape 840"/>
        <o:r id="V:Rule46" type="connector" idref="#AutoShape 66"/>
        <o:r id="V:Rule47" type="connector" idref="#AutoShape 748"/>
        <o:r id="V:Rule48" type="connector" idref="#AutoShape 18"/>
        <o:r id="V:Rule49" type="connector" idref="#AutoShape 94"/>
        <o:r id="V:Rule50" type="connector" idref="#AutoShape 769"/>
        <o:r id="V:Rule51" type="connector" idref="#AutoShape 778"/>
        <o:r id="V:Rule52" type="connector" idref="#AutoShape 608"/>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B5B"/>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uiPriority w:val="39"/>
    <w:rsid w:val="00A5267E"/>
    <w:pPr>
      <w:ind w:left="880"/>
    </w:pPr>
  </w:style>
  <w:style w:type="paragraph" w:styleId="TOC6">
    <w:name w:val="toc 6"/>
    <w:basedOn w:val="TOC3"/>
    <w:next w:val="Normal"/>
    <w:uiPriority w:val="39"/>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 w:type="paragraph" w:styleId="TOC7">
    <w:name w:val="toc 7"/>
    <w:basedOn w:val="Normal"/>
    <w:next w:val="Normal"/>
    <w:autoRedefine/>
    <w:uiPriority w:val="39"/>
    <w:unhideWhenUsed/>
    <w:rsid w:val="008447E3"/>
    <w:pPr>
      <w:spacing w:after="100" w:line="278" w:lineRule="auto"/>
      <w:ind w:left="1440"/>
      <w:jc w:val="left"/>
    </w:pPr>
    <w:rPr>
      <w:rFonts w:asciiTheme="minorHAnsi" w:eastAsiaTheme="minorEastAsia" w:hAnsiTheme="minorHAnsi" w:cstheme="minorBidi"/>
      <w:kern w:val="2"/>
      <w:szCs w:val="24"/>
      <w:lang w:eastAsia="en-GB"/>
    </w:rPr>
  </w:style>
  <w:style w:type="paragraph" w:styleId="TOC8">
    <w:name w:val="toc 8"/>
    <w:basedOn w:val="Normal"/>
    <w:next w:val="Normal"/>
    <w:autoRedefine/>
    <w:uiPriority w:val="39"/>
    <w:unhideWhenUsed/>
    <w:rsid w:val="008447E3"/>
    <w:pPr>
      <w:spacing w:after="100" w:line="278" w:lineRule="auto"/>
      <w:ind w:left="1680"/>
      <w:jc w:val="left"/>
    </w:pPr>
    <w:rPr>
      <w:rFonts w:asciiTheme="minorHAnsi" w:eastAsiaTheme="minorEastAsia" w:hAnsiTheme="minorHAnsi" w:cstheme="minorBidi"/>
      <w:kern w:val="2"/>
      <w:szCs w:val="24"/>
      <w:lang w:eastAsia="en-GB"/>
    </w:rPr>
  </w:style>
  <w:style w:type="paragraph" w:styleId="TOC9">
    <w:name w:val="toc 9"/>
    <w:basedOn w:val="Normal"/>
    <w:next w:val="Normal"/>
    <w:autoRedefine/>
    <w:uiPriority w:val="39"/>
    <w:unhideWhenUsed/>
    <w:rsid w:val="008447E3"/>
    <w:pPr>
      <w:spacing w:after="100" w:line="278" w:lineRule="auto"/>
      <w:ind w:left="1920"/>
      <w:jc w:val="left"/>
    </w:pPr>
    <w:rPr>
      <w:rFonts w:asciiTheme="minorHAnsi" w:eastAsiaTheme="minorEastAsia" w:hAnsiTheme="minorHAnsi" w:cstheme="minorBidi"/>
      <w:kern w:val="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5.emf"/><Relationship Id="rId89" Type="http://schemas.openxmlformats.org/officeDocument/2006/relationships/image" Target="media/image69.emf"/><Relationship Id="rId112" Type="http://schemas.openxmlformats.org/officeDocument/2006/relationships/header" Target="header3.xml"/><Relationship Id="rId16" Type="http://schemas.openxmlformats.org/officeDocument/2006/relationships/footer" Target="footer5.xml"/><Relationship Id="rId107" Type="http://schemas.openxmlformats.org/officeDocument/2006/relationships/image" Target="media/image86.PNG"/><Relationship Id="rId11" Type="http://schemas.openxmlformats.org/officeDocument/2006/relationships/footer" Target="footer1.xml"/><Relationship Id="rId32" Type="http://schemas.microsoft.com/office/2018/08/relationships/commentsExtensible" Target="commentsExtensible.xml"/><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image" Target="media/image60.png"/><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footer" Target="footer6.xml"/><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3.wmf"/><Relationship Id="rId108" Type="http://schemas.openxmlformats.org/officeDocument/2006/relationships/image" Target="media/image87.PNG"/><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7.png"/><Relationship Id="rId49" Type="http://schemas.openxmlformats.org/officeDocument/2006/relationships/image" Target="media/image30.emf"/><Relationship Id="rId57" Type="http://schemas.openxmlformats.org/officeDocument/2006/relationships/image" Target="media/image38.emf"/><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5.emf"/><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image" Target="media/image46.emf"/><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0.emf"/><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7.png"/><Relationship Id="rId104"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7.png"/><Relationship Id="rId110" Type="http://schemas.openxmlformats.org/officeDocument/2006/relationships/image" Target="media/image89.PNG"/><Relationship Id="rId115" Type="http://schemas.microsoft.com/office/2011/relationships/people" Target="people.xml"/><Relationship Id="rId61" Type="http://schemas.openxmlformats.org/officeDocument/2006/relationships/image" Target="media/image42.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6.png"/><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7.emf"/><Relationship Id="rId67" Type="http://schemas.openxmlformats.org/officeDocument/2006/relationships/image" Target="media/image48.emf"/><Relationship Id="rId116" Type="http://schemas.openxmlformats.org/officeDocument/2006/relationships/theme" Target="theme/theme1.xml"/><Relationship Id="rId20" Type="http://schemas.openxmlformats.org/officeDocument/2006/relationships/image" Target="media/image2.emf"/><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emf"/><Relationship Id="rId88" Type="http://schemas.openxmlformats.org/officeDocument/2006/relationships/image" Target="media/image68.emf"/><Relationship Id="rId11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7642</TotalTime>
  <Pages>166</Pages>
  <Words>171639</Words>
  <Characters>978343</Characters>
  <Application>Microsoft Office Word</Application>
  <DocSecurity>0</DocSecurity>
  <Lines>8152</Lines>
  <Paragraphs>2295</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1147687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68</cp:revision>
  <cp:lastPrinted>2024-10-18T09:57:00Z</cp:lastPrinted>
  <dcterms:created xsi:type="dcterms:W3CDTF">2020-11-01T10:05:00Z</dcterms:created>
  <dcterms:modified xsi:type="dcterms:W3CDTF">2025-03-18T14:10:00Z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