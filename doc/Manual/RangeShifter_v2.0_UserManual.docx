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D123FB">
        <w:rPr>
          <w:szCs w:val="24"/>
          <w:lang w:eastAsia="en-GB"/>
        </w:rPr>
        <w:t>and also</w:t>
      </w:r>
      <w:proofErr w:type="gramEnd"/>
      <w:r w:rsidRPr="00D123FB">
        <w:rPr>
          <w:szCs w:val="24"/>
          <w:lang w:eastAsia="en-GB"/>
        </w:rPr>
        <w:t xml:space="preserve"> the section from ‘Getting Started’.  At the beginning of each </w:t>
      </w:r>
      <w:proofErr w:type="gramStart"/>
      <w:r w:rsidRPr="00D123FB">
        <w:rPr>
          <w:szCs w:val="24"/>
          <w:lang w:eastAsia="en-GB"/>
        </w:rPr>
        <w:t>tutorial</w:t>
      </w:r>
      <w:proofErr w:type="gramEnd"/>
      <w:r w:rsidRPr="00D123FB">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w:t>
      </w:r>
      <w:proofErr w:type="spellStart"/>
      <w:r w:rsidRPr="002D7F8C">
        <w:rPr>
          <w:lang w:val="fr-FR"/>
        </w:rPr>
        <w:t>genetics</w:t>
      </w:r>
      <w:proofErr w:type="spellEnd"/>
      <w:r w:rsidRPr="002D7F8C">
        <w:rPr>
          <w:lang w:val="fr-FR"/>
        </w:rPr>
        <w:t xml:space="preserve">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w:t>
      </w:r>
      <w:proofErr w:type="gramStart"/>
      <w:r w:rsidRPr="00D123FB">
        <w:t>climatically-suitable</w:t>
      </w:r>
      <w:proofErr w:type="gramEnd"/>
      <w:r w:rsidRPr="00D123FB">
        <w:t xml:space="preserve"> regions will be inhibited by habitat fragmentation. Hence, understanding the synergy between climate change and habitat fragmentation and how </w:t>
      </w:r>
      <w:proofErr w:type="gramStart"/>
      <w:r w:rsidRPr="00D123FB">
        <w:t>species’</w:t>
      </w:r>
      <w:proofErr w:type="gramEnd"/>
      <w:r w:rsidRPr="00D123FB">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w:t>
      </w:r>
      <w:proofErr w:type="gramStart"/>
      <w:r w:rsidRPr="00D123FB">
        <w:t>in order to</w:t>
      </w:r>
      <w:proofErr w:type="gramEnd"/>
      <w:r w:rsidRPr="00D123FB">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w:t>
      </w:r>
      <w:proofErr w:type="gramStart"/>
      <w:r w:rsidRPr="00D123FB">
        <w:t>species’</w:t>
      </w:r>
      <w:proofErr w:type="gramEnd"/>
      <w:r w:rsidRPr="00D123FB">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w:t>
      </w:r>
      <w:proofErr w:type="gramStart"/>
      <w:r w:rsidRPr="00D123FB">
        <w:t>all of</w:t>
      </w:r>
      <w:proofErr w:type="gramEnd"/>
      <w:r w:rsidRPr="00D123FB">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 xml:space="preserve">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D123FB">
        <w:t>widely-used</w:t>
      </w:r>
      <w:proofErr w:type="gramEnd"/>
      <w:r w:rsidRPr="00D123FB">
        <w:t xml:space="preserve">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 xml:space="preserve">ling platforms are introduced, we envisage the rapid development of methods for integrating them with the inverse fitting approaches offered by Bayesian techniques such as approximate Bayesian computation. </w:t>
      </w:r>
      <w:proofErr w:type="gramStart"/>
      <w:r w:rsidRPr="00D123FB">
        <w:t>Thus</w:t>
      </w:r>
      <w:proofErr w:type="gramEnd"/>
      <w:r w:rsidRPr="00D123FB">
        <w:t xml:space="preserve">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proofErr w:type="gramStart"/>
      <w:r w:rsidRPr="00AA1F5E">
        <w:rPr>
          <w:szCs w:val="24"/>
        </w:rPr>
        <w:t>spatially-explicit</w:t>
      </w:r>
      <w:proofErr w:type="gramEnd"/>
      <w:r w:rsidRPr="00AA1F5E">
        <w:rPr>
          <w:szCs w:val="24"/>
        </w:rPr>
        <w:t xml:space="preserve">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w:t>
      </w:r>
      <w:proofErr w:type="gramStart"/>
      <w:r w:rsidRPr="00D123FB">
        <w:rPr>
          <w:szCs w:val="24"/>
        </w:rPr>
        <w:t>represented</w:t>
      </w:r>
      <w:proofErr w:type="gramEnd"/>
      <w:r w:rsidRPr="00D123FB">
        <w:rPr>
          <w:szCs w:val="24"/>
        </w:rPr>
        <w:t xml:space="preserve">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w:t>
      </w:r>
      <w:proofErr w:type="gramStart"/>
      <w:r w:rsidRPr="00D123FB">
        <w:rPr>
          <w:bCs/>
          <w:szCs w:val="24"/>
        </w:rPr>
        <w:t>particular parameters</w:t>
      </w:r>
      <w:proofErr w:type="gramEnd"/>
      <w:r w:rsidRPr="00D123FB">
        <w:rPr>
          <w:bCs/>
          <w:szCs w:val="24"/>
        </w:rPr>
        <w:t xml:space="preserve">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 xml:space="preserve">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w:t>
      </w:r>
      <w:proofErr w:type="gramStart"/>
      <w:r w:rsidRPr="00D123FB">
        <w:t>and also</w:t>
      </w:r>
      <w:proofErr w:type="gramEnd"/>
      <w:r w:rsidRPr="00D123FB">
        <w:t xml:space="preserve">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w:t>
      </w:r>
      <w:proofErr w:type="gramStart"/>
      <w:r w:rsidRPr="00D123FB">
        <w:t>In particular we</w:t>
      </w:r>
      <w:proofErr w:type="gramEnd"/>
      <w:r w:rsidRPr="00D123FB">
        <w:t xml:space="preserv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lastRenderedPageBreak/>
        <w:t>RangeShifter</w:t>
      </w:r>
      <w:proofErr w:type="spellEnd"/>
      <w:r w:rsidRPr="00D123FB">
        <w:t xml:space="preserve"> has been designed with a user-friendly graphical user interface and runs under Microsoft Windows. Thus, a flexible and sophisticated platform for simulating </w:t>
      </w:r>
      <w:proofErr w:type="gramStart"/>
      <w:r w:rsidRPr="00D123FB">
        <w:t>spatially-explicit</w:t>
      </w:r>
      <w:proofErr w:type="gramEnd"/>
      <w:r w:rsidRPr="00D123FB">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w:t>
      </w:r>
      <w:proofErr w:type="gramStart"/>
      <w:r w:rsidRPr="00D123FB">
        <w:t>parameter-hungry</w:t>
      </w:r>
      <w:proofErr w:type="gramEnd"/>
      <w:r w:rsidRPr="00D123FB">
        <w:t xml:space="preserve">.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w:t>
      </w:r>
      <w:r w:rsidR="00E01233">
        <w:t xml:space="preserve"> We anticipate that the inclusion of inter-specific interactions will be a major development of the upcoming versions of </w:t>
      </w:r>
      <w:proofErr w:type="spellStart"/>
      <w:r w:rsidR="00E01233">
        <w:t>RangeShifter</w:t>
      </w:r>
      <w:proofErr w:type="spellEnd"/>
      <w:r w:rsidR="00E01233">
        <w:t>.</w:t>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w:t>
      </w:r>
      <w:proofErr w:type="gramStart"/>
      <w:r w:rsidRPr="00D123FB">
        <w:t>particular model</w:t>
      </w:r>
      <w:proofErr w:type="gramEnd"/>
      <w:r w:rsidRPr="00D123FB">
        <w:t xml:space="preserve">.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w:t>
      </w:r>
      <w:proofErr w:type="gramStart"/>
      <w:r>
        <w:rPr>
          <w:szCs w:val="24"/>
        </w:rPr>
        <w:t>1, and</w:t>
      </w:r>
      <w:proofErr w:type="gramEnd"/>
      <w:r>
        <w:rPr>
          <w:szCs w:val="24"/>
        </w:rPr>
        <w:t xml:space="preserve">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 xml:space="preserve">The </w:t>
      </w:r>
      <w:proofErr w:type="gramStart"/>
      <w:r>
        <w:t>manner in which</w:t>
      </w:r>
      <w:proofErr w:type="gramEnd"/>
      <w:r>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proofErr w:type="gramStart"/>
      <w:r>
        <w:t>As a consequence of</w:t>
      </w:r>
      <w:proofErr w:type="gramEnd"/>
      <w:r>
        <w:t xml:space="preserve">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 xml:space="preserve">When SMS is the transfer model, ‘heat maps’ may be produced recording how many times each non-suitable cell has been visited by dispersers </w:t>
      </w:r>
      <w:proofErr w:type="gramStart"/>
      <w:r>
        <w:t>during the course of</w:t>
      </w:r>
      <w:proofErr w:type="gramEnd"/>
      <w:r>
        <w:t xml:space="preserve">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w:t>
      </w:r>
      <w:proofErr w:type="gramStart"/>
      <w:r w:rsidRPr="00BA4B4D">
        <w:t xml:space="preserve">during </w:t>
      </w:r>
      <w:r w:rsidR="00BA4B4D" w:rsidRPr="00BA4B4D">
        <w:t>the course of</w:t>
      </w:r>
      <w:proofErr w:type="gramEnd"/>
      <w:r w:rsidR="00BA4B4D" w:rsidRPr="00BA4B4D">
        <w:t xml:space="preserve">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 xml:space="preserve">treated as </w:t>
      </w:r>
      <w:proofErr w:type="gramStart"/>
      <w:r w:rsidR="00172E39">
        <w:t>unoccupied</w:t>
      </w:r>
      <w:r>
        <w:t>, but</w:t>
      </w:r>
      <w:proofErr w:type="gramEnd"/>
      <w:r>
        <w:t xml:space="preserve">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 xml:space="preserve">and Figure 3.27). </w:t>
      </w:r>
      <w:proofErr w:type="gramStart"/>
      <w:r>
        <w:t>Thus</w:t>
      </w:r>
      <w:proofErr w:type="gramEnd"/>
      <w:r>
        <w:t xml:space="preserve">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w:t>
      </w:r>
      <w:proofErr w:type="gramStart"/>
      <w:r>
        <w:t>a number of</w:t>
      </w:r>
      <w:proofErr w:type="gramEnd"/>
      <w:r>
        <w:t xml:space="preserve">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w:t>
      </w:r>
      <w:proofErr w:type="gramStart"/>
      <w:r>
        <w:t>in order to</w:t>
      </w:r>
      <w:proofErr w:type="gramEnd"/>
      <w:r>
        <w:t xml:space="preserve"> reduce the total population size.</w:t>
      </w:r>
    </w:p>
    <w:p w14:paraId="169F483A" w14:textId="1D8C3C58" w:rsidR="00A36A6C" w:rsidRDefault="006E3F8A" w:rsidP="00A36A6C">
      <w:pPr>
        <w:pStyle w:val="Numbered"/>
      </w:pPr>
      <w:r>
        <w:t xml:space="preserve">There is a new initialisation option, which allows </w:t>
      </w:r>
      <w:proofErr w:type="gramStart"/>
      <w:r>
        <w:t>particular numbers</w:t>
      </w:r>
      <w:proofErr w:type="gramEnd"/>
      <w:r>
        <w:t xml:space="preserve">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proofErr w:type="gramStart"/>
      <w:r>
        <w:noBreakHyphen/>
        <w:t>)introduction</w:t>
      </w:r>
      <w:proofErr w:type="gramEnd"/>
      <w:r>
        <w:t xml:space="preserve">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 xml:space="preserve">enetic mechanisms </w:t>
        </w:r>
        <w:proofErr w:type="gramStart"/>
        <w:r w:rsidR="008B18FB">
          <w:t>have</w:t>
        </w:r>
        <w:proofErr w:type="gramEnd"/>
        <w:r w:rsidR="008B18FB">
          <w:t xml:space="preserve"> been entirely reworked i</w:t>
        </w:r>
      </w:ins>
      <w:ins w:id="13" w:author="Pannetier, Theo" w:date="2024-06-08T12:28:00Z">
        <w:r w:rsidR="008B18FB">
          <w:t xml:space="preserve">n </w:t>
        </w:r>
        <w:proofErr w:type="spellStart"/>
        <w:r w:rsidR="008B18FB">
          <w:t>RangeShifter</w:t>
        </w:r>
        <w:proofErr w:type="spellEnd"/>
        <w:r w:rsidR="008B18FB">
          <w:t xml:space="preserve">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proofErr w:type="spellStart"/>
      <w:ins w:id="25" w:author="Pannetier, Theo" w:date="2024-06-08T12:27:00Z">
        <w:r>
          <w:t>RangeShifter</w:t>
        </w:r>
        <w:proofErr w:type="spellEnd"/>
        <w:r>
          <w:t xml:space="preserve">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proofErr w:type="spellStart"/>
      <w:ins w:id="33" w:author="Pannetier, Theo" w:date="2024-06-04T16:53:00Z">
        <w:r w:rsidR="00A36A6C">
          <w:t>RangeShifter</w:t>
        </w:r>
        <w:proofErr w:type="spellEnd"/>
        <w:r w:rsidR="00A36A6C">
          <w:t xml:space="preserve">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w:t>
        </w:r>
        <w:proofErr w:type="spellStart"/>
        <w:r>
          <w:t>RangeShifter</w:t>
        </w:r>
        <w:proofErr w:type="spellEnd"/>
        <w:r>
          <w:t xml:space="preserve">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w:t>
      </w:r>
      <w:proofErr w:type="gramStart"/>
      <w:r w:rsidRPr="00D123FB">
        <w:t>Each individual</w:t>
      </w:r>
      <w:proofErr w:type="gramEnd"/>
      <w:r w:rsidRPr="00D123FB">
        <w:t xml:space="preserve">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w:t>
      </w:r>
      <w:proofErr w:type="gramStart"/>
      <w:r w:rsidRPr="00D123FB">
        <w:rPr>
          <w:rFonts w:cs="Times New Roman"/>
          <w:szCs w:val="24"/>
          <w:lang w:val="en-GB"/>
        </w:rPr>
        <w:t>include:</w:t>
      </w:r>
      <w:proofErr w:type="gramEnd"/>
      <w:r w:rsidRPr="00D123FB">
        <w:rPr>
          <w:rFonts w:cs="Times New Roman"/>
          <w:szCs w:val="24"/>
          <w:lang w:val="en-GB"/>
        </w:rPr>
        <w:t xml:space="preserv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w:t>
      </w:r>
      <w:proofErr w:type="gramStart"/>
      <w:r w:rsidRPr="00D123FB">
        <w:rPr>
          <w:szCs w:val="24"/>
        </w:rPr>
        <w:t>is able to</w:t>
      </w:r>
      <w:proofErr w:type="gramEnd"/>
      <w:r w:rsidRPr="00D123FB">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D123FB">
        <w:rPr>
          <w:szCs w:val="24"/>
        </w:rPr>
        <w:t>similar to</w:t>
      </w:r>
      <w:proofErr w:type="gramEnd"/>
      <w:r w:rsidRPr="00D123FB">
        <w:rPr>
          <w:szCs w:val="24"/>
        </w:rPr>
        <w:t xml:space="preserve">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w:t>
      </w:r>
      <w:proofErr w:type="gramStart"/>
      <w:r w:rsidRPr="00D123FB">
        <w:rPr>
          <w:szCs w:val="24"/>
        </w:rPr>
        <w:t>year</w:t>
      </w:r>
      <w:proofErr w:type="gramEnd"/>
      <w:r w:rsidRPr="00D123FB">
        <w:rPr>
          <w:szCs w:val="24"/>
        </w:rPr>
        <w:t xml:space="preserve">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 xml:space="preserve">Model </w:t>
      </w:r>
      <w:proofErr w:type="gramStart"/>
      <w:r w:rsidRPr="00D123FB">
        <w:t>work flow</w:t>
      </w:r>
      <w:proofErr w:type="gramEnd"/>
      <w:r w:rsidRPr="00D123FB">
        <w:t xml:space="preserve">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w:t>
      </w:r>
      <w:proofErr w:type="gramStart"/>
      <w:r w:rsidRPr="00D123FB">
        <w:rPr>
          <w:szCs w:val="24"/>
        </w:rPr>
        <w:t>provided that</w:t>
      </w:r>
      <w:proofErr w:type="gramEnd"/>
      <w:r w:rsidRPr="00D123FB">
        <w:rPr>
          <w:szCs w:val="24"/>
        </w:rPr>
        <w:t xml:space="preserve">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proofErr w:type="gramStart"/>
      <w:r w:rsidRPr="001A3BB4">
        <w:rPr>
          <w:szCs w:val="24"/>
        </w:rPr>
        <w:t>during the course of</w:t>
      </w:r>
      <w:proofErr w:type="gramEnd"/>
      <w:r w:rsidRPr="001A3BB4">
        <w:rPr>
          <w:szCs w:val="24"/>
        </w:rPr>
        <w:t xml:space="preserve"> a simulation. </w:t>
      </w:r>
      <w:r w:rsidR="001A3BB4" w:rsidRPr="001A3BB4">
        <w:rPr>
          <w:szCs w:val="24"/>
        </w:rPr>
        <w:t xml:space="preserve">Note that any landscape change occurs at the start of the year, i.e. before the first/only reproductive season. </w:t>
      </w:r>
      <w:r w:rsidRPr="001A3BB4">
        <w:rPr>
          <w:szCs w:val="24"/>
        </w:rPr>
        <w:t xml:space="preserve">In a patch-based model, the shape of patches may change, patches may be </w:t>
      </w:r>
      <w:proofErr w:type="gramStart"/>
      <w:r w:rsidRPr="001A3BB4">
        <w:rPr>
          <w:szCs w:val="24"/>
        </w:rPr>
        <w:t>removed</w:t>
      </w:r>
      <w:proofErr w:type="gramEnd"/>
      <w:r w:rsidRPr="001A3BB4">
        <w:rPr>
          <w:szCs w:val="24"/>
        </w:rPr>
        <w:t xml:space="preserve"> and new patches may be created where there was previously inter-patch matrix. </w:t>
      </w:r>
      <w:proofErr w:type="gramStart"/>
      <w:r w:rsidRPr="001A3BB4">
        <w:rPr>
          <w:szCs w:val="24"/>
        </w:rPr>
        <w:t>Thus</w:t>
      </w:r>
      <w:proofErr w:type="gramEnd"/>
      <w:r w:rsidRPr="001A3BB4">
        <w:rPr>
          <w:szCs w:val="24"/>
        </w:rPr>
        <w:t xml:space="preserve">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xml:space="preserve">,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proofErr w:type="gramStart"/>
      <w:r>
        <w:t>a,d</w:t>
      </w:r>
      <w:proofErr w:type="spellEnd"/>
      <w:proofErr w:type="gramEnd"/>
      <w:r>
        <w:t>) Random landscapes. (</w:t>
      </w:r>
      <w:proofErr w:type="spellStart"/>
      <w:proofErr w:type="gramStart"/>
      <w:r>
        <w:t>b,e</w:t>
      </w:r>
      <w:proofErr w:type="spellEnd"/>
      <w:proofErr w:type="gramEnd"/>
      <w:r>
        <w:t>) </w:t>
      </w:r>
      <w:r w:rsidRPr="00D123FB">
        <w:t>Fractal landscapes for which H</w:t>
      </w:r>
      <w:r>
        <w:t> = 0.1. (</w:t>
      </w:r>
      <w:proofErr w:type="spellStart"/>
      <w:proofErr w:type="gramStart"/>
      <w:r>
        <w:t>c,f</w:t>
      </w:r>
      <w:proofErr w:type="spellEnd"/>
      <w:proofErr w:type="gram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proofErr w:type="gramStart"/>
      <w:r w:rsidRPr="00D123FB">
        <w:rPr>
          <w:i/>
          <w:szCs w:val="24"/>
          <w:vertAlign w:val="subscript"/>
        </w:rPr>
        <w:t>x,y</w:t>
      </w:r>
      <w:proofErr w:type="spellEnd"/>
      <w:proofErr w:type="gramEnd"/>
      <w:r w:rsidRPr="00D123FB">
        <w:rPr>
          <w:i/>
          <w:szCs w:val="24"/>
          <w:vertAlign w:val="subscript"/>
        </w:rPr>
        <w:t>)</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w:t>
      </w:r>
      <w:proofErr w:type="gramStart"/>
      <w:r w:rsidRPr="00D123FB">
        <w:rPr>
          <w:szCs w:val="24"/>
        </w:rPr>
        <w:t>0,</w:t>
      </w:r>
      <w:r w:rsidRPr="00D123FB">
        <w:rPr>
          <w:i/>
          <w:szCs w:val="24"/>
        </w:rPr>
        <w:t>σ</w:t>
      </w:r>
      <w:proofErr w:type="gramEnd"/>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w:t>
      </w:r>
      <w:proofErr w:type="gramStart"/>
      <w:r w:rsidRPr="00D123FB">
        <w:rPr>
          <w:szCs w:val="24"/>
        </w:rPr>
        <w:t>), and</w:t>
      </w:r>
      <w:proofErr w:type="gramEnd"/>
      <w:r w:rsidRPr="00D123FB">
        <w:rPr>
          <w:szCs w:val="24"/>
        </w:rPr>
        <w:t xml:space="preserve">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proofErr w:type="gramStart"/>
      <w:r w:rsidRPr="00D123FB">
        <w:rPr>
          <w:szCs w:val="24"/>
        </w:rPr>
        <w:t>)</w:t>
      </w:r>
      <w:proofErr w:type="gramEnd"/>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proofErr w:type="gramStart"/>
      <w:r w:rsidRPr="00D123FB">
        <w:rPr>
          <w:rFonts w:eastAsiaTheme="minorEastAsia"/>
          <w:i/>
          <w:szCs w:val="24"/>
        </w:rPr>
        <w:t>K</w:t>
      </w:r>
      <w:r w:rsidRPr="00D123FB">
        <w:rPr>
          <w:rFonts w:eastAsiaTheme="minorEastAsia"/>
          <w:i/>
          <w:szCs w:val="24"/>
          <w:vertAlign w:val="subscript"/>
        </w:rPr>
        <w:t>x,y</w:t>
      </w:r>
      <w:proofErr w:type="gramEnd"/>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 xml:space="preserve">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xml:space="preserve">. Rather, the user is required to define which cells belong to which patch, </w:t>
      </w:r>
      <w:proofErr w:type="gramStart"/>
      <w:r w:rsidRPr="00D123FB">
        <w:rPr>
          <w:szCs w:val="24"/>
        </w:rPr>
        <w:t>taking into account</w:t>
      </w:r>
      <w:proofErr w:type="gramEnd"/>
      <w:r w:rsidRPr="00D123FB">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D123FB">
        <w:rPr>
          <w:szCs w:val="24"/>
        </w:rPr>
        <w:t>step-wise</w:t>
      </w:r>
      <w:proofErr w:type="gramEnd"/>
      <w:r w:rsidRPr="00D123FB">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w:t>
      </w:r>
      <w:proofErr w:type="gramStart"/>
      <w:r w:rsidRPr="00D123FB">
        <w:rPr>
          <w:szCs w:val="24"/>
        </w:rPr>
        <w:t>in order to</w:t>
      </w:r>
      <w:proofErr w:type="gramEnd"/>
      <w:r w:rsidRPr="00D123FB">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 xml:space="preserve">This is the appropriate way to model species that have discrete generations. At each generation the life cycle </w:t>
      </w:r>
      <w:proofErr w:type="gramStart"/>
      <w:r w:rsidRPr="00D123FB">
        <w:rPr>
          <w:szCs w:val="24"/>
        </w:rPr>
        <w:t>comprises:</w:t>
      </w:r>
      <w:proofErr w:type="gramEnd"/>
      <w:r w:rsidRPr="00D123FB">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proofErr w:type="gramStart"/>
      <w:r>
        <w:t>only-</w:t>
      </w:r>
      <w:r w:rsidRPr="00D123FB">
        <w:t>female</w:t>
      </w:r>
      <w:proofErr w:type="gramEnd"/>
      <w:r w:rsidRPr="00D123FB">
        <w:t xml:space="preserv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proofErr w:type="spellStart"/>
      <w:r w:rsidRPr="00D123FB">
        <w:rPr>
          <w:i/>
        </w:rPr>
        <w:t>i</w:t>
      </w:r>
      <w:proofErr w:type="spellEnd"/>
      <w:r w:rsidRPr="00D123FB">
        <w:rPr>
          <w:i/>
        </w:rPr>
        <w:t xml:space="preserve">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w:t>
      </w:r>
      <w:proofErr w:type="gramStart"/>
      <w:r w:rsidRPr="006973CE">
        <w:rPr>
          <w:rFonts w:eastAsiaTheme="minorEastAsia"/>
        </w:rPr>
        <w:t>as long as</w:t>
      </w:r>
      <w:proofErr w:type="gramEnd"/>
      <w:r w:rsidRPr="006973CE">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w:t>
      </w:r>
      <w:proofErr w:type="gramStart"/>
      <w:r w:rsidRPr="00D123FB">
        <w:t>system</w:t>
      </w:r>
      <w:proofErr w:type="gramEnd"/>
      <w:r w:rsidRPr="00D123FB">
        <w:t xml:space="preserve">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w:t>
      </w:r>
      <w:proofErr w:type="gramStart"/>
      <w:r>
        <w:t>only-</w:t>
      </w:r>
      <w:r w:rsidRPr="00D123FB">
        <w:t>female</w:t>
      </w:r>
      <w:proofErr w:type="gramEnd"/>
      <w:r w:rsidRPr="00D123FB">
        <w:t xml:space="preserv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w:t>
      </w:r>
      <w:proofErr w:type="gramStart"/>
      <w:r w:rsidRPr="00D123FB">
        <w:t>have to</w:t>
      </w:r>
      <w:proofErr w:type="gramEnd"/>
      <w:r w:rsidRPr="00D123FB">
        <w:t xml:space="preserve">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w:t>
      </w:r>
      <w:proofErr w:type="gramStart"/>
      <w:r w:rsidRPr="00D123FB">
        <w:rPr>
          <w:szCs w:val="24"/>
        </w:rPr>
        <w:t>a number of</w:t>
      </w:r>
      <w:proofErr w:type="gramEnd"/>
      <w:r w:rsidRPr="00D123FB">
        <w:rPr>
          <w:szCs w:val="24"/>
        </w:rPr>
        <w:t xml:space="preserve">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 xml:space="preserve">&amp; demographic parameters are not </w:t>
      </w:r>
      <w:proofErr w:type="gramStart"/>
      <w:r w:rsidRPr="006973CE">
        <w:rPr>
          <w:rFonts w:eastAsiaTheme="minorEastAsia"/>
          <w:i/>
        </w:rPr>
        <w:t>sex-specific</w:t>
      </w:r>
      <w:proofErr w:type="gramEnd"/>
      <w:r w:rsidRPr="006973CE">
        <w:rPr>
          <w:rFonts w:eastAsiaTheme="minorEastAsia"/>
          <w:i/>
        </w:rPr>
        <w:t>.</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w:t>
      </w:r>
      <w:proofErr w:type="gramStart"/>
      <w:r w:rsidRPr="00D123FB">
        <w:rPr>
          <w:rFonts w:eastAsiaTheme="minorEastAsia"/>
          <w:i/>
        </w:rPr>
        <w:t>sex-specific</w:t>
      </w:r>
      <w:proofErr w:type="gramEnd"/>
      <w:r w:rsidRPr="00D123FB">
        <w:rPr>
          <w:rFonts w:eastAsiaTheme="minorEastAsia"/>
          <w:i/>
        </w:rPr>
        <w:t xml:space="preserve">.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w:t>
      </w:r>
      <w:proofErr w:type="gramStart"/>
      <w:r w:rsidRPr="00D123FB">
        <w:rPr>
          <w:rFonts w:eastAsiaTheme="minorEastAsia" w:cs="Times New Roman"/>
          <w:szCs w:val="24"/>
          <w:lang w:val="en-GB"/>
        </w:rPr>
        <w:t>non sex</w:t>
      </w:r>
      <w:proofErr w:type="gramEnd"/>
      <w:r w:rsidRPr="00D123FB">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w:t>
      </w:r>
      <w:proofErr w:type="gramStart"/>
      <w:r w:rsidRPr="00D123FB">
        <w:rPr>
          <w:rFonts w:eastAsiaTheme="minorEastAsia"/>
        </w:rPr>
        <w:t>have to</w:t>
      </w:r>
      <w:proofErr w:type="gramEnd"/>
      <w:r w:rsidRPr="00D123FB">
        <w:rPr>
          <w:rFonts w:eastAsiaTheme="minorEastAsia"/>
        </w:rPr>
        <w:t xml:space="preserve">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proofErr w:type="spellStart"/>
      <w:r w:rsidRPr="00D123FB">
        <w:rPr>
          <w:rFonts w:eastAsiaTheme="minorEastAsia"/>
          <w:i/>
        </w:rPr>
        <w:t>i</w:t>
      </w:r>
      <w:proofErr w:type="spellEnd"/>
      <w:r w:rsidRPr="00D123FB">
        <w:rPr>
          <w:rFonts w:eastAsiaTheme="minorEastAsia"/>
        </w:rPr>
        <w:t xml:space="preserve">, </w:t>
      </w:r>
      <w:r w:rsidRPr="00D123FB">
        <w:rPr>
          <w:rFonts w:eastAsiaTheme="minorEastAsia"/>
          <w:i/>
        </w:rPr>
        <w:t>ϕ</w:t>
      </w:r>
      <w:proofErr w:type="gramStart"/>
      <w:r w:rsidRPr="00D123FB">
        <w:rPr>
          <w:rFonts w:eastAsiaTheme="minorEastAsia"/>
          <w:i/>
          <w:vertAlign w:val="subscript"/>
        </w:rPr>
        <w:t>0,i</w:t>
      </w:r>
      <w:proofErr w:type="gramEnd"/>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proofErr w:type="gramStart"/>
      <w:r w:rsidRPr="00D123FB">
        <w:rPr>
          <w:rFonts w:eastAsiaTheme="minorEastAsia"/>
          <w:i/>
          <w:vertAlign w:val="subscript"/>
        </w:rPr>
        <w:t>i</w:t>
      </w:r>
      <w:proofErr w:type="spellEnd"/>
      <w:r w:rsidRPr="00D123FB">
        <w:rPr>
          <w:rFonts w:eastAsiaTheme="minorEastAsia"/>
        </w:rPr>
        <w:t xml:space="preserve"> ,</w:t>
      </w:r>
      <w:proofErr w:type="gramEnd"/>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proofErr w:type="spellStart"/>
      <w:r w:rsidRPr="00D123FB">
        <w:rPr>
          <w:rFonts w:eastAsiaTheme="minorEastAsia"/>
          <w:i/>
        </w:rPr>
        <w:t>i</w:t>
      </w:r>
      <w:proofErr w:type="spellEnd"/>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proofErr w:type="spellStart"/>
      <w:r w:rsidRPr="00D123FB">
        <w:rPr>
          <w:i/>
        </w:rPr>
        <w:t>i</w:t>
      </w:r>
      <w:proofErr w:type="spellEnd"/>
      <w:r w:rsidRPr="00D123FB">
        <w:rPr>
          <w:i/>
        </w:rPr>
        <w:t>, σ</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proofErr w:type="spellStart"/>
      <w:r w:rsidRPr="00D123FB">
        <w:rPr>
          <w:i/>
        </w:rPr>
        <w:t>γ</w:t>
      </w:r>
      <w:r w:rsidRPr="00D123FB">
        <w:rPr>
          <w:i/>
          <w:vertAlign w:val="subscript"/>
        </w:rPr>
        <w:t>i</w:t>
      </w:r>
      <w:proofErr w:type="spellEnd"/>
      <w:r w:rsidRPr="00D123FB">
        <w:t xml:space="preserve"> is the development probability of stage </w:t>
      </w:r>
      <w:proofErr w:type="spellStart"/>
      <w:r w:rsidRPr="00D123FB">
        <w:rPr>
          <w:i/>
        </w:rPr>
        <w:t>i</w:t>
      </w:r>
      <w:proofErr w:type="spellEnd"/>
      <w:r w:rsidRPr="00D123FB">
        <w:rPr>
          <w:i/>
        </w:rPr>
        <w:t>, γ</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w:t>
      </w:r>
      <w:proofErr w:type="gramStart"/>
      <w:r w:rsidR="0067520E" w:rsidRPr="00D123FB">
        <w:t>each individual</w:t>
      </w:r>
      <w:proofErr w:type="gramEnd"/>
      <w:r w:rsidR="0067520E" w:rsidRPr="00D123FB">
        <w:t xml:space="preserve">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w:t>
      </w:r>
      <w:proofErr w:type="gramStart"/>
      <w:r w:rsidR="0067520E" w:rsidRPr="00D123FB">
        <w:t>haploid</w:t>
      </w:r>
      <w:proofErr w:type="gramEnd"/>
      <w:r w:rsidR="0067520E" w:rsidRPr="00D123FB">
        <w:t xml:space="preserve">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w:t>
      </w:r>
      <w:proofErr w:type="gramStart"/>
      <w:r w:rsidR="0067520E" w:rsidRPr="00D123FB">
        <w:t>diploid</w:t>
      </w:r>
      <w:proofErr w:type="gramEnd"/>
      <w:r w:rsidR="0067520E" w:rsidRPr="00D123FB">
        <w:t xml:space="preserve">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w:t>
      </w:r>
      <w:proofErr w:type="gramStart"/>
      <w:r w:rsidRPr="00D123FB">
        <w:rPr>
          <w:szCs w:val="24"/>
        </w:rPr>
        <w:t>dispersal, and</w:t>
      </w:r>
      <w:proofErr w:type="gramEnd"/>
      <w:r w:rsidRPr="00D123FB">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D123FB">
        <w:rPr>
          <w:szCs w:val="24"/>
        </w:rPr>
        <w:t>context-dependent</w:t>
      </w:r>
      <w:proofErr w:type="gramEnd"/>
      <w:r w:rsidRPr="00D123FB">
        <w:rPr>
          <w:szCs w:val="24"/>
        </w:rPr>
        <w:t xml:space="preserve">.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w:t>
      </w:r>
      <w:proofErr w:type="gramStart"/>
      <w:r w:rsidRPr="00E74F45">
        <w:t>point</w:t>
      </w:r>
      <w:proofErr w:type="gramEnd"/>
      <w:r w:rsidRPr="00E74F45">
        <w:t xml:space="preserve">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w:t>
      </w:r>
      <w:proofErr w:type="gramStart"/>
      <w:r>
        <w:t>v2, and</w:t>
      </w:r>
      <w:proofErr w:type="gramEnd"/>
      <w:r>
        <w:t xml:space="preserve">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w:t>
      </w:r>
      <w:proofErr w:type="gramStart"/>
      <w:r w:rsidRPr="00D123FB">
        <w:t>dispersal, and</w:t>
      </w:r>
      <w:proofErr w:type="gramEnd"/>
      <w:r w:rsidRPr="00D123FB">
        <w:t xml:space="preserve">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w:t>
      </w:r>
      <w:proofErr w:type="spellStart"/>
      <w:r w:rsidRPr="002D7F8C">
        <w:rPr>
          <w:rFonts w:eastAsiaTheme="minorEastAsia" w:cs="Times New Roman"/>
          <w:szCs w:val="24"/>
          <w:lang w:val="fr-FR"/>
        </w:rPr>
        <w:t>environmental</w:t>
      </w:r>
      <w:proofErr w:type="spellEnd"/>
      <w:r w:rsidRPr="002D7F8C">
        <w:rPr>
          <w:rFonts w:eastAsiaTheme="minorEastAsia" w:cs="Times New Roman"/>
          <w:szCs w:val="24"/>
          <w:lang w:val="fr-FR"/>
        </w:rPr>
        <w:t xml:space="preserve">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D123FB">
        <w:rPr>
          <w:rFonts w:cs="Times New Roman"/>
          <w:szCs w:val="24"/>
          <w:lang w:val="en-GB"/>
        </w:rPr>
        <w:t>In order to</w:t>
      </w:r>
      <w:proofErr w:type="gramEnd"/>
      <w:r w:rsidRPr="00D123FB">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D123FB">
        <w:rPr>
          <w:rFonts w:cs="Times New Roman"/>
          <w:szCs w:val="24"/>
          <w:lang w:val="en-GB"/>
        </w:rPr>
        <w:t>independent</w:t>
      </w:r>
      <w:proofErr w:type="gramEnd"/>
      <w:r w:rsidRPr="00D123FB">
        <w:rPr>
          <w:rFonts w:cs="Times New Roman"/>
          <w:szCs w:val="24"/>
          <w:lang w:val="en-GB"/>
        </w:rPr>
        <w:t xml:space="preserve">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t>
      </w:r>
      <w:proofErr w:type="gramStart"/>
      <w:r>
        <w:rPr>
          <w:rFonts w:eastAsiaTheme="minorEastAsia" w:cs="Times New Roman"/>
          <w:szCs w:val="24"/>
          <w:lang w:val="en-GB"/>
        </w:rPr>
        <w:t>whether or not</w:t>
      </w:r>
      <w:proofErr w:type="gramEnd"/>
      <w:r>
        <w:rPr>
          <w:rFonts w:eastAsiaTheme="minorEastAsia" w:cs="Times New Roman"/>
          <w:szCs w:val="24"/>
          <w:lang w:val="en-GB"/>
        </w:rPr>
        <w:t xml:space="preserve">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w:t>
      </w:r>
      <w:proofErr w:type="gramStart"/>
      <w:r w:rsidRPr="00D123FB">
        <w:rPr>
          <w:rFonts w:eastAsiaTheme="minorEastAsia" w:cs="Times New Roman"/>
          <w:szCs w:val="24"/>
          <w:lang w:val="en-GB"/>
        </w:rPr>
        <w:t>kernel</w:t>
      </w:r>
      <w:proofErr w:type="gramEnd"/>
      <w:r w:rsidRPr="00D123FB">
        <w:rPr>
          <w:rFonts w:eastAsiaTheme="minorEastAsia" w:cs="Times New Roman"/>
          <w:szCs w:val="24"/>
          <w:lang w:val="en-GB"/>
        </w:rPr>
        <w:t xml:space="preserve">,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 xml:space="preserve">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D123FB">
        <w:rPr>
          <w:rFonts w:cs="Times New Roman"/>
          <w:szCs w:val="24"/>
          <w:lang w:val="en-GB"/>
        </w:rPr>
        <w:t>Moreover</w:t>
      </w:r>
      <w:proofErr w:type="gramEnd"/>
      <w:r w:rsidRPr="00D123FB">
        <w:rPr>
          <w:rFonts w:cs="Times New Roman"/>
          <w:szCs w:val="24"/>
          <w:lang w:val="en-GB"/>
        </w:rPr>
        <w:t xml:space="preserve">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w:t>
      </w:r>
      <w:proofErr w:type="spellStart"/>
      <w:r>
        <w:rPr>
          <w:rFonts w:cs="Times New Roman"/>
          <w:szCs w:val="24"/>
          <w:lang w:val="en-GB"/>
        </w:rPr>
        <w:t>i</w:t>
      </w:r>
      <w:proofErr w:type="spellEnd"/>
      <w:r>
        <w:rPr>
          <w:rFonts w:cs="Times New Roman"/>
          <w:szCs w:val="24"/>
          <w:lang w:val="en-GB"/>
        </w:rPr>
        <w:t>)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w:t>
      </w:r>
      <w:proofErr w:type="spellStart"/>
      <w:r w:rsidRPr="002D7F8C">
        <w:rPr>
          <w:rFonts w:cs="Times New Roman"/>
          <w:szCs w:val="24"/>
          <w:lang w:val="fr-FR"/>
        </w:rPr>
        <w:t>individuals</w:t>
      </w:r>
      <w:proofErr w:type="spellEnd"/>
      <w:r w:rsidRPr="002D7F8C">
        <w:rPr>
          <w:rFonts w:cs="Times New Roman"/>
          <w:szCs w:val="24"/>
          <w:lang w:val="fr-FR"/>
        </w:rPr>
        <w:t xml:space="preserve">’ </w:t>
      </w:r>
      <w:proofErr w:type="spellStart"/>
      <w:r w:rsidRPr="002D7F8C">
        <w:rPr>
          <w:rFonts w:cs="Times New Roman"/>
          <w:szCs w:val="24"/>
          <w:lang w:val="fr-FR"/>
        </w:rPr>
        <w:t>perceptual</w:t>
      </w:r>
      <w:proofErr w:type="spellEnd"/>
      <w:r w:rsidRPr="002D7F8C">
        <w:rPr>
          <w:rFonts w:cs="Times New Roman"/>
          <w:szCs w:val="24"/>
          <w:lang w:val="fr-FR"/>
        </w:rPr>
        <w:t xml:space="preserve">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proofErr w:type="gramStart"/>
      <w:r w:rsidR="0067520E" w:rsidRPr="00D123FB">
        <w:rPr>
          <w:rFonts w:cs="Times New Roman"/>
          <w:szCs w:val="24"/>
          <w:lang w:val="en-GB"/>
        </w:rPr>
        <w:t>RangeShifter</w:t>
      </w:r>
      <w:proofErr w:type="spellEnd"/>
      <w:proofErr w:type="gram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w:t>
      </w:r>
      <w:proofErr w:type="gramStart"/>
      <w:r w:rsidRPr="00D123FB">
        <w:rPr>
          <w:rFonts w:eastAsiaTheme="minorEastAsia" w:cs="Times New Roman"/>
          <w:szCs w:val="24"/>
          <w:lang w:val="en-GB"/>
        </w:rPr>
        <w:t>final destination</w:t>
      </w:r>
      <w:proofErr w:type="gramEnd"/>
      <w:r w:rsidRPr="00D123FB">
        <w:rPr>
          <w:rFonts w:eastAsiaTheme="minorEastAsia" w:cs="Times New Roman"/>
          <w:szCs w:val="24"/>
          <w:lang w:val="en-GB"/>
        </w:rPr>
        <w:t>,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D123FB">
        <w:rPr>
          <w:rFonts w:eastAsiaTheme="minorEastAsia"/>
        </w:rPr>
        <w:t>a number of</w:t>
      </w:r>
      <w:proofErr w:type="gramEnd"/>
      <w:r w:rsidRPr="00D123FB">
        <w:rPr>
          <w:rFonts w:eastAsiaTheme="minorEastAsia"/>
        </w:rPr>
        <w:t xml:space="preserve"> cells. At each step, the individual evaluates the surrounding habitat </w:t>
      </w:r>
      <w:proofErr w:type="gramStart"/>
      <w:r w:rsidRPr="00D123FB">
        <w:rPr>
          <w:rFonts w:eastAsiaTheme="minorEastAsia"/>
        </w:rPr>
        <w:t>in order to</w:t>
      </w:r>
      <w:proofErr w:type="gramEnd"/>
      <w:r w:rsidRPr="00D123FB">
        <w:rPr>
          <w:rFonts w:eastAsiaTheme="minorEastAsia"/>
        </w:rPr>
        <w:t xml:space="preserve">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xml:space="preserve">. The reciprocal of the arithmetic </w:t>
      </w:r>
      <w:proofErr w:type="gramStart"/>
      <w:r w:rsidRPr="00D123FB">
        <w:rPr>
          <w:rFonts w:eastAsiaTheme="minorEastAsia"/>
        </w:rPr>
        <w:t>mean</w:t>
      </w:r>
      <w:proofErr w:type="gramEnd"/>
      <w:r w:rsidRPr="00D123FB">
        <w:rPr>
          <w:rFonts w:eastAsiaTheme="minorEastAsia"/>
        </w:rPr>
        <w:t xml:space="preserve"> of the reciprocals of the observations (cell costs). This method increases the detectability of </w:t>
      </w:r>
      <w:proofErr w:type="gramStart"/>
      <w:r w:rsidRPr="00D123FB">
        <w:rPr>
          <w:rFonts w:eastAsiaTheme="minorEastAsia"/>
        </w:rPr>
        <w:t>low cost</w:t>
      </w:r>
      <w:proofErr w:type="gramEnd"/>
      <w:r w:rsidRPr="00D123FB">
        <w:rPr>
          <w:rFonts w:eastAsiaTheme="minorEastAsia"/>
        </w:rPr>
        <w:t xml:space="preserve">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w:t>
      </w:r>
      <w:proofErr w:type="gramStart"/>
      <w:r w:rsidRPr="00D123FB">
        <w:rPr>
          <w:rFonts w:eastAsiaTheme="minorEastAsia"/>
          <w:szCs w:val="24"/>
        </w:rPr>
        <w:t>a number of</w:t>
      </w:r>
      <w:proofErr w:type="gramEnd"/>
      <w:r w:rsidRPr="00D123FB">
        <w:rPr>
          <w:rFonts w:eastAsiaTheme="minorEastAsia"/>
          <w:szCs w:val="24"/>
        </w:rPr>
        <w:t xml:space="preserve">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 xml:space="preserve">s and reaction norms that lead individuals to the decision to stop in a particular place. Habitat selection, mate </w:t>
      </w:r>
      <w:proofErr w:type="gramStart"/>
      <w:r w:rsidRPr="00D123FB">
        <w:rPr>
          <w:szCs w:val="24"/>
        </w:rPr>
        <w:t>finding</w:t>
      </w:r>
      <w:proofErr w:type="gramEnd"/>
      <w:r w:rsidRPr="00D123FB">
        <w:rPr>
          <w:szCs w:val="24"/>
        </w:rPr>
        <w:t xml:space="preserve">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w:t>
      </w:r>
      <w:proofErr w:type="gramStart"/>
      <w:r w:rsidRPr="00D123FB">
        <w:rPr>
          <w:rFonts w:eastAsiaTheme="minorEastAsia" w:cs="Times New Roman"/>
          <w:szCs w:val="24"/>
          <w:lang w:val="en-GB"/>
        </w:rPr>
        <w:t>has to</w:t>
      </w:r>
      <w:proofErr w:type="gramEnd"/>
      <w:r w:rsidRPr="00D123FB">
        <w:rPr>
          <w:rFonts w:eastAsiaTheme="minorEastAsia" w:cs="Times New Roman"/>
          <w:szCs w:val="24"/>
          <w:lang w:val="en-GB"/>
        </w:rPr>
        <w:t xml:space="preserve">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D123FB">
        <w:rPr>
          <w:rFonts w:eastAsiaTheme="minorEastAsia"/>
        </w:rPr>
        <w:t>density-dependent</w:t>
      </w:r>
      <w:proofErr w:type="gramEnd"/>
      <w:r w:rsidRPr="00D123FB">
        <w:rPr>
          <w:rFonts w:eastAsiaTheme="minorEastAsia"/>
        </w:rPr>
        <w:t xml:space="preserve">.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proofErr w:type="spellStart"/>
      <w:r w:rsidRPr="00D123FB">
        <w:rPr>
          <w:rFonts w:eastAsiaTheme="minorEastAsia"/>
          <w:i/>
        </w:rPr>
        <w:t>i</w:t>
      </w:r>
      <w:proofErr w:type="spellEnd"/>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proofErr w:type="spellStart"/>
      <w:r w:rsidRPr="00D123FB">
        <w:rPr>
          <w:rFonts w:eastAsiaTheme="minorEastAsia" w:cs="Times New Roman"/>
          <w:i/>
          <w:szCs w:val="24"/>
          <w:lang w:val="en-GB"/>
        </w:rPr>
        <w:t>i</w:t>
      </w:r>
      <w:proofErr w:type="spellEnd"/>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w:t>
      </w:r>
      <w:proofErr w:type="gramStart"/>
      <w:r w:rsidRPr="00D123FB">
        <w:rPr>
          <w:rFonts w:eastAsiaTheme="minorEastAsia" w:cs="Times New Roman"/>
          <w:szCs w:val="24"/>
          <w:lang w:val="en-GB"/>
        </w:rPr>
        <w:t>in order to</w:t>
      </w:r>
      <w:proofErr w:type="gramEnd"/>
      <w:r w:rsidRPr="00D123FB">
        <w:rPr>
          <w:rFonts w:eastAsiaTheme="minorEastAsia" w:cs="Times New Roman"/>
          <w:szCs w:val="24"/>
          <w:lang w:val="en-GB"/>
        </w:rPr>
        <w:t xml:space="preserve">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xml:space="preserve">. Density-dependence and mating requirements can also be </w:t>
      </w:r>
      <w:proofErr w:type="gramStart"/>
      <w:r w:rsidRPr="00D123FB">
        <w:rPr>
          <w:rFonts w:eastAsiaTheme="minorEastAsia" w:cs="Times New Roman"/>
          <w:szCs w:val="24"/>
          <w:lang w:val="en-GB"/>
        </w:rPr>
        <w:t>combined together</w:t>
      </w:r>
      <w:proofErr w:type="gramEnd"/>
      <w:r w:rsidRPr="00D123FB">
        <w:rPr>
          <w:rFonts w:eastAsiaTheme="minorEastAsia" w:cs="Times New Roman"/>
          <w:szCs w:val="24"/>
          <w:lang w:val="en-GB"/>
        </w:rPr>
        <w:t xml:space="preserve">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w:t>
      </w:r>
      <w:proofErr w:type="gramStart"/>
      <w:r w:rsidRPr="00D123FB">
        <w:rPr>
          <w:rFonts w:eastAsiaTheme="minorEastAsia" w:cs="Times New Roman"/>
          <w:szCs w:val="24"/>
          <w:lang w:val="en-GB"/>
        </w:rPr>
        <w:t>each individual</w:t>
      </w:r>
      <w:proofErr w:type="gramEnd"/>
      <w:r w:rsidRPr="00D123FB">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 xml:space="preserve">requires that these mortality costs are described </w:t>
      </w:r>
      <w:proofErr w:type="gramStart"/>
      <w:r w:rsidRPr="007003E7">
        <w:rPr>
          <w:rFonts w:eastAsiaTheme="minorEastAsia" w:cs="Times New Roman"/>
          <w:szCs w:val="24"/>
        </w:rPr>
        <w:t>appropriately</w:t>
      </w:r>
      <w:proofErr w:type="gramEnd"/>
      <w:r w:rsidRPr="007003E7">
        <w:rPr>
          <w:rFonts w:eastAsiaTheme="minorEastAsia" w:cs="Times New Roman"/>
          <w:szCs w:val="24"/>
        </w:rPr>
        <w:t xml:space="preserve">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First, dispersal mortality can arise </w:t>
      </w:r>
      <w:proofErr w:type="gramStart"/>
      <w:r w:rsidRPr="007003E7">
        <w:rPr>
          <w:rFonts w:eastAsiaTheme="minorEastAsia" w:cs="Times New Roman"/>
          <w:szCs w:val="24"/>
        </w:rPr>
        <w:t>as a result of</w:t>
      </w:r>
      <w:proofErr w:type="gramEnd"/>
      <w:r w:rsidRPr="007003E7">
        <w:rPr>
          <w:rFonts w:eastAsiaTheme="minorEastAsia" w:cs="Times New Roman"/>
          <w:szCs w:val="24"/>
        </w:rPr>
        <w:t xml:space="preserve"> individuals failing to reach suitable habitat. For example, when a simple dispersal kernel is used with no possibility for individuals to search for </w:t>
      </w:r>
      <w:proofErr w:type="gramStart"/>
      <w:r w:rsidRPr="007003E7">
        <w:rPr>
          <w:rFonts w:eastAsiaTheme="minorEastAsia" w:cs="Times New Roman"/>
          <w:szCs w:val="24"/>
        </w:rPr>
        <w:t>locally-suitable</w:t>
      </w:r>
      <w:proofErr w:type="gramEnd"/>
      <w:r w:rsidRPr="007003E7">
        <w:rPr>
          <w:rFonts w:eastAsiaTheme="minorEastAsia" w:cs="Times New Roman"/>
          <w:szCs w:val="24"/>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proofErr w:type="spellStart"/>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RangeShifter</w:t>
        </w:r>
        <w:proofErr w:type="spellEnd"/>
        <w:r w:rsidRPr="00A36A6C">
          <w:rPr>
            <w:rFonts w:eastAsiaTheme="minorEastAsia" w:cs="Times New Roman"/>
            <w:i/>
            <w:iCs/>
            <w:szCs w:val="24"/>
            <w:lang w:val="en-GB"/>
            <w:rPrChange w:id="95" w:author="Pannetier, Theo" w:date="2024-06-04T16:57:00Z">
              <w:rPr>
                <w:rFonts w:eastAsiaTheme="minorEastAsia" w:cs="Times New Roman"/>
                <w:szCs w:val="24"/>
                <w:lang w:val="en-GB"/>
              </w:rPr>
            </w:rPrChange>
          </w:rPr>
          <w:t xml:space="preserve"> 3.0 is not yet available to </w:t>
        </w:r>
      </w:ins>
      <w:ins w:id="96" w:author="Pannetier, Theo" w:date="2024-06-04T16:57:00Z">
        <w:r w:rsidRPr="00A36A6C">
          <w:rPr>
            <w:rFonts w:eastAsiaTheme="minorEastAsia" w:cs="Times New Roman"/>
            <w:i/>
            <w:iCs/>
            <w:szCs w:val="24"/>
            <w:lang w:val="en-GB"/>
            <w:rPrChange w:id="97"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8" w:author="Pannetier, Theo" w:date="2024-06-04T16:34:00Z"/>
          <w:rFonts w:eastAsiaTheme="minorEastAsia" w:cs="Times New Roman"/>
          <w:szCs w:val="24"/>
          <w:lang w:val="en-GB"/>
        </w:rPr>
      </w:pPr>
      <w:moveToRangeStart w:id="99" w:author="Pannetier, Theo" w:date="2024-06-04T16:34:00Z" w:name="move168411309"/>
      <w:moveTo w:id="100"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w:t>
        </w:r>
        <w:proofErr w:type="spellStart"/>
        <w:r>
          <w:rPr>
            <w:rFonts w:eastAsiaTheme="minorEastAsia" w:cs="Times New Roman"/>
            <w:szCs w:val="24"/>
            <w:lang w:val="en-GB"/>
          </w:rPr>
          <w:t>SLiM</w:t>
        </w:r>
        <w:proofErr w:type="spellEnd"/>
        <w:r>
          <w:rPr>
            <w:rFonts w:eastAsiaTheme="minorEastAsia" w:cs="Times New Roman"/>
            <w:szCs w:val="24"/>
            <w:lang w:val="en-GB"/>
          </w:rPr>
          <w:t xml:space="preserve">: </w:t>
        </w:r>
        <w:r w:rsidRPr="00DB1103">
          <w:rPr>
            <w:rFonts w:eastAsiaTheme="minorEastAsia" w:cs="Times New Roman"/>
            <w:szCs w:val="24"/>
            <w:lang w:val="en-GB"/>
          </w:rPr>
          <w:t>Haller &amp; Messer, 2019</w:t>
        </w:r>
        <w:r>
          <w:rPr>
            <w:rFonts w:eastAsiaTheme="minorEastAsia" w:cs="Times New Roman"/>
            <w:szCs w:val="24"/>
            <w:lang w:val="en-GB"/>
          </w:rPr>
          <w:t xml:space="preserv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Okamoto &amp; </w:t>
        </w:r>
        <w:proofErr w:type="spellStart"/>
        <w:r>
          <w:rPr>
            <w:rFonts w:eastAsiaTheme="minorEastAsia" w:cs="Times New Roman"/>
            <w:szCs w:val="24"/>
            <w:lang w:val="en-GB"/>
          </w:rPr>
          <w:t>Amarasekare</w:t>
        </w:r>
        <w:proofErr w:type="spellEnd"/>
        <w:r>
          <w:rPr>
            <w:rFonts w:eastAsiaTheme="minorEastAsia" w:cs="Times New Roman"/>
            <w:szCs w:val="24"/>
            <w:lang w:val="en-GB"/>
          </w:rPr>
          <w:t xml:space="preserve"> 2017), have been and are being developed. Typically, however, these platforms (but see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 xml:space="preserve">environmental </w:t>
        </w:r>
        <w:proofErr w:type="gramStart"/>
        <w:r w:rsidRPr="007A528D">
          <w:rPr>
            <w:rFonts w:eastAsiaTheme="minorEastAsia" w:cs="Times New Roman"/>
            <w:szCs w:val="24"/>
            <w:lang w:val="en-GB"/>
          </w:rPr>
          <w:t>features</w:t>
        </w:r>
        <w:proofErr w:type="gramEnd"/>
        <w:r w:rsidRPr="007A528D">
          <w:rPr>
            <w:rFonts w:eastAsiaTheme="minorEastAsia" w:cs="Times New Roman"/>
            <w:szCs w:val="24"/>
            <w:lang w:val="en-GB"/>
          </w:rPr>
          <w:t xml:space="preserve">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9"/>
    </w:p>
    <w:p w14:paraId="5DEF49E9" w14:textId="5112FACA" w:rsidR="002D7F8C" w:rsidRDefault="00A36A6C" w:rsidP="00C57BF9">
      <w:pPr>
        <w:pStyle w:val="ListParagraph"/>
        <w:ind w:left="0"/>
        <w:rPr>
          <w:ins w:id="101" w:author="Pannetier, Theo" w:date="2024-06-04T16:59:00Z"/>
          <w:rFonts w:eastAsiaTheme="minorEastAsia" w:cs="Times New Roman"/>
          <w:szCs w:val="24"/>
          <w:lang w:val="en-GB"/>
        </w:rPr>
      </w:pPr>
      <w:proofErr w:type="spellStart"/>
      <w:ins w:id="102" w:author="Pannetier, Theo" w:date="2024-06-04T16:58:00Z">
        <w:r>
          <w:rPr>
            <w:rFonts w:eastAsiaTheme="minorEastAsia" w:cs="Times New Roman"/>
            <w:szCs w:val="24"/>
            <w:lang w:val="en-GB"/>
          </w:rPr>
          <w:t>RangeShifter</w:t>
        </w:r>
        <w:proofErr w:type="spellEnd"/>
        <w:r>
          <w:rPr>
            <w:rFonts w:eastAsiaTheme="minorEastAsia" w:cs="Times New Roman"/>
            <w:szCs w:val="24"/>
            <w:lang w:val="en-GB"/>
          </w:rPr>
          <w:t xml:space="preserve">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3" w:author="Pannetier, Theo" w:date="2024-06-04T16:59:00Z"/>
          <w:rFonts w:eastAsiaTheme="minorEastAsia" w:cs="Times New Roman"/>
          <w:szCs w:val="24"/>
          <w:lang w:val="en-GB"/>
        </w:rPr>
      </w:pPr>
      <w:ins w:id="104" w:author="Pannetier, Theo" w:date="2024-06-04T16:59:00Z">
        <w:r>
          <w:rPr>
            <w:rFonts w:eastAsiaTheme="minorEastAsia" w:cs="Times New Roman"/>
            <w:szCs w:val="24"/>
            <w:lang w:val="en-GB"/>
          </w:rPr>
          <w:lastRenderedPageBreak/>
          <w:t xml:space="preserve">In 3.0, three types of </w:t>
        </w:r>
      </w:ins>
      <w:ins w:id="105" w:author="Pannetier, Theo" w:date="2024-06-04T17:00:00Z">
        <w:r>
          <w:rPr>
            <w:rFonts w:eastAsiaTheme="minorEastAsia" w:cs="Times New Roman"/>
            <w:szCs w:val="24"/>
            <w:lang w:val="en-GB"/>
          </w:rPr>
          <w:t xml:space="preserve">“traits” can be made evolvable and </w:t>
        </w:r>
      </w:ins>
      <w:ins w:id="106" w:author="Pannetier, Theo" w:date="2024-06-04T17:05:00Z">
        <w:r>
          <w:rPr>
            <w:rFonts w:eastAsiaTheme="minorEastAsia" w:cs="Times New Roman"/>
            <w:szCs w:val="24"/>
            <w:lang w:val="en-GB"/>
          </w:rPr>
          <w:t>parametrised with their own genetic architecture</w:t>
        </w:r>
      </w:ins>
      <w:ins w:id="107"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8" w:author="Pannetier, Theo" w:date="2024-06-04T17:05:00Z"/>
          <w:rFonts w:eastAsiaTheme="minorEastAsia" w:cs="Times New Roman"/>
          <w:szCs w:val="24"/>
          <w:lang w:val="en-GB"/>
        </w:rPr>
      </w:pPr>
      <w:ins w:id="109" w:author="Pannetier, Theo" w:date="2024-06-04T16:59:00Z">
        <w:r w:rsidRPr="00BD6D5A">
          <w:rPr>
            <w:rFonts w:eastAsiaTheme="minorEastAsia" w:cs="Times New Roman"/>
            <w:b/>
            <w:bCs/>
            <w:szCs w:val="24"/>
            <w:lang w:val="en-GB"/>
            <w:rPrChange w:id="110" w:author="Pannetier, Theo" w:date="2024-06-04T17:10:00Z">
              <w:rPr>
                <w:rFonts w:eastAsiaTheme="minorEastAsia" w:cs="Times New Roman"/>
                <w:szCs w:val="24"/>
                <w:lang w:val="en-GB"/>
              </w:rPr>
            </w:rPrChange>
          </w:rPr>
          <w:t>Dispersal traits</w:t>
        </w:r>
      </w:ins>
      <w:ins w:id="111" w:author="Pannetier, Theo" w:date="2024-06-04T17:10:00Z">
        <w:r w:rsidR="00BD6D5A">
          <w:rPr>
            <w:rFonts w:eastAsiaTheme="minorEastAsia" w:cs="Times New Roman"/>
            <w:szCs w:val="24"/>
            <w:lang w:val="en-GB"/>
          </w:rPr>
          <w:t xml:space="preserve"> </w:t>
        </w:r>
      </w:ins>
      <w:ins w:id="112"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3"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4" w:author="Pannetier, Theo" w:date="2024-06-04T17:07:00Z">
        <w:r>
          <w:rPr>
            <w:rFonts w:eastAsiaTheme="minorEastAsia" w:cs="Times New Roman"/>
            <w:szCs w:val="24"/>
            <w:lang w:val="en-GB"/>
          </w:rPr>
          <w:t>ch p</w:t>
        </w:r>
      </w:ins>
      <w:ins w:id="115" w:author="Pannetier, Theo" w:date="2024-06-04T17:08:00Z">
        <w:r>
          <w:rPr>
            <w:rFonts w:eastAsiaTheme="minorEastAsia" w:cs="Times New Roman"/>
            <w:szCs w:val="24"/>
            <w:lang w:val="en-GB"/>
          </w:rPr>
          <w:t>hase of dispersal (emigration, transfer and settlement)</w:t>
        </w:r>
      </w:ins>
      <w:ins w:id="116"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7" w:author="Pannetier, Theo" w:date="2024-06-04T17:05:00Z"/>
          <w:rFonts w:eastAsiaTheme="minorEastAsia" w:cs="Times New Roman"/>
          <w:b/>
          <w:bCs/>
          <w:szCs w:val="24"/>
          <w:lang w:val="en-GB"/>
          <w:rPrChange w:id="118" w:author="Pannetier, Theo" w:date="2024-06-04T17:10:00Z">
            <w:rPr>
              <w:ins w:id="119" w:author="Pannetier, Theo" w:date="2024-06-04T17:05:00Z"/>
              <w:rFonts w:eastAsiaTheme="minorEastAsia" w:cs="Times New Roman"/>
              <w:szCs w:val="24"/>
              <w:lang w:val="en-GB"/>
            </w:rPr>
          </w:rPrChange>
        </w:rPr>
      </w:pPr>
      <w:ins w:id="120" w:author="Pannetier, Theo" w:date="2024-06-04T17:05:00Z">
        <w:r w:rsidRPr="00BD6D5A">
          <w:rPr>
            <w:rFonts w:eastAsiaTheme="minorEastAsia" w:cs="Times New Roman"/>
            <w:b/>
            <w:bCs/>
            <w:szCs w:val="24"/>
            <w:lang w:val="en-GB"/>
            <w:rPrChange w:id="121" w:author="Pannetier, Theo" w:date="2024-06-04T17:10:00Z">
              <w:rPr>
                <w:rFonts w:eastAsiaTheme="minorEastAsia" w:cs="Times New Roman"/>
                <w:szCs w:val="24"/>
                <w:lang w:val="en-GB"/>
              </w:rPr>
            </w:rPrChange>
          </w:rPr>
          <w:t>Genetic fitness traits</w:t>
        </w:r>
      </w:ins>
      <w:ins w:id="122" w:author="Pannetier, Theo" w:date="2024-06-04T17:10:00Z">
        <w:r w:rsidR="00BD6D5A" w:rsidRPr="00BD6D5A">
          <w:rPr>
            <w:rFonts w:eastAsiaTheme="minorEastAsia" w:cs="Times New Roman"/>
            <w:b/>
            <w:bCs/>
            <w:szCs w:val="24"/>
            <w:lang w:val="en-GB"/>
            <w:rPrChange w:id="123"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4"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5" w:author="Pannetier, Theo" w:date="2024-06-04T17:39:00Z">
        <w:r w:rsidR="00EE659A">
          <w:rPr>
            <w:rFonts w:eastAsiaTheme="minorEastAsia" w:cs="Times New Roman"/>
            <w:szCs w:val="24"/>
            <w:lang w:val="en-GB"/>
          </w:rPr>
          <w:t xml:space="preserve">newborn </w:t>
        </w:r>
      </w:ins>
      <w:ins w:id="126"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7" w:author="Pannetier, Theo" w:date="2024-06-04T16:34:00Z"/>
          <w:rFonts w:eastAsiaTheme="minorEastAsia" w:cs="Times New Roman"/>
          <w:szCs w:val="24"/>
          <w:lang w:val="en-GB"/>
        </w:rPr>
        <w:pPrChange w:id="128" w:author="Pannetier, Theo" w:date="2024-06-04T16:59:00Z">
          <w:pPr>
            <w:pStyle w:val="ListParagraph"/>
            <w:ind w:left="0"/>
          </w:pPr>
        </w:pPrChange>
      </w:pPr>
      <w:ins w:id="129"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30" w:author="Pannetier, Theo" w:date="2024-06-04T17:11:00Z">
              <w:rPr>
                <w:rFonts w:eastAsiaTheme="minorEastAsia" w:cs="Times New Roman"/>
                <w:szCs w:val="24"/>
                <w:lang w:val="en-GB"/>
              </w:rPr>
            </w:rPrChange>
          </w:rPr>
          <w:t>n</w:t>
        </w:r>
      </w:ins>
      <w:ins w:id="131" w:author="Pannetier, Theo" w:date="2024-06-04T17:05:00Z">
        <w:r w:rsidR="00DC5C24" w:rsidRPr="00BD6D5A">
          <w:rPr>
            <w:rFonts w:eastAsiaTheme="minorEastAsia" w:cs="Times New Roman"/>
            <w:b/>
            <w:bCs/>
            <w:szCs w:val="24"/>
            <w:lang w:val="en-GB"/>
            <w:rPrChange w:id="132" w:author="Pannetier, Theo" w:date="2024-06-04T17:11:00Z">
              <w:rPr>
                <w:rFonts w:eastAsiaTheme="minorEastAsia" w:cs="Times New Roman"/>
                <w:szCs w:val="24"/>
                <w:lang w:val="en-GB"/>
              </w:rPr>
            </w:rPrChange>
          </w:rPr>
          <w:t>eutral trait</w:t>
        </w:r>
      </w:ins>
      <w:ins w:id="133" w:author="Pannetier, Theo" w:date="2024-06-04T17:11:00Z">
        <w:r>
          <w:rPr>
            <w:rFonts w:eastAsiaTheme="minorEastAsia" w:cs="Times New Roman"/>
            <w:szCs w:val="24"/>
            <w:lang w:val="en-GB"/>
          </w:rPr>
          <w:t xml:space="preserve"> </w:t>
        </w:r>
      </w:ins>
      <w:ins w:id="134" w:author="Pannetier, Theo" w:date="2024-06-04T17:12:00Z">
        <w:r>
          <w:rPr>
            <w:rFonts w:eastAsiaTheme="minorEastAsia" w:cs="Times New Roman"/>
            <w:szCs w:val="24"/>
            <w:lang w:val="en-GB"/>
          </w:rPr>
          <w:t>does not have any phenotypic effect during the simulation</w:t>
        </w:r>
      </w:ins>
      <w:ins w:id="135" w:author="Pannetier, Theo" w:date="2024-06-04T17:33:00Z">
        <w:r w:rsidR="00C63BC8">
          <w:rPr>
            <w:rFonts w:eastAsiaTheme="minorEastAsia" w:cs="Times New Roman"/>
            <w:szCs w:val="24"/>
            <w:lang w:val="en-GB"/>
          </w:rPr>
          <w:t>. I</w:t>
        </w:r>
      </w:ins>
      <w:ins w:id="136" w:author="Pannetier, Theo" w:date="2024-06-04T17:28:00Z">
        <w:r w:rsidR="00C63BC8">
          <w:rPr>
            <w:rFonts w:eastAsiaTheme="minorEastAsia" w:cs="Times New Roman"/>
            <w:szCs w:val="24"/>
            <w:lang w:val="en-GB"/>
          </w:rPr>
          <w:t xml:space="preserve">t </w:t>
        </w:r>
      </w:ins>
      <w:ins w:id="137" w:author="Pannetier, Theo" w:date="2024-06-04T17:12:00Z">
        <w:r>
          <w:rPr>
            <w:rFonts w:eastAsiaTheme="minorEastAsia" w:cs="Times New Roman"/>
            <w:szCs w:val="24"/>
            <w:lang w:val="en-GB"/>
          </w:rPr>
          <w:t xml:space="preserve">is used to </w:t>
        </w:r>
      </w:ins>
      <w:ins w:id="138"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9" w:author="Pannetier, Theo" w:date="2024-06-04T17:29:00Z"/>
        </w:rPr>
      </w:pPr>
      <w:ins w:id="140" w:author="Pannetier, Theo" w:date="2024-06-04T17:29:00Z">
        <w:r>
          <w:t>All traits follow a common</w:t>
        </w:r>
      </w:ins>
      <w:ins w:id="141" w:author="Pannetier, Theo" w:date="2024-06-04T17:34:00Z">
        <w:r>
          <w:t xml:space="preserve"> paramet</w:t>
        </w:r>
      </w:ins>
      <w:ins w:id="142" w:author="Pannetier, Theo" w:date="2024-06-04T17:35:00Z">
        <w:r>
          <w:t>risation</w:t>
        </w:r>
      </w:ins>
      <w:ins w:id="143" w:author="Pannetier, Theo" w:date="2024-06-04T17:29:00Z">
        <w:r>
          <w:t xml:space="preserve"> structur</w:t>
        </w:r>
      </w:ins>
      <w:ins w:id="144" w:author="Pannetier, Theo" w:date="2024-06-04T17:34:00Z">
        <w:r>
          <w:t>e. For each trait,</w:t>
        </w:r>
      </w:ins>
      <w:ins w:id="145"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6" w:author="Pannetier, Theo" w:date="2024-06-04T17:35:00Z"/>
        </w:rPr>
      </w:pPr>
      <w:ins w:id="147" w:author="Pannetier, Theo" w:date="2024-06-04T17:35:00Z">
        <w:r>
          <w:t xml:space="preserve">The number and positions of </w:t>
        </w:r>
      </w:ins>
      <w:ins w:id="148" w:author="Pannetier, Theo" w:date="2024-06-04T18:08:00Z">
        <w:r w:rsidR="006A113F">
          <w:t>genes</w:t>
        </w:r>
      </w:ins>
      <w:ins w:id="149" w:author="Pannetier, Theo" w:date="2024-06-04T17:35:00Z">
        <w:r>
          <w:t xml:space="preserve"> controlling the trait</w:t>
        </w:r>
      </w:ins>
      <w:ins w:id="150"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1" w:author="Pannetier, Theo" w:date="2024-06-04T17:37:00Z"/>
        </w:rPr>
      </w:pPr>
      <w:ins w:id="152"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3" w:author="Pannetier, Theo" w:date="2024-06-04T17:37:00Z"/>
        </w:rPr>
      </w:pPr>
      <w:ins w:id="154"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5" w:author="Pannetier, Theo" w:date="2024-06-04T17:29:00Z"/>
        </w:rPr>
      </w:pPr>
      <w:ins w:id="156" w:author="Pannetier, Theo" w:date="2024-06-04T17:37:00Z">
        <w:r>
          <w:t xml:space="preserve">A distribution </w:t>
        </w:r>
      </w:ins>
      <w:ins w:id="157"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8" w:author="Pannetier, Theo" w:date="2024-06-04T17:29:00Z"/>
        </w:rPr>
      </w:pPr>
      <w:ins w:id="159" w:author="Pannetier, Theo" w:date="2024-06-04T17:36:00Z">
        <w:r>
          <w:t xml:space="preserve">A distribution </w:t>
        </w:r>
      </w:ins>
      <w:ins w:id="160"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1" w:author="Pannetier, Theo" w:date="2024-06-04T17:40:00Z"/>
        </w:rPr>
      </w:pPr>
      <w:ins w:id="162" w:author="Pannetier, Theo" w:date="2024-06-04T17:37:00Z">
        <w:r>
          <w:t xml:space="preserve">A distribution </w:t>
        </w:r>
      </w:ins>
      <w:ins w:id="163" w:author="Pannetier, Theo" w:date="2024-06-04T17:39:00Z">
        <w:r w:rsidR="00EE659A">
          <w:t>to sample dominance coefficients from (restricted to genetic fitness traits)</w:t>
        </w:r>
      </w:ins>
      <w:ins w:id="164" w:author="Pannetier, Theo" w:date="2024-06-04T17:38:00Z">
        <w:r>
          <w:t>.</w:t>
        </w:r>
      </w:ins>
      <w:ins w:id="165"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6"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7" w:author="Pannetier, Theo" w:date="2024-06-04T18:07:00Z"/>
        </w:rPr>
      </w:pPr>
      <w:ins w:id="168" w:author="Pannetier, Theo" w:date="2024-06-04T18:04:00Z">
        <w:r>
          <w:t>The genome itself is not modelled explicitly, and is instead re</w:t>
        </w:r>
      </w:ins>
      <w:ins w:id="169" w:author="Pannetier, Theo" w:date="2024-06-04T18:05:00Z">
        <w:r>
          <w:t>presented by</w:t>
        </w:r>
      </w:ins>
      <w:ins w:id="170" w:author="Pannetier, Theo" w:date="2024-06-04T18:07:00Z">
        <w:r>
          <w:t xml:space="preserve"> a genome size,</w:t>
        </w:r>
      </w:ins>
      <w:ins w:id="171" w:author="Pannetier, Theo" w:date="2024-06-04T18:05:00Z">
        <w:r>
          <w:t xml:space="preserve"> the set of </w:t>
        </w:r>
      </w:ins>
      <w:ins w:id="172" w:author="Pannetier, Theo" w:date="2024-06-04T18:08:00Z">
        <w:r>
          <w:t xml:space="preserve">gene positions and </w:t>
        </w:r>
      </w:ins>
      <w:ins w:id="173" w:author="Pannetier, Theo" w:date="2024-06-04T18:05:00Z">
        <w:r>
          <w:t xml:space="preserve">a set of positions </w:t>
        </w:r>
      </w:ins>
      <w:ins w:id="174" w:author="Pannetier, Theo" w:date="2024-06-04T18:08:00Z">
        <w:r>
          <w:t xml:space="preserve">for the chromosome breaks </w:t>
        </w:r>
      </w:ins>
      <w:ins w:id="175" w:author="Pannetier, Theo" w:date="2024-06-04T18:13:00Z">
        <w:r w:rsidR="008D3079">
          <w:t>(hence determining the number of chromosomes</w:t>
        </w:r>
      </w:ins>
      <w:ins w:id="176" w:author="Pannetier, Theo" w:date="2024-06-04T18:08:00Z">
        <w:r>
          <w:t>)</w:t>
        </w:r>
      </w:ins>
      <w:ins w:id="177"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8"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9" w:author="Pannetier, Theo" w:date="2024-06-04T18:15:00Z"/>
        </w:rPr>
      </w:pPr>
      <w:ins w:id="180" w:author="Pannetier, Theo" w:date="2024-06-04T18:12:00Z">
        <w:r>
          <w:t>The</w:t>
        </w:r>
      </w:ins>
      <w:ins w:id="181" w:author="Pannetier, Theo" w:date="2024-06-04T18:06:00Z">
        <w:r w:rsidR="006A113F">
          <w:t xml:space="preserve"> rate of recombination </w:t>
        </w:r>
      </w:ins>
      <w:ins w:id="182" w:author="Pannetier, Theo" w:date="2024-06-04T18:12:00Z">
        <w:r>
          <w:t>applies</w:t>
        </w:r>
      </w:ins>
      <w:ins w:id="183" w:author="Pannetier, Theo" w:date="2024-06-04T18:09:00Z">
        <w:r w:rsidR="006A113F">
          <w:t xml:space="preserve"> </w:t>
        </w:r>
      </w:ins>
      <w:ins w:id="184" w:author="Pannetier, Theo" w:date="2024-06-04T18:12:00Z">
        <w:r>
          <w:t>to</w:t>
        </w:r>
      </w:ins>
      <w:ins w:id="185" w:author="Pannetier, Theo" w:date="2024-06-04T18:09:00Z">
        <w:r w:rsidR="006A113F">
          <w:t xml:space="preserve"> the entire genome. </w:t>
        </w:r>
      </w:ins>
      <w:ins w:id="186" w:author="Pannetier, Theo" w:date="2024-06-04T18:10:00Z">
        <w:r w:rsidR="006A113F">
          <w:t>Genetic linkage does occur</w:t>
        </w:r>
      </w:ins>
      <w:ins w:id="187" w:author="Pannetier, Theo" w:date="2024-06-04T18:12:00Z">
        <w:r>
          <w:t>,</w:t>
        </w:r>
      </w:ins>
      <w:ins w:id="188" w:author="Pannetier, Theo" w:date="2024-06-04T18:10:00Z">
        <w:r w:rsidR="006A113F">
          <w:t xml:space="preserve"> </w:t>
        </w:r>
      </w:ins>
      <w:ins w:id="189" w:author="Pannetier, Theo" w:date="2024-06-04T18:11:00Z">
        <w:r w:rsidR="006A113F">
          <w:t xml:space="preserve">based on the distances between genes controlling different traits. </w:t>
        </w:r>
      </w:ins>
      <w:ins w:id="190" w:author="Pannetier, Theo" w:date="2024-06-04T18:09:00Z">
        <w:r w:rsidR="006A113F">
          <w:t>Multiple t</w:t>
        </w:r>
      </w:ins>
      <w:ins w:id="191" w:author="Pannetier, Theo" w:date="2024-06-04T18:10:00Z">
        <w:r w:rsidR="006A113F">
          <w:t>raits can use the same position</w:t>
        </w:r>
      </w:ins>
      <w:ins w:id="192" w:author="Pannetier, Theo" w:date="2024-06-04T18:11:00Z">
        <w:r w:rsidR="006A113F">
          <w:t xml:space="preserve">, making the alleles of such genes completely linked, but mutations and expression </w:t>
        </w:r>
        <w:r>
          <w:t xml:space="preserve">of </w:t>
        </w:r>
      </w:ins>
      <w:ins w:id="193"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4" w:author="Pannetier, Theo" w:date="2024-06-04T17:40:00Z"/>
        </w:rPr>
        <w:pPrChange w:id="195" w:author="Pannetier, Theo" w:date="2024-06-04T18:04:00Z">
          <w:pPr>
            <w:pStyle w:val="ListParagraph"/>
            <w:spacing w:after="160" w:line="259" w:lineRule="auto"/>
            <w:ind w:left="720"/>
            <w:contextualSpacing/>
            <w:jc w:val="left"/>
          </w:pPr>
        </w:pPrChange>
      </w:pPr>
      <w:ins w:id="196"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7" w:author="Pannetier, Theo" w:date="2024-06-04T17:42:00Z"/>
          <w:rFonts w:eastAsiaTheme="minorEastAsia"/>
          <w:rPrChange w:id="198" w:author="Pannetier, Theo" w:date="2024-06-04T17:43:00Z">
            <w:rPr>
              <w:ins w:id="199" w:author="Pannetier, Theo" w:date="2024-06-04T17:42:00Z"/>
            </w:rPr>
          </w:rPrChange>
        </w:rPr>
        <w:pPrChange w:id="200" w:author="Pannetier, Theo" w:date="2024-06-04T17:42:00Z">
          <w:pPr/>
        </w:pPrChange>
      </w:pPr>
      <w:ins w:id="201"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2" w:author="Pannetier, Theo" w:date="2024-06-04T17:46:00Z"/>
        </w:rPr>
      </w:pPr>
      <w:ins w:id="203" w:author="Pannetier, Theo" w:date="2024-06-04T17:43:00Z">
        <w:r>
          <w:t xml:space="preserve">Dispersal traits </w:t>
        </w:r>
      </w:ins>
      <w:ins w:id="204" w:author="Pannetier, Theo" w:date="2024-06-04T17:42:00Z">
        <w:r>
          <w:t xml:space="preserve">comprise all the </w:t>
        </w:r>
      </w:ins>
      <w:ins w:id="205" w:author="Pannetier, Theo" w:date="2024-06-04T17:43:00Z">
        <w:r>
          <w:t>evolvable</w:t>
        </w:r>
      </w:ins>
      <w:ins w:id="206" w:author="Pannetier, Theo" w:date="2024-06-04T17:42:00Z">
        <w:r>
          <w:t xml:space="preserve"> traits controlling emigration, transfer and settlement</w:t>
        </w:r>
      </w:ins>
      <w:ins w:id="207" w:author="Pannetier, Theo" w:date="2024-06-04T17:56:00Z">
        <w:r w:rsidR="00D57758">
          <w:t>, n</w:t>
        </w:r>
      </w:ins>
      <w:ins w:id="208" w:author="Pannetier, Theo" w:date="2024-06-04T17:48:00Z">
        <w:r>
          <w:t>amely:</w:t>
        </w:r>
      </w:ins>
    </w:p>
    <w:p w14:paraId="5BD6A315" w14:textId="3B029C0C" w:rsidR="00EE659A" w:rsidRDefault="00EE659A" w:rsidP="00EE659A">
      <w:pPr>
        <w:rPr>
          <w:ins w:id="209" w:author="Pannetier, Theo" w:date="2024-06-04T17:43:00Z"/>
        </w:rPr>
      </w:pPr>
      <w:ins w:id="210" w:author="Pannetier, Theo" w:date="2024-06-04T17:46:00Z">
        <w:r w:rsidRPr="00EE659A">
          <w:rPr>
            <w:b/>
            <w:bCs/>
            <w:rPrChange w:id="211" w:author="Pannetier, Theo" w:date="2024-06-04T17:46:00Z">
              <w:rPr/>
            </w:rPrChange>
          </w:rPr>
          <w:t>Emigration</w:t>
        </w:r>
      </w:ins>
      <w:ins w:id="212"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3" w:author="Pannetier, Theo" w:date="2024-06-04T17:43:00Z"/>
        </w:rPr>
      </w:pPr>
      <w:ins w:id="214" w:author="Pannetier, Theo" w:date="2024-06-04T17:43:00Z">
        <w:r>
          <w:t>The probability of emigration D</w:t>
        </w:r>
        <w:r w:rsidRPr="00D57758">
          <w:rPr>
            <w:vertAlign w:val="subscript"/>
            <w:rPrChange w:id="215" w:author="Pannetier, Theo" w:date="2024-06-04T17:58:00Z">
              <w:rPr/>
            </w:rPrChange>
          </w:rPr>
          <w:t>0</w:t>
        </w:r>
      </w:ins>
    </w:p>
    <w:p w14:paraId="060FADAB" w14:textId="70A84A4D" w:rsidR="00EE659A" w:rsidRDefault="00EE659A" w:rsidP="00EE659A">
      <w:pPr>
        <w:pStyle w:val="ListParagraph"/>
        <w:numPr>
          <w:ilvl w:val="0"/>
          <w:numId w:val="70"/>
        </w:numPr>
        <w:rPr>
          <w:ins w:id="216" w:author="Pannetier, Theo" w:date="2024-06-04T17:44:00Z"/>
        </w:rPr>
      </w:pPr>
      <w:ins w:id="217"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8" w:author="Pannetier, Theo" w:date="2024-06-04T17:46:00Z"/>
        </w:rPr>
      </w:pPr>
      <w:ins w:id="219" w:author="Pannetier, Theo" w:date="2024-06-04T17:44:00Z">
        <w:r>
          <w:t>The density threshold of the density-dependent emigration function</w:t>
        </w:r>
      </w:ins>
    </w:p>
    <w:p w14:paraId="5E7E8191" w14:textId="1DF278C9" w:rsidR="00EE659A" w:rsidRPr="00D57758" w:rsidRDefault="00EE659A">
      <w:pPr>
        <w:rPr>
          <w:ins w:id="220" w:author="Pannetier, Theo" w:date="2024-06-04T17:44:00Z"/>
          <w:b/>
          <w:bCs/>
          <w:rPrChange w:id="221" w:author="Pannetier, Theo" w:date="2024-06-04T17:56:00Z">
            <w:rPr>
              <w:ins w:id="222" w:author="Pannetier, Theo" w:date="2024-06-04T17:44:00Z"/>
            </w:rPr>
          </w:rPrChange>
        </w:rPr>
        <w:pPrChange w:id="223" w:author="Pannetier, Theo" w:date="2024-06-04T17:46:00Z">
          <w:pPr>
            <w:pStyle w:val="ListParagraph"/>
            <w:numPr>
              <w:numId w:val="70"/>
            </w:numPr>
            <w:ind w:left="720" w:hanging="360"/>
          </w:pPr>
        </w:pPrChange>
      </w:pPr>
      <w:ins w:id="224" w:author="Pannetier, Theo" w:date="2024-06-04T17:46:00Z">
        <w:r w:rsidRPr="00D57758">
          <w:rPr>
            <w:b/>
            <w:bCs/>
            <w:rPrChange w:id="225" w:author="Pannetier, Theo" w:date="2024-06-04T17:56:00Z">
              <w:rPr/>
            </w:rPrChange>
          </w:rPr>
          <w:t>Tra</w:t>
        </w:r>
      </w:ins>
      <w:ins w:id="226" w:author="Pannetier, Theo" w:date="2024-06-04T17:47:00Z">
        <w:r w:rsidRPr="00D57758">
          <w:rPr>
            <w:b/>
            <w:bCs/>
            <w:rPrChange w:id="227" w:author="Pannetier, Theo" w:date="2024-06-04T17:56:00Z">
              <w:rPr/>
            </w:rPrChange>
          </w:rPr>
          <w:t>nsfer using kernels</w:t>
        </w:r>
      </w:ins>
      <w:ins w:id="228"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9" w:author="Pannetier, Theo" w:date="2024-06-04T17:45:00Z"/>
        </w:rPr>
      </w:pPr>
      <w:ins w:id="230" w:author="Pannetier, Theo" w:date="2024-06-04T17:45:00Z">
        <w:r>
          <w:t>The mean parameter</w:t>
        </w:r>
      </w:ins>
      <w:ins w:id="231" w:author="Pannetier, Theo" w:date="2024-06-04T17:46:00Z">
        <w:r>
          <w:t>(s)</w:t>
        </w:r>
      </w:ins>
      <w:ins w:id="232" w:author="Pannetier, Theo" w:date="2024-06-04T17:45:00Z">
        <w:r>
          <w:t xml:space="preserve"> of the</w:t>
        </w:r>
      </w:ins>
      <w:ins w:id="233" w:author="Pannetier, Theo" w:date="2024-06-04T17:46:00Z">
        <w:r>
          <w:t xml:space="preserve"> (two)</w:t>
        </w:r>
      </w:ins>
      <w:ins w:id="234" w:author="Pannetier, Theo" w:date="2024-06-04T17:45:00Z">
        <w:r>
          <w:t xml:space="preserve"> dispersal kernel(s)</w:t>
        </w:r>
      </w:ins>
    </w:p>
    <w:p w14:paraId="056763EF" w14:textId="49F86182" w:rsidR="00EE659A" w:rsidRDefault="00EE659A" w:rsidP="00EE659A">
      <w:pPr>
        <w:pStyle w:val="ListParagraph"/>
        <w:numPr>
          <w:ilvl w:val="0"/>
          <w:numId w:val="70"/>
        </w:numPr>
        <w:rPr>
          <w:ins w:id="235" w:author="Pannetier, Theo" w:date="2024-06-04T17:47:00Z"/>
        </w:rPr>
      </w:pPr>
      <w:ins w:id="236" w:author="Pannetier, Theo" w:date="2024-06-04T17:46:00Z">
        <w:r>
          <w:t xml:space="preserve">The probability of </w:t>
        </w:r>
      </w:ins>
      <w:ins w:id="237" w:author="Pannetier, Theo" w:date="2024-06-04T17:47:00Z">
        <w:r>
          <w:t>using the first kernel</w:t>
        </w:r>
      </w:ins>
    </w:p>
    <w:p w14:paraId="48A86D91" w14:textId="76AB31D6" w:rsidR="00EE659A" w:rsidRPr="00D57758" w:rsidRDefault="00EE659A">
      <w:pPr>
        <w:rPr>
          <w:ins w:id="238" w:author="Pannetier, Theo" w:date="2024-06-04T17:47:00Z"/>
          <w:b/>
          <w:bCs/>
          <w:rPrChange w:id="239" w:author="Pannetier, Theo" w:date="2024-06-04T17:56:00Z">
            <w:rPr>
              <w:ins w:id="240" w:author="Pannetier, Theo" w:date="2024-06-04T17:47:00Z"/>
            </w:rPr>
          </w:rPrChange>
        </w:rPr>
        <w:pPrChange w:id="241" w:author="Pannetier, Theo" w:date="2024-06-04T17:47:00Z">
          <w:pPr>
            <w:pStyle w:val="ListParagraph"/>
            <w:numPr>
              <w:numId w:val="70"/>
            </w:numPr>
            <w:ind w:left="720" w:hanging="360"/>
          </w:pPr>
        </w:pPrChange>
      </w:pPr>
      <w:ins w:id="242" w:author="Pannetier, Theo" w:date="2024-06-04T17:47:00Z">
        <w:r w:rsidRPr="00D57758">
          <w:rPr>
            <w:b/>
            <w:bCs/>
            <w:rPrChange w:id="243" w:author="Pannetier, Theo" w:date="2024-06-04T17:56:00Z">
              <w:rPr/>
            </w:rPrChange>
          </w:rPr>
          <w:lastRenderedPageBreak/>
          <w:t xml:space="preserve">Transfer using </w:t>
        </w:r>
      </w:ins>
      <w:ins w:id="244" w:author="Pannetier, Theo" w:date="2024-06-04T17:48:00Z">
        <w:r w:rsidRPr="00D57758">
          <w:rPr>
            <w:b/>
            <w:bCs/>
            <w:rPrChange w:id="245" w:author="Pannetier, Theo" w:date="2024-06-04T17:56:00Z">
              <w:rPr/>
            </w:rPrChange>
          </w:rPr>
          <w:t>the stochastic movement simulator</w:t>
        </w:r>
      </w:ins>
      <w:ins w:id="246" w:author="Pannetier, Theo" w:date="2024-06-04T17:49:00Z">
        <w:r w:rsidRPr="00D57758">
          <w:rPr>
            <w:b/>
            <w:bCs/>
            <w:rPrChange w:id="247"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8" w:author="Pannetier, Theo" w:date="2024-06-04T17:51:00Z"/>
        </w:rPr>
      </w:pPr>
      <w:ins w:id="249" w:author="Pannetier, Theo" w:date="2024-06-04T17:47:00Z">
        <w:r>
          <w:t xml:space="preserve">The </w:t>
        </w:r>
      </w:ins>
      <w:ins w:id="250"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1" w:author="Pannetier, Theo" w:date="2024-06-04T17:55:00Z"/>
        </w:rPr>
      </w:pPr>
      <w:ins w:id="252" w:author="Pannetier, Theo" w:date="2024-06-04T17:51:00Z">
        <w:r>
          <w:t xml:space="preserve">The </w:t>
        </w:r>
      </w:ins>
      <w:ins w:id="253" w:author="Pannetier, Theo" w:date="2024-06-04T17:56:00Z">
        <w:r>
          <w:t>goal</w:t>
        </w:r>
      </w:ins>
      <w:ins w:id="254"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5" w:author="Pannetier, Theo" w:date="2024-06-04T17:55:00Z"/>
        </w:rPr>
      </w:pPr>
      <w:ins w:id="256"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7" w:author="Pannetier, Theo" w:date="2024-06-04T17:49:00Z"/>
        </w:rPr>
      </w:pPr>
      <w:ins w:id="258" w:author="Pannetier, Theo" w:date="2024-06-04T17:56:00Z">
        <w:r>
          <w:t>The distance threshold of the distance-dependent decay of the goal bias</w:t>
        </w:r>
      </w:ins>
    </w:p>
    <w:p w14:paraId="36A307D3" w14:textId="2BB8A6A0" w:rsidR="00EE659A" w:rsidRPr="00D57758" w:rsidRDefault="00EE659A" w:rsidP="00EE659A">
      <w:pPr>
        <w:rPr>
          <w:ins w:id="259" w:author="Pannetier, Theo" w:date="2024-06-04T17:49:00Z"/>
          <w:b/>
          <w:bCs/>
          <w:rPrChange w:id="260" w:author="Pannetier, Theo" w:date="2024-06-04T17:56:00Z">
            <w:rPr>
              <w:ins w:id="261" w:author="Pannetier, Theo" w:date="2024-06-04T17:49:00Z"/>
            </w:rPr>
          </w:rPrChange>
        </w:rPr>
      </w:pPr>
      <w:ins w:id="262" w:author="Pannetier, Theo" w:date="2024-06-04T17:49:00Z">
        <w:r w:rsidRPr="00D57758">
          <w:rPr>
            <w:b/>
            <w:bCs/>
            <w:rPrChange w:id="263"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4" w:author="Pannetier, Theo" w:date="2024-06-04T17:50:00Z"/>
        </w:rPr>
      </w:pPr>
      <w:ins w:id="265" w:author="Pannetier, Theo" w:date="2024-06-04T17:49:00Z">
        <w:r>
          <w:t xml:space="preserve">The </w:t>
        </w:r>
      </w:ins>
      <w:ins w:id="266" w:author="Pannetier, Theo" w:date="2024-06-04T17:50:00Z">
        <w:r>
          <w:t>length of a single transfer step</w:t>
        </w:r>
      </w:ins>
    </w:p>
    <w:p w14:paraId="48A090B5" w14:textId="6E1612BC" w:rsidR="00EE659A" w:rsidRDefault="00EE659A" w:rsidP="00EE659A">
      <w:pPr>
        <w:pStyle w:val="ListParagraph"/>
        <w:numPr>
          <w:ilvl w:val="0"/>
          <w:numId w:val="70"/>
        </w:numPr>
        <w:rPr>
          <w:ins w:id="267" w:author="Pannetier, Theo" w:date="2024-06-04T17:57:00Z"/>
        </w:rPr>
      </w:pPr>
      <w:ins w:id="268"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9" w:author="Pannetier, Theo" w:date="2024-06-04T17:57:00Z"/>
          <w:b/>
          <w:bCs/>
          <w:rPrChange w:id="270" w:author="Pannetier, Theo" w:date="2024-06-04T17:57:00Z">
            <w:rPr>
              <w:ins w:id="271" w:author="Pannetier, Theo" w:date="2024-06-04T17:57:00Z"/>
            </w:rPr>
          </w:rPrChange>
        </w:rPr>
        <w:pPrChange w:id="272" w:author="Pannetier, Theo" w:date="2024-06-04T17:57:00Z">
          <w:pPr>
            <w:pStyle w:val="ListParagraph"/>
            <w:numPr>
              <w:numId w:val="70"/>
            </w:numPr>
            <w:ind w:left="720" w:hanging="360"/>
          </w:pPr>
        </w:pPrChange>
      </w:pPr>
      <w:ins w:id="273" w:author="Pannetier, Theo" w:date="2024-06-04T17:57:00Z">
        <w:r w:rsidRPr="00D57758">
          <w:rPr>
            <w:b/>
            <w:bCs/>
            <w:rPrChange w:id="274" w:author="Pannetier, Theo" w:date="2024-06-04T17:57:00Z">
              <w:rPr/>
            </w:rPrChange>
          </w:rPr>
          <w:t>Settlement</w:t>
        </w:r>
      </w:ins>
      <w:ins w:id="275" w:author="Pannetier, Theo" w:date="2024-06-04T17:58:00Z">
        <w:r>
          <w:rPr>
            <w:b/>
            <w:bCs/>
          </w:rPr>
          <w:t xml:space="preserve"> </w:t>
        </w:r>
      </w:ins>
      <w:ins w:id="276" w:author="Pannetier, Theo" w:date="2024-06-04T17:59:00Z">
        <w:r w:rsidRPr="00D57758">
          <w:rPr>
            <w:b/>
            <w:bCs/>
          </w:rPr>
          <w:t>(♀♂)</w:t>
        </w:r>
      </w:ins>
    </w:p>
    <w:p w14:paraId="37F0EEF7" w14:textId="36D7FC7C" w:rsidR="00D57758" w:rsidRDefault="00D57758" w:rsidP="00EE659A">
      <w:pPr>
        <w:pStyle w:val="ListParagraph"/>
        <w:numPr>
          <w:ilvl w:val="0"/>
          <w:numId w:val="70"/>
        </w:numPr>
        <w:rPr>
          <w:ins w:id="277" w:author="Pannetier, Theo" w:date="2024-06-04T17:57:00Z"/>
        </w:rPr>
      </w:pPr>
      <w:ins w:id="278" w:author="Pannetier, Theo" w:date="2024-06-04T17:57:00Z">
        <w:r>
          <w:t>The probability of settlement S</w:t>
        </w:r>
        <w:r w:rsidRPr="00D57758">
          <w:rPr>
            <w:vertAlign w:val="subscript"/>
            <w:rPrChange w:id="279" w:author="Pannetier, Theo" w:date="2024-06-04T17:58:00Z">
              <w:rPr/>
            </w:rPrChange>
          </w:rPr>
          <w:t>0</w:t>
        </w:r>
      </w:ins>
    </w:p>
    <w:p w14:paraId="22CCD6C3" w14:textId="7CF975B3" w:rsidR="00D57758" w:rsidRDefault="00D57758" w:rsidP="00D57758">
      <w:pPr>
        <w:pStyle w:val="ListParagraph"/>
        <w:numPr>
          <w:ilvl w:val="0"/>
          <w:numId w:val="70"/>
        </w:numPr>
        <w:rPr>
          <w:ins w:id="280" w:author="Pannetier, Theo" w:date="2024-06-04T17:58:00Z"/>
        </w:rPr>
      </w:pPr>
      <w:ins w:id="281"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2" w:author="Pannetier, Theo" w:date="2024-06-04T17:47:00Z"/>
        </w:rPr>
      </w:pPr>
      <w:ins w:id="283" w:author="Pannetier, Theo" w:date="2024-06-04T17:58:00Z">
        <w:r>
          <w:t>The density threshold of the density-dependent settlement function</w:t>
        </w:r>
      </w:ins>
    </w:p>
    <w:p w14:paraId="303428F3" w14:textId="433F0CCF" w:rsidR="00EE659A" w:rsidRDefault="00EE659A" w:rsidP="00EE659A">
      <w:pPr>
        <w:rPr>
          <w:ins w:id="284" w:author="Pannetier, Theo" w:date="2024-06-04T18:02:00Z"/>
        </w:rPr>
      </w:pPr>
      <w:ins w:id="285" w:author="Pannetier, Theo" w:date="2024-06-04T17:48:00Z">
        <w:r>
          <w:t xml:space="preserve">Traits marked with </w:t>
        </w:r>
      </w:ins>
      <w:ins w:id="286" w:author="Pannetier, Theo" w:date="2024-06-04T17:59:00Z">
        <w:r w:rsidR="00D57758" w:rsidRPr="00D57758">
          <w:rPr>
            <w:b/>
            <w:bCs/>
          </w:rPr>
          <w:t>♀♂</w:t>
        </w:r>
        <w:r w:rsidR="00D57758">
          <w:rPr>
            <w:b/>
            <w:bCs/>
          </w:rPr>
          <w:t xml:space="preserve"> </w:t>
        </w:r>
        <w:r w:rsidR="00D57758">
          <w:t>can</w:t>
        </w:r>
      </w:ins>
      <w:ins w:id="287" w:author="Pannetier, Theo" w:date="2024-06-04T18:03:00Z">
        <w:r w:rsidR="006A113F">
          <w:t xml:space="preserve"> additionally</w:t>
        </w:r>
      </w:ins>
      <w:ins w:id="288" w:author="Pannetier, Theo" w:date="2024-06-04T17:59:00Z">
        <w:r w:rsidR="00D57758">
          <w:t xml:space="preserve"> be </w:t>
        </w:r>
        <w:proofErr w:type="gramStart"/>
        <w:r w:rsidR="00D57758">
          <w:t>made sex</w:t>
        </w:r>
        <w:proofErr w:type="gramEnd"/>
        <w:r w:rsidR="00D57758">
          <w:t>-dependent</w:t>
        </w:r>
      </w:ins>
      <w:ins w:id="289" w:author="Pannetier, Theo" w:date="2024-06-04T18:00:00Z">
        <w:r w:rsidR="00D57758">
          <w:t xml:space="preserve">, </w:t>
        </w:r>
      </w:ins>
      <w:ins w:id="290" w:author="Pannetier, Theo" w:date="2024-06-04T18:01:00Z">
        <w:r w:rsidR="006A113F">
          <w:t xml:space="preserve">in which case a male and female version of the trait are specified and evolve independently, expressing only </w:t>
        </w:r>
      </w:ins>
      <w:ins w:id="291" w:author="Pannetier, Theo" w:date="2024-06-04T18:02:00Z">
        <w:r w:rsidR="006A113F">
          <w:t>for</w:t>
        </w:r>
      </w:ins>
      <w:ins w:id="292" w:author="Pannetier, Theo" w:date="2024-06-04T18:01:00Z">
        <w:r w:rsidR="006A113F">
          <w:t xml:space="preserve"> the corresponding sex.</w:t>
        </w:r>
      </w:ins>
    </w:p>
    <w:p w14:paraId="63DBF95A" w14:textId="25CD5628" w:rsidR="006A113F" w:rsidRPr="00D57758" w:rsidRDefault="006A113F" w:rsidP="00EE659A">
      <w:pPr>
        <w:rPr>
          <w:ins w:id="293" w:author="Pannetier, Theo" w:date="2024-06-04T17:42:00Z"/>
        </w:rPr>
      </w:pPr>
      <w:ins w:id="294" w:author="Pannetier, Theo" w:date="2024-06-04T18:02:00Z">
        <w:r>
          <w:t xml:space="preserve">Traits </w:t>
        </w:r>
      </w:ins>
      <w:ins w:id="295" w:author="Pannetier, Theo" w:date="2024-06-04T18:03:00Z">
        <w:r>
          <w:t>set</w:t>
        </w:r>
      </w:ins>
      <w:ins w:id="296" w:author="Pannetier, Theo" w:date="2024-06-04T18:02:00Z">
        <w:r>
          <w:t xml:space="preserve"> to </w:t>
        </w:r>
      </w:ins>
      <w:ins w:id="297" w:author="Pannetier, Theo" w:date="2024-06-04T18:03:00Z">
        <w:r>
          <w:t xml:space="preserve">evolve </w:t>
        </w:r>
      </w:ins>
      <w:ins w:id="298" w:author="Pannetier, Theo" w:date="2024-06-04T18:02:00Z">
        <w:r>
          <w:t xml:space="preserve">cannot </w:t>
        </w:r>
      </w:ins>
      <w:ins w:id="299" w:author="Pannetier, Theo" w:date="2024-06-04T18:03:00Z">
        <w:r>
          <w:t xml:space="preserve">simultaneously </w:t>
        </w:r>
      </w:ins>
      <w:ins w:id="300" w:author="Pannetier, Theo" w:date="2024-06-04T18:02:00Z">
        <w:r>
          <w:t xml:space="preserve">be </w:t>
        </w:r>
        <w:proofErr w:type="gramStart"/>
        <w:r>
          <w:t>stage-dependent</w:t>
        </w:r>
        <w:proofErr w:type="gramEnd"/>
        <w:r>
          <w:t>.</w:t>
        </w:r>
      </w:ins>
    </w:p>
    <w:p w14:paraId="19034A94" w14:textId="656E9FC3" w:rsidR="00D57758" w:rsidRDefault="00D57758" w:rsidP="00EE659A">
      <w:pPr>
        <w:rPr>
          <w:ins w:id="301" w:author="Pannetier, Theo" w:date="2024-06-04T17:53:00Z"/>
        </w:rPr>
      </w:pPr>
      <w:ins w:id="302" w:author="Pannetier, Theo" w:date="2024-06-04T17:53:00Z">
        <w:r>
          <w:t>The alleles of each trait</w:t>
        </w:r>
      </w:ins>
      <w:ins w:id="303"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4" w:author="Pannetier, Theo" w:date="2024-06-04T17:53:00Z"/>
        </w:rPr>
      </w:pPr>
      <w:ins w:id="305" w:author="Pannetier, Theo" w:date="2024-06-04T17:54:00Z">
        <w:r>
          <w:t>Mutations are additive and</w:t>
        </w:r>
      </w:ins>
      <w:ins w:id="306" w:author="Pannetier, Theo" w:date="2024-06-04T17:42:00Z">
        <w:r w:rsidR="00EE659A">
          <w:t xml:space="preserve"> can be sampled in either a normal or uniform distribution. </w:t>
        </w:r>
      </w:ins>
      <w:ins w:id="307" w:author="Pannetier, Theo" w:date="2024-06-04T17:54:00Z">
        <w:r>
          <w:t>Initial allele values are sampled in a normal or uniform distribution.</w:t>
        </w:r>
      </w:ins>
    </w:p>
    <w:p w14:paraId="1610CE0D" w14:textId="14641A7A" w:rsidR="00EE659A" w:rsidRDefault="00EE659A" w:rsidP="00EE659A">
      <w:pPr>
        <w:rPr>
          <w:ins w:id="308" w:author="Pannetier, Theo" w:date="2024-06-04T17:53:00Z"/>
        </w:rPr>
      </w:pPr>
      <w:ins w:id="309" w:author="Pannetier, Theo" w:date="2024-06-04T17:42:00Z">
        <w:r>
          <w:t xml:space="preserve">All evolving dispersal trait parameters can be sex-specific except for movement processes (as previously), in which case the initial distribution, mutation distribution and mode of distribution can differ between males and females. The traits and parameters cannot be </w:t>
        </w:r>
        <w:proofErr w:type="gramStart"/>
        <w:r>
          <w:t>stage-specific</w:t>
        </w:r>
        <w:proofErr w:type="gramEnd"/>
        <w:r>
          <w:t>.</w:t>
        </w:r>
      </w:ins>
    </w:p>
    <w:p w14:paraId="05796AE4" w14:textId="3B5D7772" w:rsidR="00EE659A" w:rsidRDefault="00D57758">
      <w:pPr>
        <w:rPr>
          <w:ins w:id="310" w:author="Pannetier, Theo" w:date="2024-06-04T17:29:00Z"/>
        </w:rPr>
        <w:pPrChange w:id="311" w:author="Pannetier, Theo" w:date="2024-06-04T20:02:00Z">
          <w:pPr>
            <w:pStyle w:val="ListParagraph"/>
            <w:numPr>
              <w:numId w:val="70"/>
            </w:numPr>
            <w:spacing w:after="160" w:line="259" w:lineRule="auto"/>
            <w:ind w:left="720" w:hanging="360"/>
            <w:contextualSpacing/>
            <w:jc w:val="left"/>
          </w:pPr>
        </w:pPrChange>
      </w:pPr>
      <w:ins w:id="312" w:author="Pannetier, Theo" w:date="2024-06-04T17:53:00Z">
        <w:r>
          <w:t xml:space="preserve">There is also an option for </w:t>
        </w:r>
      </w:ins>
      <w:ins w:id="313" w:author="Pannetier, Theo" w:date="2024-06-04T18:15:00Z">
        <w:r w:rsidR="008D3079">
          <w:t>each dispersal trait</w:t>
        </w:r>
      </w:ins>
      <w:ins w:id="314"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5" w:author="Pannetier, Theo" w:date="2024-06-04T20:02:00Z"/>
          <w:rFonts w:eastAsiaTheme="minorEastAsia"/>
        </w:rPr>
      </w:pPr>
      <w:ins w:id="316"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7" w:author="Pannetier, Theo" w:date="2024-06-04T20:06:00Z"/>
        </w:rPr>
      </w:pPr>
      <w:ins w:id="318" w:author="Pannetier, Theo" w:date="2024-06-04T20:09:00Z">
        <w:r>
          <w:t xml:space="preserve">The alleles of genetic fitness traits represent deleterious mutations </w:t>
        </w:r>
      </w:ins>
      <w:ins w:id="319" w:author="Pannetier, Theo" w:date="2024-06-04T20:10:00Z">
        <w:r>
          <w:t>which combined expression reduce the viability of juveniles</w:t>
        </w:r>
      </w:ins>
      <w:ins w:id="320" w:author="Pannetier, Theo" w:date="2024-06-04T20:11:00Z">
        <w:r>
          <w:t>, i.e. the genetic load</w:t>
        </w:r>
      </w:ins>
      <w:ins w:id="321" w:author="Pannetier, Theo" w:date="2024-06-04T20:10:00Z">
        <w:r>
          <w:t xml:space="preserve">. </w:t>
        </w:r>
      </w:ins>
      <w:ins w:id="322" w:author="Pannetier, Theo" w:date="2024-06-04T20:04:00Z">
        <w:r>
          <w:t xml:space="preserve">Immediately after </w:t>
        </w:r>
      </w:ins>
      <w:ins w:id="323" w:author="Pannetier, Theo" w:date="2024-06-04T20:10:00Z">
        <w:r>
          <w:t>birth</w:t>
        </w:r>
      </w:ins>
      <w:ins w:id="324" w:author="Pannetier, Theo" w:date="2024-06-04T20:04:00Z">
        <w:r>
          <w:t xml:space="preserve">, all newly born </w:t>
        </w:r>
      </w:ins>
      <w:ins w:id="325" w:author="Pannetier, Theo" w:date="2024-06-04T20:10:00Z">
        <w:r>
          <w:t>individuals</w:t>
        </w:r>
      </w:ins>
      <w:ins w:id="326" w:author="Pannetier, Theo" w:date="2024-06-04T20:04:00Z">
        <w:r>
          <w:t xml:space="preserve"> are checked for viability</w:t>
        </w:r>
      </w:ins>
      <w:ins w:id="327" w:author="Pannetier, Theo" w:date="2024-06-04T20:05:00Z">
        <w:r>
          <w:t xml:space="preserve"> via a</w:t>
        </w:r>
      </w:ins>
      <w:ins w:id="328" w:author="Pannetier, Theo" w:date="2024-06-04T20:04:00Z">
        <w:r>
          <w:t xml:space="preserve"> Bernoulli trial</w:t>
        </w:r>
      </w:ins>
      <w:ins w:id="329" w:author="Pannetier, Theo" w:date="2024-06-04T20:06:00Z">
        <w:r>
          <w:t xml:space="preserve">. The probability of </w:t>
        </w:r>
      </w:ins>
      <w:ins w:id="330" w:author="Pannetier, Theo" w:date="2024-06-04T20:07:00Z">
        <w:r>
          <w:t>an</w:t>
        </w:r>
      </w:ins>
      <w:ins w:id="331" w:author="Pannetier, Theo" w:date="2024-06-04T20:06:00Z">
        <w:r>
          <w:t xml:space="preserve"> individual pass</w:t>
        </w:r>
      </w:ins>
      <w:ins w:id="332" w:author="Pannetier, Theo" w:date="2024-06-04T20:09:00Z">
        <w:r>
          <w:t>ing</w:t>
        </w:r>
      </w:ins>
      <w:ins w:id="333" w:author="Pannetier, Theo" w:date="2024-06-04T20:06:00Z">
        <w:r>
          <w:t xml:space="preserve"> the test and surviv</w:t>
        </w:r>
      </w:ins>
      <w:ins w:id="334" w:author="Pannetier, Theo" w:date="2024-06-04T20:09:00Z">
        <w:r>
          <w:t>ing</w:t>
        </w:r>
      </w:ins>
      <w:ins w:id="335" w:author="Pannetier, Theo" w:date="2024-06-04T20:06:00Z">
        <w:r>
          <w:t xml:space="preserve"> </w:t>
        </w:r>
      </w:ins>
      <w:ins w:id="336" w:author="Pannetier, Theo" w:date="2024-06-04T20:09:00Z">
        <w:r>
          <w:t xml:space="preserve">birth </w:t>
        </w:r>
      </w:ins>
      <w:ins w:id="337" w:author="Pannetier, Theo" w:date="2024-06-04T20:06:00Z">
        <w:r>
          <w:t>is equal to its genetic fitness.</w:t>
        </w:r>
      </w:ins>
    </w:p>
    <w:p w14:paraId="5BFB3D51" w14:textId="77777777" w:rsidR="005D1187" w:rsidRDefault="00D41B10" w:rsidP="00D41B10">
      <w:pPr>
        <w:rPr>
          <w:ins w:id="338" w:author="Pannetier, Theo" w:date="2024-06-04T20:15:00Z"/>
        </w:rPr>
      </w:pPr>
      <w:ins w:id="339" w:author="Pannetier, Theo" w:date="2024-06-04T20:04:00Z">
        <w:r>
          <w:lastRenderedPageBreak/>
          <w:t xml:space="preserve">Genetic fitness </w:t>
        </w:r>
      </w:ins>
      <w:ins w:id="340" w:author="Pannetier, Theo" w:date="2024-06-04T20:07:00Z">
        <w:r>
          <w:t>is</w:t>
        </w:r>
      </w:ins>
      <w:ins w:id="341" w:author="Pannetier, Theo" w:date="2024-06-04T20:04:00Z">
        <w:r>
          <w:t xml:space="preserve"> 1 by default</w:t>
        </w:r>
      </w:ins>
      <w:ins w:id="342" w:author="Pannetier, Theo" w:date="2024-06-04T20:07:00Z">
        <w:r>
          <w:t>,</w:t>
        </w:r>
      </w:ins>
      <w:ins w:id="343" w:author="Pannetier, Theo" w:date="2024-06-04T20:04:00Z">
        <w:r>
          <w:t xml:space="preserve"> but </w:t>
        </w:r>
      </w:ins>
      <w:ins w:id="344" w:author="Pannetier, Theo" w:date="2024-06-04T20:12:00Z">
        <w:r w:rsidR="005D1187">
          <w:t xml:space="preserve">every allele </w:t>
        </w:r>
      </w:ins>
      <w:ins w:id="345" w:author="Pannetier, Theo" w:date="2024-06-04T20:13:00Z">
        <w:r w:rsidR="005D1187">
          <w:t xml:space="preserve">reduces this value by an amount that depends on its </w:t>
        </w:r>
      </w:ins>
      <w:ins w:id="346" w:author="Pannetier, Theo" w:date="2024-06-04T20:14:00Z">
        <w:r w:rsidR="005D1187">
          <w:t>selection coefficient</w:t>
        </w:r>
      </w:ins>
      <w:ins w:id="347" w:author="Pannetier, Theo" w:date="2024-06-04T20:13:00Z">
        <w:r w:rsidR="005D1187">
          <w:t xml:space="preserve"> </w:t>
        </w:r>
        <w:r w:rsidR="005D1187" w:rsidRPr="005D1187">
          <w:rPr>
            <w:i/>
            <w:iCs/>
            <w:rPrChange w:id="348" w:author="Pannetier, Theo" w:date="2024-06-04T20:13:00Z">
              <w:rPr/>
            </w:rPrChange>
          </w:rPr>
          <w:t>s</w:t>
        </w:r>
      </w:ins>
      <w:ins w:id="349" w:author="Pannetier, Theo" w:date="2024-06-04T20:14:00Z">
        <w:r w:rsidR="005D1187">
          <w:t>,</w:t>
        </w:r>
      </w:ins>
      <w:ins w:id="350" w:author="Pannetier, Theo" w:date="2024-06-04T20:13:00Z">
        <w:r w:rsidR="005D1187">
          <w:t xml:space="preserve"> and </w:t>
        </w:r>
      </w:ins>
      <w:ins w:id="351" w:author="Pannetier, Theo" w:date="2024-06-04T20:14:00Z">
        <w:r w:rsidR="005D1187">
          <w:t xml:space="preserve">(for diploid systems) </w:t>
        </w:r>
      </w:ins>
      <w:ins w:id="352" w:author="Pannetier, Theo" w:date="2024-06-04T20:13:00Z">
        <w:r w:rsidR="005D1187">
          <w:t>the</w:t>
        </w:r>
      </w:ins>
      <w:ins w:id="353" w:author="Pannetier, Theo" w:date="2024-06-04T20:14:00Z">
        <w:r w:rsidR="005D1187">
          <w:t xml:space="preserve"> value of its </w:t>
        </w:r>
      </w:ins>
      <w:ins w:id="354" w:author="Pannetier, Theo" w:date="2024-06-04T20:13:00Z">
        <w:r w:rsidR="005D1187">
          <w:t xml:space="preserve">dominance coefficient </w:t>
        </w:r>
      </w:ins>
      <w:ins w:id="355" w:author="Pannetier, Theo" w:date="2024-06-04T20:14:00Z">
        <w:r w:rsidR="005D1187" w:rsidRPr="005D1187">
          <w:rPr>
            <w:i/>
            <w:iCs/>
            <w:rPrChange w:id="356" w:author="Pannetier, Theo" w:date="2024-06-04T20:15:00Z">
              <w:rPr/>
            </w:rPrChange>
          </w:rPr>
          <w:t>h</w:t>
        </w:r>
        <w:r w:rsidR="005D1187">
          <w:t xml:space="preserve"> relative to that of the other allele it is paired with.</w:t>
        </w:r>
      </w:ins>
    </w:p>
    <w:p w14:paraId="0A3C9B93" w14:textId="6AFCD81A" w:rsidR="00D41B10" w:rsidRDefault="005D1187">
      <w:pPr>
        <w:rPr>
          <w:ins w:id="357" w:author="Pannetier, Theo" w:date="2024-06-04T20:04:00Z"/>
        </w:rPr>
        <w:pPrChange w:id="358" w:author="Pannetier, Theo" w:date="2024-06-04T20:04:00Z">
          <w:pPr>
            <w:pStyle w:val="ListParagraph"/>
            <w:numPr>
              <w:numId w:val="14"/>
            </w:numPr>
            <w:ind w:left="432" w:hanging="432"/>
          </w:pPr>
        </w:pPrChange>
      </w:pPr>
      <w:ins w:id="359" w:author="Pannetier, Theo" w:date="2024-06-04T20:15:00Z">
        <w:r>
          <w:t>More precisely, the g</w:t>
        </w:r>
      </w:ins>
      <w:ins w:id="360" w:author="Pannetier, Theo" w:date="2024-06-04T20:04:00Z">
        <w:r w:rsidR="00D41B10">
          <w:t xml:space="preserve">enetic fitness </w:t>
        </w:r>
        <w:r w:rsidR="00D41B10" w:rsidRPr="005D1187">
          <w:rPr>
            <w:i/>
            <w:iCs/>
            <w:rPrChange w:id="361" w:author="Pannetier, Theo" w:date="2024-06-04T20:15:00Z">
              <w:rPr/>
            </w:rPrChange>
          </w:rPr>
          <w:t>W</w:t>
        </w:r>
        <w:r w:rsidR="00D41B10">
          <w:t xml:space="preserve"> of an individual is the product of the contributions </w:t>
        </w:r>
        <w:r w:rsidR="00D41B10" w:rsidRPr="005D1187">
          <w:rPr>
            <w:i/>
            <w:iCs/>
            <w:rPrChange w:id="362" w:author="Pannetier, Theo" w:date="2024-06-04T20:15:00Z">
              <w:rPr/>
            </w:rPrChange>
          </w:rPr>
          <w:t>w</w:t>
        </w:r>
        <w:r w:rsidR="00D41B10" w:rsidRPr="00D41B10">
          <w:rPr>
            <w:vertAlign w:val="subscript"/>
          </w:rPr>
          <w:t xml:space="preserve"> </w:t>
        </w:r>
        <w:r w:rsidR="00D41B10">
          <w:t xml:space="preserve">of each genetic load locus. The contribution </w:t>
        </w:r>
        <w:proofErr w:type="spellStart"/>
        <w:r w:rsidR="00D41B10" w:rsidRPr="005D1187">
          <w:rPr>
            <w:i/>
            <w:iCs/>
            <w:rPrChange w:id="363" w:author="Pannetier, Theo" w:date="2024-06-04T20:15:00Z">
              <w:rPr/>
            </w:rPrChange>
          </w:rPr>
          <w:t>w</w:t>
        </w:r>
        <w:r w:rsidR="00D41B10" w:rsidRPr="005D1187">
          <w:rPr>
            <w:i/>
            <w:iCs/>
            <w:vertAlign w:val="subscript"/>
            <w:rPrChange w:id="364" w:author="Pannetier, Theo" w:date="2024-06-04T20:15:00Z">
              <w:rPr>
                <w:vertAlign w:val="subscript"/>
              </w:rPr>
            </w:rPrChange>
          </w:rPr>
          <w:t>i</w:t>
        </w:r>
        <w:proofErr w:type="spellEnd"/>
        <w:r w:rsidR="00D41B10">
          <w:t xml:space="preserve"> of locus </w:t>
        </w:r>
        <w:proofErr w:type="spellStart"/>
        <w:r w:rsidR="00D41B10" w:rsidRPr="005D1187">
          <w:rPr>
            <w:i/>
            <w:iCs/>
            <w:rPrChange w:id="365" w:author="Pannetier, Theo" w:date="2024-06-04T20:16:00Z">
              <w:rPr/>
            </w:rPrChange>
          </w:rPr>
          <w:t>i</w:t>
        </w:r>
        <w:proofErr w:type="spellEnd"/>
        <w:r w:rsidR="00D41B10">
          <w:t xml:space="preserve"> with alleles A and B is:</w:t>
        </w:r>
      </w:ins>
    </w:p>
    <w:p w14:paraId="633DB2EB" w14:textId="404DA9ED" w:rsidR="005D1187" w:rsidRPr="005D1187" w:rsidRDefault="00000000" w:rsidP="005D1187">
      <w:pPr>
        <w:pStyle w:val="ListParagraph"/>
        <w:ind w:left="432"/>
        <w:rPr>
          <w:ins w:id="366" w:author="Pannetier, Theo" w:date="2024-06-04T20:16:00Z"/>
          <w:rFonts w:eastAsiaTheme="minorEastAsia"/>
        </w:rPr>
      </w:pPr>
      <m:oMathPara>
        <m:oMathParaPr>
          <m:jc m:val="center"/>
        </m:oMathParaPr>
        <m:oMath>
          <m:sSub>
            <m:sSubPr>
              <m:ctrlPr>
                <w:ins w:id="367" w:author="Pannetier, Theo" w:date="2024-06-04T20:04:00Z">
                  <w:rPr>
                    <w:rFonts w:ascii="Cambria Math" w:hAnsi="Cambria Math"/>
                    <w:i/>
                  </w:rPr>
                </w:ins>
              </m:ctrlPr>
            </m:sSubPr>
            <m:e>
              <m:r>
                <w:ins w:id="368" w:author="Pannetier, Theo" w:date="2024-06-04T20:04:00Z">
                  <w:rPr>
                    <w:rFonts w:ascii="Cambria Math" w:hAnsi="Cambria Math"/>
                  </w:rPr>
                  <m:t>w</m:t>
                </w:ins>
              </m:r>
            </m:e>
            <m:sub>
              <m:r>
                <w:ins w:id="369" w:author="Pannetier, Theo" w:date="2024-06-04T20:04:00Z">
                  <w:rPr>
                    <w:rFonts w:ascii="Cambria Math" w:hAnsi="Cambria Math"/>
                  </w:rPr>
                  <m:t>i</m:t>
                </w:ins>
              </m:r>
            </m:sub>
          </m:sSub>
          <m:r>
            <w:ins w:id="370" w:author="Pannetier, Theo" w:date="2024-06-04T20:04:00Z">
              <w:rPr>
                <w:rFonts w:ascii="Cambria Math" w:hAnsi="Cambria Math"/>
              </w:rPr>
              <m:t>= 1-</m:t>
            </w:ins>
          </m:r>
          <m:sSub>
            <m:sSubPr>
              <m:ctrlPr>
                <w:ins w:id="371" w:author="Pannetier, Theo" w:date="2024-06-04T20:04:00Z">
                  <w:rPr>
                    <w:rFonts w:ascii="Cambria Math" w:hAnsi="Cambria Math"/>
                    <w:i/>
                  </w:rPr>
                </w:ins>
              </m:ctrlPr>
            </m:sSubPr>
            <m:e>
              <m:sSub>
                <m:sSubPr>
                  <m:ctrlPr>
                    <w:ins w:id="372" w:author="Pannetier, Theo" w:date="2024-06-04T20:04:00Z">
                      <w:rPr>
                        <w:rFonts w:ascii="Cambria Math" w:hAnsi="Cambria Math"/>
                        <w:i/>
                      </w:rPr>
                    </w:ins>
                  </m:ctrlPr>
                </m:sSubPr>
                <m:e>
                  <m:r>
                    <w:ins w:id="373" w:author="Pannetier, Theo" w:date="2024-06-04T20:04:00Z">
                      <w:rPr>
                        <w:rFonts w:ascii="Cambria Math" w:hAnsi="Cambria Math"/>
                      </w:rPr>
                      <m:t>h</m:t>
                    </w:ins>
                  </m:r>
                </m:e>
                <m:sub>
                  <m:r>
                    <w:ins w:id="374" w:author="Pannetier, Theo" w:date="2024-06-04T20:04:00Z">
                      <w:rPr>
                        <w:rFonts w:ascii="Cambria Math" w:hAnsi="Cambria Math"/>
                      </w:rPr>
                      <m:t>i</m:t>
                    </w:ins>
                  </m:r>
                </m:sub>
              </m:sSub>
              <m:r>
                <w:ins w:id="375" w:author="Pannetier, Theo" w:date="2024-06-04T20:04:00Z">
                  <w:rPr>
                    <w:rFonts w:ascii="Cambria Math" w:hAnsi="Cambria Math"/>
                  </w:rPr>
                  <m:t>s</m:t>
                </w:ins>
              </m:r>
            </m:e>
            <m:sub>
              <m:r>
                <w:ins w:id="376" w:author="Pannetier, Theo" w:date="2024-06-04T20:04:00Z">
                  <w:rPr>
                    <w:rFonts w:ascii="Cambria Math" w:hAnsi="Cambria Math"/>
                  </w:rPr>
                  <m:t>A</m:t>
                </w:ins>
              </m:r>
            </m:sub>
          </m:sSub>
          <m:r>
            <w:ins w:id="377" w:author="Pannetier, Theo" w:date="2024-06-04T20:04:00Z">
              <w:rPr>
                <w:rFonts w:ascii="Cambria Math" w:hAnsi="Cambria Math"/>
              </w:rPr>
              <m:t>-(1-</m:t>
            </w:ins>
          </m:r>
          <m:sSub>
            <m:sSubPr>
              <m:ctrlPr>
                <w:ins w:id="378" w:author="Pannetier, Theo" w:date="2024-06-04T20:04:00Z">
                  <w:rPr>
                    <w:rFonts w:ascii="Cambria Math" w:hAnsi="Cambria Math"/>
                    <w:i/>
                  </w:rPr>
                </w:ins>
              </m:ctrlPr>
            </m:sSubPr>
            <m:e>
              <m:r>
                <w:ins w:id="379" w:author="Pannetier, Theo" w:date="2024-06-04T20:04:00Z">
                  <w:rPr>
                    <w:rFonts w:ascii="Cambria Math" w:hAnsi="Cambria Math"/>
                  </w:rPr>
                  <m:t>h</m:t>
                </w:ins>
              </m:r>
            </m:e>
            <m:sub>
              <m:r>
                <w:ins w:id="380" w:author="Pannetier, Theo" w:date="2024-06-04T20:04:00Z">
                  <w:rPr>
                    <w:rFonts w:ascii="Cambria Math" w:hAnsi="Cambria Math"/>
                  </w:rPr>
                  <m:t>i</m:t>
                </w:ins>
              </m:r>
            </m:sub>
          </m:sSub>
          <m:r>
            <w:ins w:id="381" w:author="Pannetier, Theo" w:date="2024-06-04T20:04:00Z">
              <w:rPr>
                <w:rFonts w:ascii="Cambria Math" w:hAnsi="Cambria Math"/>
              </w:rPr>
              <m:t>)</m:t>
            </w:ins>
          </m:r>
          <m:sSub>
            <m:sSubPr>
              <m:ctrlPr>
                <w:ins w:id="382" w:author="Pannetier, Theo" w:date="2024-06-04T20:04:00Z">
                  <w:rPr>
                    <w:rFonts w:ascii="Cambria Math" w:hAnsi="Cambria Math"/>
                    <w:i/>
                  </w:rPr>
                </w:ins>
              </m:ctrlPr>
            </m:sSubPr>
            <m:e>
              <m:r>
                <w:ins w:id="383" w:author="Pannetier, Theo" w:date="2024-06-04T20:04:00Z">
                  <w:rPr>
                    <w:rFonts w:ascii="Cambria Math" w:hAnsi="Cambria Math"/>
                  </w:rPr>
                  <m:t>s</m:t>
                </w:ins>
              </m:r>
            </m:e>
            <m:sub>
              <m:r>
                <w:ins w:id="384"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5" w:author="Pannetier, Theo" w:date="2024-06-04T20:04:00Z"/>
          <w:rFonts w:eastAsiaTheme="minorEastAsia"/>
        </w:rPr>
        <w:pPrChange w:id="386" w:author="Pannetier, Theo" w:date="2024-06-04T20:04:00Z">
          <w:pPr>
            <w:pStyle w:val="ListParagraph"/>
            <w:numPr>
              <w:numId w:val="14"/>
            </w:numPr>
            <w:ind w:left="432" w:hanging="432"/>
          </w:pPr>
        </w:pPrChange>
      </w:pPr>
      <m:oMathPara>
        <m:oMathParaPr>
          <m:jc m:val="center"/>
        </m:oMathParaPr>
        <m:oMath>
          <m:sSub>
            <m:sSubPr>
              <m:ctrlPr>
                <w:ins w:id="387" w:author="Pannetier, Theo" w:date="2024-06-04T20:04:00Z">
                  <w:rPr>
                    <w:rFonts w:ascii="Cambria Math" w:eastAsiaTheme="minorEastAsia" w:hAnsi="Cambria Math"/>
                    <w:i/>
                  </w:rPr>
                </w:ins>
              </m:ctrlPr>
            </m:sSubPr>
            <m:e>
              <m:r>
                <w:ins w:id="388" w:author="Pannetier, Theo" w:date="2024-06-04T20:04:00Z">
                  <w:rPr>
                    <w:rFonts w:ascii="Cambria Math" w:eastAsiaTheme="minorEastAsia" w:hAnsi="Cambria Math"/>
                  </w:rPr>
                  <m:t>h</m:t>
                </w:ins>
              </m:r>
            </m:e>
            <m:sub>
              <m:r>
                <w:ins w:id="389" w:author="Pannetier, Theo" w:date="2024-06-04T20:04:00Z">
                  <w:rPr>
                    <w:rFonts w:ascii="Cambria Math" w:eastAsiaTheme="minorEastAsia" w:hAnsi="Cambria Math"/>
                  </w:rPr>
                  <m:t>i</m:t>
                </w:ins>
              </m:r>
            </m:sub>
          </m:sSub>
          <m:r>
            <w:ins w:id="390" w:author="Pannetier, Theo" w:date="2024-06-04T20:04:00Z">
              <w:rPr>
                <w:rFonts w:ascii="Cambria Math" w:eastAsiaTheme="minorEastAsia" w:hAnsi="Cambria Math"/>
              </w:rPr>
              <m:t xml:space="preserve">= </m:t>
            </w:ins>
          </m:r>
          <m:f>
            <m:fPr>
              <m:ctrlPr>
                <w:ins w:id="391" w:author="Pannetier, Theo" w:date="2024-06-04T20:04:00Z">
                  <w:rPr>
                    <w:rFonts w:ascii="Cambria Math" w:eastAsiaTheme="minorEastAsia" w:hAnsi="Cambria Math"/>
                    <w:i/>
                  </w:rPr>
                </w:ins>
              </m:ctrlPr>
            </m:fPr>
            <m:num>
              <m:sSub>
                <m:sSubPr>
                  <m:ctrlPr>
                    <w:ins w:id="392" w:author="Pannetier, Theo" w:date="2024-06-04T20:04:00Z">
                      <w:rPr>
                        <w:rFonts w:ascii="Cambria Math" w:eastAsiaTheme="minorEastAsia" w:hAnsi="Cambria Math"/>
                        <w:i/>
                      </w:rPr>
                    </w:ins>
                  </m:ctrlPr>
                </m:sSubPr>
                <m:e>
                  <m:r>
                    <w:ins w:id="393" w:author="Pannetier, Theo" w:date="2024-06-04T20:04:00Z">
                      <w:rPr>
                        <w:rFonts w:ascii="Cambria Math" w:eastAsiaTheme="minorEastAsia" w:hAnsi="Cambria Math"/>
                      </w:rPr>
                      <m:t>h</m:t>
                    </w:ins>
                  </m:r>
                </m:e>
                <m:sub>
                  <m:r>
                    <w:ins w:id="394" w:author="Pannetier, Theo" w:date="2024-06-04T20:04:00Z">
                      <w:rPr>
                        <w:rFonts w:ascii="Cambria Math" w:eastAsiaTheme="minorEastAsia" w:hAnsi="Cambria Math"/>
                      </w:rPr>
                      <m:t>A</m:t>
                    </w:ins>
                  </m:r>
                </m:sub>
              </m:sSub>
            </m:num>
            <m:den>
              <m:sSub>
                <m:sSubPr>
                  <m:ctrlPr>
                    <w:ins w:id="395" w:author="Pannetier, Theo" w:date="2024-06-04T20:04:00Z">
                      <w:rPr>
                        <w:rFonts w:ascii="Cambria Math" w:eastAsiaTheme="minorEastAsia" w:hAnsi="Cambria Math"/>
                        <w:i/>
                      </w:rPr>
                    </w:ins>
                  </m:ctrlPr>
                </m:sSubPr>
                <m:e>
                  <m:r>
                    <w:ins w:id="396" w:author="Pannetier, Theo" w:date="2024-06-04T20:04:00Z">
                      <w:rPr>
                        <w:rFonts w:ascii="Cambria Math" w:eastAsiaTheme="minorEastAsia" w:hAnsi="Cambria Math"/>
                      </w:rPr>
                      <m:t>h</m:t>
                    </w:ins>
                  </m:r>
                </m:e>
                <m:sub>
                  <m:r>
                    <w:ins w:id="397" w:author="Pannetier, Theo" w:date="2024-06-04T20:04:00Z">
                      <w:rPr>
                        <w:rFonts w:ascii="Cambria Math" w:eastAsiaTheme="minorEastAsia" w:hAnsi="Cambria Math"/>
                      </w:rPr>
                      <m:t>A</m:t>
                    </w:ins>
                  </m:r>
                </m:sub>
              </m:sSub>
              <m:r>
                <w:ins w:id="398" w:author="Pannetier, Theo" w:date="2024-06-04T20:04:00Z">
                  <w:rPr>
                    <w:rFonts w:ascii="Cambria Math" w:eastAsiaTheme="minorEastAsia" w:hAnsi="Cambria Math"/>
                  </w:rPr>
                  <m:t xml:space="preserve">+ </m:t>
                </w:ins>
              </m:r>
              <m:sSub>
                <m:sSubPr>
                  <m:ctrlPr>
                    <w:ins w:id="399" w:author="Pannetier, Theo" w:date="2024-06-04T20:04:00Z">
                      <w:rPr>
                        <w:rFonts w:ascii="Cambria Math" w:eastAsiaTheme="minorEastAsia" w:hAnsi="Cambria Math"/>
                        <w:i/>
                      </w:rPr>
                    </w:ins>
                  </m:ctrlPr>
                </m:sSubPr>
                <m:e>
                  <m:r>
                    <w:ins w:id="400" w:author="Pannetier, Theo" w:date="2024-06-04T20:04:00Z">
                      <w:rPr>
                        <w:rFonts w:ascii="Cambria Math" w:eastAsiaTheme="minorEastAsia" w:hAnsi="Cambria Math"/>
                      </w:rPr>
                      <m:t>h</m:t>
                    </w:ins>
                  </m:r>
                </m:e>
                <m:sub>
                  <m:r>
                    <w:ins w:id="401"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2" w:author="Pannetier, Theo" w:date="2024-06-04T20:04:00Z"/>
          <w:rPrChange w:id="403" w:author="Pannetier, Theo" w:date="2024-06-04T20:18:00Z">
            <w:rPr>
              <w:ins w:id="404" w:author="Pannetier, Theo" w:date="2024-06-04T20:04:00Z"/>
              <w:rFonts w:eastAsiaTheme="minorEastAsia"/>
            </w:rPr>
          </w:rPrChange>
        </w:rPr>
        <w:pPrChange w:id="405" w:author="Pannetier, Theo" w:date="2024-06-04T20:04:00Z">
          <w:pPr>
            <w:pStyle w:val="ListParagraph"/>
            <w:numPr>
              <w:numId w:val="14"/>
            </w:numPr>
            <w:ind w:left="432" w:hanging="432"/>
          </w:pPr>
        </w:pPrChange>
      </w:pPr>
      <w:ins w:id="406" w:author="Pannetier, Theo" w:date="2024-06-04T20:17:00Z">
        <w:r>
          <w:t>S</w:t>
        </w:r>
      </w:ins>
      <w:ins w:id="407" w:author="Pannetier, Theo" w:date="2024-06-04T20:04:00Z">
        <w:r w:rsidR="00D41B10">
          <w:t>election and dominance coefficients for new alleles (mutations) are drawn from distributions specified by the user:</w:t>
        </w:r>
      </w:ins>
      <w:ins w:id="408" w:author="Pannetier, Theo" w:date="2024-06-04T20:24:00Z">
        <w:r>
          <w:t xml:space="preserve"> either a</w:t>
        </w:r>
      </w:ins>
      <w:ins w:id="409" w:author="Pannetier, Theo" w:date="2024-06-04T20:04:00Z">
        <w:r w:rsidR="00D41B10">
          <w:t xml:space="preserve"> uniform, normal, gamma, </w:t>
        </w:r>
      </w:ins>
      <w:ins w:id="410" w:author="Pannetier, Theo" w:date="2024-06-04T20:17:00Z">
        <w:r>
          <w:t xml:space="preserve">or </w:t>
        </w:r>
      </w:ins>
      <w:ins w:id="411" w:author="Pannetier, Theo" w:date="2024-06-04T20:04:00Z">
        <w:r w:rsidR="00D41B10">
          <w:t>negative exponential</w:t>
        </w:r>
      </w:ins>
      <w:ins w:id="412" w:author="Pannetier, Theo" w:date="2024-06-04T20:34:00Z">
        <w:r w:rsidR="000C7A8C">
          <w:t>, and or not additive</w:t>
        </w:r>
      </w:ins>
      <w:ins w:id="413" w:author="Pannetier, Theo" w:date="2024-06-04T20:17:00Z">
        <w:r>
          <w:t xml:space="preserve">. </w:t>
        </w:r>
      </w:ins>
      <w:ins w:id="414" w:author="Pannetier, Theo" w:date="2024-06-04T20:18:00Z">
        <w:r>
          <w:t>Dominance coefficients</w:t>
        </w:r>
      </w:ins>
      <w:ins w:id="415" w:author="Pannetier, Theo" w:date="2024-06-04T20:04:00Z">
        <w:r w:rsidR="00D41B10">
          <w:t xml:space="preserve"> </w:t>
        </w:r>
      </w:ins>
      <w:ins w:id="416" w:author="Pannetier, Theo" w:date="2024-06-04T20:18:00Z">
        <w:r>
          <w:t xml:space="preserve">can additionally be sampled from a </w:t>
        </w:r>
      </w:ins>
      <w:ins w:id="417" w:author="Pannetier, Theo" w:date="2024-06-04T20:04:00Z">
        <w:r w:rsidR="00D41B10">
          <w:t xml:space="preserve">scaled uniform distribution </w:t>
        </w:r>
      </w:ins>
      <w:ins w:id="418" w:author="Pannetier, Theo" w:date="2024-06-04T20:19:00Z">
        <w:r>
          <w:t>between zero and</w:t>
        </w:r>
      </w:ins>
      <w:ins w:id="419" w:author="Pannetier, Theo" w:date="2024-06-04T20:20:00Z">
        <w:r>
          <w:t xml:space="preserve"> a</w:t>
        </w:r>
      </w:ins>
      <w:ins w:id="420" w:author="Pannetier, Theo" w:date="2024-06-04T20:04:00Z">
        <w:r w:rsidR="00D41B10">
          <w:t xml:space="preserve"> maximum value </w:t>
        </w:r>
      </w:ins>
      <w:ins w:id="421" w:author="Pannetier, Theo" w:date="2024-06-04T20:20:00Z">
        <w:r>
          <w:t xml:space="preserve">that </w:t>
        </w:r>
      </w:ins>
      <w:ins w:id="422" w:author="Pannetier, Theo" w:date="2024-06-04T20:04:00Z">
        <w:r w:rsidR="00D41B10">
          <w:t xml:space="preserve">depends on the selection coefficient. </w:t>
        </w:r>
      </w:ins>
      <w:ins w:id="423" w:author="Pannetier, Theo" w:date="2024-06-04T20:20:00Z">
        <w:r>
          <w:t xml:space="preserve">This maximum value is equal to </w:t>
        </w:r>
      </w:ins>
      <m:oMath>
        <m:sSup>
          <m:sSupPr>
            <m:ctrlPr>
              <w:ins w:id="424" w:author="Pannetier, Theo" w:date="2024-06-04T20:20:00Z">
                <w:rPr>
                  <w:rFonts w:ascii="Cambria Math" w:hAnsi="Cambria Math"/>
                  <w:i/>
                </w:rPr>
              </w:ins>
            </m:ctrlPr>
          </m:sSupPr>
          <m:e>
            <m:r>
              <w:ins w:id="425" w:author="Pannetier, Theo" w:date="2024-06-04T20:20:00Z">
                <w:rPr>
                  <w:rFonts w:ascii="Cambria Math" w:hAnsi="Cambria Math"/>
                </w:rPr>
                <m:t>e</m:t>
              </w:ins>
            </m:r>
          </m:e>
          <m:sup>
            <m:r>
              <w:ins w:id="426" w:author="Pannetier, Theo" w:date="2024-06-04T20:20:00Z">
                <w:rPr>
                  <w:rFonts w:ascii="Cambria Math" w:hAnsi="Cambria Math"/>
                </w:rPr>
                <m:t>-k</m:t>
              </w:ins>
            </m:r>
            <m:sSub>
              <m:sSubPr>
                <m:ctrlPr>
                  <w:ins w:id="427" w:author="Pannetier, Theo" w:date="2024-06-04T20:20:00Z">
                    <w:rPr>
                      <w:rFonts w:ascii="Cambria Math" w:hAnsi="Cambria Math"/>
                      <w:i/>
                    </w:rPr>
                  </w:ins>
                </m:ctrlPr>
              </m:sSubPr>
              <m:e>
                <m:r>
                  <w:ins w:id="428" w:author="Pannetier, Theo" w:date="2024-06-04T20:20:00Z">
                    <w:rPr>
                      <w:rFonts w:ascii="Cambria Math" w:hAnsi="Cambria Math"/>
                    </w:rPr>
                    <m:t>s</m:t>
                  </w:ins>
                </m:r>
              </m:e>
              <m:sub>
                <m:r>
                  <w:ins w:id="429" w:author="Pannetier, Theo" w:date="2024-06-04T20:20:00Z">
                    <w:rPr>
                      <w:rFonts w:ascii="Cambria Math" w:hAnsi="Cambria Math"/>
                    </w:rPr>
                    <m:t>i</m:t>
                  </w:ins>
                </m:r>
              </m:sub>
            </m:sSub>
          </m:sup>
        </m:sSup>
      </m:oMath>
      <w:ins w:id="430" w:author="Pannetier, Theo" w:date="2024-06-04T20:21:00Z">
        <w:r>
          <w:t xml:space="preserve"> w</w:t>
        </w:r>
      </w:ins>
      <w:ins w:id="431" w:author="Pannetier, Theo" w:date="2024-06-04T20:04:00Z">
        <w:r w:rsidR="00D41B10" w:rsidRPr="00D41B10">
          <w:rPr>
            <w:rFonts w:eastAsiaTheme="minorEastAsia"/>
          </w:rPr>
          <w:t xml:space="preserve">here </w:t>
        </w:r>
        <w:proofErr w:type="spellStart"/>
        <w:r w:rsidR="00D41B10" w:rsidRPr="00D41B10">
          <w:rPr>
            <w:rFonts w:eastAsiaTheme="minorEastAsia"/>
          </w:rPr>
          <w:t>s</w:t>
        </w:r>
        <w:r w:rsidR="00D41B10" w:rsidRPr="00D41B10">
          <w:rPr>
            <w:rFonts w:eastAsiaTheme="minorEastAsia"/>
            <w:vertAlign w:val="subscript"/>
          </w:rPr>
          <w:t>i</w:t>
        </w:r>
        <w:proofErr w:type="spellEnd"/>
        <w:r w:rsidR="00D41B10" w:rsidRPr="00D41B10">
          <w:rPr>
            <w:rFonts w:eastAsiaTheme="minorEastAsia"/>
          </w:rPr>
          <w:t xml:space="preserve"> is the selection coefficient for the locus and </w:t>
        </w:r>
      </w:ins>
      <m:oMath>
        <m:r>
          <w:ins w:id="432" w:author="Pannetier, Theo" w:date="2024-06-04T20:21:00Z">
            <w:rPr>
              <w:rFonts w:ascii="Cambria Math" w:eastAsiaTheme="minorEastAsia" w:hAnsi="Cambria Math"/>
            </w:rPr>
            <m:t xml:space="preserve">k= </m:t>
          </w:ins>
        </m:r>
        <m:r>
          <w:ins w:id="43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4" w:author="Pannetier, Theo" w:date="2024-06-04T20:22:00Z">
                    <w:rPr>
                      <w:rFonts w:ascii="Cambria Math" w:eastAsiaTheme="minorEastAsia" w:hAnsi="Cambria Math"/>
                      <w:i/>
                    </w:rPr>
                  </w:ins>
                </m:ctrlPr>
              </m:dPr>
              <m:e>
                <m:r>
                  <w:ins w:id="435" w:author="Pannetier, Theo" w:date="2024-06-04T20:22:00Z">
                    <w:rPr>
                      <w:rFonts w:ascii="Cambria Math" w:eastAsiaTheme="minorEastAsia" w:hAnsi="Cambria Math"/>
                    </w:rPr>
                    <m:t>2</m:t>
                  </w:ins>
                </m:r>
                <m:sSub>
                  <m:sSubPr>
                    <m:ctrlPr>
                      <w:ins w:id="436" w:author="Pannetier, Theo" w:date="2024-06-04T20:22:00Z">
                        <w:rPr>
                          <w:rFonts w:ascii="Cambria Math" w:eastAsiaTheme="minorEastAsia" w:hAnsi="Cambria Math"/>
                          <w:i/>
                        </w:rPr>
                      </w:ins>
                    </m:ctrlPr>
                  </m:sSubPr>
                  <m:e>
                    <m:r>
                      <w:ins w:id="437" w:author="Pannetier, Theo" w:date="2024-06-04T20:22:00Z">
                        <w:rPr>
                          <w:rFonts w:ascii="Cambria Math" w:eastAsiaTheme="minorEastAsia" w:hAnsi="Cambria Math"/>
                        </w:rPr>
                        <m:t>h</m:t>
                      </w:ins>
                    </m:r>
                  </m:e>
                  <m:sub>
                    <m:r>
                      <w:ins w:id="438" w:author="Pannetier, Theo" w:date="2024-06-04T20:22:00Z">
                        <w:rPr>
                          <w:rFonts w:ascii="Cambria Math" w:eastAsiaTheme="minorEastAsia" w:hAnsi="Cambria Math"/>
                        </w:rPr>
                        <m:t>D</m:t>
                      </w:ins>
                    </m:r>
                  </m:sub>
                </m:sSub>
              </m:e>
            </m:d>
          </m:e>
        </m:func>
        <m:r>
          <w:ins w:id="439" w:author="Pannetier, Theo" w:date="2024-06-04T20:22:00Z">
            <w:rPr>
              <w:rFonts w:ascii="Cambria Math" w:eastAsiaTheme="minorEastAsia" w:hAnsi="Cambria Math"/>
            </w:rPr>
            <m:t xml:space="preserve">/ </m:t>
          </w:ins>
        </m:r>
        <m:sSub>
          <m:sSubPr>
            <m:ctrlPr>
              <w:ins w:id="440" w:author="Pannetier, Theo" w:date="2024-06-04T20:23:00Z">
                <w:rPr>
                  <w:rFonts w:ascii="Cambria Math" w:eastAsiaTheme="minorEastAsia" w:hAnsi="Cambria Math"/>
                  <w:i/>
                </w:rPr>
              </w:ins>
            </m:ctrlPr>
          </m:sSubPr>
          <m:e>
            <m:r>
              <w:ins w:id="441" w:author="Pannetier, Theo" w:date="2024-06-04T20:23:00Z">
                <w:rPr>
                  <w:rFonts w:ascii="Cambria Math" w:eastAsiaTheme="minorEastAsia" w:hAnsi="Cambria Math"/>
                </w:rPr>
                <m:t>s</m:t>
              </w:ins>
            </m:r>
          </m:e>
          <m:sub>
            <m:r>
              <w:ins w:id="442" w:author="Pannetier, Theo" w:date="2024-06-04T20:23:00Z">
                <w:rPr>
                  <w:rFonts w:ascii="Cambria Math" w:eastAsiaTheme="minorEastAsia" w:hAnsi="Cambria Math"/>
                </w:rPr>
                <m:t>D</m:t>
              </w:ins>
            </m:r>
          </m:sub>
        </m:sSub>
      </m:oMath>
      <w:ins w:id="443" w:author="Pannetier, Theo" w:date="2024-06-04T20:04:00Z">
        <w:r w:rsidR="00D41B10" w:rsidRPr="00D41B10">
          <w:rPr>
            <w:rFonts w:eastAsiaTheme="minorEastAsia"/>
          </w:rPr>
          <w:t xml:space="preserve">. </w:t>
        </w:r>
        <w:proofErr w:type="spellStart"/>
        <w:r w:rsidR="00D41B10" w:rsidRPr="005D1187">
          <w:rPr>
            <w:rFonts w:eastAsiaTheme="minorEastAsia"/>
            <w:i/>
            <w:iCs/>
            <w:rPrChange w:id="444" w:author="Pannetier, Theo" w:date="2024-06-04T20:23:00Z">
              <w:rPr>
                <w:rFonts w:eastAsiaTheme="minorEastAsia"/>
              </w:rPr>
            </w:rPrChange>
          </w:rPr>
          <w:t>h</w:t>
        </w:r>
        <w:r w:rsidR="00D41B10" w:rsidRPr="005D1187">
          <w:rPr>
            <w:rFonts w:eastAsiaTheme="minorEastAsia"/>
            <w:i/>
            <w:iCs/>
            <w:vertAlign w:val="subscript"/>
            <w:rPrChange w:id="445" w:author="Pannetier, Theo" w:date="2024-06-04T20:23:00Z">
              <w:rPr>
                <w:rFonts w:eastAsiaTheme="minorEastAsia"/>
                <w:vertAlign w:val="subscript"/>
              </w:rPr>
            </w:rPrChange>
          </w:rPr>
          <w:t>D</w:t>
        </w:r>
        <w:proofErr w:type="spellEnd"/>
        <w:r w:rsidR="00D41B10" w:rsidRPr="00D41B10">
          <w:rPr>
            <w:rFonts w:eastAsiaTheme="minorEastAsia"/>
          </w:rPr>
          <w:t xml:space="preserve"> is the </w:t>
        </w:r>
      </w:ins>
      <w:ins w:id="446" w:author="Pannetier, Theo" w:date="2024-06-04T20:23:00Z">
        <w:r>
          <w:rPr>
            <w:rFonts w:eastAsiaTheme="minorEastAsia"/>
          </w:rPr>
          <w:t xml:space="preserve">desired </w:t>
        </w:r>
      </w:ins>
      <w:ins w:id="447" w:author="Pannetier, Theo" w:date="2024-06-04T20:04:00Z">
        <w:r w:rsidR="00D41B10" w:rsidRPr="00D41B10">
          <w:rPr>
            <w:rFonts w:eastAsiaTheme="minorEastAsia"/>
          </w:rPr>
          <w:t xml:space="preserve">mean dominance coefficient; </w:t>
        </w:r>
        <w:proofErr w:type="spellStart"/>
        <w:r w:rsidR="00D41B10" w:rsidRPr="005D1187">
          <w:rPr>
            <w:rFonts w:eastAsiaTheme="minorEastAsia"/>
            <w:i/>
            <w:iCs/>
            <w:rPrChange w:id="448" w:author="Pannetier, Theo" w:date="2024-06-04T20:23:00Z">
              <w:rPr>
                <w:rFonts w:eastAsiaTheme="minorEastAsia"/>
              </w:rPr>
            </w:rPrChange>
          </w:rPr>
          <w:t>s</w:t>
        </w:r>
        <w:r w:rsidR="00D41B10" w:rsidRPr="005D1187">
          <w:rPr>
            <w:rFonts w:eastAsiaTheme="minorEastAsia"/>
            <w:i/>
            <w:iCs/>
            <w:vertAlign w:val="subscript"/>
            <w:rPrChange w:id="449" w:author="Pannetier, Theo" w:date="2024-06-04T20:23:00Z">
              <w:rPr>
                <w:rFonts w:eastAsiaTheme="minorEastAsia"/>
                <w:vertAlign w:val="subscript"/>
              </w:rPr>
            </w:rPrChange>
          </w:rPr>
          <w:t>D</w:t>
        </w:r>
        <w:proofErr w:type="spellEnd"/>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50" w:author="Pannetier, Theo" w:date="2024-06-04T20:23:00Z">
        <w:r>
          <w:rPr>
            <w:rFonts w:eastAsiaTheme="minorEastAsia"/>
          </w:rPr>
          <w:t>(</w:t>
        </w:r>
      </w:ins>
      <w:ins w:id="451" w:author="Pannetier, Theo" w:date="2024-06-04T20:24:00Z">
        <w:r>
          <w:rPr>
            <w:rFonts w:eastAsiaTheme="minorEastAsia"/>
          </w:rPr>
          <w:t>selection coefficients</w:t>
        </w:r>
      </w:ins>
      <w:ins w:id="452" w:author="Pannetier, Theo" w:date="2024-06-04T20:23:00Z">
        <w:r>
          <w:rPr>
            <w:rFonts w:eastAsiaTheme="minorEastAsia"/>
          </w:rPr>
          <w:t xml:space="preserve">) </w:t>
        </w:r>
      </w:ins>
      <w:ins w:id="453" w:author="Pannetier, Theo" w:date="2024-06-04T20:04:00Z">
        <w:r w:rsidR="00D41B10" w:rsidRPr="00D41B10">
          <w:rPr>
            <w:rFonts w:eastAsiaTheme="minorEastAsia"/>
          </w:rPr>
          <w:t>mutation distribution.</w:t>
        </w:r>
      </w:ins>
    </w:p>
    <w:p w14:paraId="7F4217FB" w14:textId="24719888" w:rsidR="00D41B10" w:rsidRPr="00D41B10" w:rsidRDefault="00D41B10">
      <w:pPr>
        <w:rPr>
          <w:ins w:id="454" w:author="Pannetier, Theo" w:date="2024-06-04T20:04:00Z"/>
          <w:rFonts w:eastAsiaTheme="minorEastAsia"/>
          <w:rPrChange w:id="455" w:author="Pannetier, Theo" w:date="2024-06-04T20:04:00Z">
            <w:rPr>
              <w:ins w:id="456" w:author="Pannetier, Theo" w:date="2024-06-04T20:04:00Z"/>
            </w:rPr>
          </w:rPrChange>
        </w:rPr>
        <w:pPrChange w:id="457" w:author="Pannetier, Theo" w:date="2024-06-04T20:04:00Z">
          <w:pPr>
            <w:pStyle w:val="ListParagraph"/>
            <w:numPr>
              <w:numId w:val="14"/>
            </w:numPr>
            <w:ind w:left="432" w:hanging="432"/>
          </w:pPr>
        </w:pPrChange>
      </w:pPr>
      <w:ins w:id="458" w:author="Pannetier, Theo" w:date="2024-06-04T20:04:00Z">
        <w:r w:rsidRPr="00D41B10">
          <w:rPr>
            <w:rFonts w:eastAsiaTheme="minorEastAsia"/>
            <w:rPrChange w:id="459" w:author="Pannetier, Theo" w:date="2024-06-04T20:04:00Z">
              <w:rPr/>
            </w:rPrChange>
          </w:rPr>
          <w:t xml:space="preserve">While </w:t>
        </w:r>
      </w:ins>
      <w:ins w:id="460" w:author="Pannetier, Theo" w:date="2024-06-04T20:24:00Z">
        <w:r w:rsidR="000C7A8C">
          <w:rPr>
            <w:rFonts w:eastAsiaTheme="minorEastAsia"/>
          </w:rPr>
          <w:t xml:space="preserve">selection coefficients </w:t>
        </w:r>
      </w:ins>
      <w:ins w:id="461" w:author="Pannetier, Theo" w:date="2024-06-04T20:04:00Z">
        <w:r w:rsidRPr="00D41B10">
          <w:rPr>
            <w:rFonts w:eastAsiaTheme="minorEastAsia"/>
            <w:rPrChange w:id="462" w:author="Pannetier, Theo" w:date="2024-06-04T20:04:00Z">
              <w:rPr/>
            </w:rPrChange>
          </w:rPr>
          <w:t xml:space="preserve">should typically be </w:t>
        </w:r>
      </w:ins>
      <w:ins w:id="463" w:author="Pannetier, Theo" w:date="2024-06-04T20:24:00Z">
        <w:r w:rsidR="000C7A8C">
          <w:rPr>
            <w:rFonts w:eastAsiaTheme="minorEastAsia"/>
          </w:rPr>
          <w:t>zero or positive, to represent the effect of deleterious muta</w:t>
        </w:r>
      </w:ins>
      <w:ins w:id="464" w:author="Pannetier, Theo" w:date="2024-06-04T20:25:00Z">
        <w:r w:rsidR="000C7A8C">
          <w:rPr>
            <w:rFonts w:eastAsiaTheme="minorEastAsia"/>
          </w:rPr>
          <w:t>tions</w:t>
        </w:r>
      </w:ins>
      <w:ins w:id="465" w:author="Pannetier, Theo" w:date="2024-06-04T20:04:00Z">
        <w:r w:rsidRPr="00D41B10">
          <w:rPr>
            <w:rFonts w:eastAsiaTheme="minorEastAsia"/>
            <w:rPrChange w:id="466" w:author="Pannetier, Theo" w:date="2024-06-04T20:04:00Z">
              <w:rPr/>
            </w:rPrChange>
          </w:rPr>
          <w:t xml:space="preserve">, negative values up to -1 are allowed </w:t>
        </w:r>
      </w:ins>
      <w:ins w:id="467" w:author="Pannetier, Theo" w:date="2024-06-04T20:25:00Z">
        <w:r w:rsidR="000C7A8C">
          <w:rPr>
            <w:rFonts w:eastAsiaTheme="minorEastAsia"/>
          </w:rPr>
          <w:t>and may arise if the</w:t>
        </w:r>
      </w:ins>
      <w:ins w:id="468" w:author="Pannetier, Theo" w:date="2024-06-04T20:04:00Z">
        <w:r w:rsidRPr="00D41B10">
          <w:rPr>
            <w:rFonts w:eastAsiaTheme="minorEastAsia"/>
            <w:rPrChange w:id="469" w:author="Pannetier, Theo" w:date="2024-06-04T20:04:00Z">
              <w:rPr/>
            </w:rPrChange>
          </w:rPr>
          <w:t xml:space="preserve"> mutation distribution specified by the user</w:t>
        </w:r>
      </w:ins>
      <w:ins w:id="470" w:author="Pannetier, Theo" w:date="2024-06-04T20:25:00Z">
        <w:r w:rsidR="000C7A8C">
          <w:rPr>
            <w:rFonts w:eastAsiaTheme="minorEastAsia"/>
          </w:rPr>
          <w:t xml:space="preserve"> allows it</w:t>
        </w:r>
      </w:ins>
      <w:ins w:id="471" w:author="Pannetier, Theo" w:date="2024-06-04T20:04:00Z">
        <w:r w:rsidRPr="00D41B10">
          <w:rPr>
            <w:rFonts w:eastAsiaTheme="minorEastAsia"/>
            <w:rPrChange w:id="47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3" w:author="Pannetier, Theo" w:date="2024-06-04T20:31:00Z"/>
        </w:rPr>
      </w:pPr>
      <w:ins w:id="474" w:author="Pannetier, Theo" w:date="2024-06-04T20:26:00Z">
        <w:r>
          <w:t>To allow more flexibility, t</w:t>
        </w:r>
      </w:ins>
      <w:ins w:id="475"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6" w:author="Pannetier, Theo" w:date="2024-06-04T20:31:00Z"/>
          <w:rFonts w:eastAsiaTheme="minorEastAsia"/>
        </w:rPr>
      </w:pPr>
      <w:ins w:id="477" w:author="Pannetier, Theo" w:date="2024-06-04T20:26:00Z">
        <w:r>
          <w:t xml:space="preserve"> </w:t>
        </w:r>
      </w:ins>
      <w:ins w:id="478"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9" w:author="Pannetier, Theo" w:date="2024-06-04T20:32:00Z"/>
        </w:rPr>
      </w:pPr>
      <w:ins w:id="480" w:author="Pannetier, Theo" w:date="2024-06-04T20:32:00Z">
        <w:r>
          <w:t>A neutral trait can be specified to track the evolution of population structure and neutral variation</w:t>
        </w:r>
      </w:ins>
      <w:ins w:id="481" w:author="Pannetier, Theo" w:date="2024-06-04T20:31:00Z">
        <w:r>
          <w:t xml:space="preserve">. </w:t>
        </w:r>
      </w:ins>
      <w:ins w:id="482" w:author="Pannetier, Theo" w:date="2024-06-04T20:47:00Z">
        <w:r w:rsidR="00332547">
          <w:t>It is not expressed, and only used to compute neutral statistics (see Outputs section)</w:t>
        </w:r>
      </w:ins>
      <w:ins w:id="483" w:author="Pannetier, Theo" w:date="2024-08-08T15:35:00Z" w16du:dateUtc="2024-08-08T14:35:00Z">
        <w:r w:rsidR="00C50351">
          <w:t>.</w:t>
        </w:r>
      </w:ins>
    </w:p>
    <w:p w14:paraId="5B740EAD" w14:textId="7BFEF29E" w:rsidR="00BB6C1A" w:rsidRPr="000C7A8C" w:rsidDel="00332547" w:rsidRDefault="00BB6C1A">
      <w:pPr>
        <w:rPr>
          <w:del w:id="484" w:author="Pannetier, Theo" w:date="2024-06-04T20:47:00Z"/>
          <w:rPrChange w:id="485" w:author="Pannetier, Theo" w:date="2024-06-04T20:31:00Z">
            <w:rPr>
              <w:del w:id="486" w:author="Pannetier, Theo" w:date="2024-06-04T20:47:00Z"/>
              <w:rFonts w:eastAsiaTheme="minorEastAsia" w:cs="Times New Roman"/>
              <w:szCs w:val="24"/>
            </w:rPr>
          </w:rPrChange>
        </w:rPr>
        <w:pPrChange w:id="487" w:author="Pannetier, Theo" w:date="2024-06-04T20:31:00Z">
          <w:pPr>
            <w:pStyle w:val="ListParagraph"/>
            <w:ind w:left="0"/>
          </w:pPr>
        </w:pPrChange>
      </w:pPr>
      <w:ins w:id="488" w:author="Pannetier, Theo" w:date="2024-06-04T20:42:00Z">
        <w:r>
          <w:t>The</w:t>
        </w:r>
      </w:ins>
      <w:ins w:id="489" w:author="Pannetier, Theo" w:date="2024-08-08T15:36:00Z" w16du:dateUtc="2024-08-08T14:36:00Z">
        <w:r w:rsidR="00C50351">
          <w:t xml:space="preserve"> user specifies the number of possible</w:t>
        </w:r>
      </w:ins>
      <w:ins w:id="490" w:author="Pannetier, Theo" w:date="2024-06-04T20:42:00Z">
        <w:r>
          <w:t xml:space="preserve"> alleles</w:t>
        </w:r>
      </w:ins>
      <w:ins w:id="491" w:author="Pannetier, Theo" w:date="2024-08-08T15:36:00Z" w16du:dateUtc="2024-08-08T14:36:00Z">
        <w:r w:rsidR="00C50351">
          <w:t xml:space="preserve"> for neutral loci</w:t>
        </w:r>
      </w:ins>
      <w:ins w:id="492" w:author="Pannetier, Theo" w:date="2024-08-08T15:37:00Z" w16du:dateUtc="2024-08-08T14:37:00Z">
        <w:r w:rsidR="00C50351">
          <w:t xml:space="preserve"> (up to 256), via the maximum parameter of the mutation distrib</w:t>
        </w:r>
      </w:ins>
      <w:ins w:id="493" w:author="Pannetier, Theo" w:date="2024-08-08T15:38:00Z" w16du:dateUtc="2024-08-08T14:38:00Z">
        <w:r w:rsidR="00C50351">
          <w:t>ution</w:t>
        </w:r>
      </w:ins>
      <w:ins w:id="494" w:author="Pannetier, Theo" w:date="2024-06-04T20:31:00Z">
        <w:r w:rsidR="000C7A8C">
          <w:t xml:space="preserve">. </w:t>
        </w:r>
      </w:ins>
      <w:ins w:id="495" w:author="Pannetier, Theo" w:date="2024-06-04T20:33:00Z">
        <w:r w:rsidR="000C7A8C">
          <w:t>Initial values are either identical for all sites (equal to the max value) or sampled in a uniform d</w:t>
        </w:r>
      </w:ins>
      <w:ins w:id="496" w:author="Pannetier, Theo" w:date="2024-06-04T20:34:00Z">
        <w:r w:rsidR="000C7A8C">
          <w:t>istribution</w:t>
        </w:r>
      </w:ins>
      <w:ins w:id="497" w:author="Pannetier, Theo" w:date="2024-08-08T15:35:00Z" w16du:dateUtc="2024-08-08T14:35:00Z">
        <w:r w:rsidR="00C50351">
          <w:t xml:space="preserve"> (between 0 and the </w:t>
        </w:r>
      </w:ins>
      <w:ins w:id="498" w:author="Pannetier, Theo" w:date="2024-08-08T15:36:00Z" w16du:dateUtc="2024-08-08T14:36:00Z">
        <w:r w:rsidR="00C50351">
          <w:t>maximum value</w:t>
        </w:r>
      </w:ins>
      <w:ins w:id="499" w:author="Pannetier, Theo" w:date="2024-08-08T15:35:00Z" w16du:dateUtc="2024-08-08T14:35:00Z">
        <w:r w:rsidR="00C50351">
          <w:t>)</w:t>
        </w:r>
      </w:ins>
      <w:ins w:id="500"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1" w:name="_Genetics"/>
      <w:bookmarkStart w:id="502" w:name="_Toc54110064"/>
      <w:bookmarkEnd w:id="501"/>
      <w:r>
        <w:rPr>
          <w:rFonts w:eastAsiaTheme="minorEastAsia"/>
        </w:rPr>
        <w:t>Genetics</w:t>
      </w:r>
      <w:bookmarkEnd w:id="502"/>
      <w:r w:rsidR="002D7F8C">
        <w:rPr>
          <w:rFonts w:eastAsiaTheme="minorEastAsia"/>
        </w:rPr>
        <w:t xml:space="preserve"> </w:t>
      </w:r>
      <w:ins w:id="503"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4" w:author="Pannetier, Theo" w:date="2024-06-04T16:33:00Z">
        <w:r>
          <w:rPr>
            <w:rFonts w:eastAsiaTheme="minorEastAsia" w:cs="Times New Roman"/>
            <w:i/>
            <w:iCs/>
            <w:szCs w:val="24"/>
            <w:lang w:val="en-GB"/>
          </w:rPr>
          <w:t xml:space="preserve">This section is relevant to the graphic user interface (GUI), for which </w:t>
        </w:r>
        <w:proofErr w:type="spellStart"/>
        <w:r>
          <w:rPr>
            <w:rFonts w:eastAsiaTheme="minorEastAsia" w:cs="Times New Roman"/>
            <w:i/>
            <w:iCs/>
            <w:szCs w:val="24"/>
            <w:lang w:val="en-GB"/>
          </w:rPr>
          <w:t>RangeShifter</w:t>
        </w:r>
        <w:proofErr w:type="spellEnd"/>
        <w:r>
          <w:rPr>
            <w:rFonts w:eastAsiaTheme="minorEastAsia" w:cs="Times New Roman"/>
            <w:i/>
            <w:iCs/>
            <w:szCs w:val="24"/>
            <w:lang w:val="en-GB"/>
          </w:rPr>
          <w:t xml:space="preserve"> 3.0 is not available yet. For </w:t>
        </w:r>
      </w:ins>
      <w:ins w:id="505" w:author="Pannetier, Theo" w:date="2024-06-04T16:34:00Z">
        <w:r>
          <w:rPr>
            <w:rFonts w:eastAsiaTheme="minorEastAsia" w:cs="Times New Roman"/>
            <w:i/>
            <w:iCs/>
            <w:szCs w:val="24"/>
            <w:lang w:val="en-GB"/>
          </w:rPr>
          <w:t>the batch version, please refer to the previous section.</w:t>
        </w:r>
      </w:ins>
      <w:ins w:id="506" w:author="Pannetier, Theo" w:date="2024-06-04T16:33:00Z">
        <w:r>
          <w:rPr>
            <w:rFonts w:eastAsiaTheme="minorEastAsia" w:cs="Times New Roman"/>
            <w:i/>
            <w:iCs/>
            <w:szCs w:val="24"/>
            <w:lang w:val="en-GB"/>
          </w:rPr>
          <w:t xml:space="preserve"> </w:t>
        </w:r>
      </w:ins>
      <w:moveFromRangeStart w:id="507" w:author="Pannetier, Theo" w:date="2024-06-04T16:34:00Z" w:name="move168411309"/>
      <w:moveFrom w:id="508"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7"/>
    </w:p>
    <w:p w14:paraId="03E30219" w14:textId="42377363" w:rsidR="00732856" w:rsidRDefault="00A52C6B" w:rsidP="00C57BF9">
      <w:pPr>
        <w:pStyle w:val="ListParagraph"/>
        <w:ind w:left="0"/>
        <w:rPr>
          <w:rFonts w:eastAsiaTheme="minorEastAsia" w:cs="Times New Roman"/>
          <w:szCs w:val="24"/>
          <w:lang w:val="en-GB"/>
        </w:rPr>
      </w:pP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w:t>
      </w:r>
      <w:proofErr w:type="gramStart"/>
      <w:r>
        <w:rPr>
          <w:rFonts w:eastAsiaTheme="minorEastAsia" w:cs="Times New Roman"/>
          <w:szCs w:val="24"/>
          <w:lang w:val="en-GB"/>
        </w:rPr>
        <w:t>genetics</w:t>
      </w:r>
      <w:proofErr w:type="gramEnd"/>
      <w:r>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Pr>
          <w:rFonts w:eastAsiaTheme="minorEastAsia" w:cs="Times New Roman"/>
          <w:szCs w:val="24"/>
          <w:lang w:val="en-GB"/>
        </w:rPr>
        <w:t>option, and</w:t>
      </w:r>
      <w:proofErr w:type="gramEnd"/>
      <w:r>
        <w:rPr>
          <w:rFonts w:eastAsiaTheme="minorEastAsia" w:cs="Times New Roman"/>
          <w:szCs w:val="24"/>
          <w:lang w:val="en-GB"/>
        </w:rPr>
        <w:t xml:space="preserve"> setting one locus per chromosome. </w:t>
      </w:r>
    </w:p>
    <w:p w14:paraId="4A64F75C" w14:textId="77777777" w:rsidR="0067520E" w:rsidRDefault="0067520E" w:rsidP="009E434A">
      <w:pPr>
        <w:pStyle w:val="Heading3"/>
        <w:numPr>
          <w:ilvl w:val="2"/>
          <w:numId w:val="14"/>
        </w:numPr>
        <w:rPr>
          <w:rFonts w:eastAsiaTheme="minorEastAsia"/>
        </w:rPr>
      </w:pPr>
      <w:bookmarkStart w:id="509" w:name="_Flexible_genetic_architecture"/>
      <w:bookmarkStart w:id="510" w:name="_Toc54110065"/>
      <w:bookmarkEnd w:id="509"/>
      <w:r>
        <w:rPr>
          <w:rFonts w:eastAsiaTheme="minorEastAsia"/>
        </w:rPr>
        <w:t>Flexible genetic architecture</w:t>
      </w:r>
      <w:bookmarkEnd w:id="510"/>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Pr>
          <w:rFonts w:eastAsiaTheme="minorEastAsia" w:cs="Times New Roman"/>
          <w:szCs w:val="24"/>
          <w:lang w:val="en-GB"/>
        </w:rPr>
        <w:t>each individual</w:t>
      </w:r>
      <w:proofErr w:type="gramEnd"/>
      <w:r w:rsidR="0067520E">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 xml:space="preserve">e will be several chromosomes and traits will be mapped across them. In contrast to </w:t>
      </w:r>
      <w:proofErr w:type="spellStart"/>
      <w:r w:rsidR="0067520E">
        <w:rPr>
          <w:rFonts w:eastAsiaTheme="minorEastAsia" w:cs="Times New Roman"/>
          <w:szCs w:val="24"/>
          <w:lang w:val="en-GB"/>
        </w:rPr>
        <w:t>RangeShifter</w:t>
      </w:r>
      <w:proofErr w:type="spellEnd"/>
      <w:r w:rsidR="0067520E">
        <w:rPr>
          <w:rFonts w:eastAsiaTheme="minorEastAsia" w:cs="Times New Roman"/>
          <w:szCs w:val="24"/>
          <w:lang w:val="en-GB"/>
        </w:rPr>
        <w:t xml:space="preserve">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1"/>
      <w:commentRangeStart w:id="512"/>
      <w:r>
        <w:rPr>
          <w:rFonts w:eastAsiaTheme="minorEastAsia" w:cs="Times New Roman"/>
          <w:szCs w:val="24"/>
          <w:lang w:val="en-GB"/>
        </w:rPr>
        <w:t xml:space="preserve">neutral loci </w:t>
      </w:r>
      <w:commentRangeEnd w:id="511"/>
      <w:r w:rsidR="00C65543">
        <w:rPr>
          <w:rStyle w:val="CommentReference"/>
        </w:rPr>
        <w:commentReference w:id="511"/>
      </w:r>
      <w:commentRangeEnd w:id="512"/>
      <w:r w:rsidR="009247C6">
        <w:rPr>
          <w:rStyle w:val="CommentReference"/>
        </w:rPr>
        <w:commentReference w:id="512"/>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3"/>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3"/>
      <w:r w:rsidR="009247C6">
        <w:rPr>
          <w:rStyle w:val="CommentReference"/>
        </w:rPr>
        <w:commentReference w:id="513"/>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4" w:name="_Genome_initialisation"/>
      <w:bookmarkStart w:id="515" w:name="_Toc54110066"/>
      <w:bookmarkEnd w:id="514"/>
      <w:r>
        <w:rPr>
          <w:rFonts w:eastAsiaTheme="minorEastAsia"/>
        </w:rPr>
        <w:t>Genome initialisation</w:t>
      </w:r>
      <w:bookmarkEnd w:id="515"/>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Pr>
          <w:rFonts w:eastAsiaTheme="minorEastAsia" w:cs="Times New Roman"/>
          <w:szCs w:val="24"/>
          <w:lang w:val="en-GB"/>
        </w:rPr>
        <w:t>thus</w:t>
      </w:r>
      <w:proofErr w:type="gramEnd"/>
      <w:r>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w:t>
      </w:r>
      <w:proofErr w:type="gramStart"/>
      <w:r>
        <w:rPr>
          <w:rFonts w:eastAsiaTheme="minorEastAsia" w:cs="Times New Roman"/>
          <w:szCs w:val="24"/>
          <w:lang w:val="en-GB"/>
        </w:rPr>
        <w:t>high phenotypic values of that trait parameter</w:t>
      </w:r>
      <w:proofErr w:type="gramEnd"/>
      <w:r>
        <w:rPr>
          <w:rFonts w:eastAsiaTheme="minorEastAsia" w:cs="Times New Roman"/>
          <w:szCs w:val="24"/>
          <w:lang w:val="en-GB"/>
        </w:rPr>
        <w:t xml:space="preserve">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6" w:name="_Pleiotropy,_neutral_loci"/>
      <w:bookmarkStart w:id="517" w:name="_Toc54110067"/>
      <w:bookmarkEnd w:id="516"/>
      <w:r>
        <w:rPr>
          <w:rFonts w:eastAsiaTheme="minorEastAsia"/>
        </w:rPr>
        <w:t>Pleiotropy, neutral loci and mutation</w:t>
      </w:r>
      <w:bookmarkEnd w:id="517"/>
    </w:p>
    <w:p w14:paraId="188C994C" w14:textId="7A317174" w:rsidR="0067520E" w:rsidRDefault="0067520E" w:rsidP="00C57BF9">
      <w:pPr>
        <w:pStyle w:val="ListParagraph"/>
        <w:ind w:left="0"/>
        <w:rPr>
          <w:rFonts w:eastAsiaTheme="minorEastAsia" w:cs="Times New Roman"/>
          <w:szCs w:val="24"/>
          <w:lang w:val="en-GB"/>
        </w:rPr>
      </w:pPr>
      <w:commentRangeStart w:id="518"/>
      <w:commentRangeStart w:id="519"/>
      <w:r>
        <w:rPr>
          <w:rFonts w:eastAsiaTheme="minorEastAsia" w:cs="Times New Roman"/>
          <w:szCs w:val="24"/>
          <w:lang w:val="en-GB"/>
        </w:rPr>
        <w:t xml:space="preserve">It is possible that a particular locus can be specified more than once for a particular trait; </w:t>
      </w:r>
      <w:commentRangeEnd w:id="518"/>
      <w:r w:rsidR="003928F0">
        <w:rPr>
          <w:rStyle w:val="CommentReference"/>
        </w:rPr>
        <w:commentReference w:id="518"/>
      </w:r>
      <w:commentRangeEnd w:id="519"/>
      <w:r w:rsidR="00A81110">
        <w:rPr>
          <w:rStyle w:val="CommentReference"/>
        </w:rPr>
        <w:commentReference w:id="519"/>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Pr>
          <w:rFonts w:eastAsiaTheme="minorEastAsia" w:cs="Times New Roman"/>
          <w:szCs w:val="24"/>
          <w:lang w:val="en-GB"/>
        </w:rPr>
        <w:t>Thus</w:t>
      </w:r>
      <w:proofErr w:type="gramEnd"/>
      <w:r>
        <w:rPr>
          <w:rFonts w:eastAsiaTheme="minorEastAsia" w:cs="Times New Roman"/>
          <w:szCs w:val="24"/>
          <w:lang w:val="en-GB"/>
        </w:rPr>
        <w:t xml:space="preserve"> the two traits are forced (to some extent) to be positively correlated. </w:t>
      </w:r>
      <w:commentRangeStart w:id="520"/>
      <w:commentRangeStart w:id="521"/>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20"/>
      <w:r w:rsidR="00CA4552">
        <w:rPr>
          <w:rStyle w:val="CommentReference"/>
        </w:rPr>
        <w:commentReference w:id="520"/>
      </w:r>
      <w:commentRangeEnd w:id="521"/>
      <w:r w:rsidR="00F96410">
        <w:rPr>
          <w:rStyle w:val="CommentReference"/>
        </w:rPr>
        <w:commentReference w:id="521"/>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2" w:name="_Using_RangeShifter"/>
      <w:bookmarkStart w:id="523" w:name="_Toc54110068"/>
      <w:bookmarkEnd w:id="522"/>
      <w:r w:rsidRPr="00D123FB">
        <w:lastRenderedPageBreak/>
        <w:t xml:space="preserve">Using </w:t>
      </w:r>
      <w:proofErr w:type="spellStart"/>
      <w:r w:rsidRPr="00D123FB">
        <w:t>RangeShifter</w:t>
      </w:r>
      <w:bookmarkEnd w:id="523"/>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D123FB">
        <w:rPr>
          <w:szCs w:val="24"/>
        </w:rPr>
        <w:t>GUI</w:t>
      </w:r>
      <w:r>
        <w:rPr>
          <w:szCs w:val="24"/>
        </w:rPr>
        <w:t>, but</w:t>
      </w:r>
      <w:proofErr w:type="gramEnd"/>
      <w:r>
        <w:rPr>
          <w:szCs w:val="24"/>
        </w:rPr>
        <w:t xml:space="preserve">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w:t>
      </w:r>
      <w:proofErr w:type="gramStart"/>
      <w:r w:rsidR="00E92618">
        <w:rPr>
          <w:i/>
          <w:szCs w:val="24"/>
        </w:rPr>
        <w:t>floating point</w:t>
      </w:r>
      <w:proofErr w:type="gramEnd"/>
      <w:r w:rsidR="00E92618">
        <w:rPr>
          <w:i/>
          <w:szCs w:val="24"/>
        </w:rPr>
        <w: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4" w:name="_Toc54110069"/>
      <w:r w:rsidRPr="00D123FB">
        <w:t>Inputs</w:t>
      </w:r>
      <w:bookmarkEnd w:id="524"/>
    </w:p>
    <w:p w14:paraId="0882A4E4" w14:textId="77777777" w:rsidR="0067520E" w:rsidRPr="00D123FB" w:rsidRDefault="0067520E" w:rsidP="009E434A">
      <w:pPr>
        <w:pStyle w:val="Heading3"/>
        <w:numPr>
          <w:ilvl w:val="2"/>
          <w:numId w:val="14"/>
        </w:numPr>
      </w:pPr>
      <w:bookmarkStart w:id="525" w:name="_Landscape_1"/>
      <w:bookmarkStart w:id="526" w:name="_Toc54110070"/>
      <w:bookmarkEnd w:id="525"/>
      <w:r w:rsidRPr="00D123FB">
        <w:t>Landscape</w:t>
      </w:r>
      <w:bookmarkEnd w:id="526"/>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7"/>
      <w:commentRangeStart w:id="528"/>
      <w:r w:rsidRPr="00D123FB">
        <w:t>In the batch mode, the codes are required to be sequential integers starting from 1.</w:t>
      </w:r>
      <w:commentRangeEnd w:id="527"/>
      <w:r w:rsidR="00C44765">
        <w:rPr>
          <w:rStyle w:val="CommentReference"/>
          <w:rFonts w:eastAsiaTheme="minorHAnsi" w:cstheme="minorBidi"/>
          <w:lang w:val="en-US"/>
        </w:rPr>
        <w:commentReference w:id="527"/>
      </w:r>
      <w:commentRangeEnd w:id="528"/>
      <w:r w:rsidR="00240365">
        <w:rPr>
          <w:rStyle w:val="CommentReference"/>
          <w:rFonts w:eastAsiaTheme="minorHAnsi" w:cstheme="minorBidi"/>
          <w:lang w:val="en-US"/>
        </w:rPr>
        <w:commentReference w:id="528"/>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w:t>
      </w:r>
      <w:proofErr w:type="gramStart"/>
      <w:r w:rsidRPr="00D123FB">
        <w:rPr>
          <w:szCs w:val="24"/>
        </w:rPr>
        <w:t>has to</w:t>
      </w:r>
      <w:proofErr w:type="gramEnd"/>
      <w:r w:rsidRPr="00D123FB">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9" w:name="_Species_distribution"/>
      <w:bookmarkStart w:id="530" w:name="_Toc54110071"/>
      <w:bookmarkEnd w:id="529"/>
      <w:r>
        <w:t>Species</w:t>
      </w:r>
      <w:r w:rsidRPr="00D123FB">
        <w:t xml:space="preserve"> distribution</w:t>
      </w:r>
      <w:bookmarkEnd w:id="530"/>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xml:space="preserve">). The extent of the map does not have to be necessarily the same as the landscape. The resolution can be the same or coarser, </w:t>
      </w:r>
      <w:proofErr w:type="gramStart"/>
      <w:r w:rsidRPr="00D123FB">
        <w:rPr>
          <w:szCs w:val="24"/>
        </w:rPr>
        <w:t>provided that</w:t>
      </w:r>
      <w:proofErr w:type="gramEnd"/>
      <w:r w:rsidRPr="00D123FB">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1"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1"/>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532" w:name="_Toc54110073"/>
      <w:r w:rsidRPr="00D123FB">
        <w:t xml:space="preserve">Main </w:t>
      </w:r>
      <w:r>
        <w:t>m</w:t>
      </w:r>
      <w:r w:rsidRPr="00D123FB">
        <w:t>enu</w:t>
      </w:r>
      <w:bookmarkEnd w:id="532"/>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xml:space="preserve">. Allows interrupting the simulation before it is completed. If running the program via GUI, the program can be refreshed for further use without the need to re-start it. If running in batch </w:t>
      </w:r>
      <w:proofErr w:type="gramStart"/>
      <w:r w:rsidRPr="00D123FB">
        <w:t>mode</w:t>
      </w:r>
      <w:proofErr w:type="gramEnd"/>
      <w:r w:rsidRPr="00D123FB">
        <w:t xml:space="preserv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Pr>
          <w:szCs w:val="24"/>
        </w:rPr>
        <w:t>may</w:t>
      </w:r>
      <w:proofErr w:type="gramEnd"/>
      <w:r>
        <w:rPr>
          <w:szCs w:val="24"/>
        </w:rPr>
        <w:t xml:space="preserve">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533" w:name="_Toc54110074"/>
      <w:r w:rsidRPr="00D123FB">
        <w:t xml:space="preserve">Getting </w:t>
      </w:r>
      <w:r>
        <w:t>s</w:t>
      </w:r>
      <w:r w:rsidRPr="00D123FB">
        <w:t>tarted</w:t>
      </w:r>
      <w:bookmarkEnd w:id="533"/>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4" w:name="_Setting_the_landscape"/>
      <w:bookmarkStart w:id="535" w:name="_Toc54110075"/>
      <w:bookmarkEnd w:id="534"/>
      <w:r w:rsidRPr="00D123FB">
        <w:lastRenderedPageBreak/>
        <w:t>Setting the landscape</w:t>
      </w:r>
      <w:bookmarkEnd w:id="535"/>
    </w:p>
    <w:p w14:paraId="6EADAAF8" w14:textId="77777777" w:rsidR="0067520E" w:rsidRPr="00D123FB" w:rsidRDefault="0067520E" w:rsidP="00B35389">
      <w:pPr>
        <w:pStyle w:val="Keepnext"/>
      </w:pPr>
      <w:r w:rsidRPr="00D123FB">
        <w:t xml:space="preserve">From the </w:t>
      </w:r>
      <w:proofErr w:type="gramStart"/>
      <w:r w:rsidRPr="00D123FB">
        <w:t>drop down</w:t>
      </w:r>
      <w:proofErr w:type="gramEnd"/>
      <w:r w:rsidRPr="00D123FB">
        <w:t xml:space="preserve">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w:t>
      </w:r>
      <w:proofErr w:type="gramStart"/>
      <w:r w:rsidRPr="00D123FB">
        <w:t>has to</w:t>
      </w:r>
      <w:proofErr w:type="gramEnd"/>
      <w:r w:rsidRPr="00D123FB">
        <w:t xml:space="preserve">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w:t>
      </w:r>
      <w:proofErr w:type="gramStart"/>
      <w:r w:rsidRPr="00D123FB">
        <w:t>has to</w:t>
      </w:r>
      <w:proofErr w:type="gramEnd"/>
      <w:r w:rsidRPr="00D123FB">
        <w:t xml:space="preserve">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6" w:name="_Import_raster:_Landscape"/>
      <w:bookmarkStart w:id="537" w:name="_Import_raster:_Model"/>
      <w:bookmarkEnd w:id="536"/>
      <w:bookmarkEnd w:id="537"/>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8" w:name="_Dynamic_landscapes"/>
      <w:bookmarkEnd w:id="538"/>
      <w:r>
        <w:t>Dynamic</w:t>
      </w:r>
      <w:r w:rsidRPr="00D123FB">
        <w:t xml:space="preserve"> landscapes</w:t>
      </w:r>
    </w:p>
    <w:p w14:paraId="6D99CFEA" w14:textId="77777777" w:rsidR="00BA4B4D" w:rsidRDefault="009E2399" w:rsidP="00BA4B4D">
      <w:pPr>
        <w:rPr>
          <w:szCs w:val="24"/>
        </w:rPr>
      </w:pPr>
      <w:r>
        <w:rPr>
          <w:szCs w:val="24"/>
        </w:rPr>
        <w:t xml:space="preserve">Once a habitat codes or habitat quality landscape has been loaded, an option is provided to specify a dynamic landscape, i.e. one that changes </w:t>
      </w:r>
      <w:proofErr w:type="gramStart"/>
      <w:r>
        <w:rPr>
          <w:szCs w:val="24"/>
        </w:rPr>
        <w:t>during the course of</w:t>
      </w:r>
      <w:proofErr w:type="gramEnd"/>
      <w:r>
        <w:rPr>
          <w:szCs w:val="24"/>
        </w:rPr>
        <w:t xml:space="preserve">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w:t>
      </w:r>
      <w:proofErr w:type="gramStart"/>
      <w:r w:rsidR="00D71131">
        <w:rPr>
          <w:szCs w:val="24"/>
        </w:rPr>
        <w:t>active, and</w:t>
      </w:r>
      <w:proofErr w:type="gramEnd"/>
      <w:r w:rsidR="00D71131">
        <w:rPr>
          <w:szCs w:val="24"/>
        </w:rPr>
        <w:t xml:space="preserve">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9" w:name="_Importing_a_species"/>
      <w:bookmarkEnd w:id="539"/>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w:t>
      </w:r>
      <w:proofErr w:type="gramStart"/>
      <w:r>
        <w:rPr>
          <w:szCs w:val="24"/>
        </w:rPr>
        <w:t>Thus</w:t>
      </w:r>
      <w:proofErr w:type="gramEnd"/>
      <w:r>
        <w:rPr>
          <w:szCs w:val="24"/>
        </w:rPr>
        <w:t xml:space="preserve">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40" w:name="_Toc54110076"/>
      <w:r w:rsidRPr="00D123FB">
        <w:lastRenderedPageBreak/>
        <w:t>Importing a species distribution map</w:t>
      </w:r>
      <w:bookmarkEnd w:id="540"/>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1" w:name="_Environmental_gradient_1"/>
      <w:bookmarkStart w:id="542" w:name="_Toc54110077"/>
      <w:bookmarkEnd w:id="541"/>
      <w:r w:rsidRPr="00D123FB">
        <w:t>Environmental gradient</w:t>
      </w:r>
      <w:bookmarkEnd w:id="542"/>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xml:space="preserve">. If different stages have different fecundities, the same gradient will be applied to the respective fecundity values, </w:t>
      </w:r>
      <w:proofErr w:type="gramStart"/>
      <w:r w:rsidRPr="00D123FB">
        <w:rPr>
          <w:szCs w:val="24"/>
        </w:rPr>
        <w:t>assuming that</w:t>
      </w:r>
      <w:proofErr w:type="gramEnd"/>
      <w:r w:rsidRPr="00D123FB">
        <w:rPr>
          <w:szCs w:val="24"/>
        </w:rPr>
        <w:t xml:space="preserve">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3" w:name="_Setting_the_species"/>
      <w:bookmarkStart w:id="544" w:name="_Toc54110078"/>
      <w:bookmarkEnd w:id="543"/>
      <w:r w:rsidRPr="00D123FB">
        <w:t xml:space="preserve">Setting the species parameters: </w:t>
      </w:r>
      <w:r>
        <w:t>p</w:t>
      </w:r>
      <w:r w:rsidRPr="00D123FB">
        <w:t>opulation dynamics</w:t>
      </w:r>
      <w:bookmarkEnd w:id="544"/>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 xml:space="preserve">Number of reproductive </w:t>
      </w:r>
      <w:proofErr w:type="gramStart"/>
      <w:r w:rsidRPr="00D123FB">
        <w:rPr>
          <w:i/>
        </w:rPr>
        <w:t>seasons / year</w:t>
      </w:r>
      <w:proofErr w:type="gramEnd"/>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proofErr w:type="gramStart"/>
      <w:r w:rsidRPr="007261F2">
        <w:rPr>
          <w:i/>
        </w:rPr>
        <w:t>seasons / year</w:t>
      </w:r>
      <w:proofErr w:type="gramEnd"/>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xml:space="preserve">). The maximum age sets an upper age limit at which </w:t>
      </w:r>
      <w:proofErr w:type="gramStart"/>
      <w:r w:rsidRPr="00D123FB">
        <w:rPr>
          <w:szCs w:val="24"/>
        </w:rPr>
        <w:t>each individual</w:t>
      </w:r>
      <w:proofErr w:type="gramEnd"/>
      <w:r w:rsidRPr="00D123FB">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w:t>
      </w:r>
      <w:proofErr w:type="gramStart"/>
      <w:r w:rsidRPr="00D123FB">
        <w:rPr>
          <w:szCs w:val="24"/>
        </w:rPr>
        <w:t>by definition zero</w:t>
      </w:r>
      <w:proofErr w:type="gramEnd"/>
      <w:r w:rsidRPr="00D123FB">
        <w:rPr>
          <w:szCs w:val="24"/>
        </w:rPr>
        <w:t xml:space="preserve">,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w:t>
      </w:r>
      <w:proofErr w:type="gramStart"/>
      <w:r w:rsidRPr="00D123FB">
        <w:rPr>
          <w:szCs w:val="24"/>
        </w:rPr>
        <w:t>right hand</w:t>
      </w:r>
      <w:proofErr w:type="gramEnd"/>
      <w:r w:rsidRPr="00D123FB">
        <w:rPr>
          <w:szCs w:val="24"/>
        </w:rPr>
        <w:t xml:space="preserve">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w:t>
      </w:r>
      <w:proofErr w:type="gramStart"/>
      <w:r w:rsidRPr="00D123FB">
        <w:rPr>
          <w:szCs w:val="24"/>
        </w:rPr>
        <w:t>have to</w:t>
      </w:r>
      <w:proofErr w:type="gramEnd"/>
      <w:r w:rsidRPr="00D123FB">
        <w:rPr>
          <w:szCs w:val="24"/>
        </w:rPr>
        <w:t xml:space="preserve">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proofErr w:type="spellStart"/>
      <w:r w:rsidRPr="00D123FB">
        <w:rPr>
          <w:i/>
          <w:szCs w:val="24"/>
        </w:rPr>
        <w:t>i</w:t>
      </w:r>
      <w:proofErr w:type="spellEnd"/>
      <w:r w:rsidRPr="00D123FB">
        <w:rPr>
          <w:szCs w:val="24"/>
        </w:rPr>
        <w:t xml:space="preserve">. A value of zero means that stage </w:t>
      </w:r>
      <w:proofErr w:type="spellStart"/>
      <w:r w:rsidRPr="00D123FB">
        <w:rPr>
          <w:i/>
          <w:szCs w:val="24"/>
        </w:rPr>
        <w:t>i</w:t>
      </w:r>
      <w:proofErr w:type="spellEnd"/>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 xml:space="preserve">s in (b) and (c) </w:t>
      </w:r>
      <w:proofErr w:type="gramStart"/>
      <w:r>
        <w:t>reproduce</w:t>
      </w:r>
      <w:r w:rsidRPr="00D123FB">
        <w:t xml:space="preserve"> ,</w:t>
      </w:r>
      <w:proofErr w:type="gramEnd"/>
      <w:r w:rsidRPr="00D123FB">
        <w:t xml:space="preserve">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 xml:space="preserve">100/ha. A cell with 30% cover of </w:t>
      </w:r>
      <w:proofErr w:type="gramStart"/>
      <w:r w:rsidRPr="00D123FB">
        <w:t>habitat</w:t>
      </w:r>
      <w:proofErr w:type="gramEnd"/>
      <w:r w:rsidRPr="00D123FB">
        <w:t xml:space="preserve">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 xml:space="preserve">dependence can have a major influence on the outcomes of a model. </w:t>
      </w:r>
      <w:proofErr w:type="gramStart"/>
      <w:r w:rsidRPr="007378D7">
        <w:rPr>
          <w:szCs w:val="24"/>
        </w:rPr>
        <w:t>Thus</w:t>
      </w:r>
      <w:proofErr w:type="gramEnd"/>
      <w:r w:rsidRPr="007378D7">
        <w:rPr>
          <w:szCs w:val="24"/>
        </w:rPr>
        <w:t xml:space="preserve">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w:t>
      </w:r>
      <w:proofErr w:type="gramStart"/>
      <w:r w:rsidRPr="007378D7">
        <w:rPr>
          <w:szCs w:val="24"/>
        </w:rPr>
        <w:t>case</w:t>
      </w:r>
      <w:proofErr w:type="gramEnd"/>
      <w:r w:rsidRPr="007378D7">
        <w:rPr>
          <w:szCs w:val="24"/>
        </w:rPr>
        <w:t xml:space="preserv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7378D7">
        <w:rPr>
          <w:szCs w:val="24"/>
        </w:rPr>
        <w:t>particular v</w:t>
      </w:r>
      <w:r>
        <w:rPr>
          <w:szCs w:val="24"/>
        </w:rPr>
        <w:t>alues</w:t>
      </w:r>
      <w:proofErr w:type="gramEnd"/>
      <w:r>
        <w:rPr>
          <w:szCs w:val="24"/>
        </w:rPr>
        <w:t xml:space="preserve"> selected is ascertained.</w:t>
      </w:r>
    </w:p>
    <w:p w14:paraId="52A2D999" w14:textId="77777777" w:rsidR="0067520E" w:rsidRPr="00D123FB" w:rsidRDefault="0067520E" w:rsidP="009E434A">
      <w:pPr>
        <w:pStyle w:val="Heading3"/>
        <w:numPr>
          <w:ilvl w:val="2"/>
          <w:numId w:val="14"/>
        </w:numPr>
      </w:pPr>
      <w:bookmarkStart w:id="545" w:name="_Setting_the_species_1"/>
      <w:bookmarkStart w:id="546" w:name="_Toc54110079"/>
      <w:bookmarkEnd w:id="545"/>
      <w:r>
        <w:t>Setting the species</w:t>
      </w:r>
      <w:r w:rsidRPr="00D123FB">
        <w:t xml:space="preserve"> parameters: </w:t>
      </w:r>
      <w:r>
        <w:t>d</w:t>
      </w:r>
      <w:r w:rsidRPr="00D123FB">
        <w:t>ispersal</w:t>
      </w:r>
      <w:bookmarkEnd w:id="546"/>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t>
      </w:r>
      <w:proofErr w:type="gramStart"/>
      <w:r>
        <w:t>will</w:t>
      </w:r>
      <w:proofErr w:type="gramEnd"/>
      <w:r>
        <w:t xml:space="preserve">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 xml:space="preserve">Stage </w:t>
      </w:r>
      <w:proofErr w:type="gramStart"/>
      <w:r w:rsidRPr="00D123FB">
        <w:rPr>
          <w:i/>
          <w:szCs w:val="24"/>
        </w:rPr>
        <w:t>dependent</w:t>
      </w:r>
      <w:r w:rsidRPr="00D123FB">
        <w:rPr>
          <w:szCs w:val="24"/>
        </w:rPr>
        <w:t>, and</w:t>
      </w:r>
      <w:proofErr w:type="gramEnd"/>
      <w:r w:rsidRPr="00D123FB">
        <w:rPr>
          <w:szCs w:val="24"/>
        </w:rPr>
        <w:t xml:space="preserve">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D123FB">
        <w:rPr>
          <w:szCs w:val="24"/>
        </w:rPr>
        <w:t>density-dependent</w:t>
      </w:r>
      <w:proofErr w:type="gramEnd"/>
      <w:r w:rsidRPr="00D123FB">
        <w:rPr>
          <w:szCs w:val="24"/>
        </w:rPr>
        <w: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 xml:space="preserve">Example of sex- and stage-specific density-dependent emigration where only males </w:t>
      </w:r>
      <w:proofErr w:type="gramStart"/>
      <w:r w:rsidRPr="00D123FB">
        <w:t>emigrate</w:t>
      </w:r>
      <w:proofErr w:type="gramEnd"/>
      <w:r w:rsidRPr="00D123FB">
        <w:t xml:space="preserv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w:t>
      </w:r>
      <w:proofErr w:type="gramStart"/>
      <w:r w:rsidRPr="00D123FB">
        <w:t>Each individual</w:t>
      </w:r>
      <w:proofErr w:type="gramEnd"/>
      <w:r w:rsidRPr="00D123FB">
        <w:t xml:space="preserve">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xml:space="preserve">, in which case </w:t>
      </w:r>
      <w:proofErr w:type="gramStart"/>
      <w:r w:rsidRPr="00910641">
        <w:t>each individual</w:t>
      </w:r>
      <w:proofErr w:type="gramEnd"/>
      <w:r w:rsidRPr="00910641">
        <w:t xml:space="preserve">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proofErr w:type="gramStart"/>
      <w:r w:rsidRPr="00C3051D">
        <w:rPr>
          <w:i/>
        </w:rPr>
        <w:t>mean</w:t>
      </w:r>
      <w:r w:rsidRPr="00910641">
        <w:t>,</w:t>
      </w:r>
      <w:r w:rsidRPr="00C3051D">
        <w:rPr>
          <w:i/>
        </w:rPr>
        <w:t>s.d</w:t>
      </w:r>
      <w:proofErr w:type="spellEnd"/>
      <w:r w:rsidRPr="00C3051D">
        <w:rPr>
          <w:i/>
        </w:rPr>
        <w:t>.</w:t>
      </w:r>
      <w:proofErr w:type="gramEnd"/>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(Figure 3.</w:t>
      </w:r>
      <w:proofErr w:type="gramStart"/>
      <w:r w:rsidRPr="00910641">
        <w:t>16b, and</w:t>
      </w:r>
      <w:proofErr w:type="gramEnd"/>
      <w:r w:rsidRPr="00910641">
        <w:t xml:space="preserve">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xml:space="preserve">. The initial individual traits will </w:t>
      </w:r>
      <w:proofErr w:type="gramStart"/>
      <w:r w:rsidRPr="00910641">
        <w:t>sampled independently as above</w:t>
      </w:r>
      <w:proofErr w:type="gramEnd"/>
      <w:r w:rsidRPr="00910641">
        <w:t>.</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w:t>
      </w:r>
      <w:proofErr w:type="gramStart"/>
      <w:r w:rsidRPr="00D123FB">
        <w:rPr>
          <w:szCs w:val="24"/>
        </w:rPr>
        <w:t>therefore</w:t>
      </w:r>
      <w:proofErr w:type="gramEnd"/>
      <w:r w:rsidRPr="00D123FB">
        <w:rPr>
          <w:szCs w:val="24"/>
        </w:rPr>
        <w:t xml:space="preserv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7" w:author="Palmer, Steve" w:date="2020-11-01T09:57:00Z">
        <w:r w:rsidDel="00F62F9C">
          <w:rPr>
            <w:szCs w:val="24"/>
          </w:rPr>
          <w:delText xml:space="preserve">transience </w:delText>
        </w:r>
      </w:del>
      <w:ins w:id="548"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w:t>
      </w:r>
      <w:proofErr w:type="gramStart"/>
      <w:r w:rsidRPr="00D123FB">
        <w:rPr>
          <w:szCs w:val="24"/>
        </w:rPr>
        <w:t>kernel</w:t>
      </w:r>
      <w:proofErr w:type="gramEnd"/>
      <w:r w:rsidRPr="00D123FB">
        <w:rPr>
          <w:szCs w:val="24"/>
        </w:rPr>
        <w:t xml:space="preserve">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 xml:space="preserve">Negative </w:t>
      </w:r>
      <w:proofErr w:type="gramStart"/>
      <w:r w:rsidRPr="00C3051D">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 xml:space="preserve">Double negative </w:t>
      </w:r>
      <w:proofErr w:type="gramStart"/>
      <w:r w:rsidRPr="00D123FB">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9" w:name="_Stochastic_Movement_Simulator,_1"/>
      <w:bookmarkEnd w:id="549"/>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xml:space="preserve">, in which case </w:t>
      </w:r>
      <w:proofErr w:type="gramStart"/>
      <w:r w:rsidRPr="0013792C">
        <w:t>each individual</w:t>
      </w:r>
      <w:proofErr w:type="gramEnd"/>
      <w:r w:rsidRPr="0013792C">
        <w:t xml:space="preserve">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w:t>
      </w:r>
      <w:proofErr w:type="gramStart"/>
      <w:r>
        <w:rPr>
          <w:szCs w:val="24"/>
        </w:rPr>
        <w:t>check-box</w:t>
      </w:r>
      <w:proofErr w:type="gramEnd"/>
      <w:r>
        <w:rPr>
          <w:szCs w:val="24"/>
        </w:rPr>
        <w:t xml:space="preserve">,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w:t>
      </w:r>
      <w:proofErr w:type="gramStart"/>
      <w:r w:rsidR="00955037">
        <w:rPr>
          <w:szCs w:val="24"/>
        </w:rPr>
        <w:t>GUI</w:t>
      </w:r>
      <w:proofErr w:type="gramEnd"/>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w:t>
      </w:r>
      <w:proofErr w:type="gramStart"/>
      <w:r>
        <w:rPr>
          <w:szCs w:val="24"/>
        </w:rPr>
        <w:t>model</w:t>
      </w:r>
      <w:proofErr w:type="gramEnd"/>
      <w:r>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xml:space="preserve">, although care must be taken that individuals do not become trapped in patches surrounded by very </w:t>
      </w:r>
      <w:proofErr w:type="gramStart"/>
      <w:r>
        <w:rPr>
          <w:szCs w:val="24"/>
        </w:rPr>
        <w:t>high cost</w:t>
      </w:r>
      <w:proofErr w:type="gramEnd"/>
      <w:r>
        <w:rPr>
          <w:szCs w:val="24"/>
        </w:rPr>
        <w:t xml:space="preserve">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D123FB">
        <w:t>suitable</w:t>
      </w:r>
      <w:proofErr w:type="gramEnd"/>
      <w:r w:rsidRPr="00D123FB">
        <w:t xml:space="preserv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xml:space="preserve">. Possible only in the case of stage-structured models. The individual stays in dispersal </w:t>
      </w:r>
      <w:proofErr w:type="gramStart"/>
      <w:r w:rsidR="0067520E" w:rsidRPr="00D123FB">
        <w:t>mode, and</w:t>
      </w:r>
      <w:proofErr w:type="gramEnd"/>
      <w:r w:rsidR="0067520E" w:rsidRPr="00D123FB">
        <w:t xml:space="preserve">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w:t>
      </w:r>
      <w:proofErr w:type="gramStart"/>
      <w:r w:rsidRPr="00D123FB">
        <w:rPr>
          <w:szCs w:val="24"/>
        </w:rPr>
        <w:t>particular mating</w:t>
      </w:r>
      <w:proofErr w:type="gramEnd"/>
      <w:r w:rsidRPr="00D123FB">
        <w:rPr>
          <w:szCs w:val="24"/>
        </w:rPr>
        <w:t xml:space="preserve">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w:t>
      </w:r>
      <w:proofErr w:type="gramStart"/>
      <w:r w:rsidRPr="00D123FB">
        <w:rPr>
          <w:szCs w:val="24"/>
        </w:rPr>
        <w:t>has to</w:t>
      </w:r>
      <w:proofErr w:type="gramEnd"/>
      <w:r w:rsidRPr="00D123FB">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w:t>
      </w:r>
      <w:proofErr w:type="gramStart"/>
      <w:r w:rsidRPr="00D123FB">
        <w:rPr>
          <w:szCs w:val="24"/>
        </w:rPr>
        <w:t>parameter</w:t>
      </w:r>
      <w:proofErr w:type="gramEnd"/>
      <w:r w:rsidRPr="00D123FB">
        <w:rPr>
          <w:szCs w:val="24"/>
        </w:rPr>
        <w:t xml:space="preserve">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w:t>
      </w:r>
      <w:proofErr w:type="gramStart"/>
      <w:r w:rsidRPr="00D123FB">
        <w:rPr>
          <w:szCs w:val="24"/>
        </w:rPr>
        <w:t xml:space="preserve">settlement, </w:t>
      </w:r>
      <w:r>
        <w:rPr>
          <w:szCs w:val="24"/>
        </w:rPr>
        <w:t>and</w:t>
      </w:r>
      <w:proofErr w:type="gramEnd"/>
      <w:r>
        <w:rPr>
          <w:szCs w:val="24"/>
        </w:rPr>
        <w:t xml:space="preserve"> are displayed only if there is density dependence without individual variability.</w:t>
      </w:r>
    </w:p>
    <w:p w14:paraId="40259271" w14:textId="77777777" w:rsidR="0067520E" w:rsidRDefault="0067520E" w:rsidP="009E434A">
      <w:pPr>
        <w:pStyle w:val="Heading3"/>
        <w:numPr>
          <w:ilvl w:val="2"/>
          <w:numId w:val="14"/>
        </w:numPr>
      </w:pPr>
      <w:bookmarkStart w:id="550" w:name="_Setting_the_genetics"/>
      <w:bookmarkStart w:id="551" w:name="_Toc54110080"/>
      <w:bookmarkEnd w:id="550"/>
      <w:r>
        <w:t>Setting the genetics parameters</w:t>
      </w:r>
      <w:bookmarkEnd w:id="551"/>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w:t>
      </w:r>
      <w:proofErr w:type="gramStart"/>
      <w:r>
        <w:rPr>
          <w:szCs w:val="24"/>
        </w:rPr>
        <w:t>traits;</w:t>
      </w:r>
      <w:proofErr w:type="gramEnd"/>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w:t>
      </w:r>
      <w:proofErr w:type="gramStart"/>
      <w:r>
        <w:rPr>
          <w:szCs w:val="24"/>
        </w:rPr>
        <w:t>chromosome;</w:t>
      </w:r>
      <w:proofErr w:type="gramEnd"/>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2" w:name="_Setting_the_simulation"/>
      <w:bookmarkStart w:id="553" w:name="_Toc54110081"/>
      <w:bookmarkEnd w:id="552"/>
      <w:r w:rsidRPr="00D123FB">
        <w:lastRenderedPageBreak/>
        <w:t>Setting the simulation parameters</w:t>
      </w:r>
      <w:bookmarkEnd w:id="553"/>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w:t>
      </w:r>
      <w:proofErr w:type="gramStart"/>
      <w:r w:rsidRPr="00D123FB">
        <w:rPr>
          <w:szCs w:val="24"/>
        </w:rPr>
        <w:t>regarding:</w:t>
      </w:r>
      <w:proofErr w:type="gramEnd"/>
      <w:r w:rsidRPr="00D123FB">
        <w:rPr>
          <w:szCs w:val="24"/>
        </w:rPr>
        <w:t xml:space="preserve">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xml:space="preserve">. This number defines the identity of the </w:t>
      </w:r>
      <w:proofErr w:type="gramStart"/>
      <w:r w:rsidRPr="00AE27D5">
        <w:t>simulation</w:t>
      </w:r>
      <w:proofErr w:type="gramEnd"/>
      <w:r w:rsidRPr="00AE27D5">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554" w:name="_Initialisation_rules"/>
      <w:bookmarkEnd w:id="554"/>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5" w:author="Palmer, Steve" w:date="2020-11-01T10:02:00Z">
        <w:r w:rsidR="0067520E" w:rsidRPr="00D123FB" w:rsidDel="00F62F9C">
          <w:delText xml:space="preserve">three </w:delText>
        </w:r>
      </w:del>
      <w:ins w:id="556"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w:t>
      </w:r>
      <w:proofErr w:type="gramStart"/>
      <w:r>
        <w:rPr>
          <w:i/>
        </w:rPr>
        <w:t>individuals</w:t>
      </w:r>
      <w:proofErr w:type="gramEnd"/>
      <w:r>
        <w:rPr>
          <w:i/>
        </w:rPr>
        <w:t>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xml:space="preserve">. The cell/patch will be saturated at </w:t>
      </w:r>
      <w:proofErr w:type="gramStart"/>
      <w:r w:rsidRPr="00D123FB">
        <w:t>its</w:t>
      </w:r>
      <w:proofErr w:type="gramEnd"/>
      <w:r w:rsidRPr="00D123FB">
        <w:t xml:space="preserve">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proofErr w:type="gramStart"/>
      <w:r w:rsidRPr="00D123FB">
        <w:t>its</w:t>
      </w:r>
      <w:proofErr w:type="gramEnd"/>
      <w:r w:rsidRPr="00D123FB">
        <w:t xml:space="preserve">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w:t>
      </w:r>
      <w:proofErr w:type="gramStart"/>
      <w:r w:rsidRPr="00D123FB">
        <w:rPr>
          <w:szCs w:val="24"/>
        </w:rPr>
        <w:t>its</w:t>
      </w:r>
      <w:proofErr w:type="gramEnd"/>
      <w:r w:rsidRPr="00D123FB">
        <w:rPr>
          <w:szCs w:val="24"/>
        </w:rPr>
        <w:t xml:space="preserve">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w:t>
      </w:r>
      <w:proofErr w:type="spellStart"/>
      <w:r>
        <w:rPr>
          <w:szCs w:val="24"/>
        </w:rPr>
        <w:t>i</w:t>
      </w:r>
      <w:proofErr w:type="spellEnd"/>
      <w:r>
        <w:rPr>
          <w:szCs w:val="24"/>
        </w:rPr>
        <w:t>)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7" w:name="_Free_initialization"/>
      <w:bookmarkEnd w:id="557"/>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proofErr w:type="gramStart"/>
      <w:r w:rsidRPr="009C0EE9">
        <w:rPr>
          <w:i/>
        </w:rPr>
        <w:t>Restrict</w:t>
      </w:r>
      <w:proofErr w:type="gramEnd"/>
      <w:r w:rsidRPr="009C0EE9">
        <w:rPr>
          <w:i/>
        </w:rPr>
        <w: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w:t>
      </w:r>
      <w:proofErr w:type="gramStart"/>
      <w:r w:rsidR="00302976">
        <w:t>a number of</w:t>
      </w:r>
      <w:proofErr w:type="gramEnd"/>
      <w:r w:rsidR="00302976">
        <w:t xml:space="preserve">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w:t>
      </w:r>
      <w:proofErr w:type="gramStart"/>
      <w:r>
        <w:t>reached, or</w:t>
      </w:r>
      <w:proofErr w:type="gramEnd"/>
      <w:r>
        <w:t xml:space="preserve">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w:t>
      </w:r>
      <w:proofErr w:type="gramStart"/>
      <w:r w:rsidR="0067520E" w:rsidRPr="00D123FB">
        <w:t>have to</w:t>
      </w:r>
      <w:proofErr w:type="gramEnd"/>
      <w:r w:rsidR="0067520E" w:rsidRPr="00D123FB">
        <w:t xml:space="preserve">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8" w:name="_From_species’_distribution"/>
      <w:bookmarkEnd w:id="558"/>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 xml:space="preserve">In the case of </w:t>
      </w:r>
      <w:proofErr w:type="gramStart"/>
      <w:r>
        <w:t>patch based</w:t>
      </w:r>
      <w:proofErr w:type="gramEnd"/>
      <w:r>
        <w:t xml:space="preserve">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9" w:name="_From_Initialization_File"/>
      <w:bookmarkStart w:id="560" w:name="_From_initial_individuals"/>
      <w:bookmarkEnd w:id="559"/>
      <w:bookmarkEnd w:id="560"/>
      <w:r>
        <w:lastRenderedPageBreak/>
        <w:t xml:space="preserve">From initial </w:t>
      </w:r>
      <w:proofErr w:type="gramStart"/>
      <w:r>
        <w:t>individuals</w:t>
      </w:r>
      <w:proofErr w:type="gramEnd"/>
      <w:r>
        <w:t xml:space="preserve">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w:t>
      </w:r>
      <w:proofErr w:type="gramStart"/>
      <w:r w:rsidR="0067220A">
        <w:t>and also</w:t>
      </w:r>
      <w:proofErr w:type="gramEnd"/>
      <w:r w:rsidR="0067220A">
        <w:t xml:space="preserve">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w:t>
      </w:r>
      <w:proofErr w:type="gramStart"/>
      <w:r w:rsidRPr="00F712BD">
        <w:rPr>
          <w:szCs w:val="24"/>
        </w:rPr>
        <w:t>=  at</w:t>
      </w:r>
      <w:proofErr w:type="gramEnd"/>
      <w:r w:rsidRPr="00F712BD">
        <w:rPr>
          <w:szCs w:val="24"/>
        </w:rPr>
        <w:t xml:space="preserve">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w:t>
      </w:r>
      <w:proofErr w:type="gramStart"/>
      <w:r w:rsidRPr="00F712BD">
        <w:rPr>
          <w:szCs w:val="24"/>
        </w:rPr>
        <w:t>individuals / density</w:t>
      </w:r>
      <w:proofErr w:type="gramEnd"/>
      <w:r w:rsidRPr="00F712BD">
        <w:rPr>
          <w:szCs w:val="24"/>
        </w:rPr>
        <w:t xml:space="preserve">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lastRenderedPageBreak/>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w:t>
      </w:r>
      <w:proofErr w:type="gramStart"/>
      <w:r w:rsidRPr="00F712BD">
        <w:rPr>
          <w:szCs w:val="24"/>
        </w:rPr>
        <w:t>cells  to</w:t>
      </w:r>
      <w:proofErr w:type="gramEnd"/>
      <w:r w:rsidRPr="00F712BD">
        <w:rPr>
          <w:szCs w:val="24"/>
        </w:rPr>
        <w:t xml:space="preserve">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xml:space="preserve"> = 0 this file will not be </w:t>
      </w:r>
      <w:proofErr w:type="gramStart"/>
      <w:r w:rsidRPr="00F712BD">
        <w:rPr>
          <w:szCs w:val="24"/>
        </w:rPr>
        <w:t>produced</w:t>
      </w:r>
      <w:proofErr w:type="gramEnd"/>
      <w:r w:rsidRPr="00F712BD">
        <w:rPr>
          <w:szCs w:val="24"/>
        </w:rPr>
        <w:t xml:space="preserve">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6979DB">
        <w:rPr>
          <w:b/>
          <w:szCs w:val="24"/>
        </w:rPr>
        <w:t>Therefore</w:t>
      </w:r>
      <w:proofErr w:type="gramEnd"/>
      <w:r w:rsidRPr="006979DB">
        <w:rPr>
          <w:b/>
          <w:szCs w:val="24"/>
        </w:rPr>
        <w:t xml:space="preserv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w:t>
      </w:r>
      <w:proofErr w:type="gramStart"/>
      <w:r w:rsidRPr="00D123FB">
        <w:t>2</w:t>
      </w:r>
      <w:r>
        <w:t>, but</w:t>
      </w:r>
      <w:proofErr w:type="gramEnd"/>
      <w:r>
        <w:t xml:space="preserve">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proofErr w:type="gramStart"/>
      <w:r w:rsidRPr="00D123FB">
        <w:rPr>
          <w:i/>
        </w:rPr>
        <w:t>σ</w:t>
      </w:r>
      <w:r>
        <w:t>, but</w:t>
      </w:r>
      <w:proofErr w:type="gramEnd"/>
      <w:r>
        <w:t xml:space="preserve">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roofErr w:type="gramStart"/>
      <w:r w:rsidRPr="00D123FB">
        <w:rPr>
          <w:rFonts w:cs="Times New Roman"/>
          <w:szCs w:val="24"/>
          <w:lang w:val="en-GB"/>
        </w:rPr>
        <w:t>);</w:t>
      </w:r>
      <w:proofErr w:type="gramEnd"/>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w:t>
      </w:r>
      <w:proofErr w:type="gramStart"/>
      <w:r w:rsidRPr="00D123FB">
        <w:rPr>
          <w:rFonts w:cs="Times New Roman"/>
          <w:szCs w:val="24"/>
          <w:lang w:val="en-GB"/>
        </w:rPr>
        <w:t>habitat;</w:t>
      </w:r>
      <w:proofErr w:type="gramEnd"/>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w:t>
      </w:r>
      <w:proofErr w:type="gramStart"/>
      <w:r w:rsidRPr="00D123FB">
        <w:rPr>
          <w:rFonts w:cs="Times New Roman"/>
          <w:szCs w:val="24"/>
          <w:lang w:val="en-GB"/>
        </w:rPr>
        <w:t>100;</w:t>
      </w:r>
      <w:proofErr w:type="gramEnd"/>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w:t>
      </w:r>
      <w:proofErr w:type="gramStart"/>
      <w:r w:rsidRPr="00787453">
        <w:t>therefore</w:t>
      </w:r>
      <w:proofErr w:type="gramEnd"/>
      <w:r w:rsidRPr="00787453">
        <w:t xml:space="preserv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w:t>
      </w:r>
      <w:proofErr w:type="gramStart"/>
      <w:r w:rsidRPr="004E7A0B">
        <w:t>paths, and</w:t>
      </w:r>
      <w:proofErr w:type="gramEnd"/>
      <w:r w:rsidRPr="004E7A0B">
        <w:t xml:space="preserve">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w:t>
      </w:r>
      <w:proofErr w:type="gramStart"/>
      <w:r w:rsidRPr="00D123FB">
        <w:t>screen-shot</w:t>
      </w:r>
      <w:proofErr w:type="gramEnd"/>
      <w:r w:rsidRPr="00D123FB">
        <w:t xml:space="preserve">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xml:space="preserve">, which must be present in the working directory. Two types of </w:t>
      </w:r>
      <w:proofErr w:type="gramStart"/>
      <w:r w:rsidRPr="00D123FB">
        <w:t>map</w:t>
      </w:r>
      <w:proofErr w:type="gramEnd"/>
      <w:r w:rsidRPr="00D123FB">
        <w:t xml:space="preserve">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1" w:name="_Batch_mode"/>
      <w:bookmarkStart w:id="562" w:name="_Ref371684055"/>
      <w:bookmarkStart w:id="563" w:name="_Toc54110082"/>
      <w:bookmarkEnd w:id="561"/>
      <w:r w:rsidRPr="00D123FB">
        <w:t xml:space="preserve">Batch </w:t>
      </w:r>
      <w:r>
        <w:t>m</w:t>
      </w:r>
      <w:r w:rsidRPr="00D123FB">
        <w:t>ode</w:t>
      </w:r>
      <w:bookmarkEnd w:id="562"/>
      <w:bookmarkEnd w:id="563"/>
    </w:p>
    <w:p w14:paraId="31C11579" w14:textId="7092650B" w:rsidR="0067520E" w:rsidRDefault="002F6C60" w:rsidP="00C57BF9">
      <w:ins w:id="564" w:author="Pannetier, Theo" w:date="2024-08-07T16:16:00Z" w16du:dateUtc="2024-08-07T15:16:00Z">
        <w:r>
          <w:t>In the GUI, t</w:t>
        </w:r>
      </w:ins>
      <w:del w:id="565" w:author="Pannetier, Theo" w:date="2024-08-07T16:16:00Z" w16du:dateUtc="2024-08-07T15:16:00Z">
        <w:r w:rsidR="0067520E" w:rsidDel="002F6C60">
          <w:delText>T</w:delText>
        </w:r>
      </w:del>
      <w:r w:rsidR="0067520E">
        <w:t xml:space="preserve">he </w:t>
      </w:r>
      <w:proofErr w:type="gramStart"/>
      <w:r w:rsidR="0067520E">
        <w:t>batch</w:t>
      </w:r>
      <w:proofErr w:type="gramEnd"/>
      <w:r w:rsidR="0067520E">
        <w:t xml:space="preserve"> option for </w:t>
      </w:r>
      <w:proofErr w:type="spellStart"/>
      <w:r w:rsidR="0067520E">
        <w:t>RangeShifter</w:t>
      </w:r>
      <w:proofErr w:type="spellEnd"/>
      <w:r w:rsidR="0067520E">
        <w:t xml:space="preserve">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6"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7" w:author="Pannetier, Theo" w:date="2024-08-07T16:18:00Z" w16du:dateUtc="2024-08-07T15:18:00Z"/>
        </w:rPr>
      </w:pPr>
      <w:r>
        <w:t>A</w:t>
      </w:r>
      <w:ins w:id="568" w:author="Pannetier, Theo" w:date="2024-08-07T16:17:00Z" w16du:dateUtc="2024-08-07T15:17:00Z">
        <w:r w:rsidR="002F6C60">
          <w:t>lternatively, a</w:t>
        </w:r>
      </w:ins>
      <w:r>
        <w:t xml:space="preserve"> batch may</w:t>
      </w:r>
      <w:del w:id="569" w:author="Pannetier, Theo" w:date="2024-08-07T16:17:00Z" w16du:dateUtc="2024-08-07T15:17:00Z">
        <w:r w:rsidDel="002F6C60">
          <w:delText xml:space="preserve"> also</w:delText>
        </w:r>
      </w:del>
      <w:r>
        <w:t xml:space="preserve"> be processed using the batch-only version of </w:t>
      </w:r>
      <w:proofErr w:type="spellStart"/>
      <w:r>
        <w:t>RangeShifter</w:t>
      </w:r>
      <w:proofErr w:type="spellEnd"/>
      <w:del w:id="570" w:author="Pannetier, Theo" w:date="2024-08-07T16:28:00Z" w16du:dateUtc="2024-08-07T15:28:00Z">
        <w:r w:rsidDel="00026B6E">
          <w:delText>,</w:delText>
        </w:r>
      </w:del>
      <w:ins w:id="571" w:author="Pannetier, Theo" w:date="2024-08-07T16:18:00Z" w16du:dateUtc="2024-08-07T15:18:00Z">
        <w:r w:rsidR="002F6C60">
          <w:t xml:space="preserve"> </w:t>
        </w:r>
      </w:ins>
      <w:ins w:id="572" w:author="Pannetier, Theo" w:date="2024-08-07T16:28:00Z" w16du:dateUtc="2024-08-07T15:28:00Z">
        <w:r w:rsidR="00026B6E">
          <w:t>(</w:t>
        </w:r>
      </w:ins>
      <w:proofErr w:type="spellStart"/>
      <w:ins w:id="573" w:author="Pannetier, Theo" w:date="2024-08-07T16:18:00Z" w16du:dateUtc="2024-08-07T15:18:00Z">
        <w:r w:rsidR="002F6C60">
          <w:t>RangeShifter</w:t>
        </w:r>
        <w:proofErr w:type="spellEnd"/>
        <w:r w:rsidR="002F6C60">
          <w:t>-batch</w:t>
        </w:r>
      </w:ins>
      <w:ins w:id="574" w:author="Pannetier, Theo" w:date="2024-08-07T16:28:00Z" w16du:dateUtc="2024-08-07T15:28:00Z">
        <w:r w:rsidR="00026B6E">
          <w:t>)</w:t>
        </w:r>
      </w:ins>
      <w:ins w:id="575" w:author="Pannetier, Theo" w:date="2024-08-07T16:18:00Z" w16du:dateUtc="2024-08-07T15:18:00Z">
        <w:r w:rsidR="002F6C60">
          <w:t>,</w:t>
        </w:r>
      </w:ins>
      <w:r>
        <w:t xml:space="preserve"> which is a command-line version of the program</w:t>
      </w:r>
      <w:del w:id="576" w:author="Pannetier, Theo" w:date="2024-08-07T16:18:00Z" w16du:dateUtc="2024-08-07T15:18:00Z">
        <w:r w:rsidDel="002F6C60">
          <w:delText>, i.e. it has no GUI</w:delText>
        </w:r>
      </w:del>
      <w:r>
        <w:t xml:space="preserve">. </w:t>
      </w:r>
      <w:r w:rsidR="00566DCF">
        <w:t xml:space="preserve">Output map files cannot </w:t>
      </w:r>
      <w:ins w:id="577"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8" w:author="Pannetier, Theo" w:date="2024-08-07T16:30:00Z" w16du:dateUtc="2024-08-07T15:30:00Z"/>
        </w:rPr>
      </w:pPr>
      <w:ins w:id="579" w:author="Pannetier, Theo" w:date="2024-08-07T16:19:00Z" w16du:dateUtc="2024-08-07T15:19:00Z">
        <w:r>
          <w:t xml:space="preserve">The source code for </w:t>
        </w:r>
        <w:proofErr w:type="spellStart"/>
        <w:r>
          <w:t>RangeShifter</w:t>
        </w:r>
        <w:proofErr w:type="spellEnd"/>
        <w:r>
          <w:t xml:space="preserve">-batch is available on </w:t>
        </w:r>
      </w:ins>
      <w:ins w:id="580"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1" w:author="Pannetier, Theo" w:date="2024-08-07T16:19:00Z" w16du:dateUtc="2024-08-07T15:19:00Z">
        <w:r>
          <w:t xml:space="preserve">, and </w:t>
        </w:r>
      </w:ins>
      <w:ins w:id="582" w:author="Pannetier, Theo" w:date="2024-08-07T16:20:00Z" w16du:dateUtc="2024-08-07T15:20:00Z">
        <w:r>
          <w:t xml:space="preserve">the programme must be compiled and built using </w:t>
        </w:r>
        <w:proofErr w:type="spellStart"/>
        <w:r>
          <w:t>CMake</w:t>
        </w:r>
        <w:proofErr w:type="spellEnd"/>
        <w:r>
          <w:t xml:space="preserve"> prior to running</w:t>
        </w:r>
      </w:ins>
      <w:ins w:id="583" w:author="Pannetier, Theo" w:date="2024-08-07T16:21:00Z" w16du:dateUtc="2024-08-07T15:21:00Z">
        <w:r>
          <w:t xml:space="preserve"> (see the README for instructions).</w:t>
        </w:r>
      </w:ins>
    </w:p>
    <w:p w14:paraId="102975CC" w14:textId="3183170C" w:rsidR="00026B6E" w:rsidRDefault="00026B6E" w:rsidP="00026B6E">
      <w:pPr>
        <w:rPr>
          <w:ins w:id="584" w:author="Pannetier, Theo" w:date="2024-08-07T16:37:00Z" w16du:dateUtc="2024-08-07T15:37:00Z"/>
        </w:rPr>
      </w:pPr>
      <w:ins w:id="585" w:author="Pannetier, Theo" w:date="2024-08-07T16:35:00Z" w16du:dateUtc="2024-08-07T15:35:00Z">
        <w:r>
          <w:t>As for the GUI, the batch mode requires a project directory cont</w:t>
        </w:r>
      </w:ins>
      <w:ins w:id="586" w:author="Pannetier, Theo" w:date="2024-08-07T16:36:00Z" w16du:dateUtc="2024-08-07T15:36:00Z">
        <w:r>
          <w:t xml:space="preserve">aining three sub-folders, named </w:t>
        </w:r>
        <w:r w:rsidRPr="00026B6E">
          <w:rPr>
            <w:i/>
            <w:iCs/>
            <w:rPrChange w:id="587" w:author="Pannetier, Theo" w:date="2024-08-07T16:37:00Z" w16du:dateUtc="2024-08-07T15:37:00Z">
              <w:rPr/>
            </w:rPrChange>
          </w:rPr>
          <w:t>Inputs</w:t>
        </w:r>
        <w:r>
          <w:t xml:space="preserve">, </w:t>
        </w:r>
        <w:r w:rsidRPr="00026B6E">
          <w:rPr>
            <w:i/>
            <w:iCs/>
            <w:rPrChange w:id="588" w:author="Pannetier, Theo" w:date="2024-08-07T16:37:00Z" w16du:dateUtc="2024-08-07T15:37:00Z">
              <w:rPr/>
            </w:rPrChange>
          </w:rPr>
          <w:t>Outputs</w:t>
        </w:r>
        <w:r>
          <w:t xml:space="preserve"> and </w:t>
        </w:r>
        <w:proofErr w:type="spellStart"/>
        <w:r w:rsidRPr="00026B6E">
          <w:rPr>
            <w:i/>
            <w:iCs/>
            <w:rPrChange w:id="589" w:author="Pannetier, Theo" w:date="2024-08-07T16:37:00Z" w16du:dateUtc="2024-08-07T15:37:00Z">
              <w:rPr/>
            </w:rPrChange>
          </w:rPr>
          <w:t>Output_Maps</w:t>
        </w:r>
        <w:proofErr w:type="spellEnd"/>
        <w:r>
          <w:t xml:space="preserve">. </w:t>
        </w:r>
        <w:r w:rsidRPr="00026B6E">
          <w:rPr>
            <w:i/>
            <w:iCs/>
            <w:rPrChange w:id="590" w:author="Pannetier, Theo" w:date="2024-08-07T16:37:00Z" w16du:dateUtc="2024-08-07T15:37:00Z">
              <w:rPr/>
            </w:rPrChange>
          </w:rPr>
          <w:t>Inputs</w:t>
        </w:r>
        <w:r>
          <w:t xml:space="preserve"> must contain a Control File named </w:t>
        </w:r>
        <w:r w:rsidRPr="00026B6E">
          <w:rPr>
            <w:i/>
            <w:iCs/>
            <w:rPrChange w:id="591" w:author="Pannetier, Theo" w:date="2024-08-07T16:36:00Z" w16du:dateUtc="2024-08-07T15:36:00Z">
              <w:rPr/>
            </w:rPrChange>
          </w:rPr>
          <w:t>CONTROL.txt</w:t>
        </w:r>
        <w:r>
          <w:t>.</w:t>
        </w:r>
      </w:ins>
    </w:p>
    <w:p w14:paraId="057BAD19" w14:textId="061B56D4" w:rsidR="00766B34" w:rsidRDefault="00766B34" w:rsidP="00026B6E">
      <w:pPr>
        <w:rPr>
          <w:ins w:id="592" w:author="Pannetier, Theo" w:date="2024-08-07T16:38:00Z" w16du:dateUtc="2024-08-07T15:38:00Z"/>
        </w:rPr>
      </w:pPr>
      <w:proofErr w:type="spellStart"/>
      <w:ins w:id="593" w:author="Pannetier, Theo" w:date="2024-08-07T16:38:00Z" w16du:dateUtc="2024-08-07T15:38:00Z">
        <w:r>
          <w:t>RangeShifter</w:t>
        </w:r>
        <w:proofErr w:type="spellEnd"/>
        <w:r>
          <w:t>-batch can then be run by either:</w:t>
        </w:r>
      </w:ins>
    </w:p>
    <w:p w14:paraId="00A3A73B" w14:textId="77777777" w:rsidR="00766B34" w:rsidRDefault="00766B34" w:rsidP="00766B34">
      <w:pPr>
        <w:pStyle w:val="ListParagraph"/>
        <w:numPr>
          <w:ilvl w:val="0"/>
          <w:numId w:val="76"/>
        </w:numPr>
        <w:rPr>
          <w:ins w:id="594" w:author="Pannetier, Theo" w:date="2024-08-07T16:45:00Z" w16du:dateUtc="2024-08-07T15:45:00Z"/>
        </w:rPr>
      </w:pPr>
      <w:ins w:id="595" w:author="Pannetier, Theo" w:date="2024-08-07T16:38:00Z" w16du:dateUtc="2024-08-07T15:38:00Z">
        <w:r>
          <w:t xml:space="preserve">Copying </w:t>
        </w:r>
      </w:ins>
      <w:ins w:id="596"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7" w:author="Pannetier, Theo" w:date="2024-08-07T16:43:00Z" w16du:dateUtc="2024-08-07T15:43:00Z"/>
        </w:rPr>
        <w:pPrChange w:id="598" w:author="Pannetier, Theo" w:date="2024-08-07T16:45:00Z" w16du:dateUtc="2024-08-07T15:45:00Z">
          <w:pPr>
            <w:pStyle w:val="Numbered"/>
          </w:pPr>
        </w:pPrChange>
      </w:pPr>
      <w:ins w:id="599" w:author="Pannetier, Theo" w:date="2024-08-07T16:39:00Z" w16du:dateUtc="2024-08-07T15:39:00Z">
        <w:r>
          <w:t xml:space="preserve">Calling the executable </w:t>
        </w:r>
      </w:ins>
      <w:ins w:id="600" w:author="Pannetier, Theo" w:date="2024-08-07T16:40:00Z" w16du:dateUtc="2024-08-07T15:40:00Z">
        <w:r>
          <w:t>from the command line (or a script), passing</w:t>
        </w:r>
      </w:ins>
      <w:ins w:id="601" w:author="Pannetier, Theo" w:date="2024-08-07T16:42:00Z" w16du:dateUtc="2024-08-07T15:42:00Z">
        <w:r>
          <w:t xml:space="preserve"> as the first argument</w:t>
        </w:r>
      </w:ins>
      <w:ins w:id="602" w:author="Pannetier, Theo" w:date="2024-08-07T16:40:00Z" w16du:dateUtc="2024-08-07T15:40:00Z">
        <w:r>
          <w:t xml:space="preserve"> the </w:t>
        </w:r>
      </w:ins>
      <w:ins w:id="603" w:author="Pannetier, Theo" w:date="2024-08-07T16:41:00Z" w16du:dateUtc="2024-08-07T15:41:00Z">
        <w:r>
          <w:t xml:space="preserve">path to the </w:t>
        </w:r>
      </w:ins>
      <w:ins w:id="604" w:author="Pannetier, Theo" w:date="2024-08-07T16:42:00Z" w16du:dateUtc="2024-08-07T15:42:00Z">
        <w:r>
          <w:t>project directory, relative to the working directory.</w:t>
        </w:r>
      </w:ins>
      <w:ins w:id="605" w:author="Pannetier, Theo" w:date="2024-08-07T16:43:00Z" w16du:dateUtc="2024-08-07T15:43:00Z">
        <w:r>
          <w:t xml:space="preserve"> For example, using the Windows PowerShell:</w:t>
        </w:r>
      </w:ins>
    </w:p>
    <w:p w14:paraId="70D4CBFF" w14:textId="65E6B69A" w:rsidR="00766B34" w:rsidRDefault="00766B34">
      <w:pPr>
        <w:ind w:left="720" w:firstLine="720"/>
        <w:rPr>
          <w:ins w:id="606" w:author="Pannetier, Theo" w:date="2024-08-07T16:44:00Z" w16du:dateUtc="2024-08-07T15:44:00Z"/>
        </w:rPr>
        <w:pPrChange w:id="607" w:author="Pannetier, Theo" w:date="2024-08-07T16:46:00Z" w16du:dateUtc="2024-08-07T15:46:00Z">
          <w:pPr>
            <w:ind w:left="720"/>
          </w:pPr>
        </w:pPrChange>
      </w:pPr>
      <w:ins w:id="608" w:author="Pannetier, Theo" w:date="2024-08-07T16:43:00Z" w16du:dateUtc="2024-08-07T15:43:00Z">
        <w:r>
          <w:t>c:\Programs\RangeShifter_v2.</w:t>
        </w:r>
      </w:ins>
      <w:ins w:id="609" w:author="Pannetier, Theo" w:date="2024-08-07T16:44:00Z" w16du:dateUtc="2024-08-07T15:44:00Z">
        <w:r>
          <w:t>1</w:t>
        </w:r>
      </w:ins>
      <w:ins w:id="610" w:author="Pannetier, Theo" w:date="2024-08-07T16:43:00Z" w16du:dateUtc="2024-08-07T15:43:00Z">
        <w:r>
          <w:t>.</w:t>
        </w:r>
      </w:ins>
      <w:ins w:id="611" w:author="Pannetier, Theo" w:date="2024-08-07T16:44:00Z" w16du:dateUtc="2024-08-07T15:44:00Z">
        <w:r>
          <w:t>0</w:t>
        </w:r>
      </w:ins>
      <w:ins w:id="612" w:author="Pannetier, Theo" w:date="2024-08-07T16:43:00Z" w16du:dateUtc="2024-08-07T15:43:00Z">
        <w:r>
          <w:t>   </w:t>
        </w:r>
        <w:r w:rsidRPr="005977D8">
          <w:t>c</w:t>
        </w:r>
        <w:r>
          <w:t>:\Projects\Connectivity\</w:t>
        </w:r>
      </w:ins>
    </w:p>
    <w:p w14:paraId="52B82AD9" w14:textId="56778E03" w:rsidR="00766B34" w:rsidRDefault="00766B34" w:rsidP="00766B34">
      <w:pPr>
        <w:ind w:left="720"/>
        <w:rPr>
          <w:ins w:id="613" w:author="Pannetier, Theo" w:date="2024-08-07T16:44:00Z" w16du:dateUtc="2024-08-07T15:44:00Z"/>
        </w:rPr>
      </w:pPr>
      <w:proofErr w:type="gramStart"/>
      <w:ins w:id="614" w:author="Pannetier, Theo" w:date="2024-08-07T16:44:00Z" w16du:dateUtc="2024-08-07T15:44:00Z">
        <w:r>
          <w:t>or,</w:t>
        </w:r>
        <w:proofErr w:type="gramEnd"/>
        <w:r>
          <w:t xml:space="preserve"> using a Unix-like shell:</w:t>
        </w:r>
      </w:ins>
    </w:p>
    <w:p w14:paraId="1A67D9A6" w14:textId="20B2CD28" w:rsidR="00766B34" w:rsidRDefault="00766B34">
      <w:pPr>
        <w:ind w:left="720" w:firstLine="720"/>
        <w:rPr>
          <w:ins w:id="615" w:author="Pannetier, Theo" w:date="2024-08-07T16:45:00Z" w16du:dateUtc="2024-08-07T15:45:00Z"/>
        </w:rPr>
        <w:pPrChange w:id="616" w:author="Pannetier, Theo" w:date="2024-08-07T16:46:00Z" w16du:dateUtc="2024-08-07T15:46:00Z">
          <w:pPr>
            <w:ind w:left="720"/>
          </w:pPr>
        </w:pPrChange>
      </w:pPr>
      <w:proofErr w:type="gramStart"/>
      <w:ins w:id="617" w:author="Pannetier, Theo" w:date="2024-08-07T16:44:00Z" w16du:dateUtc="2024-08-07T15:44:00Z">
        <w:r>
          <w:t>./</w:t>
        </w:r>
        <w:proofErr w:type="gramEnd"/>
        <w:r>
          <w:t>Programs/RangeShifter_v2.1.0 ./</w:t>
        </w:r>
      </w:ins>
      <w:ins w:id="618" w:author="Pannetier, Theo" w:date="2024-08-07T16:45:00Z" w16du:dateUtc="2024-08-07T15:45:00Z">
        <w:r>
          <w:t>Projects/Connectivity/</w:t>
        </w:r>
      </w:ins>
    </w:p>
    <w:p w14:paraId="07928BBC" w14:textId="78A6C21A" w:rsidR="00766B34" w:rsidRDefault="00766B34">
      <w:pPr>
        <w:ind w:left="720"/>
        <w:rPr>
          <w:ins w:id="619" w:author="Pannetier, Theo" w:date="2024-08-07T16:47:00Z" w16du:dateUtc="2024-08-07T15:47:00Z"/>
        </w:rPr>
        <w:pPrChange w:id="620" w:author="Pannetier, Theo" w:date="2024-08-07T16:47:00Z" w16du:dateUtc="2024-08-07T15:47:00Z">
          <w:pPr>
            <w:ind w:firstLine="720"/>
          </w:pPr>
        </w:pPrChange>
      </w:pPr>
      <w:ins w:id="621" w:author="Pannetier, Theo" w:date="2024-08-07T16:45:00Z" w16du:dateUtc="2024-08-07T15:45:00Z">
        <w:r>
          <w:t xml:space="preserve">Please note the final back-slash character, which must </w:t>
        </w:r>
      </w:ins>
      <w:ins w:id="622" w:author="Pannetier, Theo" w:date="2024-08-07T16:46:00Z" w16du:dateUtc="2024-08-07T15:46:00Z">
        <w:r>
          <w:t>be included.</w:t>
        </w:r>
      </w:ins>
      <w:ins w:id="623" w:author="Pannetier, Theo" w:date="2024-08-07T16:45:00Z" w16du:dateUtc="2024-08-07T15:45:00Z">
        <w:r>
          <w:t xml:space="preserve"> </w:t>
        </w:r>
      </w:ins>
      <w:ins w:id="624" w:author="Pannetier, Theo" w:date="2024-08-07T16:46:00Z" w16du:dateUtc="2024-08-07T15:46:00Z">
        <w:r>
          <w:t>Optionally, a second argument may be passe</w:t>
        </w:r>
      </w:ins>
      <w:ins w:id="625"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6" w:author="Pannetier, Theo" w:date="2024-08-07T16:43:00Z" w16du:dateUtc="2024-08-07T15:43:00Z"/>
        </w:rPr>
      </w:pPr>
      <w:ins w:id="627"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8" w:author="Pannetier, Theo" w:date="2024-08-07T16:47:00Z" w16du:dateUtc="2024-08-07T15:47:00Z"/>
        </w:rPr>
      </w:pPr>
      <w:del w:id="629"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30" w:author="Pannetier, Theo" w:date="2024-08-07T16:47:00Z" w16du:dateUtc="2024-08-07T15:47:00Z"/>
        </w:rPr>
      </w:pPr>
      <w:del w:id="631"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2" w:author="Pannetier, Theo" w:date="2024-08-07T16:47:00Z" w16du:dateUtc="2024-08-07T15:47:00Z"/>
        </w:rPr>
      </w:pPr>
      <w:del w:id="633"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4" w:author="Pannetier, Theo" w:date="2024-08-07T16:47:00Z" w16du:dateUtc="2024-08-07T15:47:00Z"/>
        </w:rPr>
      </w:pPr>
      <w:del w:id="635"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6" w:author="Pannetier, Theo" w:date="2024-08-07T16:47:00Z" w16du:dateUtc="2024-08-07T15:47:00Z"/>
        </w:rPr>
      </w:pPr>
      <w:del w:id="637"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8" w:author="Pannetier, Theo" w:date="2024-08-07T16:47:00Z" w16du:dateUtc="2024-08-07T15:47:00Z"/>
        </w:rPr>
      </w:pPr>
      <w:del w:id="639"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40" w:author="Pannetier, Theo" w:date="2024-08-07T16:31:00Z" w16du:dateUtc="2024-08-07T15:31:00Z">
        <w:r w:rsidDel="00026B6E">
          <w:delText xml:space="preserve">and optional genetic architecture file </w:delText>
        </w:r>
      </w:del>
      <w:r>
        <w:t xml:space="preserve">comprise </w:t>
      </w:r>
      <w:proofErr w:type="gramStart"/>
      <w:r>
        <w:t>a number of</w:t>
      </w:r>
      <w:proofErr w:type="gramEnd"/>
      <w:r>
        <w:t xml:space="preserve">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 xml:space="preserve">must </w:t>
      </w:r>
      <w:proofErr w:type="gramStart"/>
      <w:r w:rsidRPr="00BA1BE8">
        <w:rPr>
          <w:u w:val="single"/>
        </w:rPr>
        <w:t>be</w:t>
      </w:r>
      <w:r>
        <w:t xml:space="preserve"> located in</w:t>
      </w:r>
      <w:proofErr w:type="gramEnd"/>
      <w:r>
        <w:t xml:space="preserve">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w:t>
      </w:r>
      <w:proofErr w:type="gramStart"/>
      <w:r>
        <w:t>file, and</w:t>
      </w:r>
      <w:proofErr w:type="gramEnd"/>
      <w:r>
        <w:t xml:space="preserve">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641" w:name="_Toc54110083"/>
      <w:r>
        <w:t>Control file</w:t>
      </w:r>
      <w:bookmarkEnd w:id="641"/>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2" w:name="_Model_parameters"/>
      <w:bookmarkStart w:id="643" w:name="_Ref371685142"/>
      <w:bookmarkEnd w:id="642"/>
      <w:r>
        <w:t>Model parameters</w:t>
      </w:r>
      <w:bookmarkEnd w:id="643"/>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 xml:space="preserve">batch runs are required. However, there is no limit to the number of parameter combinations nor to the number of landscapes used. Note that the total number of simulations is the product of the number of </w:t>
      </w:r>
      <w:proofErr w:type="gramStart"/>
      <w:r>
        <w:t>parameter</w:t>
      </w:r>
      <w:proofErr w:type="gramEnd"/>
      <w:r>
        <w:t xml:space="preserve">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w:t>
      </w:r>
      <w:proofErr w:type="spellStart"/>
      <w:proofErr w:type="gramStart"/>
      <w:r>
        <w:t>RangeShifter</w:t>
      </w:r>
      <w:proofErr w:type="spellEnd"/>
      <w:r>
        <w:t>, and</w:t>
      </w:r>
      <w:proofErr w:type="gramEnd"/>
      <w:r>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42398D63" w14:textId="77777777" w:rsidR="0067520E" w:rsidRPr="00211309" w:rsidRDefault="0067520E" w:rsidP="00C57BF9">
            <w:pPr>
              <w:pStyle w:val="Table11"/>
            </w:pPr>
            <w:r w:rsidRPr="00473EB6">
              <w:t>GeneticsFile</w:t>
            </w:r>
          </w:p>
        </w:tc>
        <w:tc>
          <w:tcPr>
            <w:tcW w:w="1152" w:type="dxa"/>
          </w:tcPr>
          <w:p w14:paraId="34F1F013" w14:textId="77777777" w:rsidR="0067520E" w:rsidRPr="00211309" w:rsidRDefault="0067520E" w:rsidP="00C57BF9">
            <w:pPr>
              <w:pStyle w:val="Table11"/>
            </w:pPr>
            <w:r>
              <w:t>yes</w:t>
            </w:r>
          </w:p>
        </w:tc>
        <w:tc>
          <w:tcPr>
            <w:tcW w:w="6480" w:type="dxa"/>
          </w:tcPr>
          <w:p w14:paraId="4093CBF7" w14:textId="7BE2A49B" w:rsidR="0067520E" w:rsidRPr="00211309" w:rsidRDefault="0067520E" w:rsidP="00C57BF9">
            <w:pPr>
              <w:pStyle w:val="Table11"/>
            </w:pPr>
            <w:r>
              <w:t xml:space="preserve">Must have matching simulation nos. to those in </w:t>
            </w:r>
            <w:r w:rsidRPr="00DB4A70">
              <w:rPr>
                <w:i/>
              </w:rPr>
              <w:t>ParametersFile</w:t>
            </w:r>
            <w:r>
              <w:br/>
              <w:t xml:space="preserve">1 line per simulation; </w:t>
            </w:r>
            <w:del w:id="644" w:author="Pannetier, Theo" w:date="2024-06-08T12:14:00Z">
              <w:r w:rsidDel="00425F33">
                <w:delText>may be NULL, but if there are heritable traits, default genome structure will be applied</w:delText>
              </w:r>
            </w:del>
            <w:ins w:id="645" w:author="Pannetier, Theo" w:date="2024-06-08T12:14:00Z">
              <w:r w:rsidR="00425F33">
                <w:t xml:space="preserve">must be </w:t>
              </w:r>
            </w:ins>
            <w:ins w:id="646" w:author="Pannetier, Theo" w:date="2024-06-08T12:15:00Z">
              <w:r w:rsidR="00425F33">
                <w:t>provided if any eligible trait is enabled, otherwise it must be NULL.</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77777777" w:rsidR="0067520E" w:rsidRPr="00211309" w:rsidRDefault="0067520E" w:rsidP="00C57BF9">
            <w:pPr>
              <w:pStyle w:val="Table11"/>
            </w:pPr>
            <w:r>
              <w:t>yes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47" w:name="_Toc54110084"/>
      <w:r>
        <w:t>Parameter files</w:t>
      </w:r>
      <w:bookmarkEnd w:id="647"/>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w:t>
      </w:r>
      <w:proofErr w:type="gramStart"/>
      <w:r>
        <w:t>a brief summary</w:t>
      </w:r>
      <w:proofErr w:type="gramEnd"/>
      <w:r>
        <w:t xml:space="preserve">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lastRenderedPageBreak/>
        <w:t>resulting in an error message ‘</w:t>
      </w:r>
      <w:r w:rsidRPr="002E68E4">
        <w:t>Failed to read to EOF</w:t>
      </w:r>
      <w:r>
        <w:t xml:space="preserve">’ (i.e. to end of file). Text applies to file names </w:t>
      </w:r>
      <w:proofErr w:type="gramStart"/>
      <w:r>
        <w:t>only, and</w:t>
      </w:r>
      <w:proofErr w:type="gramEnd"/>
      <w:r>
        <w:t xml:space="preserve"> must not contain any embedded spaces; if no file is required for a particular simulation, the entry in the column must be set to NULL.</w:t>
      </w:r>
    </w:p>
    <w:p w14:paraId="4C56E03A" w14:textId="77777777" w:rsidR="0067520E" w:rsidRDefault="0067520E" w:rsidP="00C57BF9">
      <w:r>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t>particular convention</w:t>
      </w:r>
      <w:proofErr w:type="gramEnd"/>
      <w:r>
        <w:t>) and shaded in grey, whereas compulsory parameter entries have been highlighted in yellow.</w:t>
      </w:r>
    </w:p>
    <w:p w14:paraId="3BE4FD44" w14:textId="77777777" w:rsidR="0067520E" w:rsidRDefault="0067520E" w:rsidP="00C57BF9">
      <w:pPr>
        <w:pStyle w:val="Heading4"/>
      </w:pPr>
      <w:proofErr w:type="spellStart"/>
      <w:r>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t>zero, and</w:t>
      </w:r>
      <w:proofErr w:type="gramEnd"/>
      <w:r>
        <w:t xml:space="preserve">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648"/>
      <w:commentRangeStart w:id="649"/>
      <w:proofErr w:type="spellStart"/>
      <w:r w:rsidRPr="00252C9C">
        <w:rPr>
          <w:i/>
        </w:rPr>
        <w:t>LandNum</w:t>
      </w:r>
      <w:proofErr w:type="spellEnd"/>
      <w:r>
        <w:t xml:space="preserve"> </w:t>
      </w:r>
      <w:commentRangeEnd w:id="648"/>
      <w:r w:rsidR="00DF2DC1">
        <w:rPr>
          <w:rStyle w:val="CommentReference"/>
          <w:rFonts w:eastAsiaTheme="minorHAnsi" w:cstheme="minorBidi"/>
          <w:lang w:val="en-US"/>
        </w:rPr>
        <w:commentReference w:id="648"/>
      </w:r>
      <w:commentRangeEnd w:id="649"/>
      <w:r w:rsidR="00603062">
        <w:rPr>
          <w:rStyle w:val="CommentReference"/>
          <w:rFonts w:eastAsiaTheme="minorHAnsi" w:cstheme="minorBidi"/>
          <w:lang w:val="en-US"/>
        </w:rPr>
        <w:commentReference w:id="649"/>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lastRenderedPageBreak/>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50" w:name="_Outputs"/>
      <w:bookmarkEnd w:id="650"/>
      <w:proofErr w:type="spellStart"/>
      <w:r>
        <w:t>Genetics</w:t>
      </w:r>
      <w:r w:rsidRPr="002C1A8A">
        <w:t>File</w:t>
      </w:r>
      <w:proofErr w:type="spellEnd"/>
    </w:p>
    <w:p w14:paraId="6E141F84" w14:textId="3B61EAAD" w:rsidR="0067520E" w:rsidRDefault="0067520E" w:rsidP="00C57BF9">
      <w:r>
        <w:t xml:space="preserve">This file provides the genome-level genetics parameters to be used for the simulation. </w:t>
      </w:r>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51" w:name="_Toc54110085"/>
      <w:r w:rsidRPr="00D123FB">
        <w:lastRenderedPageBreak/>
        <w:t>Outputs</w:t>
      </w:r>
      <w:bookmarkEnd w:id="651"/>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w:t>
      </w:r>
      <w:proofErr w:type="gramStart"/>
      <w:r>
        <w:rPr>
          <w:szCs w:val="24"/>
        </w:rPr>
        <w:t xml:space="preserve">and </w:t>
      </w:r>
      <w:r w:rsidRPr="00D123FB">
        <w:rPr>
          <w:szCs w:val="24"/>
        </w:rPr>
        <w:t>also</w:t>
      </w:r>
      <w:proofErr w:type="gramEnd"/>
      <w:r w:rsidRPr="00D123FB">
        <w:rPr>
          <w:szCs w:val="24"/>
        </w:rPr>
        <w:t xml:space="preserve"> indicate the number of the landscape to which the output refers.</w:t>
      </w:r>
    </w:p>
    <w:p w14:paraId="65C6F9F4" w14:textId="77777777" w:rsidR="0067520E" w:rsidRPr="00D123FB" w:rsidRDefault="0067520E" w:rsidP="009E434A">
      <w:pPr>
        <w:pStyle w:val="Heading3"/>
        <w:numPr>
          <w:ilvl w:val="2"/>
          <w:numId w:val="14"/>
        </w:numPr>
      </w:pPr>
      <w:bookmarkStart w:id="652" w:name="_Toc54110086"/>
      <w:r w:rsidRPr="00D123FB">
        <w:t>Parameters</w:t>
      </w:r>
      <w:bookmarkEnd w:id="652"/>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53" w:name="_Species_range"/>
      <w:bookmarkStart w:id="654" w:name="_Toc54110087"/>
      <w:bookmarkEnd w:id="653"/>
      <w:r>
        <w:t>R</w:t>
      </w:r>
      <w:r w:rsidR="0067520E" w:rsidRPr="00D123FB">
        <w:t>ange</w:t>
      </w:r>
      <w:bookmarkEnd w:id="654"/>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55" w:name="_Toc54110088"/>
      <w:r w:rsidRPr="00D123FB">
        <w:lastRenderedPageBreak/>
        <w:t>Occupancy</w:t>
      </w:r>
      <w:bookmarkEnd w:id="655"/>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 xml:space="preserve">s been occupied </w:t>
      </w:r>
      <w:proofErr w:type="gramStart"/>
      <w:r w:rsidR="00111155">
        <w:t>in a given year</w:t>
      </w:r>
      <w:proofErr w:type="gramEnd"/>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56" w:name="_Toc54110089"/>
      <w:r w:rsidRPr="00D123FB">
        <w:t>Populations</w:t>
      </w:r>
      <w:bookmarkEnd w:id="656"/>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w:t>
      </w:r>
      <w:proofErr w:type="gramStart"/>
      <w:r w:rsidRPr="00D123FB">
        <w:t>coordinates )</w:t>
      </w:r>
      <w:proofErr w:type="gramEnd"/>
      <w:r w:rsidRPr="00D123FB">
        <w:t xml:space="preserve">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657" w:name="_Individuals"/>
      <w:bookmarkStart w:id="658" w:name="_Toc54110090"/>
      <w:bookmarkEnd w:id="657"/>
      <w:r w:rsidRPr="00D123FB">
        <w:lastRenderedPageBreak/>
        <w:t>Individuals</w:t>
      </w:r>
      <w:bookmarkEnd w:id="658"/>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w:t>
      </w:r>
      <w:proofErr w:type="gramStart"/>
      <w:r w:rsidRPr="00D123FB">
        <w:t>each individual</w:t>
      </w:r>
      <w:proofErr w:type="gramEnd"/>
      <w:r w:rsidRPr="00D123FB">
        <w:t xml:space="preserve">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 xml:space="preserve">For </w:t>
      </w:r>
      <w:proofErr w:type="gramStart"/>
      <w:r w:rsidRPr="00D123FB">
        <w:t>each individual</w:t>
      </w:r>
      <w:proofErr w:type="gramEnd"/>
      <w:r w:rsidRPr="00D123FB">
        <w:t xml:space="preserve">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proofErr w:type="gramStart"/>
      <w:r w:rsidRPr="00D123FB">
        <w:rPr>
          <w:rFonts w:cs="Times New Roman"/>
          <w:szCs w:val="24"/>
          <w:lang w:val="en-GB"/>
        </w:rPr>
        <w:t>)</w:t>
      </w:r>
      <w:r>
        <w:rPr>
          <w:rFonts w:cs="Times New Roman"/>
          <w:szCs w:val="24"/>
          <w:lang w:val="en-GB"/>
        </w:rPr>
        <w:t>;</w:t>
      </w:r>
      <w:proofErr w:type="gramEnd"/>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proofErr w:type="gramStart"/>
      <w:r w:rsidRPr="00D123FB">
        <w:rPr>
          <w:rFonts w:cs="Times New Roman"/>
          <w:szCs w:val="24"/>
          <w:lang w:val="en-GB"/>
        </w:rPr>
        <w:t>)</w:t>
      </w:r>
      <w:r>
        <w:rPr>
          <w:rFonts w:cs="Times New Roman"/>
          <w:szCs w:val="24"/>
          <w:lang w:val="en-GB"/>
        </w:rPr>
        <w:t>;</w:t>
      </w:r>
      <w:proofErr w:type="gramEnd"/>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proofErr w:type="gramStart"/>
      <w:r w:rsidRPr="00D123FB">
        <w:rPr>
          <w:rFonts w:cs="Times New Roman"/>
          <w:szCs w:val="24"/>
          <w:lang w:val="en-GB"/>
        </w:rPr>
        <w:t>)</w:t>
      </w:r>
      <w:r>
        <w:rPr>
          <w:rFonts w:cs="Times New Roman"/>
          <w:szCs w:val="24"/>
          <w:lang w:val="en-GB"/>
        </w:rPr>
        <w:t>;</w:t>
      </w:r>
      <w:proofErr w:type="gramEnd"/>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proofErr w:type="gramStart"/>
      <w:r>
        <w:rPr>
          <w:rFonts w:cs="Times New Roman"/>
          <w:szCs w:val="24"/>
          <w:lang w:val="en-GB"/>
        </w:rPr>
        <w:t>);</w:t>
      </w:r>
      <w:proofErr w:type="gramEnd"/>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659" w:name="Table2"/>
      <w:r w:rsidRPr="0064244C">
        <w:rPr>
          <w:b/>
          <w:sz w:val="22"/>
        </w:rPr>
        <w:lastRenderedPageBreak/>
        <w:t xml:space="preserve">Table </w:t>
      </w:r>
      <w:r>
        <w:rPr>
          <w:b/>
          <w:sz w:val="22"/>
        </w:rPr>
        <w:t>2</w:t>
      </w:r>
      <w:bookmarkEnd w:id="659"/>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60" w:name="_Toc54110091"/>
      <w:r>
        <w:t>Genetics</w:t>
      </w:r>
      <w:bookmarkEnd w:id="660"/>
      <w:r w:rsidR="0006022B">
        <w:t xml:space="preserve"> </w:t>
      </w:r>
      <w:ins w:id="661"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w:t>
      </w:r>
      <w:proofErr w:type="gramStart"/>
      <w:r w:rsidRPr="00D123FB">
        <w:rPr>
          <w:szCs w:val="24"/>
        </w:rPr>
        <w:t>each individual</w:t>
      </w:r>
      <w:proofErr w:type="gramEnd"/>
      <w:r w:rsidRPr="00D123FB">
        <w:rPr>
          <w:szCs w:val="24"/>
        </w:rPr>
        <w:t xml:space="preserve">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w:t>
      </w:r>
      <w:proofErr w:type="gramStart"/>
      <w:r w:rsidRPr="00DC7DE9">
        <w:rPr>
          <w:i/>
        </w:rPr>
        <w:t>0,Allele</w:t>
      </w:r>
      <w:proofErr w:type="gramEnd"/>
      <w:r w:rsidRPr="00DC7DE9">
        <w:rPr>
          <w:i/>
        </w:rPr>
        <w:t>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62"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63"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w:t>
      </w:r>
      <w:proofErr w:type="gramStart"/>
      <w:r>
        <w:t>a number of</w:t>
      </w:r>
      <w:proofErr w:type="gramEnd"/>
      <w:r>
        <w:t xml:space="preserve">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64"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65" w:author="Pannetier, Theo" w:date="2024-06-05T11:35:00Z">
            <w:rPr/>
          </w:rPrChange>
        </w:rPr>
        <w:t>Sim</w:t>
      </w:r>
      <w:r>
        <w:rPr>
          <w:i/>
          <w:iCs/>
        </w:rPr>
        <w:t>&lt;</w:t>
      </w:r>
      <w:proofErr w:type="spellStart"/>
      <w:r>
        <w:rPr>
          <w:i/>
          <w:iCs/>
        </w:rPr>
        <w:t>sim_nb</w:t>
      </w:r>
      <w:proofErr w:type="spellEnd"/>
      <w:r>
        <w:rPr>
          <w:i/>
          <w:iCs/>
        </w:rPr>
        <w:t>&gt;</w:t>
      </w:r>
      <w:r w:rsidRPr="009D1A33">
        <w:rPr>
          <w:i/>
          <w:iCs/>
          <w:rPrChange w:id="666" w:author="Pannetier, Theo" w:date="2024-06-05T11:35:00Z">
            <w:rPr/>
          </w:rPrChange>
        </w:rPr>
        <w:t>_Land</w:t>
      </w:r>
      <w:r>
        <w:rPr>
          <w:i/>
          <w:iCs/>
        </w:rPr>
        <w:t>&lt;</w:t>
      </w:r>
      <w:proofErr w:type="spellStart"/>
      <w:r>
        <w:rPr>
          <w:i/>
          <w:iCs/>
        </w:rPr>
        <w:t>landscape_nb</w:t>
      </w:r>
      <w:proofErr w:type="spellEnd"/>
      <w:r>
        <w:rPr>
          <w:i/>
          <w:iCs/>
        </w:rPr>
        <w:t>&gt;</w:t>
      </w:r>
      <w:r w:rsidRPr="009D1A33">
        <w:rPr>
          <w:i/>
          <w:iCs/>
          <w:rPrChange w:id="667" w:author="Pannetier, Theo" w:date="2024-06-05T11:35:00Z">
            <w:rPr/>
          </w:rPrChange>
        </w:rPr>
        <w:t>_Rep</w:t>
      </w:r>
      <w:r>
        <w:rPr>
          <w:i/>
          <w:iCs/>
        </w:rPr>
        <w:t>&lt;</w:t>
      </w:r>
      <w:proofErr w:type="spellStart"/>
      <w:r>
        <w:rPr>
          <w:i/>
          <w:iCs/>
        </w:rPr>
        <w:t>replicate_nb</w:t>
      </w:r>
      <w:proofErr w:type="spellEnd"/>
      <w:r>
        <w:rPr>
          <w:i/>
          <w:iCs/>
        </w:rPr>
        <w:t>&gt;</w:t>
      </w:r>
      <w:r w:rsidRPr="009D1A33">
        <w:rPr>
          <w:i/>
          <w:iCs/>
          <w:rPrChange w:id="668" w:author="Pannetier, Theo" w:date="2024-06-05T11:35:00Z">
            <w:rPr/>
          </w:rPrChange>
        </w:rPr>
        <w:t>_</w:t>
      </w:r>
      <w:proofErr w:type="spellStart"/>
      <w:r w:rsidRPr="009D1A33">
        <w:rPr>
          <w:i/>
          <w:iCs/>
          <w:rPrChange w:id="669" w:author="Pannetier, Theo" w:date="2024-06-05T11:35:00Z">
            <w:rPr/>
          </w:rPrChange>
        </w:rPr>
        <w:t>geneValues</w:t>
      </w:r>
      <w:proofErr w:type="spellEnd"/>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pPr>
      <w:r>
        <w:t>Value of the allele on the first chromosome</w:t>
      </w:r>
    </w:p>
    <w:p w14:paraId="11548C11" w14:textId="743BCCF6" w:rsidR="001539B1" w:rsidRDefault="001539B1" w:rsidP="001539B1">
      <w:pPr>
        <w:pStyle w:val="ListParagraph"/>
        <w:numPr>
          <w:ilvl w:val="0"/>
          <w:numId w:val="71"/>
        </w:numPr>
      </w:pPr>
      <w:r>
        <w:t>(if diploid) value of the allele on the second chromosome</w:t>
      </w:r>
    </w:p>
    <w:p w14:paraId="3586C7D5" w14:textId="77777777" w:rsidR="001539B1" w:rsidRPr="009D1A33" w:rsidRDefault="001539B1" w:rsidP="00FD0290">
      <w:pPr>
        <w:pPrChange w:id="670"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71"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rsidRPr="00A73D4A">
        <w:t>neutralGenetics</w:t>
      </w:r>
      <w:proofErr w:type="spellEnd"/>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016C3C79" w:rsidR="00D32894" w:rsidRPr="00A73D4A" w:rsidRDefault="00D32894" w:rsidP="00D32894">
      <w:pPr>
        <w:pStyle w:val="ListParagraph"/>
        <w:numPr>
          <w:ilvl w:val="0"/>
          <w:numId w:val="72"/>
        </w:numPr>
        <w:rPr>
          <w:i/>
          <w:iCs/>
          <w:rPrChange w:id="672" w:author="Pannetier, Theo" w:date="2024-06-05T12:08:00Z">
            <w:rPr>
              <w:i/>
              <w:iCs/>
              <w:vertAlign w:val="subscript"/>
            </w:rPr>
          </w:rPrChange>
        </w:rPr>
      </w:pPr>
      <w:r>
        <w:lastRenderedPageBreak/>
        <w:t xml:space="preserve">Standard </w:t>
      </w:r>
      <w:proofErr w:type="spellStart"/>
      <w:proofErr w:type="gramStart"/>
      <w:r w:rsidRPr="00A73D4A">
        <w:rPr>
          <w:i/>
          <w:iCs/>
          <w:rPrChange w:id="673" w:author="Pannetier, Theo" w:date="2024-06-05T12:08:00Z">
            <w:rPr/>
          </w:rPrChange>
        </w:rPr>
        <w:t>F</w:t>
      </w:r>
      <w:r w:rsidRPr="00A73D4A">
        <w:rPr>
          <w:i/>
          <w:iCs/>
          <w:vertAlign w:val="subscript"/>
          <w:rPrChange w:id="674" w:author="Pannetier, Theo" w:date="2024-06-05T12:08:00Z">
            <w:rPr/>
          </w:rPrChange>
        </w:rPr>
        <w:t>st</w:t>
      </w:r>
      <w:proofErr w:type="spellEnd"/>
      <w:ins w:id="675" w:author="Pannetier, Theo" w:date="2024-08-15T15:16:00Z" w16du:dateUtc="2024-08-15T14:16:00Z">
        <w:r w:rsidR="000B6917">
          <w:rPr>
            <w:i/>
            <w:iCs/>
            <w:vertAlign w:val="subscript"/>
          </w:rPr>
          <w:t xml:space="preserve">  </w:t>
        </w:r>
        <w:r w:rsidR="000B6917">
          <w:rPr>
            <w:i/>
            <w:iCs/>
          </w:rPr>
          <w:t>(</w:t>
        </w:r>
        <w:proofErr w:type="gramEnd"/>
        <w:r w:rsidR="000B6917">
          <w:rPr>
            <w:i/>
            <w:iCs/>
          </w:rPr>
          <w:t xml:space="preserve">Cockerham’s </w:t>
        </w:r>
      </w:ins>
      <w:ins w:id="676" w:author="Pannetier, Theo" w:date="2024-08-15T15:17:00Z" w16du:dateUtc="2024-08-15T14:17:00Z">
        <w:r w:rsidR="000B6917">
          <w:rPr>
            <w:rFonts w:cs="Times New Roman"/>
            <w:i/>
            <w:iCs/>
          </w:rPr>
          <w:t>θ)</w:t>
        </w:r>
      </w:ins>
    </w:p>
    <w:p w14:paraId="34F59667" w14:textId="4D231002"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ins w:id="677"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r w:rsidR="000B6917">
          <w:rPr>
            <w:rFonts w:cs="Times New Roman"/>
            <w:i/>
            <w:iCs/>
          </w:rPr>
          <w:t>)</w:t>
        </w:r>
      </w:ins>
    </w:p>
    <w:p w14:paraId="4C97B845" w14:textId="480583DB"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ins w:id="678"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r w:rsidR="000B6917">
          <w:rPr>
            <w:rFonts w:cs="Times New Roman"/>
            <w:i/>
            <w:iCs/>
          </w:rPr>
          <w:t>)</w:t>
        </w:r>
      </w:ins>
    </w:p>
    <w:p w14:paraId="73851A83" w14:textId="6D9C4059" w:rsidR="00D32894" w:rsidRPr="00A73D4A" w:rsidRDefault="00D32894" w:rsidP="00D32894">
      <w:pPr>
        <w:pStyle w:val="ListParagraph"/>
        <w:numPr>
          <w:ilvl w:val="0"/>
          <w:numId w:val="72"/>
        </w:numPr>
        <w:rPr>
          <w:i/>
          <w:iCs/>
          <w:rPrChange w:id="679" w:author="Pannetier, Theo" w:date="2024-06-05T12:10:00Z">
            <w:rPr/>
          </w:rPrChange>
        </w:r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680"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681"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682" w:author="Pannetier, Theo" w:date="2024-06-05T12:11:00Z">
            <w:rPr/>
          </w:rPrChange>
        </w:rPr>
      </w:pPr>
      <w:r>
        <w:t>Mean number of fixed alleles per patch</w:t>
      </w:r>
      <w:r w:rsidR="007D3BBD">
        <w:t xml:space="preserve">. Note that this may differ from the number of globally fixed alleles, for example if one allele is fixed </w:t>
      </w:r>
      <w:proofErr w:type="gramStart"/>
      <w:r w:rsidR="007D3BBD">
        <w:t>in a given</w:t>
      </w:r>
      <w:proofErr w:type="gramEnd"/>
      <w:r w:rsidR="007D3BBD">
        <w:t xml:space="preserve"> patch but polymorphism exists in other patches.</w:t>
      </w:r>
    </w:p>
    <w:p w14:paraId="070D17E3" w14:textId="4C00DE6F" w:rsidR="00D32894" w:rsidRPr="00D32894" w:rsidRDefault="00D32894" w:rsidP="00D32894">
      <w:pPr>
        <w:pStyle w:val="ListParagraph"/>
        <w:numPr>
          <w:ilvl w:val="0"/>
          <w:numId w:val="72"/>
        </w:numPr>
        <w:rPr>
          <w:i/>
          <w:iCs/>
        </w:rPr>
      </w:pPr>
      <w:r>
        <w:t>Observed heterozygosity H</w:t>
      </w:r>
      <w:r w:rsidRPr="007523FD">
        <w:rPr>
          <w:vertAlign w:val="subscript"/>
          <w:rPrChange w:id="683" w:author="Pannetier, Theo" w:date="2024-06-05T12:12:00Z">
            <w:rPr>
              <w:rFonts w:eastAsia="Times New Roman" w:cs="Times New Roman"/>
              <w:szCs w:val="20"/>
              <w:lang w:val="en-GB"/>
            </w:rPr>
          </w:rPrChange>
        </w:rPr>
        <w:t>o</w:t>
      </w:r>
      <w:r>
        <w:t>, calculated as the mean number of heterozygous loci per individual per locus</w:t>
      </w:r>
    </w:p>
    <w:p w14:paraId="6692B50F" w14:textId="6172E0D7" w:rsidR="00671D22" w:rsidDel="00AB02F6" w:rsidRDefault="00357717" w:rsidP="009E3267">
      <w:pPr>
        <w:spacing w:before="100" w:beforeAutospacing="1" w:after="100" w:afterAutospacing="1" w:line="240" w:lineRule="auto"/>
        <w:jc w:val="left"/>
        <w:rPr>
          <w:del w:id="684" w:author="Pannetier, Theo" w:date="2024-08-15T16:10:00Z" w16du:dateUtc="2024-08-15T15:10:00Z"/>
          <w:iCs/>
          <w:szCs w:val="24"/>
          <w:lang w:eastAsia="en-GB"/>
        </w:rPr>
      </w:pPr>
      <w:proofErr w:type="spellStart"/>
      <w:ins w:id="685" w:author="Pannetier, Theo" w:date="2024-08-15T16:03:00Z" w16du:dateUtc="2024-08-15T15:03:00Z">
        <w:r>
          <w:rPr>
            <w:iCs/>
            <w:szCs w:val="24"/>
            <w:lang w:eastAsia="en-GB"/>
          </w:rPr>
          <w:t>RangeShifter</w:t>
        </w:r>
        <w:proofErr w:type="spellEnd"/>
        <w:r>
          <w:rPr>
            <w:iCs/>
            <w:szCs w:val="24"/>
            <w:lang w:eastAsia="en-GB"/>
          </w:rPr>
          <w:t xml:space="preserve"> estimates s</w:t>
        </w:r>
      </w:ins>
      <w:del w:id="686"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687" w:author="Pannetier, Theo" w:date="2024-08-15T16:00:00Z" w16du:dateUtc="2024-08-15T15:00:00Z">
        <w:r>
          <w:rPr>
            <w:iCs/>
            <w:szCs w:val="24"/>
            <w:lang w:eastAsia="en-GB"/>
          </w:rPr>
          <w:t xml:space="preserve"> </w:t>
        </w:r>
      </w:ins>
      <w:del w:id="688" w:author="Pannetier, Theo" w:date="2024-08-15T16:00:00Z" w16du:dateUtc="2024-08-15T15:00:00Z">
        <w:r w:rsidR="00671D22" w:rsidDel="00357717">
          <w:rPr>
            <w:iCs/>
            <w:szCs w:val="24"/>
            <w:lang w:eastAsia="en-GB"/>
          </w:rPr>
          <w:delText xml:space="preserve"> </w:delText>
        </w:r>
      </w:del>
      <w:del w:id="689" w:author="Pannetier, Theo" w:date="2024-08-15T16:03:00Z" w16du:dateUtc="2024-08-15T15:03:00Z">
        <w:r w:rsidR="00D32894" w:rsidDel="00357717">
          <w:rPr>
            <w:iCs/>
            <w:szCs w:val="24"/>
            <w:lang w:eastAsia="en-GB"/>
          </w:rPr>
          <w:delText xml:space="preserve">are calculated </w:delText>
        </w:r>
      </w:del>
      <w:ins w:id="690" w:author="Pannetier, Theo" w:date="2024-08-15T16:01:00Z" w16du:dateUtc="2024-08-15T15:01:00Z">
        <w:r>
          <w:rPr>
            <w:iCs/>
            <w:szCs w:val="24"/>
            <w:lang w:eastAsia="en-GB"/>
          </w:rPr>
          <w:t xml:space="preserve">as Cockerham (1969)’s </w:t>
        </w:r>
        <w:r w:rsidRPr="00357717">
          <w:rPr>
            <w:i/>
            <w:szCs w:val="24"/>
            <w:lang w:eastAsia="en-GB"/>
            <w:rPrChange w:id="691" w:author="Pannetier, Theo" w:date="2024-08-15T16:05:00Z" w16du:dateUtc="2024-08-15T15:05:00Z">
              <w:rPr>
                <w:iCs/>
                <w:szCs w:val="24"/>
                <w:lang w:eastAsia="en-GB"/>
              </w:rPr>
            </w:rPrChange>
          </w:rPr>
          <w:t xml:space="preserve">θ </w:t>
        </w:r>
        <w:r>
          <w:rPr>
            <w:iCs/>
            <w:szCs w:val="24"/>
            <w:lang w:eastAsia="en-GB"/>
          </w:rPr>
          <w:t>statistics</w:t>
        </w:r>
      </w:ins>
      <w:ins w:id="692" w:author="Pannetier, Theo" w:date="2024-08-15T16:03:00Z" w16du:dateUtc="2024-08-15T15:03:00Z">
        <w:r>
          <w:rPr>
            <w:iCs/>
            <w:szCs w:val="24"/>
            <w:lang w:eastAsia="en-GB"/>
          </w:rPr>
          <w:t xml:space="preserve">, </w:t>
        </w:r>
        <w:r>
          <w:rPr>
            <w:iCs/>
            <w:szCs w:val="24"/>
            <w:lang w:eastAsia="en-GB"/>
          </w:rPr>
          <w:t>using the classic</w:t>
        </w:r>
      </w:ins>
      <w:ins w:id="693" w:author="Pannetier, Theo" w:date="2024-08-15T16:10:00Z" w16du:dateUtc="2024-08-15T15:10:00Z">
        <w:r w:rsidR="00AB02F6">
          <w:rPr>
            <w:iCs/>
            <w:szCs w:val="24"/>
            <w:lang w:eastAsia="en-GB"/>
          </w:rPr>
          <w:t xml:space="preserve"> method-of-moments</w:t>
        </w:r>
      </w:ins>
      <w:ins w:id="694" w:author="Pannetier, Theo" w:date="2024-08-15T16:03:00Z" w16du:dateUtc="2024-08-15T15:03:00Z">
        <w:r>
          <w:rPr>
            <w:iCs/>
            <w:szCs w:val="24"/>
            <w:lang w:eastAsia="en-GB"/>
          </w:rPr>
          <w:t xml:space="preserve"> estimator</w:t>
        </w:r>
        <w:r>
          <w:rPr>
            <w:iCs/>
            <w:szCs w:val="24"/>
            <w:lang w:eastAsia="en-GB"/>
          </w:rPr>
          <w:t xml:space="preserve"> </w:t>
        </w:r>
        <w:r>
          <w:rPr>
            <w:iCs/>
            <w:szCs w:val="24"/>
            <w:lang w:eastAsia="en-GB"/>
          </w:rPr>
          <w:t>of Weir &amp; Cockerham (1984)</w:t>
        </w:r>
      </w:ins>
      <w:ins w:id="695" w:author="Pannetier, Theo" w:date="2024-08-15T16:09:00Z" w16du:dateUtc="2024-08-15T15:09:00Z">
        <w:r w:rsidR="00AB02F6">
          <w:rPr>
            <w:iCs/>
            <w:szCs w:val="24"/>
            <w:lang w:eastAsia="en-GB"/>
          </w:rPr>
          <w:t xml:space="preserve"> and some extensions from Weir and Hill (2002)</w:t>
        </w:r>
      </w:ins>
      <w:ins w:id="696" w:author="Pannetier, Theo" w:date="2024-08-15T16:03:00Z" w16du:dateUtc="2024-08-15T15:03:00Z">
        <w:r>
          <w:rPr>
            <w:iCs/>
            <w:szCs w:val="24"/>
            <w:lang w:eastAsia="en-GB"/>
          </w:rPr>
          <w:t>.</w:t>
        </w:r>
      </w:ins>
      <w:ins w:id="697" w:author="Pannetier, Theo" w:date="2024-08-15T16:01:00Z" w16du:dateUtc="2024-08-15T15:01:00Z">
        <w:r>
          <w:rPr>
            <w:iCs/>
            <w:szCs w:val="24"/>
            <w:lang w:eastAsia="en-GB"/>
          </w:rPr>
          <w:t xml:space="preserve"> In short, </w:t>
        </w:r>
        <w:r w:rsidRPr="00357717">
          <w:rPr>
            <w:i/>
            <w:szCs w:val="24"/>
            <w:lang w:eastAsia="en-GB"/>
            <w:rPrChange w:id="698" w:author="Pannetier, Theo" w:date="2024-08-15T16:05:00Z" w16du:dateUtc="2024-08-15T15:05:00Z">
              <w:rPr>
                <w:iCs/>
                <w:szCs w:val="24"/>
                <w:lang w:eastAsia="en-GB"/>
              </w:rPr>
            </w:rPrChange>
          </w:rPr>
          <w:t xml:space="preserve">θ </w:t>
        </w:r>
      </w:ins>
      <w:ins w:id="699" w:author="Pannetier, Theo" w:date="2024-08-15T16:02:00Z" w16du:dateUtc="2024-08-15T15:02:00Z">
        <w:r>
          <w:rPr>
            <w:iCs/>
            <w:szCs w:val="24"/>
            <w:lang w:eastAsia="en-GB"/>
          </w:rPr>
          <w:t>(</w:t>
        </w:r>
        <w:proofErr w:type="spellStart"/>
        <w:r>
          <w:rPr>
            <w:iCs/>
            <w:szCs w:val="24"/>
            <w:lang w:eastAsia="en-GB"/>
          </w:rPr>
          <w:t>Fst</w:t>
        </w:r>
        <w:proofErr w:type="spellEnd"/>
        <w:r>
          <w:rPr>
            <w:iCs/>
            <w:szCs w:val="24"/>
            <w:lang w:eastAsia="en-GB"/>
          </w:rPr>
          <w:t xml:space="preserve">) measures the </w:t>
        </w:r>
      </w:ins>
      <w:ins w:id="700" w:author="Pannetier, Theo" w:date="2024-08-15T16:04:00Z" w16du:dateUtc="2024-08-15T15:04:00Z">
        <w:r>
          <w:rPr>
            <w:iCs/>
            <w:szCs w:val="24"/>
            <w:lang w:eastAsia="en-GB"/>
          </w:rPr>
          <w:t xml:space="preserve">correlation between alleles within </w:t>
        </w:r>
      </w:ins>
      <w:ins w:id="701" w:author="Pannetier, Theo" w:date="2024-08-15T16:05:00Z" w16du:dateUtc="2024-08-15T15:05:00Z">
        <w:r>
          <w:rPr>
            <w:iCs/>
            <w:szCs w:val="24"/>
            <w:lang w:eastAsia="en-GB"/>
          </w:rPr>
          <w:t>sub-</w:t>
        </w:r>
      </w:ins>
      <w:ins w:id="702" w:author="Pannetier, Theo" w:date="2024-08-15T16:04:00Z" w16du:dateUtc="2024-08-15T15:04:00Z">
        <w:r>
          <w:rPr>
            <w:iCs/>
            <w:szCs w:val="24"/>
            <w:lang w:eastAsia="en-GB"/>
          </w:rPr>
          <w:t>populations (patches) relative to th</w:t>
        </w:r>
      </w:ins>
      <w:ins w:id="703" w:author="Pannetier, Theo" w:date="2024-08-15T16:05:00Z" w16du:dateUtc="2024-08-15T15:05:00Z">
        <w:r>
          <w:rPr>
            <w:iCs/>
            <w:szCs w:val="24"/>
            <w:lang w:eastAsia="en-GB"/>
          </w:rPr>
          <w:t xml:space="preserve">e complete sampled population, </w:t>
        </w:r>
      </w:ins>
      <w:ins w:id="704" w:author="Pannetier, Theo" w:date="2024-08-15T16:06:00Z" w16du:dateUtc="2024-08-15T15:06:00Z">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within indi</w:t>
        </w:r>
      </w:ins>
      <w:ins w:id="705" w:author="Pannetier, Theo" w:date="2024-08-15T16:07:00Z" w16du:dateUtc="2024-08-15T15:07:00Z">
        <w:r w:rsidR="00AB02F6">
          <w:rPr>
            <w:iCs/>
            <w:szCs w:val="24"/>
            <w:lang w:eastAsia="en-GB"/>
          </w:rPr>
          <w:t xml:space="preserve">viduals relative to the sub-population and </w:t>
        </w:r>
        <w:r w:rsidR="00AB02F6" w:rsidRPr="00AB02F6">
          <w:rPr>
            <w:i/>
            <w:szCs w:val="24"/>
            <w:lang w:eastAsia="en-GB"/>
            <w:rPrChange w:id="706" w:author="Pannetier, Theo" w:date="2024-08-15T16:07:00Z" w16du:dateUtc="2024-08-15T15:07:00Z">
              <w:rPr>
                <w:iCs/>
                <w:szCs w:val="24"/>
                <w:lang w:eastAsia="en-GB"/>
              </w:rPr>
            </w:rPrChange>
          </w:rPr>
          <w:t>F</w:t>
        </w:r>
        <w:r w:rsidR="00AB02F6">
          <w:rPr>
            <w:iCs/>
            <w:szCs w:val="24"/>
            <w:lang w:eastAsia="en-GB"/>
          </w:rPr>
          <w:t xml:space="preserve"> (F</w:t>
        </w:r>
        <w:r w:rsidR="00AB02F6" w:rsidRPr="00AB02F6">
          <w:rPr>
            <w:iCs/>
            <w:szCs w:val="24"/>
            <w:vertAlign w:val="subscript"/>
            <w:lang w:eastAsia="en-GB"/>
            <w:rPrChange w:id="707" w:author="Pannetier, Theo" w:date="2024-08-15T16:07:00Z" w16du:dateUtc="2024-08-15T15:07:00Z">
              <w:rPr>
                <w:iCs/>
                <w:szCs w:val="24"/>
                <w:lang w:eastAsia="en-GB"/>
              </w:rPr>
            </w:rPrChange>
          </w:rPr>
          <w:t>it</w:t>
        </w:r>
        <w:r w:rsidR="00AB02F6">
          <w:rPr>
            <w:iCs/>
            <w:szCs w:val="24"/>
            <w:lang w:eastAsia="en-GB"/>
          </w:rPr>
          <w:t xml:space="preserve">) the correlation between alleles within individuals relative to the </w:t>
        </w:r>
      </w:ins>
      <w:ins w:id="708" w:author="Pannetier, Theo" w:date="2024-08-15T16:08:00Z" w16du:dateUtc="2024-08-15T15:08:00Z">
        <w:r w:rsidR="00AB02F6">
          <w:rPr>
            <w:iCs/>
            <w:szCs w:val="24"/>
            <w:lang w:eastAsia="en-GB"/>
          </w:rPr>
          <w:t>complete sampled population</w:t>
        </w:r>
      </w:ins>
      <w:ins w:id="709" w:author="Pannetier, Theo" w:date="2024-08-15T16:05:00Z" w16du:dateUtc="2024-08-15T15:05:00Z">
        <w:r>
          <w:rPr>
            <w:iCs/>
            <w:szCs w:val="24"/>
            <w:lang w:eastAsia="en-GB"/>
          </w:rPr>
          <w:t xml:space="preserve"> </w:t>
        </w:r>
      </w:ins>
      <w:ins w:id="710" w:author="Pannetier, Theo" w:date="2024-08-15T16:02:00Z" w16du:dateUtc="2024-08-15T15:02:00Z">
        <w:r>
          <w:rPr>
            <w:iCs/>
            <w:szCs w:val="24"/>
            <w:lang w:eastAsia="en-GB"/>
          </w:rPr>
          <w:t>(see Holsinger &amp; Weir 2009 for an introduction)</w:t>
        </w:r>
      </w:ins>
      <w:ins w:id="711" w:author="Pannetier, Theo" w:date="2024-08-15T16:03:00Z" w16du:dateUtc="2024-08-15T15:03:00Z">
        <w:r>
          <w:rPr>
            <w:iCs/>
            <w:szCs w:val="24"/>
            <w:lang w:eastAsia="en-GB"/>
          </w:rPr>
          <w:t>.</w:t>
        </w:r>
      </w:ins>
      <w:ins w:id="712" w:author="Pannetier, Theo" w:date="2024-08-15T16:01:00Z" w16du:dateUtc="2024-08-15T15:01:00Z">
        <w:r>
          <w:rPr>
            <w:iCs/>
            <w:szCs w:val="24"/>
            <w:lang w:eastAsia="en-GB"/>
          </w:rPr>
          <w:t xml:space="preserve"> </w:t>
        </w:r>
      </w:ins>
      <w:del w:id="713" w:author="Pannetier, Theo" w:date="2024-08-15T16:03:00Z" w16du:dateUtc="2024-08-15T15:03:00Z">
        <w:r w:rsidR="00671D22" w:rsidDel="00357717">
          <w:rPr>
            <w:iCs/>
            <w:szCs w:val="24"/>
            <w:lang w:eastAsia="en-GB"/>
          </w:rPr>
          <w:delText>us</w:delText>
        </w:r>
        <w:r w:rsidR="00D32894" w:rsidDel="00357717">
          <w:rPr>
            <w:iCs/>
            <w:szCs w:val="24"/>
            <w:lang w:eastAsia="en-GB"/>
          </w:rPr>
          <w:delText>ing</w:delText>
        </w:r>
        <w:r w:rsidR="00671D22" w:rsidDel="00357717">
          <w:rPr>
            <w:iCs/>
            <w:szCs w:val="24"/>
            <w:lang w:eastAsia="en-GB"/>
          </w:rPr>
          <w:delText xml:space="preserve"> the classic </w:delText>
        </w:r>
      </w:del>
      <w:del w:id="714" w:author="Pannetier, Theo" w:date="2024-08-15T15:57:00Z" w16du:dateUtc="2024-08-15T14:57:00Z">
        <w:r w:rsidR="00671D22" w:rsidDel="00357717">
          <w:rPr>
            <w:iCs/>
            <w:szCs w:val="24"/>
            <w:lang w:eastAsia="en-GB"/>
          </w:rPr>
          <w:delText xml:space="preserve">formula </w:delText>
        </w:r>
      </w:del>
      <w:del w:id="715" w:author="Pannetier, Theo" w:date="2024-08-15T16:03:00Z" w16du:dateUtc="2024-08-15T15:03:00Z">
        <w:r w:rsidR="00671D22" w:rsidDel="00357717">
          <w:rPr>
            <w:iCs/>
            <w:szCs w:val="24"/>
            <w:lang w:eastAsia="en-GB"/>
          </w:rPr>
          <w:delText>of Weir &amp; Cockerham (1984).</w:delText>
        </w:r>
      </w:del>
    </w:p>
    <w:p w14:paraId="482E7659" w14:textId="2CED9A0A" w:rsidR="00671D22" w:rsidDel="00510160" w:rsidRDefault="00671D22" w:rsidP="009E3267">
      <w:pPr>
        <w:spacing w:before="100" w:beforeAutospacing="1" w:after="100" w:afterAutospacing="1" w:line="240" w:lineRule="auto"/>
        <w:jc w:val="left"/>
        <w:rPr>
          <w:del w:id="716" w:author="Pannetier, Theo" w:date="2024-08-15T16:15:00Z" w16du:dateUtc="2024-08-15T15:15:00Z"/>
          <w:iCs/>
          <w:szCs w:val="24"/>
          <w:lang w:eastAsia="en-GB"/>
        </w:rPr>
      </w:pPr>
      <w:del w:id="717" w:author="Pannetier, Theo" w:date="2024-08-15T16:10:00Z" w16du:dateUtc="2024-08-15T15:10:00Z">
        <w:r w:rsidRPr="00671D22" w:rsidDel="00AB02F6">
          <w:rPr>
            <w:iCs/>
            <w:szCs w:val="24"/>
            <w:lang w:eastAsia="en-GB"/>
          </w:rPr>
          <w:delText>If</w:delText>
        </w:r>
      </w:del>
      <w:ins w:id="718" w:author="Pannetier, Theo" w:date="2024-08-15T16:11:00Z" w16du:dateUtc="2024-08-15T15:11:00Z">
        <w:r w:rsidR="00AB02F6">
          <w:rPr>
            <w:iCs/>
            <w:szCs w:val="24"/>
            <w:lang w:eastAsia="en-GB"/>
          </w:rPr>
          <w:t>F</w:t>
        </w:r>
      </w:ins>
      <w:ins w:id="719" w:author="Pannetier, Theo" w:date="2024-08-15T16:42:00Z" w16du:dateUtc="2024-08-15T15:42:00Z">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ins>
      <w:ins w:id="720" w:author="Pannetier, Theo" w:date="2024-08-15T16:13:00Z" w16du:dateUtc="2024-08-15T15:13:00Z">
        <w:r w:rsidR="00AB02F6" w:rsidRPr="00E30382">
          <w:rPr>
            <w:iCs/>
            <w:szCs w:val="24"/>
            <w:lang w:eastAsia="en-GB"/>
          </w:rPr>
          <w:t>for</w:t>
        </w:r>
        <w:r w:rsidR="00AB02F6">
          <w:rPr>
            <w:iCs/>
            <w:szCs w:val="24"/>
            <w:lang w:eastAsia="en-GB"/>
          </w:rPr>
          <w:t xml:space="preserve"> </w:t>
        </w:r>
      </w:ins>
      <w:ins w:id="721" w:author="Pannetier, Theo" w:date="2024-08-15T16:18:00Z" w16du:dateUtc="2024-08-15T15:18:00Z">
        <w:r w:rsidR="00510160">
          <w:rPr>
            <w:iCs/>
            <w:szCs w:val="24"/>
            <w:lang w:eastAsia="en-GB"/>
          </w:rPr>
          <w:t>each sampled</w:t>
        </w:r>
      </w:ins>
      <w:ins w:id="722" w:author="Pannetier, Theo" w:date="2024-08-15T16:15:00Z" w16du:dateUtc="2024-08-15T15:15:00Z">
        <w:r w:rsidR="00AB02F6">
          <w:rPr>
            <w:iCs/>
            <w:szCs w:val="24"/>
            <w:lang w:eastAsia="en-GB"/>
          </w:rPr>
          <w:t xml:space="preserve"> population </w:t>
        </w:r>
        <w:proofErr w:type="spellStart"/>
        <w:r w:rsidR="00AB02F6">
          <w:rPr>
            <w:i/>
            <w:szCs w:val="24"/>
            <w:lang w:eastAsia="en-GB"/>
          </w:rPr>
          <w:t>i</w:t>
        </w:r>
        <w:proofErr w:type="spellEnd"/>
        <w:r w:rsidR="00AB02F6">
          <w:rPr>
            <w:i/>
            <w:szCs w:val="24"/>
            <w:lang w:eastAsia="en-GB"/>
          </w:rPr>
          <w:t xml:space="preserve"> </w:t>
        </w:r>
        <w:r w:rsidR="00AB02F6" w:rsidRPr="00AB02F6">
          <w:rPr>
            <w:i/>
            <w:szCs w:val="24"/>
            <w:lang w:eastAsia="en-GB"/>
            <w:rPrChange w:id="723" w:author="Pannetier, Theo" w:date="2024-08-15T16:15:00Z" w16du:dateUtc="2024-08-15T15:15:00Z">
              <w:rPr>
                <w:iCs/>
                <w:szCs w:val="24"/>
                <w:lang w:eastAsia="en-GB"/>
              </w:rPr>
            </w:rPrChange>
          </w:rPr>
          <w:t>=</w:t>
        </w:r>
        <w:r w:rsidR="00AB02F6">
          <w:rPr>
            <w:i/>
            <w:szCs w:val="24"/>
            <w:lang w:eastAsia="en-GB"/>
          </w:rPr>
          <w:t xml:space="preserve"> </w:t>
        </w:r>
        <w:r w:rsidR="00AB02F6" w:rsidRPr="00AB02F6">
          <w:rPr>
            <w:i/>
            <w:szCs w:val="24"/>
            <w:lang w:eastAsia="en-GB"/>
            <w:rPrChange w:id="724" w:author="Pannetier, Theo" w:date="2024-08-15T16:15:00Z" w16du:dateUtc="2024-08-15T15:15:00Z">
              <w:rPr>
                <w:iCs/>
                <w:szCs w:val="24"/>
                <w:lang w:eastAsia="en-GB"/>
              </w:rPr>
            </w:rPrChange>
          </w:rPr>
          <w:t xml:space="preserve">1, 2, …, r </w:t>
        </w:r>
      </w:ins>
      <w:ins w:id="725" w:author="Pannetier, Theo" w:date="2024-08-15T16:13:00Z" w16du:dateUtc="2024-08-15T15:13:00Z">
        <w:r w:rsidR="00AB02F6">
          <w:rPr>
            <w:iCs/>
            <w:szCs w:val="24"/>
            <w:lang w:eastAsia="en-GB"/>
          </w:rPr>
          <w:t xml:space="preserve"> </w:t>
        </w:r>
      </w:ins>
      <w:ins w:id="726" w:author="Pannetier, Theo" w:date="2024-08-15T16:18:00Z" w16du:dateUtc="2024-08-15T15:18:00Z">
        <w:r w:rsidR="00510160">
          <w:rPr>
            <w:iCs/>
            <w:szCs w:val="24"/>
            <w:lang w:eastAsia="en-GB"/>
          </w:rPr>
          <w:t xml:space="preserve"> of size </w:t>
        </w:r>
        <w:proofErr w:type="spellStart"/>
        <w:r w:rsidR="00510160" w:rsidRPr="00510160">
          <w:rPr>
            <w:i/>
            <w:szCs w:val="24"/>
            <w:lang w:eastAsia="en-GB"/>
            <w:rPrChange w:id="727" w:author="Pannetier, Theo" w:date="2024-08-15T16:18:00Z" w16du:dateUtc="2024-08-15T15:18:00Z">
              <w:rPr>
                <w:iCs/>
                <w:szCs w:val="24"/>
                <w:lang w:eastAsia="en-GB"/>
              </w:rPr>
            </w:rPrChange>
          </w:rPr>
          <w:t>n</w:t>
        </w:r>
        <w:r w:rsidR="00510160" w:rsidRPr="00510160">
          <w:rPr>
            <w:i/>
            <w:szCs w:val="24"/>
            <w:vertAlign w:val="subscript"/>
            <w:lang w:eastAsia="en-GB"/>
            <w:rPrChange w:id="728" w:author="Pannetier, Theo" w:date="2024-08-15T16:18:00Z" w16du:dateUtc="2024-08-15T15:18:00Z">
              <w:rPr>
                <w:iCs/>
                <w:szCs w:val="24"/>
                <w:lang w:eastAsia="en-GB"/>
              </w:rPr>
            </w:rPrChange>
          </w:rPr>
          <w:t>i</w:t>
        </w:r>
        <w:proofErr w:type="spellEnd"/>
        <w:r w:rsidR="00510160">
          <w:rPr>
            <w:i/>
            <w:szCs w:val="24"/>
            <w:vertAlign w:val="subscript"/>
            <w:lang w:eastAsia="en-GB"/>
          </w:rPr>
          <w:t>,</w:t>
        </w:r>
        <w:r w:rsidR="00510160">
          <w:rPr>
            <w:iCs/>
            <w:szCs w:val="24"/>
            <w:lang w:eastAsia="en-GB"/>
          </w:rPr>
          <w:t xml:space="preserve"> </w:t>
        </w:r>
      </w:ins>
      <w:ins w:id="729" w:author="Pannetier, Theo" w:date="2024-08-15T16:11:00Z" w16du:dateUtc="2024-08-15T15:11:00Z">
        <w:r w:rsidR="00AB02F6">
          <w:rPr>
            <w:iCs/>
            <w:szCs w:val="24"/>
            <w:lang w:eastAsia="en-GB"/>
          </w:rPr>
          <w:t xml:space="preserve">the frequencies </w:t>
        </w:r>
        <w:proofErr w:type="spellStart"/>
        <w:proofErr w:type="gramStart"/>
        <w:r w:rsidR="00AB02F6">
          <w:rPr>
            <w:i/>
            <w:szCs w:val="24"/>
            <w:lang w:eastAsia="en-GB"/>
          </w:rPr>
          <w:t>p</w:t>
        </w:r>
      </w:ins>
      <w:ins w:id="730" w:author="Pannetier, Theo" w:date="2024-08-15T16:43:00Z" w16du:dateUtc="2024-08-15T15:43:00Z">
        <w:r w:rsidR="00E30382">
          <w:rPr>
            <w:i/>
            <w:szCs w:val="24"/>
            <w:vertAlign w:val="subscript"/>
            <w:lang w:eastAsia="en-GB"/>
          </w:rPr>
          <w:t>l,i</w:t>
        </w:r>
      </w:ins>
      <w:proofErr w:type="gramEnd"/>
      <w:ins w:id="731" w:author="Pannetier, Theo" w:date="2024-08-15T16:11:00Z" w16du:dateUtc="2024-08-15T15:11:00Z">
        <w:r w:rsidR="00AB02F6" w:rsidRPr="00AB02F6">
          <w:rPr>
            <w:i/>
            <w:szCs w:val="24"/>
            <w:vertAlign w:val="subscript"/>
            <w:lang w:eastAsia="en-GB"/>
            <w:rPrChange w:id="732" w:author="Pannetier, Theo" w:date="2024-08-15T16:11:00Z" w16du:dateUtc="2024-08-15T15:11:00Z">
              <w:rPr>
                <w:i/>
                <w:szCs w:val="24"/>
                <w:lang w:eastAsia="en-GB"/>
              </w:rPr>
            </w:rPrChange>
          </w:rPr>
          <w:t>,u</w:t>
        </w:r>
      </w:ins>
      <w:proofErr w:type="spellEnd"/>
      <w:del w:id="733" w:author="Pannetier, Theo" w:date="2024-08-15T16:10:00Z" w16du:dateUtc="2024-08-15T15:10:00Z">
        <w:r w:rsidRPr="00671D22" w:rsidDel="00AB02F6">
          <w:rPr>
            <w:iCs/>
            <w:szCs w:val="24"/>
            <w:lang w:eastAsia="en-GB"/>
          </w:rPr>
          <w:delText xml:space="preserve"> </w:delText>
        </w:r>
      </w:del>
      <w:ins w:id="734" w:author="Pannetier, Theo" w:date="2024-08-15T16:14:00Z" w16du:dateUtc="2024-08-15T15:14:00Z">
        <w:r w:rsidR="00AB02F6">
          <w:rPr>
            <w:iCs/>
            <w:szCs w:val="24"/>
            <w:lang w:eastAsia="en-GB"/>
          </w:rPr>
          <w:t xml:space="preserve"> </w:t>
        </w:r>
      </w:ins>
      <w:ins w:id="735" w:author="Pannetier, Theo" w:date="2024-08-15T16:13:00Z" w16du:dateUtc="2024-08-15T15:13:00Z">
        <w:r w:rsidR="00AB02F6">
          <w:rPr>
            <w:iCs/>
            <w:szCs w:val="24"/>
            <w:lang w:eastAsia="en-GB"/>
          </w:rPr>
          <w:t>of</w:t>
        </w:r>
      </w:ins>
      <w:ins w:id="736" w:author="Pannetier, Theo" w:date="2024-08-15T16:12:00Z" w16du:dateUtc="2024-08-15T15:12:00Z">
        <w:r w:rsidR="00AB02F6">
          <w:rPr>
            <w:iCs/>
            <w:szCs w:val="24"/>
            <w:lang w:eastAsia="en-GB"/>
          </w:rPr>
          <w:t xml:space="preserve"> alleles</w:t>
        </w:r>
      </w:ins>
      <w:ins w:id="737" w:author="Pannetier, Theo" w:date="2024-08-15T16:13:00Z" w16du:dateUtc="2024-08-15T15:13:00Z">
        <w:r w:rsidR="00AB02F6">
          <w:rPr>
            <w:iCs/>
            <w:szCs w:val="24"/>
            <w:lang w:eastAsia="en-GB"/>
          </w:rPr>
          <w:t xml:space="preserve"> </w:t>
        </w:r>
        <w:r w:rsidR="00AB02F6" w:rsidRPr="00AB02F6">
          <w:rPr>
            <w:i/>
            <w:szCs w:val="24"/>
            <w:lang w:eastAsia="en-GB"/>
            <w:rPrChange w:id="738" w:author="Pannetier, Theo" w:date="2024-08-15T16:16:00Z" w16du:dateUtc="2024-08-15T15:16:00Z">
              <w:rPr>
                <w:iCs/>
                <w:szCs w:val="24"/>
                <w:lang w:eastAsia="en-GB"/>
              </w:rPr>
            </w:rPrChange>
          </w:rPr>
          <w:t>u = 1, 2, …, m</w:t>
        </w:r>
        <w:r w:rsidR="00AB02F6">
          <w:rPr>
            <w:iCs/>
            <w:szCs w:val="24"/>
            <w:lang w:eastAsia="en-GB"/>
          </w:rPr>
          <w:t xml:space="preserve"> </w:t>
        </w:r>
      </w:ins>
      <w:ins w:id="739" w:author="Pannetier, Theo" w:date="2024-08-15T16:16:00Z" w16du:dateUtc="2024-08-15T15:16:00Z">
        <w:r w:rsidR="00AB02F6">
          <w:rPr>
            <w:iCs/>
            <w:szCs w:val="24"/>
            <w:lang w:eastAsia="en-GB"/>
          </w:rPr>
          <w:t>and the observe</w:t>
        </w:r>
        <w:r w:rsidR="00510160">
          <w:rPr>
            <w:iCs/>
            <w:szCs w:val="24"/>
            <w:lang w:eastAsia="en-GB"/>
          </w:rPr>
          <w:t>d proportion</w:t>
        </w:r>
      </w:ins>
      <w:ins w:id="740" w:author="Pannetier, Theo" w:date="2024-08-15T16:17:00Z" w16du:dateUtc="2024-08-15T15:17:00Z">
        <w:r w:rsidR="00510160">
          <w:rPr>
            <w:iCs/>
            <w:szCs w:val="24"/>
            <w:lang w:eastAsia="en-GB"/>
          </w:rPr>
          <w:t xml:space="preserve"> </w:t>
        </w:r>
        <w:proofErr w:type="spellStart"/>
        <w:r w:rsidR="00510160" w:rsidRPr="00510160">
          <w:rPr>
            <w:i/>
            <w:szCs w:val="24"/>
            <w:lang w:eastAsia="en-GB"/>
            <w:rPrChange w:id="741" w:author="Pannetier, Theo" w:date="2024-08-15T16:17:00Z" w16du:dateUtc="2024-08-15T15:17:00Z">
              <w:rPr>
                <w:iCs/>
                <w:szCs w:val="24"/>
                <w:lang w:eastAsia="en-GB"/>
              </w:rPr>
            </w:rPrChange>
          </w:rPr>
          <w:t>h</w:t>
        </w:r>
      </w:ins>
      <w:ins w:id="742" w:author="Pannetier, Theo" w:date="2024-08-15T16:43:00Z" w16du:dateUtc="2024-08-15T15:43:00Z">
        <w:r w:rsidR="00E30382">
          <w:rPr>
            <w:i/>
            <w:szCs w:val="24"/>
            <w:vertAlign w:val="subscript"/>
            <w:lang w:eastAsia="en-GB"/>
          </w:rPr>
          <w:t>l,i</w:t>
        </w:r>
      </w:ins>
      <w:ins w:id="743" w:author="Pannetier, Theo" w:date="2024-08-15T16:17:00Z" w16du:dateUtc="2024-08-15T15:17:00Z">
        <w:r w:rsidR="00510160" w:rsidRPr="00510160">
          <w:rPr>
            <w:i/>
            <w:szCs w:val="24"/>
            <w:vertAlign w:val="subscript"/>
            <w:lang w:eastAsia="en-GB"/>
            <w:rPrChange w:id="744" w:author="Pannetier, Theo" w:date="2024-08-15T16:17:00Z" w16du:dateUtc="2024-08-15T15:17:00Z">
              <w:rPr>
                <w:iCs/>
                <w:szCs w:val="24"/>
                <w:lang w:eastAsia="en-GB"/>
              </w:rPr>
            </w:rPrChange>
          </w:rPr>
          <w:t>,u</w:t>
        </w:r>
      </w:ins>
      <w:proofErr w:type="spellEnd"/>
      <w:ins w:id="745" w:author="Pannetier, Theo" w:date="2024-08-15T16:16:00Z" w16du:dateUtc="2024-08-15T15:16:00Z">
        <w:r w:rsidR="00510160">
          <w:rPr>
            <w:iCs/>
            <w:szCs w:val="24"/>
            <w:lang w:eastAsia="en-GB"/>
          </w:rPr>
          <w:t xml:space="preserve"> o</w:t>
        </w:r>
      </w:ins>
      <w:ins w:id="746" w:author="Pannetier, Theo" w:date="2024-08-15T16:17:00Z" w16du:dateUtc="2024-08-15T15:17:00Z">
        <w:r w:rsidR="00510160">
          <w:rPr>
            <w:iCs/>
            <w:szCs w:val="24"/>
            <w:lang w:eastAsia="en-GB"/>
          </w:rPr>
          <w:t>f individuals heterozygous for this allele are counted</w:t>
        </w:r>
      </w:ins>
      <w:ins w:id="747" w:author="Pannetier, Theo" w:date="2024-08-15T16:25:00Z" w16du:dateUtc="2024-08-15T15:25:00Z">
        <w:r w:rsidR="00510160">
          <w:rPr>
            <w:iCs/>
            <w:szCs w:val="24"/>
            <w:lang w:eastAsia="en-GB"/>
          </w:rPr>
          <w:t>.</w:t>
        </w:r>
      </w:ins>
      <w:ins w:id="748" w:author="Pannetier, Theo" w:date="2024-08-15T16:19:00Z" w16du:dateUtc="2024-08-15T15:19:00Z">
        <w:r w:rsidR="00510160">
          <w:rPr>
            <w:iCs/>
            <w:szCs w:val="24"/>
            <w:lang w:eastAsia="en-GB"/>
          </w:rPr>
          <w:t xml:space="preserve"> </w:t>
        </w:r>
      </w:ins>
      <w:ins w:id="749" w:author="Pannetier, Theo" w:date="2024-08-15T16:25:00Z" w16du:dateUtc="2024-08-15T15:25:00Z">
        <w:r w:rsidR="00510160">
          <w:rPr>
            <w:iCs/>
            <w:szCs w:val="24"/>
            <w:lang w:eastAsia="en-GB"/>
          </w:rPr>
          <w:t>T</w:t>
        </w:r>
      </w:ins>
      <w:ins w:id="750" w:author="Pannetier, Theo" w:date="2024-08-15T16:19:00Z" w16du:dateUtc="2024-08-15T15:19:00Z">
        <w:r w:rsidR="00510160">
          <w:rPr>
            <w:iCs/>
            <w:szCs w:val="24"/>
            <w:lang w:eastAsia="en-GB"/>
          </w:rPr>
          <w:t>heir average</w:t>
        </w:r>
      </w:ins>
      <w:ins w:id="751" w:author="Pannetier, Theo" w:date="2024-08-15T16:20:00Z" w16du:dateUtc="2024-08-15T15:20:00Z">
        <w:r w:rsidR="00510160">
          <w:rPr>
            <w:iCs/>
            <w:szCs w:val="24"/>
            <w:lang w:eastAsia="en-GB"/>
          </w:rPr>
          <w:t>s</w:t>
        </w:r>
      </w:ins>
      <w:ins w:id="752" w:author="Pannetier, Theo" w:date="2024-08-15T16:19:00Z" w16du:dateUtc="2024-08-15T15:19:00Z">
        <w:r w:rsidR="00510160">
          <w:rPr>
            <w:iCs/>
            <w:szCs w:val="24"/>
            <w:lang w:eastAsia="en-GB"/>
          </w:rPr>
          <w:t xml:space="preserve"> across </w:t>
        </w:r>
      </w:ins>
      <w:ins w:id="753" w:author="Pannetier, Theo" w:date="2024-08-15T16:20:00Z" w16du:dateUtc="2024-08-15T15:20:00Z">
        <w:r w:rsidR="00510160">
          <w:rPr>
            <w:iCs/>
            <w:szCs w:val="24"/>
            <w:lang w:eastAsia="en-GB"/>
          </w:rPr>
          <w:t xml:space="preserve">populations are </w:t>
        </w:r>
      </w:ins>
      <w:ins w:id="754" w:author="Pannetier, Theo" w:date="2024-08-15T16:25:00Z" w16du:dateUtc="2024-08-15T15:25:00Z">
        <w:r w:rsidR="00510160">
          <w:rPr>
            <w:iCs/>
            <w:szCs w:val="24"/>
            <w:lang w:eastAsia="en-GB"/>
          </w:rPr>
          <w:t xml:space="preserve">then </w:t>
        </w:r>
      </w:ins>
      <w:ins w:id="755" w:author="Pannetier, Theo" w:date="2024-08-15T16:20:00Z" w16du:dateUtc="2024-08-15T15:20:00Z">
        <w:r w:rsidR="00510160">
          <w:rPr>
            <w:iCs/>
            <w:szCs w:val="24"/>
            <w:lang w:eastAsia="en-GB"/>
          </w:rPr>
          <w:t>calculated</w:t>
        </w:r>
      </w:ins>
      <w:ins w:id="756" w:author="Pannetier, Theo" w:date="2024-08-15T16:25:00Z" w16du:dateUtc="2024-08-15T15:25:00Z">
        <w:r w:rsidR="00510160">
          <w:rPr>
            <w:iCs/>
            <w:szCs w:val="24"/>
            <w:lang w:eastAsia="en-GB"/>
          </w:rPr>
          <w:t xml:space="preserve"> along with the </w:t>
        </w:r>
      </w:ins>
      <w:ins w:id="757" w:author="Pannetier, Theo" w:date="2024-08-15T16:26:00Z" w16du:dateUtc="2024-08-15T15:26:00Z">
        <w:r w:rsidR="00510160">
          <w:rPr>
            <w:iCs/>
            <w:szCs w:val="24"/>
            <w:lang w:eastAsia="en-GB"/>
          </w:rPr>
          <w:t xml:space="preserve">variance in allelic frequencies </w:t>
        </w:r>
        <w:r w:rsidR="00510160">
          <w:rPr>
            <w:i/>
            <w:szCs w:val="24"/>
            <w:lang w:eastAsia="en-GB"/>
          </w:rPr>
          <w:t>s</w:t>
        </w:r>
        <w:r w:rsidR="00510160" w:rsidRPr="00510160">
          <w:rPr>
            <w:i/>
            <w:szCs w:val="24"/>
            <w:vertAlign w:val="superscript"/>
            <w:lang w:eastAsia="en-GB"/>
            <w:rPrChange w:id="758" w:author="Pannetier, Theo" w:date="2024-08-15T16:26:00Z" w16du:dateUtc="2024-08-15T15:26:00Z">
              <w:rPr>
                <w:i/>
                <w:szCs w:val="24"/>
                <w:lang w:eastAsia="en-GB"/>
              </w:rPr>
            </w:rPrChange>
          </w:rPr>
          <w:t>2</w:t>
        </w:r>
      </w:ins>
      <w:proofErr w:type="gramStart"/>
      <w:ins w:id="759" w:author="Pannetier, Theo" w:date="2024-08-15T16:43:00Z" w16du:dateUtc="2024-08-15T15:43:00Z">
        <w:r w:rsidR="00E30382">
          <w:rPr>
            <w:i/>
            <w:szCs w:val="24"/>
            <w:vertAlign w:val="subscript"/>
            <w:lang w:eastAsia="en-GB"/>
          </w:rPr>
          <w:t>l,u</w:t>
        </w:r>
      </w:ins>
      <w:proofErr w:type="gramEnd"/>
      <w:ins w:id="760" w:author="Pannetier, Theo" w:date="2024-08-15T16:20:00Z" w16du:dateUtc="2024-08-15T15:20:00Z">
        <w:r w:rsidR="00510160">
          <w:rPr>
            <w:iCs/>
            <w:szCs w:val="24"/>
            <w:lang w:eastAsia="en-GB"/>
          </w:rPr>
          <w:t>:</w:t>
        </w:r>
      </w:ins>
    </w:p>
    <w:p w14:paraId="00D968F2" w14:textId="215DA569" w:rsidR="00671D22" w:rsidDel="00510160" w:rsidRDefault="00671D22" w:rsidP="00671D22">
      <w:pPr>
        <w:pStyle w:val="ListParagraph"/>
        <w:numPr>
          <w:ilvl w:val="0"/>
          <w:numId w:val="70"/>
        </w:numPr>
        <w:spacing w:before="100" w:beforeAutospacing="1" w:after="100" w:afterAutospacing="1" w:line="240" w:lineRule="auto"/>
        <w:jc w:val="left"/>
        <w:rPr>
          <w:del w:id="761" w:author="Pannetier, Theo" w:date="2024-08-15T16:19:00Z" w16du:dateUtc="2024-08-15T15:19:00Z"/>
          <w:iCs/>
          <w:szCs w:val="24"/>
          <w:lang w:eastAsia="en-GB"/>
        </w:rPr>
      </w:pPr>
      <w:del w:id="762" w:author="Pannetier, Theo" w:date="2024-08-15T16:19:00Z" w16du:dateUtc="2024-08-15T15:19:00Z">
        <w:r w:rsidRPr="00671D22" w:rsidDel="00510160">
          <w:rPr>
            <w:i/>
            <w:szCs w:val="24"/>
            <w:lang w:eastAsia="en-GB"/>
          </w:rPr>
          <w:delText>p</w:delText>
        </w:r>
        <w:r w:rsidRPr="00671D22" w:rsidDel="00510160">
          <w:rPr>
            <w:i/>
            <w:szCs w:val="24"/>
            <w:vertAlign w:val="subscript"/>
            <w:lang w:eastAsia="en-GB"/>
          </w:rPr>
          <w:delText>i</w:delText>
        </w:r>
        <w:r w:rsidRPr="00671D22" w:rsidDel="00510160">
          <w:rPr>
            <w:iCs/>
            <w:szCs w:val="24"/>
            <w:lang w:eastAsia="en-GB"/>
          </w:rPr>
          <w:delText xml:space="preserve"> is the frequency of an allele in the sample of size </w:delText>
        </w:r>
        <w:r w:rsidRPr="00671D22" w:rsidDel="00510160">
          <w:rPr>
            <w:i/>
            <w:szCs w:val="24"/>
            <w:lang w:eastAsia="en-GB"/>
          </w:rPr>
          <w:delText>n</w:delText>
        </w:r>
        <w:r w:rsidRPr="00671D22" w:rsidDel="00510160">
          <w:rPr>
            <w:i/>
            <w:szCs w:val="24"/>
            <w:vertAlign w:val="subscript"/>
            <w:lang w:eastAsia="en-GB"/>
          </w:rPr>
          <w:delText>i</w:delText>
        </w:r>
        <w:r w:rsidRPr="00671D22" w:rsidDel="00510160">
          <w:rPr>
            <w:iCs/>
            <w:szCs w:val="24"/>
            <w:lang w:eastAsia="en-GB"/>
          </w:rPr>
          <w:delText xml:space="preserve">¸(number of alleles), from population </w:delText>
        </w:r>
        <w:r w:rsidRPr="00671D22" w:rsidDel="00510160">
          <w:rPr>
            <w:i/>
            <w:szCs w:val="24"/>
            <w:lang w:eastAsia="en-GB"/>
          </w:rPr>
          <w:delText>i</w:delText>
        </w:r>
        <w:r w:rsidRPr="00671D22" w:rsidDel="00510160">
          <w:rPr>
            <w:iCs/>
            <w:szCs w:val="24"/>
            <w:lang w:eastAsia="en-GB"/>
          </w:rPr>
          <w:delText xml:space="preserve"> (</w:delText>
        </w:r>
        <w:r w:rsidRPr="00671D22" w:rsidDel="00510160">
          <w:rPr>
            <w:i/>
            <w:szCs w:val="24"/>
            <w:lang w:eastAsia="en-GB"/>
          </w:rPr>
          <w:delText>i = 1, 2, ... , r</w:delText>
        </w:r>
        <w:r w:rsidRPr="00671D22" w:rsidDel="00510160">
          <w:rPr>
            <w:iCs/>
            <w:szCs w:val="24"/>
            <w:lang w:eastAsia="en-GB"/>
          </w:rPr>
          <w:delText>) and</w:delText>
        </w:r>
      </w:del>
    </w:p>
    <w:p w14:paraId="3973F6F3" w14:textId="1E2D4690" w:rsidR="00671D22" w:rsidDel="00510160" w:rsidRDefault="00671D22" w:rsidP="00671D22">
      <w:pPr>
        <w:pStyle w:val="ListParagraph"/>
        <w:numPr>
          <w:ilvl w:val="0"/>
          <w:numId w:val="70"/>
        </w:numPr>
        <w:spacing w:before="100" w:beforeAutospacing="1" w:after="100" w:afterAutospacing="1" w:line="240" w:lineRule="auto"/>
        <w:jc w:val="left"/>
        <w:rPr>
          <w:del w:id="763" w:author="Pannetier, Theo" w:date="2024-08-15T16:19:00Z" w16du:dateUtc="2024-08-15T15:19:00Z"/>
          <w:iCs/>
          <w:szCs w:val="24"/>
          <w:lang w:eastAsia="en-GB"/>
        </w:rPr>
      </w:pPr>
      <w:del w:id="764" w:author="Pannetier, Theo" w:date="2024-08-15T16:19:00Z" w16du:dateUtc="2024-08-15T15:19:00Z">
        <w:r w:rsidRPr="00671D22" w:rsidDel="00510160">
          <w:rPr>
            <w:i/>
            <w:szCs w:val="24"/>
            <w:lang w:eastAsia="en-GB"/>
          </w:rPr>
          <w:delText>h</w:delText>
        </w:r>
        <w:r w:rsidRPr="00671D22" w:rsidDel="00510160">
          <w:rPr>
            <w:i/>
            <w:szCs w:val="24"/>
            <w:vertAlign w:val="subscript"/>
            <w:lang w:eastAsia="en-GB"/>
          </w:rPr>
          <w:delText>i</w:delText>
        </w:r>
        <w:r w:rsidRPr="00671D22" w:rsidDel="00510160">
          <w:rPr>
            <w:iCs/>
            <w:szCs w:val="24"/>
            <w:lang w:eastAsia="en-GB"/>
          </w:rPr>
          <w:delText xml:space="preserve"> is the observed proportion of individuals heterozygous for this allele, </w:delText>
        </w:r>
      </w:del>
    </w:p>
    <w:p w14:paraId="723BC848" w14:textId="1ECCA107" w:rsidR="009E3267" w:rsidRPr="00671D22" w:rsidDel="00510160" w:rsidRDefault="00671D22" w:rsidP="00671D22">
      <w:pPr>
        <w:spacing w:before="100" w:beforeAutospacing="1" w:after="100" w:afterAutospacing="1" w:line="240" w:lineRule="auto"/>
        <w:jc w:val="left"/>
        <w:rPr>
          <w:del w:id="765" w:author="Pannetier, Theo" w:date="2024-08-15T16:20:00Z" w16du:dateUtc="2024-08-15T15:20:00Z"/>
          <w:iCs/>
          <w:szCs w:val="24"/>
          <w:lang w:eastAsia="en-GB"/>
        </w:rPr>
      </w:pPr>
      <w:del w:id="766" w:author="Pannetier, Theo" w:date="2024-08-15T16:20:00Z" w16du:dateUtc="2024-08-15T15:20:00Z">
        <w:r w:rsidRPr="00671D22" w:rsidDel="00510160">
          <w:rPr>
            <w:iCs/>
            <w:szCs w:val="24"/>
            <w:lang w:eastAsia="en-GB"/>
          </w:rPr>
          <w:delText>then</w:delText>
        </w:r>
      </w:del>
    </w:p>
    <w:p w14:paraId="4AC0D928" w14:textId="314166F3" w:rsidR="009E3267" w:rsidRPr="009E3267" w:rsidDel="00510160" w:rsidRDefault="009E3267" w:rsidP="009E3267">
      <w:pPr>
        <w:spacing w:before="100" w:beforeAutospacing="1" w:after="100" w:afterAutospacing="1" w:line="240" w:lineRule="auto"/>
        <w:jc w:val="left"/>
        <w:rPr>
          <w:moveFrom w:id="767" w:author="Pannetier, Theo" w:date="2024-08-15T16:20:00Z" w16du:dateUtc="2024-08-15T15:20:00Z"/>
          <w:rFonts w:eastAsiaTheme="minorHAnsi" w:cstheme="minorBidi"/>
          <w:szCs w:val="24"/>
          <w:lang w:eastAsia="en-GB"/>
        </w:rPr>
      </w:pPr>
      <w:moveFromRangeStart w:id="768" w:author="Pannetier, Theo" w:date="2024-08-15T16:20:00Z" w:name="move174631272"/>
      <m:oMathPara>
        <m:oMath>
          <m:r>
            <w:rPr>
              <w:rFonts w:ascii="Cambria Math" w:hAnsi="Cambria Math"/>
              <w:szCs w:val="24"/>
              <w:lang w:eastAsia="en-GB"/>
            </w:rPr>
            <m:t>a=</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e>
          </m:d>
        </m:oMath>
      </m:oMathPara>
    </w:p>
    <w:p w14:paraId="0272CC28" w14:textId="5A4821F2" w:rsidR="009E3267" w:rsidRPr="009E3267" w:rsidDel="00510160" w:rsidRDefault="009E3267" w:rsidP="009E3267">
      <w:pPr>
        <w:spacing w:before="100" w:beforeAutospacing="1" w:after="100" w:afterAutospacing="1" w:line="240" w:lineRule="auto"/>
        <w:jc w:val="left"/>
        <w:rPr>
          <w:moveFrom w:id="769" w:author="Pannetier, Theo" w:date="2024-08-15T16:20:00Z" w16du:dateUtc="2024-08-15T15:20:00Z"/>
          <w:rFonts w:eastAsiaTheme="minorHAnsi" w:cstheme="minorBidi"/>
          <w:szCs w:val="24"/>
          <w:lang w:eastAsia="en-GB"/>
        </w:rPr>
      </w:pPr>
      <m:oMathPara>
        <m:oMath>
          <m:r>
            <w:rPr>
              <w:rFonts w:ascii="Cambria Math" w:hAnsi="Cambria Math"/>
              <w:szCs w:val="24"/>
              <w:lang w:eastAsia="en-GB"/>
            </w:rPr>
            <m:t>b=</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oMath>
      </m:oMathPara>
    </w:p>
    <w:p w14:paraId="6772AEE7" w14:textId="502DE4D2" w:rsidR="009E3267" w:rsidRPr="009E3267" w:rsidDel="00510160" w:rsidRDefault="009E3267" w:rsidP="009E3267">
      <w:pPr>
        <w:spacing w:before="100" w:beforeAutospacing="1" w:after="100" w:afterAutospacing="1" w:line="240" w:lineRule="auto"/>
        <w:jc w:val="left"/>
        <w:rPr>
          <w:moveFrom w:id="770" w:author="Pannetier, Theo" w:date="2024-08-15T16:20:00Z" w16du:dateUtc="2024-08-15T15:20:00Z"/>
          <w:rFonts w:eastAsiaTheme="minorEastAsia" w:cstheme="minorBidi"/>
          <w:szCs w:val="24"/>
          <w:lang w:eastAsia="en-GB"/>
        </w:rPr>
      </w:pPr>
      <m:oMathPara>
        <m:oMath>
          <m:r>
            <w:rPr>
              <w:rFonts w:ascii="Cambria Math" w:hAnsi="Cambria Math"/>
              <w:szCs w:val="24"/>
              <w:lang w:eastAsia="en-GB"/>
            </w:rPr>
            <m:t>c=</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oMath>
      </m:oMathPara>
    </w:p>
    <w:moveFromRangeEnd w:id="768"/>
    <w:p w14:paraId="2F7A1071" w14:textId="28AC0CE6" w:rsidR="009E3267" w:rsidRDefault="00671D22" w:rsidP="009E3267">
      <w:pPr>
        <w:spacing w:before="100" w:beforeAutospacing="1" w:after="100" w:afterAutospacing="1" w:line="240" w:lineRule="auto"/>
        <w:jc w:val="left"/>
        <w:rPr>
          <w:iCs/>
          <w:szCs w:val="24"/>
          <w:lang w:val="en-US" w:eastAsia="en-GB"/>
        </w:rPr>
      </w:pPr>
      <w:proofErr w:type="gramStart"/>
      <w:r>
        <w:rPr>
          <w:iCs/>
          <w:szCs w:val="24"/>
          <w:lang w:val="en-US" w:eastAsia="en-GB"/>
        </w:rPr>
        <w:t>where</w:t>
      </w:r>
      <w:proofErr w:type="gramEnd"/>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moveFromRangeStart w:id="771" w:author="Pannetier, Theo" w:date="2024-08-15T16:21:00Z" w:name="move174631281"/>
    <w:p w14:paraId="1B3C7682" w14:textId="0E57AA42" w:rsidR="00441381" w:rsidRPr="00441381" w:rsidDel="00510160" w:rsidRDefault="00000000" w:rsidP="009E3267">
      <w:pPr>
        <w:spacing w:before="100" w:beforeAutospacing="1" w:after="100" w:afterAutospacing="1" w:line="240" w:lineRule="auto"/>
        <w:jc w:val="left"/>
        <w:rPr>
          <w:moveFrom w:id="772" w:author="Pannetier, Theo" w:date="2024-08-15T16:21:00Z" w16du:dateUtc="2024-08-15T15:21:00Z"/>
          <w:iCs/>
          <w:szCs w:val="24"/>
          <w:lang w:val="en-US" w:eastAsia="en-GB"/>
        </w:rPr>
      </w:pPr>
      <m:oMathPara>
        <m:oMath>
          <m:sSub>
            <m:sSubPr>
              <m:ctrlPr>
                <w:rPr>
                  <w:rFonts w:ascii="Cambria Math" w:hAnsi="Cambria Math"/>
                  <w:iCs/>
                  <w:szCs w:val="24"/>
                  <w:lang w:val="en-US" w:eastAsia="en-GB"/>
                </w:rPr>
              </m:ctrlPr>
            </m:sSubPr>
            <m:e>
              <m:r>
                <m:rPr>
                  <m:sty m:val="p"/>
                </m:rPr>
                <w:rPr>
                  <w:rFonts w:ascii="Cambria Math" w:hAnsi="Cambria Math"/>
                  <w:szCs w:val="24"/>
                  <w:lang w:val="en-US" w:eastAsia="en-GB"/>
                </w:rPr>
                <m:t>n</m:t>
              </m:r>
            </m:e>
            <m:sub>
              <m:r>
                <m:rPr>
                  <m:sty m:val="p"/>
                </m:rP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m:oMathPara>
    </w:p>
    <w:moveFromRangeEnd w:id="771"/>
    <w:p w14:paraId="03443147" w14:textId="13046052"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ins w:id="773" w:author="Pannetier, Theo" w:date="2024-08-15T16:28:00Z" w16du:dateUtc="2024-08-15T15:28:00Z">
                      <w:rPr>
                        <w:rFonts w:ascii="Cambria Math" w:hAnsi="Cambria Math"/>
                        <w:i/>
                        <w:szCs w:val="24"/>
                        <w:lang w:val="en-US" w:eastAsia="en-GB"/>
                      </w:rPr>
                    </w:ins>
                  </m:ctrlPr>
                </m:sSubPr>
                <m:e>
                  <m:r>
                    <w:ins w:id="774" w:author="Pannetier, Theo" w:date="2024-08-15T16:28:00Z" w16du:dateUtc="2024-08-15T15:28:00Z">
                      <w:rPr>
                        <w:rFonts w:ascii="Cambria Math" w:hAnsi="Cambria Math"/>
                        <w:szCs w:val="24"/>
                        <w:lang w:val="en-US" w:eastAsia="en-GB"/>
                      </w:rPr>
                      <m:t>p</m:t>
                    </w:ins>
                  </m:r>
                </m:e>
                <m:sub>
                  <m:r>
                    <w:ins w:id="775" w:author="Pannetier, Theo" w:date="2024-08-15T16:43:00Z" w16du:dateUtc="2024-08-15T15:43:00Z">
                      <w:rPr>
                        <w:rFonts w:ascii="Cambria Math" w:hAnsi="Cambria Math"/>
                        <w:szCs w:val="24"/>
                        <w:lang w:val="en-US" w:eastAsia="en-GB"/>
                      </w:rPr>
                      <m:t>l,</m:t>
                    </w:ins>
                  </m:r>
                  <m:r>
                    <w:ins w:id="776" w:author="Pannetier, Theo" w:date="2024-08-15T16:28:00Z" w16du:dateUtc="2024-08-15T15:28:00Z">
                      <w:rPr>
                        <w:rFonts w:ascii="Cambria Math" w:hAnsi="Cambria Math"/>
                        <w:szCs w:val="24"/>
                        <w:lang w:val="en-US" w:eastAsia="en-GB"/>
                      </w:rPr>
                      <m:t>u</m:t>
                    </w:ins>
                  </m:r>
                </m:sub>
              </m:sSub>
              <m:r>
                <w:del w:id="777" w:author="Pannetier, Theo" w:date="2024-08-15T16:28:00Z" w16du:dateUtc="2024-08-15T15:28:00Z">
                  <w:rPr>
                    <w:rFonts w:ascii="Cambria Math" w:hAnsi="Cambria Math"/>
                    <w:szCs w:val="24"/>
                    <w:lang w:val="en-US" w:eastAsia="en-GB"/>
                  </w:rPr>
                  <m:t>p</m:t>
                </w:del>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ins w:id="778" w:author="Pannetier, Theo" w:date="2024-08-15T16:43:00Z" w16du:dateUtc="2024-08-15T15:43:00Z">
                      <w:rPr>
                        <w:rFonts w:ascii="Cambria Math" w:hAnsi="Cambria Math"/>
                        <w:szCs w:val="24"/>
                        <w:lang w:val="en-US" w:eastAsia="en-GB"/>
                      </w:rPr>
                      <m:t>l,</m:t>
                    </w:ins>
                  </m:r>
                  <m:r>
                    <w:rPr>
                      <w:rFonts w:ascii="Cambria Math" w:hAnsi="Cambria Math"/>
                      <w:szCs w:val="24"/>
                      <w:lang w:val="en-US" w:eastAsia="en-GB"/>
                    </w:rPr>
                    <m:t>i</m:t>
                  </m:r>
                  <m:r>
                    <w:ins w:id="779" w:author="Pannetier, Theo" w:date="2024-08-15T16:29:00Z" w16du:dateUtc="2024-08-15T15:29:00Z">
                      <w:rPr>
                        <w:rFonts w:ascii="Cambria Math" w:hAnsi="Cambria Math"/>
                        <w:szCs w:val="24"/>
                        <w:lang w:val="en-US" w:eastAsia="en-GB"/>
                      </w:rPr>
                      <m:t>,u</m:t>
                    </w:ins>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801706" w:rsidP="00801706">
      <w:pPr>
        <w:spacing w:before="100" w:beforeAutospacing="1" w:after="100" w:afterAutospacing="1" w:line="240" w:lineRule="auto"/>
        <w:jc w:val="left"/>
        <w:rPr>
          <w:ins w:id="780" w:author="Pannetier, Theo" w:date="2024-08-15T16:32:00Z" w16du:dateUtc="2024-08-15T15:32:00Z"/>
          <w:rFonts w:eastAsiaTheme="minorEastAsia" w:cstheme="minorBidi"/>
          <w:szCs w:val="24"/>
          <w:lang w:eastAsia="en-GB"/>
        </w:rPr>
      </w:pPr>
      <m:oMathPara>
        <m:oMath>
          <m:sSub>
            <m:sSubPr>
              <m:ctrlPr>
                <w:ins w:id="781" w:author="Pannetier, Theo" w:date="2024-08-15T16:33:00Z" w16du:dateUtc="2024-08-15T15:33:00Z">
                  <w:rPr>
                    <w:rFonts w:ascii="Cambria Math" w:hAnsi="Cambria Math"/>
                    <w:i/>
                    <w:iCs/>
                    <w:szCs w:val="24"/>
                    <w:lang w:val="en-US" w:eastAsia="en-GB"/>
                  </w:rPr>
                </w:ins>
              </m:ctrlPr>
            </m:sSubPr>
            <m:e>
              <m:sSup>
                <m:sSupPr>
                  <m:ctrlPr>
                    <w:ins w:id="782" w:author="Pannetier, Theo" w:date="2024-08-15T16:33:00Z" w16du:dateUtc="2024-08-15T15:33:00Z">
                      <w:rPr>
                        <w:rFonts w:ascii="Cambria Math" w:hAnsi="Cambria Math"/>
                        <w:i/>
                        <w:iCs/>
                        <w:szCs w:val="24"/>
                        <w:lang w:val="en-US" w:eastAsia="en-GB"/>
                      </w:rPr>
                    </w:ins>
                  </m:ctrlPr>
                </m:sSupPr>
                <m:e>
                  <m:r>
                    <w:ins w:id="783" w:author="Pannetier, Theo" w:date="2024-08-15T16:33:00Z" w16du:dateUtc="2024-08-15T15:33:00Z">
                      <w:rPr>
                        <w:rFonts w:ascii="Cambria Math" w:hAnsi="Cambria Math"/>
                        <w:szCs w:val="24"/>
                        <w:lang w:val="en-US" w:eastAsia="en-GB"/>
                      </w:rPr>
                      <m:t>s</m:t>
                    </w:ins>
                  </m:r>
                </m:e>
                <m:sup>
                  <m:r>
                    <w:ins w:id="784" w:author="Pannetier, Theo" w:date="2024-08-15T16:33:00Z" w16du:dateUtc="2024-08-15T15:33:00Z">
                      <w:rPr>
                        <w:rFonts w:ascii="Cambria Math" w:hAnsi="Cambria Math"/>
                        <w:szCs w:val="24"/>
                        <w:lang w:val="en-US" w:eastAsia="en-GB"/>
                      </w:rPr>
                      <m:t>2</m:t>
                    </w:ins>
                  </m:r>
                </m:sup>
              </m:sSup>
            </m:e>
            <m:sub>
              <m:r>
                <w:ins w:id="785" w:author="Pannetier, Theo" w:date="2024-08-15T16:43:00Z" w16du:dateUtc="2024-08-15T15:43:00Z">
                  <w:rPr>
                    <w:rFonts w:ascii="Cambria Math" w:hAnsi="Cambria Math"/>
                    <w:szCs w:val="24"/>
                    <w:lang w:val="en-US" w:eastAsia="en-GB"/>
                  </w:rPr>
                  <m:t>l,</m:t>
                </w:ins>
              </m:r>
              <m:r>
                <w:ins w:id="786" w:author="Pannetier, Theo" w:date="2024-08-15T16:33:00Z" w16du:dateUtc="2024-08-15T15:33:00Z">
                  <w:rPr>
                    <w:rFonts w:ascii="Cambria Math" w:hAnsi="Cambria Math"/>
                    <w:szCs w:val="24"/>
                    <w:lang w:val="en-US" w:eastAsia="en-GB"/>
                  </w:rPr>
                  <m:t>u</m:t>
                </w:ins>
              </m:r>
            </m:sub>
          </m:sSub>
          <m:r>
            <w:ins w:id="787" w:author="Pannetier, Theo" w:date="2024-08-15T16:32:00Z" w16du:dateUtc="2024-08-15T15:32:00Z">
              <w:rPr>
                <w:rFonts w:ascii="Cambria Math" w:hAnsi="Cambria Math"/>
                <w:szCs w:val="24"/>
                <w:lang w:val="en-US" w:eastAsia="en-GB"/>
              </w:rPr>
              <m:t>=</m:t>
            </w:ins>
          </m:r>
          <m:nary>
            <m:naryPr>
              <m:chr m:val="∑"/>
              <m:supHide m:val="1"/>
              <m:ctrlPr>
                <w:ins w:id="788" w:author="Pannetier, Theo" w:date="2024-08-15T16:32:00Z" w16du:dateUtc="2024-08-15T15:32:00Z">
                  <w:rPr>
                    <w:rFonts w:ascii="Cambria Math" w:hAnsi="Cambria Math"/>
                    <w:iCs/>
                    <w:szCs w:val="24"/>
                    <w:lang w:val="en-US" w:eastAsia="en-GB"/>
                  </w:rPr>
                </w:ins>
              </m:ctrlPr>
            </m:naryPr>
            <m:sub>
              <m:r>
                <w:ins w:id="789" w:author="Pannetier, Theo" w:date="2024-08-15T16:32:00Z" w16du:dateUtc="2024-08-15T15:32:00Z">
                  <w:rPr>
                    <w:rFonts w:ascii="Cambria Math" w:hAnsi="Cambria Math"/>
                    <w:szCs w:val="24"/>
                    <w:lang w:val="en-US" w:eastAsia="en-GB"/>
                  </w:rPr>
                  <m:t>i</m:t>
                </w:ins>
              </m:r>
              <m:ctrlPr>
                <w:ins w:id="790" w:author="Pannetier, Theo" w:date="2024-08-15T16:32:00Z" w16du:dateUtc="2024-08-15T15:32:00Z">
                  <w:rPr>
                    <w:rFonts w:ascii="Cambria Math" w:hAnsi="Cambria Math"/>
                    <w:i/>
                    <w:iCs/>
                    <w:szCs w:val="24"/>
                    <w:lang w:val="en-US" w:eastAsia="en-GB"/>
                  </w:rPr>
                </w:ins>
              </m:ctrlPr>
            </m:sub>
            <m:sup>
              <m:ctrlPr>
                <w:ins w:id="791" w:author="Pannetier, Theo" w:date="2024-08-15T16:32:00Z" w16du:dateUtc="2024-08-15T15:32:00Z">
                  <w:rPr>
                    <w:rFonts w:ascii="Cambria Math" w:hAnsi="Cambria Math"/>
                    <w:i/>
                    <w:iCs/>
                    <w:szCs w:val="24"/>
                    <w:lang w:val="en-US" w:eastAsia="en-GB"/>
                  </w:rPr>
                </w:ins>
              </m:ctrlPr>
            </m:sup>
            <m:e>
              <m:sSub>
                <m:sSubPr>
                  <m:ctrlPr>
                    <w:ins w:id="792" w:author="Pannetier, Theo" w:date="2024-08-15T16:32:00Z" w16du:dateUtc="2024-08-15T15:32:00Z">
                      <w:rPr>
                        <w:rFonts w:ascii="Cambria Math" w:hAnsi="Cambria Math"/>
                        <w:i/>
                        <w:iCs/>
                        <w:szCs w:val="24"/>
                        <w:lang w:val="en-US" w:eastAsia="en-GB"/>
                      </w:rPr>
                    </w:ins>
                  </m:ctrlPr>
                </m:sSubPr>
                <m:e>
                  <m:r>
                    <w:ins w:id="793" w:author="Pannetier, Theo" w:date="2024-08-15T16:32:00Z" w16du:dateUtc="2024-08-15T15:32:00Z">
                      <w:rPr>
                        <w:rFonts w:ascii="Cambria Math" w:hAnsi="Cambria Math"/>
                        <w:szCs w:val="24"/>
                        <w:lang w:val="en-US" w:eastAsia="en-GB"/>
                      </w:rPr>
                      <m:t>n</m:t>
                    </w:ins>
                  </m:r>
                </m:e>
                <m:sub>
                  <m:r>
                    <w:ins w:id="794" w:author="Pannetier, Theo" w:date="2024-08-15T16:32:00Z" w16du:dateUtc="2024-08-15T15:32:00Z">
                      <w:rPr>
                        <w:rFonts w:ascii="Cambria Math" w:hAnsi="Cambria Math"/>
                        <w:szCs w:val="24"/>
                        <w:lang w:val="en-US" w:eastAsia="en-GB"/>
                      </w:rPr>
                      <m:t>i</m:t>
                    </w:ins>
                  </m:r>
                </m:sub>
              </m:sSub>
              <m:sSup>
                <m:sSupPr>
                  <m:ctrlPr>
                    <w:ins w:id="795" w:author="Pannetier, Theo" w:date="2024-08-15T16:32:00Z" w16du:dateUtc="2024-08-15T15:32:00Z">
                      <w:rPr>
                        <w:rFonts w:ascii="Cambria Math" w:hAnsi="Cambria Math"/>
                        <w:i/>
                        <w:iCs/>
                        <w:szCs w:val="24"/>
                        <w:lang w:val="en-US" w:eastAsia="en-GB"/>
                      </w:rPr>
                    </w:ins>
                  </m:ctrlPr>
                </m:sSupPr>
                <m:e>
                  <m:d>
                    <m:dPr>
                      <m:ctrlPr>
                        <w:ins w:id="796" w:author="Pannetier, Theo" w:date="2024-08-15T16:32:00Z" w16du:dateUtc="2024-08-15T15:32:00Z">
                          <w:rPr>
                            <w:rFonts w:ascii="Cambria Math" w:hAnsi="Cambria Math"/>
                            <w:i/>
                            <w:iCs/>
                            <w:szCs w:val="24"/>
                            <w:lang w:val="en-US" w:eastAsia="en-GB"/>
                          </w:rPr>
                        </w:ins>
                      </m:ctrlPr>
                    </m:dPr>
                    <m:e>
                      <m:sSub>
                        <m:sSubPr>
                          <m:ctrlPr>
                            <w:ins w:id="797" w:author="Pannetier, Theo" w:date="2024-08-15T16:32:00Z" w16du:dateUtc="2024-08-15T15:32:00Z">
                              <w:rPr>
                                <w:rFonts w:ascii="Cambria Math" w:hAnsi="Cambria Math"/>
                                <w:i/>
                                <w:iCs/>
                                <w:szCs w:val="24"/>
                                <w:lang w:val="en-US" w:eastAsia="en-GB"/>
                              </w:rPr>
                            </w:ins>
                          </m:ctrlPr>
                        </m:sSubPr>
                        <m:e>
                          <m:r>
                            <w:ins w:id="798" w:author="Pannetier, Theo" w:date="2024-08-15T16:32:00Z" w16du:dateUtc="2024-08-15T15:32:00Z">
                              <w:rPr>
                                <w:rFonts w:ascii="Cambria Math" w:hAnsi="Cambria Math"/>
                                <w:szCs w:val="24"/>
                                <w:lang w:val="en-US" w:eastAsia="en-GB"/>
                              </w:rPr>
                              <m:t>p</m:t>
                            </w:ins>
                          </m:r>
                        </m:e>
                        <m:sub>
                          <m:r>
                            <w:ins w:id="799" w:author="Pannetier, Theo" w:date="2024-08-15T16:43:00Z" w16du:dateUtc="2024-08-15T15:43:00Z">
                              <w:rPr>
                                <w:rFonts w:ascii="Cambria Math" w:hAnsi="Cambria Math"/>
                                <w:szCs w:val="24"/>
                                <w:lang w:val="en-US" w:eastAsia="en-GB"/>
                              </w:rPr>
                              <m:t>l,</m:t>
                            </w:ins>
                          </m:r>
                          <m:r>
                            <w:ins w:id="800" w:author="Pannetier, Theo" w:date="2024-08-15T16:32:00Z" w16du:dateUtc="2024-08-15T15:32:00Z">
                              <w:rPr>
                                <w:rFonts w:ascii="Cambria Math" w:hAnsi="Cambria Math"/>
                                <w:szCs w:val="24"/>
                                <w:lang w:val="en-US" w:eastAsia="en-GB"/>
                              </w:rPr>
                              <m:t>i</m:t>
                            </w:ins>
                          </m:r>
                          <m:r>
                            <w:ins w:id="801" w:author="Pannetier, Theo" w:date="2024-08-15T16:32:00Z" w16du:dateUtc="2024-08-15T15:32:00Z">
                              <w:rPr>
                                <w:rFonts w:ascii="Cambria Math" w:hAnsi="Cambria Math"/>
                                <w:szCs w:val="24"/>
                                <w:lang w:val="en-US" w:eastAsia="en-GB"/>
                              </w:rPr>
                              <m:t>,u</m:t>
                            </w:ins>
                          </m:r>
                        </m:sub>
                      </m:sSub>
                      <m:r>
                        <w:ins w:id="802" w:author="Pannetier, Theo" w:date="2024-08-15T16:32:00Z" w16du:dateUtc="2024-08-15T15:32:00Z">
                          <w:rPr>
                            <w:rFonts w:ascii="Cambria Math" w:hAnsi="Cambria Math"/>
                            <w:szCs w:val="24"/>
                            <w:lang w:val="en-US" w:eastAsia="en-GB"/>
                          </w:rPr>
                          <m:t>-</m:t>
                        </w:ins>
                      </m:r>
                      <m:acc>
                        <m:accPr>
                          <m:chr m:val="̅"/>
                          <m:ctrlPr>
                            <w:ins w:id="803" w:author="Pannetier, Theo" w:date="2024-08-15T16:32:00Z" w16du:dateUtc="2024-08-15T15:32:00Z">
                              <w:rPr>
                                <w:rFonts w:ascii="Cambria Math" w:hAnsi="Cambria Math"/>
                                <w:iCs/>
                                <w:szCs w:val="24"/>
                                <w:lang w:val="en-US" w:eastAsia="en-GB"/>
                              </w:rPr>
                            </w:ins>
                          </m:ctrlPr>
                        </m:accPr>
                        <m:e>
                          <m:sSub>
                            <m:sSubPr>
                              <m:ctrlPr>
                                <w:ins w:id="804" w:author="Pannetier, Theo" w:date="2024-08-15T16:33:00Z" w16du:dateUtc="2024-08-15T15:33:00Z">
                                  <w:rPr>
                                    <w:rFonts w:ascii="Cambria Math" w:hAnsi="Cambria Math"/>
                                    <w:i/>
                                    <w:szCs w:val="24"/>
                                    <w:lang w:val="en-US" w:eastAsia="en-GB"/>
                                  </w:rPr>
                                </w:ins>
                              </m:ctrlPr>
                            </m:sSubPr>
                            <m:e>
                              <m:r>
                                <w:ins w:id="805" w:author="Pannetier, Theo" w:date="2024-08-15T16:33:00Z" w16du:dateUtc="2024-08-15T15:33:00Z">
                                  <w:rPr>
                                    <w:rFonts w:ascii="Cambria Math" w:hAnsi="Cambria Math"/>
                                    <w:szCs w:val="24"/>
                                    <w:lang w:val="en-US" w:eastAsia="en-GB"/>
                                  </w:rPr>
                                  <m:t>p</m:t>
                                </w:ins>
                              </m:r>
                            </m:e>
                            <m:sub>
                              <m:r>
                                <w:ins w:id="806" w:author="Pannetier, Theo" w:date="2024-08-15T16:43:00Z" w16du:dateUtc="2024-08-15T15:43:00Z">
                                  <w:rPr>
                                    <w:rFonts w:ascii="Cambria Math" w:hAnsi="Cambria Math"/>
                                    <w:szCs w:val="24"/>
                                    <w:lang w:val="en-US" w:eastAsia="en-GB"/>
                                  </w:rPr>
                                  <m:t>l,</m:t>
                                </w:ins>
                              </m:r>
                              <m:r>
                                <w:ins w:id="807" w:author="Pannetier, Theo" w:date="2024-08-15T16:33:00Z" w16du:dateUtc="2024-08-15T15:33:00Z">
                                  <w:rPr>
                                    <w:rFonts w:ascii="Cambria Math" w:hAnsi="Cambria Math"/>
                                    <w:szCs w:val="24"/>
                                    <w:lang w:val="en-US" w:eastAsia="en-GB"/>
                                  </w:rPr>
                                  <m:t>u</m:t>
                                </w:ins>
                              </m:r>
                            </m:sub>
                          </m:sSub>
                        </m:e>
                      </m:acc>
                    </m:e>
                  </m:d>
                </m:e>
                <m:sup>
                  <m:r>
                    <w:ins w:id="808" w:author="Pannetier, Theo" w:date="2024-08-15T16:32:00Z" w16du:dateUtc="2024-08-15T15:32:00Z">
                      <w:rPr>
                        <w:rFonts w:ascii="Cambria Math" w:hAnsi="Cambria Math"/>
                        <w:szCs w:val="24"/>
                        <w:lang w:val="en-US" w:eastAsia="en-GB"/>
                      </w:rPr>
                      <m:t>2</m:t>
                    </w:ins>
                  </m:r>
                </m:sup>
              </m:sSup>
              <m:r>
                <w:ins w:id="809" w:author="Pannetier, Theo" w:date="2024-08-15T16:32:00Z" w16du:dateUtc="2024-08-15T15:32:00Z">
                  <m:rPr>
                    <m:lit/>
                  </m:rPr>
                  <w:rPr>
                    <w:rFonts w:ascii="Cambria Math" w:hAnsi="Cambria Math"/>
                    <w:szCs w:val="24"/>
                    <w:lang w:val="en-US" w:eastAsia="en-GB"/>
                  </w:rPr>
                  <m:t>/</m:t>
                </w:ins>
              </m:r>
              <m:ctrlPr>
                <w:ins w:id="810" w:author="Pannetier, Theo" w:date="2024-08-15T16:32:00Z" w16du:dateUtc="2024-08-15T15:32:00Z">
                  <w:rPr>
                    <w:rFonts w:ascii="Cambria Math" w:hAnsi="Cambria Math"/>
                    <w:i/>
                    <w:iCs/>
                    <w:szCs w:val="24"/>
                    <w:lang w:val="en-US" w:eastAsia="en-GB"/>
                  </w:rPr>
                </w:ins>
              </m:ctrlPr>
            </m:e>
          </m:nary>
          <m:d>
            <m:dPr>
              <m:ctrlPr>
                <w:ins w:id="811" w:author="Pannetier, Theo" w:date="2024-08-15T16:32:00Z" w16du:dateUtc="2024-08-15T15:32:00Z">
                  <w:rPr>
                    <w:rFonts w:ascii="Cambria Math" w:hAnsi="Cambria Math"/>
                    <w:i/>
                    <w:iCs/>
                    <w:szCs w:val="24"/>
                    <w:lang w:val="en-US" w:eastAsia="en-GB"/>
                  </w:rPr>
                </w:ins>
              </m:ctrlPr>
            </m:dPr>
            <m:e>
              <m:r>
                <w:ins w:id="812" w:author="Pannetier, Theo" w:date="2024-08-15T16:32:00Z" w16du:dateUtc="2024-08-15T15:32:00Z">
                  <w:rPr>
                    <w:rFonts w:ascii="Cambria Math" w:hAnsi="Cambria Math"/>
                    <w:szCs w:val="24"/>
                    <w:lang w:val="en-US" w:eastAsia="en-GB"/>
                  </w:rPr>
                  <m:t>r-1</m:t>
                </w:ins>
              </m:r>
            </m:e>
          </m:d>
          <m:acc>
            <m:accPr>
              <m:chr m:val="̅"/>
              <m:ctrlPr>
                <w:ins w:id="813" w:author="Pannetier, Theo" w:date="2024-08-15T16:32:00Z" w16du:dateUtc="2024-08-15T15:32:00Z">
                  <w:rPr>
                    <w:rFonts w:ascii="Cambria Math" w:hAnsi="Cambria Math"/>
                    <w:iCs/>
                    <w:szCs w:val="24"/>
                    <w:lang w:val="en-US" w:eastAsia="en-GB"/>
                  </w:rPr>
                </w:ins>
              </m:ctrlPr>
            </m:accPr>
            <m:e>
              <m:r>
                <w:ins w:id="814" w:author="Pannetier, Theo" w:date="2024-08-15T16:32:00Z" w16du:dateUtc="2024-08-15T15:32:00Z">
                  <w:rPr>
                    <w:rFonts w:ascii="Cambria Math" w:hAnsi="Cambria Math"/>
                    <w:szCs w:val="24"/>
                    <w:lang w:val="en-US" w:eastAsia="en-GB"/>
                  </w:rPr>
                  <m:t>n</m:t>
                </w:ins>
              </m:r>
            </m:e>
          </m:acc>
        </m:oMath>
      </m:oMathPara>
    </w:p>
    <w:p w14:paraId="4B68DBBC" w14:textId="1610C560" w:rsidR="00F04183" w:rsidRPr="00F04183" w:rsidDel="00510160" w:rsidRDefault="00000000" w:rsidP="009E3267">
      <w:pPr>
        <w:spacing w:before="100" w:beforeAutospacing="1" w:after="100" w:afterAutospacing="1" w:line="240" w:lineRule="auto"/>
        <w:jc w:val="left"/>
        <w:rPr>
          <w:del w:id="815" w:author="Pannetier, Theo" w:date="2024-08-15T16:21:00Z" w16du:dateUtc="2024-08-15T15:21:00Z"/>
          <w:iCs/>
          <w:szCs w:val="24"/>
          <w:lang w:val="en-US" w:eastAsia="en-GB"/>
        </w:rPr>
      </w:pPr>
      <m:oMathPara>
        <m:oMath>
          <m:sSup>
            <m:sSupPr>
              <m:ctrlPr>
                <w:del w:id="816" w:author="Pannetier, Theo" w:date="2024-08-15T16:21:00Z" w16du:dateUtc="2024-08-15T15:21:00Z">
                  <w:rPr>
                    <w:rFonts w:ascii="Cambria Math" w:hAnsi="Cambria Math"/>
                    <w:i/>
                    <w:iCs/>
                    <w:szCs w:val="24"/>
                    <w:lang w:val="en-US" w:eastAsia="en-GB"/>
                  </w:rPr>
                </w:del>
              </m:ctrlPr>
            </m:sSupPr>
            <m:e>
              <m:r>
                <w:del w:id="817" w:author="Pannetier, Theo" w:date="2024-08-15T16:21:00Z" w16du:dateUtc="2024-08-15T15:21:00Z">
                  <w:rPr>
                    <w:rFonts w:ascii="Cambria Math" w:hAnsi="Cambria Math"/>
                    <w:szCs w:val="24"/>
                    <w:lang w:val="en-US" w:eastAsia="en-GB"/>
                  </w:rPr>
                  <m:t>s</m:t>
                </w:del>
              </m:r>
            </m:e>
            <m:sup>
              <m:r>
                <w:del w:id="818" w:author="Pannetier, Theo" w:date="2024-08-15T16:21:00Z" w16du:dateUtc="2024-08-15T15:21:00Z">
                  <w:rPr>
                    <w:rFonts w:ascii="Cambria Math" w:hAnsi="Cambria Math"/>
                    <w:szCs w:val="24"/>
                    <w:lang w:val="en-US" w:eastAsia="en-GB"/>
                  </w:rPr>
                  <m:t>2</m:t>
                </w:del>
              </m:r>
            </m:sup>
          </m:sSup>
          <m:r>
            <w:del w:id="819" w:author="Pannetier, Theo" w:date="2024-08-15T16:21:00Z" w16du:dateUtc="2024-08-15T15:21:00Z">
              <w:rPr>
                <w:rFonts w:ascii="Cambria Math" w:hAnsi="Cambria Math"/>
                <w:szCs w:val="24"/>
                <w:lang w:val="en-US" w:eastAsia="en-GB"/>
              </w:rPr>
              <m:t>=</m:t>
            </w:del>
          </m:r>
          <m:nary>
            <m:naryPr>
              <m:chr m:val="∑"/>
              <m:supHide m:val="1"/>
              <m:ctrlPr>
                <w:del w:id="820" w:author="Pannetier, Theo" w:date="2024-08-15T16:21:00Z" w16du:dateUtc="2024-08-15T15:21:00Z">
                  <w:rPr>
                    <w:rFonts w:ascii="Cambria Math" w:hAnsi="Cambria Math"/>
                    <w:iCs/>
                    <w:szCs w:val="24"/>
                    <w:lang w:val="en-US" w:eastAsia="en-GB"/>
                  </w:rPr>
                </w:del>
              </m:ctrlPr>
            </m:naryPr>
            <m:sub>
              <m:r>
                <w:del w:id="821" w:author="Pannetier, Theo" w:date="2024-08-15T16:21:00Z" w16du:dateUtc="2024-08-15T15:21:00Z">
                  <w:rPr>
                    <w:rFonts w:ascii="Cambria Math" w:hAnsi="Cambria Math"/>
                    <w:szCs w:val="24"/>
                    <w:lang w:val="en-US" w:eastAsia="en-GB"/>
                  </w:rPr>
                  <m:t>i</m:t>
                </w:del>
              </m:r>
              <m:ctrlPr>
                <w:del w:id="822" w:author="Pannetier, Theo" w:date="2024-08-15T16:21:00Z" w16du:dateUtc="2024-08-15T15:21:00Z">
                  <w:rPr>
                    <w:rFonts w:ascii="Cambria Math" w:hAnsi="Cambria Math"/>
                    <w:i/>
                    <w:iCs/>
                    <w:szCs w:val="24"/>
                    <w:lang w:val="en-US" w:eastAsia="en-GB"/>
                  </w:rPr>
                </w:del>
              </m:ctrlPr>
            </m:sub>
            <m:sup>
              <m:ctrlPr>
                <w:del w:id="823" w:author="Pannetier, Theo" w:date="2024-08-15T16:21:00Z" w16du:dateUtc="2024-08-15T15:21:00Z">
                  <w:rPr>
                    <w:rFonts w:ascii="Cambria Math" w:hAnsi="Cambria Math"/>
                    <w:i/>
                    <w:iCs/>
                    <w:szCs w:val="24"/>
                    <w:lang w:val="en-US" w:eastAsia="en-GB"/>
                  </w:rPr>
                </w:del>
              </m:ctrlPr>
            </m:sup>
            <m:e>
              <m:sSub>
                <m:sSubPr>
                  <m:ctrlPr>
                    <w:del w:id="824" w:author="Pannetier, Theo" w:date="2024-08-15T16:21:00Z" w16du:dateUtc="2024-08-15T15:21:00Z">
                      <w:rPr>
                        <w:rFonts w:ascii="Cambria Math" w:hAnsi="Cambria Math"/>
                        <w:i/>
                        <w:iCs/>
                        <w:szCs w:val="24"/>
                        <w:lang w:val="en-US" w:eastAsia="en-GB"/>
                      </w:rPr>
                    </w:del>
                  </m:ctrlPr>
                </m:sSubPr>
                <m:e>
                  <m:r>
                    <w:del w:id="825" w:author="Pannetier, Theo" w:date="2024-08-15T16:21:00Z" w16du:dateUtc="2024-08-15T15:21:00Z">
                      <w:rPr>
                        <w:rFonts w:ascii="Cambria Math" w:hAnsi="Cambria Math"/>
                        <w:szCs w:val="24"/>
                        <w:lang w:val="en-US" w:eastAsia="en-GB"/>
                      </w:rPr>
                      <m:t>n</m:t>
                    </w:del>
                  </m:r>
                </m:e>
                <m:sub>
                  <m:r>
                    <w:del w:id="826" w:author="Pannetier, Theo" w:date="2024-08-15T16:21:00Z" w16du:dateUtc="2024-08-15T15:21:00Z">
                      <w:rPr>
                        <w:rFonts w:ascii="Cambria Math" w:hAnsi="Cambria Math"/>
                        <w:szCs w:val="24"/>
                        <w:lang w:val="en-US" w:eastAsia="en-GB"/>
                      </w:rPr>
                      <m:t>i</m:t>
                    </w:del>
                  </m:r>
                </m:sub>
              </m:sSub>
              <m:sSup>
                <m:sSupPr>
                  <m:ctrlPr>
                    <w:del w:id="827" w:author="Pannetier, Theo" w:date="2024-08-15T16:21:00Z" w16du:dateUtc="2024-08-15T15:21:00Z">
                      <w:rPr>
                        <w:rFonts w:ascii="Cambria Math" w:hAnsi="Cambria Math"/>
                        <w:i/>
                        <w:iCs/>
                        <w:szCs w:val="24"/>
                        <w:lang w:val="en-US" w:eastAsia="en-GB"/>
                      </w:rPr>
                    </w:del>
                  </m:ctrlPr>
                </m:sSupPr>
                <m:e>
                  <m:d>
                    <m:dPr>
                      <m:ctrlPr>
                        <w:del w:id="828" w:author="Pannetier, Theo" w:date="2024-08-15T16:21:00Z" w16du:dateUtc="2024-08-15T15:21:00Z">
                          <w:rPr>
                            <w:rFonts w:ascii="Cambria Math" w:hAnsi="Cambria Math"/>
                            <w:i/>
                            <w:iCs/>
                            <w:szCs w:val="24"/>
                            <w:lang w:val="en-US" w:eastAsia="en-GB"/>
                          </w:rPr>
                        </w:del>
                      </m:ctrlPr>
                    </m:dPr>
                    <m:e>
                      <m:sSub>
                        <m:sSubPr>
                          <m:ctrlPr>
                            <w:del w:id="829" w:author="Pannetier, Theo" w:date="2024-08-15T16:21:00Z" w16du:dateUtc="2024-08-15T15:21:00Z">
                              <w:rPr>
                                <w:rFonts w:ascii="Cambria Math" w:hAnsi="Cambria Math"/>
                                <w:i/>
                                <w:iCs/>
                                <w:szCs w:val="24"/>
                                <w:lang w:val="en-US" w:eastAsia="en-GB"/>
                              </w:rPr>
                            </w:del>
                          </m:ctrlPr>
                        </m:sSubPr>
                        <m:e>
                          <m:r>
                            <w:del w:id="830" w:author="Pannetier, Theo" w:date="2024-08-15T16:21:00Z" w16du:dateUtc="2024-08-15T15:21:00Z">
                              <w:rPr>
                                <w:rFonts w:ascii="Cambria Math" w:hAnsi="Cambria Math"/>
                                <w:szCs w:val="24"/>
                                <w:lang w:val="en-US" w:eastAsia="en-GB"/>
                              </w:rPr>
                              <m:t>p</m:t>
                            </w:del>
                          </m:r>
                        </m:e>
                        <m:sub>
                          <m:r>
                            <w:del w:id="831" w:author="Pannetier, Theo" w:date="2024-08-15T16:21:00Z" w16du:dateUtc="2024-08-15T15:21:00Z">
                              <w:rPr>
                                <w:rFonts w:ascii="Cambria Math" w:hAnsi="Cambria Math"/>
                                <w:szCs w:val="24"/>
                                <w:lang w:val="en-US" w:eastAsia="en-GB"/>
                              </w:rPr>
                              <m:t>i</m:t>
                            </w:del>
                          </m:r>
                        </m:sub>
                      </m:sSub>
                      <m:r>
                        <w:del w:id="832" w:author="Pannetier, Theo" w:date="2024-08-15T16:21:00Z" w16du:dateUtc="2024-08-15T15:21:00Z">
                          <w:rPr>
                            <w:rFonts w:ascii="Cambria Math" w:hAnsi="Cambria Math"/>
                            <w:szCs w:val="24"/>
                            <w:lang w:val="en-US" w:eastAsia="en-GB"/>
                          </w:rPr>
                          <m:t>-</m:t>
                        </w:del>
                      </m:r>
                      <m:acc>
                        <m:accPr>
                          <m:chr m:val="̅"/>
                          <m:ctrlPr>
                            <w:del w:id="833" w:author="Pannetier, Theo" w:date="2024-08-15T16:21:00Z" w16du:dateUtc="2024-08-15T15:21:00Z">
                              <w:rPr>
                                <w:rFonts w:ascii="Cambria Math" w:hAnsi="Cambria Math"/>
                                <w:iCs/>
                                <w:szCs w:val="24"/>
                                <w:lang w:val="en-US" w:eastAsia="en-GB"/>
                              </w:rPr>
                            </w:del>
                          </m:ctrlPr>
                        </m:accPr>
                        <m:e>
                          <m:r>
                            <w:del w:id="834" w:author="Pannetier, Theo" w:date="2024-08-15T16:21:00Z" w16du:dateUtc="2024-08-15T15:21:00Z">
                              <w:rPr>
                                <w:rFonts w:ascii="Cambria Math" w:hAnsi="Cambria Math"/>
                                <w:szCs w:val="24"/>
                                <w:lang w:val="en-US" w:eastAsia="en-GB"/>
                              </w:rPr>
                              <m:t>p</m:t>
                            </w:del>
                          </m:r>
                        </m:e>
                      </m:acc>
                    </m:e>
                  </m:d>
                </m:e>
                <m:sup>
                  <m:r>
                    <w:del w:id="835" w:author="Pannetier, Theo" w:date="2024-08-15T16:21:00Z" w16du:dateUtc="2024-08-15T15:21:00Z">
                      <w:rPr>
                        <w:rFonts w:ascii="Cambria Math" w:hAnsi="Cambria Math"/>
                        <w:szCs w:val="24"/>
                        <w:lang w:val="en-US" w:eastAsia="en-GB"/>
                      </w:rPr>
                      <m:t>2</m:t>
                    </w:del>
                  </m:r>
                </m:sup>
              </m:sSup>
              <m:r>
                <w:del w:id="836" w:author="Pannetier, Theo" w:date="2024-08-15T16:21:00Z" w16du:dateUtc="2024-08-15T15:21:00Z">
                  <m:rPr>
                    <m:lit/>
                  </m:rPr>
                  <w:rPr>
                    <w:rFonts w:ascii="Cambria Math" w:hAnsi="Cambria Math"/>
                    <w:szCs w:val="24"/>
                    <w:lang w:val="en-US" w:eastAsia="en-GB"/>
                  </w:rPr>
                  <m:t>/</m:t>
                </w:del>
              </m:r>
              <m:ctrlPr>
                <w:del w:id="837" w:author="Pannetier, Theo" w:date="2024-08-15T16:21:00Z" w16du:dateUtc="2024-08-15T15:21:00Z">
                  <w:rPr>
                    <w:rFonts w:ascii="Cambria Math" w:hAnsi="Cambria Math"/>
                    <w:i/>
                    <w:iCs/>
                    <w:szCs w:val="24"/>
                    <w:lang w:val="en-US" w:eastAsia="en-GB"/>
                  </w:rPr>
                </w:del>
              </m:ctrlPr>
            </m:e>
          </m:nary>
          <m:d>
            <m:dPr>
              <m:ctrlPr>
                <w:del w:id="838" w:author="Pannetier, Theo" w:date="2024-08-15T16:21:00Z" w16du:dateUtc="2024-08-15T15:21:00Z">
                  <w:rPr>
                    <w:rFonts w:ascii="Cambria Math" w:hAnsi="Cambria Math"/>
                    <w:i/>
                    <w:iCs/>
                    <w:szCs w:val="24"/>
                    <w:lang w:val="en-US" w:eastAsia="en-GB"/>
                  </w:rPr>
                </w:del>
              </m:ctrlPr>
            </m:dPr>
            <m:e>
              <m:r>
                <w:del w:id="839" w:author="Pannetier, Theo" w:date="2024-08-15T16:21:00Z" w16du:dateUtc="2024-08-15T15:21:00Z">
                  <w:rPr>
                    <w:rFonts w:ascii="Cambria Math" w:hAnsi="Cambria Math"/>
                    <w:szCs w:val="24"/>
                    <w:lang w:val="en-US" w:eastAsia="en-GB"/>
                  </w:rPr>
                  <m:t>r-1</m:t>
                </w:del>
              </m:r>
            </m:e>
          </m:d>
          <m:acc>
            <m:accPr>
              <m:chr m:val="̅"/>
              <m:ctrlPr>
                <w:del w:id="840" w:author="Pannetier, Theo" w:date="2024-08-15T16:21:00Z" w16du:dateUtc="2024-08-15T15:21:00Z">
                  <w:rPr>
                    <w:rFonts w:ascii="Cambria Math" w:hAnsi="Cambria Math"/>
                    <w:iCs/>
                    <w:szCs w:val="24"/>
                    <w:lang w:val="en-US" w:eastAsia="en-GB"/>
                  </w:rPr>
                </w:del>
              </m:ctrlPr>
            </m:accPr>
            <m:e>
              <m:r>
                <w:del w:id="841" w:author="Pannetier, Theo" w:date="2024-08-15T16:21:00Z" w16du:dateUtc="2024-08-15T15:21:00Z">
                  <w:rPr>
                    <w:rFonts w:ascii="Cambria Math" w:hAnsi="Cambria Math"/>
                    <w:szCs w:val="24"/>
                    <w:lang w:val="en-US" w:eastAsia="en-GB"/>
                  </w:rPr>
                  <m:t>n</m:t>
                </w:del>
              </m:r>
            </m:e>
          </m:acc>
        </m:oMath>
      </m:oMathPara>
    </w:p>
    <w:p w14:paraId="202B5888" w14:textId="2DCB46DB"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ins w:id="842" w:author="Pannetier, Theo" w:date="2024-08-15T16:29:00Z" w16du:dateUtc="2024-08-15T15:29:00Z">
                      <w:rPr>
                        <w:rFonts w:ascii="Cambria Math" w:hAnsi="Cambria Math"/>
                        <w:i/>
                        <w:szCs w:val="24"/>
                        <w:lang w:val="en-US" w:eastAsia="en-GB"/>
                      </w:rPr>
                    </w:ins>
                  </m:ctrlPr>
                </m:sSubPr>
                <m:e>
                  <m:r>
                    <w:ins w:id="843" w:author="Pannetier, Theo" w:date="2024-08-15T16:29:00Z" w16du:dateUtc="2024-08-15T15:29:00Z">
                      <w:rPr>
                        <w:rFonts w:ascii="Cambria Math" w:hAnsi="Cambria Math"/>
                        <w:szCs w:val="24"/>
                        <w:lang w:val="en-US" w:eastAsia="en-GB"/>
                      </w:rPr>
                      <m:t>h</m:t>
                    </w:ins>
                  </m:r>
                </m:e>
                <m:sub>
                  <m:r>
                    <w:ins w:id="844" w:author="Pannetier, Theo" w:date="2024-08-15T16:44:00Z" w16du:dateUtc="2024-08-15T15:44:00Z">
                      <w:rPr>
                        <w:rFonts w:ascii="Cambria Math" w:hAnsi="Cambria Math"/>
                        <w:szCs w:val="24"/>
                        <w:lang w:val="en-US" w:eastAsia="en-GB"/>
                      </w:rPr>
                      <m:t>l,</m:t>
                    </w:ins>
                  </m:r>
                  <m:r>
                    <w:ins w:id="845" w:author="Pannetier, Theo" w:date="2024-08-15T16:29:00Z" w16du:dateUtc="2024-08-15T15:29:00Z">
                      <w:rPr>
                        <w:rFonts w:ascii="Cambria Math" w:hAnsi="Cambria Math"/>
                        <w:szCs w:val="24"/>
                        <w:lang w:val="en-US" w:eastAsia="en-GB"/>
                      </w:rPr>
                      <m:t>u</m:t>
                    </w:ins>
                  </m:r>
                </m:sub>
              </m:sSub>
              <m:r>
                <w:del w:id="846" w:author="Pannetier, Theo" w:date="2024-08-15T16:29:00Z" w16du:dateUtc="2024-08-15T15:29:00Z">
                  <w:rPr>
                    <w:rFonts w:ascii="Cambria Math" w:hAnsi="Cambria Math"/>
                    <w:szCs w:val="24"/>
                    <w:lang w:val="en-US" w:eastAsia="en-GB"/>
                  </w:rPr>
                  <m:t>h</m:t>
                </w:del>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ins w:id="847" w:author="Pannetier, Theo" w:date="2024-08-15T16:44:00Z" w16du:dateUtc="2024-08-15T15:44:00Z">
                      <w:rPr>
                        <w:rFonts w:ascii="Cambria Math" w:hAnsi="Cambria Math"/>
                        <w:szCs w:val="24"/>
                        <w:lang w:val="en-US" w:eastAsia="en-GB"/>
                      </w:rPr>
                      <m:t>l,</m:t>
                    </w:ins>
                  </m:r>
                  <m:r>
                    <w:rPr>
                      <w:rFonts w:ascii="Cambria Math" w:hAnsi="Cambria Math"/>
                      <w:szCs w:val="24"/>
                      <w:lang w:val="en-US" w:eastAsia="en-GB"/>
                    </w:rPr>
                    <m:t>i</m:t>
                  </m:r>
                  <m:r>
                    <w:ins w:id="848" w:author="Pannetier, Theo" w:date="2024-08-15T16:29:00Z" w16du:dateUtc="2024-08-15T15:29:00Z">
                      <w:rPr>
                        <w:rFonts w:ascii="Cambria Math" w:hAnsi="Cambria Math"/>
                        <w:szCs w:val="24"/>
                        <w:lang w:val="en-US" w:eastAsia="en-GB"/>
                      </w:rPr>
                      <m:t>,u</m:t>
                    </w:ins>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ins w:id="849" w:author="Pannetier, Theo" w:date="2024-08-15T16:34:00Z" w16du:dateUtc="2024-08-15T15:34:00Z"/>
          <w:szCs w:val="24"/>
          <w:lang w:eastAsia="en-GB"/>
        </w:rPr>
      </w:pPr>
      <w:ins w:id="850" w:author="Pannetier, Theo" w:date="2024-08-15T16:34:00Z" w16du:dateUtc="2024-08-15T15:34:00Z">
        <w:r>
          <w:rPr>
            <w:szCs w:val="24"/>
            <w:lang w:eastAsia="en-GB"/>
          </w:rPr>
          <w:t xml:space="preserve">These quantities are used to calculate the variance components due to </w:t>
        </w:r>
      </w:ins>
      <w:ins w:id="851" w:author="Pannetier, Theo" w:date="2024-08-15T16:36:00Z" w16du:dateUtc="2024-08-15T15:36:00Z">
        <w:r>
          <w:rPr>
            <w:szCs w:val="24"/>
            <w:lang w:eastAsia="en-GB"/>
          </w:rPr>
          <w:t xml:space="preserve">variation in </w:t>
        </w:r>
      </w:ins>
      <w:ins w:id="852" w:author="Pannetier, Theo" w:date="2024-08-15T16:34:00Z" w16du:dateUtc="2024-08-15T15:34:00Z">
        <w:r>
          <w:rPr>
            <w:szCs w:val="24"/>
            <w:lang w:eastAsia="en-GB"/>
          </w:rPr>
          <w:t>allel</w:t>
        </w:r>
      </w:ins>
      <w:ins w:id="853" w:author="Pannetier, Theo" w:date="2024-08-15T16:35:00Z" w16du:dateUtc="2024-08-15T15:35:00Z">
        <w:r>
          <w:rPr>
            <w:szCs w:val="24"/>
            <w:lang w:eastAsia="en-GB"/>
          </w:rPr>
          <w:t>e</w:t>
        </w:r>
      </w:ins>
      <w:ins w:id="854" w:author="Pannetier, Theo" w:date="2024-08-15T16:37:00Z" w16du:dateUtc="2024-08-15T15:37:00Z">
        <w:r>
          <w:rPr>
            <w:szCs w:val="24"/>
            <w:lang w:eastAsia="en-GB"/>
          </w:rPr>
          <w:t xml:space="preserve"> </w:t>
        </w:r>
        <w:r>
          <w:rPr>
            <w:i/>
            <w:iCs/>
            <w:szCs w:val="24"/>
            <w:u w:val="single"/>
            <w:lang w:eastAsia="en-GB"/>
          </w:rPr>
          <w:t>u</w:t>
        </w:r>
        <w:r>
          <w:rPr>
            <w:szCs w:val="24"/>
            <w:u w:val="single"/>
            <w:lang w:eastAsia="en-GB"/>
          </w:rPr>
          <w:t>’s frequency</w:t>
        </w:r>
      </w:ins>
      <w:ins w:id="855" w:author="Pannetier, Theo" w:date="2024-08-15T16:35:00Z" w16du:dateUtc="2024-08-15T15:35:00Z">
        <w:r>
          <w:rPr>
            <w:szCs w:val="24"/>
            <w:lang w:eastAsia="en-GB"/>
          </w:rPr>
          <w:t xml:space="preserve"> within individuals (</w:t>
        </w:r>
      </w:ins>
      <m:oMath>
        <m:sSub>
          <m:sSubPr>
            <m:ctrlPr>
              <w:ins w:id="856" w:author="Pannetier, Theo" w:date="2024-08-15T16:35:00Z" w16du:dateUtc="2024-08-15T15:35:00Z">
                <w:rPr>
                  <w:rFonts w:ascii="Cambria Math" w:hAnsi="Cambria Math"/>
                  <w:i/>
                  <w:szCs w:val="24"/>
                  <w:lang w:eastAsia="en-GB"/>
                </w:rPr>
              </w:ins>
            </m:ctrlPr>
          </m:sSubPr>
          <m:e>
            <m:sSup>
              <m:sSupPr>
                <m:ctrlPr>
                  <w:ins w:id="857" w:author="Pannetier, Theo" w:date="2024-08-15T16:35:00Z" w16du:dateUtc="2024-08-15T15:35:00Z">
                    <w:rPr>
                      <w:rFonts w:ascii="Cambria Math" w:hAnsi="Cambria Math"/>
                      <w:i/>
                      <w:szCs w:val="24"/>
                      <w:lang w:eastAsia="en-GB"/>
                    </w:rPr>
                  </w:ins>
                </m:ctrlPr>
              </m:sSupPr>
              <m:e>
                <m:r>
                  <w:ins w:id="858" w:author="Pannetier, Theo" w:date="2024-08-15T16:35:00Z" w16du:dateUtc="2024-08-15T15:35:00Z">
                    <w:rPr>
                      <w:rFonts w:ascii="Cambria Math" w:hAnsi="Cambria Math"/>
                      <w:szCs w:val="24"/>
                      <w:lang w:eastAsia="en-GB"/>
                    </w:rPr>
                    <m:t>σ</m:t>
                  </w:ins>
                </m:r>
              </m:e>
              <m:sup>
                <m:r>
                  <w:ins w:id="859" w:author="Pannetier, Theo" w:date="2024-08-15T16:35:00Z" w16du:dateUtc="2024-08-15T15:35:00Z">
                    <w:rPr>
                      <w:rFonts w:ascii="Cambria Math" w:hAnsi="Cambria Math"/>
                      <w:szCs w:val="24"/>
                      <w:lang w:eastAsia="en-GB"/>
                    </w:rPr>
                    <m:t>2</m:t>
                  </w:ins>
                </m:r>
              </m:sup>
            </m:sSup>
          </m:e>
          <m:sub>
            <m:r>
              <w:ins w:id="860" w:author="Pannetier, Theo" w:date="2024-08-15T16:35:00Z" w16du:dateUtc="2024-08-15T15:35:00Z">
                <w:rPr>
                  <w:rFonts w:ascii="Cambria Math" w:hAnsi="Cambria Math"/>
                  <w:szCs w:val="24"/>
                  <w:lang w:eastAsia="en-GB"/>
                </w:rPr>
                <m:t>G,u</m:t>
              </w:ins>
            </m:r>
          </m:sub>
        </m:sSub>
      </m:oMath>
      <w:ins w:id="861" w:author="Pannetier, Theo" w:date="2024-08-15T16:35:00Z" w16du:dateUtc="2024-08-15T15:35:00Z">
        <w:r>
          <w:rPr>
            <w:szCs w:val="24"/>
            <w:lang w:eastAsia="en-GB"/>
          </w:rPr>
          <w:t xml:space="preserve">), </w:t>
        </w:r>
      </w:ins>
      <w:ins w:id="862" w:author="Pannetier, Theo" w:date="2024-08-15T16:36:00Z" w16du:dateUtc="2024-08-15T15:36:00Z">
        <w:r>
          <w:rPr>
            <w:szCs w:val="24"/>
            <w:lang w:eastAsia="en-GB"/>
          </w:rPr>
          <w:t>individuals within populations (</w:t>
        </w:r>
      </w:ins>
      <m:oMath>
        <m:sSub>
          <m:sSubPr>
            <m:ctrlPr>
              <w:ins w:id="863" w:author="Pannetier, Theo" w:date="2024-08-15T16:36:00Z" w16du:dateUtc="2024-08-15T15:36:00Z">
                <w:rPr>
                  <w:rFonts w:ascii="Cambria Math" w:hAnsi="Cambria Math"/>
                  <w:i/>
                  <w:szCs w:val="24"/>
                  <w:lang w:eastAsia="en-GB"/>
                </w:rPr>
              </w:ins>
            </m:ctrlPr>
          </m:sSubPr>
          <m:e>
            <m:sSup>
              <m:sSupPr>
                <m:ctrlPr>
                  <w:ins w:id="864" w:author="Pannetier, Theo" w:date="2024-08-15T16:36:00Z" w16du:dateUtc="2024-08-15T15:36:00Z">
                    <w:rPr>
                      <w:rFonts w:ascii="Cambria Math" w:hAnsi="Cambria Math"/>
                      <w:i/>
                      <w:szCs w:val="24"/>
                      <w:lang w:eastAsia="en-GB"/>
                    </w:rPr>
                  </w:ins>
                </m:ctrlPr>
              </m:sSupPr>
              <m:e>
                <m:r>
                  <w:ins w:id="865" w:author="Pannetier, Theo" w:date="2024-08-15T16:36:00Z" w16du:dateUtc="2024-08-15T15:36:00Z">
                    <w:rPr>
                      <w:rFonts w:ascii="Cambria Math" w:hAnsi="Cambria Math"/>
                      <w:szCs w:val="24"/>
                      <w:lang w:eastAsia="en-GB"/>
                    </w:rPr>
                    <m:t>σ</m:t>
                  </w:ins>
                </m:r>
              </m:e>
              <m:sup>
                <m:r>
                  <w:ins w:id="866" w:author="Pannetier, Theo" w:date="2024-08-15T16:36:00Z" w16du:dateUtc="2024-08-15T15:36:00Z">
                    <w:rPr>
                      <w:rFonts w:ascii="Cambria Math" w:hAnsi="Cambria Math"/>
                      <w:szCs w:val="24"/>
                      <w:lang w:eastAsia="en-GB"/>
                    </w:rPr>
                    <m:t>2</m:t>
                  </w:ins>
                </m:r>
              </m:sup>
            </m:sSup>
          </m:e>
          <m:sub>
            <m:r>
              <w:ins w:id="867" w:author="Pannetier, Theo" w:date="2024-08-15T16:36:00Z" w16du:dateUtc="2024-08-15T15:36:00Z">
                <w:rPr>
                  <w:rFonts w:ascii="Cambria Math" w:hAnsi="Cambria Math"/>
                  <w:szCs w:val="24"/>
                  <w:lang w:eastAsia="en-GB"/>
                </w:rPr>
                <m:t>I,u</m:t>
              </w:ins>
            </m:r>
          </m:sub>
        </m:sSub>
      </m:oMath>
      <w:ins w:id="868" w:author="Pannetier, Theo" w:date="2024-08-15T16:36:00Z" w16du:dateUtc="2024-08-15T15:36:00Z">
        <w:r>
          <w:rPr>
            <w:szCs w:val="24"/>
            <w:lang w:eastAsia="en-GB"/>
          </w:rPr>
          <w:t>) and populations within the sample (</w:t>
        </w:r>
      </w:ins>
      <m:oMath>
        <m:sSub>
          <m:sSubPr>
            <m:ctrlPr>
              <w:ins w:id="869" w:author="Pannetier, Theo" w:date="2024-08-15T16:37:00Z" w16du:dateUtc="2024-08-15T15:37:00Z">
                <w:rPr>
                  <w:rFonts w:ascii="Cambria Math" w:hAnsi="Cambria Math"/>
                  <w:i/>
                  <w:szCs w:val="24"/>
                  <w:lang w:eastAsia="en-GB"/>
                </w:rPr>
              </w:ins>
            </m:ctrlPr>
          </m:sSubPr>
          <m:e>
            <m:sSup>
              <m:sSupPr>
                <m:ctrlPr>
                  <w:ins w:id="870" w:author="Pannetier, Theo" w:date="2024-08-15T16:37:00Z" w16du:dateUtc="2024-08-15T15:37:00Z">
                    <w:rPr>
                      <w:rFonts w:ascii="Cambria Math" w:hAnsi="Cambria Math"/>
                      <w:i/>
                      <w:szCs w:val="24"/>
                      <w:lang w:eastAsia="en-GB"/>
                    </w:rPr>
                  </w:ins>
                </m:ctrlPr>
              </m:sSupPr>
              <m:e>
                <m:r>
                  <w:ins w:id="871" w:author="Pannetier, Theo" w:date="2024-08-15T16:37:00Z" w16du:dateUtc="2024-08-15T15:37:00Z">
                    <w:rPr>
                      <w:rFonts w:ascii="Cambria Math" w:hAnsi="Cambria Math"/>
                      <w:szCs w:val="24"/>
                      <w:lang w:eastAsia="en-GB"/>
                    </w:rPr>
                    <m:t>σ</m:t>
                  </w:ins>
                </m:r>
              </m:e>
              <m:sup>
                <m:r>
                  <w:ins w:id="872" w:author="Pannetier, Theo" w:date="2024-08-15T16:37:00Z" w16du:dateUtc="2024-08-15T15:37:00Z">
                    <w:rPr>
                      <w:rFonts w:ascii="Cambria Math" w:hAnsi="Cambria Math"/>
                      <w:szCs w:val="24"/>
                      <w:lang w:eastAsia="en-GB"/>
                    </w:rPr>
                    <m:t>2</m:t>
                  </w:ins>
                </m:r>
              </m:sup>
            </m:sSup>
          </m:e>
          <m:sub>
            <m:r>
              <w:ins w:id="873" w:author="Pannetier, Theo" w:date="2024-08-15T16:37:00Z" w16du:dateUtc="2024-08-15T15:37:00Z">
                <w:rPr>
                  <w:rFonts w:ascii="Cambria Math" w:hAnsi="Cambria Math"/>
                  <w:szCs w:val="24"/>
                  <w:lang w:eastAsia="en-GB"/>
                </w:rPr>
                <m:t>P,u</m:t>
              </w:ins>
            </m:r>
          </m:sub>
        </m:sSub>
      </m:oMath>
      <w:ins w:id="874" w:author="Pannetier, Theo" w:date="2024-08-15T16:36:00Z" w16du:dateUtc="2024-08-15T15:36:00Z">
        <w:r>
          <w:rPr>
            <w:szCs w:val="24"/>
            <w:lang w:eastAsia="en-GB"/>
          </w:rPr>
          <w:t>):</w:t>
        </w:r>
      </w:ins>
    </w:p>
    <w:p w14:paraId="57F1D2D2" w14:textId="3986DED1" w:rsidR="00510160" w:rsidRPr="009E3267" w:rsidRDefault="00801706" w:rsidP="00510160">
      <w:pPr>
        <w:spacing w:before="100" w:beforeAutospacing="1" w:after="100" w:afterAutospacing="1" w:line="240" w:lineRule="auto"/>
        <w:jc w:val="left"/>
        <w:rPr>
          <w:moveTo w:id="875" w:author="Pannetier, Theo" w:date="2024-08-15T16:20:00Z" w16du:dateUtc="2024-08-15T15:20:00Z"/>
          <w:rFonts w:eastAsiaTheme="minorHAnsi" w:cstheme="minorBidi"/>
          <w:szCs w:val="24"/>
          <w:lang w:eastAsia="en-GB"/>
        </w:rPr>
      </w:pPr>
      <m:oMathPara>
        <m:oMath>
          <m:sSub>
            <m:sSubPr>
              <m:ctrlPr>
                <w:ins w:id="876" w:author="Pannetier, Theo" w:date="2024-08-15T16:32:00Z" w16du:dateUtc="2024-08-15T15:32:00Z">
                  <w:rPr>
                    <w:rFonts w:ascii="Cambria Math" w:hAnsi="Cambria Math"/>
                    <w:i/>
                    <w:szCs w:val="24"/>
                    <w:lang w:eastAsia="en-GB"/>
                  </w:rPr>
                </w:ins>
              </m:ctrlPr>
            </m:sSubPr>
            <m:e>
              <m:sSup>
                <m:sSupPr>
                  <m:ctrlPr>
                    <w:ins w:id="877" w:author="Pannetier, Theo" w:date="2024-08-15T16:32:00Z" w16du:dateUtc="2024-08-15T15:32:00Z">
                      <w:rPr>
                        <w:rFonts w:ascii="Cambria Math" w:hAnsi="Cambria Math"/>
                        <w:i/>
                        <w:szCs w:val="24"/>
                        <w:lang w:eastAsia="en-GB"/>
                      </w:rPr>
                    </w:ins>
                  </m:ctrlPr>
                </m:sSupPr>
                <m:e>
                  <m:r>
                    <w:ins w:id="878" w:author="Pannetier, Theo" w:date="2024-08-15T16:32:00Z" w16du:dateUtc="2024-08-15T15:32:00Z">
                      <w:rPr>
                        <w:rFonts w:ascii="Cambria Math" w:hAnsi="Cambria Math"/>
                        <w:szCs w:val="24"/>
                        <w:lang w:eastAsia="en-GB"/>
                      </w:rPr>
                      <m:t>σ</m:t>
                    </w:ins>
                  </m:r>
                </m:e>
                <m:sup>
                  <m:r>
                    <w:ins w:id="879" w:author="Pannetier, Theo" w:date="2024-08-15T16:32:00Z" w16du:dateUtc="2024-08-15T15:32:00Z">
                      <w:rPr>
                        <w:rFonts w:ascii="Cambria Math" w:hAnsi="Cambria Math"/>
                        <w:szCs w:val="24"/>
                        <w:lang w:eastAsia="en-GB"/>
                      </w:rPr>
                      <m:t>2</m:t>
                    </w:ins>
                  </m:r>
                </m:sup>
              </m:sSup>
            </m:e>
            <m:sub>
              <m:r>
                <w:ins w:id="880" w:author="Pannetier, Theo" w:date="2024-08-15T16:32:00Z" w16du:dateUtc="2024-08-15T15:32:00Z">
                  <w:rPr>
                    <w:rFonts w:ascii="Cambria Math" w:hAnsi="Cambria Math"/>
                    <w:szCs w:val="24"/>
                    <w:lang w:eastAsia="en-GB"/>
                  </w:rPr>
                  <m:t>P</m:t>
                </w:ins>
              </m:r>
              <m:r>
                <w:ins w:id="881" w:author="Pannetier, Theo" w:date="2024-08-15T16:32:00Z" w16du:dateUtc="2024-08-15T15:32:00Z">
                  <w:rPr>
                    <w:rFonts w:ascii="Cambria Math" w:hAnsi="Cambria Math"/>
                    <w:szCs w:val="24"/>
                    <w:lang w:eastAsia="en-GB"/>
                  </w:rPr>
                  <m:t>,</m:t>
                </w:ins>
              </m:r>
              <m:r>
                <w:ins w:id="882" w:author="Pannetier, Theo" w:date="2024-08-15T16:44:00Z" w16du:dateUtc="2024-08-15T15:44:00Z">
                  <w:rPr>
                    <w:rFonts w:ascii="Cambria Math" w:hAnsi="Cambria Math"/>
                    <w:szCs w:val="24"/>
                    <w:lang w:eastAsia="en-GB"/>
                  </w:rPr>
                  <m:t>l,</m:t>
                </w:ins>
              </m:r>
              <m:r>
                <w:ins w:id="883" w:author="Pannetier, Theo" w:date="2024-08-15T16:32:00Z" w16du:dateUtc="2024-08-15T15:32:00Z">
                  <w:rPr>
                    <w:rFonts w:ascii="Cambria Math" w:hAnsi="Cambria Math"/>
                    <w:szCs w:val="24"/>
                    <w:lang w:eastAsia="en-GB"/>
                  </w:rPr>
                  <m:t>u</m:t>
                </w:ins>
              </m:r>
            </m:sub>
          </m:sSub>
          <w:moveToRangeStart w:id="884" w:author="Pannetier, Theo" w:date="2024-08-15T16:20:00Z" w:name="move174631272"/>
          <m:r>
            <w:del w:id="885" w:author="Pannetier, Theo" w:date="2024-08-15T16:29:00Z" w16du:dateUtc="2024-08-15T15:29:00Z">
              <w:rPr>
                <w:rFonts w:ascii="Cambria Math" w:hAnsi="Cambria Math"/>
                <w:szCs w:val="24"/>
                <w:lang w:eastAsia="en-GB"/>
              </w:rPr>
              <m:t>a</m:t>
            </w:del>
          </m:r>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ins w:id="886" w:author="Pannetier, Theo" w:date="2024-08-15T16:29:00Z" w16du:dateUtc="2024-08-15T15:29:00Z">
                      <w:rPr>
                        <w:rFonts w:ascii="Cambria Math" w:hAnsi="Cambria Math"/>
                        <w:i/>
                        <w:szCs w:val="24"/>
                        <w:lang w:eastAsia="en-GB"/>
                      </w:rPr>
                    </w:ins>
                  </m:ctrlPr>
                </m:sSubPr>
                <m:e>
                  <m:sSup>
                    <m:sSupPr>
                      <m:ctrlPr>
                        <w:ins w:id="887" w:author="Pannetier, Theo" w:date="2024-08-15T16:29:00Z" w16du:dateUtc="2024-08-15T15:29:00Z">
                          <w:rPr>
                            <w:rFonts w:ascii="Cambria Math" w:hAnsi="Cambria Math"/>
                            <w:i/>
                            <w:szCs w:val="24"/>
                            <w:lang w:eastAsia="en-GB"/>
                          </w:rPr>
                        </w:ins>
                      </m:ctrlPr>
                    </m:sSupPr>
                    <m:e>
                      <m:r>
                        <w:ins w:id="888" w:author="Pannetier, Theo" w:date="2024-08-15T16:29:00Z" w16du:dateUtc="2024-08-15T15:29:00Z">
                          <w:rPr>
                            <w:rFonts w:ascii="Cambria Math" w:hAnsi="Cambria Math"/>
                            <w:szCs w:val="24"/>
                            <w:lang w:eastAsia="en-GB"/>
                          </w:rPr>
                          <m:t>s</m:t>
                        </w:ins>
                      </m:r>
                    </m:e>
                    <m:sup>
                      <m:r>
                        <w:ins w:id="889" w:author="Pannetier, Theo" w:date="2024-08-15T16:29:00Z" w16du:dateUtc="2024-08-15T15:29:00Z">
                          <w:rPr>
                            <w:rFonts w:ascii="Cambria Math" w:hAnsi="Cambria Math"/>
                            <w:szCs w:val="24"/>
                            <w:lang w:eastAsia="en-GB"/>
                          </w:rPr>
                          <m:t>2</m:t>
                        </w:ins>
                      </m:r>
                    </m:sup>
                  </m:sSup>
                </m:e>
                <m:sub>
                  <m:r>
                    <w:ins w:id="890" w:author="Pannetier, Theo" w:date="2024-08-15T16:44:00Z" w16du:dateUtc="2024-08-15T15:44:00Z">
                      <w:rPr>
                        <w:rFonts w:ascii="Cambria Math" w:hAnsi="Cambria Math"/>
                        <w:szCs w:val="24"/>
                        <w:lang w:eastAsia="en-GB"/>
                      </w:rPr>
                      <m:t>l,</m:t>
                    </w:ins>
                  </m:r>
                  <m:r>
                    <w:ins w:id="891" w:author="Pannetier, Theo" w:date="2024-08-15T16:29:00Z" w16du:dateUtc="2024-08-15T15:29:00Z">
                      <w:rPr>
                        <w:rFonts w:ascii="Cambria Math" w:hAnsi="Cambria Math"/>
                        <w:szCs w:val="24"/>
                        <w:lang w:eastAsia="en-GB"/>
                      </w:rPr>
                      <m:t>u</m:t>
                    </w:ins>
                  </m:r>
                </m:sub>
              </m:sSub>
              <m:sSup>
                <m:sSupPr>
                  <m:ctrlPr>
                    <w:del w:id="892" w:author="Pannetier, Theo" w:date="2024-08-15T16:29:00Z" w16du:dateUtc="2024-08-15T15:29:00Z">
                      <w:rPr>
                        <w:rFonts w:ascii="Cambria Math" w:hAnsi="Cambria Math"/>
                        <w:i/>
                        <w:szCs w:val="24"/>
                        <w:lang w:eastAsia="en-GB"/>
                      </w:rPr>
                    </w:del>
                  </m:ctrlPr>
                </m:sSupPr>
                <m:e>
                  <m:r>
                    <w:del w:id="893" w:author="Pannetier, Theo" w:date="2024-08-15T16:29:00Z" w16du:dateUtc="2024-08-15T15:29:00Z">
                      <w:rPr>
                        <w:rFonts w:ascii="Cambria Math" w:hAnsi="Cambria Math"/>
                        <w:szCs w:val="24"/>
                        <w:lang w:eastAsia="en-GB"/>
                      </w:rPr>
                      <m:t>s</m:t>
                    </w:del>
                  </m:r>
                </m:e>
                <m:sup>
                  <m:r>
                    <w:del w:id="894" w:author="Pannetier, Theo" w:date="2024-08-15T16:29:00Z" w16du:dateUtc="2024-08-15T15:29:00Z">
                      <w:rPr>
                        <w:rFonts w:ascii="Cambria Math" w:hAnsi="Cambria Math"/>
                        <w:szCs w:val="24"/>
                        <w:lang w:eastAsia="en-GB"/>
                      </w:rPr>
                      <m:t>2</m:t>
                    </w:del>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ins w:id="895" w:author="Pannetier, Theo" w:date="2024-08-15T16:29:00Z" w16du:dateUtc="2024-08-15T15:29:00Z">
                          <w:rPr>
                            <w:rFonts w:ascii="Cambria Math" w:hAnsi="Cambria Math"/>
                            <w:szCs w:val="24"/>
                            <w:lang w:eastAsia="en-GB"/>
                          </w:rPr>
                        </w:ins>
                      </m:ctrlPr>
                    </m:sSubPr>
                    <m:e>
                      <m:acc>
                        <m:accPr>
                          <m:chr m:val="̅"/>
                          <m:ctrlPr>
                            <w:ins w:id="896" w:author="Pannetier, Theo" w:date="2024-08-15T16:29:00Z" w16du:dateUtc="2024-08-15T15:29:00Z">
                              <w:rPr>
                                <w:rFonts w:ascii="Cambria Math" w:hAnsi="Cambria Math"/>
                                <w:szCs w:val="24"/>
                                <w:lang w:eastAsia="en-GB"/>
                              </w:rPr>
                            </w:ins>
                          </m:ctrlPr>
                        </m:accPr>
                        <m:e>
                          <m:r>
                            <w:ins w:id="897" w:author="Pannetier, Theo" w:date="2024-08-15T16:29:00Z" w16du:dateUtc="2024-08-15T15:29:00Z">
                              <w:rPr>
                                <w:rFonts w:ascii="Cambria Math" w:hAnsi="Cambria Math"/>
                                <w:szCs w:val="24"/>
                                <w:lang w:eastAsia="en-GB"/>
                              </w:rPr>
                              <m:t>p</m:t>
                            </w:ins>
                          </m:r>
                        </m:e>
                      </m:acc>
                    </m:e>
                    <m:sub>
                      <m:r>
                        <w:ins w:id="898" w:author="Pannetier, Theo" w:date="2024-08-15T16:44:00Z" w16du:dateUtc="2024-08-15T15:44:00Z">
                          <w:rPr>
                            <w:rFonts w:ascii="Cambria Math" w:hAnsi="Cambria Math"/>
                            <w:szCs w:val="24"/>
                            <w:lang w:eastAsia="en-GB"/>
                          </w:rPr>
                          <m:t>l,</m:t>
                        </w:ins>
                      </m:r>
                      <m:r>
                        <w:ins w:id="899" w:author="Pannetier, Theo" w:date="2024-08-15T16:29:00Z" w16du:dateUtc="2024-08-15T15:29:00Z">
                          <w:rPr>
                            <w:rFonts w:ascii="Cambria Math" w:hAnsi="Cambria Math"/>
                            <w:szCs w:val="24"/>
                            <w:lang w:eastAsia="en-GB"/>
                          </w:rPr>
                          <m:t>u</m:t>
                        </w:ins>
                      </m:r>
                    </m:sub>
                  </m:sSub>
                  <m:acc>
                    <m:accPr>
                      <m:chr m:val="̅"/>
                      <m:ctrlPr>
                        <w:del w:id="900" w:author="Pannetier, Theo" w:date="2024-08-15T16:29:00Z" w16du:dateUtc="2024-08-15T15:29:00Z">
                          <w:rPr>
                            <w:rFonts w:ascii="Cambria Math" w:hAnsi="Cambria Math"/>
                            <w:szCs w:val="24"/>
                            <w:lang w:eastAsia="en-GB"/>
                          </w:rPr>
                        </w:del>
                      </m:ctrlPr>
                    </m:accPr>
                    <m:e>
                      <m:r>
                        <w:del w:id="901" w:author="Pannetier, Theo" w:date="2024-08-15T16:29:00Z" w16du:dateUtc="2024-08-15T15:29:00Z">
                          <w:rPr>
                            <w:rFonts w:ascii="Cambria Math" w:hAnsi="Cambria Math"/>
                            <w:szCs w:val="24"/>
                            <w:lang w:eastAsia="en-GB"/>
                          </w:rPr>
                          <m:t>p</m:t>
                        </w:del>
                      </m:r>
                    </m:e>
                  </m:acc>
                  <m:d>
                    <m:dPr>
                      <m:ctrlPr>
                        <w:rPr>
                          <w:rFonts w:ascii="Cambria Math" w:hAnsi="Cambria Math"/>
                          <w:i/>
                          <w:szCs w:val="24"/>
                          <w:lang w:eastAsia="en-GB"/>
                        </w:rPr>
                      </m:ctrlPr>
                    </m:dPr>
                    <m:e>
                      <m:r>
                        <w:rPr>
                          <w:rFonts w:ascii="Cambria Math" w:hAnsi="Cambria Math"/>
                          <w:szCs w:val="24"/>
                          <w:lang w:eastAsia="en-GB"/>
                        </w:rPr>
                        <m:t>1-</m:t>
                      </m:r>
                      <m:sSub>
                        <m:sSubPr>
                          <m:ctrlPr>
                            <w:ins w:id="902" w:author="Pannetier, Theo" w:date="2024-08-15T16:30:00Z" w16du:dateUtc="2024-08-15T15:30:00Z">
                              <w:rPr>
                                <w:rFonts w:ascii="Cambria Math" w:hAnsi="Cambria Math"/>
                                <w:szCs w:val="24"/>
                                <w:lang w:eastAsia="en-GB"/>
                              </w:rPr>
                            </w:ins>
                          </m:ctrlPr>
                        </m:sSubPr>
                        <m:e>
                          <m:acc>
                            <m:accPr>
                              <m:chr m:val="̅"/>
                              <m:ctrlPr>
                                <w:ins w:id="903" w:author="Pannetier, Theo" w:date="2024-08-15T16:30:00Z" w16du:dateUtc="2024-08-15T15:30:00Z">
                                  <w:rPr>
                                    <w:rFonts w:ascii="Cambria Math" w:hAnsi="Cambria Math"/>
                                    <w:szCs w:val="24"/>
                                    <w:lang w:eastAsia="en-GB"/>
                                  </w:rPr>
                                </w:ins>
                              </m:ctrlPr>
                            </m:accPr>
                            <m:e>
                              <m:r>
                                <w:ins w:id="904" w:author="Pannetier, Theo" w:date="2024-08-15T16:30:00Z" w16du:dateUtc="2024-08-15T15:30:00Z">
                                  <w:rPr>
                                    <w:rFonts w:ascii="Cambria Math" w:hAnsi="Cambria Math"/>
                                    <w:szCs w:val="24"/>
                                    <w:lang w:eastAsia="en-GB"/>
                                  </w:rPr>
                                  <m:t>p</m:t>
                                </w:ins>
                              </m:r>
                            </m:e>
                          </m:acc>
                        </m:e>
                        <m:sub>
                          <m:r>
                            <w:ins w:id="905" w:author="Pannetier, Theo" w:date="2024-08-15T16:44:00Z" w16du:dateUtc="2024-08-15T15:44:00Z">
                              <w:rPr>
                                <w:rFonts w:ascii="Cambria Math" w:hAnsi="Cambria Math"/>
                                <w:szCs w:val="24"/>
                                <w:lang w:eastAsia="en-GB"/>
                              </w:rPr>
                              <m:t>l,</m:t>
                            </w:ins>
                          </m:r>
                          <m:r>
                            <w:ins w:id="906" w:author="Pannetier, Theo" w:date="2024-08-15T16:30:00Z" w16du:dateUtc="2024-08-15T15:30:00Z">
                              <w:rPr>
                                <w:rFonts w:ascii="Cambria Math" w:hAnsi="Cambria Math"/>
                                <w:szCs w:val="24"/>
                                <w:lang w:eastAsia="en-GB"/>
                              </w:rPr>
                              <m:t>u</m:t>
                            </w:ins>
                          </m:r>
                        </m:sub>
                      </m:sSub>
                      <m:acc>
                        <m:accPr>
                          <m:chr m:val="̅"/>
                          <m:ctrlPr>
                            <w:del w:id="907" w:author="Pannetier, Theo" w:date="2024-08-15T16:30:00Z" w16du:dateUtc="2024-08-15T15:30:00Z">
                              <w:rPr>
                                <w:rFonts w:ascii="Cambria Math" w:hAnsi="Cambria Math"/>
                                <w:szCs w:val="24"/>
                                <w:lang w:eastAsia="en-GB"/>
                              </w:rPr>
                            </w:del>
                          </m:ctrlPr>
                        </m:accPr>
                        <m:e>
                          <m:r>
                            <w:del w:id="908" w:author="Pannetier, Theo" w:date="2024-08-15T16:30:00Z" w16du:dateUtc="2024-08-15T15:30:00Z">
                              <w:rPr>
                                <w:rFonts w:ascii="Cambria Math" w:hAnsi="Cambria Math"/>
                                <w:szCs w:val="24"/>
                                <w:lang w:eastAsia="en-GB"/>
                              </w:rPr>
                              <m:t>p</m:t>
                            </w:del>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ins w:id="909" w:author="Pannetier, Theo" w:date="2024-08-15T16:30:00Z" w16du:dateUtc="2024-08-15T15:30:00Z">
                              <w:rPr>
                                <w:rFonts w:ascii="Cambria Math" w:hAnsi="Cambria Math"/>
                                <w:i/>
                                <w:szCs w:val="24"/>
                                <w:lang w:eastAsia="en-GB"/>
                              </w:rPr>
                            </w:ins>
                          </m:ctrlPr>
                        </m:sSubPr>
                        <m:e>
                          <m:r>
                            <w:ins w:id="910" w:author="Pannetier, Theo" w:date="2024-08-15T16:30:00Z" w16du:dateUtc="2024-08-15T15:30:00Z">
                              <w:rPr>
                                <w:rFonts w:ascii="Cambria Math" w:hAnsi="Cambria Math"/>
                                <w:szCs w:val="24"/>
                                <w:lang w:eastAsia="en-GB"/>
                              </w:rPr>
                              <m:t>h</m:t>
                            </w:ins>
                          </m:r>
                        </m:e>
                        <m:sub>
                          <m:r>
                            <w:ins w:id="911" w:author="Pannetier, Theo" w:date="2024-08-15T16:44:00Z" w16du:dateUtc="2024-08-15T15:44:00Z">
                              <w:rPr>
                                <w:rFonts w:ascii="Cambria Math" w:hAnsi="Cambria Math"/>
                                <w:szCs w:val="24"/>
                                <w:lang w:eastAsia="en-GB"/>
                              </w:rPr>
                              <m:t>l,</m:t>
                            </w:ins>
                          </m:r>
                          <m:r>
                            <w:ins w:id="912" w:author="Pannetier, Theo" w:date="2024-08-15T16:30:00Z" w16du:dateUtc="2024-08-15T15:30:00Z">
                              <w:rPr>
                                <w:rFonts w:ascii="Cambria Math" w:hAnsi="Cambria Math"/>
                                <w:szCs w:val="24"/>
                                <w:lang w:eastAsia="en-GB"/>
                              </w:rPr>
                              <m:t>u</m:t>
                            </w:ins>
                          </m:r>
                        </m:sub>
                      </m:sSub>
                      <m:r>
                        <w:del w:id="913" w:author="Pannetier, Theo" w:date="2024-08-15T16:30:00Z" w16du:dateUtc="2024-08-15T15:30:00Z">
                          <w:rPr>
                            <w:rFonts w:ascii="Cambria Math" w:hAnsi="Cambria Math"/>
                            <w:szCs w:val="24"/>
                            <w:lang w:eastAsia="en-GB"/>
                          </w:rPr>
                          <m:t>h</m:t>
                        </w:del>
                      </m:r>
                    </m:e>
                  </m:acc>
                </m:e>
              </m:d>
            </m:e>
          </m:d>
        </m:oMath>
      </m:oMathPara>
    </w:p>
    <w:p w14:paraId="733195E8" w14:textId="46840BBB" w:rsidR="00510160" w:rsidRPr="009E3267" w:rsidRDefault="00801706" w:rsidP="00510160">
      <w:pPr>
        <w:spacing w:before="100" w:beforeAutospacing="1" w:after="100" w:afterAutospacing="1" w:line="240" w:lineRule="auto"/>
        <w:jc w:val="left"/>
        <w:rPr>
          <w:moveTo w:id="914" w:author="Pannetier, Theo" w:date="2024-08-15T16:20:00Z" w16du:dateUtc="2024-08-15T15:20:00Z"/>
          <w:rFonts w:eastAsiaTheme="minorHAnsi" w:cstheme="minorBidi"/>
          <w:szCs w:val="24"/>
          <w:lang w:eastAsia="en-GB"/>
        </w:rPr>
      </w:pPr>
      <m:oMathPara>
        <m:oMath>
          <m:sSub>
            <m:sSubPr>
              <m:ctrlPr>
                <w:ins w:id="915" w:author="Pannetier, Theo" w:date="2024-08-15T16:32:00Z" w16du:dateUtc="2024-08-15T15:32:00Z">
                  <w:rPr>
                    <w:rFonts w:ascii="Cambria Math" w:hAnsi="Cambria Math"/>
                    <w:i/>
                    <w:szCs w:val="24"/>
                    <w:lang w:eastAsia="en-GB"/>
                  </w:rPr>
                </w:ins>
              </m:ctrlPr>
            </m:sSubPr>
            <m:e>
              <m:sSup>
                <m:sSupPr>
                  <m:ctrlPr>
                    <w:ins w:id="916" w:author="Pannetier, Theo" w:date="2024-08-15T16:32:00Z" w16du:dateUtc="2024-08-15T15:32:00Z">
                      <w:rPr>
                        <w:rFonts w:ascii="Cambria Math" w:hAnsi="Cambria Math"/>
                        <w:i/>
                        <w:szCs w:val="24"/>
                        <w:lang w:eastAsia="en-GB"/>
                      </w:rPr>
                    </w:ins>
                  </m:ctrlPr>
                </m:sSupPr>
                <m:e>
                  <m:r>
                    <w:ins w:id="917" w:author="Pannetier, Theo" w:date="2024-08-15T16:32:00Z" w16du:dateUtc="2024-08-15T15:32:00Z">
                      <w:rPr>
                        <w:rFonts w:ascii="Cambria Math" w:hAnsi="Cambria Math"/>
                        <w:szCs w:val="24"/>
                        <w:lang w:eastAsia="en-GB"/>
                      </w:rPr>
                      <m:t>σ</m:t>
                    </w:ins>
                  </m:r>
                </m:e>
                <m:sup>
                  <m:r>
                    <w:ins w:id="918" w:author="Pannetier, Theo" w:date="2024-08-15T16:32:00Z" w16du:dateUtc="2024-08-15T15:32:00Z">
                      <w:rPr>
                        <w:rFonts w:ascii="Cambria Math" w:hAnsi="Cambria Math"/>
                        <w:szCs w:val="24"/>
                        <w:lang w:eastAsia="en-GB"/>
                      </w:rPr>
                      <m:t>2</m:t>
                    </w:ins>
                  </m:r>
                </m:sup>
              </m:sSup>
            </m:e>
            <m:sub>
              <m:r>
                <w:ins w:id="919" w:author="Pannetier, Theo" w:date="2024-08-15T16:32:00Z" w16du:dateUtc="2024-08-15T15:32:00Z">
                  <w:rPr>
                    <w:rFonts w:ascii="Cambria Math" w:hAnsi="Cambria Math"/>
                    <w:szCs w:val="24"/>
                    <w:lang w:eastAsia="en-GB"/>
                  </w:rPr>
                  <m:t>I</m:t>
                </w:ins>
              </m:r>
              <m:r>
                <w:ins w:id="920" w:author="Pannetier, Theo" w:date="2024-08-15T16:32:00Z" w16du:dateUtc="2024-08-15T15:32:00Z">
                  <w:rPr>
                    <w:rFonts w:ascii="Cambria Math" w:hAnsi="Cambria Math"/>
                    <w:szCs w:val="24"/>
                    <w:lang w:eastAsia="en-GB"/>
                  </w:rPr>
                  <m:t>,</m:t>
                </w:ins>
              </m:r>
              <m:r>
                <w:ins w:id="921" w:author="Pannetier, Theo" w:date="2024-08-15T16:44:00Z" w16du:dateUtc="2024-08-15T15:44:00Z">
                  <w:rPr>
                    <w:rFonts w:ascii="Cambria Math" w:hAnsi="Cambria Math"/>
                    <w:szCs w:val="24"/>
                    <w:lang w:eastAsia="en-GB"/>
                  </w:rPr>
                  <m:t>l,</m:t>
                </w:ins>
              </m:r>
              <m:r>
                <w:ins w:id="922" w:author="Pannetier, Theo" w:date="2024-08-15T16:32:00Z" w16du:dateUtc="2024-08-15T15:32:00Z">
                  <w:rPr>
                    <w:rFonts w:ascii="Cambria Math" w:hAnsi="Cambria Math"/>
                    <w:szCs w:val="24"/>
                    <w:lang w:eastAsia="en-GB"/>
                  </w:rPr>
                  <m:t>u</m:t>
                </w:ins>
              </m:r>
            </m:sub>
          </m:sSub>
          <m:r>
            <w:del w:id="923" w:author="Pannetier, Theo" w:date="2024-08-15T16:31:00Z" w16du:dateUtc="2024-08-15T15:31:00Z">
              <w:rPr>
                <w:rFonts w:ascii="Cambria Math" w:hAnsi="Cambria Math"/>
                <w:szCs w:val="24"/>
                <w:lang w:eastAsia="en-GB"/>
              </w:rPr>
              <m:t>b</m:t>
            </w:del>
          </m:r>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ins w:id="924" w:author="Pannetier, Theo" w:date="2024-08-15T16:30:00Z" w16du:dateUtc="2024-08-15T15:30:00Z">
                      <w:rPr>
                        <w:rFonts w:ascii="Cambria Math" w:hAnsi="Cambria Math"/>
                        <w:szCs w:val="24"/>
                        <w:lang w:eastAsia="en-GB"/>
                      </w:rPr>
                    </w:ins>
                  </m:ctrlPr>
                </m:sSubPr>
                <m:e>
                  <m:acc>
                    <m:accPr>
                      <m:chr m:val="̅"/>
                      <m:ctrlPr>
                        <w:ins w:id="925" w:author="Pannetier, Theo" w:date="2024-08-15T16:30:00Z" w16du:dateUtc="2024-08-15T15:30:00Z">
                          <w:rPr>
                            <w:rFonts w:ascii="Cambria Math" w:hAnsi="Cambria Math"/>
                            <w:szCs w:val="24"/>
                            <w:lang w:eastAsia="en-GB"/>
                          </w:rPr>
                        </w:ins>
                      </m:ctrlPr>
                    </m:accPr>
                    <m:e>
                      <m:r>
                        <w:ins w:id="926" w:author="Pannetier, Theo" w:date="2024-08-15T16:30:00Z" w16du:dateUtc="2024-08-15T15:30:00Z">
                          <w:rPr>
                            <w:rFonts w:ascii="Cambria Math" w:hAnsi="Cambria Math"/>
                            <w:szCs w:val="24"/>
                            <w:lang w:eastAsia="en-GB"/>
                          </w:rPr>
                          <m:t>p</m:t>
                        </w:ins>
                      </m:r>
                    </m:e>
                  </m:acc>
                </m:e>
                <m:sub>
                  <m:r>
                    <w:ins w:id="927" w:author="Pannetier, Theo" w:date="2024-08-15T16:44:00Z" w16du:dateUtc="2024-08-15T15:44:00Z">
                      <w:rPr>
                        <w:rFonts w:ascii="Cambria Math" w:hAnsi="Cambria Math"/>
                        <w:szCs w:val="24"/>
                        <w:lang w:eastAsia="en-GB"/>
                      </w:rPr>
                      <m:t>l,</m:t>
                    </w:ins>
                  </m:r>
                  <m:r>
                    <w:ins w:id="928" w:author="Pannetier, Theo" w:date="2024-08-15T16:30:00Z" w16du:dateUtc="2024-08-15T15:30:00Z">
                      <w:rPr>
                        <w:rFonts w:ascii="Cambria Math" w:hAnsi="Cambria Math"/>
                        <w:szCs w:val="24"/>
                        <w:lang w:eastAsia="en-GB"/>
                      </w:rPr>
                      <m:t>u</m:t>
                    </w:ins>
                  </m:r>
                </m:sub>
              </m:sSub>
              <m:acc>
                <m:accPr>
                  <m:chr m:val="̅"/>
                  <m:ctrlPr>
                    <w:del w:id="929" w:author="Pannetier, Theo" w:date="2024-08-15T16:30:00Z" w16du:dateUtc="2024-08-15T15:30:00Z">
                      <w:rPr>
                        <w:rFonts w:ascii="Cambria Math" w:hAnsi="Cambria Math"/>
                        <w:szCs w:val="24"/>
                        <w:lang w:eastAsia="en-GB"/>
                      </w:rPr>
                    </w:del>
                  </m:ctrlPr>
                </m:accPr>
                <m:e>
                  <m:r>
                    <w:del w:id="930" w:author="Pannetier, Theo" w:date="2024-08-15T16:30:00Z" w16du:dateUtc="2024-08-15T15:30:00Z">
                      <w:rPr>
                        <w:rFonts w:ascii="Cambria Math" w:hAnsi="Cambria Math"/>
                        <w:szCs w:val="24"/>
                        <w:lang w:eastAsia="en-GB"/>
                      </w:rPr>
                      <m:t>p</m:t>
                    </w:del>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ins w:id="931" w:author="Pannetier, Theo" w:date="2024-08-15T16:30:00Z" w16du:dateUtc="2024-08-15T15:30:00Z">
                              <w:rPr>
                                <w:rFonts w:ascii="Cambria Math" w:hAnsi="Cambria Math"/>
                                <w:szCs w:val="24"/>
                                <w:lang w:eastAsia="en-GB"/>
                              </w:rPr>
                            </w:ins>
                          </m:ctrlPr>
                        </m:sSubPr>
                        <m:e>
                          <m:acc>
                            <m:accPr>
                              <m:chr m:val="̅"/>
                              <m:ctrlPr>
                                <w:ins w:id="932" w:author="Pannetier, Theo" w:date="2024-08-15T16:30:00Z" w16du:dateUtc="2024-08-15T15:30:00Z">
                                  <w:rPr>
                                    <w:rFonts w:ascii="Cambria Math" w:hAnsi="Cambria Math"/>
                                    <w:szCs w:val="24"/>
                                    <w:lang w:eastAsia="en-GB"/>
                                  </w:rPr>
                                </w:ins>
                              </m:ctrlPr>
                            </m:accPr>
                            <m:e>
                              <m:r>
                                <w:ins w:id="933" w:author="Pannetier, Theo" w:date="2024-08-15T16:30:00Z" w16du:dateUtc="2024-08-15T15:30:00Z">
                                  <w:rPr>
                                    <w:rFonts w:ascii="Cambria Math" w:hAnsi="Cambria Math"/>
                                    <w:szCs w:val="24"/>
                                    <w:lang w:eastAsia="en-GB"/>
                                  </w:rPr>
                                  <m:t>p</m:t>
                                </w:ins>
                              </m:r>
                            </m:e>
                          </m:acc>
                        </m:e>
                        <m:sub>
                          <m:r>
                            <w:ins w:id="934" w:author="Pannetier, Theo" w:date="2024-08-15T16:44:00Z" w16du:dateUtc="2024-08-15T15:44:00Z">
                              <w:rPr>
                                <w:rFonts w:ascii="Cambria Math" w:hAnsi="Cambria Math"/>
                                <w:szCs w:val="24"/>
                                <w:lang w:eastAsia="en-GB"/>
                              </w:rPr>
                              <m:t>l,</m:t>
                            </w:ins>
                          </m:r>
                          <m:r>
                            <w:ins w:id="935" w:author="Pannetier, Theo" w:date="2024-08-15T16:30:00Z" w16du:dateUtc="2024-08-15T15:30:00Z">
                              <w:rPr>
                                <w:rFonts w:ascii="Cambria Math" w:hAnsi="Cambria Math"/>
                                <w:szCs w:val="24"/>
                                <w:lang w:eastAsia="en-GB"/>
                              </w:rPr>
                              <m:t>u</m:t>
                            </w:ins>
                          </m:r>
                        </m:sub>
                      </m:sSub>
                      <m:r>
                        <w:del w:id="936" w:author="Pannetier, Theo" w:date="2024-08-15T16:30:00Z" w16du:dateUtc="2024-08-15T15:30:00Z">
                          <w:rPr>
                            <w:rFonts w:ascii="Cambria Math" w:hAnsi="Cambria Math"/>
                            <w:szCs w:val="24"/>
                            <w:lang w:eastAsia="en-GB"/>
                          </w:rPr>
                          <m:t>p</m:t>
                        </w:del>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ins w:id="937" w:author="Pannetier, Theo" w:date="2024-08-15T16:30:00Z" w16du:dateUtc="2024-08-15T15:30:00Z">
                      <w:rPr>
                        <w:rFonts w:ascii="Cambria Math" w:hAnsi="Cambria Math"/>
                        <w:szCs w:val="24"/>
                        <w:lang w:eastAsia="en-GB"/>
                      </w:rPr>
                    </w:ins>
                  </m:ctrlPr>
                </m:accPr>
                <m:e>
                  <m:sSub>
                    <m:sSubPr>
                      <m:ctrlPr>
                        <w:ins w:id="938" w:author="Pannetier, Theo" w:date="2024-08-15T16:30:00Z" w16du:dateUtc="2024-08-15T15:30:00Z">
                          <w:rPr>
                            <w:rFonts w:ascii="Cambria Math" w:hAnsi="Cambria Math"/>
                            <w:i/>
                            <w:szCs w:val="24"/>
                            <w:lang w:eastAsia="en-GB"/>
                          </w:rPr>
                        </w:ins>
                      </m:ctrlPr>
                    </m:sSubPr>
                    <m:e>
                      <m:r>
                        <w:ins w:id="939" w:author="Pannetier, Theo" w:date="2024-08-15T16:30:00Z" w16du:dateUtc="2024-08-15T15:30:00Z">
                          <w:rPr>
                            <w:rFonts w:ascii="Cambria Math" w:hAnsi="Cambria Math"/>
                            <w:szCs w:val="24"/>
                            <w:lang w:eastAsia="en-GB"/>
                          </w:rPr>
                          <m:t>h</m:t>
                        </w:ins>
                      </m:r>
                    </m:e>
                    <m:sub>
                      <m:r>
                        <w:ins w:id="940" w:author="Pannetier, Theo" w:date="2024-08-15T16:45:00Z" w16du:dateUtc="2024-08-15T15:45:00Z">
                          <w:rPr>
                            <w:rFonts w:ascii="Cambria Math" w:hAnsi="Cambria Math"/>
                            <w:szCs w:val="24"/>
                            <w:lang w:eastAsia="en-GB"/>
                          </w:rPr>
                          <m:t>l,</m:t>
                        </w:ins>
                      </m:r>
                      <m:r>
                        <w:ins w:id="941" w:author="Pannetier, Theo" w:date="2024-08-15T16:30:00Z" w16du:dateUtc="2024-08-15T15:30:00Z">
                          <w:rPr>
                            <w:rFonts w:ascii="Cambria Math" w:hAnsi="Cambria Math"/>
                            <w:szCs w:val="24"/>
                            <w:lang w:eastAsia="en-GB"/>
                          </w:rPr>
                          <m:t>u</m:t>
                        </w:ins>
                      </m:r>
                    </m:sub>
                  </m:sSub>
                </m:e>
              </m:acc>
              <m:acc>
                <m:accPr>
                  <m:chr m:val="̅"/>
                  <m:ctrlPr>
                    <w:del w:id="942" w:author="Pannetier, Theo" w:date="2024-08-15T16:30:00Z" w16du:dateUtc="2024-08-15T15:30:00Z">
                      <w:rPr>
                        <w:rFonts w:ascii="Cambria Math" w:hAnsi="Cambria Math"/>
                        <w:szCs w:val="24"/>
                        <w:lang w:eastAsia="en-GB"/>
                      </w:rPr>
                    </w:del>
                  </m:ctrlPr>
                </m:accPr>
                <m:e>
                  <m:r>
                    <w:del w:id="943" w:author="Pannetier, Theo" w:date="2024-08-15T16:30:00Z" w16du:dateUtc="2024-08-15T15:30:00Z">
                      <w:rPr>
                        <w:rFonts w:ascii="Cambria Math" w:hAnsi="Cambria Math"/>
                        <w:szCs w:val="24"/>
                        <w:lang w:eastAsia="en-GB"/>
                      </w:rPr>
                      <m:t>h</m:t>
                    </w:del>
                  </m:r>
                </m:e>
              </m:acc>
            </m:e>
          </m:d>
        </m:oMath>
      </m:oMathPara>
    </w:p>
    <w:p w14:paraId="5050DA65" w14:textId="350B34A6" w:rsidR="00510160" w:rsidRPr="00510160" w:rsidRDefault="00801706" w:rsidP="00510160">
      <w:pPr>
        <w:spacing w:before="100" w:beforeAutospacing="1" w:after="100" w:afterAutospacing="1" w:line="240" w:lineRule="auto"/>
        <w:jc w:val="left"/>
        <w:rPr>
          <w:ins w:id="944" w:author="Pannetier, Theo" w:date="2024-08-15T16:21:00Z" w16du:dateUtc="2024-08-15T15:21:00Z"/>
          <w:rFonts w:eastAsiaTheme="minorEastAsia" w:cstheme="minorBidi"/>
          <w:szCs w:val="24"/>
          <w:lang w:eastAsia="en-GB"/>
        </w:rPr>
      </w:pPr>
      <m:oMathPara>
        <m:oMath>
          <m:sSub>
            <m:sSubPr>
              <m:ctrlPr>
                <w:ins w:id="945" w:author="Pannetier, Theo" w:date="2024-08-15T16:31:00Z" w16du:dateUtc="2024-08-15T15:31:00Z">
                  <w:rPr>
                    <w:rFonts w:ascii="Cambria Math" w:hAnsi="Cambria Math"/>
                    <w:i/>
                    <w:szCs w:val="24"/>
                    <w:lang w:eastAsia="en-GB"/>
                  </w:rPr>
                </w:ins>
              </m:ctrlPr>
            </m:sSubPr>
            <m:e>
              <m:sSup>
                <m:sSupPr>
                  <m:ctrlPr>
                    <w:ins w:id="946" w:author="Pannetier, Theo" w:date="2024-08-15T16:31:00Z" w16du:dateUtc="2024-08-15T15:31:00Z">
                      <w:rPr>
                        <w:rFonts w:ascii="Cambria Math" w:hAnsi="Cambria Math"/>
                        <w:i/>
                        <w:szCs w:val="24"/>
                        <w:lang w:eastAsia="en-GB"/>
                      </w:rPr>
                    </w:ins>
                  </m:ctrlPr>
                </m:sSupPr>
                <m:e>
                  <m:r>
                    <w:ins w:id="947" w:author="Pannetier, Theo" w:date="2024-08-15T16:31:00Z" w16du:dateUtc="2024-08-15T15:31:00Z">
                      <w:rPr>
                        <w:rFonts w:ascii="Cambria Math" w:hAnsi="Cambria Math"/>
                        <w:szCs w:val="24"/>
                        <w:lang w:eastAsia="en-GB"/>
                      </w:rPr>
                      <m:t>σ</m:t>
                    </w:ins>
                  </m:r>
                </m:e>
                <m:sup>
                  <m:r>
                    <w:ins w:id="948" w:author="Pannetier, Theo" w:date="2024-08-15T16:31:00Z" w16du:dateUtc="2024-08-15T15:31:00Z">
                      <w:rPr>
                        <w:rFonts w:ascii="Cambria Math" w:hAnsi="Cambria Math"/>
                        <w:szCs w:val="24"/>
                        <w:lang w:eastAsia="en-GB"/>
                      </w:rPr>
                      <m:t>2</m:t>
                    </w:ins>
                  </m:r>
                </m:sup>
              </m:sSup>
            </m:e>
            <m:sub>
              <m:r>
                <w:ins w:id="949" w:author="Pannetier, Theo" w:date="2024-08-15T16:31:00Z" w16du:dateUtc="2024-08-15T15:31:00Z">
                  <w:rPr>
                    <w:rFonts w:ascii="Cambria Math" w:hAnsi="Cambria Math"/>
                    <w:szCs w:val="24"/>
                    <w:lang w:eastAsia="en-GB"/>
                  </w:rPr>
                  <m:t>G,</m:t>
                </w:ins>
              </m:r>
              <m:r>
                <w:ins w:id="950" w:author="Pannetier, Theo" w:date="2024-08-15T16:45:00Z" w16du:dateUtc="2024-08-15T15:45:00Z">
                  <w:rPr>
                    <w:rFonts w:ascii="Cambria Math" w:hAnsi="Cambria Math"/>
                    <w:szCs w:val="24"/>
                    <w:lang w:eastAsia="en-GB"/>
                  </w:rPr>
                  <m:t>l,</m:t>
                </w:ins>
              </m:r>
              <m:r>
                <w:ins w:id="951" w:author="Pannetier, Theo" w:date="2024-08-15T16:31:00Z" w16du:dateUtc="2024-08-15T15:31:00Z">
                  <w:rPr>
                    <w:rFonts w:ascii="Cambria Math" w:hAnsi="Cambria Math"/>
                    <w:szCs w:val="24"/>
                    <w:lang w:eastAsia="en-GB"/>
                  </w:rPr>
                  <m:t>u</m:t>
                </w:ins>
              </m:r>
            </m:sub>
          </m:sSub>
          <m:r>
            <w:del w:id="952" w:author="Pannetier, Theo" w:date="2024-08-15T16:31:00Z" w16du:dateUtc="2024-08-15T15:31:00Z">
              <w:rPr>
                <w:rFonts w:ascii="Cambria Math" w:hAnsi="Cambria Math"/>
                <w:szCs w:val="24"/>
                <w:lang w:eastAsia="en-GB"/>
              </w:rPr>
              <m:t>c</m:t>
            </w:del>
          </m:r>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ins w:id="953" w:author="Pannetier, Theo" w:date="2024-08-15T16:30:00Z" w16du:dateUtc="2024-08-15T15:30:00Z">
                  <w:rPr>
                    <w:rFonts w:ascii="Cambria Math" w:hAnsi="Cambria Math"/>
                    <w:szCs w:val="24"/>
                    <w:lang w:eastAsia="en-GB"/>
                  </w:rPr>
                </w:ins>
              </m:ctrlPr>
            </m:accPr>
            <m:e>
              <m:sSub>
                <m:sSubPr>
                  <m:ctrlPr>
                    <w:ins w:id="954" w:author="Pannetier, Theo" w:date="2024-08-15T16:30:00Z" w16du:dateUtc="2024-08-15T15:30:00Z">
                      <w:rPr>
                        <w:rFonts w:ascii="Cambria Math" w:hAnsi="Cambria Math"/>
                        <w:i/>
                        <w:szCs w:val="24"/>
                        <w:lang w:eastAsia="en-GB"/>
                      </w:rPr>
                    </w:ins>
                  </m:ctrlPr>
                </m:sSubPr>
                <m:e>
                  <m:r>
                    <w:ins w:id="955" w:author="Pannetier, Theo" w:date="2024-08-15T16:30:00Z" w16du:dateUtc="2024-08-15T15:30:00Z">
                      <w:rPr>
                        <w:rFonts w:ascii="Cambria Math" w:hAnsi="Cambria Math"/>
                        <w:szCs w:val="24"/>
                        <w:lang w:eastAsia="en-GB"/>
                      </w:rPr>
                      <m:t>h</m:t>
                    </w:ins>
                  </m:r>
                </m:e>
                <m:sub>
                  <m:r>
                    <w:ins w:id="956" w:author="Pannetier, Theo" w:date="2024-08-15T16:45:00Z" w16du:dateUtc="2024-08-15T15:45:00Z">
                      <w:rPr>
                        <w:rFonts w:ascii="Cambria Math" w:hAnsi="Cambria Math"/>
                        <w:szCs w:val="24"/>
                        <w:lang w:eastAsia="en-GB"/>
                      </w:rPr>
                      <m:t>l,</m:t>
                    </w:ins>
                  </m:r>
                  <m:r>
                    <w:ins w:id="957" w:author="Pannetier, Theo" w:date="2024-08-15T16:30:00Z" w16du:dateUtc="2024-08-15T15:30:00Z">
                      <w:rPr>
                        <w:rFonts w:ascii="Cambria Math" w:hAnsi="Cambria Math"/>
                        <w:szCs w:val="24"/>
                        <w:lang w:eastAsia="en-GB"/>
                      </w:rPr>
                      <m:t>u</m:t>
                    </w:ins>
                  </m:r>
                </m:sub>
              </m:sSub>
            </m:e>
          </m:acc>
          <m:acc>
            <m:accPr>
              <m:chr m:val="̅"/>
              <m:ctrlPr>
                <w:del w:id="958" w:author="Pannetier, Theo" w:date="2024-08-15T16:30:00Z" w16du:dateUtc="2024-08-15T15:30:00Z">
                  <w:rPr>
                    <w:rFonts w:ascii="Cambria Math" w:hAnsi="Cambria Math"/>
                    <w:szCs w:val="24"/>
                    <w:lang w:eastAsia="en-GB"/>
                  </w:rPr>
                </w:del>
              </m:ctrlPr>
            </m:accPr>
            <m:e>
              <m:r>
                <w:del w:id="959" w:author="Pannetier, Theo" w:date="2024-08-15T16:30:00Z" w16du:dateUtc="2024-08-15T15:30:00Z">
                  <w:rPr>
                    <w:rFonts w:ascii="Cambria Math" w:hAnsi="Cambria Math"/>
                    <w:szCs w:val="24"/>
                    <w:lang w:eastAsia="en-GB"/>
                  </w:rPr>
                  <m:t>h</m:t>
                </w:del>
              </m:r>
            </m:e>
          </m:acc>
        </m:oMath>
      </m:oMathPara>
    </w:p>
    <w:p w14:paraId="19CB7884" w14:textId="4D329B60" w:rsidR="00510160" w:rsidRPr="00510160" w:rsidDel="00801706" w:rsidRDefault="00801706" w:rsidP="00510160">
      <w:pPr>
        <w:spacing w:before="100" w:beforeAutospacing="1" w:after="100" w:afterAutospacing="1" w:line="240" w:lineRule="auto"/>
        <w:jc w:val="left"/>
        <w:rPr>
          <w:del w:id="960" w:author="Pannetier, Theo" w:date="2024-08-15T16:32:00Z" w16du:dateUtc="2024-08-15T15:32:00Z"/>
          <w:moveTo w:id="961" w:author="Pannetier, Theo" w:date="2024-08-15T16:20:00Z" w16du:dateUtc="2024-08-15T15:20:00Z"/>
          <w:rFonts w:eastAsiaTheme="minorEastAsia" w:cstheme="minorBidi"/>
          <w:szCs w:val="24"/>
          <w:lang w:eastAsia="en-GB"/>
        </w:rPr>
      </w:pPr>
      <w:ins w:id="962" w:author="Pannetier, Theo" w:date="2024-08-15T16:37:00Z" w16du:dateUtc="2024-08-15T15:37:00Z">
        <w:r>
          <w:rPr>
            <w:rFonts w:eastAsiaTheme="minorEastAsia" w:cstheme="minorBidi"/>
            <w:szCs w:val="24"/>
            <w:lang w:eastAsia="en-GB"/>
          </w:rPr>
          <w:t>where</w:t>
        </w:r>
      </w:ins>
    </w:p>
    <w:moveToRangeStart w:id="963" w:author="Pannetier, Theo" w:date="2024-08-15T16:21:00Z" w:name="move174631281"/>
    <w:moveToRangeEnd w:id="884"/>
    <w:p w14:paraId="55EB8C74" w14:textId="77777777" w:rsidR="00510160" w:rsidRPr="00441381" w:rsidRDefault="00510160" w:rsidP="00510160">
      <w:pPr>
        <w:spacing w:before="100" w:beforeAutospacing="1" w:after="100" w:afterAutospacing="1" w:line="240" w:lineRule="auto"/>
        <w:jc w:val="left"/>
        <w:rPr>
          <w:moveTo w:id="964" w:author="Pannetier, Theo" w:date="2024-08-15T16:21:00Z" w16du:dateUtc="2024-08-15T15:21:00Z"/>
          <w:iCs/>
          <w:szCs w:val="24"/>
          <w:lang w:val="en-US" w:eastAsia="en-GB"/>
        </w:rPr>
      </w:pPr>
      <m:oMathPara>
        <m:oMath>
          <m:sSub>
            <m:sSubPr>
              <m:ctrlPr>
                <w:rPr>
                  <w:rFonts w:ascii="Cambria Math" w:hAnsi="Cambria Math"/>
                  <w:iCs/>
                  <w:szCs w:val="24"/>
                  <w:lang w:val="en-US" w:eastAsia="en-GB"/>
                </w:rPr>
              </m:ctrlPr>
            </m:sSubPr>
            <m:e>
              <m:r>
                <m:rPr>
                  <m:sty m:val="p"/>
                </m:rPr>
                <w:rPr>
                  <w:rFonts w:ascii="Cambria Math" w:hAnsi="Cambria Math"/>
                  <w:szCs w:val="24"/>
                  <w:lang w:val="en-US" w:eastAsia="en-GB"/>
                </w:rPr>
                <m:t>n</m:t>
              </m:r>
            </m:e>
            <m:sub>
              <m:r>
                <m:rPr>
                  <m:sty m:val="p"/>
                </m:rP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m:oMathPara>
    </w:p>
    <w:moveToRangeEnd w:id="963"/>
    <w:p w14:paraId="1CC279BE" w14:textId="77777777" w:rsidR="00801706" w:rsidRDefault="00801706" w:rsidP="009E3267">
      <w:pPr>
        <w:spacing w:before="100" w:beforeAutospacing="1" w:after="100" w:afterAutospacing="1" w:line="240" w:lineRule="auto"/>
        <w:jc w:val="left"/>
        <w:rPr>
          <w:ins w:id="965" w:author="Pannetier, Theo" w:date="2024-08-15T16:38:00Z" w16du:dateUtc="2024-08-15T15:38:00Z"/>
          <w:iCs/>
          <w:szCs w:val="24"/>
          <w:lang w:eastAsia="en-GB"/>
        </w:rPr>
      </w:pPr>
    </w:p>
    <w:p w14:paraId="11A2BC23" w14:textId="5DE08069"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ins w:id="966" w:author="Pannetier, Theo" w:date="2024-08-15T16:38:00Z" w16du:dateUtc="2024-08-15T15:38:00Z">
        <w:r w:rsidR="00E30382">
          <w:rPr>
            <w:iCs/>
            <w:szCs w:val="24"/>
            <w:lang w:eastAsia="en-GB"/>
          </w:rPr>
          <w:t xml:space="preserve">for </w:t>
        </w:r>
      </w:ins>
      <w:ins w:id="967" w:author="Pannetier, Theo" w:date="2024-08-15T16:45:00Z" w16du:dateUtc="2024-08-15T15:45:00Z">
        <w:r w:rsidR="00E30382">
          <w:rPr>
            <w:iCs/>
            <w:szCs w:val="24"/>
            <w:lang w:eastAsia="en-GB"/>
          </w:rPr>
          <w:t xml:space="preserve">locus </w:t>
        </w:r>
        <w:r w:rsidR="00E30382" w:rsidRPr="00E30382">
          <w:rPr>
            <w:i/>
            <w:szCs w:val="24"/>
            <w:lang w:eastAsia="en-GB"/>
            <w:rPrChange w:id="968" w:author="Pannetier, Theo" w:date="2024-08-15T16:45:00Z" w16du:dateUtc="2024-08-15T15:45:00Z">
              <w:rPr>
                <w:iCs/>
                <w:szCs w:val="24"/>
                <w:lang w:eastAsia="en-GB"/>
              </w:rPr>
            </w:rPrChange>
          </w:rPr>
          <w:t>l</w:t>
        </w:r>
      </w:ins>
      <w:ins w:id="969" w:author="Pannetier, Theo" w:date="2024-08-15T16:38:00Z" w16du:dateUtc="2024-08-15T15:38:00Z">
        <w:r w:rsidR="00E30382">
          <w:rPr>
            <w:iCs/>
            <w:szCs w:val="24"/>
            <w:lang w:eastAsia="en-GB"/>
          </w:rPr>
          <w:t xml:space="preserve"> </w:t>
        </w:r>
      </w:ins>
      <w:r>
        <w:rPr>
          <w:iCs/>
          <w:szCs w:val="24"/>
          <w:lang w:eastAsia="en-GB"/>
        </w:rPr>
        <w:t xml:space="preserve">are then obtained from the sums </w:t>
      </w:r>
      <m:oMath>
        <m:sSub>
          <m:sSubPr>
            <m:ctrlPr>
              <w:ins w:id="970" w:author="Pannetier, Theo" w:date="2024-08-15T16:40:00Z" w16du:dateUtc="2024-08-15T15:40:00Z">
                <w:rPr>
                  <w:rFonts w:ascii="Cambria Math" w:hAnsi="Cambria Math"/>
                  <w:i/>
                  <w:szCs w:val="24"/>
                  <w:lang w:eastAsia="en-GB"/>
                </w:rPr>
              </w:ins>
            </m:ctrlPr>
          </m:sSubPr>
          <m:e>
            <m:sSup>
              <m:sSupPr>
                <m:ctrlPr>
                  <w:ins w:id="971" w:author="Pannetier, Theo" w:date="2024-08-15T16:40:00Z" w16du:dateUtc="2024-08-15T15:40:00Z">
                    <w:rPr>
                      <w:rFonts w:ascii="Cambria Math" w:hAnsi="Cambria Math"/>
                      <w:i/>
                      <w:szCs w:val="24"/>
                      <w:lang w:eastAsia="en-GB"/>
                    </w:rPr>
                  </w:ins>
                </m:ctrlPr>
              </m:sSupPr>
              <m:e>
                <m:r>
                  <w:ins w:id="972" w:author="Pannetier, Theo" w:date="2024-08-15T16:40:00Z" w16du:dateUtc="2024-08-15T15:40:00Z">
                    <w:rPr>
                      <w:rFonts w:ascii="Cambria Math" w:hAnsi="Cambria Math"/>
                      <w:szCs w:val="24"/>
                      <w:lang w:eastAsia="en-GB"/>
                    </w:rPr>
                    <m:t>σ</m:t>
                  </w:ins>
                </m:r>
              </m:e>
              <m:sup>
                <m:r>
                  <w:ins w:id="973" w:author="Pannetier, Theo" w:date="2024-08-15T16:40:00Z" w16du:dateUtc="2024-08-15T15:40:00Z">
                    <w:rPr>
                      <w:rFonts w:ascii="Cambria Math" w:hAnsi="Cambria Math"/>
                      <w:szCs w:val="24"/>
                      <w:lang w:eastAsia="en-GB"/>
                    </w:rPr>
                    <m:t>2</m:t>
                  </w:ins>
                </m:r>
              </m:sup>
            </m:sSup>
          </m:e>
          <m:sub>
            <m:r>
              <w:ins w:id="974" w:author="Pannetier, Theo" w:date="2024-08-15T16:40:00Z" w16du:dateUtc="2024-08-15T15:40:00Z">
                <w:rPr>
                  <w:rFonts w:ascii="Cambria Math" w:hAnsi="Cambria Math"/>
                  <w:szCs w:val="24"/>
                  <w:lang w:eastAsia="en-GB"/>
                </w:rPr>
                <m:t>G</m:t>
              </w:ins>
            </m:r>
            <m:r>
              <w:ins w:id="975" w:author="Pannetier, Theo" w:date="2024-08-15T16:46:00Z" w16du:dateUtc="2024-08-15T15:46:00Z">
                <w:rPr>
                  <w:rFonts w:ascii="Cambria Math" w:hAnsi="Cambria Math"/>
                  <w:szCs w:val="24"/>
                  <w:lang w:eastAsia="en-GB"/>
                </w:rPr>
                <m:t>,l</m:t>
              </w:ins>
            </m:r>
          </m:sub>
        </m:sSub>
      </m:oMath>
      <w:ins w:id="976" w:author="Pannetier, Theo" w:date="2024-08-15T16:40:00Z" w16du:dateUtc="2024-08-15T15:40:00Z">
        <w:r w:rsidR="00E30382">
          <w:rPr>
            <w:iCs/>
            <w:szCs w:val="24"/>
            <w:lang w:eastAsia="en-GB"/>
          </w:rPr>
          <w:t xml:space="preserve">, </w:t>
        </w:r>
      </w:ins>
      <m:oMath>
        <m:sSub>
          <m:sSubPr>
            <m:ctrlPr>
              <w:ins w:id="977" w:author="Pannetier, Theo" w:date="2024-08-15T16:40:00Z" w16du:dateUtc="2024-08-15T15:40:00Z">
                <w:rPr>
                  <w:rFonts w:ascii="Cambria Math" w:hAnsi="Cambria Math"/>
                  <w:i/>
                  <w:szCs w:val="24"/>
                  <w:lang w:eastAsia="en-GB"/>
                </w:rPr>
              </w:ins>
            </m:ctrlPr>
          </m:sSubPr>
          <m:e>
            <m:sSup>
              <m:sSupPr>
                <m:ctrlPr>
                  <w:ins w:id="978" w:author="Pannetier, Theo" w:date="2024-08-15T16:40:00Z" w16du:dateUtc="2024-08-15T15:40:00Z">
                    <w:rPr>
                      <w:rFonts w:ascii="Cambria Math" w:hAnsi="Cambria Math"/>
                      <w:i/>
                      <w:szCs w:val="24"/>
                      <w:lang w:eastAsia="en-GB"/>
                    </w:rPr>
                  </w:ins>
                </m:ctrlPr>
              </m:sSupPr>
              <m:e>
                <m:r>
                  <w:ins w:id="979" w:author="Pannetier, Theo" w:date="2024-08-15T16:40:00Z" w16du:dateUtc="2024-08-15T15:40:00Z">
                    <w:rPr>
                      <w:rFonts w:ascii="Cambria Math" w:hAnsi="Cambria Math"/>
                      <w:szCs w:val="24"/>
                      <w:lang w:eastAsia="en-GB"/>
                    </w:rPr>
                    <m:t>σ</m:t>
                  </w:ins>
                </m:r>
              </m:e>
              <m:sup>
                <m:r>
                  <w:ins w:id="980" w:author="Pannetier, Theo" w:date="2024-08-15T16:40:00Z" w16du:dateUtc="2024-08-15T15:40:00Z">
                    <w:rPr>
                      <w:rFonts w:ascii="Cambria Math" w:hAnsi="Cambria Math"/>
                      <w:szCs w:val="24"/>
                      <w:lang w:eastAsia="en-GB"/>
                    </w:rPr>
                    <m:t>2</m:t>
                  </w:ins>
                </m:r>
              </m:sup>
            </m:sSup>
          </m:e>
          <m:sub>
            <m:r>
              <w:ins w:id="981" w:author="Pannetier, Theo" w:date="2024-08-15T16:40:00Z" w16du:dateUtc="2024-08-15T15:40:00Z">
                <w:rPr>
                  <w:rFonts w:ascii="Cambria Math" w:hAnsi="Cambria Math"/>
                  <w:szCs w:val="24"/>
                  <w:lang w:eastAsia="en-GB"/>
                </w:rPr>
                <m:t>I</m:t>
              </w:ins>
            </m:r>
            <m:r>
              <w:ins w:id="982" w:author="Pannetier, Theo" w:date="2024-08-15T16:46:00Z" w16du:dateUtc="2024-08-15T15:46:00Z">
                <w:rPr>
                  <w:rFonts w:ascii="Cambria Math" w:hAnsi="Cambria Math"/>
                  <w:szCs w:val="24"/>
                  <w:lang w:eastAsia="en-GB"/>
                </w:rPr>
                <m:t>,l</m:t>
              </w:ins>
            </m:r>
          </m:sub>
        </m:sSub>
      </m:oMath>
      <w:ins w:id="983" w:author="Pannetier, Theo" w:date="2024-08-15T16:40:00Z" w16du:dateUtc="2024-08-15T15:40:00Z">
        <w:r w:rsidR="00E30382">
          <w:rPr>
            <w:iCs/>
            <w:szCs w:val="24"/>
            <w:lang w:eastAsia="en-GB"/>
          </w:rPr>
          <w:t xml:space="preserve">, and </w:t>
        </w:r>
      </w:ins>
      <m:oMath>
        <m:sSub>
          <m:sSubPr>
            <m:ctrlPr>
              <w:ins w:id="984" w:author="Pannetier, Theo" w:date="2024-08-15T16:40:00Z" w16du:dateUtc="2024-08-15T15:40:00Z">
                <w:rPr>
                  <w:rFonts w:ascii="Cambria Math" w:hAnsi="Cambria Math"/>
                  <w:i/>
                  <w:szCs w:val="24"/>
                  <w:lang w:eastAsia="en-GB"/>
                </w:rPr>
              </w:ins>
            </m:ctrlPr>
          </m:sSubPr>
          <m:e>
            <m:sSup>
              <m:sSupPr>
                <m:ctrlPr>
                  <w:ins w:id="985" w:author="Pannetier, Theo" w:date="2024-08-15T16:40:00Z" w16du:dateUtc="2024-08-15T15:40:00Z">
                    <w:rPr>
                      <w:rFonts w:ascii="Cambria Math" w:hAnsi="Cambria Math"/>
                      <w:i/>
                      <w:szCs w:val="24"/>
                      <w:lang w:eastAsia="en-GB"/>
                    </w:rPr>
                  </w:ins>
                </m:ctrlPr>
              </m:sSupPr>
              <m:e>
                <m:r>
                  <w:ins w:id="986" w:author="Pannetier, Theo" w:date="2024-08-15T16:40:00Z" w16du:dateUtc="2024-08-15T15:40:00Z">
                    <w:rPr>
                      <w:rFonts w:ascii="Cambria Math" w:hAnsi="Cambria Math"/>
                      <w:szCs w:val="24"/>
                      <w:lang w:eastAsia="en-GB"/>
                    </w:rPr>
                    <m:t>σ</m:t>
                  </w:ins>
                </m:r>
              </m:e>
              <m:sup>
                <m:r>
                  <w:ins w:id="987" w:author="Pannetier, Theo" w:date="2024-08-15T16:40:00Z" w16du:dateUtc="2024-08-15T15:40:00Z">
                    <w:rPr>
                      <w:rFonts w:ascii="Cambria Math" w:hAnsi="Cambria Math"/>
                      <w:szCs w:val="24"/>
                      <w:lang w:eastAsia="en-GB"/>
                    </w:rPr>
                    <m:t>2</m:t>
                  </w:ins>
                </m:r>
              </m:sup>
            </m:sSup>
          </m:e>
          <m:sub>
            <m:r>
              <w:ins w:id="988" w:author="Pannetier, Theo" w:date="2024-08-15T16:40:00Z" w16du:dateUtc="2024-08-15T15:40:00Z">
                <w:rPr>
                  <w:rFonts w:ascii="Cambria Math" w:hAnsi="Cambria Math"/>
                  <w:szCs w:val="24"/>
                  <w:lang w:eastAsia="en-GB"/>
                </w:rPr>
                <m:t>P</m:t>
              </w:ins>
            </m:r>
            <m:r>
              <w:ins w:id="989" w:author="Pannetier, Theo" w:date="2024-08-15T16:46:00Z" w16du:dateUtc="2024-08-15T15:46:00Z">
                <w:rPr>
                  <w:rFonts w:ascii="Cambria Math" w:hAnsi="Cambria Math"/>
                  <w:szCs w:val="24"/>
                  <w:lang w:eastAsia="en-GB"/>
                </w:rPr>
                <m:t>,l</m:t>
              </w:ins>
            </m:r>
          </m:sub>
        </m:sSub>
      </m:oMath>
      <w:del w:id="990" w:author="Pannetier, Theo" w:date="2024-08-15T16:40:00Z" w16du:dateUtc="2024-08-15T15:40:00Z">
        <w:r w:rsidDel="00E30382">
          <w:rPr>
            <w:iCs/>
            <w:szCs w:val="24"/>
            <w:lang w:eastAsia="en-GB"/>
          </w:rPr>
          <w:delText xml:space="preserve">A, B, C </w:delText>
        </w:r>
      </w:del>
      <w:r>
        <w:rPr>
          <w:iCs/>
          <w:szCs w:val="24"/>
          <w:lang w:eastAsia="en-GB"/>
        </w:rPr>
        <w:t xml:space="preserve">of terms </w:t>
      </w:r>
      <m:oMath>
        <m:sSub>
          <m:sSubPr>
            <m:ctrlPr>
              <w:ins w:id="991" w:author="Pannetier, Theo" w:date="2024-08-15T16:39:00Z" w16du:dateUtc="2024-08-15T15:39:00Z">
                <w:rPr>
                  <w:rFonts w:ascii="Cambria Math" w:hAnsi="Cambria Math"/>
                  <w:i/>
                  <w:szCs w:val="24"/>
                  <w:lang w:eastAsia="en-GB"/>
                </w:rPr>
              </w:ins>
            </m:ctrlPr>
          </m:sSubPr>
          <m:e>
            <m:sSup>
              <m:sSupPr>
                <m:ctrlPr>
                  <w:ins w:id="992" w:author="Pannetier, Theo" w:date="2024-08-15T16:39:00Z" w16du:dateUtc="2024-08-15T15:39:00Z">
                    <w:rPr>
                      <w:rFonts w:ascii="Cambria Math" w:hAnsi="Cambria Math"/>
                      <w:i/>
                      <w:szCs w:val="24"/>
                      <w:lang w:eastAsia="en-GB"/>
                    </w:rPr>
                  </w:ins>
                </m:ctrlPr>
              </m:sSupPr>
              <m:e>
                <m:r>
                  <w:ins w:id="993" w:author="Pannetier, Theo" w:date="2024-08-15T16:39:00Z" w16du:dateUtc="2024-08-15T15:39:00Z">
                    <w:rPr>
                      <w:rFonts w:ascii="Cambria Math" w:hAnsi="Cambria Math"/>
                      <w:szCs w:val="24"/>
                      <w:lang w:eastAsia="en-GB"/>
                    </w:rPr>
                    <m:t>σ</m:t>
                  </w:ins>
                </m:r>
              </m:e>
              <m:sup>
                <m:r>
                  <w:ins w:id="994" w:author="Pannetier, Theo" w:date="2024-08-15T16:39:00Z" w16du:dateUtc="2024-08-15T15:39:00Z">
                    <w:rPr>
                      <w:rFonts w:ascii="Cambria Math" w:hAnsi="Cambria Math"/>
                      <w:szCs w:val="24"/>
                      <w:lang w:eastAsia="en-GB"/>
                    </w:rPr>
                    <m:t>2</m:t>
                  </w:ins>
                </m:r>
              </m:sup>
            </m:sSup>
          </m:e>
          <m:sub>
            <m:r>
              <w:ins w:id="995" w:author="Pannetier, Theo" w:date="2024-08-15T16:39:00Z" w16du:dateUtc="2024-08-15T15:39:00Z">
                <w:rPr>
                  <w:rFonts w:ascii="Cambria Math" w:hAnsi="Cambria Math"/>
                  <w:szCs w:val="24"/>
                  <w:lang w:eastAsia="en-GB"/>
                </w:rPr>
                <m:t>G,</m:t>
              </w:ins>
            </m:r>
            <m:r>
              <w:ins w:id="996" w:author="Pannetier, Theo" w:date="2024-08-15T16:46:00Z" w16du:dateUtc="2024-08-15T15:46:00Z">
                <w:rPr>
                  <w:rFonts w:ascii="Cambria Math" w:hAnsi="Cambria Math"/>
                  <w:szCs w:val="24"/>
                  <w:lang w:eastAsia="en-GB"/>
                </w:rPr>
                <m:t>l,</m:t>
              </w:ins>
            </m:r>
            <m:r>
              <w:ins w:id="997" w:author="Pannetier, Theo" w:date="2024-08-15T16:39:00Z" w16du:dateUtc="2024-08-15T15:39:00Z">
                <w:rPr>
                  <w:rFonts w:ascii="Cambria Math" w:hAnsi="Cambria Math"/>
                  <w:szCs w:val="24"/>
                  <w:lang w:eastAsia="en-GB"/>
                </w:rPr>
                <m:t>u</m:t>
              </w:ins>
            </m:r>
          </m:sub>
        </m:sSub>
      </m:oMath>
      <w:del w:id="998" w:author="Pannetier, Theo" w:date="2024-08-15T16:39:00Z" w16du:dateUtc="2024-08-15T15:39:00Z">
        <w:r w:rsidDel="00E30382">
          <w:rPr>
            <w:iCs/>
            <w:szCs w:val="24"/>
            <w:lang w:eastAsia="en-GB"/>
          </w:rPr>
          <w:delText>a</w:delText>
        </w:r>
      </w:del>
      <w:r>
        <w:rPr>
          <w:iCs/>
          <w:szCs w:val="24"/>
          <w:lang w:eastAsia="en-GB"/>
        </w:rPr>
        <w:t xml:space="preserve">, </w:t>
      </w:r>
      <m:oMath>
        <m:sSub>
          <m:sSubPr>
            <m:ctrlPr>
              <w:ins w:id="999" w:author="Pannetier, Theo" w:date="2024-08-15T16:39:00Z" w16du:dateUtc="2024-08-15T15:39:00Z">
                <w:rPr>
                  <w:rFonts w:ascii="Cambria Math" w:hAnsi="Cambria Math"/>
                  <w:i/>
                  <w:szCs w:val="24"/>
                  <w:lang w:eastAsia="en-GB"/>
                </w:rPr>
              </w:ins>
            </m:ctrlPr>
          </m:sSubPr>
          <m:e>
            <m:sSup>
              <m:sSupPr>
                <m:ctrlPr>
                  <w:ins w:id="1000" w:author="Pannetier, Theo" w:date="2024-08-15T16:39:00Z" w16du:dateUtc="2024-08-15T15:39:00Z">
                    <w:rPr>
                      <w:rFonts w:ascii="Cambria Math" w:hAnsi="Cambria Math"/>
                      <w:i/>
                      <w:szCs w:val="24"/>
                      <w:lang w:eastAsia="en-GB"/>
                    </w:rPr>
                  </w:ins>
                </m:ctrlPr>
              </m:sSupPr>
              <m:e>
                <m:r>
                  <w:ins w:id="1001" w:author="Pannetier, Theo" w:date="2024-08-15T16:39:00Z" w16du:dateUtc="2024-08-15T15:39:00Z">
                    <w:rPr>
                      <w:rFonts w:ascii="Cambria Math" w:hAnsi="Cambria Math"/>
                      <w:szCs w:val="24"/>
                      <w:lang w:eastAsia="en-GB"/>
                    </w:rPr>
                    <m:t>σ</m:t>
                  </w:ins>
                </m:r>
              </m:e>
              <m:sup>
                <m:r>
                  <w:ins w:id="1002" w:author="Pannetier, Theo" w:date="2024-08-15T16:39:00Z" w16du:dateUtc="2024-08-15T15:39:00Z">
                    <w:rPr>
                      <w:rFonts w:ascii="Cambria Math" w:hAnsi="Cambria Math"/>
                      <w:szCs w:val="24"/>
                      <w:lang w:eastAsia="en-GB"/>
                    </w:rPr>
                    <m:t>2</m:t>
                  </w:ins>
                </m:r>
              </m:sup>
            </m:sSup>
          </m:e>
          <m:sub>
            <m:r>
              <w:ins w:id="1003" w:author="Pannetier, Theo" w:date="2024-08-15T16:39:00Z" w16du:dateUtc="2024-08-15T15:39:00Z">
                <w:rPr>
                  <w:rFonts w:ascii="Cambria Math" w:hAnsi="Cambria Math"/>
                  <w:szCs w:val="24"/>
                  <w:lang w:eastAsia="en-GB"/>
                </w:rPr>
                <m:t>I,</m:t>
              </w:ins>
            </m:r>
            <m:r>
              <w:ins w:id="1004" w:author="Pannetier, Theo" w:date="2024-08-15T16:46:00Z" w16du:dateUtc="2024-08-15T15:46:00Z">
                <w:rPr>
                  <w:rFonts w:ascii="Cambria Math" w:hAnsi="Cambria Math"/>
                  <w:szCs w:val="24"/>
                  <w:lang w:eastAsia="en-GB"/>
                </w:rPr>
                <m:t>l,</m:t>
              </w:ins>
            </m:r>
            <m:r>
              <w:ins w:id="1005" w:author="Pannetier, Theo" w:date="2024-08-15T16:39:00Z" w16du:dateUtc="2024-08-15T15:39:00Z">
                <w:rPr>
                  <w:rFonts w:ascii="Cambria Math" w:hAnsi="Cambria Math"/>
                  <w:szCs w:val="24"/>
                  <w:lang w:eastAsia="en-GB"/>
                </w:rPr>
                <m:t>u</m:t>
              </w:ins>
            </m:r>
          </m:sub>
        </m:sSub>
      </m:oMath>
      <w:del w:id="1006" w:author="Pannetier, Theo" w:date="2024-08-15T16:39:00Z" w16du:dateUtc="2024-08-15T15:39:00Z">
        <w:r w:rsidDel="00E30382">
          <w:rPr>
            <w:iCs/>
            <w:szCs w:val="24"/>
            <w:lang w:eastAsia="en-GB"/>
          </w:rPr>
          <w:delText>b</w:delText>
        </w:r>
      </w:del>
      <w:r>
        <w:rPr>
          <w:iCs/>
          <w:szCs w:val="24"/>
          <w:lang w:eastAsia="en-GB"/>
        </w:rPr>
        <w:t xml:space="preserve">, </w:t>
      </w:r>
      <w:ins w:id="1007" w:author="Pannetier, Theo" w:date="2024-08-15T16:39:00Z" w16du:dateUtc="2024-08-15T15:39:00Z">
        <w:r w:rsidR="00E30382">
          <w:rPr>
            <w:iCs/>
            <w:szCs w:val="24"/>
            <w:lang w:eastAsia="en-GB"/>
          </w:rPr>
          <w:t>and</w:t>
        </w:r>
      </w:ins>
      <w:ins w:id="1008" w:author="Pannetier, Theo" w:date="2024-08-15T16:40:00Z" w16du:dateUtc="2024-08-15T15:40:00Z">
        <w:r w:rsidR="00E30382">
          <w:rPr>
            <w:iCs/>
            <w:szCs w:val="24"/>
            <w:lang w:eastAsia="en-GB"/>
          </w:rPr>
          <w:t xml:space="preserve"> </w:t>
        </w:r>
      </w:ins>
      <m:oMath>
        <m:sSub>
          <m:sSubPr>
            <m:ctrlPr>
              <w:ins w:id="1009" w:author="Pannetier, Theo" w:date="2024-08-15T16:40:00Z" w16du:dateUtc="2024-08-15T15:40:00Z">
                <w:rPr>
                  <w:rFonts w:ascii="Cambria Math" w:hAnsi="Cambria Math"/>
                  <w:i/>
                  <w:szCs w:val="24"/>
                  <w:lang w:eastAsia="en-GB"/>
                </w:rPr>
              </w:ins>
            </m:ctrlPr>
          </m:sSubPr>
          <m:e>
            <m:sSup>
              <m:sSupPr>
                <m:ctrlPr>
                  <w:ins w:id="1010" w:author="Pannetier, Theo" w:date="2024-08-15T16:40:00Z" w16du:dateUtc="2024-08-15T15:40:00Z">
                    <w:rPr>
                      <w:rFonts w:ascii="Cambria Math" w:hAnsi="Cambria Math"/>
                      <w:i/>
                      <w:szCs w:val="24"/>
                      <w:lang w:eastAsia="en-GB"/>
                    </w:rPr>
                  </w:ins>
                </m:ctrlPr>
              </m:sSupPr>
              <m:e>
                <m:r>
                  <w:ins w:id="1011" w:author="Pannetier, Theo" w:date="2024-08-15T16:40:00Z" w16du:dateUtc="2024-08-15T15:40:00Z">
                    <w:rPr>
                      <w:rFonts w:ascii="Cambria Math" w:hAnsi="Cambria Math"/>
                      <w:szCs w:val="24"/>
                      <w:lang w:eastAsia="en-GB"/>
                    </w:rPr>
                    <m:t>σ</m:t>
                  </w:ins>
                </m:r>
              </m:e>
              <m:sup>
                <m:r>
                  <w:ins w:id="1012" w:author="Pannetier, Theo" w:date="2024-08-15T16:40:00Z" w16du:dateUtc="2024-08-15T15:40:00Z">
                    <w:rPr>
                      <w:rFonts w:ascii="Cambria Math" w:hAnsi="Cambria Math"/>
                      <w:szCs w:val="24"/>
                      <w:lang w:eastAsia="en-GB"/>
                    </w:rPr>
                    <m:t>2</m:t>
                  </w:ins>
                </m:r>
              </m:sup>
            </m:sSup>
          </m:e>
          <m:sub>
            <m:r>
              <w:ins w:id="1013" w:author="Pannetier, Theo" w:date="2024-08-15T16:40:00Z" w16du:dateUtc="2024-08-15T15:40:00Z">
                <w:rPr>
                  <w:rFonts w:ascii="Cambria Math" w:hAnsi="Cambria Math"/>
                  <w:szCs w:val="24"/>
                  <w:lang w:eastAsia="en-GB"/>
                </w:rPr>
                <m:t>P,</m:t>
              </w:ins>
            </m:r>
            <m:r>
              <w:ins w:id="1014" w:author="Pannetier, Theo" w:date="2024-08-15T16:46:00Z" w16du:dateUtc="2024-08-15T15:46:00Z">
                <w:rPr>
                  <w:rFonts w:ascii="Cambria Math" w:hAnsi="Cambria Math"/>
                  <w:szCs w:val="24"/>
                  <w:lang w:eastAsia="en-GB"/>
                </w:rPr>
                <m:t>l,</m:t>
              </w:ins>
            </m:r>
            <m:r>
              <w:ins w:id="1015" w:author="Pannetier, Theo" w:date="2024-08-15T16:40:00Z" w16du:dateUtc="2024-08-15T15:40:00Z">
                <w:rPr>
                  <w:rFonts w:ascii="Cambria Math" w:hAnsi="Cambria Math"/>
                  <w:szCs w:val="24"/>
                  <w:lang w:eastAsia="en-GB"/>
                </w:rPr>
                <m:t>u</m:t>
              </w:ins>
            </m:r>
          </m:sub>
        </m:sSub>
      </m:oMath>
      <w:del w:id="1016" w:author="Pannetier, Theo" w:date="2024-08-15T16:39:00Z" w16du:dateUtc="2024-08-15T15:39:00Z">
        <w:r w:rsidDel="00E30382">
          <w:rPr>
            <w:iCs/>
            <w:szCs w:val="24"/>
            <w:lang w:eastAsia="en-GB"/>
          </w:rPr>
          <w:delText>c</w:delText>
        </w:r>
      </w:del>
      <w:del w:id="1017" w:author="Pannetier, Theo" w:date="2024-08-15T16:41:00Z" w16du:dateUtc="2024-08-15T15:41:00Z">
        <w:r w:rsidR="00D32894" w:rsidDel="00E30382">
          <w:rPr>
            <w:iCs/>
            <w:szCs w:val="24"/>
            <w:lang w:eastAsia="en-GB"/>
          </w:rPr>
          <w:delText>,</w:delText>
        </w:r>
      </w:del>
      <w:r w:rsidR="00D32894">
        <w:rPr>
          <w:iCs/>
          <w:szCs w:val="24"/>
          <w:lang w:eastAsia="en-GB"/>
        </w:rPr>
        <w:t xml:space="preserve"> respectively,</w:t>
      </w:r>
      <w:r>
        <w:rPr>
          <w:iCs/>
          <w:szCs w:val="24"/>
          <w:lang w:eastAsia="en-GB"/>
        </w:rPr>
        <w:t xml:space="preserve"> over all </w:t>
      </w:r>
      <w:del w:id="1018" w:author="Pannetier, Theo" w:date="2024-08-15T16:41:00Z" w16du:dateUtc="2024-08-15T15:41:00Z">
        <w:r w:rsidDel="00E30382">
          <w:rPr>
            <w:iCs/>
            <w:szCs w:val="24"/>
            <w:lang w:eastAsia="en-GB"/>
          </w:rPr>
          <w:delText>neutral loci (</w:delText>
        </w:r>
        <w:r w:rsidR="00671D22" w:rsidDel="00E30382">
          <w:rPr>
            <w:iCs/>
            <w:szCs w:val="24"/>
            <w:lang w:eastAsia="en-GB"/>
          </w:rPr>
          <w:delText xml:space="preserve">and homologues </w:delText>
        </w:r>
        <w:r w:rsidDel="00E30382">
          <w:rPr>
            <w:iCs/>
            <w:szCs w:val="24"/>
            <w:lang w:eastAsia="en-GB"/>
          </w:rPr>
          <w:delText>if diploid)</w:delText>
        </w:r>
      </w:del>
      <w:ins w:id="1019" w:author="Pannetier, Theo" w:date="2024-08-15T16:41:00Z" w16du:dateUtc="2024-08-15T15:41:00Z">
        <w:r w:rsidR="00E30382">
          <w:rPr>
            <w:iCs/>
            <w:szCs w:val="24"/>
            <w:lang w:eastAsia="en-GB"/>
          </w:rPr>
          <w:t xml:space="preserve">alleles </w:t>
        </w:r>
        <w:r w:rsidR="00E30382" w:rsidRPr="00E30382">
          <w:rPr>
            <w:i/>
            <w:szCs w:val="24"/>
            <w:lang w:eastAsia="en-GB"/>
            <w:rPrChange w:id="1020" w:author="Pannetier, Theo" w:date="2024-08-15T16:41:00Z" w16du:dateUtc="2024-08-15T15:41:00Z">
              <w:rPr>
                <w:iCs/>
                <w:szCs w:val="24"/>
                <w:lang w:eastAsia="en-GB"/>
              </w:rPr>
            </w:rPrChange>
          </w:rPr>
          <w:t>u</w:t>
        </w:r>
        <w:r w:rsidR="00E30382">
          <w:rPr>
            <w:iCs/>
            <w:szCs w:val="24"/>
            <w:lang w:eastAsia="en-GB"/>
          </w:rPr>
          <w:t xml:space="preserve"> at the locus</w:t>
        </w:r>
      </w:ins>
      <w:r>
        <w:rPr>
          <w:iCs/>
          <w:szCs w:val="24"/>
          <w:lang w:eastAsia="en-GB"/>
        </w:rPr>
        <w:t>:</w:t>
      </w:r>
    </w:p>
    <w:p w14:paraId="07B32F1E" w14:textId="5425F04D"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r>
                <w:ins w:id="1021" w:author="Pannetier, Theo" w:date="2024-08-15T16:47:00Z" w16du:dateUtc="2024-08-15T15:47:00Z">
                  <w:rPr>
                    <w:rFonts w:ascii="Cambria Math" w:hAnsi="Cambria Math"/>
                    <w:szCs w:val="24"/>
                    <w:lang w:eastAsia="en-GB"/>
                  </w:rPr>
                  <m:t>,l</m:t>
                </w:ins>
              </m:r>
            </m:sub>
          </m:sSub>
          <m:r>
            <w:rPr>
              <w:rFonts w:ascii="Cambria Math" w:hAnsi="Cambria Math"/>
              <w:szCs w:val="24"/>
              <w:lang w:eastAsia="en-GB"/>
            </w:rPr>
            <m:t>=</m:t>
          </m:r>
          <m:f>
            <m:fPr>
              <m:ctrlPr>
                <w:rPr>
                  <w:rFonts w:ascii="Cambria Math" w:hAnsi="Cambria Math"/>
                  <w:szCs w:val="24"/>
                  <w:lang w:eastAsia="en-GB"/>
                </w:rPr>
              </m:ctrlPr>
            </m:fPr>
            <m:num>
              <m:sSub>
                <m:sSubPr>
                  <m:ctrlPr>
                    <w:ins w:id="1022" w:author="Pannetier, Theo" w:date="2024-08-15T16:46:00Z" w16du:dateUtc="2024-08-15T15:46:00Z">
                      <w:rPr>
                        <w:rFonts w:ascii="Cambria Math" w:hAnsi="Cambria Math"/>
                        <w:i/>
                        <w:szCs w:val="24"/>
                        <w:lang w:eastAsia="en-GB"/>
                      </w:rPr>
                    </w:ins>
                  </m:ctrlPr>
                </m:sSubPr>
                <m:e>
                  <m:sSup>
                    <m:sSupPr>
                      <m:ctrlPr>
                        <w:ins w:id="1023" w:author="Pannetier, Theo" w:date="2024-08-15T16:46:00Z" w16du:dateUtc="2024-08-15T15:46:00Z">
                          <w:rPr>
                            <w:rFonts w:ascii="Cambria Math" w:hAnsi="Cambria Math"/>
                            <w:i/>
                            <w:szCs w:val="24"/>
                            <w:lang w:eastAsia="en-GB"/>
                          </w:rPr>
                        </w:ins>
                      </m:ctrlPr>
                    </m:sSupPr>
                    <m:e>
                      <m:r>
                        <w:ins w:id="1024" w:author="Pannetier, Theo" w:date="2024-08-15T16:46:00Z" w16du:dateUtc="2024-08-15T15:46:00Z">
                          <w:rPr>
                            <w:rFonts w:ascii="Cambria Math" w:hAnsi="Cambria Math"/>
                            <w:szCs w:val="24"/>
                            <w:lang w:eastAsia="en-GB"/>
                          </w:rPr>
                          <m:t>σ</m:t>
                        </w:ins>
                      </m:r>
                    </m:e>
                    <m:sup>
                      <m:r>
                        <w:ins w:id="1025" w:author="Pannetier, Theo" w:date="2024-08-15T16:46:00Z" w16du:dateUtc="2024-08-15T15:46:00Z">
                          <w:rPr>
                            <w:rFonts w:ascii="Cambria Math" w:hAnsi="Cambria Math"/>
                            <w:szCs w:val="24"/>
                            <w:lang w:eastAsia="en-GB"/>
                          </w:rPr>
                          <m:t>2</m:t>
                        </w:ins>
                      </m:r>
                    </m:sup>
                  </m:sSup>
                </m:e>
                <m:sub>
                  <m:r>
                    <w:ins w:id="1026" w:author="Pannetier, Theo" w:date="2024-08-15T16:46:00Z" w16du:dateUtc="2024-08-15T15:46:00Z">
                      <w:rPr>
                        <w:rFonts w:ascii="Cambria Math" w:hAnsi="Cambria Math"/>
                        <w:szCs w:val="24"/>
                        <w:lang w:eastAsia="en-GB"/>
                      </w:rPr>
                      <m:t>P</m:t>
                    </w:ins>
                  </m:r>
                  <m:r>
                    <w:ins w:id="1027" w:author="Pannetier, Theo" w:date="2024-08-15T16:46:00Z" w16du:dateUtc="2024-08-15T15:46:00Z">
                      <w:rPr>
                        <w:rFonts w:ascii="Cambria Math" w:hAnsi="Cambria Math"/>
                        <w:szCs w:val="24"/>
                        <w:lang w:eastAsia="en-GB"/>
                      </w:rPr>
                      <m:t>,l</m:t>
                    </w:ins>
                  </m:r>
                </m:sub>
              </m:sSub>
              <m:r>
                <w:del w:id="1028" w:author="Pannetier, Theo" w:date="2024-08-15T16:46:00Z" w16du:dateUtc="2024-08-15T15:46:00Z">
                  <w:rPr>
                    <w:rFonts w:ascii="Cambria Math" w:hAnsi="Cambria Math"/>
                    <w:szCs w:val="24"/>
                    <w:lang w:eastAsia="en-GB"/>
                  </w:rPr>
                  <m:t>A</m:t>
                </w:del>
              </m:r>
              <m:ctrlPr>
                <w:rPr>
                  <w:rFonts w:ascii="Cambria Math" w:hAnsi="Cambria Math"/>
                  <w:i/>
                  <w:szCs w:val="24"/>
                  <w:lang w:eastAsia="en-GB"/>
                </w:rPr>
              </m:ctrlPr>
            </m:num>
            <m:den>
              <m:sSub>
                <m:sSubPr>
                  <m:ctrlPr>
                    <w:ins w:id="1029" w:author="Pannetier, Theo" w:date="2024-08-15T16:47:00Z" w16du:dateUtc="2024-08-15T15:47:00Z">
                      <w:rPr>
                        <w:rFonts w:ascii="Cambria Math" w:hAnsi="Cambria Math"/>
                        <w:i/>
                        <w:szCs w:val="24"/>
                        <w:lang w:eastAsia="en-GB"/>
                      </w:rPr>
                    </w:ins>
                  </m:ctrlPr>
                </m:sSubPr>
                <m:e>
                  <m:sSup>
                    <m:sSupPr>
                      <m:ctrlPr>
                        <w:ins w:id="1030" w:author="Pannetier, Theo" w:date="2024-08-15T16:47:00Z" w16du:dateUtc="2024-08-15T15:47:00Z">
                          <w:rPr>
                            <w:rFonts w:ascii="Cambria Math" w:hAnsi="Cambria Math"/>
                            <w:i/>
                            <w:szCs w:val="24"/>
                            <w:lang w:eastAsia="en-GB"/>
                          </w:rPr>
                        </w:ins>
                      </m:ctrlPr>
                    </m:sSupPr>
                    <m:e>
                      <m:r>
                        <w:ins w:id="1031" w:author="Pannetier, Theo" w:date="2024-08-15T16:47:00Z" w16du:dateUtc="2024-08-15T15:47:00Z">
                          <w:rPr>
                            <w:rFonts w:ascii="Cambria Math" w:hAnsi="Cambria Math"/>
                            <w:szCs w:val="24"/>
                            <w:lang w:eastAsia="en-GB"/>
                          </w:rPr>
                          <m:t>σ</m:t>
                        </w:ins>
                      </m:r>
                    </m:e>
                    <m:sup>
                      <m:r>
                        <w:ins w:id="1032" w:author="Pannetier, Theo" w:date="2024-08-15T16:47:00Z" w16du:dateUtc="2024-08-15T15:47:00Z">
                          <w:rPr>
                            <w:rFonts w:ascii="Cambria Math" w:hAnsi="Cambria Math"/>
                            <w:szCs w:val="24"/>
                            <w:lang w:eastAsia="en-GB"/>
                          </w:rPr>
                          <m:t>2</m:t>
                        </w:ins>
                      </m:r>
                    </m:sup>
                  </m:sSup>
                </m:e>
                <m:sub>
                  <m:r>
                    <w:ins w:id="1033" w:author="Pannetier, Theo" w:date="2024-08-15T16:47:00Z" w16du:dateUtc="2024-08-15T15:47:00Z">
                      <w:rPr>
                        <w:rFonts w:ascii="Cambria Math" w:hAnsi="Cambria Math"/>
                        <w:szCs w:val="24"/>
                        <w:lang w:eastAsia="en-GB"/>
                      </w:rPr>
                      <m:t>P,l</m:t>
                    </w:ins>
                  </m:r>
                </m:sub>
              </m:sSub>
              <m:r>
                <w:del w:id="1034" w:author="Pannetier, Theo" w:date="2024-08-15T16:47:00Z" w16du:dateUtc="2024-08-15T15:47:00Z">
                  <w:rPr>
                    <w:rFonts w:ascii="Cambria Math" w:hAnsi="Cambria Math"/>
                    <w:szCs w:val="24"/>
                    <w:lang w:eastAsia="en-GB"/>
                  </w:rPr>
                  <m:t>A</m:t>
                </w:del>
              </m:r>
              <m:r>
                <w:rPr>
                  <w:rFonts w:ascii="Cambria Math" w:hAnsi="Cambria Math"/>
                  <w:szCs w:val="24"/>
                  <w:lang w:eastAsia="en-GB"/>
                </w:rPr>
                <m:t>+</m:t>
              </m:r>
              <m:sSub>
                <m:sSubPr>
                  <m:ctrlPr>
                    <w:ins w:id="1035" w:author="Pannetier, Theo" w:date="2024-08-15T16:46:00Z" w16du:dateUtc="2024-08-15T15:46:00Z">
                      <w:rPr>
                        <w:rFonts w:ascii="Cambria Math" w:hAnsi="Cambria Math"/>
                        <w:i/>
                        <w:szCs w:val="24"/>
                        <w:lang w:eastAsia="en-GB"/>
                      </w:rPr>
                    </w:ins>
                  </m:ctrlPr>
                </m:sSubPr>
                <m:e>
                  <m:sSup>
                    <m:sSupPr>
                      <m:ctrlPr>
                        <w:ins w:id="1036" w:author="Pannetier, Theo" w:date="2024-08-15T16:46:00Z" w16du:dateUtc="2024-08-15T15:46:00Z">
                          <w:rPr>
                            <w:rFonts w:ascii="Cambria Math" w:hAnsi="Cambria Math"/>
                            <w:i/>
                            <w:szCs w:val="24"/>
                            <w:lang w:eastAsia="en-GB"/>
                          </w:rPr>
                        </w:ins>
                      </m:ctrlPr>
                    </m:sSupPr>
                    <m:e>
                      <m:r>
                        <w:ins w:id="1037" w:author="Pannetier, Theo" w:date="2024-08-15T16:46:00Z" w16du:dateUtc="2024-08-15T15:46:00Z">
                          <w:rPr>
                            <w:rFonts w:ascii="Cambria Math" w:hAnsi="Cambria Math"/>
                            <w:szCs w:val="24"/>
                            <w:lang w:eastAsia="en-GB"/>
                          </w:rPr>
                          <m:t>σ</m:t>
                        </w:ins>
                      </m:r>
                    </m:e>
                    <m:sup>
                      <m:r>
                        <w:ins w:id="1038" w:author="Pannetier, Theo" w:date="2024-08-15T16:46:00Z" w16du:dateUtc="2024-08-15T15:46:00Z">
                          <w:rPr>
                            <w:rFonts w:ascii="Cambria Math" w:hAnsi="Cambria Math"/>
                            <w:szCs w:val="24"/>
                            <w:lang w:eastAsia="en-GB"/>
                          </w:rPr>
                          <m:t>2</m:t>
                        </w:ins>
                      </m:r>
                    </m:sup>
                  </m:sSup>
                </m:e>
                <m:sub>
                  <m:r>
                    <w:ins w:id="1039" w:author="Pannetier, Theo" w:date="2024-08-15T16:46:00Z" w16du:dateUtc="2024-08-15T15:46:00Z">
                      <w:rPr>
                        <w:rFonts w:ascii="Cambria Math" w:hAnsi="Cambria Math"/>
                        <w:szCs w:val="24"/>
                        <w:lang w:eastAsia="en-GB"/>
                      </w:rPr>
                      <m:t>I,l</m:t>
                    </w:ins>
                  </m:r>
                </m:sub>
              </m:sSub>
              <m:r>
                <w:del w:id="1040" w:author="Pannetier, Theo" w:date="2024-08-15T16:46:00Z" w16du:dateUtc="2024-08-15T15:46:00Z">
                  <w:rPr>
                    <w:rFonts w:ascii="Cambria Math" w:hAnsi="Cambria Math"/>
                    <w:szCs w:val="24"/>
                    <w:lang w:eastAsia="en-GB"/>
                  </w:rPr>
                  <m:t>B</m:t>
                </w:del>
              </m:r>
              <m:r>
                <w:rPr>
                  <w:rFonts w:ascii="Cambria Math" w:hAnsi="Cambria Math"/>
                  <w:szCs w:val="24"/>
                  <w:lang w:eastAsia="en-GB"/>
                </w:rPr>
                <m:t>+</m:t>
              </m:r>
              <m:sSub>
                <m:sSubPr>
                  <m:ctrlPr>
                    <w:ins w:id="1041" w:author="Pannetier, Theo" w:date="2024-08-15T16:47:00Z" w16du:dateUtc="2024-08-15T15:47:00Z">
                      <w:rPr>
                        <w:rFonts w:ascii="Cambria Math" w:hAnsi="Cambria Math"/>
                        <w:i/>
                        <w:szCs w:val="24"/>
                        <w:lang w:eastAsia="en-GB"/>
                      </w:rPr>
                    </w:ins>
                  </m:ctrlPr>
                </m:sSubPr>
                <m:e>
                  <m:sSup>
                    <m:sSupPr>
                      <m:ctrlPr>
                        <w:ins w:id="1042" w:author="Pannetier, Theo" w:date="2024-08-15T16:47:00Z" w16du:dateUtc="2024-08-15T15:47:00Z">
                          <w:rPr>
                            <w:rFonts w:ascii="Cambria Math" w:hAnsi="Cambria Math"/>
                            <w:i/>
                            <w:szCs w:val="24"/>
                            <w:lang w:eastAsia="en-GB"/>
                          </w:rPr>
                        </w:ins>
                      </m:ctrlPr>
                    </m:sSupPr>
                    <m:e>
                      <m:r>
                        <w:ins w:id="1043" w:author="Pannetier, Theo" w:date="2024-08-15T16:47:00Z" w16du:dateUtc="2024-08-15T15:47:00Z">
                          <w:rPr>
                            <w:rFonts w:ascii="Cambria Math" w:hAnsi="Cambria Math"/>
                            <w:szCs w:val="24"/>
                            <w:lang w:eastAsia="en-GB"/>
                          </w:rPr>
                          <m:t>σ</m:t>
                        </w:ins>
                      </m:r>
                    </m:e>
                    <m:sup>
                      <m:r>
                        <w:ins w:id="1044" w:author="Pannetier, Theo" w:date="2024-08-15T16:47:00Z" w16du:dateUtc="2024-08-15T15:47:00Z">
                          <w:rPr>
                            <w:rFonts w:ascii="Cambria Math" w:hAnsi="Cambria Math"/>
                            <w:szCs w:val="24"/>
                            <w:lang w:eastAsia="en-GB"/>
                          </w:rPr>
                          <m:t>2</m:t>
                        </w:ins>
                      </m:r>
                    </m:sup>
                  </m:sSup>
                </m:e>
                <m:sub>
                  <m:r>
                    <w:ins w:id="1045" w:author="Pannetier, Theo" w:date="2024-08-15T16:47:00Z" w16du:dateUtc="2024-08-15T15:47:00Z">
                      <w:rPr>
                        <w:rFonts w:ascii="Cambria Math" w:hAnsi="Cambria Math"/>
                        <w:szCs w:val="24"/>
                        <w:lang w:eastAsia="en-GB"/>
                      </w:rPr>
                      <m:t>G,l</m:t>
                    </w:ins>
                  </m:r>
                </m:sub>
              </m:sSub>
              <m:r>
                <w:del w:id="1046" w:author="Pannetier, Theo" w:date="2024-08-15T16:47:00Z" w16du:dateUtc="2024-08-15T15:47:00Z">
                  <w:rPr>
                    <w:rFonts w:ascii="Cambria Math" w:hAnsi="Cambria Math"/>
                    <w:szCs w:val="24"/>
                    <w:lang w:eastAsia="en-GB"/>
                  </w:rPr>
                  <m:t>C</m:t>
                </w:del>
              </m:r>
              <m:ctrlPr>
                <w:rPr>
                  <w:rFonts w:ascii="Cambria Math" w:hAnsi="Cambria Math"/>
                  <w:i/>
                  <w:szCs w:val="24"/>
                  <w:lang w:eastAsia="en-GB"/>
                </w:rPr>
              </m:ctrlPr>
            </m:den>
          </m:f>
        </m:oMath>
      </m:oMathPara>
    </w:p>
    <w:p w14:paraId="3D80BFCA" w14:textId="0F051E1C"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r>
                <w:ins w:id="1047" w:author="Pannetier, Theo" w:date="2024-08-15T16:47:00Z" w16du:dateUtc="2024-08-15T15:47:00Z">
                  <w:rPr>
                    <w:rFonts w:ascii="Cambria Math" w:hAnsi="Cambria Math"/>
                    <w:szCs w:val="24"/>
                    <w:lang w:eastAsia="en-GB"/>
                  </w:rPr>
                  <m:t>,l</m:t>
                </w:ins>
              </m:r>
            </m:sub>
          </m:sSub>
          <m:r>
            <w:rPr>
              <w:rFonts w:ascii="Cambria Math" w:hAnsi="Cambria Math"/>
              <w:szCs w:val="24"/>
              <w:lang w:eastAsia="en-GB"/>
            </w:rPr>
            <m:t>=</m:t>
          </m:r>
          <m:f>
            <m:fPr>
              <m:ctrlPr>
                <w:rPr>
                  <w:rFonts w:ascii="Cambria Math" w:hAnsi="Cambria Math"/>
                  <w:szCs w:val="24"/>
                  <w:lang w:eastAsia="en-GB"/>
                </w:rPr>
              </m:ctrlPr>
            </m:fPr>
            <m:num>
              <m:r>
                <w:del w:id="1048" w:author="Pannetier, Theo" w:date="2024-08-15T16:47:00Z" w16du:dateUtc="2024-08-15T15:47:00Z">
                  <w:rPr>
                    <w:rFonts w:ascii="Cambria Math" w:hAnsi="Cambria Math"/>
                    <w:szCs w:val="24"/>
                    <w:lang w:eastAsia="en-GB"/>
                  </w:rPr>
                  <m:t>B</m:t>
                </w:del>
              </m:r>
              <m:sSub>
                <m:sSubPr>
                  <m:ctrlPr>
                    <w:ins w:id="1049" w:author="Pannetier, Theo" w:date="2024-08-15T16:47:00Z" w16du:dateUtc="2024-08-15T15:47:00Z">
                      <w:rPr>
                        <w:rFonts w:ascii="Cambria Math" w:hAnsi="Cambria Math"/>
                        <w:i/>
                        <w:szCs w:val="24"/>
                        <w:lang w:eastAsia="en-GB"/>
                      </w:rPr>
                    </w:ins>
                  </m:ctrlPr>
                </m:sSubPr>
                <m:e>
                  <m:sSup>
                    <m:sSupPr>
                      <m:ctrlPr>
                        <w:ins w:id="1050" w:author="Pannetier, Theo" w:date="2024-08-15T16:47:00Z" w16du:dateUtc="2024-08-15T15:47:00Z">
                          <w:rPr>
                            <w:rFonts w:ascii="Cambria Math" w:hAnsi="Cambria Math"/>
                            <w:i/>
                            <w:szCs w:val="24"/>
                            <w:lang w:eastAsia="en-GB"/>
                          </w:rPr>
                        </w:ins>
                      </m:ctrlPr>
                    </m:sSupPr>
                    <m:e>
                      <m:r>
                        <w:ins w:id="1051" w:author="Pannetier, Theo" w:date="2024-08-15T16:47:00Z" w16du:dateUtc="2024-08-15T15:47:00Z">
                          <w:rPr>
                            <w:rFonts w:ascii="Cambria Math" w:hAnsi="Cambria Math"/>
                            <w:szCs w:val="24"/>
                            <w:lang w:eastAsia="en-GB"/>
                          </w:rPr>
                          <m:t>σ</m:t>
                        </w:ins>
                      </m:r>
                    </m:e>
                    <m:sup>
                      <m:r>
                        <w:ins w:id="1052" w:author="Pannetier, Theo" w:date="2024-08-15T16:47:00Z" w16du:dateUtc="2024-08-15T15:47:00Z">
                          <w:rPr>
                            <w:rFonts w:ascii="Cambria Math" w:hAnsi="Cambria Math"/>
                            <w:szCs w:val="24"/>
                            <w:lang w:eastAsia="en-GB"/>
                          </w:rPr>
                          <m:t>2</m:t>
                        </w:ins>
                      </m:r>
                    </m:sup>
                  </m:sSup>
                </m:e>
                <m:sub>
                  <m:r>
                    <w:ins w:id="1053" w:author="Pannetier, Theo" w:date="2024-08-15T16:47:00Z" w16du:dateUtc="2024-08-15T15:47:00Z">
                      <w:rPr>
                        <w:rFonts w:ascii="Cambria Math" w:hAnsi="Cambria Math"/>
                        <w:szCs w:val="24"/>
                        <w:lang w:eastAsia="en-GB"/>
                      </w:rPr>
                      <m:t>I,l</m:t>
                    </w:ins>
                  </m:r>
                </m:sub>
              </m:sSub>
              <m:ctrlPr>
                <w:rPr>
                  <w:rFonts w:ascii="Cambria Math" w:hAnsi="Cambria Math"/>
                  <w:i/>
                  <w:szCs w:val="24"/>
                  <w:lang w:eastAsia="en-GB"/>
                </w:rPr>
              </m:ctrlPr>
            </m:num>
            <m:den>
              <m:sSub>
                <m:sSubPr>
                  <m:ctrlPr>
                    <w:ins w:id="1054" w:author="Pannetier, Theo" w:date="2024-08-15T16:47:00Z" w16du:dateUtc="2024-08-15T15:47:00Z">
                      <w:rPr>
                        <w:rFonts w:ascii="Cambria Math" w:hAnsi="Cambria Math"/>
                        <w:i/>
                        <w:szCs w:val="24"/>
                        <w:lang w:eastAsia="en-GB"/>
                      </w:rPr>
                    </w:ins>
                  </m:ctrlPr>
                </m:sSubPr>
                <m:e>
                  <m:sSup>
                    <m:sSupPr>
                      <m:ctrlPr>
                        <w:ins w:id="1055" w:author="Pannetier, Theo" w:date="2024-08-15T16:47:00Z" w16du:dateUtc="2024-08-15T15:47:00Z">
                          <w:rPr>
                            <w:rFonts w:ascii="Cambria Math" w:hAnsi="Cambria Math"/>
                            <w:i/>
                            <w:szCs w:val="24"/>
                            <w:lang w:eastAsia="en-GB"/>
                          </w:rPr>
                        </w:ins>
                      </m:ctrlPr>
                    </m:sSupPr>
                    <m:e>
                      <m:r>
                        <w:ins w:id="1056" w:author="Pannetier, Theo" w:date="2024-08-15T16:47:00Z" w16du:dateUtc="2024-08-15T15:47:00Z">
                          <w:rPr>
                            <w:rFonts w:ascii="Cambria Math" w:hAnsi="Cambria Math"/>
                            <w:szCs w:val="24"/>
                            <w:lang w:eastAsia="en-GB"/>
                          </w:rPr>
                          <m:t>σ</m:t>
                        </w:ins>
                      </m:r>
                    </m:e>
                    <m:sup>
                      <m:r>
                        <w:ins w:id="1057" w:author="Pannetier, Theo" w:date="2024-08-15T16:47:00Z" w16du:dateUtc="2024-08-15T15:47:00Z">
                          <w:rPr>
                            <w:rFonts w:ascii="Cambria Math" w:hAnsi="Cambria Math"/>
                            <w:szCs w:val="24"/>
                            <w:lang w:eastAsia="en-GB"/>
                          </w:rPr>
                          <m:t>2</m:t>
                        </w:ins>
                      </m:r>
                    </m:sup>
                  </m:sSup>
                </m:e>
                <m:sub>
                  <m:r>
                    <w:ins w:id="1058" w:author="Pannetier, Theo" w:date="2024-08-15T16:47:00Z" w16du:dateUtc="2024-08-15T15:47:00Z">
                      <w:rPr>
                        <w:rFonts w:ascii="Cambria Math" w:hAnsi="Cambria Math"/>
                        <w:szCs w:val="24"/>
                        <w:lang w:eastAsia="en-GB"/>
                      </w:rPr>
                      <m:t>I,l</m:t>
                    </w:ins>
                  </m:r>
                </m:sub>
              </m:sSub>
              <m:r>
                <w:del w:id="1059" w:author="Pannetier, Theo" w:date="2024-08-15T16:47:00Z" w16du:dateUtc="2024-08-15T15:47:00Z">
                  <w:rPr>
                    <w:rFonts w:ascii="Cambria Math" w:hAnsi="Cambria Math"/>
                    <w:szCs w:val="24"/>
                    <w:lang w:eastAsia="en-GB"/>
                  </w:rPr>
                  <m:t>B</m:t>
                </w:del>
              </m:r>
              <m:r>
                <w:rPr>
                  <w:rFonts w:ascii="Cambria Math" w:hAnsi="Cambria Math"/>
                  <w:szCs w:val="24"/>
                  <w:lang w:eastAsia="en-GB"/>
                </w:rPr>
                <m:t>+</m:t>
              </m:r>
              <m:sSub>
                <m:sSubPr>
                  <m:ctrlPr>
                    <w:ins w:id="1060" w:author="Pannetier, Theo" w:date="2024-08-15T16:47:00Z" w16du:dateUtc="2024-08-15T15:47:00Z">
                      <w:rPr>
                        <w:rFonts w:ascii="Cambria Math" w:hAnsi="Cambria Math"/>
                        <w:i/>
                        <w:szCs w:val="24"/>
                        <w:lang w:eastAsia="en-GB"/>
                      </w:rPr>
                    </w:ins>
                  </m:ctrlPr>
                </m:sSubPr>
                <m:e>
                  <m:sSup>
                    <m:sSupPr>
                      <m:ctrlPr>
                        <w:ins w:id="1061" w:author="Pannetier, Theo" w:date="2024-08-15T16:47:00Z" w16du:dateUtc="2024-08-15T15:47:00Z">
                          <w:rPr>
                            <w:rFonts w:ascii="Cambria Math" w:hAnsi="Cambria Math"/>
                            <w:i/>
                            <w:szCs w:val="24"/>
                            <w:lang w:eastAsia="en-GB"/>
                          </w:rPr>
                        </w:ins>
                      </m:ctrlPr>
                    </m:sSupPr>
                    <m:e>
                      <m:r>
                        <w:ins w:id="1062" w:author="Pannetier, Theo" w:date="2024-08-15T16:47:00Z" w16du:dateUtc="2024-08-15T15:47:00Z">
                          <w:rPr>
                            <w:rFonts w:ascii="Cambria Math" w:hAnsi="Cambria Math"/>
                            <w:szCs w:val="24"/>
                            <w:lang w:eastAsia="en-GB"/>
                          </w:rPr>
                          <m:t>σ</m:t>
                        </w:ins>
                      </m:r>
                    </m:e>
                    <m:sup>
                      <m:r>
                        <w:ins w:id="1063" w:author="Pannetier, Theo" w:date="2024-08-15T16:47:00Z" w16du:dateUtc="2024-08-15T15:47:00Z">
                          <w:rPr>
                            <w:rFonts w:ascii="Cambria Math" w:hAnsi="Cambria Math"/>
                            <w:szCs w:val="24"/>
                            <w:lang w:eastAsia="en-GB"/>
                          </w:rPr>
                          <m:t>2</m:t>
                        </w:ins>
                      </m:r>
                    </m:sup>
                  </m:sSup>
                </m:e>
                <m:sub>
                  <m:r>
                    <w:ins w:id="1064" w:author="Pannetier, Theo" w:date="2024-08-15T16:47:00Z" w16du:dateUtc="2024-08-15T15:47:00Z">
                      <w:rPr>
                        <w:rFonts w:ascii="Cambria Math" w:hAnsi="Cambria Math"/>
                        <w:szCs w:val="24"/>
                        <w:lang w:eastAsia="en-GB"/>
                      </w:rPr>
                      <m:t>G,l</m:t>
                    </w:ins>
                  </m:r>
                </m:sub>
              </m:sSub>
              <m:r>
                <w:del w:id="1065" w:author="Pannetier, Theo" w:date="2024-08-15T16:47:00Z" w16du:dateUtc="2024-08-15T15:47:00Z">
                  <w:rPr>
                    <w:rFonts w:ascii="Cambria Math" w:hAnsi="Cambria Math"/>
                    <w:szCs w:val="24"/>
                    <w:lang w:eastAsia="en-GB"/>
                  </w:rPr>
                  <m:t>C</m:t>
                </w:del>
              </m:r>
              <m:ctrlPr>
                <w:rPr>
                  <w:rFonts w:ascii="Cambria Math" w:hAnsi="Cambria Math"/>
                  <w:i/>
                  <w:szCs w:val="24"/>
                  <w:lang w:eastAsia="en-GB"/>
                </w:rPr>
              </m:ctrlPr>
            </m:den>
          </m:f>
        </m:oMath>
      </m:oMathPara>
    </w:p>
    <w:p w14:paraId="24D74164" w14:textId="10873ECA"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r>
                <w:ins w:id="1066" w:author="Pannetier, Theo" w:date="2024-08-15T16:47:00Z" w16du:dateUtc="2024-08-15T15:47:00Z">
                  <w:rPr>
                    <w:rFonts w:ascii="Cambria Math" w:hAnsi="Cambria Math"/>
                    <w:szCs w:val="24"/>
                    <w:lang w:eastAsia="en-GB"/>
                  </w:rPr>
                  <m:t>,l</m:t>
                </w:ins>
              </m:r>
            </m:sub>
          </m:sSub>
          <m:r>
            <w:rPr>
              <w:rFonts w:ascii="Cambria Math" w:hAnsi="Cambria Math"/>
              <w:szCs w:val="24"/>
              <w:lang w:eastAsia="en-GB"/>
            </w:rPr>
            <m:t>=</m:t>
          </m:r>
          <m:f>
            <m:fPr>
              <m:ctrlPr>
                <w:rPr>
                  <w:rFonts w:ascii="Cambria Math" w:hAnsi="Cambria Math"/>
                  <w:szCs w:val="24"/>
                  <w:lang w:eastAsia="en-GB"/>
                </w:rPr>
              </m:ctrlPr>
            </m:fPr>
            <m:num>
              <m:sSub>
                <m:sSubPr>
                  <m:ctrlPr>
                    <w:ins w:id="1067" w:author="Pannetier, Theo" w:date="2024-08-15T16:47:00Z" w16du:dateUtc="2024-08-15T15:47:00Z">
                      <w:rPr>
                        <w:rFonts w:ascii="Cambria Math" w:hAnsi="Cambria Math"/>
                        <w:i/>
                        <w:szCs w:val="24"/>
                        <w:lang w:eastAsia="en-GB"/>
                      </w:rPr>
                    </w:ins>
                  </m:ctrlPr>
                </m:sSubPr>
                <m:e>
                  <m:sSup>
                    <m:sSupPr>
                      <m:ctrlPr>
                        <w:ins w:id="1068" w:author="Pannetier, Theo" w:date="2024-08-15T16:47:00Z" w16du:dateUtc="2024-08-15T15:47:00Z">
                          <w:rPr>
                            <w:rFonts w:ascii="Cambria Math" w:hAnsi="Cambria Math"/>
                            <w:i/>
                            <w:szCs w:val="24"/>
                            <w:lang w:eastAsia="en-GB"/>
                          </w:rPr>
                        </w:ins>
                      </m:ctrlPr>
                    </m:sSupPr>
                    <m:e>
                      <m:r>
                        <w:ins w:id="1069" w:author="Pannetier, Theo" w:date="2024-08-15T16:47:00Z" w16du:dateUtc="2024-08-15T15:47:00Z">
                          <w:rPr>
                            <w:rFonts w:ascii="Cambria Math" w:hAnsi="Cambria Math"/>
                            <w:szCs w:val="24"/>
                            <w:lang w:eastAsia="en-GB"/>
                          </w:rPr>
                          <m:t>σ</m:t>
                        </w:ins>
                      </m:r>
                    </m:e>
                    <m:sup>
                      <m:r>
                        <w:ins w:id="1070" w:author="Pannetier, Theo" w:date="2024-08-15T16:47:00Z" w16du:dateUtc="2024-08-15T15:47:00Z">
                          <w:rPr>
                            <w:rFonts w:ascii="Cambria Math" w:hAnsi="Cambria Math"/>
                            <w:szCs w:val="24"/>
                            <w:lang w:eastAsia="en-GB"/>
                          </w:rPr>
                          <m:t>2</m:t>
                        </w:ins>
                      </m:r>
                    </m:sup>
                  </m:sSup>
                </m:e>
                <m:sub>
                  <m:r>
                    <w:ins w:id="1071" w:author="Pannetier, Theo" w:date="2024-08-15T16:47:00Z" w16du:dateUtc="2024-08-15T15:47:00Z">
                      <w:rPr>
                        <w:rFonts w:ascii="Cambria Math" w:hAnsi="Cambria Math"/>
                        <w:szCs w:val="24"/>
                        <w:lang w:eastAsia="en-GB"/>
                      </w:rPr>
                      <m:t>P,l</m:t>
                    </w:ins>
                  </m:r>
                </m:sub>
              </m:sSub>
              <m:r>
                <w:del w:id="1072" w:author="Pannetier, Theo" w:date="2024-08-15T16:47:00Z" w16du:dateUtc="2024-08-15T15:47:00Z">
                  <w:rPr>
                    <w:rFonts w:ascii="Cambria Math" w:hAnsi="Cambria Math"/>
                    <w:szCs w:val="24"/>
                    <w:lang w:eastAsia="en-GB"/>
                  </w:rPr>
                  <m:t>A</m:t>
                </w:del>
              </m:r>
              <m:r>
                <w:rPr>
                  <w:rFonts w:ascii="Cambria Math" w:hAnsi="Cambria Math"/>
                  <w:szCs w:val="24"/>
                  <w:lang w:eastAsia="en-GB"/>
                </w:rPr>
                <m:t>+</m:t>
              </m:r>
              <m:sSub>
                <m:sSubPr>
                  <m:ctrlPr>
                    <w:ins w:id="1073" w:author="Pannetier, Theo" w:date="2024-08-15T16:47:00Z" w16du:dateUtc="2024-08-15T15:47:00Z">
                      <w:rPr>
                        <w:rFonts w:ascii="Cambria Math" w:hAnsi="Cambria Math"/>
                        <w:i/>
                        <w:szCs w:val="24"/>
                        <w:lang w:eastAsia="en-GB"/>
                      </w:rPr>
                    </w:ins>
                  </m:ctrlPr>
                </m:sSubPr>
                <m:e>
                  <m:sSup>
                    <m:sSupPr>
                      <m:ctrlPr>
                        <w:ins w:id="1074" w:author="Pannetier, Theo" w:date="2024-08-15T16:47:00Z" w16du:dateUtc="2024-08-15T15:47:00Z">
                          <w:rPr>
                            <w:rFonts w:ascii="Cambria Math" w:hAnsi="Cambria Math"/>
                            <w:i/>
                            <w:szCs w:val="24"/>
                            <w:lang w:eastAsia="en-GB"/>
                          </w:rPr>
                        </w:ins>
                      </m:ctrlPr>
                    </m:sSupPr>
                    <m:e>
                      <m:r>
                        <w:ins w:id="1075" w:author="Pannetier, Theo" w:date="2024-08-15T16:47:00Z" w16du:dateUtc="2024-08-15T15:47:00Z">
                          <w:rPr>
                            <w:rFonts w:ascii="Cambria Math" w:hAnsi="Cambria Math"/>
                            <w:szCs w:val="24"/>
                            <w:lang w:eastAsia="en-GB"/>
                          </w:rPr>
                          <m:t>σ</m:t>
                        </w:ins>
                      </m:r>
                    </m:e>
                    <m:sup>
                      <m:r>
                        <w:ins w:id="1076" w:author="Pannetier, Theo" w:date="2024-08-15T16:47:00Z" w16du:dateUtc="2024-08-15T15:47:00Z">
                          <w:rPr>
                            <w:rFonts w:ascii="Cambria Math" w:hAnsi="Cambria Math"/>
                            <w:szCs w:val="24"/>
                            <w:lang w:eastAsia="en-GB"/>
                          </w:rPr>
                          <m:t>2</m:t>
                        </w:ins>
                      </m:r>
                    </m:sup>
                  </m:sSup>
                </m:e>
                <m:sub>
                  <m:r>
                    <w:ins w:id="1077" w:author="Pannetier, Theo" w:date="2024-08-15T16:47:00Z" w16du:dateUtc="2024-08-15T15:47:00Z">
                      <w:rPr>
                        <w:rFonts w:ascii="Cambria Math" w:hAnsi="Cambria Math"/>
                        <w:szCs w:val="24"/>
                        <w:lang w:eastAsia="en-GB"/>
                      </w:rPr>
                      <m:t>I,l</m:t>
                    </w:ins>
                  </m:r>
                </m:sub>
              </m:sSub>
              <m:r>
                <w:del w:id="1078" w:author="Pannetier, Theo" w:date="2024-08-15T16:47:00Z" w16du:dateUtc="2024-08-15T15:47:00Z">
                  <w:rPr>
                    <w:rFonts w:ascii="Cambria Math" w:hAnsi="Cambria Math"/>
                    <w:szCs w:val="24"/>
                    <w:lang w:eastAsia="en-GB"/>
                  </w:rPr>
                  <m:t>B</m:t>
                </w:del>
              </m:r>
              <m:ctrlPr>
                <w:rPr>
                  <w:rFonts w:ascii="Cambria Math" w:hAnsi="Cambria Math"/>
                  <w:i/>
                  <w:szCs w:val="24"/>
                  <w:lang w:eastAsia="en-GB"/>
                </w:rPr>
              </m:ctrlPr>
            </m:num>
            <m:den>
              <m:sSub>
                <m:sSubPr>
                  <m:ctrlPr>
                    <w:ins w:id="1079" w:author="Pannetier, Theo" w:date="2024-08-15T16:47:00Z" w16du:dateUtc="2024-08-15T15:47:00Z">
                      <w:rPr>
                        <w:rFonts w:ascii="Cambria Math" w:hAnsi="Cambria Math"/>
                        <w:i/>
                        <w:szCs w:val="24"/>
                        <w:lang w:eastAsia="en-GB"/>
                      </w:rPr>
                    </w:ins>
                  </m:ctrlPr>
                </m:sSubPr>
                <m:e>
                  <m:sSup>
                    <m:sSupPr>
                      <m:ctrlPr>
                        <w:ins w:id="1080" w:author="Pannetier, Theo" w:date="2024-08-15T16:47:00Z" w16du:dateUtc="2024-08-15T15:47:00Z">
                          <w:rPr>
                            <w:rFonts w:ascii="Cambria Math" w:hAnsi="Cambria Math"/>
                            <w:i/>
                            <w:szCs w:val="24"/>
                            <w:lang w:eastAsia="en-GB"/>
                          </w:rPr>
                        </w:ins>
                      </m:ctrlPr>
                    </m:sSupPr>
                    <m:e>
                      <m:r>
                        <w:ins w:id="1081" w:author="Pannetier, Theo" w:date="2024-08-15T16:47:00Z" w16du:dateUtc="2024-08-15T15:47:00Z">
                          <w:rPr>
                            <w:rFonts w:ascii="Cambria Math" w:hAnsi="Cambria Math"/>
                            <w:szCs w:val="24"/>
                            <w:lang w:eastAsia="en-GB"/>
                          </w:rPr>
                          <m:t>σ</m:t>
                        </w:ins>
                      </m:r>
                    </m:e>
                    <m:sup>
                      <m:r>
                        <w:ins w:id="1082" w:author="Pannetier, Theo" w:date="2024-08-15T16:47:00Z" w16du:dateUtc="2024-08-15T15:47:00Z">
                          <w:rPr>
                            <w:rFonts w:ascii="Cambria Math" w:hAnsi="Cambria Math"/>
                            <w:szCs w:val="24"/>
                            <w:lang w:eastAsia="en-GB"/>
                          </w:rPr>
                          <m:t>2</m:t>
                        </w:ins>
                      </m:r>
                    </m:sup>
                  </m:sSup>
                </m:e>
                <m:sub>
                  <m:r>
                    <w:ins w:id="1083" w:author="Pannetier, Theo" w:date="2024-08-15T16:47:00Z" w16du:dateUtc="2024-08-15T15:47:00Z">
                      <w:rPr>
                        <w:rFonts w:ascii="Cambria Math" w:hAnsi="Cambria Math"/>
                        <w:szCs w:val="24"/>
                        <w:lang w:eastAsia="en-GB"/>
                      </w:rPr>
                      <m:t>P,l</m:t>
                    </w:ins>
                  </m:r>
                </m:sub>
              </m:sSub>
              <m:r>
                <w:del w:id="1084" w:author="Pannetier, Theo" w:date="2024-08-15T16:47:00Z" w16du:dateUtc="2024-08-15T15:47:00Z">
                  <w:rPr>
                    <w:rFonts w:ascii="Cambria Math" w:hAnsi="Cambria Math"/>
                    <w:szCs w:val="24"/>
                    <w:lang w:eastAsia="en-GB"/>
                  </w:rPr>
                  <m:t>A</m:t>
                </w:del>
              </m:r>
              <m:r>
                <w:rPr>
                  <w:rFonts w:ascii="Cambria Math" w:hAnsi="Cambria Math"/>
                  <w:szCs w:val="24"/>
                  <w:lang w:eastAsia="en-GB"/>
                </w:rPr>
                <m:t>+</m:t>
              </m:r>
              <m:sSub>
                <m:sSubPr>
                  <m:ctrlPr>
                    <w:ins w:id="1085" w:author="Pannetier, Theo" w:date="2024-08-15T16:47:00Z" w16du:dateUtc="2024-08-15T15:47:00Z">
                      <w:rPr>
                        <w:rFonts w:ascii="Cambria Math" w:hAnsi="Cambria Math"/>
                        <w:i/>
                        <w:szCs w:val="24"/>
                        <w:lang w:eastAsia="en-GB"/>
                      </w:rPr>
                    </w:ins>
                  </m:ctrlPr>
                </m:sSubPr>
                <m:e>
                  <m:sSup>
                    <m:sSupPr>
                      <m:ctrlPr>
                        <w:ins w:id="1086" w:author="Pannetier, Theo" w:date="2024-08-15T16:47:00Z" w16du:dateUtc="2024-08-15T15:47:00Z">
                          <w:rPr>
                            <w:rFonts w:ascii="Cambria Math" w:hAnsi="Cambria Math"/>
                            <w:i/>
                            <w:szCs w:val="24"/>
                            <w:lang w:eastAsia="en-GB"/>
                          </w:rPr>
                        </w:ins>
                      </m:ctrlPr>
                    </m:sSupPr>
                    <m:e>
                      <m:r>
                        <w:ins w:id="1087" w:author="Pannetier, Theo" w:date="2024-08-15T16:47:00Z" w16du:dateUtc="2024-08-15T15:47:00Z">
                          <w:rPr>
                            <w:rFonts w:ascii="Cambria Math" w:hAnsi="Cambria Math"/>
                            <w:szCs w:val="24"/>
                            <w:lang w:eastAsia="en-GB"/>
                          </w:rPr>
                          <m:t>σ</m:t>
                        </w:ins>
                      </m:r>
                    </m:e>
                    <m:sup>
                      <m:r>
                        <w:ins w:id="1088" w:author="Pannetier, Theo" w:date="2024-08-15T16:47:00Z" w16du:dateUtc="2024-08-15T15:47:00Z">
                          <w:rPr>
                            <w:rFonts w:ascii="Cambria Math" w:hAnsi="Cambria Math"/>
                            <w:szCs w:val="24"/>
                            <w:lang w:eastAsia="en-GB"/>
                          </w:rPr>
                          <m:t>2</m:t>
                        </w:ins>
                      </m:r>
                    </m:sup>
                  </m:sSup>
                </m:e>
                <m:sub>
                  <m:r>
                    <w:ins w:id="1089" w:author="Pannetier, Theo" w:date="2024-08-15T16:47:00Z" w16du:dateUtc="2024-08-15T15:47:00Z">
                      <w:rPr>
                        <w:rFonts w:ascii="Cambria Math" w:hAnsi="Cambria Math"/>
                        <w:szCs w:val="24"/>
                        <w:lang w:eastAsia="en-GB"/>
                      </w:rPr>
                      <m:t>I,l</m:t>
                    </w:ins>
                  </m:r>
                </m:sub>
              </m:sSub>
              <m:r>
                <w:ins w:id="1090" w:author="Pannetier, Theo" w:date="2024-08-15T16:47:00Z" w16du:dateUtc="2024-08-15T15:47:00Z">
                  <w:rPr>
                    <w:rFonts w:ascii="Cambria Math" w:hAnsi="Cambria Math"/>
                    <w:szCs w:val="24"/>
                    <w:lang w:eastAsia="en-GB"/>
                  </w:rPr>
                  <m:t>+</m:t>
                </w:ins>
              </m:r>
              <m:sSub>
                <m:sSubPr>
                  <m:ctrlPr>
                    <w:ins w:id="1091" w:author="Pannetier, Theo" w:date="2024-08-15T16:47:00Z" w16du:dateUtc="2024-08-15T15:47:00Z">
                      <w:rPr>
                        <w:rFonts w:ascii="Cambria Math" w:hAnsi="Cambria Math"/>
                        <w:i/>
                        <w:szCs w:val="24"/>
                        <w:lang w:eastAsia="en-GB"/>
                      </w:rPr>
                    </w:ins>
                  </m:ctrlPr>
                </m:sSubPr>
                <m:e>
                  <m:sSup>
                    <m:sSupPr>
                      <m:ctrlPr>
                        <w:ins w:id="1092" w:author="Pannetier, Theo" w:date="2024-08-15T16:47:00Z" w16du:dateUtc="2024-08-15T15:47:00Z">
                          <w:rPr>
                            <w:rFonts w:ascii="Cambria Math" w:hAnsi="Cambria Math"/>
                            <w:i/>
                            <w:szCs w:val="24"/>
                            <w:lang w:eastAsia="en-GB"/>
                          </w:rPr>
                        </w:ins>
                      </m:ctrlPr>
                    </m:sSupPr>
                    <m:e>
                      <m:r>
                        <w:ins w:id="1093" w:author="Pannetier, Theo" w:date="2024-08-15T16:47:00Z" w16du:dateUtc="2024-08-15T15:47:00Z">
                          <w:rPr>
                            <w:rFonts w:ascii="Cambria Math" w:hAnsi="Cambria Math"/>
                            <w:szCs w:val="24"/>
                            <w:lang w:eastAsia="en-GB"/>
                          </w:rPr>
                          <m:t>σ</m:t>
                        </w:ins>
                      </m:r>
                    </m:e>
                    <m:sup>
                      <m:r>
                        <w:ins w:id="1094" w:author="Pannetier, Theo" w:date="2024-08-15T16:47:00Z" w16du:dateUtc="2024-08-15T15:47:00Z">
                          <w:rPr>
                            <w:rFonts w:ascii="Cambria Math" w:hAnsi="Cambria Math"/>
                            <w:szCs w:val="24"/>
                            <w:lang w:eastAsia="en-GB"/>
                          </w:rPr>
                          <m:t>2</m:t>
                        </w:ins>
                      </m:r>
                    </m:sup>
                  </m:sSup>
                </m:e>
                <m:sub>
                  <m:r>
                    <w:ins w:id="1095" w:author="Pannetier, Theo" w:date="2024-08-15T16:47:00Z" w16du:dateUtc="2024-08-15T15:47:00Z">
                      <w:rPr>
                        <w:rFonts w:ascii="Cambria Math" w:hAnsi="Cambria Math"/>
                        <w:szCs w:val="24"/>
                        <w:lang w:eastAsia="en-GB"/>
                      </w:rPr>
                      <m:t>G,l</m:t>
                    </w:ins>
                  </m:r>
                </m:sub>
              </m:sSub>
              <m:r>
                <w:del w:id="1096" w:author="Pannetier, Theo" w:date="2024-08-15T16:47:00Z" w16du:dateUtc="2024-08-15T15:47:00Z">
                  <w:rPr>
                    <w:rFonts w:ascii="Cambria Math" w:hAnsi="Cambria Math"/>
                    <w:szCs w:val="24"/>
                    <w:lang w:eastAsia="en-GB"/>
                  </w:rPr>
                  <m:t>B+C</m:t>
                </w:del>
              </m:r>
              <m:ctrlPr>
                <w:rPr>
                  <w:rFonts w:ascii="Cambria Math" w:hAnsi="Cambria Math"/>
                  <w:i/>
                  <w:szCs w:val="24"/>
                  <w:lang w:eastAsia="en-GB"/>
                </w:rPr>
              </m:ctrlPr>
            </m:den>
          </m:f>
        </m:oMath>
      </m:oMathPara>
    </w:p>
    <w:p w14:paraId="6CDA7C6D" w14:textId="19D1D3DE" w:rsidR="00050F3C" w:rsidRDefault="005857AF" w:rsidP="0006022B">
      <w:pPr>
        <w:rPr>
          <w:ins w:id="1097" w:author="Pannetier, Theo" w:date="2024-08-15T16:49:00Z" w16du:dateUtc="2024-08-15T15:49:00Z"/>
          <w:lang w:val="en-US"/>
        </w:rPr>
      </w:pPr>
      <w:ins w:id="1098" w:author="Pannetier, Theo" w:date="2024-08-15T16:48:00Z" w16du:dateUtc="2024-08-15T15:48:00Z">
        <w:r>
          <w:rPr>
            <w:lang w:val="en-US"/>
          </w:rPr>
          <w:t xml:space="preserve">The global </w:t>
        </w:r>
        <w:r w:rsidR="005117E2">
          <w:rPr>
            <w:lang w:val="en-US"/>
          </w:rPr>
          <w:t xml:space="preserve">(sample-level) </w:t>
        </w:r>
        <w:r>
          <w:rPr>
            <w:lang w:val="en-US"/>
          </w:rPr>
          <w:t xml:space="preserve">estimates </w:t>
        </w:r>
      </w:ins>
      <w:ins w:id="1099" w:author="Pannetier, Theo" w:date="2024-08-15T16:49:00Z" w16du:dateUtc="2024-08-15T15:49:00Z">
        <w:r w:rsidR="005117E2">
          <w:rPr>
            <w:lang w:val="en-US"/>
          </w:rPr>
          <w:t>of the F-statistics are obtained by a ratio of the averages of the moment estimates</w:t>
        </w:r>
      </w:ins>
      <w:ins w:id="1100" w:author="Pannetier, Theo" w:date="2024-08-15T16:50:00Z" w16du:dateUtc="2024-08-15T15:50:00Z">
        <w:r w:rsidR="005117E2">
          <w:rPr>
            <w:lang w:val="en-US"/>
          </w:rPr>
          <w:t xml:space="preserve"> across the L loci in the genome</w:t>
        </w:r>
      </w:ins>
      <w:ins w:id="1101" w:author="Pannetier, Theo" w:date="2024-08-15T16:49:00Z" w16du:dateUtc="2024-08-15T15:49:00Z">
        <w:r w:rsidR="005117E2">
          <w:rPr>
            <w:lang w:val="en-US"/>
          </w:rPr>
          <w:t>:</w:t>
        </w:r>
      </w:ins>
    </w:p>
    <w:p w14:paraId="46551144" w14:textId="0F3F5E54" w:rsidR="005117E2" w:rsidRPr="005A7217" w:rsidRDefault="005117E2" w:rsidP="005117E2">
      <w:pPr>
        <w:spacing w:before="100" w:beforeAutospacing="1" w:after="100" w:afterAutospacing="1" w:line="240" w:lineRule="auto"/>
        <w:jc w:val="left"/>
        <w:rPr>
          <w:ins w:id="1102" w:author="Pannetier, Theo" w:date="2024-08-15T16:49:00Z" w16du:dateUtc="2024-08-15T15:49:00Z"/>
          <w:i/>
          <w:szCs w:val="24"/>
          <w:lang w:eastAsia="en-GB"/>
        </w:rPr>
      </w:pPr>
      <m:oMathPara>
        <m:oMath>
          <m:sSub>
            <m:sSubPr>
              <m:ctrlPr>
                <w:ins w:id="1103" w:author="Pannetier, Theo" w:date="2024-08-15T16:49:00Z" w16du:dateUtc="2024-08-15T15:49:00Z">
                  <w:rPr>
                    <w:rFonts w:ascii="Cambria Math" w:hAnsi="Cambria Math"/>
                    <w:i/>
                    <w:szCs w:val="24"/>
                    <w:lang w:eastAsia="en-GB"/>
                  </w:rPr>
                </w:ins>
              </m:ctrlPr>
            </m:sSubPr>
            <m:e>
              <m:r>
                <w:ins w:id="1104" w:author="Pannetier, Theo" w:date="2024-08-15T16:49:00Z" w16du:dateUtc="2024-08-15T15:49:00Z">
                  <w:rPr>
                    <w:rFonts w:ascii="Cambria Math" w:hAnsi="Cambria Math"/>
                    <w:szCs w:val="24"/>
                    <w:lang w:eastAsia="en-GB"/>
                  </w:rPr>
                  <m:t>F</m:t>
                </w:ins>
              </m:r>
            </m:e>
            <m:sub>
              <m:r>
                <w:ins w:id="1105" w:author="Pannetier, Theo" w:date="2024-08-15T16:49:00Z" w16du:dateUtc="2024-08-15T15:49:00Z">
                  <w:rPr>
                    <w:rFonts w:ascii="Cambria Math" w:hAnsi="Cambria Math"/>
                    <w:szCs w:val="24"/>
                    <w:lang w:eastAsia="en-GB"/>
                  </w:rPr>
                  <m:t>st</m:t>
                </w:ins>
              </m:r>
            </m:sub>
          </m:sSub>
          <m:r>
            <w:ins w:id="1106" w:author="Pannetier, Theo" w:date="2024-08-15T16:49:00Z" w16du:dateUtc="2024-08-15T15:49:00Z">
              <w:rPr>
                <w:rFonts w:ascii="Cambria Math" w:hAnsi="Cambria Math"/>
                <w:szCs w:val="24"/>
                <w:lang w:eastAsia="en-GB"/>
              </w:rPr>
              <m:t>=</m:t>
            </w:ins>
          </m:r>
          <m:f>
            <m:fPr>
              <m:ctrlPr>
                <w:ins w:id="1107" w:author="Pannetier, Theo" w:date="2024-08-15T16:49:00Z" w16du:dateUtc="2024-08-15T15:49:00Z">
                  <w:rPr>
                    <w:rFonts w:ascii="Cambria Math" w:hAnsi="Cambria Math"/>
                    <w:szCs w:val="24"/>
                    <w:lang w:eastAsia="en-GB"/>
                  </w:rPr>
                </w:ins>
              </m:ctrlPr>
            </m:fPr>
            <m:num>
              <m:nary>
                <m:naryPr>
                  <m:chr m:val="∑"/>
                  <m:limLoc m:val="undOvr"/>
                  <m:ctrlPr>
                    <w:ins w:id="1108" w:author="Pannetier, Theo" w:date="2024-08-15T16:50:00Z" w16du:dateUtc="2024-08-15T15:50:00Z">
                      <w:rPr>
                        <w:rFonts w:ascii="Cambria Math" w:hAnsi="Cambria Math"/>
                        <w:i/>
                        <w:szCs w:val="24"/>
                        <w:lang w:eastAsia="en-GB"/>
                      </w:rPr>
                    </w:ins>
                  </m:ctrlPr>
                </m:naryPr>
                <m:sub>
                  <m:r>
                    <w:ins w:id="1109" w:author="Pannetier, Theo" w:date="2024-08-15T16:51:00Z" w16du:dateUtc="2024-08-15T15:51:00Z">
                      <w:rPr>
                        <w:rFonts w:ascii="Cambria Math" w:hAnsi="Cambria Math"/>
                        <w:szCs w:val="24"/>
                        <w:lang w:eastAsia="en-GB"/>
                      </w:rPr>
                      <m:t>l=1</m:t>
                    </w:ins>
                  </m:r>
                </m:sub>
                <m:sup>
                  <m:r>
                    <w:ins w:id="1110" w:author="Pannetier, Theo" w:date="2024-08-15T16:51:00Z" w16du:dateUtc="2024-08-15T15:51:00Z">
                      <w:rPr>
                        <w:rFonts w:ascii="Cambria Math" w:hAnsi="Cambria Math"/>
                        <w:szCs w:val="24"/>
                        <w:lang w:eastAsia="en-GB"/>
                      </w:rPr>
                      <m:t>L</m:t>
                    </w:ins>
                  </m:r>
                </m:sup>
                <m:e>
                  <m:sSub>
                    <m:sSubPr>
                      <m:ctrlPr>
                        <w:ins w:id="1111" w:author="Pannetier, Theo" w:date="2024-08-15T16:50:00Z" w16du:dateUtc="2024-08-15T15:50:00Z">
                          <w:rPr>
                            <w:rFonts w:ascii="Cambria Math" w:hAnsi="Cambria Math"/>
                            <w:i/>
                            <w:szCs w:val="24"/>
                            <w:lang w:eastAsia="en-GB"/>
                          </w:rPr>
                        </w:ins>
                      </m:ctrlPr>
                    </m:sSubPr>
                    <m:e>
                      <m:sSup>
                        <m:sSupPr>
                          <m:ctrlPr>
                            <w:ins w:id="1112" w:author="Pannetier, Theo" w:date="2024-08-15T16:50:00Z" w16du:dateUtc="2024-08-15T15:50:00Z">
                              <w:rPr>
                                <w:rFonts w:ascii="Cambria Math" w:hAnsi="Cambria Math"/>
                                <w:i/>
                                <w:szCs w:val="24"/>
                                <w:lang w:eastAsia="en-GB"/>
                              </w:rPr>
                            </w:ins>
                          </m:ctrlPr>
                        </m:sSupPr>
                        <m:e>
                          <m:r>
                            <w:ins w:id="1113" w:author="Pannetier, Theo" w:date="2024-08-15T16:50:00Z" w16du:dateUtc="2024-08-15T15:50:00Z">
                              <w:rPr>
                                <w:rFonts w:ascii="Cambria Math" w:hAnsi="Cambria Math"/>
                                <w:szCs w:val="24"/>
                                <w:lang w:eastAsia="en-GB"/>
                              </w:rPr>
                              <m:t>σ</m:t>
                            </w:ins>
                          </m:r>
                        </m:e>
                        <m:sup>
                          <m:r>
                            <w:ins w:id="1114" w:author="Pannetier, Theo" w:date="2024-08-15T16:50:00Z" w16du:dateUtc="2024-08-15T15:50:00Z">
                              <w:rPr>
                                <w:rFonts w:ascii="Cambria Math" w:hAnsi="Cambria Math"/>
                                <w:szCs w:val="24"/>
                                <w:lang w:eastAsia="en-GB"/>
                              </w:rPr>
                              <m:t>2</m:t>
                            </w:ins>
                          </m:r>
                        </m:sup>
                      </m:sSup>
                    </m:e>
                    <m:sub>
                      <m:r>
                        <w:ins w:id="1115" w:author="Pannetier, Theo" w:date="2024-08-15T16:50:00Z" w16du:dateUtc="2024-08-15T15:50:00Z">
                          <w:rPr>
                            <w:rFonts w:ascii="Cambria Math" w:hAnsi="Cambria Math"/>
                            <w:szCs w:val="24"/>
                            <w:lang w:eastAsia="en-GB"/>
                          </w:rPr>
                          <m:t>P,l</m:t>
                        </w:ins>
                      </m:r>
                    </m:sub>
                  </m:sSub>
                </m:e>
              </m:nary>
              <m:ctrlPr>
                <w:ins w:id="1116" w:author="Pannetier, Theo" w:date="2024-08-15T16:49:00Z" w16du:dateUtc="2024-08-15T15:49:00Z">
                  <w:rPr>
                    <w:rFonts w:ascii="Cambria Math" w:hAnsi="Cambria Math"/>
                    <w:i/>
                    <w:szCs w:val="24"/>
                    <w:lang w:eastAsia="en-GB"/>
                  </w:rPr>
                </w:ins>
              </m:ctrlPr>
            </m:num>
            <m:den>
              <m:nary>
                <m:naryPr>
                  <m:chr m:val="∑"/>
                  <m:limLoc m:val="undOvr"/>
                  <m:ctrlPr>
                    <w:ins w:id="1117" w:author="Pannetier, Theo" w:date="2024-08-15T16:51:00Z" w16du:dateUtc="2024-08-15T15:51:00Z">
                      <w:rPr>
                        <w:rFonts w:ascii="Cambria Math" w:hAnsi="Cambria Math"/>
                        <w:i/>
                        <w:szCs w:val="24"/>
                        <w:lang w:eastAsia="en-GB"/>
                      </w:rPr>
                    </w:ins>
                  </m:ctrlPr>
                </m:naryPr>
                <m:sub>
                  <m:r>
                    <w:ins w:id="1118" w:author="Pannetier, Theo" w:date="2024-08-15T16:51:00Z" w16du:dateUtc="2024-08-15T15:51:00Z">
                      <w:rPr>
                        <w:rFonts w:ascii="Cambria Math" w:hAnsi="Cambria Math"/>
                        <w:szCs w:val="24"/>
                        <w:lang w:eastAsia="en-GB"/>
                      </w:rPr>
                      <m:t>l=1</m:t>
                    </w:ins>
                  </m:r>
                </m:sub>
                <m:sup>
                  <m:r>
                    <w:ins w:id="1119" w:author="Pannetier, Theo" w:date="2024-08-15T16:51:00Z" w16du:dateUtc="2024-08-15T15:51:00Z">
                      <w:rPr>
                        <w:rFonts w:ascii="Cambria Math" w:hAnsi="Cambria Math"/>
                        <w:szCs w:val="24"/>
                        <w:lang w:eastAsia="en-GB"/>
                      </w:rPr>
                      <m:t>L</m:t>
                    </w:ins>
                  </m:r>
                </m:sup>
                <m:e>
                  <m:sSub>
                    <m:sSubPr>
                      <m:ctrlPr>
                        <w:ins w:id="1120" w:author="Pannetier, Theo" w:date="2024-08-15T16:51:00Z" w16du:dateUtc="2024-08-15T15:51:00Z">
                          <w:rPr>
                            <w:rFonts w:ascii="Cambria Math" w:hAnsi="Cambria Math"/>
                            <w:i/>
                            <w:szCs w:val="24"/>
                            <w:lang w:eastAsia="en-GB"/>
                          </w:rPr>
                        </w:ins>
                      </m:ctrlPr>
                    </m:sSubPr>
                    <m:e>
                      <m:sSup>
                        <m:sSupPr>
                          <m:ctrlPr>
                            <w:ins w:id="1121" w:author="Pannetier, Theo" w:date="2024-08-15T16:51:00Z" w16du:dateUtc="2024-08-15T15:51:00Z">
                              <w:rPr>
                                <w:rFonts w:ascii="Cambria Math" w:hAnsi="Cambria Math"/>
                                <w:i/>
                                <w:szCs w:val="24"/>
                                <w:lang w:eastAsia="en-GB"/>
                              </w:rPr>
                            </w:ins>
                          </m:ctrlPr>
                        </m:sSupPr>
                        <m:e>
                          <m:r>
                            <w:ins w:id="1122" w:author="Pannetier, Theo" w:date="2024-08-15T16:51:00Z" w16du:dateUtc="2024-08-15T15:51:00Z">
                              <w:rPr>
                                <w:rFonts w:ascii="Cambria Math" w:hAnsi="Cambria Math"/>
                                <w:szCs w:val="24"/>
                                <w:lang w:eastAsia="en-GB"/>
                              </w:rPr>
                              <m:t>σ</m:t>
                            </w:ins>
                          </m:r>
                        </m:e>
                        <m:sup>
                          <m:r>
                            <w:ins w:id="1123" w:author="Pannetier, Theo" w:date="2024-08-15T16:51:00Z" w16du:dateUtc="2024-08-15T15:51:00Z">
                              <w:rPr>
                                <w:rFonts w:ascii="Cambria Math" w:hAnsi="Cambria Math"/>
                                <w:szCs w:val="24"/>
                                <w:lang w:eastAsia="en-GB"/>
                              </w:rPr>
                              <m:t>2</m:t>
                            </w:ins>
                          </m:r>
                        </m:sup>
                      </m:sSup>
                    </m:e>
                    <m:sub>
                      <m:r>
                        <w:ins w:id="1124" w:author="Pannetier, Theo" w:date="2024-08-15T16:51:00Z" w16du:dateUtc="2024-08-15T15:51:00Z">
                          <w:rPr>
                            <w:rFonts w:ascii="Cambria Math" w:hAnsi="Cambria Math"/>
                            <w:szCs w:val="24"/>
                            <w:lang w:eastAsia="en-GB"/>
                          </w:rPr>
                          <m:t>P,l</m:t>
                        </w:ins>
                      </m:r>
                    </m:sub>
                  </m:sSub>
                </m:e>
              </m:nary>
              <m:r>
                <w:ins w:id="1125" w:author="Pannetier, Theo" w:date="2024-08-15T16:49:00Z" w16du:dateUtc="2024-08-15T15:49:00Z">
                  <w:rPr>
                    <w:rFonts w:ascii="Cambria Math" w:hAnsi="Cambria Math"/>
                    <w:szCs w:val="24"/>
                    <w:lang w:eastAsia="en-GB"/>
                  </w:rPr>
                  <m:t>+</m:t>
                </w:ins>
              </m:r>
              <m:sSub>
                <m:sSubPr>
                  <m:ctrlPr>
                    <w:ins w:id="1126" w:author="Pannetier, Theo" w:date="2024-08-15T16:49:00Z" w16du:dateUtc="2024-08-15T15:49:00Z">
                      <w:rPr>
                        <w:rFonts w:ascii="Cambria Math" w:hAnsi="Cambria Math"/>
                        <w:i/>
                        <w:szCs w:val="24"/>
                        <w:lang w:eastAsia="en-GB"/>
                      </w:rPr>
                    </w:ins>
                  </m:ctrlPr>
                </m:sSubPr>
                <m:e>
                  <m:sSup>
                    <m:sSupPr>
                      <m:ctrlPr>
                        <w:ins w:id="1127" w:author="Pannetier, Theo" w:date="2024-08-15T16:49:00Z" w16du:dateUtc="2024-08-15T15:49:00Z">
                          <w:rPr>
                            <w:rFonts w:ascii="Cambria Math" w:hAnsi="Cambria Math"/>
                            <w:i/>
                            <w:szCs w:val="24"/>
                            <w:lang w:eastAsia="en-GB"/>
                          </w:rPr>
                        </w:ins>
                      </m:ctrlPr>
                    </m:sSupPr>
                    <m:e>
                      <m:r>
                        <w:ins w:id="1128" w:author="Pannetier, Theo" w:date="2024-08-15T16:49:00Z" w16du:dateUtc="2024-08-15T15:49:00Z">
                          <w:rPr>
                            <w:rFonts w:ascii="Cambria Math" w:hAnsi="Cambria Math"/>
                            <w:szCs w:val="24"/>
                            <w:lang w:eastAsia="en-GB"/>
                          </w:rPr>
                          <m:t>σ</m:t>
                        </w:ins>
                      </m:r>
                    </m:e>
                    <m:sup>
                      <m:r>
                        <w:ins w:id="1129" w:author="Pannetier, Theo" w:date="2024-08-15T16:49:00Z" w16du:dateUtc="2024-08-15T15:49:00Z">
                          <w:rPr>
                            <w:rFonts w:ascii="Cambria Math" w:hAnsi="Cambria Math"/>
                            <w:szCs w:val="24"/>
                            <w:lang w:eastAsia="en-GB"/>
                          </w:rPr>
                          <m:t>2</m:t>
                        </w:ins>
                      </m:r>
                    </m:sup>
                  </m:sSup>
                </m:e>
                <m:sub>
                  <m:r>
                    <w:ins w:id="1130" w:author="Pannetier, Theo" w:date="2024-08-15T16:49:00Z" w16du:dateUtc="2024-08-15T15:49:00Z">
                      <w:rPr>
                        <w:rFonts w:ascii="Cambria Math" w:hAnsi="Cambria Math"/>
                        <w:szCs w:val="24"/>
                        <w:lang w:eastAsia="en-GB"/>
                      </w:rPr>
                      <m:t>I,l</m:t>
                    </w:ins>
                  </m:r>
                </m:sub>
              </m:sSub>
              <m:r>
                <w:ins w:id="1131" w:author="Pannetier, Theo" w:date="2024-08-15T16:49:00Z" w16du:dateUtc="2024-08-15T15:49:00Z">
                  <w:rPr>
                    <w:rFonts w:ascii="Cambria Math" w:hAnsi="Cambria Math"/>
                    <w:szCs w:val="24"/>
                    <w:lang w:eastAsia="en-GB"/>
                  </w:rPr>
                  <m:t>+</m:t>
                </w:ins>
              </m:r>
              <m:sSub>
                <m:sSubPr>
                  <m:ctrlPr>
                    <w:ins w:id="1132" w:author="Pannetier, Theo" w:date="2024-08-15T16:49:00Z" w16du:dateUtc="2024-08-15T15:49:00Z">
                      <w:rPr>
                        <w:rFonts w:ascii="Cambria Math" w:hAnsi="Cambria Math"/>
                        <w:i/>
                        <w:szCs w:val="24"/>
                        <w:lang w:eastAsia="en-GB"/>
                      </w:rPr>
                    </w:ins>
                  </m:ctrlPr>
                </m:sSubPr>
                <m:e>
                  <m:sSup>
                    <m:sSupPr>
                      <m:ctrlPr>
                        <w:ins w:id="1133" w:author="Pannetier, Theo" w:date="2024-08-15T16:49:00Z" w16du:dateUtc="2024-08-15T15:49:00Z">
                          <w:rPr>
                            <w:rFonts w:ascii="Cambria Math" w:hAnsi="Cambria Math"/>
                            <w:i/>
                            <w:szCs w:val="24"/>
                            <w:lang w:eastAsia="en-GB"/>
                          </w:rPr>
                        </w:ins>
                      </m:ctrlPr>
                    </m:sSupPr>
                    <m:e>
                      <m:r>
                        <w:ins w:id="1134" w:author="Pannetier, Theo" w:date="2024-08-15T16:49:00Z" w16du:dateUtc="2024-08-15T15:49:00Z">
                          <w:rPr>
                            <w:rFonts w:ascii="Cambria Math" w:hAnsi="Cambria Math"/>
                            <w:szCs w:val="24"/>
                            <w:lang w:eastAsia="en-GB"/>
                          </w:rPr>
                          <m:t>σ</m:t>
                        </w:ins>
                      </m:r>
                    </m:e>
                    <m:sup>
                      <m:r>
                        <w:ins w:id="1135" w:author="Pannetier, Theo" w:date="2024-08-15T16:49:00Z" w16du:dateUtc="2024-08-15T15:49:00Z">
                          <w:rPr>
                            <w:rFonts w:ascii="Cambria Math" w:hAnsi="Cambria Math"/>
                            <w:szCs w:val="24"/>
                            <w:lang w:eastAsia="en-GB"/>
                          </w:rPr>
                          <m:t>2</m:t>
                        </w:ins>
                      </m:r>
                    </m:sup>
                  </m:sSup>
                </m:e>
                <m:sub>
                  <m:r>
                    <w:ins w:id="1136" w:author="Pannetier, Theo" w:date="2024-08-15T16:49:00Z" w16du:dateUtc="2024-08-15T15:49:00Z">
                      <w:rPr>
                        <w:rFonts w:ascii="Cambria Math" w:hAnsi="Cambria Math"/>
                        <w:szCs w:val="24"/>
                        <w:lang w:eastAsia="en-GB"/>
                      </w:rPr>
                      <m:t>G,l</m:t>
                    </w:ins>
                  </m:r>
                </m:sub>
              </m:sSub>
              <m:ctrlPr>
                <w:ins w:id="1137" w:author="Pannetier, Theo" w:date="2024-08-15T16:49:00Z" w16du:dateUtc="2024-08-15T15:49:00Z">
                  <w:rPr>
                    <w:rFonts w:ascii="Cambria Math" w:hAnsi="Cambria Math"/>
                    <w:i/>
                    <w:szCs w:val="24"/>
                    <w:lang w:eastAsia="en-GB"/>
                  </w:rPr>
                </w:ins>
              </m:ctrlPr>
            </m:den>
          </m:f>
        </m:oMath>
      </m:oMathPara>
    </w:p>
    <w:p w14:paraId="488433F2" w14:textId="583D9D2B" w:rsidR="005117E2" w:rsidRPr="009E3267" w:rsidRDefault="005117E2" w:rsidP="005117E2">
      <w:pPr>
        <w:spacing w:before="100" w:beforeAutospacing="1" w:after="100" w:afterAutospacing="1" w:line="240" w:lineRule="auto"/>
        <w:jc w:val="left"/>
        <w:rPr>
          <w:ins w:id="1138" w:author="Pannetier, Theo" w:date="2024-08-15T16:49:00Z" w16du:dateUtc="2024-08-15T15:49:00Z"/>
          <w:i/>
          <w:szCs w:val="24"/>
          <w:lang w:eastAsia="en-GB"/>
        </w:rPr>
      </w:pPr>
      <m:oMathPara>
        <m:oMath>
          <m:sSub>
            <m:sSubPr>
              <m:ctrlPr>
                <w:ins w:id="1139" w:author="Pannetier, Theo" w:date="2024-08-15T16:49:00Z" w16du:dateUtc="2024-08-15T15:49:00Z">
                  <w:rPr>
                    <w:rFonts w:ascii="Cambria Math" w:hAnsi="Cambria Math"/>
                    <w:i/>
                    <w:szCs w:val="24"/>
                    <w:lang w:eastAsia="en-GB"/>
                  </w:rPr>
                </w:ins>
              </m:ctrlPr>
            </m:sSubPr>
            <m:e>
              <m:r>
                <w:ins w:id="1140" w:author="Pannetier, Theo" w:date="2024-08-15T16:49:00Z" w16du:dateUtc="2024-08-15T15:49:00Z">
                  <w:rPr>
                    <w:rFonts w:ascii="Cambria Math" w:hAnsi="Cambria Math"/>
                    <w:szCs w:val="24"/>
                    <w:lang w:eastAsia="en-GB"/>
                  </w:rPr>
                  <m:t>F</m:t>
                </w:ins>
              </m:r>
            </m:e>
            <m:sub>
              <m:r>
                <w:ins w:id="1141" w:author="Pannetier, Theo" w:date="2024-08-15T16:49:00Z" w16du:dateUtc="2024-08-15T15:49:00Z">
                  <w:rPr>
                    <w:rFonts w:ascii="Cambria Math" w:hAnsi="Cambria Math"/>
                    <w:szCs w:val="24"/>
                    <w:lang w:eastAsia="en-GB"/>
                  </w:rPr>
                  <m:t>is</m:t>
                </w:ins>
              </m:r>
            </m:sub>
          </m:sSub>
          <m:r>
            <w:ins w:id="1142" w:author="Pannetier, Theo" w:date="2024-08-15T16:49:00Z" w16du:dateUtc="2024-08-15T15:49:00Z">
              <w:rPr>
                <w:rFonts w:ascii="Cambria Math" w:hAnsi="Cambria Math"/>
                <w:szCs w:val="24"/>
                <w:lang w:eastAsia="en-GB"/>
              </w:rPr>
              <m:t>=</m:t>
            </w:ins>
          </m:r>
          <m:f>
            <m:fPr>
              <m:ctrlPr>
                <w:ins w:id="1143" w:author="Pannetier, Theo" w:date="2024-08-15T16:49:00Z" w16du:dateUtc="2024-08-15T15:49:00Z">
                  <w:rPr>
                    <w:rFonts w:ascii="Cambria Math" w:hAnsi="Cambria Math"/>
                    <w:szCs w:val="24"/>
                    <w:lang w:eastAsia="en-GB"/>
                  </w:rPr>
                </w:ins>
              </m:ctrlPr>
            </m:fPr>
            <m:num>
              <m:nary>
                <m:naryPr>
                  <m:chr m:val="∑"/>
                  <m:limLoc m:val="undOvr"/>
                  <m:ctrlPr>
                    <w:ins w:id="1144" w:author="Pannetier, Theo" w:date="2024-08-15T16:52:00Z" w16du:dateUtc="2024-08-15T15:52:00Z">
                      <w:rPr>
                        <w:rFonts w:ascii="Cambria Math" w:hAnsi="Cambria Math"/>
                        <w:i/>
                        <w:szCs w:val="24"/>
                        <w:lang w:eastAsia="en-GB"/>
                      </w:rPr>
                    </w:ins>
                  </m:ctrlPr>
                </m:naryPr>
                <m:sub>
                  <m:r>
                    <w:ins w:id="1145" w:author="Pannetier, Theo" w:date="2024-08-15T16:52:00Z" w16du:dateUtc="2024-08-15T15:52:00Z">
                      <w:rPr>
                        <w:rFonts w:ascii="Cambria Math" w:hAnsi="Cambria Math"/>
                        <w:szCs w:val="24"/>
                        <w:lang w:eastAsia="en-GB"/>
                      </w:rPr>
                      <m:t>l=1</m:t>
                    </w:ins>
                  </m:r>
                </m:sub>
                <m:sup>
                  <m:r>
                    <w:ins w:id="1146" w:author="Pannetier, Theo" w:date="2024-08-15T16:52:00Z" w16du:dateUtc="2024-08-15T15:52:00Z">
                      <w:rPr>
                        <w:rFonts w:ascii="Cambria Math" w:hAnsi="Cambria Math"/>
                        <w:szCs w:val="24"/>
                        <w:lang w:eastAsia="en-GB"/>
                      </w:rPr>
                      <m:t>L</m:t>
                    </w:ins>
                  </m:r>
                </m:sup>
                <m:e>
                  <m:sSub>
                    <m:sSubPr>
                      <m:ctrlPr>
                        <w:ins w:id="1147" w:author="Pannetier, Theo" w:date="2024-08-15T16:52:00Z" w16du:dateUtc="2024-08-15T15:52:00Z">
                          <w:rPr>
                            <w:rFonts w:ascii="Cambria Math" w:hAnsi="Cambria Math"/>
                            <w:i/>
                            <w:szCs w:val="24"/>
                            <w:lang w:eastAsia="en-GB"/>
                          </w:rPr>
                        </w:ins>
                      </m:ctrlPr>
                    </m:sSubPr>
                    <m:e>
                      <m:sSup>
                        <m:sSupPr>
                          <m:ctrlPr>
                            <w:ins w:id="1148" w:author="Pannetier, Theo" w:date="2024-08-15T16:52:00Z" w16du:dateUtc="2024-08-15T15:52:00Z">
                              <w:rPr>
                                <w:rFonts w:ascii="Cambria Math" w:hAnsi="Cambria Math"/>
                                <w:i/>
                                <w:szCs w:val="24"/>
                                <w:lang w:eastAsia="en-GB"/>
                              </w:rPr>
                            </w:ins>
                          </m:ctrlPr>
                        </m:sSupPr>
                        <m:e>
                          <m:r>
                            <w:ins w:id="1149" w:author="Pannetier, Theo" w:date="2024-08-15T16:52:00Z" w16du:dateUtc="2024-08-15T15:52:00Z">
                              <w:rPr>
                                <w:rFonts w:ascii="Cambria Math" w:hAnsi="Cambria Math"/>
                                <w:szCs w:val="24"/>
                                <w:lang w:eastAsia="en-GB"/>
                              </w:rPr>
                              <m:t>σ</m:t>
                            </w:ins>
                          </m:r>
                        </m:e>
                        <m:sup>
                          <m:r>
                            <w:ins w:id="1150" w:author="Pannetier, Theo" w:date="2024-08-15T16:52:00Z" w16du:dateUtc="2024-08-15T15:52:00Z">
                              <w:rPr>
                                <w:rFonts w:ascii="Cambria Math" w:hAnsi="Cambria Math"/>
                                <w:szCs w:val="24"/>
                                <w:lang w:eastAsia="en-GB"/>
                              </w:rPr>
                              <m:t>2</m:t>
                            </w:ins>
                          </m:r>
                        </m:sup>
                      </m:sSup>
                    </m:e>
                    <m:sub>
                      <m:r>
                        <w:ins w:id="1151" w:author="Pannetier, Theo" w:date="2024-08-15T16:52:00Z" w16du:dateUtc="2024-08-15T15:52:00Z">
                          <w:rPr>
                            <w:rFonts w:ascii="Cambria Math" w:hAnsi="Cambria Math"/>
                            <w:szCs w:val="24"/>
                            <w:lang w:eastAsia="en-GB"/>
                          </w:rPr>
                          <m:t>I</m:t>
                        </w:ins>
                      </m:r>
                      <m:r>
                        <w:ins w:id="1152" w:author="Pannetier, Theo" w:date="2024-08-15T16:52:00Z" w16du:dateUtc="2024-08-15T15:52:00Z">
                          <w:rPr>
                            <w:rFonts w:ascii="Cambria Math" w:hAnsi="Cambria Math"/>
                            <w:szCs w:val="24"/>
                            <w:lang w:eastAsia="en-GB"/>
                          </w:rPr>
                          <m:t>,l</m:t>
                        </w:ins>
                      </m:r>
                    </m:sub>
                  </m:sSub>
                </m:e>
              </m:nary>
              <m:ctrlPr>
                <w:ins w:id="1153" w:author="Pannetier, Theo" w:date="2024-08-15T16:49:00Z" w16du:dateUtc="2024-08-15T15:49:00Z">
                  <w:rPr>
                    <w:rFonts w:ascii="Cambria Math" w:hAnsi="Cambria Math"/>
                    <w:i/>
                    <w:szCs w:val="24"/>
                    <w:lang w:eastAsia="en-GB"/>
                  </w:rPr>
                </w:ins>
              </m:ctrlPr>
            </m:num>
            <m:den>
              <m:nary>
                <m:naryPr>
                  <m:chr m:val="∑"/>
                  <m:limLoc m:val="undOvr"/>
                  <m:ctrlPr>
                    <w:ins w:id="1154" w:author="Pannetier, Theo" w:date="2024-08-15T16:52:00Z" w16du:dateUtc="2024-08-15T15:52:00Z">
                      <w:rPr>
                        <w:rFonts w:ascii="Cambria Math" w:hAnsi="Cambria Math"/>
                        <w:i/>
                        <w:szCs w:val="24"/>
                        <w:lang w:eastAsia="en-GB"/>
                      </w:rPr>
                    </w:ins>
                  </m:ctrlPr>
                </m:naryPr>
                <m:sub>
                  <m:r>
                    <w:ins w:id="1155" w:author="Pannetier, Theo" w:date="2024-08-15T16:52:00Z" w16du:dateUtc="2024-08-15T15:52:00Z">
                      <w:rPr>
                        <w:rFonts w:ascii="Cambria Math" w:hAnsi="Cambria Math"/>
                        <w:szCs w:val="24"/>
                        <w:lang w:eastAsia="en-GB"/>
                      </w:rPr>
                      <m:t>l=1</m:t>
                    </w:ins>
                  </m:r>
                </m:sub>
                <m:sup>
                  <m:r>
                    <w:ins w:id="1156" w:author="Pannetier, Theo" w:date="2024-08-15T16:52:00Z" w16du:dateUtc="2024-08-15T15:52:00Z">
                      <w:rPr>
                        <w:rFonts w:ascii="Cambria Math" w:hAnsi="Cambria Math"/>
                        <w:szCs w:val="24"/>
                        <w:lang w:eastAsia="en-GB"/>
                      </w:rPr>
                      <m:t>L</m:t>
                    </w:ins>
                  </m:r>
                </m:sup>
                <m:e>
                  <m:sSub>
                    <m:sSubPr>
                      <m:ctrlPr>
                        <w:ins w:id="1157" w:author="Pannetier, Theo" w:date="2024-08-15T16:52:00Z" w16du:dateUtc="2024-08-15T15:52:00Z">
                          <w:rPr>
                            <w:rFonts w:ascii="Cambria Math" w:hAnsi="Cambria Math"/>
                            <w:i/>
                            <w:szCs w:val="24"/>
                            <w:lang w:eastAsia="en-GB"/>
                          </w:rPr>
                        </w:ins>
                      </m:ctrlPr>
                    </m:sSubPr>
                    <m:e>
                      <m:sSup>
                        <m:sSupPr>
                          <m:ctrlPr>
                            <w:ins w:id="1158" w:author="Pannetier, Theo" w:date="2024-08-15T16:52:00Z" w16du:dateUtc="2024-08-15T15:52:00Z">
                              <w:rPr>
                                <w:rFonts w:ascii="Cambria Math" w:hAnsi="Cambria Math"/>
                                <w:i/>
                                <w:szCs w:val="24"/>
                                <w:lang w:eastAsia="en-GB"/>
                              </w:rPr>
                            </w:ins>
                          </m:ctrlPr>
                        </m:sSupPr>
                        <m:e>
                          <m:r>
                            <w:ins w:id="1159" w:author="Pannetier, Theo" w:date="2024-08-15T16:52:00Z" w16du:dateUtc="2024-08-15T15:52:00Z">
                              <w:rPr>
                                <w:rFonts w:ascii="Cambria Math" w:hAnsi="Cambria Math"/>
                                <w:szCs w:val="24"/>
                                <w:lang w:eastAsia="en-GB"/>
                              </w:rPr>
                              <m:t>σ</m:t>
                            </w:ins>
                          </m:r>
                        </m:e>
                        <m:sup>
                          <m:r>
                            <w:ins w:id="1160" w:author="Pannetier, Theo" w:date="2024-08-15T16:52:00Z" w16du:dateUtc="2024-08-15T15:52:00Z">
                              <w:rPr>
                                <w:rFonts w:ascii="Cambria Math" w:hAnsi="Cambria Math"/>
                                <w:szCs w:val="24"/>
                                <w:lang w:eastAsia="en-GB"/>
                              </w:rPr>
                              <m:t>2</m:t>
                            </w:ins>
                          </m:r>
                        </m:sup>
                      </m:sSup>
                    </m:e>
                    <m:sub>
                      <m:r>
                        <w:ins w:id="1161" w:author="Pannetier, Theo" w:date="2024-08-15T16:52:00Z" w16du:dateUtc="2024-08-15T15:52:00Z">
                          <w:rPr>
                            <w:rFonts w:ascii="Cambria Math" w:hAnsi="Cambria Math"/>
                            <w:szCs w:val="24"/>
                            <w:lang w:eastAsia="en-GB"/>
                          </w:rPr>
                          <m:t>I</m:t>
                        </w:ins>
                      </m:r>
                      <m:r>
                        <w:ins w:id="1162" w:author="Pannetier, Theo" w:date="2024-08-15T16:52:00Z" w16du:dateUtc="2024-08-15T15:52:00Z">
                          <w:rPr>
                            <w:rFonts w:ascii="Cambria Math" w:hAnsi="Cambria Math"/>
                            <w:szCs w:val="24"/>
                            <w:lang w:eastAsia="en-GB"/>
                          </w:rPr>
                          <m:t>,l</m:t>
                        </w:ins>
                      </m:r>
                    </m:sub>
                  </m:sSub>
                </m:e>
              </m:nary>
              <m:r>
                <w:ins w:id="1163" w:author="Pannetier, Theo" w:date="2024-08-15T16:49:00Z" w16du:dateUtc="2024-08-15T15:49:00Z">
                  <w:rPr>
                    <w:rFonts w:ascii="Cambria Math" w:hAnsi="Cambria Math"/>
                    <w:szCs w:val="24"/>
                    <w:lang w:eastAsia="en-GB"/>
                  </w:rPr>
                  <m:t>+</m:t>
                </w:ins>
              </m:r>
              <m:sSub>
                <m:sSubPr>
                  <m:ctrlPr>
                    <w:ins w:id="1164" w:author="Pannetier, Theo" w:date="2024-08-15T16:49:00Z" w16du:dateUtc="2024-08-15T15:49:00Z">
                      <w:rPr>
                        <w:rFonts w:ascii="Cambria Math" w:hAnsi="Cambria Math"/>
                        <w:i/>
                        <w:szCs w:val="24"/>
                        <w:lang w:eastAsia="en-GB"/>
                      </w:rPr>
                    </w:ins>
                  </m:ctrlPr>
                </m:sSubPr>
                <m:e>
                  <m:sSup>
                    <m:sSupPr>
                      <m:ctrlPr>
                        <w:ins w:id="1165" w:author="Pannetier, Theo" w:date="2024-08-15T16:49:00Z" w16du:dateUtc="2024-08-15T15:49:00Z">
                          <w:rPr>
                            <w:rFonts w:ascii="Cambria Math" w:hAnsi="Cambria Math"/>
                            <w:i/>
                            <w:szCs w:val="24"/>
                            <w:lang w:eastAsia="en-GB"/>
                          </w:rPr>
                        </w:ins>
                      </m:ctrlPr>
                    </m:sSupPr>
                    <m:e>
                      <m:r>
                        <w:ins w:id="1166" w:author="Pannetier, Theo" w:date="2024-08-15T16:49:00Z" w16du:dateUtc="2024-08-15T15:49:00Z">
                          <w:rPr>
                            <w:rFonts w:ascii="Cambria Math" w:hAnsi="Cambria Math"/>
                            <w:szCs w:val="24"/>
                            <w:lang w:eastAsia="en-GB"/>
                          </w:rPr>
                          <m:t>σ</m:t>
                        </w:ins>
                      </m:r>
                    </m:e>
                    <m:sup>
                      <m:r>
                        <w:ins w:id="1167" w:author="Pannetier, Theo" w:date="2024-08-15T16:49:00Z" w16du:dateUtc="2024-08-15T15:49:00Z">
                          <w:rPr>
                            <w:rFonts w:ascii="Cambria Math" w:hAnsi="Cambria Math"/>
                            <w:szCs w:val="24"/>
                            <w:lang w:eastAsia="en-GB"/>
                          </w:rPr>
                          <m:t>2</m:t>
                        </w:ins>
                      </m:r>
                    </m:sup>
                  </m:sSup>
                </m:e>
                <m:sub>
                  <m:r>
                    <w:ins w:id="1168" w:author="Pannetier, Theo" w:date="2024-08-15T16:49:00Z" w16du:dateUtc="2024-08-15T15:49:00Z">
                      <w:rPr>
                        <w:rFonts w:ascii="Cambria Math" w:hAnsi="Cambria Math"/>
                        <w:szCs w:val="24"/>
                        <w:lang w:eastAsia="en-GB"/>
                      </w:rPr>
                      <m:t>G,l</m:t>
                    </w:ins>
                  </m:r>
                </m:sub>
              </m:sSub>
              <m:ctrlPr>
                <w:ins w:id="1169" w:author="Pannetier, Theo" w:date="2024-08-15T16:49:00Z" w16du:dateUtc="2024-08-15T15:49:00Z">
                  <w:rPr>
                    <w:rFonts w:ascii="Cambria Math" w:hAnsi="Cambria Math"/>
                    <w:i/>
                    <w:szCs w:val="24"/>
                    <w:lang w:eastAsia="en-GB"/>
                  </w:rPr>
                </w:ins>
              </m:ctrlPr>
            </m:den>
          </m:f>
        </m:oMath>
      </m:oMathPara>
    </w:p>
    <w:p w14:paraId="12C9A761" w14:textId="3ED16249" w:rsidR="005117E2" w:rsidRPr="009E3267" w:rsidRDefault="005117E2" w:rsidP="005117E2">
      <w:pPr>
        <w:spacing w:before="100" w:beforeAutospacing="1" w:after="100" w:afterAutospacing="1" w:line="240" w:lineRule="auto"/>
        <w:jc w:val="left"/>
        <w:rPr>
          <w:ins w:id="1170" w:author="Pannetier, Theo" w:date="2024-08-15T16:49:00Z" w16du:dateUtc="2024-08-15T15:49:00Z"/>
          <w:i/>
          <w:szCs w:val="24"/>
          <w:lang w:eastAsia="en-GB"/>
        </w:rPr>
      </w:pPr>
      <m:oMathPara>
        <m:oMath>
          <m:sSub>
            <m:sSubPr>
              <m:ctrlPr>
                <w:ins w:id="1171" w:author="Pannetier, Theo" w:date="2024-08-15T16:49:00Z" w16du:dateUtc="2024-08-15T15:49:00Z">
                  <w:rPr>
                    <w:rFonts w:ascii="Cambria Math" w:hAnsi="Cambria Math"/>
                    <w:i/>
                    <w:szCs w:val="24"/>
                    <w:lang w:eastAsia="en-GB"/>
                  </w:rPr>
                </w:ins>
              </m:ctrlPr>
            </m:sSubPr>
            <m:e>
              <m:r>
                <w:ins w:id="1172" w:author="Pannetier, Theo" w:date="2024-08-15T16:49:00Z" w16du:dateUtc="2024-08-15T15:49:00Z">
                  <w:rPr>
                    <w:rFonts w:ascii="Cambria Math" w:hAnsi="Cambria Math"/>
                    <w:szCs w:val="24"/>
                    <w:lang w:eastAsia="en-GB"/>
                  </w:rPr>
                  <m:t>F</m:t>
                </w:ins>
              </m:r>
            </m:e>
            <m:sub>
              <m:r>
                <w:ins w:id="1173" w:author="Pannetier, Theo" w:date="2024-08-15T16:49:00Z" w16du:dateUtc="2024-08-15T15:49:00Z">
                  <w:rPr>
                    <w:rFonts w:ascii="Cambria Math" w:hAnsi="Cambria Math"/>
                    <w:szCs w:val="24"/>
                    <w:lang w:eastAsia="en-GB"/>
                  </w:rPr>
                  <m:t>it</m:t>
                </w:ins>
              </m:r>
            </m:sub>
          </m:sSub>
          <m:r>
            <w:ins w:id="1174" w:author="Pannetier, Theo" w:date="2024-08-15T16:49:00Z" w16du:dateUtc="2024-08-15T15:49:00Z">
              <w:rPr>
                <w:rFonts w:ascii="Cambria Math" w:hAnsi="Cambria Math"/>
                <w:szCs w:val="24"/>
                <w:lang w:eastAsia="en-GB"/>
              </w:rPr>
              <m:t>=</m:t>
            </w:ins>
          </m:r>
          <m:f>
            <m:fPr>
              <m:ctrlPr>
                <w:ins w:id="1175" w:author="Pannetier, Theo" w:date="2024-08-15T16:49:00Z" w16du:dateUtc="2024-08-15T15:49:00Z">
                  <w:rPr>
                    <w:rFonts w:ascii="Cambria Math" w:hAnsi="Cambria Math"/>
                    <w:szCs w:val="24"/>
                    <w:lang w:eastAsia="en-GB"/>
                  </w:rPr>
                </w:ins>
              </m:ctrlPr>
            </m:fPr>
            <m:num>
              <m:nary>
                <m:naryPr>
                  <m:chr m:val="∑"/>
                  <m:limLoc m:val="undOvr"/>
                  <m:ctrlPr>
                    <w:ins w:id="1176" w:author="Pannetier, Theo" w:date="2024-08-15T16:52:00Z" w16du:dateUtc="2024-08-15T15:52:00Z">
                      <w:rPr>
                        <w:rFonts w:ascii="Cambria Math" w:hAnsi="Cambria Math"/>
                        <w:i/>
                        <w:szCs w:val="24"/>
                        <w:lang w:eastAsia="en-GB"/>
                      </w:rPr>
                    </w:ins>
                  </m:ctrlPr>
                </m:naryPr>
                <m:sub>
                  <m:r>
                    <w:ins w:id="1177" w:author="Pannetier, Theo" w:date="2024-08-15T16:52:00Z" w16du:dateUtc="2024-08-15T15:52:00Z">
                      <w:rPr>
                        <w:rFonts w:ascii="Cambria Math" w:hAnsi="Cambria Math"/>
                        <w:szCs w:val="24"/>
                        <w:lang w:eastAsia="en-GB"/>
                      </w:rPr>
                      <m:t>l=1</m:t>
                    </w:ins>
                  </m:r>
                </m:sub>
                <m:sup>
                  <m:r>
                    <w:ins w:id="1178" w:author="Pannetier, Theo" w:date="2024-08-15T16:52:00Z" w16du:dateUtc="2024-08-15T15:52:00Z">
                      <w:rPr>
                        <w:rFonts w:ascii="Cambria Math" w:hAnsi="Cambria Math"/>
                        <w:szCs w:val="24"/>
                        <w:lang w:eastAsia="en-GB"/>
                      </w:rPr>
                      <m:t>L</m:t>
                    </w:ins>
                  </m:r>
                </m:sup>
                <m:e>
                  <m:sSub>
                    <m:sSubPr>
                      <m:ctrlPr>
                        <w:ins w:id="1179" w:author="Pannetier, Theo" w:date="2024-08-15T16:52:00Z" w16du:dateUtc="2024-08-15T15:52:00Z">
                          <w:rPr>
                            <w:rFonts w:ascii="Cambria Math" w:hAnsi="Cambria Math"/>
                            <w:i/>
                            <w:szCs w:val="24"/>
                            <w:lang w:eastAsia="en-GB"/>
                          </w:rPr>
                        </w:ins>
                      </m:ctrlPr>
                    </m:sSubPr>
                    <m:e>
                      <m:sSup>
                        <m:sSupPr>
                          <m:ctrlPr>
                            <w:ins w:id="1180" w:author="Pannetier, Theo" w:date="2024-08-15T16:52:00Z" w16du:dateUtc="2024-08-15T15:52:00Z">
                              <w:rPr>
                                <w:rFonts w:ascii="Cambria Math" w:hAnsi="Cambria Math"/>
                                <w:i/>
                                <w:szCs w:val="24"/>
                                <w:lang w:eastAsia="en-GB"/>
                              </w:rPr>
                            </w:ins>
                          </m:ctrlPr>
                        </m:sSupPr>
                        <m:e>
                          <m:r>
                            <w:ins w:id="1181" w:author="Pannetier, Theo" w:date="2024-08-15T16:52:00Z" w16du:dateUtc="2024-08-15T15:52:00Z">
                              <w:rPr>
                                <w:rFonts w:ascii="Cambria Math" w:hAnsi="Cambria Math"/>
                                <w:szCs w:val="24"/>
                                <w:lang w:eastAsia="en-GB"/>
                              </w:rPr>
                              <m:t>σ</m:t>
                            </w:ins>
                          </m:r>
                        </m:e>
                        <m:sup>
                          <m:r>
                            <w:ins w:id="1182" w:author="Pannetier, Theo" w:date="2024-08-15T16:52:00Z" w16du:dateUtc="2024-08-15T15:52:00Z">
                              <w:rPr>
                                <w:rFonts w:ascii="Cambria Math" w:hAnsi="Cambria Math"/>
                                <w:szCs w:val="24"/>
                                <w:lang w:eastAsia="en-GB"/>
                              </w:rPr>
                              <m:t>2</m:t>
                            </w:ins>
                          </m:r>
                        </m:sup>
                      </m:sSup>
                    </m:e>
                    <m:sub>
                      <m:r>
                        <w:ins w:id="1183" w:author="Pannetier, Theo" w:date="2024-08-15T16:52:00Z" w16du:dateUtc="2024-08-15T15:52:00Z">
                          <w:rPr>
                            <w:rFonts w:ascii="Cambria Math" w:hAnsi="Cambria Math"/>
                            <w:szCs w:val="24"/>
                            <w:lang w:eastAsia="en-GB"/>
                          </w:rPr>
                          <m:t>P,l</m:t>
                        </w:ins>
                      </m:r>
                    </m:sub>
                  </m:sSub>
                </m:e>
              </m:nary>
              <m:r>
                <w:ins w:id="1184" w:author="Pannetier, Theo" w:date="2024-08-15T16:49:00Z" w16du:dateUtc="2024-08-15T15:49:00Z">
                  <w:rPr>
                    <w:rFonts w:ascii="Cambria Math" w:hAnsi="Cambria Math"/>
                    <w:szCs w:val="24"/>
                    <w:lang w:eastAsia="en-GB"/>
                  </w:rPr>
                  <m:t>+</m:t>
                </w:ins>
              </m:r>
              <m:sSub>
                <m:sSubPr>
                  <m:ctrlPr>
                    <w:ins w:id="1185" w:author="Pannetier, Theo" w:date="2024-08-15T16:49:00Z" w16du:dateUtc="2024-08-15T15:49:00Z">
                      <w:rPr>
                        <w:rFonts w:ascii="Cambria Math" w:hAnsi="Cambria Math"/>
                        <w:i/>
                        <w:szCs w:val="24"/>
                        <w:lang w:eastAsia="en-GB"/>
                      </w:rPr>
                    </w:ins>
                  </m:ctrlPr>
                </m:sSubPr>
                <m:e>
                  <m:sSup>
                    <m:sSupPr>
                      <m:ctrlPr>
                        <w:ins w:id="1186" w:author="Pannetier, Theo" w:date="2024-08-15T16:49:00Z" w16du:dateUtc="2024-08-15T15:49:00Z">
                          <w:rPr>
                            <w:rFonts w:ascii="Cambria Math" w:hAnsi="Cambria Math"/>
                            <w:i/>
                            <w:szCs w:val="24"/>
                            <w:lang w:eastAsia="en-GB"/>
                          </w:rPr>
                        </w:ins>
                      </m:ctrlPr>
                    </m:sSupPr>
                    <m:e>
                      <m:r>
                        <w:ins w:id="1187" w:author="Pannetier, Theo" w:date="2024-08-15T16:49:00Z" w16du:dateUtc="2024-08-15T15:49:00Z">
                          <w:rPr>
                            <w:rFonts w:ascii="Cambria Math" w:hAnsi="Cambria Math"/>
                            <w:szCs w:val="24"/>
                            <w:lang w:eastAsia="en-GB"/>
                          </w:rPr>
                          <m:t>σ</m:t>
                        </w:ins>
                      </m:r>
                    </m:e>
                    <m:sup>
                      <m:r>
                        <w:ins w:id="1188" w:author="Pannetier, Theo" w:date="2024-08-15T16:49:00Z" w16du:dateUtc="2024-08-15T15:49:00Z">
                          <w:rPr>
                            <w:rFonts w:ascii="Cambria Math" w:hAnsi="Cambria Math"/>
                            <w:szCs w:val="24"/>
                            <w:lang w:eastAsia="en-GB"/>
                          </w:rPr>
                          <m:t>2</m:t>
                        </w:ins>
                      </m:r>
                    </m:sup>
                  </m:sSup>
                </m:e>
                <m:sub>
                  <m:r>
                    <w:ins w:id="1189" w:author="Pannetier, Theo" w:date="2024-08-15T16:49:00Z" w16du:dateUtc="2024-08-15T15:49:00Z">
                      <w:rPr>
                        <w:rFonts w:ascii="Cambria Math" w:hAnsi="Cambria Math"/>
                        <w:szCs w:val="24"/>
                        <w:lang w:eastAsia="en-GB"/>
                      </w:rPr>
                      <m:t>I,l</m:t>
                    </w:ins>
                  </m:r>
                </m:sub>
              </m:sSub>
              <m:ctrlPr>
                <w:ins w:id="1190" w:author="Pannetier, Theo" w:date="2024-08-15T16:49:00Z" w16du:dateUtc="2024-08-15T15:49:00Z">
                  <w:rPr>
                    <w:rFonts w:ascii="Cambria Math" w:hAnsi="Cambria Math"/>
                    <w:i/>
                    <w:szCs w:val="24"/>
                    <w:lang w:eastAsia="en-GB"/>
                  </w:rPr>
                </w:ins>
              </m:ctrlPr>
            </m:num>
            <m:den>
              <m:nary>
                <m:naryPr>
                  <m:chr m:val="∑"/>
                  <m:limLoc m:val="undOvr"/>
                  <m:ctrlPr>
                    <w:ins w:id="1191" w:author="Pannetier, Theo" w:date="2024-08-15T16:52:00Z" w16du:dateUtc="2024-08-15T15:52:00Z">
                      <w:rPr>
                        <w:rFonts w:ascii="Cambria Math" w:hAnsi="Cambria Math"/>
                        <w:i/>
                        <w:szCs w:val="24"/>
                        <w:lang w:eastAsia="en-GB"/>
                      </w:rPr>
                    </w:ins>
                  </m:ctrlPr>
                </m:naryPr>
                <m:sub>
                  <m:r>
                    <w:ins w:id="1192" w:author="Pannetier, Theo" w:date="2024-08-15T16:52:00Z" w16du:dateUtc="2024-08-15T15:52:00Z">
                      <w:rPr>
                        <w:rFonts w:ascii="Cambria Math" w:hAnsi="Cambria Math"/>
                        <w:szCs w:val="24"/>
                        <w:lang w:eastAsia="en-GB"/>
                      </w:rPr>
                      <m:t>l=1</m:t>
                    </w:ins>
                  </m:r>
                </m:sub>
                <m:sup>
                  <m:r>
                    <w:ins w:id="1193" w:author="Pannetier, Theo" w:date="2024-08-15T16:52:00Z" w16du:dateUtc="2024-08-15T15:52:00Z">
                      <w:rPr>
                        <w:rFonts w:ascii="Cambria Math" w:hAnsi="Cambria Math"/>
                        <w:szCs w:val="24"/>
                        <w:lang w:eastAsia="en-GB"/>
                      </w:rPr>
                      <m:t>L</m:t>
                    </w:ins>
                  </m:r>
                </m:sup>
                <m:e>
                  <m:sSub>
                    <m:sSubPr>
                      <m:ctrlPr>
                        <w:ins w:id="1194" w:author="Pannetier, Theo" w:date="2024-08-15T16:52:00Z" w16du:dateUtc="2024-08-15T15:52:00Z">
                          <w:rPr>
                            <w:rFonts w:ascii="Cambria Math" w:hAnsi="Cambria Math"/>
                            <w:i/>
                            <w:szCs w:val="24"/>
                            <w:lang w:eastAsia="en-GB"/>
                          </w:rPr>
                        </w:ins>
                      </m:ctrlPr>
                    </m:sSubPr>
                    <m:e>
                      <m:sSup>
                        <m:sSupPr>
                          <m:ctrlPr>
                            <w:ins w:id="1195" w:author="Pannetier, Theo" w:date="2024-08-15T16:52:00Z" w16du:dateUtc="2024-08-15T15:52:00Z">
                              <w:rPr>
                                <w:rFonts w:ascii="Cambria Math" w:hAnsi="Cambria Math"/>
                                <w:i/>
                                <w:szCs w:val="24"/>
                                <w:lang w:eastAsia="en-GB"/>
                              </w:rPr>
                            </w:ins>
                          </m:ctrlPr>
                        </m:sSupPr>
                        <m:e>
                          <m:r>
                            <w:ins w:id="1196" w:author="Pannetier, Theo" w:date="2024-08-15T16:52:00Z" w16du:dateUtc="2024-08-15T15:52:00Z">
                              <w:rPr>
                                <w:rFonts w:ascii="Cambria Math" w:hAnsi="Cambria Math"/>
                                <w:szCs w:val="24"/>
                                <w:lang w:eastAsia="en-GB"/>
                              </w:rPr>
                              <m:t>σ</m:t>
                            </w:ins>
                          </m:r>
                        </m:e>
                        <m:sup>
                          <m:r>
                            <w:ins w:id="1197" w:author="Pannetier, Theo" w:date="2024-08-15T16:52:00Z" w16du:dateUtc="2024-08-15T15:52:00Z">
                              <w:rPr>
                                <w:rFonts w:ascii="Cambria Math" w:hAnsi="Cambria Math"/>
                                <w:szCs w:val="24"/>
                                <w:lang w:eastAsia="en-GB"/>
                              </w:rPr>
                              <m:t>2</m:t>
                            </w:ins>
                          </m:r>
                        </m:sup>
                      </m:sSup>
                    </m:e>
                    <m:sub>
                      <m:r>
                        <w:ins w:id="1198" w:author="Pannetier, Theo" w:date="2024-08-15T16:52:00Z" w16du:dateUtc="2024-08-15T15:52:00Z">
                          <w:rPr>
                            <w:rFonts w:ascii="Cambria Math" w:hAnsi="Cambria Math"/>
                            <w:szCs w:val="24"/>
                            <w:lang w:eastAsia="en-GB"/>
                          </w:rPr>
                          <m:t>P,l</m:t>
                        </w:ins>
                      </m:r>
                    </m:sub>
                  </m:sSub>
                </m:e>
              </m:nary>
              <m:r>
                <w:ins w:id="1199" w:author="Pannetier, Theo" w:date="2024-08-15T16:49:00Z" w16du:dateUtc="2024-08-15T15:49:00Z">
                  <w:rPr>
                    <w:rFonts w:ascii="Cambria Math" w:hAnsi="Cambria Math"/>
                    <w:szCs w:val="24"/>
                    <w:lang w:eastAsia="en-GB"/>
                  </w:rPr>
                  <m:t>+</m:t>
                </w:ins>
              </m:r>
              <m:sSub>
                <m:sSubPr>
                  <m:ctrlPr>
                    <w:ins w:id="1200" w:author="Pannetier, Theo" w:date="2024-08-15T16:49:00Z" w16du:dateUtc="2024-08-15T15:49:00Z">
                      <w:rPr>
                        <w:rFonts w:ascii="Cambria Math" w:hAnsi="Cambria Math"/>
                        <w:i/>
                        <w:szCs w:val="24"/>
                        <w:lang w:eastAsia="en-GB"/>
                      </w:rPr>
                    </w:ins>
                  </m:ctrlPr>
                </m:sSubPr>
                <m:e>
                  <m:sSup>
                    <m:sSupPr>
                      <m:ctrlPr>
                        <w:ins w:id="1201" w:author="Pannetier, Theo" w:date="2024-08-15T16:49:00Z" w16du:dateUtc="2024-08-15T15:49:00Z">
                          <w:rPr>
                            <w:rFonts w:ascii="Cambria Math" w:hAnsi="Cambria Math"/>
                            <w:i/>
                            <w:szCs w:val="24"/>
                            <w:lang w:eastAsia="en-GB"/>
                          </w:rPr>
                        </w:ins>
                      </m:ctrlPr>
                    </m:sSupPr>
                    <m:e>
                      <m:r>
                        <w:ins w:id="1202" w:author="Pannetier, Theo" w:date="2024-08-15T16:49:00Z" w16du:dateUtc="2024-08-15T15:49:00Z">
                          <w:rPr>
                            <w:rFonts w:ascii="Cambria Math" w:hAnsi="Cambria Math"/>
                            <w:szCs w:val="24"/>
                            <w:lang w:eastAsia="en-GB"/>
                          </w:rPr>
                          <m:t>σ</m:t>
                        </w:ins>
                      </m:r>
                    </m:e>
                    <m:sup>
                      <m:r>
                        <w:ins w:id="1203" w:author="Pannetier, Theo" w:date="2024-08-15T16:49:00Z" w16du:dateUtc="2024-08-15T15:49:00Z">
                          <w:rPr>
                            <w:rFonts w:ascii="Cambria Math" w:hAnsi="Cambria Math"/>
                            <w:szCs w:val="24"/>
                            <w:lang w:eastAsia="en-GB"/>
                          </w:rPr>
                          <m:t>2</m:t>
                        </w:ins>
                      </m:r>
                    </m:sup>
                  </m:sSup>
                </m:e>
                <m:sub>
                  <m:r>
                    <w:ins w:id="1204" w:author="Pannetier, Theo" w:date="2024-08-15T16:49:00Z" w16du:dateUtc="2024-08-15T15:49:00Z">
                      <w:rPr>
                        <w:rFonts w:ascii="Cambria Math" w:hAnsi="Cambria Math"/>
                        <w:szCs w:val="24"/>
                        <w:lang w:eastAsia="en-GB"/>
                      </w:rPr>
                      <m:t>I,l</m:t>
                    </w:ins>
                  </m:r>
                </m:sub>
              </m:sSub>
              <m:r>
                <w:ins w:id="1205" w:author="Pannetier, Theo" w:date="2024-08-15T16:49:00Z" w16du:dateUtc="2024-08-15T15:49:00Z">
                  <w:rPr>
                    <w:rFonts w:ascii="Cambria Math" w:hAnsi="Cambria Math"/>
                    <w:szCs w:val="24"/>
                    <w:lang w:eastAsia="en-GB"/>
                  </w:rPr>
                  <m:t>+</m:t>
                </w:ins>
              </m:r>
              <m:sSub>
                <m:sSubPr>
                  <m:ctrlPr>
                    <w:ins w:id="1206" w:author="Pannetier, Theo" w:date="2024-08-15T16:49:00Z" w16du:dateUtc="2024-08-15T15:49:00Z">
                      <w:rPr>
                        <w:rFonts w:ascii="Cambria Math" w:hAnsi="Cambria Math"/>
                        <w:i/>
                        <w:szCs w:val="24"/>
                        <w:lang w:eastAsia="en-GB"/>
                      </w:rPr>
                    </w:ins>
                  </m:ctrlPr>
                </m:sSubPr>
                <m:e>
                  <m:sSup>
                    <m:sSupPr>
                      <m:ctrlPr>
                        <w:ins w:id="1207" w:author="Pannetier, Theo" w:date="2024-08-15T16:49:00Z" w16du:dateUtc="2024-08-15T15:49:00Z">
                          <w:rPr>
                            <w:rFonts w:ascii="Cambria Math" w:hAnsi="Cambria Math"/>
                            <w:i/>
                            <w:szCs w:val="24"/>
                            <w:lang w:eastAsia="en-GB"/>
                          </w:rPr>
                        </w:ins>
                      </m:ctrlPr>
                    </m:sSupPr>
                    <m:e>
                      <m:r>
                        <w:ins w:id="1208" w:author="Pannetier, Theo" w:date="2024-08-15T16:49:00Z" w16du:dateUtc="2024-08-15T15:49:00Z">
                          <w:rPr>
                            <w:rFonts w:ascii="Cambria Math" w:hAnsi="Cambria Math"/>
                            <w:szCs w:val="24"/>
                            <w:lang w:eastAsia="en-GB"/>
                          </w:rPr>
                          <m:t>σ</m:t>
                        </w:ins>
                      </m:r>
                    </m:e>
                    <m:sup>
                      <m:r>
                        <w:ins w:id="1209" w:author="Pannetier, Theo" w:date="2024-08-15T16:49:00Z" w16du:dateUtc="2024-08-15T15:49:00Z">
                          <w:rPr>
                            <w:rFonts w:ascii="Cambria Math" w:hAnsi="Cambria Math"/>
                            <w:szCs w:val="24"/>
                            <w:lang w:eastAsia="en-GB"/>
                          </w:rPr>
                          <m:t>2</m:t>
                        </w:ins>
                      </m:r>
                    </m:sup>
                  </m:sSup>
                </m:e>
                <m:sub>
                  <m:r>
                    <w:ins w:id="1210" w:author="Pannetier, Theo" w:date="2024-08-15T16:49:00Z" w16du:dateUtc="2024-08-15T15:49:00Z">
                      <w:rPr>
                        <w:rFonts w:ascii="Cambria Math" w:hAnsi="Cambria Math"/>
                        <w:szCs w:val="24"/>
                        <w:lang w:eastAsia="en-GB"/>
                      </w:rPr>
                      <m:t>G,l</m:t>
                    </w:ins>
                  </m:r>
                </m:sub>
              </m:sSub>
              <m:ctrlPr>
                <w:ins w:id="1211" w:author="Pannetier, Theo" w:date="2024-08-15T16:49:00Z" w16du:dateUtc="2024-08-15T15:49:00Z">
                  <w:rPr>
                    <w:rFonts w:ascii="Cambria Math" w:hAnsi="Cambria Math"/>
                    <w:i/>
                    <w:szCs w:val="24"/>
                    <w:lang w:eastAsia="en-GB"/>
                  </w:rPr>
                </w:ins>
              </m:ctrlPr>
            </m:den>
          </m:f>
        </m:oMath>
      </m:oMathPara>
    </w:p>
    <w:p w14:paraId="5ED2ECF7" w14:textId="207EA5AE" w:rsidR="001B4C9C" w:rsidRDefault="005117E2" w:rsidP="0006022B">
      <w:pPr>
        <w:rPr>
          <w:ins w:id="1212" w:author="Pannetier, Theo" w:date="2024-08-15T17:03:00Z" w16du:dateUtc="2024-08-15T16:03:00Z"/>
          <w:lang w:val="en-US"/>
        </w:rPr>
      </w:pPr>
      <w:ins w:id="1213" w:author="Pannetier, Theo" w:date="2024-08-15T16:57:00Z" w16du:dateUtc="2024-08-15T15:57:00Z">
        <w:r>
          <w:rPr>
            <w:lang w:val="en-US"/>
          </w:rPr>
          <w:t xml:space="preserve">This estimator </w:t>
        </w:r>
      </w:ins>
      <w:ins w:id="1214" w:author="Pannetier, Theo" w:date="2024-08-15T17:00:00Z" w16du:dateUtc="2024-08-15T16:00:00Z">
        <w:r w:rsidR="001B4C9C">
          <w:rPr>
            <w:lang w:val="en-US"/>
          </w:rPr>
          <w:t>assumes</w:t>
        </w:r>
      </w:ins>
      <w:ins w:id="1215" w:author="Pannetier, Theo" w:date="2024-08-15T16:58:00Z" w16du:dateUtc="2024-08-15T15:58:00Z">
        <w:r w:rsidR="001B4C9C">
          <w:rPr>
            <w:lang w:val="en-US"/>
          </w:rPr>
          <w:t xml:space="preserve"> that all al</w:t>
        </w:r>
      </w:ins>
      <w:ins w:id="1216" w:author="Pannetier, Theo" w:date="2024-08-15T16:59:00Z" w16du:dateUtc="2024-08-15T15:59:00Z">
        <w:r w:rsidR="001B4C9C">
          <w:rPr>
            <w:lang w:val="en-US"/>
          </w:rPr>
          <w:t xml:space="preserve">leles, and all sampled populations </w:t>
        </w:r>
      </w:ins>
      <w:ins w:id="1217" w:author="Pannetier, Theo" w:date="2024-08-15T17:00:00Z" w16du:dateUtc="2024-08-15T16:00:00Z">
        <w:r w:rsidR="001B4C9C">
          <w:rPr>
            <w:lang w:val="en-US"/>
          </w:rPr>
          <w:t>share</w:t>
        </w:r>
      </w:ins>
      <w:ins w:id="1218" w:author="Pannetier, Theo" w:date="2024-08-15T16:59:00Z" w16du:dateUtc="2024-08-15T15:59:00Z">
        <w:r w:rsidR="001B4C9C">
          <w:rPr>
            <w:lang w:val="en-US"/>
          </w:rPr>
          <w:t xml:space="preserve"> the same “true” value of θ</w:t>
        </w:r>
      </w:ins>
      <w:ins w:id="1219" w:author="Pannetier, Theo" w:date="2024-08-15T17:01:00Z" w16du:dateUtc="2024-08-15T16:01:00Z">
        <w:r w:rsidR="001B4C9C">
          <w:rPr>
            <w:lang w:val="en-US"/>
          </w:rPr>
          <w:t xml:space="preserve">. That is, all populations have experienced roughly the same amount of evolution, including genetic drift, which in turn carries the assumption of equal </w:t>
        </w:r>
      </w:ins>
      <w:ins w:id="1220" w:author="Pannetier, Theo" w:date="2024-08-15T17:02:00Z" w16du:dateUtc="2024-08-15T16:02:00Z">
        <w:r w:rsidR="001B4C9C">
          <w:rPr>
            <w:lang w:val="en-US"/>
          </w:rPr>
          <w:t>sample</w:t>
        </w:r>
      </w:ins>
      <w:ins w:id="1221" w:author="Pannetier, Theo" w:date="2024-08-15T17:01:00Z" w16du:dateUtc="2024-08-15T16:01:00Z">
        <w:r w:rsidR="001B4C9C">
          <w:rPr>
            <w:lang w:val="en-US"/>
          </w:rPr>
          <w:t xml:space="preserve"> sizes.</w:t>
        </w:r>
      </w:ins>
    </w:p>
    <w:p w14:paraId="3A80B04C" w14:textId="2C061E43" w:rsidR="00D35057" w:rsidRPr="00D35057" w:rsidRDefault="001B4C9C" w:rsidP="0006022B">
      <w:pPr>
        <w:rPr>
          <w:ins w:id="1222" w:author="Pannetier, Theo" w:date="2024-08-15T17:03:00Z" w16du:dateUtc="2024-08-15T16:03:00Z"/>
          <w:vertAlign w:val="subscript"/>
          <w:lang w:val="en-US"/>
          <w:rPrChange w:id="1223" w:author="Pannetier, Theo" w:date="2024-08-15T17:24:00Z" w16du:dateUtc="2024-08-15T16:24:00Z">
            <w:rPr>
              <w:ins w:id="1224" w:author="Pannetier, Theo" w:date="2024-08-15T17:03:00Z" w16du:dateUtc="2024-08-15T16:03:00Z"/>
              <w:lang w:val="en-US"/>
            </w:rPr>
          </w:rPrChange>
        </w:rPr>
      </w:pPr>
      <w:ins w:id="1225" w:author="Pannetier, Theo" w:date="2024-08-15T17:03:00Z" w16du:dateUtc="2024-08-15T16:03:00Z">
        <w:r>
          <w:rPr>
            <w:lang w:val="en-US"/>
          </w:rPr>
          <w:t>Weir &amp; Hill</w:t>
        </w:r>
      </w:ins>
      <w:ins w:id="1226" w:author="Pannetier, Theo" w:date="2024-08-15T17:28:00Z" w16du:dateUtc="2024-08-15T16:28:00Z">
        <w:r w:rsidR="00D35057">
          <w:rPr>
            <w:lang w:val="en-US"/>
          </w:rPr>
          <w:t xml:space="preserve"> (2002)</w:t>
        </w:r>
      </w:ins>
      <w:ins w:id="1227" w:author="Pannetier, Theo" w:date="2024-08-15T17:03:00Z" w16du:dateUtc="2024-08-15T16:03:00Z">
        <w:r>
          <w:rPr>
            <w:lang w:val="en-US"/>
          </w:rPr>
          <w:t xml:space="preserve"> have introduced an estimator relaxing the assumption of equal sample sizes</w:t>
        </w:r>
      </w:ins>
      <w:ins w:id="1228" w:author="Pannetier, Theo" w:date="2024-08-15T17:04:00Z" w16du:dateUtc="2024-08-15T16:04:00Z">
        <w:r w:rsidR="005425B3">
          <w:rPr>
            <w:lang w:val="en-US"/>
          </w:rPr>
          <w:t xml:space="preserve">. The drawback of this estimator is that </w:t>
        </w:r>
        <w:proofErr w:type="spellStart"/>
        <w:r w:rsidR="005425B3">
          <w:rPr>
            <w:lang w:val="en-US"/>
          </w:rPr>
          <w:t>θ</w:t>
        </w:r>
      </w:ins>
      <w:ins w:id="1229" w:author="Pannetier, Theo" w:date="2024-08-15T17:29:00Z" w16du:dateUtc="2024-08-15T16:29:00Z">
        <w:r w:rsidR="00D35057" w:rsidRPr="00D35057">
          <w:rPr>
            <w:vertAlign w:val="subscript"/>
            <w:lang w:val="en-US"/>
            <w:rPrChange w:id="1230" w:author="Pannetier, Theo" w:date="2024-08-15T17:29:00Z" w16du:dateUtc="2024-08-15T16:29:00Z">
              <w:rPr>
                <w:lang w:val="en-US"/>
              </w:rPr>
            </w:rPrChange>
          </w:rPr>
          <w:t>W</w:t>
        </w:r>
      </w:ins>
      <w:proofErr w:type="spellEnd"/>
      <w:ins w:id="1231" w:author="Pannetier, Theo" w:date="2024-08-15T17:04:00Z" w16du:dateUtc="2024-08-15T16:04:00Z">
        <w:r w:rsidR="005425B3">
          <w:rPr>
            <w:lang w:val="en-US"/>
          </w:rPr>
          <w:t xml:space="preserve"> cannot be estimated directly</w:t>
        </w:r>
      </w:ins>
      <w:ins w:id="1232" w:author="Pannetier, Theo" w:date="2024-08-15T17:24:00Z" w16du:dateUtc="2024-08-15T16:24:00Z">
        <w:r w:rsidR="00D35057">
          <w:rPr>
            <w:lang w:val="en-US"/>
          </w:rPr>
          <w:t xml:space="preserve">, but only relative to the averaged measure </w:t>
        </w:r>
        <w:proofErr w:type="spellStart"/>
        <w:r w:rsidR="00D35057">
          <w:rPr>
            <w:lang w:val="en-US"/>
          </w:rPr>
          <w:t>θ</w:t>
        </w:r>
        <w:r w:rsidR="00D35057" w:rsidRPr="00D35057">
          <w:rPr>
            <w:vertAlign w:val="subscript"/>
            <w:lang w:val="en-US"/>
            <w:rPrChange w:id="1233" w:author="Pannetier, Theo" w:date="2024-08-15T17:24:00Z" w16du:dateUtc="2024-08-15T16:24:00Z">
              <w:rPr>
                <w:lang w:val="en-US"/>
              </w:rPr>
            </w:rPrChange>
          </w:rPr>
          <w:t>A</w:t>
        </w:r>
      </w:ins>
      <w:proofErr w:type="spellEnd"/>
      <w:ins w:id="1234" w:author="Pannetier, Theo" w:date="2024-08-15T17:30:00Z" w16du:dateUtc="2024-08-15T16:30:00Z">
        <w:r w:rsidR="00D35057">
          <w:rPr>
            <w:lang w:val="en-US"/>
          </w:rPr>
          <w:t xml:space="preserve">, through the compound quantity </w:t>
        </w:r>
        <w:r w:rsidR="00D35057" w:rsidRPr="00DB3655">
          <w:rPr>
            <w:i/>
            <w:iCs/>
            <w:lang w:val="en-US"/>
            <w:rPrChange w:id="1235" w:author="Pannetier, Theo" w:date="2024-08-15T17:33:00Z" w16du:dateUtc="2024-08-15T16:33:00Z">
              <w:rPr>
                <w:lang w:val="en-US"/>
              </w:rPr>
            </w:rPrChange>
          </w:rPr>
          <w:t>β</w:t>
        </w:r>
        <w:r w:rsidR="00D35057" w:rsidRPr="00DB3655">
          <w:rPr>
            <w:i/>
            <w:iCs/>
            <w:vertAlign w:val="subscript"/>
            <w:lang w:val="en-US"/>
            <w:rPrChange w:id="1236" w:author="Pannetier, Theo" w:date="2024-08-15T17:33:00Z" w16du:dateUtc="2024-08-15T16:33:00Z">
              <w:rPr>
                <w:lang w:val="en-US"/>
              </w:rPr>
            </w:rPrChange>
          </w:rPr>
          <w:t>W</w:t>
        </w:r>
      </w:ins>
      <w:ins w:id="1237" w:author="Pannetier, Theo" w:date="2024-08-15T17:24:00Z" w16du:dateUtc="2024-08-15T16:24:00Z">
        <w:r w:rsidR="00D35057">
          <w:rPr>
            <w:vertAlign w:val="subscript"/>
            <w:lang w:val="en-US"/>
          </w:rPr>
          <w:t>:</w:t>
        </w:r>
      </w:ins>
    </w:p>
    <w:p w14:paraId="2E52FA13" w14:textId="22D031E5" w:rsidR="00D35057" w:rsidRPr="00D35057" w:rsidRDefault="00D35057" w:rsidP="0006022B">
      <w:pPr>
        <w:rPr>
          <w:ins w:id="1238" w:author="Pannetier, Theo" w:date="2024-08-15T17:31:00Z" w16du:dateUtc="2024-08-15T16:31:00Z"/>
          <w:lang w:val="en-US"/>
        </w:rPr>
      </w:pPr>
      <m:oMathPara>
        <m:oMath>
          <m:sSub>
            <m:sSubPr>
              <m:ctrlPr>
                <w:ins w:id="1239" w:author="Pannetier, Theo" w:date="2024-08-15T17:25:00Z" w16du:dateUtc="2024-08-15T16:25:00Z">
                  <w:rPr>
                    <w:rFonts w:ascii="Cambria Math" w:hAnsi="Cambria Math"/>
                    <w:i/>
                    <w:lang w:val="en-US"/>
                  </w:rPr>
                </w:ins>
              </m:ctrlPr>
            </m:sSubPr>
            <m:e>
              <m:r>
                <w:ins w:id="1240" w:author="Pannetier, Theo" w:date="2024-08-15T17:25:00Z" w16du:dateUtc="2024-08-15T16:25:00Z">
                  <w:rPr>
                    <w:rFonts w:ascii="Cambria Math" w:hAnsi="Cambria Math"/>
                    <w:lang w:val="en-US"/>
                  </w:rPr>
                  <m:t>θ</m:t>
                </w:ins>
              </m:r>
            </m:e>
            <m:sub>
              <m:r>
                <w:ins w:id="1241" w:author="Pannetier, Theo" w:date="2024-08-15T17:25:00Z" w16du:dateUtc="2024-08-15T16:25:00Z">
                  <w:rPr>
                    <w:rFonts w:ascii="Cambria Math" w:hAnsi="Cambria Math"/>
                    <w:lang w:val="en-US"/>
                  </w:rPr>
                  <m:t>A</m:t>
                </w:ins>
              </m:r>
            </m:sub>
          </m:sSub>
          <m:r>
            <w:ins w:id="1242" w:author="Pannetier, Theo" w:date="2024-08-15T17:25:00Z" w16du:dateUtc="2024-08-15T16:25:00Z">
              <w:rPr>
                <w:rFonts w:ascii="Cambria Math" w:hAnsi="Cambria Math"/>
                <w:lang w:val="en-US"/>
              </w:rPr>
              <m:t>=</m:t>
            </w:ins>
          </m:r>
          <m:f>
            <m:fPr>
              <m:ctrlPr>
                <w:rPr>
                  <w:rFonts w:ascii="Cambria Math" w:hAnsi="Cambria Math"/>
                  <w:lang w:val="en-US"/>
                </w:rPr>
              </m:ctrlPr>
            </m:fPr>
            <m:num>
              <w:bookmarkStart w:id="1243" w:name="_Hlk174635304"/>
              <m:nary>
                <m:naryPr>
                  <m:chr m:val="∑"/>
                  <m:limLoc m:val="undOvr"/>
                  <m:ctrlPr>
                    <w:ins w:id="1244" w:author="Pannetier, Theo" w:date="2024-08-15T17:26:00Z" w16du:dateUtc="2024-08-15T16:26:00Z">
                      <w:rPr>
                        <w:rFonts w:ascii="Cambria Math" w:hAnsi="Cambria Math"/>
                        <w:i/>
                        <w:lang w:val="en-US"/>
                      </w:rPr>
                    </w:ins>
                  </m:ctrlPr>
                </m:naryPr>
                <m:sub>
                  <m:r>
                    <w:ins w:id="1245" w:author="Pannetier, Theo" w:date="2024-08-15T17:26:00Z" w16du:dateUtc="2024-08-15T16:26:00Z">
                      <w:rPr>
                        <w:rFonts w:ascii="Cambria Math" w:hAnsi="Cambria Math"/>
                        <w:lang w:val="en-US"/>
                      </w:rPr>
                      <m:t>i, i`=1, i≠i'</m:t>
                    </w:ins>
                  </m:r>
                </m:sub>
                <m:sup>
                  <m:r>
                    <w:ins w:id="1246" w:author="Pannetier, Theo" w:date="2024-08-15T17:26:00Z" w16du:dateUtc="2024-08-15T16:26:00Z">
                      <w:rPr>
                        <w:rFonts w:ascii="Cambria Math" w:hAnsi="Cambria Math"/>
                        <w:lang w:val="en-US"/>
                      </w:rPr>
                      <m:t>r</m:t>
                    </w:ins>
                  </m:r>
                </m:sup>
                <m:e>
                  <m:sSub>
                    <m:sSubPr>
                      <m:ctrlPr>
                        <w:ins w:id="1247" w:author="Pannetier, Theo" w:date="2024-08-15T17:26:00Z" w16du:dateUtc="2024-08-15T16:26:00Z">
                          <w:rPr>
                            <w:rFonts w:ascii="Cambria Math" w:hAnsi="Cambria Math"/>
                            <w:i/>
                            <w:lang w:val="en-US"/>
                          </w:rPr>
                        </w:ins>
                      </m:ctrlPr>
                    </m:sSubPr>
                    <m:e>
                      <m:r>
                        <w:ins w:id="1248" w:author="Pannetier, Theo" w:date="2024-08-15T17:26:00Z" w16du:dateUtc="2024-08-15T16:26:00Z">
                          <w:rPr>
                            <w:rFonts w:ascii="Cambria Math" w:hAnsi="Cambria Math"/>
                            <w:lang w:val="en-US"/>
                          </w:rPr>
                          <m:t>n</m:t>
                        </w:ins>
                      </m:r>
                    </m:e>
                    <m:sub>
                      <m:r>
                        <w:ins w:id="1249" w:author="Pannetier, Theo" w:date="2024-08-15T17:26:00Z" w16du:dateUtc="2024-08-15T16:26:00Z">
                          <w:rPr>
                            <w:rFonts w:ascii="Cambria Math" w:hAnsi="Cambria Math"/>
                            <w:lang w:val="en-US"/>
                          </w:rPr>
                          <m:t>i</m:t>
                        </w:ins>
                      </m:r>
                    </m:sub>
                  </m:sSub>
                  <m:sSub>
                    <m:sSubPr>
                      <m:ctrlPr>
                        <w:ins w:id="1250" w:author="Pannetier, Theo" w:date="2024-08-15T17:27:00Z" w16du:dateUtc="2024-08-15T16:27:00Z">
                          <w:rPr>
                            <w:rFonts w:ascii="Cambria Math" w:hAnsi="Cambria Math"/>
                            <w:i/>
                            <w:lang w:val="en-US"/>
                          </w:rPr>
                        </w:ins>
                      </m:ctrlPr>
                    </m:sSubPr>
                    <m:e>
                      <m:r>
                        <w:ins w:id="1251" w:author="Pannetier, Theo" w:date="2024-08-15T17:27:00Z" w16du:dateUtc="2024-08-15T16:27:00Z">
                          <w:rPr>
                            <w:rFonts w:ascii="Cambria Math" w:hAnsi="Cambria Math"/>
                            <w:lang w:val="en-US"/>
                          </w:rPr>
                          <m:t>n</m:t>
                        </w:ins>
                      </m:r>
                    </m:e>
                    <m:sub>
                      <m:r>
                        <w:ins w:id="1252" w:author="Pannetier, Theo" w:date="2024-08-15T17:27:00Z" w16du:dateUtc="2024-08-15T16:27:00Z">
                          <w:rPr>
                            <w:rFonts w:ascii="Cambria Math" w:hAnsi="Cambria Math"/>
                            <w:lang w:val="en-US"/>
                          </w:rPr>
                          <m:t>i</m:t>
                        </w:ins>
                      </m:r>
                      <m:r>
                        <w:ins w:id="1253" w:author="Pannetier, Theo" w:date="2024-08-15T17:27:00Z" w16du:dateUtc="2024-08-15T16:27:00Z">
                          <w:rPr>
                            <w:rFonts w:ascii="Cambria Math" w:hAnsi="Cambria Math"/>
                            <w:lang w:val="en-US"/>
                          </w:rPr>
                          <m:t>'</m:t>
                        </w:ins>
                      </m:r>
                    </m:sub>
                  </m:sSub>
                  <m:sSub>
                    <m:sSubPr>
                      <m:ctrlPr>
                        <w:ins w:id="1254" w:author="Pannetier, Theo" w:date="2024-08-15T17:27:00Z" w16du:dateUtc="2024-08-15T16:27:00Z">
                          <w:rPr>
                            <w:rFonts w:ascii="Cambria Math" w:hAnsi="Cambria Math"/>
                            <w:i/>
                            <w:lang w:val="en-US"/>
                          </w:rPr>
                        </w:ins>
                      </m:ctrlPr>
                    </m:sSubPr>
                    <m:e>
                      <m:r>
                        <w:ins w:id="1255" w:author="Pannetier, Theo" w:date="2024-08-15T17:27:00Z" w16du:dateUtc="2024-08-15T16:27:00Z">
                          <w:rPr>
                            <w:rFonts w:ascii="Cambria Math" w:hAnsi="Cambria Math"/>
                            <w:lang w:val="en-US"/>
                          </w:rPr>
                          <m:t>θ</m:t>
                        </w:ins>
                      </m:r>
                    </m:e>
                    <m:sub>
                      <m:r>
                        <w:ins w:id="1256" w:author="Pannetier, Theo" w:date="2024-08-15T17:27:00Z" w16du:dateUtc="2024-08-15T16:27:00Z">
                          <w:rPr>
                            <w:rFonts w:ascii="Cambria Math" w:hAnsi="Cambria Math"/>
                            <w:lang w:val="en-US"/>
                          </w:rPr>
                          <m:t>ii'</m:t>
                        </w:ins>
                      </m:r>
                    </m:sub>
                  </m:sSub>
                </m:e>
              </m:nary>
              <w:bookmarkEnd w:id="1243"/>
              <m:ctrlPr>
                <w:rPr>
                  <w:rFonts w:ascii="Cambria Math" w:hAnsi="Cambria Math"/>
                  <w:i/>
                  <w:lang w:val="en-US"/>
                </w:rPr>
              </m:ctrlPr>
            </m:num>
            <m:den>
              <m:nary>
                <m:naryPr>
                  <m:chr m:val="∑"/>
                  <m:limLoc m:val="undOvr"/>
                  <m:ctrlPr>
                    <w:ins w:id="1257" w:author="Pannetier, Theo" w:date="2024-08-15T17:28:00Z" w16du:dateUtc="2024-08-15T16:28:00Z">
                      <w:rPr>
                        <w:rFonts w:ascii="Cambria Math" w:hAnsi="Cambria Math"/>
                        <w:i/>
                        <w:lang w:val="en-US"/>
                      </w:rPr>
                    </w:ins>
                  </m:ctrlPr>
                </m:naryPr>
                <m:sub>
                  <m:r>
                    <w:ins w:id="1258" w:author="Pannetier, Theo" w:date="2024-08-15T17:28:00Z" w16du:dateUtc="2024-08-15T16:28:00Z">
                      <w:rPr>
                        <w:rFonts w:ascii="Cambria Math" w:hAnsi="Cambria Math"/>
                        <w:lang w:val="en-US"/>
                      </w:rPr>
                      <m:t>i, i`=1, i≠i'</m:t>
                    </w:ins>
                  </m:r>
                </m:sub>
                <m:sup>
                  <m:r>
                    <w:ins w:id="1259" w:author="Pannetier, Theo" w:date="2024-08-15T17:28:00Z" w16du:dateUtc="2024-08-15T16:28:00Z">
                      <w:rPr>
                        <w:rFonts w:ascii="Cambria Math" w:hAnsi="Cambria Math"/>
                        <w:lang w:val="en-US"/>
                      </w:rPr>
                      <m:t>r</m:t>
                    </w:ins>
                  </m:r>
                </m:sup>
                <m:e>
                  <m:sSub>
                    <m:sSubPr>
                      <m:ctrlPr>
                        <w:ins w:id="1260" w:author="Pannetier, Theo" w:date="2024-08-15T17:28:00Z" w16du:dateUtc="2024-08-15T16:28:00Z">
                          <w:rPr>
                            <w:rFonts w:ascii="Cambria Math" w:hAnsi="Cambria Math"/>
                            <w:i/>
                            <w:lang w:val="en-US"/>
                          </w:rPr>
                        </w:ins>
                      </m:ctrlPr>
                    </m:sSubPr>
                    <m:e>
                      <m:r>
                        <w:ins w:id="1261" w:author="Pannetier, Theo" w:date="2024-08-15T17:28:00Z" w16du:dateUtc="2024-08-15T16:28:00Z">
                          <w:rPr>
                            <w:rFonts w:ascii="Cambria Math" w:hAnsi="Cambria Math"/>
                            <w:lang w:val="en-US"/>
                          </w:rPr>
                          <m:t>n</m:t>
                        </w:ins>
                      </m:r>
                    </m:e>
                    <m:sub>
                      <m:r>
                        <w:ins w:id="1262" w:author="Pannetier, Theo" w:date="2024-08-15T17:28:00Z" w16du:dateUtc="2024-08-15T16:28:00Z">
                          <w:rPr>
                            <w:rFonts w:ascii="Cambria Math" w:hAnsi="Cambria Math"/>
                            <w:lang w:val="en-US"/>
                          </w:rPr>
                          <m:t>i</m:t>
                        </w:ins>
                      </m:r>
                    </m:sub>
                  </m:sSub>
                  <m:sSub>
                    <m:sSubPr>
                      <m:ctrlPr>
                        <w:ins w:id="1263" w:author="Pannetier, Theo" w:date="2024-08-15T17:28:00Z" w16du:dateUtc="2024-08-15T16:28:00Z">
                          <w:rPr>
                            <w:rFonts w:ascii="Cambria Math" w:hAnsi="Cambria Math"/>
                            <w:i/>
                            <w:lang w:val="en-US"/>
                          </w:rPr>
                        </w:ins>
                      </m:ctrlPr>
                    </m:sSubPr>
                    <m:e>
                      <m:r>
                        <w:ins w:id="1264" w:author="Pannetier, Theo" w:date="2024-08-15T17:28:00Z" w16du:dateUtc="2024-08-15T16:28:00Z">
                          <w:rPr>
                            <w:rFonts w:ascii="Cambria Math" w:hAnsi="Cambria Math"/>
                            <w:lang w:val="en-US"/>
                          </w:rPr>
                          <m:t>n</m:t>
                        </w:ins>
                      </m:r>
                    </m:e>
                    <m:sub>
                      <m:r>
                        <w:ins w:id="1265" w:author="Pannetier, Theo" w:date="2024-08-15T17:28:00Z" w16du:dateUtc="2024-08-15T16:28:00Z">
                          <w:rPr>
                            <w:rFonts w:ascii="Cambria Math" w:hAnsi="Cambria Math"/>
                            <w:lang w:val="en-US"/>
                          </w:rPr>
                          <m:t>i'</m:t>
                        </w:ins>
                      </m:r>
                    </m:sub>
                  </m:sSub>
                </m:e>
              </m:nary>
              <m:ctrlPr>
                <w:rPr>
                  <w:rFonts w:ascii="Cambria Math" w:hAnsi="Cambria Math"/>
                  <w:i/>
                  <w:lang w:val="en-US"/>
                </w:rPr>
              </m:ctrlPr>
            </m:den>
          </m:f>
        </m:oMath>
      </m:oMathPara>
    </w:p>
    <w:p w14:paraId="61BDC2B6" w14:textId="1FCDA2DF" w:rsidR="00D35057" w:rsidRPr="00D35057" w:rsidRDefault="00D35057" w:rsidP="00D35057">
      <w:pPr>
        <w:rPr>
          <w:ins w:id="1266" w:author="Pannetier, Theo" w:date="2024-08-15T17:32:00Z" w16du:dateUtc="2024-08-15T16:32:00Z"/>
          <w:lang w:val="en-US"/>
        </w:rPr>
      </w:pPr>
      <m:oMathPara>
        <m:oMath>
          <m:sSub>
            <m:sSubPr>
              <m:ctrlPr>
                <w:ins w:id="1267" w:author="Pannetier, Theo" w:date="2024-08-15T17:31:00Z" w16du:dateUtc="2024-08-15T16:31:00Z">
                  <w:rPr>
                    <w:rFonts w:ascii="Cambria Math" w:hAnsi="Cambria Math"/>
                    <w:i/>
                    <w:lang w:val="en-US"/>
                  </w:rPr>
                </w:ins>
              </m:ctrlPr>
            </m:sSubPr>
            <m:e>
              <m:r>
                <w:ins w:id="1268" w:author="Pannetier, Theo" w:date="2024-08-15T17:31:00Z" w16du:dateUtc="2024-08-15T16:31:00Z">
                  <w:rPr>
                    <w:rFonts w:ascii="Cambria Math" w:hAnsi="Cambria Math"/>
                    <w:lang w:val="en-US"/>
                  </w:rPr>
                  <m:t>θ</m:t>
                </w:ins>
              </m:r>
            </m:e>
            <m:sub>
              <m:r>
                <w:ins w:id="1269" w:author="Pannetier, Theo" w:date="2024-08-15T17:31:00Z" w16du:dateUtc="2024-08-15T16:31:00Z">
                  <w:rPr>
                    <w:rFonts w:ascii="Cambria Math" w:hAnsi="Cambria Math"/>
                    <w:lang w:val="en-US"/>
                  </w:rPr>
                  <m:t>W</m:t>
                </w:ins>
              </m:r>
            </m:sub>
          </m:sSub>
          <m:r>
            <w:ins w:id="1270" w:author="Pannetier, Theo" w:date="2024-08-15T17:31:00Z" w16du:dateUtc="2024-08-15T16:31:00Z">
              <w:rPr>
                <w:rFonts w:ascii="Cambria Math" w:hAnsi="Cambria Math"/>
                <w:lang w:val="en-US"/>
              </w:rPr>
              <m:t>=</m:t>
            </w:ins>
          </m:r>
          <m:f>
            <m:fPr>
              <m:ctrlPr>
                <w:ins w:id="1271" w:author="Pannetier, Theo" w:date="2024-08-15T17:31:00Z" w16du:dateUtc="2024-08-15T16:31:00Z">
                  <w:rPr>
                    <w:rFonts w:ascii="Cambria Math" w:hAnsi="Cambria Math"/>
                    <w:lang w:val="en-US"/>
                  </w:rPr>
                </w:ins>
              </m:ctrlPr>
            </m:fPr>
            <m:num>
              <m:nary>
                <m:naryPr>
                  <m:chr m:val="∑"/>
                  <m:limLoc m:val="undOvr"/>
                  <m:ctrlPr>
                    <w:ins w:id="1272" w:author="Pannetier, Theo" w:date="2024-08-15T17:31:00Z" w16du:dateUtc="2024-08-15T16:31:00Z">
                      <w:rPr>
                        <w:rFonts w:ascii="Cambria Math" w:hAnsi="Cambria Math"/>
                        <w:i/>
                        <w:lang w:val="en-US"/>
                      </w:rPr>
                    </w:ins>
                  </m:ctrlPr>
                </m:naryPr>
                <m:sub>
                  <m:r>
                    <w:ins w:id="1273" w:author="Pannetier, Theo" w:date="2024-08-15T17:31:00Z" w16du:dateUtc="2024-08-15T16:31:00Z">
                      <w:rPr>
                        <w:rFonts w:ascii="Cambria Math" w:hAnsi="Cambria Math"/>
                        <w:lang w:val="en-US"/>
                      </w:rPr>
                      <m:t>i, i`=1, i≠i'</m:t>
                    </w:ins>
                  </m:r>
                </m:sub>
                <m:sup>
                  <m:r>
                    <w:ins w:id="1274" w:author="Pannetier, Theo" w:date="2024-08-15T17:31:00Z" w16du:dateUtc="2024-08-15T16:31:00Z">
                      <w:rPr>
                        <w:rFonts w:ascii="Cambria Math" w:hAnsi="Cambria Math"/>
                        <w:lang w:val="en-US"/>
                      </w:rPr>
                      <m:t>r</m:t>
                    </w:ins>
                  </m:r>
                </m:sup>
                <m:e>
                  <m:sSub>
                    <m:sSubPr>
                      <m:ctrlPr>
                        <w:ins w:id="1275" w:author="Pannetier, Theo" w:date="2024-08-15T17:31:00Z" w16du:dateUtc="2024-08-15T16:31:00Z">
                          <w:rPr>
                            <w:rFonts w:ascii="Cambria Math" w:hAnsi="Cambria Math"/>
                            <w:i/>
                            <w:lang w:val="en-US"/>
                          </w:rPr>
                        </w:ins>
                      </m:ctrlPr>
                    </m:sSubPr>
                    <m:e>
                      <m:r>
                        <w:ins w:id="1276" w:author="Pannetier, Theo" w:date="2024-08-15T17:31:00Z" w16du:dateUtc="2024-08-15T16:31:00Z">
                          <w:rPr>
                            <w:rFonts w:ascii="Cambria Math" w:hAnsi="Cambria Math"/>
                            <w:lang w:val="en-US"/>
                          </w:rPr>
                          <m:t>n</m:t>
                        </w:ins>
                      </m:r>
                    </m:e>
                    <m:sub>
                      <m:r>
                        <w:ins w:id="1277" w:author="Pannetier, Theo" w:date="2024-08-15T17:31:00Z" w16du:dateUtc="2024-08-15T16:31:00Z">
                          <w:rPr>
                            <w:rFonts w:ascii="Cambria Math" w:hAnsi="Cambria Math"/>
                            <w:lang w:val="en-US"/>
                          </w:rPr>
                          <m:t>i</m:t>
                        </w:ins>
                      </m:r>
                    </m:sub>
                  </m:sSub>
                  <m:sSub>
                    <m:sSubPr>
                      <m:ctrlPr>
                        <w:ins w:id="1278" w:author="Pannetier, Theo" w:date="2024-08-15T17:31:00Z" w16du:dateUtc="2024-08-15T16:31:00Z">
                          <w:rPr>
                            <w:rFonts w:ascii="Cambria Math" w:hAnsi="Cambria Math"/>
                            <w:i/>
                            <w:lang w:val="en-US"/>
                          </w:rPr>
                        </w:ins>
                      </m:ctrlPr>
                    </m:sSubPr>
                    <m:e>
                      <m:r>
                        <w:ins w:id="1279" w:author="Pannetier, Theo" w:date="2024-08-15T17:31:00Z" w16du:dateUtc="2024-08-15T16:31:00Z">
                          <w:rPr>
                            <w:rFonts w:ascii="Cambria Math" w:hAnsi="Cambria Math"/>
                            <w:lang w:val="en-US"/>
                          </w:rPr>
                          <m:t>n</m:t>
                        </w:ins>
                      </m:r>
                    </m:e>
                    <m:sub>
                      <m:r>
                        <w:ins w:id="1280" w:author="Pannetier, Theo" w:date="2024-08-15T17:31:00Z" w16du:dateUtc="2024-08-15T16:31:00Z">
                          <w:rPr>
                            <w:rFonts w:ascii="Cambria Math" w:hAnsi="Cambria Math"/>
                            <w:lang w:val="en-US"/>
                          </w:rPr>
                          <m:t>i'</m:t>
                        </w:ins>
                      </m:r>
                    </m:sub>
                  </m:sSub>
                  <m:sSub>
                    <m:sSubPr>
                      <m:ctrlPr>
                        <w:ins w:id="1281" w:author="Pannetier, Theo" w:date="2024-08-15T17:31:00Z" w16du:dateUtc="2024-08-15T16:31:00Z">
                          <w:rPr>
                            <w:rFonts w:ascii="Cambria Math" w:hAnsi="Cambria Math"/>
                            <w:i/>
                            <w:lang w:val="en-US"/>
                          </w:rPr>
                        </w:ins>
                      </m:ctrlPr>
                    </m:sSubPr>
                    <m:e>
                      <m:r>
                        <w:ins w:id="1282" w:author="Pannetier, Theo" w:date="2024-08-15T17:31:00Z" w16du:dateUtc="2024-08-15T16:31:00Z">
                          <w:rPr>
                            <w:rFonts w:ascii="Cambria Math" w:hAnsi="Cambria Math"/>
                            <w:lang w:val="en-US"/>
                          </w:rPr>
                          <m:t>θ</m:t>
                        </w:ins>
                      </m:r>
                    </m:e>
                    <m:sub>
                      <m:r>
                        <w:ins w:id="1283" w:author="Pannetier, Theo" w:date="2024-08-15T17:31:00Z" w16du:dateUtc="2024-08-15T16:31:00Z">
                          <w:rPr>
                            <w:rFonts w:ascii="Cambria Math" w:hAnsi="Cambria Math"/>
                            <w:lang w:val="en-US"/>
                          </w:rPr>
                          <m:t>ii'</m:t>
                        </w:ins>
                      </m:r>
                    </m:sub>
                  </m:sSub>
                </m:e>
              </m:nary>
              <m:ctrlPr>
                <w:ins w:id="1284" w:author="Pannetier, Theo" w:date="2024-08-15T17:31:00Z" w16du:dateUtc="2024-08-15T16:31:00Z">
                  <w:rPr>
                    <w:rFonts w:ascii="Cambria Math" w:hAnsi="Cambria Math"/>
                    <w:i/>
                    <w:lang w:val="en-US"/>
                  </w:rPr>
                </w:ins>
              </m:ctrlPr>
            </m:num>
            <m:den>
              <m:nary>
                <m:naryPr>
                  <m:chr m:val="∑"/>
                  <m:limLoc m:val="undOvr"/>
                  <m:ctrlPr>
                    <w:ins w:id="1285" w:author="Pannetier, Theo" w:date="2024-08-15T17:31:00Z" w16du:dateUtc="2024-08-15T16:31:00Z">
                      <w:rPr>
                        <w:rFonts w:ascii="Cambria Math" w:hAnsi="Cambria Math"/>
                        <w:i/>
                        <w:lang w:val="en-US"/>
                      </w:rPr>
                    </w:ins>
                  </m:ctrlPr>
                </m:naryPr>
                <m:sub>
                  <m:r>
                    <w:ins w:id="1286" w:author="Pannetier, Theo" w:date="2024-08-15T17:31:00Z" w16du:dateUtc="2024-08-15T16:31:00Z">
                      <w:rPr>
                        <w:rFonts w:ascii="Cambria Math" w:hAnsi="Cambria Math"/>
                        <w:lang w:val="en-US"/>
                      </w:rPr>
                      <m:t>i, i`=1, i≠i'</m:t>
                    </w:ins>
                  </m:r>
                </m:sub>
                <m:sup>
                  <m:r>
                    <w:ins w:id="1287" w:author="Pannetier, Theo" w:date="2024-08-15T17:31:00Z" w16du:dateUtc="2024-08-15T16:31:00Z">
                      <w:rPr>
                        <w:rFonts w:ascii="Cambria Math" w:hAnsi="Cambria Math"/>
                        <w:lang w:val="en-US"/>
                      </w:rPr>
                      <m:t>r</m:t>
                    </w:ins>
                  </m:r>
                </m:sup>
                <m:e>
                  <m:sSub>
                    <m:sSubPr>
                      <m:ctrlPr>
                        <w:ins w:id="1288" w:author="Pannetier, Theo" w:date="2024-08-15T17:31:00Z" w16du:dateUtc="2024-08-15T16:31:00Z">
                          <w:rPr>
                            <w:rFonts w:ascii="Cambria Math" w:hAnsi="Cambria Math"/>
                            <w:i/>
                            <w:lang w:val="en-US"/>
                          </w:rPr>
                        </w:ins>
                      </m:ctrlPr>
                    </m:sSubPr>
                    <m:e>
                      <m:r>
                        <w:ins w:id="1289" w:author="Pannetier, Theo" w:date="2024-08-15T17:31:00Z" w16du:dateUtc="2024-08-15T16:31:00Z">
                          <w:rPr>
                            <w:rFonts w:ascii="Cambria Math" w:hAnsi="Cambria Math"/>
                            <w:lang w:val="en-US"/>
                          </w:rPr>
                          <m:t>n</m:t>
                        </w:ins>
                      </m:r>
                    </m:e>
                    <m:sub>
                      <m:r>
                        <w:ins w:id="1290" w:author="Pannetier, Theo" w:date="2024-08-15T17:31:00Z" w16du:dateUtc="2024-08-15T16:31:00Z">
                          <w:rPr>
                            <w:rFonts w:ascii="Cambria Math" w:hAnsi="Cambria Math"/>
                            <w:lang w:val="en-US"/>
                          </w:rPr>
                          <m:t>i</m:t>
                        </w:ins>
                      </m:r>
                    </m:sub>
                  </m:sSub>
                  <m:sSub>
                    <m:sSubPr>
                      <m:ctrlPr>
                        <w:ins w:id="1291" w:author="Pannetier, Theo" w:date="2024-08-15T17:31:00Z" w16du:dateUtc="2024-08-15T16:31:00Z">
                          <w:rPr>
                            <w:rFonts w:ascii="Cambria Math" w:hAnsi="Cambria Math"/>
                            <w:i/>
                            <w:lang w:val="en-US"/>
                          </w:rPr>
                        </w:ins>
                      </m:ctrlPr>
                    </m:sSubPr>
                    <m:e>
                      <m:r>
                        <w:ins w:id="1292" w:author="Pannetier, Theo" w:date="2024-08-15T17:31:00Z" w16du:dateUtc="2024-08-15T16:31:00Z">
                          <w:rPr>
                            <w:rFonts w:ascii="Cambria Math" w:hAnsi="Cambria Math"/>
                            <w:lang w:val="en-US"/>
                          </w:rPr>
                          <m:t>n</m:t>
                        </w:ins>
                      </m:r>
                    </m:e>
                    <m:sub>
                      <m:r>
                        <w:ins w:id="1293" w:author="Pannetier, Theo" w:date="2024-08-15T17:31:00Z" w16du:dateUtc="2024-08-15T16:31:00Z">
                          <w:rPr>
                            <w:rFonts w:ascii="Cambria Math" w:hAnsi="Cambria Math"/>
                            <w:lang w:val="en-US"/>
                          </w:rPr>
                          <m:t>i'</m:t>
                        </w:ins>
                      </m:r>
                    </m:sub>
                  </m:sSub>
                </m:e>
              </m:nary>
              <m:ctrlPr>
                <w:ins w:id="1294" w:author="Pannetier, Theo" w:date="2024-08-15T17:31:00Z" w16du:dateUtc="2024-08-15T16:31:00Z">
                  <w:rPr>
                    <w:rFonts w:ascii="Cambria Math" w:hAnsi="Cambria Math"/>
                    <w:i/>
                    <w:lang w:val="en-US"/>
                  </w:rPr>
                </w:ins>
              </m:ctrlPr>
            </m:den>
          </m:f>
        </m:oMath>
      </m:oMathPara>
    </w:p>
    <w:p w14:paraId="6396A34E" w14:textId="43B8C3EA" w:rsidR="00D35057" w:rsidRPr="00DB3655" w:rsidRDefault="00DB3655" w:rsidP="00D35057">
      <w:pPr>
        <w:rPr>
          <w:ins w:id="1295" w:author="Pannetier, Theo" w:date="2024-08-15T17:33:00Z" w16du:dateUtc="2024-08-15T16:33:00Z"/>
          <w:lang w:val="en-US"/>
          <w:rPrChange w:id="1296" w:author="Pannetier, Theo" w:date="2024-08-15T17:33:00Z" w16du:dateUtc="2024-08-15T16:33:00Z">
            <w:rPr>
              <w:ins w:id="1297" w:author="Pannetier, Theo" w:date="2024-08-15T17:33:00Z" w16du:dateUtc="2024-08-15T16:33:00Z"/>
              <w:rFonts w:ascii="Cambria Math" w:hAnsi="Cambria Math"/>
              <w:i/>
              <w:lang w:val="en-US"/>
            </w:rPr>
          </w:rPrChange>
        </w:rPr>
      </w:pPr>
      <m:oMathPara>
        <m:oMath>
          <m:sSub>
            <m:sSubPr>
              <m:ctrlPr>
                <w:ins w:id="1298" w:author="Pannetier, Theo" w:date="2024-08-15T17:32:00Z" w16du:dateUtc="2024-08-15T16:32:00Z">
                  <w:rPr>
                    <w:rFonts w:ascii="Cambria Math" w:hAnsi="Cambria Math"/>
                    <w:i/>
                    <w:lang w:val="en-US"/>
                  </w:rPr>
                </w:ins>
              </m:ctrlPr>
            </m:sSubPr>
            <m:e>
              <m:r>
                <w:ins w:id="1299" w:author="Pannetier, Theo" w:date="2024-08-15T17:32:00Z" w16du:dateUtc="2024-08-15T16:32:00Z">
                  <w:rPr>
                    <w:rFonts w:ascii="Cambria Math" w:hAnsi="Cambria Math"/>
                    <w:lang w:val="en-US"/>
                  </w:rPr>
                  <m:t>β</m:t>
                </w:ins>
              </m:r>
            </m:e>
            <m:sub>
              <m:r>
                <w:ins w:id="1300" w:author="Pannetier, Theo" w:date="2024-08-15T17:32:00Z" w16du:dateUtc="2024-08-15T16:32:00Z">
                  <w:rPr>
                    <w:rFonts w:ascii="Cambria Math" w:hAnsi="Cambria Math"/>
                    <w:lang w:val="en-US"/>
                  </w:rPr>
                  <m:t>W</m:t>
                </w:ins>
              </m:r>
            </m:sub>
          </m:sSub>
          <m:r>
            <w:ins w:id="1301" w:author="Pannetier, Theo" w:date="2024-08-15T17:32:00Z" w16du:dateUtc="2024-08-15T16:32:00Z">
              <w:rPr>
                <w:rFonts w:ascii="Cambria Math" w:hAnsi="Cambria Math"/>
                <w:lang w:val="en-US"/>
              </w:rPr>
              <m:t>=</m:t>
            </w:ins>
          </m:r>
          <m:f>
            <m:fPr>
              <m:ctrlPr>
                <w:rPr>
                  <w:rFonts w:ascii="Cambria Math" w:hAnsi="Cambria Math"/>
                  <w:lang w:val="en-US"/>
                </w:rPr>
              </m:ctrlPr>
            </m:fPr>
            <m:num>
              <m:nary>
                <m:naryPr>
                  <m:chr m:val="∑"/>
                  <m:ctrlPr>
                    <w:rPr>
                      <w:rFonts w:ascii="Cambria Math" w:hAnsi="Cambria Math"/>
                      <w:lang w:val="en-US"/>
                    </w:rPr>
                  </m:ctrlPr>
                </m:naryPr>
                <m:sub>
                  <m:r>
                    <w:ins w:id="1302" w:author="Pannetier, Theo" w:date="2024-08-15T17:32:00Z" w16du:dateUtc="2024-08-15T16:32:00Z">
                      <w:rPr>
                        <w:rFonts w:ascii="Cambria Math" w:hAnsi="Cambria Math"/>
                        <w:lang w:val="en-US"/>
                      </w:rPr>
                      <m:t>i</m:t>
                    </w:ins>
                  </m:r>
                  <m:r>
                    <w:ins w:id="1303" w:author="Pannetier, Theo" w:date="2024-08-15T17:33:00Z" w16du:dateUtc="2024-08-15T16:33:00Z">
                      <w:rPr>
                        <w:rFonts w:ascii="Cambria Math" w:hAnsi="Cambria Math"/>
                        <w:lang w:val="en-US"/>
                      </w:rPr>
                      <m:t>=1</m:t>
                    </w:ins>
                  </m:r>
                  <m:ctrlPr>
                    <w:rPr>
                      <w:rFonts w:ascii="Cambria Math" w:hAnsi="Cambria Math"/>
                      <w:i/>
                      <w:lang w:val="en-US"/>
                    </w:rPr>
                  </m:ctrlPr>
                </m:sub>
                <m:sup>
                  <m:r>
                    <w:ins w:id="1304" w:author="Pannetier, Theo" w:date="2024-08-15T17:33:00Z" w16du:dateUtc="2024-08-15T16:33:00Z">
                      <w:rPr>
                        <w:rFonts w:ascii="Cambria Math" w:hAnsi="Cambria Math"/>
                        <w:lang w:val="en-US"/>
                      </w:rPr>
                      <m:t>r</m:t>
                    </w:ins>
                  </m:r>
                  <m:ctrlPr>
                    <w:rPr>
                      <w:rFonts w:ascii="Cambria Math" w:hAnsi="Cambria Math"/>
                      <w:i/>
                      <w:lang w:val="en-US"/>
                    </w:rPr>
                  </m:ctrlPr>
                </m:sup>
                <m:e>
                  <m:sSub>
                    <m:sSubPr>
                      <m:ctrlPr>
                        <w:ins w:id="1305" w:author="Pannetier, Theo" w:date="2024-08-15T17:33:00Z" w16du:dateUtc="2024-08-15T16:33:00Z">
                          <w:rPr>
                            <w:rFonts w:ascii="Cambria Math" w:hAnsi="Cambria Math"/>
                            <w:i/>
                            <w:lang w:val="en-US"/>
                          </w:rPr>
                        </w:ins>
                      </m:ctrlPr>
                    </m:sSubPr>
                    <m:e>
                      <m:r>
                        <w:ins w:id="1306" w:author="Pannetier, Theo" w:date="2024-08-15T17:33:00Z" w16du:dateUtc="2024-08-15T16:33:00Z">
                          <w:rPr>
                            <w:rFonts w:ascii="Cambria Math" w:hAnsi="Cambria Math"/>
                            <w:lang w:val="en-US"/>
                          </w:rPr>
                          <m:t>n</m:t>
                        </w:ins>
                      </m:r>
                    </m:e>
                    <m:sub>
                      <m:r>
                        <w:ins w:id="1307" w:author="Pannetier, Theo" w:date="2024-08-15T17:33:00Z" w16du:dateUtc="2024-08-15T16:33:00Z">
                          <w:rPr>
                            <w:rFonts w:ascii="Cambria Math" w:hAnsi="Cambria Math"/>
                            <w:lang w:val="en-US"/>
                          </w:rPr>
                          <m:t>i</m:t>
                        </w:ins>
                      </m:r>
                    </m:sub>
                  </m:sSub>
                  <m:sSub>
                    <m:sSubPr>
                      <m:ctrlPr>
                        <w:ins w:id="1308" w:author="Pannetier, Theo" w:date="2024-08-15T17:33:00Z" w16du:dateUtc="2024-08-15T16:33:00Z">
                          <w:rPr>
                            <w:rFonts w:ascii="Cambria Math" w:hAnsi="Cambria Math"/>
                            <w:i/>
                            <w:lang w:val="en-US"/>
                          </w:rPr>
                        </w:ins>
                      </m:ctrlPr>
                    </m:sSubPr>
                    <m:e>
                      <m:r>
                        <m:rPr>
                          <m:sty m:val="p"/>
                        </m:rPr>
                        <w:rPr>
                          <w:rFonts w:ascii="Cambria Math" w:hAnsi="Cambria Math"/>
                          <w:lang w:val="en-US"/>
                        </w:rPr>
                        <m:t>θ</m:t>
                      </m:r>
                      <m:ctrlPr>
                        <w:ins w:id="1309" w:author="Pannetier, Theo" w:date="2024-08-15T17:33:00Z" w16du:dateUtc="2024-08-15T16:33:00Z">
                          <w:rPr>
                            <w:rFonts w:ascii="Cambria Math" w:hAnsi="Cambria Math"/>
                            <w:lang w:val="en-US"/>
                          </w:rPr>
                        </w:ins>
                      </m:ctrlPr>
                    </m:e>
                    <m:sub>
                      <m:r>
                        <w:ins w:id="1310" w:author="Pannetier, Theo" w:date="2024-08-15T17:33:00Z" w16du:dateUtc="2024-08-15T16:33:00Z">
                          <w:rPr>
                            <w:rFonts w:ascii="Cambria Math" w:hAnsi="Cambria Math"/>
                            <w:lang w:val="en-US"/>
                          </w:rPr>
                          <m:t>i</m:t>
                        </w:ins>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ins w:id="1311" w:author="Pannetier, Theo" w:date="2024-08-15T17:33:00Z" w16du:dateUtc="2024-08-15T16:33:00Z">
                      <w:rPr>
                        <w:rFonts w:ascii="Cambria Math" w:hAnsi="Cambria Math"/>
                        <w:lang w:val="en-US"/>
                      </w:rPr>
                      <m:t>i</m:t>
                    </w:ins>
                  </m:r>
                  <m:r>
                    <w:ins w:id="1312" w:author="Pannetier, Theo" w:date="2024-08-15T17:33:00Z" w16du:dateUtc="2024-08-15T16:33:00Z">
                      <w:rPr>
                        <w:rFonts w:ascii="Cambria Math" w:hAnsi="Cambria Math"/>
                        <w:lang w:val="en-US"/>
                      </w:rPr>
                      <m:t>=1</m:t>
                    </w:ins>
                  </m:r>
                  <m:ctrlPr>
                    <w:rPr>
                      <w:rFonts w:ascii="Cambria Math" w:hAnsi="Cambria Math"/>
                      <w:i/>
                      <w:lang w:val="en-US"/>
                    </w:rPr>
                  </m:ctrlPr>
                </m:sub>
                <m:sup>
                  <m:r>
                    <w:ins w:id="1313" w:author="Pannetier, Theo" w:date="2024-08-15T17:33:00Z" w16du:dateUtc="2024-08-15T16:33:00Z">
                      <w:rPr>
                        <w:rFonts w:ascii="Cambria Math" w:hAnsi="Cambria Math"/>
                        <w:lang w:val="en-US"/>
                      </w:rPr>
                      <m:t>r</m:t>
                    </w:ins>
                  </m:r>
                  <m:ctrlPr>
                    <w:rPr>
                      <w:rFonts w:ascii="Cambria Math" w:hAnsi="Cambria Math"/>
                      <w:i/>
                      <w:lang w:val="en-US"/>
                    </w:rPr>
                  </m:ctrlPr>
                </m:sup>
                <m:e>
                  <m:sSub>
                    <m:sSubPr>
                      <m:ctrlPr>
                        <w:ins w:id="1314" w:author="Pannetier, Theo" w:date="2024-08-15T17:33:00Z" w16du:dateUtc="2024-08-15T16:33:00Z">
                          <w:rPr>
                            <w:rFonts w:ascii="Cambria Math" w:hAnsi="Cambria Math"/>
                            <w:i/>
                            <w:lang w:val="en-US"/>
                          </w:rPr>
                        </w:ins>
                      </m:ctrlPr>
                    </m:sSubPr>
                    <m:e>
                      <m:r>
                        <w:ins w:id="1315" w:author="Pannetier, Theo" w:date="2024-08-15T17:33:00Z" w16du:dateUtc="2024-08-15T16:33:00Z">
                          <w:rPr>
                            <w:rFonts w:ascii="Cambria Math" w:hAnsi="Cambria Math"/>
                            <w:lang w:val="en-US"/>
                          </w:rPr>
                          <m:t>n</m:t>
                        </w:ins>
                      </m:r>
                    </m:e>
                    <m:sub>
                      <m:r>
                        <w:ins w:id="1316" w:author="Pannetier, Theo" w:date="2024-08-15T17:33:00Z" w16du:dateUtc="2024-08-15T16:33:00Z">
                          <w:rPr>
                            <w:rFonts w:ascii="Cambria Math" w:hAnsi="Cambria Math"/>
                            <w:lang w:val="en-US"/>
                          </w:rPr>
                          <m:t>i</m:t>
                        </w:ins>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ns w:id="1317" w:author="Pannetier, Theo" w:date="2024-08-15T17:34:00Z" w16du:dateUtc="2024-08-15T16:34:00Z"/>
          <w:i/>
          <w:iCs/>
          <w:lang w:val="en-US"/>
        </w:rPr>
      </w:pPr>
      <w:ins w:id="1318" w:author="Pannetier, Theo" w:date="2024-08-15T17:33:00Z" w16du:dateUtc="2024-08-15T16:33:00Z">
        <w:r w:rsidRPr="00F832C9">
          <w:rPr>
            <w:i/>
            <w:iCs/>
            <w:lang w:val="en-US"/>
          </w:rPr>
          <w:t>β</w:t>
        </w:r>
        <w:r w:rsidRPr="00F832C9">
          <w:rPr>
            <w:i/>
            <w:iCs/>
            <w:vertAlign w:val="subscript"/>
            <w:lang w:val="en-US"/>
          </w:rPr>
          <w:t>W</w:t>
        </w:r>
      </w:ins>
      <w:ins w:id="1319" w:author="Pannetier, Theo" w:date="2024-08-15T17:34:00Z" w16du:dateUtc="2024-08-15T16:34:00Z">
        <w:r w:rsidRPr="00CD5FFF">
          <w:rPr>
            <w:lang w:val="en-US"/>
            <w:rPrChange w:id="1320" w:author="Pannetier, Theo" w:date="2024-08-15T17:40:00Z" w16du:dateUtc="2024-08-15T16:40:00Z">
              <w:rPr>
                <w:i/>
                <w:iCs/>
                <w:lang w:val="en-US"/>
              </w:rPr>
            </w:rPrChange>
          </w:rPr>
          <w:t xml:space="preserve"> is estimated by:</w:t>
        </w:r>
      </w:ins>
    </w:p>
    <w:p w14:paraId="611C3480" w14:textId="2EF49447" w:rsidR="00D35057" w:rsidRPr="00CD5FFF" w:rsidRDefault="00CD5FFF" w:rsidP="00CD5FFF">
      <w:pPr>
        <w:rPr>
          <w:ins w:id="1321" w:author="Pannetier, Theo" w:date="2024-08-15T17:36:00Z" w16du:dateUtc="2024-08-15T16:36:00Z"/>
          <w:i/>
          <w:lang w:val="en-US"/>
          <w:rPrChange w:id="1322" w:author="Pannetier, Theo" w:date="2024-08-15T17:36:00Z" w16du:dateUtc="2024-08-15T16:36:00Z">
            <w:rPr>
              <w:ins w:id="1323" w:author="Pannetier, Theo" w:date="2024-08-15T17:36:00Z" w16du:dateUtc="2024-08-15T16:36:00Z"/>
              <w:rFonts w:ascii="Cambria Math" w:hAnsi="Cambria Math"/>
              <w:i/>
              <w:lang w:val="en-US"/>
            </w:rPr>
          </w:rPrChange>
        </w:rPr>
      </w:pPr>
      <m:oMathPara>
        <m:oMath>
          <m:acc>
            <m:accPr>
              <m:ctrlPr>
                <w:rPr>
                  <w:rFonts w:ascii="Cambria Math" w:hAnsi="Cambria Math"/>
                  <w:lang w:val="en-US"/>
                </w:rPr>
              </m:ctrlPr>
            </m:accPr>
            <m:e>
              <m:sSub>
                <m:sSubPr>
                  <m:ctrlPr>
                    <w:ins w:id="1324" w:author="Pannetier, Theo" w:date="2024-08-15T17:35:00Z" w16du:dateUtc="2024-08-15T16:35:00Z">
                      <w:rPr>
                        <w:rFonts w:ascii="Cambria Math" w:hAnsi="Cambria Math"/>
                        <w:i/>
                        <w:lang w:val="en-US"/>
                      </w:rPr>
                    </w:ins>
                  </m:ctrlPr>
                </m:sSubPr>
                <m:e>
                  <m:r>
                    <m:rPr>
                      <m:sty m:val="p"/>
                    </m:rPr>
                    <w:rPr>
                      <w:rFonts w:ascii="Cambria Math" w:hAnsi="Cambria Math"/>
                      <w:lang w:val="en-US"/>
                    </w:rPr>
                    <m:t>β</m:t>
                  </m:r>
                  <m:ctrlPr>
                    <w:ins w:id="1325" w:author="Pannetier, Theo" w:date="2024-08-15T17:35:00Z" w16du:dateUtc="2024-08-15T16:35:00Z">
                      <w:rPr>
                        <w:rFonts w:ascii="Cambria Math" w:hAnsi="Cambria Math"/>
                        <w:lang w:val="en-US"/>
                      </w:rPr>
                    </w:ins>
                  </m:ctrlPr>
                </m:e>
                <m:sub>
                  <m:r>
                    <w:ins w:id="1326" w:author="Pannetier, Theo" w:date="2024-08-15T17:35:00Z" w16du:dateUtc="2024-08-15T16:35:00Z">
                      <w:rPr>
                        <w:rFonts w:ascii="Cambria Math" w:hAnsi="Cambria Math"/>
                        <w:lang w:val="en-US"/>
                      </w:rPr>
                      <m:t>W</m:t>
                    </w:ins>
                  </m:r>
                </m:sub>
              </m:sSub>
            </m:e>
          </m:acc>
          <m:r>
            <w:ins w:id="1327" w:author="Pannetier, Theo" w:date="2024-08-15T17:35:00Z" w16du:dateUtc="2024-08-15T16:35:00Z">
              <w:rPr>
                <w:rFonts w:ascii="Cambria Math" w:hAnsi="Cambria Math"/>
                <w:lang w:val="en-US"/>
              </w:rPr>
              <m:t>=1-</m:t>
            </w:ins>
          </m:r>
          <m:f>
            <m:fPr>
              <m:ctrlPr>
                <w:rPr>
                  <w:rFonts w:ascii="Cambria Math" w:hAnsi="Cambria Math"/>
                  <w:lang w:val="en-US"/>
                </w:rPr>
              </m:ctrlPr>
            </m:fPr>
            <m:num>
              <m:r>
                <w:ins w:id="1328" w:author="Pannetier, Theo" w:date="2024-08-15T17:35:00Z" w16du:dateUtc="2024-08-15T16:35:00Z">
                  <w:rPr>
                    <w:rFonts w:ascii="Cambria Math" w:hAnsi="Cambria Math"/>
                    <w:lang w:val="en-US"/>
                  </w:rPr>
                  <m:t>\Big</m:t>
                </w:ins>
              </m:r>
              <m:d>
                <m:dPr>
                  <m:ctrlPr>
                    <w:ins w:id="1329" w:author="Pannetier, Theo" w:date="2024-08-15T17:35:00Z" w16du:dateUtc="2024-08-15T16:35:00Z">
                      <w:rPr>
                        <w:rFonts w:ascii="Cambria Math" w:hAnsi="Cambria Math"/>
                        <w:i/>
                        <w:lang w:val="en-US"/>
                      </w:rPr>
                    </w:ins>
                  </m:ctrlPr>
                </m:dPr>
                <m:e>
                  <m:nary>
                    <m:naryPr>
                      <m:chr m:val="∑"/>
                      <m:supHide m:val="1"/>
                      <m:ctrlPr>
                        <w:rPr>
                          <w:rFonts w:ascii="Cambria Math" w:hAnsi="Cambria Math"/>
                          <w:lang w:val="en-US"/>
                        </w:rPr>
                      </m:ctrlPr>
                    </m:naryPr>
                    <m:sub>
                      <m:r>
                        <w:ins w:id="1330" w:author="Pannetier, Theo" w:date="2024-08-15T17:35:00Z" w16du:dateUtc="2024-08-15T16:35:00Z">
                          <w:rPr>
                            <w:rFonts w:ascii="Cambria Math" w:hAnsi="Cambria Math"/>
                            <w:lang w:val="en-US"/>
                          </w:rPr>
                          <m:t>i</m:t>
                        </w:ins>
                      </m:r>
                      <m:ctrlPr>
                        <w:rPr>
                          <w:rFonts w:ascii="Cambria Math" w:hAnsi="Cambria Math"/>
                          <w:i/>
                          <w:lang w:val="en-US"/>
                        </w:rPr>
                      </m:ctrlPr>
                    </m:sub>
                    <m:sup>
                      <m:ctrlPr>
                        <w:rPr>
                          <w:rFonts w:ascii="Cambria Math" w:hAnsi="Cambria Math"/>
                          <w:i/>
                          <w:lang w:val="en-US"/>
                        </w:rPr>
                      </m:ctrlPr>
                    </m:sup>
                    <m:e>
                      <m:sSub>
                        <m:sSubPr>
                          <m:ctrlPr>
                            <w:ins w:id="1331" w:author="Pannetier, Theo" w:date="2024-08-15T17:35:00Z" w16du:dateUtc="2024-08-15T16:35:00Z">
                              <w:rPr>
                                <w:rFonts w:ascii="Cambria Math" w:hAnsi="Cambria Math"/>
                                <w:i/>
                                <w:lang w:val="en-US"/>
                              </w:rPr>
                            </w:ins>
                          </m:ctrlPr>
                        </m:sSubPr>
                        <m:e>
                          <m:r>
                            <w:ins w:id="1332" w:author="Pannetier, Theo" w:date="2024-08-15T17:35:00Z" w16du:dateUtc="2024-08-15T16:35:00Z">
                              <w:rPr>
                                <w:rFonts w:ascii="Cambria Math" w:hAnsi="Cambria Math"/>
                                <w:lang w:val="en-US"/>
                              </w:rPr>
                              <m:t>n</m:t>
                            </w:ins>
                          </m:r>
                        </m:e>
                        <m:sub>
                          <m:r>
                            <w:ins w:id="1333" w:author="Pannetier, Theo" w:date="2024-08-15T17:35:00Z" w16du:dateUtc="2024-08-15T16:35:00Z">
                              <w:rPr>
                                <w:rFonts w:ascii="Cambria Math" w:hAnsi="Cambria Math"/>
                                <w:lang w:val="en-US"/>
                              </w:rPr>
                              <m:t>ic\</m:t>
                            </w:ins>
                          </m:r>
                        </m:sub>
                      </m:sSub>
                      <m:ctrlPr>
                        <w:rPr>
                          <w:rFonts w:ascii="Cambria Math" w:hAnsi="Cambria Math"/>
                          <w:i/>
                          <w:lang w:val="en-US"/>
                        </w:rPr>
                      </m:ctrlPr>
                    </m:e>
                  </m:nary>
                  <m:r>
                    <w:ins w:id="1334" w:author="Pannetier, Theo" w:date="2024-08-15T17:35:00Z" w16du:dateUtc="2024-08-15T16:35:00Z">
                      <w:rPr>
                        <w:rFonts w:ascii="Cambria Math" w:hAnsi="Cambria Math"/>
                        <w:lang w:val="en-US"/>
                      </w:rPr>
                      <m:t>Big</m:t>
                    </w:ins>
                  </m:r>
                </m:e>
              </m:d>
              <m:nary>
                <m:naryPr>
                  <m:chr m:val="∑"/>
                  <m:supHide m:val="1"/>
                  <m:ctrlPr>
                    <w:rPr>
                      <w:rFonts w:ascii="Cambria Math" w:hAnsi="Cambria Math"/>
                      <w:lang w:val="en-US"/>
                    </w:rPr>
                  </m:ctrlPr>
                </m:naryPr>
                <m:sub>
                  <m:r>
                    <w:ins w:id="1335" w:author="Pannetier, Theo" w:date="2024-08-15T17:35:00Z" w16du:dateUtc="2024-08-15T16:35:00Z">
                      <w:rPr>
                        <w:rFonts w:ascii="Cambria Math" w:hAnsi="Cambria Math"/>
                        <w:lang w:val="en-US"/>
                      </w:rPr>
                      <m:t>u</m:t>
                    </w:ins>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ins w:id="1336" w:author="Pannetier, Theo" w:date="2024-08-15T17:35:00Z" w16du:dateUtc="2024-08-15T16:35:00Z">
                              <w:rPr>
                                <w:rFonts w:ascii="Cambria Math" w:hAnsi="Cambria Math"/>
                                <w:i/>
                                <w:lang w:val="en-US"/>
                              </w:rPr>
                            </w:ins>
                          </m:ctrlPr>
                        </m:sSubSupPr>
                        <m:e>
                          <m:r>
                            <w:ins w:id="1337" w:author="Pannetier, Theo" w:date="2024-08-15T17:35:00Z" w16du:dateUtc="2024-08-15T16:35:00Z">
                              <w:rPr>
                                <w:rFonts w:ascii="Cambria Math" w:hAnsi="Cambria Math"/>
                                <w:lang w:val="en-US"/>
                              </w:rPr>
                              <m:t>n</m:t>
                            </w:ins>
                          </m:r>
                        </m:e>
                        <m:sub>
                          <m:r>
                            <w:ins w:id="1338" w:author="Pannetier, Theo" w:date="2024-08-15T17:35:00Z" w16du:dateUtc="2024-08-15T16:35:00Z">
                              <w:rPr>
                                <w:rFonts w:ascii="Cambria Math" w:hAnsi="Cambria Math"/>
                                <w:lang w:val="en-US"/>
                              </w:rPr>
                              <m:t>i</m:t>
                            </w:ins>
                          </m:r>
                        </m:sub>
                        <m:sup>
                          <m:r>
                            <w:ins w:id="1339" w:author="Pannetier, Theo" w:date="2024-08-15T17:35:00Z" w16du:dateUtc="2024-08-15T16:35:00Z">
                              <w:rPr>
                                <w:rFonts w:ascii="Cambria Math" w:hAnsi="Cambria Math"/>
                                <w:lang w:val="en-US"/>
                              </w:rPr>
                              <m:t>2</m:t>
                            </w:ins>
                          </m:r>
                        </m:sup>
                      </m:sSubSup>
                      <m:ctrlPr>
                        <w:rPr>
                          <w:rFonts w:ascii="Cambria Math" w:hAnsi="Cambria Math"/>
                          <w:i/>
                          <w:lang w:val="en-US"/>
                        </w:rPr>
                      </m:ctrlPr>
                    </m:num>
                    <m:den>
                      <m:sSub>
                        <m:sSubPr>
                          <m:ctrlPr>
                            <w:ins w:id="1340" w:author="Pannetier, Theo" w:date="2024-08-15T17:35:00Z" w16du:dateUtc="2024-08-15T16:35:00Z">
                              <w:rPr>
                                <w:rFonts w:ascii="Cambria Math" w:hAnsi="Cambria Math"/>
                                <w:i/>
                                <w:lang w:val="en-US"/>
                              </w:rPr>
                            </w:ins>
                          </m:ctrlPr>
                        </m:sSubPr>
                        <m:e>
                          <m:r>
                            <w:ins w:id="1341" w:author="Pannetier, Theo" w:date="2024-08-15T17:35:00Z" w16du:dateUtc="2024-08-15T16:35:00Z">
                              <w:rPr>
                                <w:rFonts w:ascii="Cambria Math" w:hAnsi="Cambria Math"/>
                                <w:lang w:val="en-US"/>
                              </w:rPr>
                              <m:t>n</m:t>
                            </w:ins>
                          </m:r>
                        </m:e>
                        <m:sub>
                          <m:r>
                            <w:ins w:id="1342" w:author="Pannetier, Theo" w:date="2024-08-15T17:35:00Z" w16du:dateUtc="2024-08-15T16:35:00Z">
                              <w:rPr>
                                <w:rFonts w:ascii="Cambria Math" w:hAnsi="Cambria Math"/>
                                <w:lang w:val="en-US"/>
                              </w:rPr>
                              <m:t>i</m:t>
                            </w:ins>
                          </m:r>
                        </m:sub>
                      </m:sSub>
                      <m:r>
                        <w:ins w:id="1343" w:author="Pannetier, Theo" w:date="2024-08-15T17:35:00Z" w16du:dateUtc="2024-08-15T16:35:00Z">
                          <w:rPr>
                            <w:rFonts w:ascii="Cambria Math" w:hAnsi="Cambria Math"/>
                            <w:lang w:val="en-US"/>
                          </w:rPr>
                          <m:t>-1</m:t>
                        </w:ins>
                      </m:r>
                      <m:ctrlPr>
                        <w:rPr>
                          <w:rFonts w:ascii="Cambria Math" w:hAnsi="Cambria Math"/>
                          <w:i/>
                          <w:lang w:val="en-US"/>
                        </w:rPr>
                      </m:ctrlPr>
                    </m:den>
                  </m:f>
                  <m:ctrlPr>
                    <w:rPr>
                      <w:rFonts w:ascii="Cambria Math" w:hAnsi="Cambria Math"/>
                      <w:i/>
                      <w:lang w:val="en-US"/>
                    </w:rPr>
                  </m:ctrlPr>
                </m:e>
              </m:nary>
              <m:sSub>
                <m:sSubPr>
                  <m:ctrlPr>
                    <w:ins w:id="1344" w:author="Pannetier, Theo" w:date="2024-08-15T17:35:00Z" w16du:dateUtc="2024-08-15T16:35:00Z">
                      <w:rPr>
                        <w:rFonts w:ascii="Cambria Math" w:hAnsi="Cambria Math"/>
                        <w:i/>
                        <w:lang w:val="en-US"/>
                      </w:rPr>
                    </w:ins>
                  </m:ctrlPr>
                </m:sSubPr>
                <m:e>
                  <m:r>
                    <w:ins w:id="1345" w:author="Pannetier, Theo" w:date="2024-08-15T17:35:00Z" w16du:dateUtc="2024-08-15T16:35:00Z">
                      <w:rPr>
                        <w:rFonts w:ascii="Cambria Math" w:hAnsi="Cambria Math"/>
                        <w:lang w:val="en-US"/>
                      </w:rPr>
                      <m:t>p</m:t>
                    </w:ins>
                  </m:r>
                </m:e>
                <m:sub>
                  <m:r>
                    <w:ins w:id="1346" w:author="Pannetier, Theo" w:date="2024-08-15T17:35:00Z" w16du:dateUtc="2024-08-15T16:35:00Z">
                      <w:rPr>
                        <w:rFonts w:ascii="Cambria Math" w:hAnsi="Cambria Math"/>
                        <w:lang w:val="en-US"/>
                      </w:rPr>
                      <m:t>i,u</m:t>
                    </w:ins>
                  </m:r>
                </m:sub>
              </m:sSub>
              <m:d>
                <m:dPr>
                  <m:ctrlPr>
                    <w:ins w:id="1347" w:author="Pannetier, Theo" w:date="2024-08-15T17:35:00Z" w16du:dateUtc="2024-08-15T16:35:00Z">
                      <w:rPr>
                        <w:rFonts w:ascii="Cambria Math" w:hAnsi="Cambria Math"/>
                        <w:i/>
                        <w:lang w:val="en-US"/>
                      </w:rPr>
                    </w:ins>
                  </m:ctrlPr>
                </m:dPr>
                <m:e>
                  <m:r>
                    <w:ins w:id="1348" w:author="Pannetier, Theo" w:date="2024-08-15T17:35:00Z" w16du:dateUtc="2024-08-15T16:35:00Z">
                      <w:rPr>
                        <w:rFonts w:ascii="Cambria Math" w:hAnsi="Cambria Math"/>
                        <w:lang w:val="en-US"/>
                      </w:rPr>
                      <m:t>1-</m:t>
                    </w:ins>
                  </m:r>
                  <m:sSub>
                    <m:sSubPr>
                      <m:ctrlPr>
                        <w:ins w:id="1349" w:author="Pannetier, Theo" w:date="2024-08-15T17:35:00Z" w16du:dateUtc="2024-08-15T16:35:00Z">
                          <w:rPr>
                            <w:rFonts w:ascii="Cambria Math" w:hAnsi="Cambria Math"/>
                            <w:i/>
                            <w:lang w:val="en-US"/>
                          </w:rPr>
                        </w:ins>
                      </m:ctrlPr>
                    </m:sSubPr>
                    <m:e>
                      <m:r>
                        <w:ins w:id="1350" w:author="Pannetier, Theo" w:date="2024-08-15T17:35:00Z" w16du:dateUtc="2024-08-15T16:35:00Z">
                          <w:rPr>
                            <w:rFonts w:ascii="Cambria Math" w:hAnsi="Cambria Math"/>
                            <w:lang w:val="en-US"/>
                          </w:rPr>
                          <m:t>p</m:t>
                        </w:ins>
                      </m:r>
                    </m:e>
                    <m:sub>
                      <m:r>
                        <w:ins w:id="1351" w:author="Pannetier, Theo" w:date="2024-08-15T17:35:00Z" w16du:dateUtc="2024-08-15T16:35:00Z">
                          <w:rPr>
                            <w:rFonts w:ascii="Cambria Math" w:hAnsi="Cambria Math"/>
                            <w:lang w:val="en-US"/>
                          </w:rPr>
                          <m:t>i,u</m:t>
                        </w:ins>
                      </m:r>
                    </m:sub>
                  </m:sSub>
                </m:e>
              </m:d>
              <m:ctrlPr>
                <w:rPr>
                  <w:rFonts w:ascii="Cambria Math" w:hAnsi="Cambria Math"/>
                  <w:i/>
                  <w:lang w:val="en-US"/>
                </w:rPr>
              </m:ctrlPr>
            </m:num>
            <m:den>
              <m:d>
                <m:dPr>
                  <m:ctrlPr>
                    <w:ins w:id="1352" w:author="Pannetier, Theo" w:date="2024-08-15T17:35:00Z" w16du:dateUtc="2024-08-15T16:35:00Z">
                      <w:rPr>
                        <w:rFonts w:ascii="Cambria Math" w:hAnsi="Cambria Math"/>
                        <w:i/>
                        <w:lang w:val="en-US"/>
                      </w:rPr>
                    </w:ins>
                  </m:ctrlPr>
                </m:dPr>
                <m:e>
                  <m:nary>
                    <m:naryPr>
                      <m:chr m:val="∑"/>
                      <m:supHide m:val="1"/>
                      <m:ctrlPr>
                        <w:rPr>
                          <w:rFonts w:ascii="Cambria Math" w:hAnsi="Cambria Math"/>
                          <w:lang w:val="en-US"/>
                        </w:rPr>
                      </m:ctrlPr>
                    </m:naryPr>
                    <m:sub>
                      <m:r>
                        <w:ins w:id="1353" w:author="Pannetier, Theo" w:date="2024-08-15T17:35:00Z" w16du:dateUtc="2024-08-15T16:35:00Z">
                          <w:rPr>
                            <w:rFonts w:ascii="Cambria Math" w:hAnsi="Cambria Math"/>
                            <w:lang w:val="en-US"/>
                          </w:rPr>
                          <m:t>i</m:t>
                        </w:ins>
                      </m:r>
                      <m:ctrlPr>
                        <w:rPr>
                          <w:rFonts w:ascii="Cambria Math" w:hAnsi="Cambria Math"/>
                          <w:i/>
                          <w:lang w:val="en-US"/>
                        </w:rPr>
                      </m:ctrlPr>
                    </m:sub>
                    <m:sup>
                      <m:ctrlPr>
                        <w:rPr>
                          <w:rFonts w:ascii="Cambria Math" w:hAnsi="Cambria Math"/>
                          <w:i/>
                          <w:lang w:val="en-US"/>
                        </w:rPr>
                      </m:ctrlPr>
                    </m:sup>
                    <m:e>
                      <m:sSub>
                        <m:sSubPr>
                          <m:ctrlPr>
                            <w:ins w:id="1354" w:author="Pannetier, Theo" w:date="2024-08-15T17:35:00Z" w16du:dateUtc="2024-08-15T16:35:00Z">
                              <w:rPr>
                                <w:rFonts w:ascii="Cambria Math" w:hAnsi="Cambria Math"/>
                                <w:i/>
                                <w:lang w:val="en-US"/>
                              </w:rPr>
                            </w:ins>
                          </m:ctrlPr>
                        </m:sSubPr>
                        <m:e>
                          <m:r>
                            <w:ins w:id="1355" w:author="Pannetier, Theo" w:date="2024-08-15T17:35:00Z" w16du:dateUtc="2024-08-15T16:35:00Z">
                              <w:rPr>
                                <w:rFonts w:ascii="Cambria Math" w:hAnsi="Cambria Math"/>
                                <w:lang w:val="en-US"/>
                              </w:rPr>
                              <m:t>n</m:t>
                            </w:ins>
                          </m:r>
                        </m:e>
                        <m:sub>
                          <m:r>
                            <w:ins w:id="1356" w:author="Pannetier, Theo" w:date="2024-08-15T17:35:00Z" w16du:dateUtc="2024-08-15T16:35:00Z">
                              <w:rPr>
                                <w:rFonts w:ascii="Cambria Math" w:hAnsi="Cambria Math"/>
                                <w:lang w:val="en-US"/>
                              </w:rPr>
                              <m:t>i\</m:t>
                            </w:ins>
                          </m:r>
                        </m:sub>
                      </m:sSub>
                      <m:ctrlPr>
                        <w:rPr>
                          <w:rFonts w:ascii="Cambria Math" w:hAnsi="Cambria Math"/>
                          <w:i/>
                          <w:lang w:val="en-US"/>
                        </w:rPr>
                      </m:ctrlPr>
                    </m:e>
                  </m:nary>
                </m:e>
              </m:d>
              <m:nary>
                <m:naryPr>
                  <m:chr m:val="∑"/>
                  <m:supHide m:val="1"/>
                  <m:ctrlPr>
                    <w:rPr>
                      <w:rFonts w:ascii="Cambria Math" w:hAnsi="Cambria Math"/>
                      <w:lang w:val="en-US"/>
                    </w:rPr>
                  </m:ctrlPr>
                </m:naryPr>
                <m:sub>
                  <m:r>
                    <w:ins w:id="1357" w:author="Pannetier, Theo" w:date="2024-08-15T17:35:00Z" w16du:dateUtc="2024-08-15T16:35:00Z">
                      <w:rPr>
                        <w:rFonts w:ascii="Cambria Math" w:hAnsi="Cambria Math"/>
                        <w:lang w:val="en-US"/>
                      </w:rPr>
                      <m:t>u</m:t>
                    </w:ins>
                  </m:r>
                  <m:ctrlPr>
                    <w:rPr>
                      <w:rFonts w:ascii="Cambria Math" w:hAnsi="Cambria Math"/>
                      <w:i/>
                      <w:lang w:val="en-US"/>
                    </w:rPr>
                  </m:ctrlPr>
                </m:sub>
                <m:sup/>
                <m:e>
                  <m:nary>
                    <m:naryPr>
                      <m:chr m:val="∑"/>
                      <m:supHide m:val="1"/>
                      <m:ctrlPr>
                        <w:rPr>
                          <w:rFonts w:ascii="Cambria Math" w:hAnsi="Cambria Math"/>
                          <w:lang w:val="en-US"/>
                        </w:rPr>
                      </m:ctrlPr>
                    </m:naryPr>
                    <m:sub>
                      <m:r>
                        <w:ins w:id="1358" w:author="Pannetier, Theo" w:date="2024-08-15T17:35:00Z" w16du:dateUtc="2024-08-15T16:35:00Z">
                          <w:rPr>
                            <w:rFonts w:ascii="Cambria Math" w:hAnsi="Cambria Math"/>
                            <w:lang w:val="en-US"/>
                          </w:rPr>
                          <m:t>i</m:t>
                        </w:ins>
                      </m:r>
                      <m:ctrlPr>
                        <w:rPr>
                          <w:rFonts w:ascii="Cambria Math" w:hAnsi="Cambria Math"/>
                          <w:i/>
                          <w:lang w:val="en-US"/>
                        </w:rPr>
                      </m:ctrlPr>
                    </m:sub>
                    <m:sup>
                      <m:ctrlPr>
                        <w:rPr>
                          <w:rFonts w:ascii="Cambria Math" w:hAnsi="Cambria Math"/>
                          <w:i/>
                          <w:lang w:val="en-US"/>
                        </w:rPr>
                      </m:ctrlPr>
                    </m:sup>
                    <m:e>
                      <m:d>
                        <m:dPr>
                          <m:begChr m:val="["/>
                          <m:endChr m:val="]"/>
                          <m:ctrlPr>
                            <w:ins w:id="1359" w:author="Pannetier, Theo" w:date="2024-08-15T17:35:00Z" w16du:dateUtc="2024-08-15T16:35:00Z">
                              <w:rPr>
                                <w:rFonts w:ascii="Cambria Math" w:hAnsi="Cambria Math"/>
                                <w:i/>
                                <w:lang w:val="en-US"/>
                              </w:rPr>
                            </w:ins>
                          </m:ctrlPr>
                        </m:dPr>
                        <m:e>
                          <m:sSub>
                            <m:sSubPr>
                              <m:ctrlPr>
                                <w:ins w:id="1360" w:author="Pannetier, Theo" w:date="2024-08-15T17:35:00Z" w16du:dateUtc="2024-08-15T16:35:00Z">
                                  <w:rPr>
                                    <w:rFonts w:ascii="Cambria Math" w:hAnsi="Cambria Math"/>
                                    <w:i/>
                                    <w:lang w:val="en-US"/>
                                  </w:rPr>
                                </w:ins>
                              </m:ctrlPr>
                            </m:sSubPr>
                            <m:e>
                              <m:r>
                                <w:ins w:id="1361" w:author="Pannetier, Theo" w:date="2024-08-15T17:35:00Z" w16du:dateUtc="2024-08-15T16:35:00Z">
                                  <w:rPr>
                                    <w:rFonts w:ascii="Cambria Math" w:hAnsi="Cambria Math"/>
                                    <w:lang w:val="en-US"/>
                                  </w:rPr>
                                  <m:t>n</m:t>
                                </w:ins>
                              </m:r>
                            </m:e>
                            <m:sub>
                              <m:r>
                                <w:ins w:id="1362" w:author="Pannetier, Theo" w:date="2024-08-15T17:35:00Z" w16du:dateUtc="2024-08-15T16:35:00Z">
                                  <w:rPr>
                                    <w:rFonts w:ascii="Cambria Math" w:hAnsi="Cambria Math"/>
                                    <w:lang w:val="en-US"/>
                                  </w:rPr>
                                  <m:t>i</m:t>
                                </w:ins>
                              </m:r>
                            </m:sub>
                          </m:sSub>
                          <m:sSup>
                            <m:sSupPr>
                              <m:ctrlPr>
                                <w:ins w:id="1363" w:author="Pannetier, Theo" w:date="2024-08-15T17:35:00Z" w16du:dateUtc="2024-08-15T16:35:00Z">
                                  <w:rPr>
                                    <w:rFonts w:ascii="Cambria Math" w:hAnsi="Cambria Math"/>
                                    <w:i/>
                                    <w:lang w:val="en-US"/>
                                  </w:rPr>
                                </w:ins>
                              </m:ctrlPr>
                            </m:sSupPr>
                            <m:e>
                              <m:d>
                                <m:dPr>
                                  <m:ctrlPr>
                                    <w:ins w:id="1364" w:author="Pannetier, Theo" w:date="2024-08-15T17:35:00Z" w16du:dateUtc="2024-08-15T16:35:00Z">
                                      <w:rPr>
                                        <w:rFonts w:ascii="Cambria Math" w:hAnsi="Cambria Math"/>
                                        <w:i/>
                                        <w:lang w:val="en-US"/>
                                      </w:rPr>
                                    </w:ins>
                                  </m:ctrlPr>
                                </m:dPr>
                                <m:e>
                                  <m:sSub>
                                    <m:sSubPr>
                                      <m:ctrlPr>
                                        <w:ins w:id="1365" w:author="Pannetier, Theo" w:date="2024-08-15T17:35:00Z" w16du:dateUtc="2024-08-15T16:35:00Z">
                                          <w:rPr>
                                            <w:rFonts w:ascii="Cambria Math" w:hAnsi="Cambria Math"/>
                                            <w:i/>
                                            <w:lang w:val="en-US"/>
                                          </w:rPr>
                                        </w:ins>
                                      </m:ctrlPr>
                                    </m:sSubPr>
                                    <m:e>
                                      <m:r>
                                        <w:ins w:id="1366" w:author="Pannetier, Theo" w:date="2024-08-15T17:35:00Z" w16du:dateUtc="2024-08-15T16:35:00Z">
                                          <w:rPr>
                                            <w:rFonts w:ascii="Cambria Math" w:hAnsi="Cambria Math"/>
                                            <w:lang w:val="en-US"/>
                                          </w:rPr>
                                          <m:t>p</m:t>
                                        </w:ins>
                                      </m:r>
                                    </m:e>
                                    <m:sub>
                                      <m:r>
                                        <w:ins w:id="1367" w:author="Pannetier, Theo" w:date="2024-08-15T17:35:00Z" w16du:dateUtc="2024-08-15T16:35:00Z">
                                          <w:rPr>
                                            <w:rFonts w:ascii="Cambria Math" w:hAnsi="Cambria Math"/>
                                            <w:lang w:val="en-US"/>
                                          </w:rPr>
                                          <m:t>i,u</m:t>
                                        </w:ins>
                                      </m:r>
                                    </m:sub>
                                  </m:sSub>
                                  <m:r>
                                    <w:ins w:id="1368" w:author="Pannetier, Theo" w:date="2024-08-15T17:35:00Z" w16du:dateUtc="2024-08-15T16:35:00Z">
                                      <w:rPr>
                                        <w:rFonts w:ascii="Cambria Math" w:hAnsi="Cambria Math"/>
                                        <w:lang w:val="en-US"/>
                                      </w:rPr>
                                      <m:t>-</m:t>
                                    </w:ins>
                                  </m:r>
                                  <m:acc>
                                    <m:accPr>
                                      <m:chr m:val="̅"/>
                                      <m:ctrlPr>
                                        <w:rPr>
                                          <w:rFonts w:ascii="Cambria Math" w:hAnsi="Cambria Math"/>
                                          <w:lang w:val="en-US"/>
                                        </w:rPr>
                                      </m:ctrlPr>
                                    </m:accPr>
                                    <m:e>
                                      <m:sSub>
                                        <m:sSubPr>
                                          <m:ctrlPr>
                                            <w:ins w:id="1369" w:author="Pannetier, Theo" w:date="2024-08-15T17:35:00Z" w16du:dateUtc="2024-08-15T16:35:00Z">
                                              <w:rPr>
                                                <w:rFonts w:ascii="Cambria Math" w:hAnsi="Cambria Math"/>
                                                <w:i/>
                                                <w:lang w:val="en-US"/>
                                              </w:rPr>
                                            </w:ins>
                                          </m:ctrlPr>
                                        </m:sSubPr>
                                        <m:e>
                                          <m:r>
                                            <w:ins w:id="1370" w:author="Pannetier, Theo" w:date="2024-08-15T17:35:00Z" w16du:dateUtc="2024-08-15T16:35:00Z">
                                              <w:rPr>
                                                <w:rFonts w:ascii="Cambria Math" w:hAnsi="Cambria Math"/>
                                                <w:lang w:val="en-US"/>
                                              </w:rPr>
                                              <m:t>p</m:t>
                                            </w:ins>
                                          </m:r>
                                          <m:ctrlPr>
                                            <w:ins w:id="1371" w:author="Pannetier, Theo" w:date="2024-08-15T17:35:00Z" w16du:dateUtc="2024-08-15T16:35:00Z">
                                              <w:rPr>
                                                <w:rFonts w:ascii="Cambria Math" w:hAnsi="Cambria Math"/>
                                                <w:lang w:val="en-US"/>
                                              </w:rPr>
                                            </w:ins>
                                          </m:ctrlPr>
                                        </m:e>
                                        <m:sub>
                                          <m:r>
                                            <w:ins w:id="1372" w:author="Pannetier, Theo" w:date="2024-08-15T17:35:00Z" w16du:dateUtc="2024-08-15T16:35:00Z">
                                              <w:rPr>
                                                <w:rFonts w:ascii="Cambria Math" w:hAnsi="Cambria Math"/>
                                                <w:lang w:val="en-US"/>
                                              </w:rPr>
                                              <m:t>u</m:t>
                                            </w:ins>
                                          </m:r>
                                        </m:sub>
                                      </m:sSub>
                                    </m:e>
                                  </m:acc>
                                </m:e>
                              </m:d>
                            </m:e>
                            <m:sup>
                              <m:r>
                                <w:ins w:id="1373" w:author="Pannetier, Theo" w:date="2024-08-15T17:35:00Z" w16du:dateUtc="2024-08-15T16:35:00Z">
                                  <w:rPr>
                                    <w:rFonts w:ascii="Cambria Math" w:hAnsi="Cambria Math"/>
                                    <w:lang w:val="en-US"/>
                                  </w:rPr>
                                  <m:t>2</m:t>
                                </w:ins>
                              </m:r>
                            </m:sup>
                          </m:sSup>
                          <m:r>
                            <w:ins w:id="1374" w:author="Pannetier, Theo" w:date="2024-08-15T17:35:00Z" w16du:dateUtc="2024-08-15T16:35:00Z">
                              <w:rPr>
                                <w:rFonts w:ascii="Cambria Math" w:hAnsi="Cambria Math"/>
                                <w:lang w:val="en-US"/>
                              </w:rPr>
                              <m:t>+</m:t>
                            </w:ins>
                          </m:r>
                          <m:sSub>
                            <m:sSubPr>
                              <m:ctrlPr>
                                <w:ins w:id="1375" w:author="Pannetier, Theo" w:date="2024-08-15T17:35:00Z" w16du:dateUtc="2024-08-15T16:35:00Z">
                                  <w:rPr>
                                    <w:rFonts w:ascii="Cambria Math" w:hAnsi="Cambria Math"/>
                                    <w:i/>
                                    <w:lang w:val="en-US"/>
                                  </w:rPr>
                                </w:ins>
                              </m:ctrlPr>
                            </m:sSubPr>
                            <m:e>
                              <m:r>
                                <w:ins w:id="1376" w:author="Pannetier, Theo" w:date="2024-08-15T17:35:00Z" w16du:dateUtc="2024-08-15T16:35:00Z">
                                  <w:rPr>
                                    <w:rFonts w:ascii="Cambria Math" w:hAnsi="Cambria Math"/>
                                    <w:lang w:val="en-US"/>
                                  </w:rPr>
                                  <m:t>n</m:t>
                                </w:ins>
                              </m:r>
                            </m:e>
                            <m:sub>
                              <m:r>
                                <w:ins w:id="1377" w:author="Pannetier, Theo" w:date="2024-08-15T17:35:00Z" w16du:dateUtc="2024-08-15T16:35:00Z">
                                  <w:rPr>
                                    <w:rFonts w:ascii="Cambria Math" w:hAnsi="Cambria Math"/>
                                    <w:lang w:val="en-US"/>
                                  </w:rPr>
                                  <m:t>ic</m:t>
                                </w:ins>
                              </m:r>
                            </m:sub>
                          </m:sSub>
                          <m:sSub>
                            <m:sSubPr>
                              <m:ctrlPr>
                                <w:ins w:id="1378" w:author="Pannetier, Theo" w:date="2024-08-15T17:35:00Z" w16du:dateUtc="2024-08-15T16:35:00Z">
                                  <w:rPr>
                                    <w:rFonts w:ascii="Cambria Math" w:hAnsi="Cambria Math"/>
                                    <w:i/>
                                    <w:lang w:val="en-US"/>
                                  </w:rPr>
                                </w:ins>
                              </m:ctrlPr>
                            </m:sSubPr>
                            <m:e>
                              <m:r>
                                <w:ins w:id="1379" w:author="Pannetier, Theo" w:date="2024-08-15T17:35:00Z" w16du:dateUtc="2024-08-15T16:35:00Z">
                                  <w:rPr>
                                    <w:rFonts w:ascii="Cambria Math" w:hAnsi="Cambria Math"/>
                                    <w:lang w:val="en-US"/>
                                  </w:rPr>
                                  <m:t>p</m:t>
                                </w:ins>
                              </m:r>
                            </m:e>
                            <m:sub>
                              <m:r>
                                <w:ins w:id="1380" w:author="Pannetier, Theo" w:date="2024-08-15T17:35:00Z" w16du:dateUtc="2024-08-15T16:35:00Z">
                                  <w:rPr>
                                    <w:rFonts w:ascii="Cambria Math" w:hAnsi="Cambria Math"/>
                                    <w:lang w:val="en-US"/>
                                  </w:rPr>
                                  <m:t>i,u</m:t>
                                </w:ins>
                              </m:r>
                            </m:sub>
                          </m:sSub>
                          <m:d>
                            <m:dPr>
                              <m:ctrlPr>
                                <w:ins w:id="1381" w:author="Pannetier, Theo" w:date="2024-08-15T17:35:00Z" w16du:dateUtc="2024-08-15T16:35:00Z">
                                  <w:rPr>
                                    <w:rFonts w:ascii="Cambria Math" w:hAnsi="Cambria Math"/>
                                    <w:i/>
                                    <w:lang w:val="en-US"/>
                                  </w:rPr>
                                </w:ins>
                              </m:ctrlPr>
                            </m:dPr>
                            <m:e>
                              <m:r>
                                <w:ins w:id="1382" w:author="Pannetier, Theo" w:date="2024-08-15T17:35:00Z" w16du:dateUtc="2024-08-15T16:35:00Z">
                                  <w:rPr>
                                    <w:rFonts w:ascii="Cambria Math" w:hAnsi="Cambria Math"/>
                                    <w:lang w:val="en-US"/>
                                  </w:rPr>
                                  <m:t>1-</m:t>
                                </w:ins>
                              </m:r>
                              <m:sSub>
                                <m:sSubPr>
                                  <m:ctrlPr>
                                    <w:ins w:id="1383" w:author="Pannetier, Theo" w:date="2024-08-15T17:35:00Z" w16du:dateUtc="2024-08-15T16:35:00Z">
                                      <w:rPr>
                                        <w:rFonts w:ascii="Cambria Math" w:hAnsi="Cambria Math"/>
                                        <w:i/>
                                        <w:lang w:val="en-US"/>
                                      </w:rPr>
                                    </w:ins>
                                  </m:ctrlPr>
                                </m:sSubPr>
                                <m:e>
                                  <m:r>
                                    <w:ins w:id="1384" w:author="Pannetier, Theo" w:date="2024-08-15T17:35:00Z" w16du:dateUtc="2024-08-15T16:35:00Z">
                                      <w:rPr>
                                        <w:rFonts w:ascii="Cambria Math" w:hAnsi="Cambria Math"/>
                                        <w:lang w:val="en-US"/>
                                      </w:rPr>
                                      <m:t>p</m:t>
                                    </w:ins>
                                  </m:r>
                                </m:e>
                                <m:sub>
                                  <m:r>
                                    <w:ins w:id="1385" w:author="Pannetier, Theo" w:date="2024-08-15T17:35:00Z" w16du:dateUtc="2024-08-15T16:35:00Z">
                                      <w:rPr>
                                        <w:rFonts w:ascii="Cambria Math" w:hAnsi="Cambria Math"/>
                                        <w:lang w:val="en-US"/>
                                      </w:rPr>
                                      <m:t>i,u</m:t>
                                    </w:ins>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ns w:id="1386" w:author="Pannetier, Theo" w:date="2024-08-15T17:29:00Z" w16du:dateUtc="2024-08-15T16:29:00Z"/>
          <w:iCs/>
          <w:lang w:val="en-US"/>
        </w:rPr>
      </w:pPr>
    </w:p>
    <w:p w14:paraId="26FC83D6" w14:textId="71D340AF" w:rsidR="00D35057" w:rsidRDefault="00CD5FFF" w:rsidP="0006022B">
      <w:pPr>
        <w:rPr>
          <w:ins w:id="1387" w:author="Pannetier, Theo" w:date="2024-08-15T17:43:00Z" w16du:dateUtc="2024-08-15T16:43:00Z"/>
          <w:lang w:val="en-US"/>
        </w:rPr>
      </w:pPr>
      <w:ins w:id="1388" w:author="Pannetier, Theo" w:date="2024-08-15T17:40:00Z" w16du:dateUtc="2024-08-15T16:40:00Z">
        <w:r>
          <w:rPr>
            <w:lang w:val="en-US"/>
          </w:rPr>
          <w:t>It is also possible to calculate pairwise and population-specific estimates:</w:t>
        </w:r>
      </w:ins>
    </w:p>
    <w:p w14:paraId="3AF1A3CC" w14:textId="45F3ADD8" w:rsidR="008148C6" w:rsidRPr="008148C6" w:rsidRDefault="008148C6" w:rsidP="0006022B">
      <w:pPr>
        <w:rPr>
          <w:ins w:id="1389" w:author="Pannetier, Theo" w:date="2024-08-15T17:40:00Z" w16du:dateUtc="2024-08-15T16:40:00Z"/>
          <w:lang w:val="en-US"/>
        </w:rPr>
      </w:pPr>
      <m:oMathPara>
        <m:oMath>
          <m:sSub>
            <m:sSubPr>
              <m:ctrlPr>
                <w:ins w:id="1390" w:author="Pannetier, Theo" w:date="2024-08-15T17:43:00Z" w16du:dateUtc="2024-08-15T16:43:00Z">
                  <w:rPr>
                    <w:rFonts w:ascii="Cambria Math" w:hAnsi="Cambria Math"/>
                    <w:i/>
                    <w:lang w:val="en-US"/>
                  </w:rPr>
                </w:ins>
              </m:ctrlPr>
            </m:sSubPr>
            <m:e>
              <m:r>
                <m:rPr>
                  <m:sty m:val="p"/>
                </m:rPr>
                <w:rPr>
                  <w:rFonts w:ascii="Cambria Math" w:hAnsi="Cambria Math"/>
                  <w:lang w:val="en-US"/>
                </w:rPr>
                <m:t>β</m:t>
              </m:r>
              <m:ctrlPr>
                <w:ins w:id="1391" w:author="Pannetier, Theo" w:date="2024-08-15T17:43:00Z" w16du:dateUtc="2024-08-15T16:43:00Z">
                  <w:rPr>
                    <w:rFonts w:ascii="Cambria Math" w:hAnsi="Cambria Math"/>
                    <w:lang w:val="en-US"/>
                  </w:rPr>
                </w:ins>
              </m:ctrlPr>
            </m:e>
            <m:sub>
              <m:r>
                <w:ins w:id="1392" w:author="Pannetier, Theo" w:date="2024-08-15T17:43:00Z" w16du:dateUtc="2024-08-15T16:43:00Z">
                  <w:rPr>
                    <w:rFonts w:ascii="Cambria Math" w:hAnsi="Cambria Math"/>
                    <w:lang w:val="en-US"/>
                  </w:rPr>
                  <m:t>i</m:t>
                </w:ins>
              </m:r>
              <m:sSup>
                <m:sSupPr>
                  <m:ctrlPr>
                    <w:ins w:id="1393" w:author="Pannetier, Theo" w:date="2024-08-15T17:43:00Z" w16du:dateUtc="2024-08-15T16:43:00Z">
                      <w:rPr>
                        <w:rFonts w:ascii="Cambria Math" w:hAnsi="Cambria Math"/>
                        <w:i/>
                        <w:lang w:val="en-US"/>
                      </w:rPr>
                    </w:ins>
                  </m:ctrlPr>
                </m:sSupPr>
                <m:e>
                  <m:r>
                    <w:ins w:id="1394" w:author="Pannetier, Theo" w:date="2024-08-15T17:43:00Z" w16du:dateUtc="2024-08-15T16:43:00Z">
                      <w:rPr>
                        <w:rFonts w:ascii="Cambria Math" w:hAnsi="Cambria Math"/>
                        <w:lang w:val="en-US"/>
                      </w:rPr>
                      <m:t>i</m:t>
                    </w:ins>
                  </m:r>
                </m:e>
                <m:sup>
                  <m:r>
                    <w:ins w:id="1395" w:author="Pannetier, Theo" w:date="2024-08-15T17:43:00Z" w16du:dateUtc="2024-08-15T16:43:00Z">
                      <w:rPr>
                        <w:rFonts w:ascii="Cambria Math" w:hAnsi="Cambria Math"/>
                        <w:lang w:val="en-US"/>
                      </w:rPr>
                      <m:t>'</m:t>
                    </w:ins>
                  </m:r>
                </m:sup>
              </m:sSup>
            </m:sub>
          </m:sSub>
          <m:r>
            <w:ins w:id="1396" w:author="Pannetier, Theo" w:date="2024-08-15T17:43:00Z" w16du:dateUtc="2024-08-15T16:43:00Z">
              <w:rPr>
                <w:rFonts w:ascii="Cambria Math" w:hAnsi="Cambria Math"/>
                <w:lang w:val="en-US"/>
              </w:rPr>
              <m:t>=</m:t>
            </w:ins>
          </m:r>
          <m:f>
            <m:fPr>
              <m:ctrlPr>
                <w:rPr>
                  <w:rFonts w:ascii="Cambria Math" w:hAnsi="Cambria Math"/>
                  <w:lang w:val="en-US"/>
                </w:rPr>
              </m:ctrlPr>
            </m:fPr>
            <m:num>
              <m:sSub>
                <m:sSubPr>
                  <m:ctrlPr>
                    <w:ins w:id="1397" w:author="Pannetier, Theo" w:date="2024-08-15T17:43:00Z" w16du:dateUtc="2024-08-15T16:43:00Z">
                      <w:rPr>
                        <w:rFonts w:ascii="Cambria Math" w:hAnsi="Cambria Math"/>
                        <w:i/>
                        <w:lang w:val="en-US"/>
                      </w:rPr>
                    </w:ins>
                  </m:ctrlPr>
                </m:sSubPr>
                <m:e>
                  <m:r>
                    <m:rPr>
                      <m:sty m:val="p"/>
                    </m:rPr>
                    <w:rPr>
                      <w:rFonts w:ascii="Cambria Math" w:hAnsi="Cambria Math"/>
                      <w:lang w:val="en-US"/>
                    </w:rPr>
                    <m:t>θ</m:t>
                  </m:r>
                </m:e>
                <m:sub>
                  <m:r>
                    <w:ins w:id="1398" w:author="Pannetier, Theo" w:date="2024-08-15T17:43:00Z" w16du:dateUtc="2024-08-15T16:43:00Z">
                      <w:rPr>
                        <w:rFonts w:ascii="Cambria Math" w:hAnsi="Cambria Math"/>
                        <w:lang w:val="en-US"/>
                      </w:rPr>
                      <m:t>i</m:t>
                    </w:ins>
                  </m:r>
                  <m:sSup>
                    <m:sSupPr>
                      <m:ctrlPr>
                        <w:ins w:id="1399" w:author="Pannetier, Theo" w:date="2024-08-15T17:43:00Z" w16du:dateUtc="2024-08-15T16:43:00Z">
                          <w:rPr>
                            <w:rFonts w:ascii="Cambria Math" w:hAnsi="Cambria Math"/>
                            <w:i/>
                            <w:lang w:val="en-US"/>
                          </w:rPr>
                        </w:ins>
                      </m:ctrlPr>
                    </m:sSupPr>
                    <m:e>
                      <m:r>
                        <w:ins w:id="1400" w:author="Pannetier, Theo" w:date="2024-08-15T17:43:00Z" w16du:dateUtc="2024-08-15T16:43:00Z">
                          <w:rPr>
                            <w:rFonts w:ascii="Cambria Math" w:hAnsi="Cambria Math"/>
                            <w:lang w:val="en-US"/>
                          </w:rPr>
                          <m:t>i</m:t>
                        </w:ins>
                      </m:r>
                    </m:e>
                    <m:sup>
                      <m:r>
                        <w:ins w:id="1401" w:author="Pannetier, Theo" w:date="2024-08-15T17:43:00Z" w16du:dateUtc="2024-08-15T16:43:00Z">
                          <w:rPr>
                            <w:rFonts w:ascii="Cambria Math" w:hAnsi="Cambria Math"/>
                            <w:lang w:val="en-US"/>
                          </w:rPr>
                          <m:t>'</m:t>
                        </w:ins>
                      </m:r>
                    </m:sup>
                  </m:sSup>
                </m:sub>
              </m:sSub>
              <m:r>
                <w:ins w:id="1402" w:author="Pannetier, Theo" w:date="2024-08-15T17:43:00Z" w16du:dateUtc="2024-08-15T16:43:00Z">
                  <w:rPr>
                    <w:rFonts w:ascii="Cambria Math" w:hAnsi="Cambria Math"/>
                    <w:lang w:val="en-US"/>
                  </w:rPr>
                  <m:t>-</m:t>
                </w:ins>
              </m:r>
              <m:sSub>
                <m:sSubPr>
                  <m:ctrlPr>
                    <w:ins w:id="1403" w:author="Pannetier, Theo" w:date="2024-08-15T17:43:00Z" w16du:dateUtc="2024-08-15T16:43:00Z">
                      <w:rPr>
                        <w:rFonts w:ascii="Cambria Math" w:hAnsi="Cambria Math"/>
                        <w:i/>
                        <w:lang w:val="en-US"/>
                      </w:rPr>
                    </w:ins>
                  </m:ctrlPr>
                </m:sSubPr>
                <m:e>
                  <m:r>
                    <m:rPr>
                      <m:sty m:val="p"/>
                    </m:rPr>
                    <w:rPr>
                      <w:rFonts w:ascii="Cambria Math" w:hAnsi="Cambria Math"/>
                      <w:lang w:val="en-US"/>
                    </w:rPr>
                    <m:t>θ</m:t>
                  </m:r>
                </m:e>
                <m:sub>
                  <m:r>
                    <w:ins w:id="1404" w:author="Pannetier, Theo" w:date="2024-08-15T17:43:00Z" w16du:dateUtc="2024-08-15T16:43:00Z">
                      <w:rPr>
                        <w:rFonts w:ascii="Cambria Math" w:hAnsi="Cambria Math"/>
                        <w:lang w:val="en-US"/>
                      </w:rPr>
                      <m:t>A</m:t>
                    </w:ins>
                  </m:r>
                </m:sub>
              </m:sSub>
              <m:ctrlPr>
                <w:rPr>
                  <w:rFonts w:ascii="Cambria Math" w:hAnsi="Cambria Math"/>
                  <w:i/>
                  <w:lang w:val="en-US"/>
                </w:rPr>
              </m:ctrlPr>
            </m:num>
            <m:den>
              <m:r>
                <w:ins w:id="1405" w:author="Pannetier, Theo" w:date="2024-08-15T17:43:00Z" w16du:dateUtc="2024-08-15T16:43:00Z">
                  <w:rPr>
                    <w:rFonts w:ascii="Cambria Math" w:hAnsi="Cambria Math"/>
                    <w:lang w:val="en-US"/>
                  </w:rPr>
                  <m:t>1-</m:t>
                </w:ins>
              </m:r>
              <m:sSub>
                <m:sSubPr>
                  <m:ctrlPr>
                    <w:ins w:id="1406" w:author="Pannetier, Theo" w:date="2024-08-15T17:43:00Z" w16du:dateUtc="2024-08-15T16:43:00Z">
                      <w:rPr>
                        <w:rFonts w:ascii="Cambria Math" w:hAnsi="Cambria Math"/>
                        <w:i/>
                        <w:lang w:val="en-US"/>
                      </w:rPr>
                    </w:ins>
                  </m:ctrlPr>
                </m:sSubPr>
                <m:e>
                  <m:r>
                    <m:rPr>
                      <m:sty m:val="p"/>
                    </m:rPr>
                    <w:rPr>
                      <w:rFonts w:ascii="Cambria Math" w:hAnsi="Cambria Math"/>
                      <w:lang w:val="en-US"/>
                    </w:rPr>
                    <m:t>θ</m:t>
                  </m:r>
                </m:e>
                <m:sub>
                  <m:r>
                    <w:ins w:id="1407" w:author="Pannetier, Theo" w:date="2024-08-15T17:43:00Z" w16du:dateUtc="2024-08-15T16:43:00Z">
                      <w:rPr>
                        <w:rFonts w:ascii="Cambria Math" w:hAnsi="Cambria Math"/>
                        <w:lang w:val="en-US"/>
                      </w:rPr>
                      <m:t>A</m:t>
                    </w:ins>
                  </m:r>
                </m:sub>
              </m:sSub>
              <m:ctrlPr>
                <w:rPr>
                  <w:rFonts w:ascii="Cambria Math" w:hAnsi="Cambria Math"/>
                  <w:i/>
                  <w:lang w:val="en-US"/>
                </w:rPr>
              </m:ctrlPr>
            </m:den>
          </m:f>
        </m:oMath>
      </m:oMathPara>
    </w:p>
    <w:p w14:paraId="39AEBA10" w14:textId="3E6325AA" w:rsidR="00CD5FFF" w:rsidRPr="008148C6" w:rsidRDefault="001A071B" w:rsidP="0006022B">
      <w:pPr>
        <w:rPr>
          <w:ins w:id="1408" w:author="Pannetier, Theo" w:date="2024-08-15T17:42:00Z" w16du:dateUtc="2024-08-15T16:42:00Z"/>
          <w:lang w:val="en-US"/>
        </w:rPr>
      </w:pPr>
      <m:oMathPara>
        <m:oMath>
          <m:acc>
            <m:accPr>
              <m:ctrlPr>
                <w:rPr>
                  <w:rFonts w:ascii="Cambria Math" w:hAnsi="Cambria Math"/>
                  <w:lang w:val="en-US"/>
                </w:rPr>
              </m:ctrlPr>
            </m:accPr>
            <m:e>
              <m:sSub>
                <m:sSubPr>
                  <m:ctrlPr>
                    <w:ins w:id="1409" w:author="Pannetier, Theo" w:date="2024-08-15T17:41:00Z" w16du:dateUtc="2024-08-15T16:41:00Z">
                      <w:rPr>
                        <w:rFonts w:ascii="Cambria Math" w:hAnsi="Cambria Math"/>
                        <w:i/>
                        <w:lang w:val="en-US"/>
                      </w:rPr>
                    </w:ins>
                  </m:ctrlPr>
                </m:sSubPr>
                <m:e>
                  <m:r>
                    <m:rPr>
                      <m:sty m:val="p"/>
                    </m:rPr>
                    <w:rPr>
                      <w:rFonts w:ascii="Cambria Math" w:hAnsi="Cambria Math"/>
                      <w:lang w:val="en-US"/>
                    </w:rPr>
                    <m:t>β</m:t>
                  </m:r>
                  <m:ctrlPr>
                    <w:ins w:id="1410" w:author="Pannetier, Theo" w:date="2024-08-15T17:41:00Z" w16du:dateUtc="2024-08-15T16:41:00Z">
                      <w:rPr>
                        <w:rFonts w:ascii="Cambria Math" w:hAnsi="Cambria Math"/>
                        <w:lang w:val="en-US"/>
                      </w:rPr>
                    </w:ins>
                  </m:ctrlPr>
                </m:e>
                <m:sub>
                  <m:r>
                    <w:ins w:id="1411" w:author="Pannetier, Theo" w:date="2024-08-15T17:41:00Z" w16du:dateUtc="2024-08-15T16:41:00Z">
                      <w:rPr>
                        <w:rFonts w:ascii="Cambria Math" w:hAnsi="Cambria Math"/>
                        <w:lang w:val="en-US"/>
                      </w:rPr>
                      <m:t>i</m:t>
                    </w:ins>
                  </m:r>
                  <m:sSup>
                    <m:sSupPr>
                      <m:ctrlPr>
                        <w:ins w:id="1412" w:author="Pannetier, Theo" w:date="2024-08-15T17:41:00Z" w16du:dateUtc="2024-08-15T16:41:00Z">
                          <w:rPr>
                            <w:rFonts w:ascii="Cambria Math" w:hAnsi="Cambria Math"/>
                            <w:i/>
                            <w:lang w:val="en-US"/>
                          </w:rPr>
                        </w:ins>
                      </m:ctrlPr>
                    </m:sSupPr>
                    <m:e>
                      <m:r>
                        <w:ins w:id="1413" w:author="Pannetier, Theo" w:date="2024-08-15T17:41:00Z" w16du:dateUtc="2024-08-15T16:41:00Z">
                          <w:rPr>
                            <w:rFonts w:ascii="Cambria Math" w:hAnsi="Cambria Math"/>
                            <w:lang w:val="en-US"/>
                          </w:rPr>
                          <m:t>i</m:t>
                        </w:ins>
                      </m:r>
                    </m:e>
                    <m:sup>
                      <m:r>
                        <w:ins w:id="1414" w:author="Pannetier, Theo" w:date="2024-08-15T17:41:00Z" w16du:dateUtc="2024-08-15T16:41:00Z">
                          <w:rPr>
                            <w:rFonts w:ascii="Cambria Math" w:hAnsi="Cambria Math"/>
                            <w:lang w:val="en-US"/>
                          </w:rPr>
                          <m:t>'</m:t>
                        </w:ins>
                      </m:r>
                    </m:sup>
                  </m:sSup>
                </m:sub>
              </m:sSub>
            </m:e>
          </m:acc>
          <m:r>
            <w:ins w:id="1415" w:author="Pannetier, Theo" w:date="2024-08-15T17:41:00Z" w16du:dateUtc="2024-08-15T16:41:00Z">
              <w:rPr>
                <w:rFonts w:ascii="Cambria Math" w:hAnsi="Cambria Math"/>
                <w:lang w:val="en-US"/>
              </w:rPr>
              <m:t>=1-</m:t>
            </w:ins>
          </m:r>
          <m:f>
            <m:fPr>
              <m:ctrlPr>
                <w:rPr>
                  <w:rFonts w:ascii="Cambria Math" w:hAnsi="Cambria Math"/>
                  <w:lang w:val="en-US"/>
                </w:rPr>
              </m:ctrlPr>
            </m:fPr>
            <m:num>
              <m:r>
                <w:ins w:id="1416" w:author="Pannetier, Theo" w:date="2024-08-15T17:41:00Z" w16du:dateUtc="2024-08-15T16:41:00Z">
                  <w:rPr>
                    <w:rFonts w:ascii="Cambria Math" w:hAnsi="Cambria Math"/>
                    <w:lang w:val="en-US"/>
                  </w:rPr>
                  <m:t>\Big</m:t>
                </w:ins>
              </m:r>
              <m:d>
                <m:dPr>
                  <m:ctrlPr>
                    <w:ins w:id="1417" w:author="Pannetier, Theo" w:date="2024-08-15T17:41:00Z" w16du:dateUtc="2024-08-15T16:41:00Z">
                      <w:rPr>
                        <w:rFonts w:ascii="Cambria Math" w:hAnsi="Cambria Math"/>
                        <w:i/>
                        <w:lang w:val="en-US"/>
                      </w:rPr>
                    </w:ins>
                  </m:ctrlPr>
                </m:dPr>
                <m:e>
                  <m:nary>
                    <m:naryPr>
                      <m:chr m:val="∑"/>
                      <m:supHide m:val="1"/>
                      <m:ctrlPr>
                        <w:rPr>
                          <w:rFonts w:ascii="Cambria Math" w:hAnsi="Cambria Math"/>
                          <w:lang w:val="en-US"/>
                        </w:rPr>
                      </m:ctrlPr>
                    </m:naryPr>
                    <m:sub>
                      <m:r>
                        <w:ins w:id="1418" w:author="Pannetier, Theo" w:date="2024-08-15T17:41:00Z" w16du:dateUtc="2024-08-15T16:41:00Z">
                          <w:rPr>
                            <w:rFonts w:ascii="Cambria Math" w:hAnsi="Cambria Math"/>
                            <w:lang w:val="en-US"/>
                          </w:rPr>
                          <m:t>i</m:t>
                        </w:ins>
                      </m:r>
                      <m:ctrlPr>
                        <w:rPr>
                          <w:rFonts w:ascii="Cambria Math" w:hAnsi="Cambria Math"/>
                          <w:i/>
                          <w:lang w:val="en-US"/>
                        </w:rPr>
                      </m:ctrlPr>
                    </m:sub>
                    <m:sup>
                      <m:ctrlPr>
                        <w:rPr>
                          <w:rFonts w:ascii="Cambria Math" w:hAnsi="Cambria Math"/>
                          <w:i/>
                          <w:lang w:val="en-US"/>
                        </w:rPr>
                      </m:ctrlPr>
                    </m:sup>
                    <m:e>
                      <m:sSub>
                        <m:sSubPr>
                          <m:ctrlPr>
                            <w:ins w:id="1419" w:author="Pannetier, Theo" w:date="2024-08-15T17:41:00Z" w16du:dateUtc="2024-08-15T16:41:00Z">
                              <w:rPr>
                                <w:rFonts w:ascii="Cambria Math" w:hAnsi="Cambria Math"/>
                                <w:i/>
                                <w:lang w:val="en-US"/>
                              </w:rPr>
                            </w:ins>
                          </m:ctrlPr>
                        </m:sSubPr>
                        <m:e>
                          <m:r>
                            <w:ins w:id="1420" w:author="Pannetier, Theo" w:date="2024-08-15T17:41:00Z" w16du:dateUtc="2024-08-15T16:41:00Z">
                              <w:rPr>
                                <w:rFonts w:ascii="Cambria Math" w:hAnsi="Cambria Math"/>
                                <w:lang w:val="en-US"/>
                              </w:rPr>
                              <m:t>n</m:t>
                            </w:ins>
                          </m:r>
                        </m:e>
                        <m:sub>
                          <m:r>
                            <w:ins w:id="1421" w:author="Pannetier, Theo" w:date="2024-08-15T17:41:00Z" w16du:dateUtc="2024-08-15T16:41:00Z">
                              <w:rPr>
                                <w:rFonts w:ascii="Cambria Math" w:hAnsi="Cambria Math"/>
                                <w:lang w:val="en-US"/>
                              </w:rPr>
                              <m:t>ic\</m:t>
                            </w:ins>
                          </m:r>
                        </m:sub>
                      </m:sSub>
                      <m:ctrlPr>
                        <w:rPr>
                          <w:rFonts w:ascii="Cambria Math" w:hAnsi="Cambria Math"/>
                          <w:i/>
                          <w:lang w:val="en-US"/>
                        </w:rPr>
                      </m:ctrlPr>
                    </m:e>
                  </m:nary>
                  <m:r>
                    <w:ins w:id="1422" w:author="Pannetier, Theo" w:date="2024-08-15T17:41:00Z" w16du:dateUtc="2024-08-15T16:41:00Z">
                      <w:rPr>
                        <w:rFonts w:ascii="Cambria Math" w:hAnsi="Cambria Math"/>
                        <w:lang w:val="en-US"/>
                      </w:rPr>
                      <m:t>Big</m:t>
                    </w:ins>
                  </m:r>
                </m:e>
              </m:d>
              <m:nary>
                <m:naryPr>
                  <m:chr m:val="∑"/>
                  <m:supHide m:val="1"/>
                  <m:ctrlPr>
                    <w:rPr>
                      <w:rFonts w:ascii="Cambria Math" w:hAnsi="Cambria Math"/>
                      <w:lang w:val="en-US"/>
                    </w:rPr>
                  </m:ctrlPr>
                </m:naryPr>
                <m:sub>
                  <m:r>
                    <w:ins w:id="1423" w:author="Pannetier, Theo" w:date="2024-08-15T17:41:00Z" w16du:dateUtc="2024-08-15T16:41:00Z">
                      <w:rPr>
                        <w:rFonts w:ascii="Cambria Math" w:hAnsi="Cambria Math"/>
                        <w:lang w:val="en-US"/>
                      </w:rPr>
                      <m:t>u</m:t>
                    </w:ins>
                  </m:r>
                  <m:ctrlPr>
                    <w:rPr>
                      <w:rFonts w:ascii="Cambria Math" w:hAnsi="Cambria Math"/>
                      <w:i/>
                      <w:lang w:val="en-US"/>
                    </w:rPr>
                  </m:ctrlPr>
                </m:sub>
                <m:sup>
                  <m:ctrlPr>
                    <w:rPr>
                      <w:rFonts w:ascii="Cambria Math" w:hAnsi="Cambria Math"/>
                      <w:i/>
                      <w:lang w:val="en-US"/>
                    </w:rPr>
                  </m:ctrlPr>
                </m:sup>
                <m:e>
                  <m:d>
                    <m:dPr>
                      <m:begChr m:val="["/>
                      <m:endChr m:val="]"/>
                      <m:ctrlPr>
                        <w:ins w:id="1424" w:author="Pannetier, Theo" w:date="2024-08-15T17:41:00Z" w16du:dateUtc="2024-08-15T16:41:00Z">
                          <w:rPr>
                            <w:rFonts w:ascii="Cambria Math" w:hAnsi="Cambria Math"/>
                            <w:i/>
                            <w:lang w:val="en-US"/>
                          </w:rPr>
                        </w:ins>
                      </m:ctrlPr>
                    </m:dPr>
                    <m:e>
                      <m:sSub>
                        <m:sSubPr>
                          <m:ctrlPr>
                            <w:ins w:id="1425" w:author="Pannetier, Theo" w:date="2024-08-15T17:41:00Z" w16du:dateUtc="2024-08-15T16:41:00Z">
                              <w:rPr>
                                <w:rFonts w:ascii="Cambria Math" w:hAnsi="Cambria Math"/>
                                <w:i/>
                                <w:lang w:val="en-US"/>
                              </w:rPr>
                            </w:ins>
                          </m:ctrlPr>
                        </m:sSubPr>
                        <m:e>
                          <m:r>
                            <w:ins w:id="1426" w:author="Pannetier, Theo" w:date="2024-08-15T17:41:00Z" w16du:dateUtc="2024-08-15T16:41:00Z">
                              <w:rPr>
                                <w:rFonts w:ascii="Cambria Math" w:hAnsi="Cambria Math"/>
                                <w:lang w:val="en-US"/>
                              </w:rPr>
                              <m:t>p</m:t>
                            </w:ins>
                          </m:r>
                        </m:e>
                        <m:sub>
                          <m:r>
                            <w:ins w:id="1427" w:author="Pannetier, Theo" w:date="2024-08-15T17:41:00Z" w16du:dateUtc="2024-08-15T16:41:00Z">
                              <w:rPr>
                                <w:rFonts w:ascii="Cambria Math" w:hAnsi="Cambria Math"/>
                                <w:lang w:val="en-US"/>
                              </w:rPr>
                              <m:t>i,u</m:t>
                            </w:ins>
                          </m:r>
                        </m:sub>
                      </m:sSub>
                      <m:d>
                        <m:dPr>
                          <m:ctrlPr>
                            <w:ins w:id="1428" w:author="Pannetier, Theo" w:date="2024-08-15T17:41:00Z" w16du:dateUtc="2024-08-15T16:41:00Z">
                              <w:rPr>
                                <w:rFonts w:ascii="Cambria Math" w:hAnsi="Cambria Math"/>
                                <w:i/>
                                <w:lang w:val="en-US"/>
                              </w:rPr>
                            </w:ins>
                          </m:ctrlPr>
                        </m:dPr>
                        <m:e>
                          <m:r>
                            <w:ins w:id="1429" w:author="Pannetier, Theo" w:date="2024-08-15T17:41:00Z" w16du:dateUtc="2024-08-15T16:41:00Z">
                              <w:rPr>
                                <w:rFonts w:ascii="Cambria Math" w:hAnsi="Cambria Math"/>
                                <w:lang w:val="en-US"/>
                              </w:rPr>
                              <m:t>1-</m:t>
                            </w:ins>
                          </m:r>
                          <m:sSub>
                            <m:sSubPr>
                              <m:ctrlPr>
                                <w:ins w:id="1430" w:author="Pannetier, Theo" w:date="2024-08-15T17:41:00Z" w16du:dateUtc="2024-08-15T16:41:00Z">
                                  <w:rPr>
                                    <w:rFonts w:ascii="Cambria Math" w:hAnsi="Cambria Math"/>
                                    <w:i/>
                                    <w:lang w:val="en-US"/>
                                  </w:rPr>
                                </w:ins>
                              </m:ctrlPr>
                            </m:sSubPr>
                            <m:e>
                              <m:r>
                                <w:ins w:id="1431" w:author="Pannetier, Theo" w:date="2024-08-15T17:41:00Z" w16du:dateUtc="2024-08-15T16:41:00Z">
                                  <w:rPr>
                                    <w:rFonts w:ascii="Cambria Math" w:hAnsi="Cambria Math"/>
                                    <w:lang w:val="en-US"/>
                                  </w:rPr>
                                  <m:t>p</m:t>
                                </w:ins>
                              </m:r>
                            </m:e>
                            <m:sub>
                              <m:sSup>
                                <m:sSupPr>
                                  <m:ctrlPr>
                                    <w:ins w:id="1432" w:author="Pannetier, Theo" w:date="2024-08-15T17:41:00Z" w16du:dateUtc="2024-08-15T16:41:00Z">
                                      <w:rPr>
                                        <w:rFonts w:ascii="Cambria Math" w:hAnsi="Cambria Math"/>
                                        <w:i/>
                                        <w:lang w:val="en-US"/>
                                      </w:rPr>
                                    </w:ins>
                                  </m:ctrlPr>
                                </m:sSupPr>
                                <m:e>
                                  <m:r>
                                    <w:ins w:id="1433" w:author="Pannetier, Theo" w:date="2024-08-15T17:41:00Z" w16du:dateUtc="2024-08-15T16:41:00Z">
                                      <w:rPr>
                                        <w:rFonts w:ascii="Cambria Math" w:hAnsi="Cambria Math"/>
                                        <w:lang w:val="en-US"/>
                                      </w:rPr>
                                      <m:t>i</m:t>
                                    </w:ins>
                                  </m:r>
                                </m:e>
                                <m:sup>
                                  <m:r>
                                    <w:ins w:id="1434" w:author="Pannetier, Theo" w:date="2024-08-15T17:41:00Z" w16du:dateUtc="2024-08-15T16:41:00Z">
                                      <w:rPr>
                                        <w:rFonts w:ascii="Cambria Math" w:hAnsi="Cambria Math"/>
                                        <w:lang w:val="en-US"/>
                                      </w:rPr>
                                      <m:t>'</m:t>
                                    </w:ins>
                                  </m:r>
                                </m:sup>
                              </m:sSup>
                              <m:r>
                                <w:ins w:id="1435" w:author="Pannetier, Theo" w:date="2024-08-15T17:41:00Z" w16du:dateUtc="2024-08-15T16:41:00Z">
                                  <w:rPr>
                                    <w:rFonts w:ascii="Cambria Math" w:hAnsi="Cambria Math"/>
                                    <w:lang w:val="en-US"/>
                                  </w:rPr>
                                  <m:t>,u</m:t>
                                </w:ins>
                              </m:r>
                            </m:sub>
                          </m:sSub>
                        </m:e>
                      </m:d>
                      <m:r>
                        <w:ins w:id="1436" w:author="Pannetier, Theo" w:date="2024-08-15T17:41:00Z" w16du:dateUtc="2024-08-15T16:41:00Z">
                          <w:rPr>
                            <w:rFonts w:ascii="Cambria Math" w:hAnsi="Cambria Math"/>
                            <w:lang w:val="en-US"/>
                          </w:rPr>
                          <m:t>+</m:t>
                        </w:ins>
                      </m:r>
                      <m:sSub>
                        <m:sSubPr>
                          <m:ctrlPr>
                            <w:ins w:id="1437" w:author="Pannetier, Theo" w:date="2024-08-15T17:41:00Z" w16du:dateUtc="2024-08-15T16:41:00Z">
                              <w:rPr>
                                <w:rFonts w:ascii="Cambria Math" w:hAnsi="Cambria Math"/>
                                <w:i/>
                                <w:lang w:val="en-US"/>
                              </w:rPr>
                            </w:ins>
                          </m:ctrlPr>
                        </m:sSubPr>
                        <m:e>
                          <m:r>
                            <w:ins w:id="1438" w:author="Pannetier, Theo" w:date="2024-08-15T17:41:00Z" w16du:dateUtc="2024-08-15T16:41:00Z">
                              <w:rPr>
                                <w:rFonts w:ascii="Cambria Math" w:hAnsi="Cambria Math"/>
                                <w:lang w:val="en-US"/>
                              </w:rPr>
                              <m:t>p</m:t>
                            </w:ins>
                          </m:r>
                        </m:e>
                        <m:sub>
                          <m:sSup>
                            <m:sSupPr>
                              <m:ctrlPr>
                                <w:ins w:id="1439" w:author="Pannetier, Theo" w:date="2024-08-15T17:41:00Z" w16du:dateUtc="2024-08-15T16:41:00Z">
                                  <w:rPr>
                                    <w:rFonts w:ascii="Cambria Math" w:hAnsi="Cambria Math"/>
                                    <w:i/>
                                    <w:lang w:val="en-US"/>
                                  </w:rPr>
                                </w:ins>
                              </m:ctrlPr>
                            </m:sSupPr>
                            <m:e>
                              <m:r>
                                <w:ins w:id="1440" w:author="Pannetier, Theo" w:date="2024-08-15T17:41:00Z" w16du:dateUtc="2024-08-15T16:41:00Z">
                                  <w:rPr>
                                    <w:rFonts w:ascii="Cambria Math" w:hAnsi="Cambria Math"/>
                                    <w:lang w:val="en-US"/>
                                  </w:rPr>
                                  <m:t>i</m:t>
                                </w:ins>
                              </m:r>
                            </m:e>
                            <m:sup>
                              <m:r>
                                <w:ins w:id="1441" w:author="Pannetier, Theo" w:date="2024-08-15T17:41:00Z" w16du:dateUtc="2024-08-15T16:41:00Z">
                                  <w:rPr>
                                    <w:rFonts w:ascii="Cambria Math" w:hAnsi="Cambria Math"/>
                                    <w:lang w:val="en-US"/>
                                  </w:rPr>
                                  <m:t>'</m:t>
                                </w:ins>
                              </m:r>
                            </m:sup>
                          </m:sSup>
                          <m:r>
                            <w:ins w:id="1442" w:author="Pannetier, Theo" w:date="2024-08-15T17:41:00Z" w16du:dateUtc="2024-08-15T16:41:00Z">
                              <w:rPr>
                                <w:rFonts w:ascii="Cambria Math" w:hAnsi="Cambria Math"/>
                                <w:lang w:val="en-US"/>
                              </w:rPr>
                              <m:t>,u</m:t>
                            </w:ins>
                          </m:r>
                        </m:sub>
                      </m:sSub>
                      <m:d>
                        <m:dPr>
                          <m:ctrlPr>
                            <w:ins w:id="1443" w:author="Pannetier, Theo" w:date="2024-08-15T17:41:00Z" w16du:dateUtc="2024-08-15T16:41:00Z">
                              <w:rPr>
                                <w:rFonts w:ascii="Cambria Math" w:hAnsi="Cambria Math"/>
                                <w:i/>
                                <w:lang w:val="en-US"/>
                              </w:rPr>
                            </w:ins>
                          </m:ctrlPr>
                        </m:dPr>
                        <m:e>
                          <m:r>
                            <w:ins w:id="1444" w:author="Pannetier, Theo" w:date="2024-08-15T17:41:00Z" w16du:dateUtc="2024-08-15T16:41:00Z">
                              <w:rPr>
                                <w:rFonts w:ascii="Cambria Math" w:hAnsi="Cambria Math"/>
                                <w:lang w:val="en-US"/>
                              </w:rPr>
                              <m:t>1-</m:t>
                            </w:ins>
                          </m:r>
                          <m:sSub>
                            <m:sSubPr>
                              <m:ctrlPr>
                                <w:ins w:id="1445" w:author="Pannetier, Theo" w:date="2024-08-15T17:41:00Z" w16du:dateUtc="2024-08-15T16:41:00Z">
                                  <w:rPr>
                                    <w:rFonts w:ascii="Cambria Math" w:hAnsi="Cambria Math"/>
                                    <w:i/>
                                    <w:lang w:val="en-US"/>
                                  </w:rPr>
                                </w:ins>
                              </m:ctrlPr>
                            </m:sSubPr>
                            <m:e>
                              <m:r>
                                <w:ins w:id="1446" w:author="Pannetier, Theo" w:date="2024-08-15T17:41:00Z" w16du:dateUtc="2024-08-15T16:41:00Z">
                                  <w:rPr>
                                    <w:rFonts w:ascii="Cambria Math" w:hAnsi="Cambria Math"/>
                                    <w:lang w:val="en-US"/>
                                  </w:rPr>
                                  <m:t>p</m:t>
                                </w:ins>
                              </m:r>
                            </m:e>
                            <m:sub>
                              <m:r>
                                <w:ins w:id="1447" w:author="Pannetier, Theo" w:date="2024-08-15T17:41:00Z" w16du:dateUtc="2024-08-15T16:41:00Z">
                                  <w:rPr>
                                    <w:rFonts w:ascii="Cambria Math" w:hAnsi="Cambria Math"/>
                                    <w:lang w:val="en-US"/>
                                  </w:rPr>
                                  <m:t>i,u</m:t>
                                </w:ins>
                              </m:r>
                            </m:sub>
                          </m:sSub>
                        </m:e>
                      </m:d>
                    </m:e>
                  </m:d>
                  <m:ctrlPr>
                    <w:rPr>
                      <w:rFonts w:ascii="Cambria Math" w:hAnsi="Cambria Math"/>
                      <w:i/>
                      <w:lang w:val="en-US"/>
                    </w:rPr>
                  </m:ctrlPr>
                </m:e>
              </m:nary>
              <m:ctrlPr>
                <w:rPr>
                  <w:rFonts w:ascii="Cambria Math" w:hAnsi="Cambria Math"/>
                  <w:i/>
                  <w:lang w:val="en-US"/>
                </w:rPr>
              </m:ctrlPr>
            </m:num>
            <m:den>
              <m:r>
                <w:ins w:id="1448" w:author="Pannetier, Theo" w:date="2024-08-15T17:41:00Z" w16du:dateUtc="2024-08-15T16:41:00Z">
                  <w:rPr>
                    <w:rFonts w:ascii="Cambria Math" w:hAnsi="Cambria Math"/>
                    <w:lang w:val="en-US"/>
                  </w:rPr>
                  <m:t>2</m:t>
                </w:ins>
              </m:r>
              <m:nary>
                <m:naryPr>
                  <m:chr m:val="∑"/>
                  <m:supHide m:val="1"/>
                  <m:ctrlPr>
                    <w:rPr>
                      <w:rFonts w:ascii="Cambria Math" w:hAnsi="Cambria Math"/>
                      <w:lang w:val="en-US"/>
                    </w:rPr>
                  </m:ctrlPr>
                </m:naryPr>
                <m:sub>
                  <m:r>
                    <w:ins w:id="1449" w:author="Pannetier, Theo" w:date="2024-08-15T17:41:00Z" w16du:dateUtc="2024-08-15T16:41:00Z">
                      <w:rPr>
                        <w:rFonts w:ascii="Cambria Math" w:hAnsi="Cambria Math"/>
                        <w:lang w:val="en-US"/>
                      </w:rPr>
                      <m:t>u</m:t>
                    </w:ins>
                  </m:r>
                  <m:ctrlPr>
                    <w:rPr>
                      <w:rFonts w:ascii="Cambria Math" w:hAnsi="Cambria Math"/>
                      <w:i/>
                      <w:lang w:val="en-US"/>
                    </w:rPr>
                  </m:ctrlPr>
                </m:sub>
                <m:sup/>
                <m:e>
                  <m:nary>
                    <m:naryPr>
                      <m:chr m:val="∑"/>
                      <m:supHide m:val="1"/>
                      <m:ctrlPr>
                        <w:rPr>
                          <w:rFonts w:ascii="Cambria Math" w:hAnsi="Cambria Math"/>
                          <w:lang w:val="en-US"/>
                        </w:rPr>
                      </m:ctrlPr>
                    </m:naryPr>
                    <m:sub>
                      <m:r>
                        <w:ins w:id="1450" w:author="Pannetier, Theo" w:date="2024-08-15T17:41:00Z" w16du:dateUtc="2024-08-15T16:41:00Z">
                          <w:rPr>
                            <w:rFonts w:ascii="Cambria Math" w:hAnsi="Cambria Math"/>
                            <w:lang w:val="en-US"/>
                          </w:rPr>
                          <m:t>i</m:t>
                        </w:ins>
                      </m:r>
                      <m:ctrlPr>
                        <w:rPr>
                          <w:rFonts w:ascii="Cambria Math" w:hAnsi="Cambria Math"/>
                          <w:i/>
                          <w:lang w:val="en-US"/>
                        </w:rPr>
                      </m:ctrlPr>
                    </m:sub>
                    <m:sup>
                      <m:ctrlPr>
                        <w:rPr>
                          <w:rFonts w:ascii="Cambria Math" w:hAnsi="Cambria Math"/>
                          <w:i/>
                          <w:lang w:val="en-US"/>
                        </w:rPr>
                      </m:ctrlPr>
                    </m:sup>
                    <m:e>
                      <m:d>
                        <m:dPr>
                          <m:begChr m:val="["/>
                          <m:endChr m:val="]"/>
                          <m:ctrlPr>
                            <w:ins w:id="1451" w:author="Pannetier, Theo" w:date="2024-08-15T17:41:00Z" w16du:dateUtc="2024-08-15T16:41:00Z">
                              <w:rPr>
                                <w:rFonts w:ascii="Cambria Math" w:hAnsi="Cambria Math"/>
                                <w:i/>
                                <w:lang w:val="en-US"/>
                              </w:rPr>
                            </w:ins>
                          </m:ctrlPr>
                        </m:dPr>
                        <m:e>
                          <m:sSub>
                            <m:sSubPr>
                              <m:ctrlPr>
                                <w:ins w:id="1452" w:author="Pannetier, Theo" w:date="2024-08-15T17:41:00Z" w16du:dateUtc="2024-08-15T16:41:00Z">
                                  <w:rPr>
                                    <w:rFonts w:ascii="Cambria Math" w:hAnsi="Cambria Math"/>
                                    <w:i/>
                                    <w:lang w:val="en-US"/>
                                  </w:rPr>
                                </w:ins>
                              </m:ctrlPr>
                            </m:sSubPr>
                            <m:e>
                              <m:r>
                                <w:ins w:id="1453" w:author="Pannetier, Theo" w:date="2024-08-15T17:41:00Z" w16du:dateUtc="2024-08-15T16:41:00Z">
                                  <w:rPr>
                                    <w:rFonts w:ascii="Cambria Math" w:hAnsi="Cambria Math"/>
                                    <w:lang w:val="en-US"/>
                                  </w:rPr>
                                  <m:t>n</m:t>
                                </w:ins>
                              </m:r>
                            </m:e>
                            <m:sub>
                              <m:r>
                                <w:ins w:id="1454" w:author="Pannetier, Theo" w:date="2024-08-15T17:41:00Z" w16du:dateUtc="2024-08-15T16:41:00Z">
                                  <w:rPr>
                                    <w:rFonts w:ascii="Cambria Math" w:hAnsi="Cambria Math"/>
                                    <w:lang w:val="en-US"/>
                                  </w:rPr>
                                  <m:t>i</m:t>
                                </w:ins>
                              </m:r>
                            </m:sub>
                          </m:sSub>
                          <m:sSup>
                            <m:sSupPr>
                              <m:ctrlPr>
                                <w:ins w:id="1455" w:author="Pannetier, Theo" w:date="2024-08-15T17:41:00Z" w16du:dateUtc="2024-08-15T16:41:00Z">
                                  <w:rPr>
                                    <w:rFonts w:ascii="Cambria Math" w:hAnsi="Cambria Math"/>
                                    <w:i/>
                                    <w:lang w:val="en-US"/>
                                  </w:rPr>
                                </w:ins>
                              </m:ctrlPr>
                            </m:sSupPr>
                            <m:e>
                              <m:d>
                                <m:dPr>
                                  <m:ctrlPr>
                                    <w:ins w:id="1456" w:author="Pannetier, Theo" w:date="2024-08-15T17:41:00Z" w16du:dateUtc="2024-08-15T16:41:00Z">
                                      <w:rPr>
                                        <w:rFonts w:ascii="Cambria Math" w:hAnsi="Cambria Math"/>
                                        <w:i/>
                                        <w:lang w:val="en-US"/>
                                      </w:rPr>
                                    </w:ins>
                                  </m:ctrlPr>
                                </m:dPr>
                                <m:e>
                                  <m:sSub>
                                    <m:sSubPr>
                                      <m:ctrlPr>
                                        <w:ins w:id="1457" w:author="Pannetier, Theo" w:date="2024-08-15T17:41:00Z" w16du:dateUtc="2024-08-15T16:41:00Z">
                                          <w:rPr>
                                            <w:rFonts w:ascii="Cambria Math" w:hAnsi="Cambria Math"/>
                                            <w:i/>
                                            <w:lang w:val="en-US"/>
                                          </w:rPr>
                                        </w:ins>
                                      </m:ctrlPr>
                                    </m:sSubPr>
                                    <m:e>
                                      <m:r>
                                        <w:ins w:id="1458" w:author="Pannetier, Theo" w:date="2024-08-15T17:41:00Z" w16du:dateUtc="2024-08-15T16:41:00Z">
                                          <w:rPr>
                                            <w:rFonts w:ascii="Cambria Math" w:hAnsi="Cambria Math"/>
                                            <w:lang w:val="en-US"/>
                                          </w:rPr>
                                          <m:t>p</m:t>
                                        </w:ins>
                                      </m:r>
                                    </m:e>
                                    <m:sub>
                                      <m:r>
                                        <w:ins w:id="1459" w:author="Pannetier, Theo" w:date="2024-08-15T17:41:00Z" w16du:dateUtc="2024-08-15T16:41:00Z">
                                          <w:rPr>
                                            <w:rFonts w:ascii="Cambria Math" w:hAnsi="Cambria Math"/>
                                            <w:lang w:val="en-US"/>
                                          </w:rPr>
                                          <m:t>i,u</m:t>
                                        </w:ins>
                                      </m:r>
                                    </m:sub>
                                  </m:sSub>
                                  <m:r>
                                    <w:ins w:id="1460" w:author="Pannetier, Theo" w:date="2024-08-15T17:41:00Z" w16du:dateUtc="2024-08-15T16:41:00Z">
                                      <w:rPr>
                                        <w:rFonts w:ascii="Cambria Math" w:hAnsi="Cambria Math"/>
                                        <w:lang w:val="en-US"/>
                                      </w:rPr>
                                      <m:t>-</m:t>
                                    </w:ins>
                                  </m:r>
                                  <m:acc>
                                    <m:accPr>
                                      <m:chr m:val="̅"/>
                                      <m:ctrlPr>
                                        <w:rPr>
                                          <w:rFonts w:ascii="Cambria Math" w:hAnsi="Cambria Math"/>
                                          <w:lang w:val="en-US"/>
                                        </w:rPr>
                                      </m:ctrlPr>
                                    </m:accPr>
                                    <m:e>
                                      <m:sSub>
                                        <m:sSubPr>
                                          <m:ctrlPr>
                                            <w:ins w:id="1461" w:author="Pannetier, Theo" w:date="2024-08-15T17:41:00Z" w16du:dateUtc="2024-08-15T16:41:00Z">
                                              <w:rPr>
                                                <w:rFonts w:ascii="Cambria Math" w:hAnsi="Cambria Math"/>
                                                <w:i/>
                                                <w:lang w:val="en-US"/>
                                              </w:rPr>
                                            </w:ins>
                                          </m:ctrlPr>
                                        </m:sSubPr>
                                        <m:e>
                                          <m:r>
                                            <w:ins w:id="1462" w:author="Pannetier, Theo" w:date="2024-08-15T17:41:00Z" w16du:dateUtc="2024-08-15T16:41:00Z">
                                              <w:rPr>
                                                <w:rFonts w:ascii="Cambria Math" w:hAnsi="Cambria Math"/>
                                                <w:lang w:val="en-US"/>
                                              </w:rPr>
                                              <m:t>p</m:t>
                                            </w:ins>
                                          </m:r>
                                          <m:ctrlPr>
                                            <w:ins w:id="1463" w:author="Pannetier, Theo" w:date="2024-08-15T17:41:00Z" w16du:dateUtc="2024-08-15T16:41:00Z">
                                              <w:rPr>
                                                <w:rFonts w:ascii="Cambria Math" w:hAnsi="Cambria Math"/>
                                                <w:lang w:val="en-US"/>
                                              </w:rPr>
                                            </w:ins>
                                          </m:ctrlPr>
                                        </m:e>
                                        <m:sub>
                                          <m:r>
                                            <w:ins w:id="1464" w:author="Pannetier, Theo" w:date="2024-08-15T17:41:00Z" w16du:dateUtc="2024-08-15T16:41:00Z">
                                              <w:rPr>
                                                <w:rFonts w:ascii="Cambria Math" w:hAnsi="Cambria Math"/>
                                                <w:lang w:val="en-US"/>
                                              </w:rPr>
                                              <m:t>u</m:t>
                                            </w:ins>
                                          </m:r>
                                        </m:sub>
                                      </m:sSub>
                                    </m:e>
                                  </m:acc>
                                </m:e>
                              </m:d>
                            </m:e>
                            <m:sup>
                              <m:r>
                                <w:ins w:id="1465" w:author="Pannetier, Theo" w:date="2024-08-15T17:41:00Z" w16du:dateUtc="2024-08-15T16:41:00Z">
                                  <w:rPr>
                                    <w:rFonts w:ascii="Cambria Math" w:hAnsi="Cambria Math"/>
                                    <w:lang w:val="en-US"/>
                                  </w:rPr>
                                  <m:t>2</m:t>
                                </w:ins>
                              </m:r>
                            </m:sup>
                          </m:sSup>
                          <m:r>
                            <w:ins w:id="1466" w:author="Pannetier, Theo" w:date="2024-08-15T17:41:00Z" w16du:dateUtc="2024-08-15T16:41:00Z">
                              <w:rPr>
                                <w:rFonts w:ascii="Cambria Math" w:hAnsi="Cambria Math"/>
                                <w:lang w:val="en-US"/>
                              </w:rPr>
                              <m:t>+</m:t>
                            </w:ins>
                          </m:r>
                          <m:sSub>
                            <m:sSubPr>
                              <m:ctrlPr>
                                <w:ins w:id="1467" w:author="Pannetier, Theo" w:date="2024-08-15T17:41:00Z" w16du:dateUtc="2024-08-15T16:41:00Z">
                                  <w:rPr>
                                    <w:rFonts w:ascii="Cambria Math" w:hAnsi="Cambria Math"/>
                                    <w:i/>
                                    <w:lang w:val="en-US"/>
                                  </w:rPr>
                                </w:ins>
                              </m:ctrlPr>
                            </m:sSubPr>
                            <m:e>
                              <m:r>
                                <w:ins w:id="1468" w:author="Pannetier, Theo" w:date="2024-08-15T17:41:00Z" w16du:dateUtc="2024-08-15T16:41:00Z">
                                  <w:rPr>
                                    <w:rFonts w:ascii="Cambria Math" w:hAnsi="Cambria Math"/>
                                    <w:lang w:val="en-US"/>
                                  </w:rPr>
                                  <m:t>n</m:t>
                                </w:ins>
                              </m:r>
                            </m:e>
                            <m:sub>
                              <m:r>
                                <w:ins w:id="1469" w:author="Pannetier, Theo" w:date="2024-08-15T17:41:00Z" w16du:dateUtc="2024-08-15T16:41:00Z">
                                  <w:rPr>
                                    <w:rFonts w:ascii="Cambria Math" w:hAnsi="Cambria Math"/>
                                    <w:lang w:val="en-US"/>
                                  </w:rPr>
                                  <m:t>ic</m:t>
                                </w:ins>
                              </m:r>
                            </m:sub>
                          </m:sSub>
                          <m:sSub>
                            <m:sSubPr>
                              <m:ctrlPr>
                                <w:ins w:id="1470" w:author="Pannetier, Theo" w:date="2024-08-15T17:41:00Z" w16du:dateUtc="2024-08-15T16:41:00Z">
                                  <w:rPr>
                                    <w:rFonts w:ascii="Cambria Math" w:hAnsi="Cambria Math"/>
                                    <w:i/>
                                    <w:lang w:val="en-US"/>
                                  </w:rPr>
                                </w:ins>
                              </m:ctrlPr>
                            </m:sSubPr>
                            <m:e>
                              <m:r>
                                <w:ins w:id="1471" w:author="Pannetier, Theo" w:date="2024-08-15T17:41:00Z" w16du:dateUtc="2024-08-15T16:41:00Z">
                                  <w:rPr>
                                    <w:rFonts w:ascii="Cambria Math" w:hAnsi="Cambria Math"/>
                                    <w:lang w:val="en-US"/>
                                  </w:rPr>
                                  <m:t>p</m:t>
                                </w:ins>
                              </m:r>
                            </m:e>
                            <m:sub>
                              <m:r>
                                <w:ins w:id="1472" w:author="Pannetier, Theo" w:date="2024-08-15T17:41:00Z" w16du:dateUtc="2024-08-15T16:41:00Z">
                                  <w:rPr>
                                    <w:rFonts w:ascii="Cambria Math" w:hAnsi="Cambria Math"/>
                                    <w:lang w:val="en-US"/>
                                  </w:rPr>
                                  <m:t>i,u</m:t>
                                </w:ins>
                              </m:r>
                            </m:sub>
                          </m:sSub>
                          <m:d>
                            <m:dPr>
                              <m:ctrlPr>
                                <w:ins w:id="1473" w:author="Pannetier, Theo" w:date="2024-08-15T17:41:00Z" w16du:dateUtc="2024-08-15T16:41:00Z">
                                  <w:rPr>
                                    <w:rFonts w:ascii="Cambria Math" w:hAnsi="Cambria Math"/>
                                    <w:i/>
                                    <w:lang w:val="en-US"/>
                                  </w:rPr>
                                </w:ins>
                              </m:ctrlPr>
                            </m:dPr>
                            <m:e>
                              <m:r>
                                <w:ins w:id="1474" w:author="Pannetier, Theo" w:date="2024-08-15T17:41:00Z" w16du:dateUtc="2024-08-15T16:41:00Z">
                                  <w:rPr>
                                    <w:rFonts w:ascii="Cambria Math" w:hAnsi="Cambria Math"/>
                                    <w:lang w:val="en-US"/>
                                  </w:rPr>
                                  <m:t>1-</m:t>
                                </w:ins>
                              </m:r>
                              <m:sSub>
                                <m:sSubPr>
                                  <m:ctrlPr>
                                    <w:ins w:id="1475" w:author="Pannetier, Theo" w:date="2024-08-15T17:41:00Z" w16du:dateUtc="2024-08-15T16:41:00Z">
                                      <w:rPr>
                                        <w:rFonts w:ascii="Cambria Math" w:hAnsi="Cambria Math"/>
                                        <w:i/>
                                        <w:lang w:val="en-US"/>
                                      </w:rPr>
                                    </w:ins>
                                  </m:ctrlPr>
                                </m:sSubPr>
                                <m:e>
                                  <m:r>
                                    <w:ins w:id="1476" w:author="Pannetier, Theo" w:date="2024-08-15T17:41:00Z" w16du:dateUtc="2024-08-15T16:41:00Z">
                                      <w:rPr>
                                        <w:rFonts w:ascii="Cambria Math" w:hAnsi="Cambria Math"/>
                                        <w:lang w:val="en-US"/>
                                      </w:rPr>
                                      <m:t>p</m:t>
                                    </w:ins>
                                  </m:r>
                                </m:e>
                                <m:sub>
                                  <m:r>
                                    <w:ins w:id="1477" w:author="Pannetier, Theo" w:date="2024-08-15T17:41:00Z" w16du:dateUtc="2024-08-15T16:41:00Z">
                                      <w:rPr>
                                        <w:rFonts w:ascii="Cambria Math" w:hAnsi="Cambria Math"/>
                                        <w:lang w:val="en-US"/>
                                      </w:rPr>
                                      <m:t>i,u</m:t>
                                    </w:ins>
                                  </m:r>
                                </m:sub>
                              </m:sSub>
                            </m:e>
                          </m:d>
                        </m:e>
                      </m:d>
                      <m:ctrlPr>
                        <w:rPr>
                          <w:rFonts w:ascii="Cambria Math" w:hAnsi="Cambria Math"/>
                          <w:i/>
                          <w:lang w:val="en-US"/>
                        </w:rPr>
                      </m:ctrlPr>
                    </m:e>
                  </m:nary>
                </m:e>
              </m:nary>
              <m:ctrlPr>
                <w:rPr>
                  <w:rFonts w:ascii="Cambria Math" w:hAnsi="Cambria Math"/>
                  <w:i/>
                  <w:lang w:val="en-US"/>
                </w:rPr>
              </m:ctrlPr>
            </m:den>
          </m:f>
        </m:oMath>
      </m:oMathPara>
    </w:p>
    <w:p w14:paraId="2F0A662D" w14:textId="77777777" w:rsidR="008148C6" w:rsidRPr="008148C6" w:rsidRDefault="008148C6" w:rsidP="0006022B">
      <w:pPr>
        <w:rPr>
          <w:ins w:id="1478" w:author="Pannetier, Theo" w:date="2024-08-15T17:42:00Z" w16du:dateUtc="2024-08-15T16:42:00Z"/>
          <w:lang w:val="en-US"/>
        </w:rPr>
      </w:pPr>
    </w:p>
    <w:p w14:paraId="08891A21" w14:textId="1CCBE45A" w:rsidR="008148C6" w:rsidRPr="008148C6" w:rsidRDefault="008148C6" w:rsidP="0006022B">
      <w:pPr>
        <w:rPr>
          <w:ins w:id="1479" w:author="Pannetier, Theo" w:date="2024-08-15T17:41:00Z" w16du:dateUtc="2024-08-15T16:41:00Z"/>
          <w:lang w:val="en-US"/>
          <w:rPrChange w:id="1480" w:author="Pannetier, Theo" w:date="2024-08-15T17:42:00Z" w16du:dateUtc="2024-08-15T16:42:00Z">
            <w:rPr>
              <w:ins w:id="1481" w:author="Pannetier, Theo" w:date="2024-08-15T17:41:00Z" w16du:dateUtc="2024-08-15T16:41:00Z"/>
              <w:rFonts w:ascii="Cambria Math" w:hAnsi="Cambria Math"/>
              <w:i/>
              <w:lang w:val="en-US"/>
            </w:rPr>
          </w:rPrChange>
        </w:rPr>
      </w:pPr>
      <m:oMathPara>
        <m:oMath>
          <m:sSub>
            <m:sSubPr>
              <m:ctrlPr>
                <w:ins w:id="1482" w:author="Pannetier, Theo" w:date="2024-08-15T17:42:00Z" w16du:dateUtc="2024-08-15T16:42:00Z">
                  <w:rPr>
                    <w:rFonts w:ascii="Cambria Math" w:hAnsi="Cambria Math"/>
                    <w:i/>
                    <w:lang w:val="en-US"/>
                  </w:rPr>
                </w:ins>
              </m:ctrlPr>
            </m:sSubPr>
            <m:e>
              <m:r>
                <m:rPr>
                  <m:sty m:val="p"/>
                </m:rPr>
                <w:rPr>
                  <w:rFonts w:ascii="Cambria Math" w:hAnsi="Cambria Math"/>
                  <w:lang w:val="en-US"/>
                </w:rPr>
                <m:t>β</m:t>
              </m:r>
              <m:ctrlPr>
                <w:ins w:id="1483" w:author="Pannetier, Theo" w:date="2024-08-15T17:42:00Z" w16du:dateUtc="2024-08-15T16:42:00Z">
                  <w:rPr>
                    <w:rFonts w:ascii="Cambria Math" w:hAnsi="Cambria Math"/>
                    <w:lang w:val="en-US"/>
                  </w:rPr>
                </w:ins>
              </m:ctrlPr>
            </m:e>
            <m:sub>
              <m:r>
                <w:ins w:id="1484" w:author="Pannetier, Theo" w:date="2024-08-15T17:42:00Z" w16du:dateUtc="2024-08-15T16:42:00Z">
                  <w:rPr>
                    <w:rFonts w:ascii="Cambria Math" w:hAnsi="Cambria Math"/>
                    <w:lang w:val="en-US"/>
                  </w:rPr>
                  <m:t>i</m:t>
                </w:ins>
              </m:r>
            </m:sub>
          </m:sSub>
          <m:r>
            <w:ins w:id="1485" w:author="Pannetier, Theo" w:date="2024-08-15T17:42:00Z" w16du:dateUtc="2024-08-15T16:42:00Z">
              <w:rPr>
                <w:rFonts w:ascii="Cambria Math" w:hAnsi="Cambria Math"/>
                <w:lang w:val="en-US"/>
              </w:rPr>
              <m:t>=</m:t>
            </w:ins>
          </m:r>
          <m:f>
            <m:fPr>
              <m:ctrlPr>
                <w:rPr>
                  <w:rFonts w:ascii="Cambria Math" w:hAnsi="Cambria Math"/>
                  <w:lang w:val="en-US"/>
                </w:rPr>
              </m:ctrlPr>
            </m:fPr>
            <m:num>
              <m:sSub>
                <m:sSubPr>
                  <m:ctrlPr>
                    <w:ins w:id="1486" w:author="Pannetier, Theo" w:date="2024-08-15T17:42:00Z" w16du:dateUtc="2024-08-15T16:42:00Z">
                      <w:rPr>
                        <w:rFonts w:ascii="Cambria Math" w:hAnsi="Cambria Math"/>
                        <w:i/>
                        <w:lang w:val="en-US"/>
                      </w:rPr>
                    </w:ins>
                  </m:ctrlPr>
                </m:sSubPr>
                <m:e>
                  <m:r>
                    <m:rPr>
                      <m:sty m:val="p"/>
                    </m:rPr>
                    <w:rPr>
                      <w:rFonts w:ascii="Cambria Math" w:hAnsi="Cambria Math"/>
                      <w:lang w:val="en-US"/>
                    </w:rPr>
                    <m:t>θ</m:t>
                  </m:r>
                </m:e>
                <m:sub>
                  <m:r>
                    <w:ins w:id="1487" w:author="Pannetier, Theo" w:date="2024-08-15T17:42:00Z" w16du:dateUtc="2024-08-15T16:42:00Z">
                      <w:rPr>
                        <w:rFonts w:ascii="Cambria Math" w:hAnsi="Cambria Math"/>
                        <w:lang w:val="en-US"/>
                      </w:rPr>
                      <m:t>i</m:t>
                    </w:ins>
                  </m:r>
                </m:sub>
              </m:sSub>
              <m:r>
                <w:ins w:id="1488" w:author="Pannetier, Theo" w:date="2024-08-15T17:42:00Z" w16du:dateUtc="2024-08-15T16:42:00Z">
                  <w:rPr>
                    <w:rFonts w:ascii="Cambria Math" w:hAnsi="Cambria Math"/>
                    <w:lang w:val="en-US"/>
                  </w:rPr>
                  <m:t>-</m:t>
                </w:ins>
              </m:r>
              <m:sSub>
                <m:sSubPr>
                  <m:ctrlPr>
                    <w:ins w:id="1489" w:author="Pannetier, Theo" w:date="2024-08-15T17:42:00Z" w16du:dateUtc="2024-08-15T16:42:00Z">
                      <w:rPr>
                        <w:rFonts w:ascii="Cambria Math" w:hAnsi="Cambria Math"/>
                        <w:i/>
                        <w:lang w:val="en-US"/>
                      </w:rPr>
                    </w:ins>
                  </m:ctrlPr>
                </m:sSubPr>
                <m:e>
                  <m:r>
                    <m:rPr>
                      <m:sty m:val="p"/>
                    </m:rPr>
                    <w:rPr>
                      <w:rFonts w:ascii="Cambria Math" w:hAnsi="Cambria Math"/>
                      <w:lang w:val="en-US"/>
                    </w:rPr>
                    <m:t>θ</m:t>
                  </m:r>
                </m:e>
                <m:sub>
                  <m:r>
                    <w:ins w:id="1490" w:author="Pannetier, Theo" w:date="2024-08-15T17:42:00Z" w16du:dateUtc="2024-08-15T16:42:00Z">
                      <w:rPr>
                        <w:rFonts w:ascii="Cambria Math" w:hAnsi="Cambria Math"/>
                        <w:lang w:val="en-US"/>
                      </w:rPr>
                      <m:t>A</m:t>
                    </w:ins>
                  </m:r>
                </m:sub>
              </m:sSub>
              <m:ctrlPr>
                <w:rPr>
                  <w:rFonts w:ascii="Cambria Math" w:hAnsi="Cambria Math"/>
                  <w:i/>
                  <w:lang w:val="en-US"/>
                </w:rPr>
              </m:ctrlPr>
            </m:num>
            <m:den>
              <m:r>
                <w:ins w:id="1491" w:author="Pannetier, Theo" w:date="2024-08-15T17:42:00Z" w16du:dateUtc="2024-08-15T16:42:00Z">
                  <w:rPr>
                    <w:rFonts w:ascii="Cambria Math" w:hAnsi="Cambria Math"/>
                    <w:lang w:val="en-US"/>
                  </w:rPr>
                  <m:t>1-</m:t>
                </w:ins>
              </m:r>
              <m:sSub>
                <m:sSubPr>
                  <m:ctrlPr>
                    <w:ins w:id="1492" w:author="Pannetier, Theo" w:date="2024-08-15T17:42:00Z" w16du:dateUtc="2024-08-15T16:42:00Z">
                      <w:rPr>
                        <w:rFonts w:ascii="Cambria Math" w:hAnsi="Cambria Math"/>
                        <w:i/>
                        <w:lang w:val="en-US"/>
                      </w:rPr>
                    </w:ins>
                  </m:ctrlPr>
                </m:sSubPr>
                <m:e>
                  <m:r>
                    <m:rPr>
                      <m:sty m:val="p"/>
                    </m:rPr>
                    <w:rPr>
                      <w:rFonts w:ascii="Cambria Math" w:hAnsi="Cambria Math"/>
                      <w:lang w:val="en-US"/>
                    </w:rPr>
                    <m:t>θ</m:t>
                  </m:r>
                </m:e>
                <m:sub>
                  <m:r>
                    <w:ins w:id="1493" w:author="Pannetier, Theo" w:date="2024-08-15T17:42:00Z" w16du:dateUtc="2024-08-15T16:42:00Z">
                      <w:rPr>
                        <w:rFonts w:ascii="Cambria Math" w:hAnsi="Cambria Math"/>
                        <w:lang w:val="en-US"/>
                      </w:rPr>
                      <m:t>A</m:t>
                    </w:ins>
                  </m:r>
                </m:sub>
              </m:sSub>
              <m:ctrlPr>
                <w:rPr>
                  <w:rFonts w:ascii="Cambria Math" w:hAnsi="Cambria Math"/>
                  <w:i/>
                  <w:lang w:val="en-US"/>
                </w:rPr>
              </m:ctrlPr>
            </m:den>
          </m:f>
        </m:oMath>
      </m:oMathPara>
    </w:p>
    <w:p w14:paraId="475CFFD0" w14:textId="1D9AF6BF" w:rsidR="001A071B" w:rsidRPr="001A071B" w:rsidRDefault="001A071B" w:rsidP="0006022B">
      <w:pPr>
        <w:rPr>
          <w:ins w:id="1494" w:author="Pannetier, Theo" w:date="2024-08-15T17:42:00Z" w16du:dateUtc="2024-08-15T16:42:00Z"/>
          <w:lang w:val="en-US"/>
          <w:rPrChange w:id="1495" w:author="Pannetier, Theo" w:date="2024-08-15T17:42:00Z" w16du:dateUtc="2024-08-15T16:42:00Z">
            <w:rPr>
              <w:ins w:id="1496" w:author="Pannetier, Theo" w:date="2024-08-15T17:42:00Z" w16du:dateUtc="2024-08-15T16:42:00Z"/>
              <w:rFonts w:ascii="Cambria Math" w:hAnsi="Cambria Math"/>
              <w:i/>
              <w:lang w:val="en-US"/>
            </w:rPr>
          </w:rPrChange>
        </w:rPr>
      </w:pPr>
      <m:oMathPara>
        <m:oMath>
          <m:acc>
            <m:accPr>
              <m:ctrlPr>
                <w:rPr>
                  <w:rFonts w:ascii="Cambria Math" w:hAnsi="Cambria Math"/>
                  <w:lang w:val="en-US"/>
                </w:rPr>
              </m:ctrlPr>
            </m:accPr>
            <m:e>
              <m:sSub>
                <m:sSubPr>
                  <m:ctrlPr>
                    <w:ins w:id="1497" w:author="Pannetier, Theo" w:date="2024-08-15T17:41:00Z" w16du:dateUtc="2024-08-15T16:41:00Z">
                      <w:rPr>
                        <w:rFonts w:ascii="Cambria Math" w:hAnsi="Cambria Math"/>
                        <w:i/>
                        <w:lang w:val="en-US"/>
                      </w:rPr>
                    </w:ins>
                  </m:ctrlPr>
                </m:sSubPr>
                <m:e>
                  <m:r>
                    <m:rPr>
                      <m:sty m:val="p"/>
                    </m:rPr>
                    <w:rPr>
                      <w:rFonts w:ascii="Cambria Math" w:hAnsi="Cambria Math"/>
                      <w:lang w:val="en-US"/>
                    </w:rPr>
                    <m:t>β</m:t>
                  </m:r>
                  <m:ctrlPr>
                    <w:ins w:id="1498" w:author="Pannetier, Theo" w:date="2024-08-15T17:41:00Z" w16du:dateUtc="2024-08-15T16:41:00Z">
                      <w:rPr>
                        <w:rFonts w:ascii="Cambria Math" w:hAnsi="Cambria Math"/>
                        <w:lang w:val="en-US"/>
                      </w:rPr>
                    </w:ins>
                  </m:ctrlPr>
                </m:e>
                <m:sub>
                  <m:r>
                    <w:ins w:id="1499" w:author="Pannetier, Theo" w:date="2024-08-15T17:41:00Z" w16du:dateUtc="2024-08-15T16:41:00Z">
                      <w:rPr>
                        <w:rFonts w:ascii="Cambria Math" w:hAnsi="Cambria Math"/>
                        <w:lang w:val="en-US"/>
                      </w:rPr>
                      <m:t>i</m:t>
                    </w:ins>
                  </m:r>
                </m:sub>
              </m:sSub>
            </m:e>
          </m:acc>
          <m:r>
            <w:ins w:id="1500" w:author="Pannetier, Theo" w:date="2024-08-15T17:41:00Z" w16du:dateUtc="2024-08-15T16:41:00Z">
              <w:rPr>
                <w:rFonts w:ascii="Cambria Math" w:hAnsi="Cambria Math"/>
                <w:lang w:val="en-US"/>
              </w:rPr>
              <m:t>=1-</m:t>
            </w:ins>
          </m:r>
          <m:f>
            <m:fPr>
              <m:ctrlPr>
                <w:rPr>
                  <w:rFonts w:ascii="Cambria Math" w:hAnsi="Cambria Math"/>
                  <w:lang w:val="en-US"/>
                </w:rPr>
              </m:ctrlPr>
            </m:fPr>
            <m:num>
              <m:r>
                <w:ins w:id="1501" w:author="Pannetier, Theo" w:date="2024-08-15T17:41:00Z" w16du:dateUtc="2024-08-15T16:41:00Z">
                  <w:rPr>
                    <w:rFonts w:ascii="Cambria Math" w:hAnsi="Cambria Math"/>
                    <w:lang w:val="en-US"/>
                  </w:rPr>
                  <m:t>\Big</m:t>
                </w:ins>
              </m:r>
              <m:d>
                <m:dPr>
                  <m:ctrlPr>
                    <w:ins w:id="1502" w:author="Pannetier, Theo" w:date="2024-08-15T17:41:00Z" w16du:dateUtc="2024-08-15T16:41:00Z">
                      <w:rPr>
                        <w:rFonts w:ascii="Cambria Math" w:hAnsi="Cambria Math"/>
                        <w:i/>
                        <w:lang w:val="en-US"/>
                      </w:rPr>
                    </w:ins>
                  </m:ctrlPr>
                </m:dPr>
                <m:e>
                  <m:nary>
                    <m:naryPr>
                      <m:chr m:val="∑"/>
                      <m:supHide m:val="1"/>
                      <m:ctrlPr>
                        <w:rPr>
                          <w:rFonts w:ascii="Cambria Math" w:hAnsi="Cambria Math"/>
                          <w:lang w:val="en-US"/>
                        </w:rPr>
                      </m:ctrlPr>
                    </m:naryPr>
                    <m:sub>
                      <m:r>
                        <w:ins w:id="1503" w:author="Pannetier, Theo" w:date="2024-08-15T17:41:00Z" w16du:dateUtc="2024-08-15T16:41:00Z">
                          <w:rPr>
                            <w:rFonts w:ascii="Cambria Math" w:hAnsi="Cambria Math"/>
                            <w:lang w:val="en-US"/>
                          </w:rPr>
                          <m:t>i</m:t>
                        </w:ins>
                      </m:r>
                      <m:ctrlPr>
                        <w:rPr>
                          <w:rFonts w:ascii="Cambria Math" w:hAnsi="Cambria Math"/>
                          <w:i/>
                          <w:lang w:val="en-US"/>
                        </w:rPr>
                      </m:ctrlPr>
                    </m:sub>
                    <m:sup>
                      <m:ctrlPr>
                        <w:rPr>
                          <w:rFonts w:ascii="Cambria Math" w:hAnsi="Cambria Math"/>
                          <w:i/>
                          <w:lang w:val="en-US"/>
                        </w:rPr>
                      </m:ctrlPr>
                    </m:sup>
                    <m:e>
                      <m:sSub>
                        <m:sSubPr>
                          <m:ctrlPr>
                            <w:ins w:id="1504" w:author="Pannetier, Theo" w:date="2024-08-15T17:41:00Z" w16du:dateUtc="2024-08-15T16:41:00Z">
                              <w:rPr>
                                <w:rFonts w:ascii="Cambria Math" w:hAnsi="Cambria Math"/>
                                <w:i/>
                                <w:lang w:val="en-US"/>
                              </w:rPr>
                            </w:ins>
                          </m:ctrlPr>
                        </m:sSubPr>
                        <m:e>
                          <m:r>
                            <w:ins w:id="1505" w:author="Pannetier, Theo" w:date="2024-08-15T17:41:00Z" w16du:dateUtc="2024-08-15T16:41:00Z">
                              <w:rPr>
                                <w:rFonts w:ascii="Cambria Math" w:hAnsi="Cambria Math"/>
                                <w:lang w:val="en-US"/>
                              </w:rPr>
                              <m:t>n</m:t>
                            </w:ins>
                          </m:r>
                        </m:e>
                        <m:sub>
                          <m:r>
                            <w:ins w:id="1506" w:author="Pannetier, Theo" w:date="2024-08-15T17:41:00Z" w16du:dateUtc="2024-08-15T16:41:00Z">
                              <w:rPr>
                                <w:rFonts w:ascii="Cambria Math" w:hAnsi="Cambria Math"/>
                                <w:lang w:val="en-US"/>
                              </w:rPr>
                              <m:t>ic\</m:t>
                            </w:ins>
                          </m:r>
                        </m:sub>
                      </m:sSub>
                      <m:ctrlPr>
                        <w:rPr>
                          <w:rFonts w:ascii="Cambria Math" w:hAnsi="Cambria Math"/>
                          <w:i/>
                          <w:lang w:val="en-US"/>
                        </w:rPr>
                      </m:ctrlPr>
                    </m:e>
                  </m:nary>
                  <m:r>
                    <w:ins w:id="1507" w:author="Pannetier, Theo" w:date="2024-08-15T17:41:00Z" w16du:dateUtc="2024-08-15T16:41:00Z">
                      <w:rPr>
                        <w:rFonts w:ascii="Cambria Math" w:hAnsi="Cambria Math"/>
                        <w:lang w:val="en-US"/>
                      </w:rPr>
                      <m:t>Big</m:t>
                    </w:ins>
                  </m:r>
                </m:e>
              </m:d>
              <m:nary>
                <m:naryPr>
                  <m:chr m:val="∑"/>
                  <m:supHide m:val="1"/>
                  <m:ctrlPr>
                    <w:rPr>
                      <w:rFonts w:ascii="Cambria Math" w:hAnsi="Cambria Math"/>
                      <w:lang w:val="en-US"/>
                    </w:rPr>
                  </m:ctrlPr>
                </m:naryPr>
                <m:sub>
                  <m:r>
                    <w:ins w:id="1508" w:author="Pannetier, Theo" w:date="2024-08-15T17:41:00Z" w16du:dateUtc="2024-08-15T16:41:00Z">
                      <w:rPr>
                        <w:rFonts w:ascii="Cambria Math" w:hAnsi="Cambria Math"/>
                        <w:lang w:val="en-US"/>
                      </w:rPr>
                      <m:t>u</m:t>
                    </w:ins>
                  </m:r>
                  <m:ctrlPr>
                    <w:rPr>
                      <w:rFonts w:ascii="Cambria Math" w:hAnsi="Cambria Math"/>
                      <w:i/>
                      <w:lang w:val="en-US"/>
                    </w:rPr>
                  </m:ctrlPr>
                </m:sub>
                <m:sup/>
                <m:e>
                  <m:f>
                    <m:fPr>
                      <m:ctrlPr>
                        <w:rPr>
                          <w:rFonts w:ascii="Cambria Math" w:hAnsi="Cambria Math"/>
                          <w:lang w:val="en-US"/>
                        </w:rPr>
                      </m:ctrlPr>
                    </m:fPr>
                    <m:num>
                      <m:sSubSup>
                        <m:sSubSupPr>
                          <m:ctrlPr>
                            <w:ins w:id="1509" w:author="Pannetier, Theo" w:date="2024-08-15T17:41:00Z" w16du:dateUtc="2024-08-15T16:41:00Z">
                              <w:rPr>
                                <w:rFonts w:ascii="Cambria Math" w:hAnsi="Cambria Math"/>
                                <w:i/>
                                <w:lang w:val="en-US"/>
                              </w:rPr>
                            </w:ins>
                          </m:ctrlPr>
                        </m:sSubSupPr>
                        <m:e>
                          <m:r>
                            <w:ins w:id="1510" w:author="Pannetier, Theo" w:date="2024-08-15T17:41:00Z" w16du:dateUtc="2024-08-15T16:41:00Z">
                              <w:rPr>
                                <w:rFonts w:ascii="Cambria Math" w:hAnsi="Cambria Math"/>
                                <w:lang w:val="en-US"/>
                              </w:rPr>
                              <m:t>n</m:t>
                            </w:ins>
                          </m:r>
                        </m:e>
                        <m:sub>
                          <m:r>
                            <w:ins w:id="1511" w:author="Pannetier, Theo" w:date="2024-08-15T17:41:00Z" w16du:dateUtc="2024-08-15T16:41:00Z">
                              <w:rPr>
                                <w:rFonts w:ascii="Cambria Math" w:hAnsi="Cambria Math"/>
                                <w:lang w:val="en-US"/>
                              </w:rPr>
                              <m:t>i</m:t>
                            </w:ins>
                          </m:r>
                        </m:sub>
                        <m:sup>
                          <m:r>
                            <w:ins w:id="1512" w:author="Pannetier, Theo" w:date="2024-08-15T17:41:00Z" w16du:dateUtc="2024-08-15T16:41:00Z">
                              <w:rPr>
                                <w:rFonts w:ascii="Cambria Math" w:hAnsi="Cambria Math"/>
                                <w:lang w:val="en-US"/>
                              </w:rPr>
                              <m:t>2</m:t>
                            </w:ins>
                          </m:r>
                        </m:sup>
                      </m:sSubSup>
                      <m:ctrlPr>
                        <w:rPr>
                          <w:rFonts w:ascii="Cambria Math" w:hAnsi="Cambria Math"/>
                          <w:i/>
                          <w:lang w:val="en-US"/>
                        </w:rPr>
                      </m:ctrlPr>
                    </m:num>
                    <m:den>
                      <m:sSub>
                        <m:sSubPr>
                          <m:ctrlPr>
                            <w:ins w:id="1513" w:author="Pannetier, Theo" w:date="2024-08-15T17:41:00Z" w16du:dateUtc="2024-08-15T16:41:00Z">
                              <w:rPr>
                                <w:rFonts w:ascii="Cambria Math" w:hAnsi="Cambria Math"/>
                                <w:i/>
                                <w:lang w:val="en-US"/>
                              </w:rPr>
                            </w:ins>
                          </m:ctrlPr>
                        </m:sSubPr>
                        <m:e>
                          <m:r>
                            <w:ins w:id="1514" w:author="Pannetier, Theo" w:date="2024-08-15T17:41:00Z" w16du:dateUtc="2024-08-15T16:41:00Z">
                              <w:rPr>
                                <w:rFonts w:ascii="Cambria Math" w:hAnsi="Cambria Math"/>
                                <w:lang w:val="en-US"/>
                              </w:rPr>
                              <m:t>n</m:t>
                            </w:ins>
                          </m:r>
                        </m:e>
                        <m:sub>
                          <m:r>
                            <w:ins w:id="1515" w:author="Pannetier, Theo" w:date="2024-08-15T17:41:00Z" w16du:dateUtc="2024-08-15T16:41:00Z">
                              <w:rPr>
                                <w:rFonts w:ascii="Cambria Math" w:hAnsi="Cambria Math"/>
                                <w:lang w:val="en-US"/>
                              </w:rPr>
                              <m:t>i</m:t>
                            </w:ins>
                          </m:r>
                        </m:sub>
                      </m:sSub>
                      <m:r>
                        <w:ins w:id="1516" w:author="Pannetier, Theo" w:date="2024-08-15T17:41:00Z" w16du:dateUtc="2024-08-15T16:41:00Z">
                          <w:rPr>
                            <w:rFonts w:ascii="Cambria Math" w:hAnsi="Cambria Math"/>
                            <w:lang w:val="en-US"/>
                          </w:rPr>
                          <m:t>-1</m:t>
                        </w:ins>
                      </m:r>
                      <m:ctrlPr>
                        <w:rPr>
                          <w:rFonts w:ascii="Cambria Math" w:hAnsi="Cambria Math"/>
                          <w:i/>
                          <w:lang w:val="en-US"/>
                        </w:rPr>
                      </m:ctrlPr>
                    </m:den>
                  </m:f>
                  <m:sSub>
                    <m:sSubPr>
                      <m:ctrlPr>
                        <w:ins w:id="1517" w:author="Pannetier, Theo" w:date="2024-08-15T17:41:00Z" w16du:dateUtc="2024-08-15T16:41:00Z">
                          <w:rPr>
                            <w:rFonts w:ascii="Cambria Math" w:hAnsi="Cambria Math"/>
                            <w:i/>
                            <w:lang w:val="en-US"/>
                          </w:rPr>
                        </w:ins>
                      </m:ctrlPr>
                    </m:sSubPr>
                    <m:e>
                      <m:r>
                        <w:ins w:id="1518" w:author="Pannetier, Theo" w:date="2024-08-15T17:41:00Z" w16du:dateUtc="2024-08-15T16:41:00Z">
                          <w:rPr>
                            <w:rFonts w:ascii="Cambria Math" w:hAnsi="Cambria Math"/>
                            <w:lang w:val="en-US"/>
                          </w:rPr>
                          <m:t>p</m:t>
                        </w:ins>
                      </m:r>
                    </m:e>
                    <m:sub>
                      <m:r>
                        <w:ins w:id="1519" w:author="Pannetier, Theo" w:date="2024-08-15T17:41:00Z" w16du:dateUtc="2024-08-15T16:41:00Z">
                          <w:rPr>
                            <w:rFonts w:ascii="Cambria Math" w:hAnsi="Cambria Math"/>
                            <w:lang w:val="en-US"/>
                          </w:rPr>
                          <m:t>i,u</m:t>
                        </w:ins>
                      </m:r>
                    </m:sub>
                  </m:sSub>
                  <m:d>
                    <m:dPr>
                      <m:ctrlPr>
                        <w:ins w:id="1520" w:author="Pannetier, Theo" w:date="2024-08-15T17:41:00Z" w16du:dateUtc="2024-08-15T16:41:00Z">
                          <w:rPr>
                            <w:rFonts w:ascii="Cambria Math" w:hAnsi="Cambria Math"/>
                            <w:i/>
                            <w:lang w:val="en-US"/>
                          </w:rPr>
                        </w:ins>
                      </m:ctrlPr>
                    </m:dPr>
                    <m:e>
                      <m:r>
                        <w:ins w:id="1521" w:author="Pannetier, Theo" w:date="2024-08-15T17:41:00Z" w16du:dateUtc="2024-08-15T16:41:00Z">
                          <w:rPr>
                            <w:rFonts w:ascii="Cambria Math" w:hAnsi="Cambria Math"/>
                            <w:lang w:val="en-US"/>
                          </w:rPr>
                          <m:t>1-</m:t>
                        </w:ins>
                      </m:r>
                      <m:sSub>
                        <m:sSubPr>
                          <m:ctrlPr>
                            <w:ins w:id="1522" w:author="Pannetier, Theo" w:date="2024-08-15T17:41:00Z" w16du:dateUtc="2024-08-15T16:41:00Z">
                              <w:rPr>
                                <w:rFonts w:ascii="Cambria Math" w:hAnsi="Cambria Math"/>
                                <w:i/>
                                <w:lang w:val="en-US"/>
                              </w:rPr>
                            </w:ins>
                          </m:ctrlPr>
                        </m:sSubPr>
                        <m:e>
                          <m:r>
                            <w:ins w:id="1523" w:author="Pannetier, Theo" w:date="2024-08-15T17:41:00Z" w16du:dateUtc="2024-08-15T16:41:00Z">
                              <w:rPr>
                                <w:rFonts w:ascii="Cambria Math" w:hAnsi="Cambria Math"/>
                                <w:lang w:val="en-US"/>
                              </w:rPr>
                              <m:t>p</m:t>
                            </w:ins>
                          </m:r>
                        </m:e>
                        <m:sub>
                          <m:r>
                            <w:ins w:id="1524" w:author="Pannetier, Theo" w:date="2024-08-15T17:41:00Z" w16du:dateUtc="2024-08-15T16:41:00Z">
                              <w:rPr>
                                <w:rFonts w:ascii="Cambria Math" w:hAnsi="Cambria Math"/>
                                <w:lang w:val="en-US"/>
                              </w:rPr>
                              <m:t>i,u</m:t>
                            </w:ins>
                          </m:r>
                        </m:sub>
                      </m:sSub>
                    </m:e>
                  </m:d>
                </m:e>
              </m:nary>
              <m:ctrlPr>
                <w:rPr>
                  <w:rFonts w:ascii="Cambria Math" w:hAnsi="Cambria Math"/>
                  <w:i/>
                  <w:lang w:val="en-US"/>
                </w:rPr>
              </m:ctrlPr>
            </m:num>
            <m:den>
              <m:r>
                <w:ins w:id="1525" w:author="Pannetier, Theo" w:date="2024-08-15T17:41:00Z" w16du:dateUtc="2024-08-15T16:41:00Z">
                  <w:rPr>
                    <w:rFonts w:ascii="Cambria Math" w:hAnsi="Cambria Math"/>
                    <w:lang w:val="en-US"/>
                  </w:rPr>
                  <m:t>\Big</m:t>
                </w:ins>
              </m:r>
              <m:d>
                <m:dPr>
                  <m:ctrlPr>
                    <w:ins w:id="1526" w:author="Pannetier, Theo" w:date="2024-08-15T17:41:00Z" w16du:dateUtc="2024-08-15T16:41:00Z">
                      <w:rPr>
                        <w:rFonts w:ascii="Cambria Math" w:hAnsi="Cambria Math"/>
                        <w:i/>
                        <w:lang w:val="en-US"/>
                      </w:rPr>
                    </w:ins>
                  </m:ctrlPr>
                </m:dPr>
                <m:e>
                  <m:nary>
                    <m:naryPr>
                      <m:chr m:val="∑"/>
                      <m:supHide m:val="1"/>
                      <m:ctrlPr>
                        <w:rPr>
                          <w:rFonts w:ascii="Cambria Math" w:hAnsi="Cambria Math"/>
                          <w:lang w:val="en-US"/>
                        </w:rPr>
                      </m:ctrlPr>
                    </m:naryPr>
                    <m:sub>
                      <m:r>
                        <w:ins w:id="1527" w:author="Pannetier, Theo" w:date="2024-08-15T17:41:00Z" w16du:dateUtc="2024-08-15T16:41:00Z">
                          <w:rPr>
                            <w:rFonts w:ascii="Cambria Math" w:hAnsi="Cambria Math"/>
                            <w:lang w:val="en-US"/>
                          </w:rPr>
                          <m:t>i</m:t>
                        </w:ins>
                      </m:r>
                      <m:ctrlPr>
                        <w:rPr>
                          <w:rFonts w:ascii="Cambria Math" w:hAnsi="Cambria Math"/>
                          <w:i/>
                          <w:lang w:val="en-US"/>
                        </w:rPr>
                      </m:ctrlPr>
                    </m:sub>
                    <m:sup>
                      <m:ctrlPr>
                        <w:rPr>
                          <w:rFonts w:ascii="Cambria Math" w:hAnsi="Cambria Math"/>
                          <w:i/>
                          <w:lang w:val="en-US"/>
                        </w:rPr>
                      </m:ctrlPr>
                    </m:sup>
                    <m:e>
                      <m:sSub>
                        <m:sSubPr>
                          <m:ctrlPr>
                            <w:ins w:id="1528" w:author="Pannetier, Theo" w:date="2024-08-15T17:41:00Z" w16du:dateUtc="2024-08-15T16:41:00Z">
                              <w:rPr>
                                <w:rFonts w:ascii="Cambria Math" w:hAnsi="Cambria Math"/>
                                <w:i/>
                                <w:lang w:val="en-US"/>
                              </w:rPr>
                            </w:ins>
                          </m:ctrlPr>
                        </m:sSubPr>
                        <m:e>
                          <m:r>
                            <w:ins w:id="1529" w:author="Pannetier, Theo" w:date="2024-08-15T17:41:00Z" w16du:dateUtc="2024-08-15T16:41:00Z">
                              <w:rPr>
                                <w:rFonts w:ascii="Cambria Math" w:hAnsi="Cambria Math"/>
                                <w:lang w:val="en-US"/>
                              </w:rPr>
                              <m:t>n</m:t>
                            </w:ins>
                          </m:r>
                        </m:e>
                        <m:sub>
                          <m:r>
                            <w:ins w:id="1530" w:author="Pannetier, Theo" w:date="2024-08-15T17:41:00Z" w16du:dateUtc="2024-08-15T16:41:00Z">
                              <w:rPr>
                                <w:rFonts w:ascii="Cambria Math" w:hAnsi="Cambria Math"/>
                                <w:lang w:val="en-US"/>
                              </w:rPr>
                              <m:t>i\</m:t>
                            </w:ins>
                          </m:r>
                        </m:sub>
                      </m:sSub>
                      <m:ctrlPr>
                        <w:rPr>
                          <w:rFonts w:ascii="Cambria Math" w:hAnsi="Cambria Math"/>
                          <w:i/>
                          <w:lang w:val="en-US"/>
                        </w:rPr>
                      </m:ctrlPr>
                    </m:e>
                  </m:nary>
                  <m:r>
                    <w:ins w:id="1531" w:author="Pannetier, Theo" w:date="2024-08-15T17:41:00Z" w16du:dateUtc="2024-08-15T16:41:00Z">
                      <w:rPr>
                        <w:rFonts w:ascii="Cambria Math" w:hAnsi="Cambria Math"/>
                        <w:lang w:val="en-US"/>
                      </w:rPr>
                      <m:t>Big</m:t>
                    </w:ins>
                  </m:r>
                </m:e>
              </m:d>
              <m:nary>
                <m:naryPr>
                  <m:chr m:val="∑"/>
                  <m:supHide m:val="1"/>
                  <m:ctrlPr>
                    <w:rPr>
                      <w:rFonts w:ascii="Cambria Math" w:hAnsi="Cambria Math"/>
                      <w:lang w:val="en-US"/>
                    </w:rPr>
                  </m:ctrlPr>
                </m:naryPr>
                <m:sub>
                  <m:r>
                    <w:ins w:id="1532" w:author="Pannetier, Theo" w:date="2024-08-15T17:41:00Z" w16du:dateUtc="2024-08-15T16:41:00Z">
                      <w:rPr>
                        <w:rFonts w:ascii="Cambria Math" w:hAnsi="Cambria Math"/>
                        <w:lang w:val="en-US"/>
                      </w:rPr>
                      <m:t>u</m:t>
                    </w:ins>
                  </m:r>
                  <m:ctrlPr>
                    <w:rPr>
                      <w:rFonts w:ascii="Cambria Math" w:hAnsi="Cambria Math"/>
                      <w:i/>
                      <w:lang w:val="en-US"/>
                    </w:rPr>
                  </m:ctrlPr>
                </m:sub>
                <m:sup/>
                <m:e>
                  <m:nary>
                    <m:naryPr>
                      <m:chr m:val="∑"/>
                      <m:supHide m:val="1"/>
                      <m:ctrlPr>
                        <w:rPr>
                          <w:rFonts w:ascii="Cambria Math" w:hAnsi="Cambria Math"/>
                          <w:lang w:val="en-US"/>
                        </w:rPr>
                      </m:ctrlPr>
                    </m:naryPr>
                    <m:sub>
                      <m:r>
                        <w:ins w:id="1533" w:author="Pannetier, Theo" w:date="2024-08-15T17:41:00Z" w16du:dateUtc="2024-08-15T16:41:00Z">
                          <w:rPr>
                            <w:rFonts w:ascii="Cambria Math" w:hAnsi="Cambria Math"/>
                            <w:lang w:val="en-US"/>
                          </w:rPr>
                          <m:t>i</m:t>
                        </w:ins>
                      </m:r>
                      <m:ctrlPr>
                        <w:rPr>
                          <w:rFonts w:ascii="Cambria Math" w:hAnsi="Cambria Math"/>
                          <w:i/>
                          <w:lang w:val="en-US"/>
                        </w:rPr>
                      </m:ctrlPr>
                    </m:sub>
                    <m:sup>
                      <m:ctrlPr>
                        <w:rPr>
                          <w:rFonts w:ascii="Cambria Math" w:hAnsi="Cambria Math"/>
                          <w:i/>
                          <w:lang w:val="en-US"/>
                        </w:rPr>
                      </m:ctrlPr>
                    </m:sup>
                    <m:e>
                      <m:d>
                        <m:dPr>
                          <m:begChr m:val="["/>
                          <m:endChr m:val="]"/>
                          <m:ctrlPr>
                            <w:ins w:id="1534" w:author="Pannetier, Theo" w:date="2024-08-15T17:41:00Z" w16du:dateUtc="2024-08-15T16:41:00Z">
                              <w:rPr>
                                <w:rFonts w:ascii="Cambria Math" w:hAnsi="Cambria Math"/>
                                <w:i/>
                                <w:lang w:val="en-US"/>
                              </w:rPr>
                            </w:ins>
                          </m:ctrlPr>
                        </m:dPr>
                        <m:e>
                          <m:sSub>
                            <m:sSubPr>
                              <m:ctrlPr>
                                <w:ins w:id="1535" w:author="Pannetier, Theo" w:date="2024-08-15T17:41:00Z" w16du:dateUtc="2024-08-15T16:41:00Z">
                                  <w:rPr>
                                    <w:rFonts w:ascii="Cambria Math" w:hAnsi="Cambria Math"/>
                                    <w:i/>
                                    <w:lang w:val="en-US"/>
                                  </w:rPr>
                                </w:ins>
                              </m:ctrlPr>
                            </m:sSubPr>
                            <m:e>
                              <m:r>
                                <w:ins w:id="1536" w:author="Pannetier, Theo" w:date="2024-08-15T17:41:00Z" w16du:dateUtc="2024-08-15T16:41:00Z">
                                  <w:rPr>
                                    <w:rFonts w:ascii="Cambria Math" w:hAnsi="Cambria Math"/>
                                    <w:lang w:val="en-US"/>
                                  </w:rPr>
                                  <m:t>n</m:t>
                                </w:ins>
                              </m:r>
                            </m:e>
                            <m:sub>
                              <m:r>
                                <w:ins w:id="1537" w:author="Pannetier, Theo" w:date="2024-08-15T17:41:00Z" w16du:dateUtc="2024-08-15T16:41:00Z">
                                  <w:rPr>
                                    <w:rFonts w:ascii="Cambria Math" w:hAnsi="Cambria Math"/>
                                    <w:lang w:val="en-US"/>
                                  </w:rPr>
                                  <m:t>i</m:t>
                                </w:ins>
                              </m:r>
                            </m:sub>
                          </m:sSub>
                          <m:sSup>
                            <m:sSupPr>
                              <m:ctrlPr>
                                <w:ins w:id="1538" w:author="Pannetier, Theo" w:date="2024-08-15T17:41:00Z" w16du:dateUtc="2024-08-15T16:41:00Z">
                                  <w:rPr>
                                    <w:rFonts w:ascii="Cambria Math" w:hAnsi="Cambria Math"/>
                                    <w:i/>
                                    <w:lang w:val="en-US"/>
                                  </w:rPr>
                                </w:ins>
                              </m:ctrlPr>
                            </m:sSupPr>
                            <m:e>
                              <m:d>
                                <m:dPr>
                                  <m:ctrlPr>
                                    <w:ins w:id="1539" w:author="Pannetier, Theo" w:date="2024-08-15T17:41:00Z" w16du:dateUtc="2024-08-15T16:41:00Z">
                                      <w:rPr>
                                        <w:rFonts w:ascii="Cambria Math" w:hAnsi="Cambria Math"/>
                                        <w:i/>
                                        <w:lang w:val="en-US"/>
                                      </w:rPr>
                                    </w:ins>
                                  </m:ctrlPr>
                                </m:dPr>
                                <m:e>
                                  <m:sSub>
                                    <m:sSubPr>
                                      <m:ctrlPr>
                                        <w:ins w:id="1540" w:author="Pannetier, Theo" w:date="2024-08-15T17:41:00Z" w16du:dateUtc="2024-08-15T16:41:00Z">
                                          <w:rPr>
                                            <w:rFonts w:ascii="Cambria Math" w:hAnsi="Cambria Math"/>
                                            <w:i/>
                                            <w:lang w:val="en-US"/>
                                          </w:rPr>
                                        </w:ins>
                                      </m:ctrlPr>
                                    </m:sSubPr>
                                    <m:e>
                                      <m:r>
                                        <w:ins w:id="1541" w:author="Pannetier, Theo" w:date="2024-08-15T17:41:00Z" w16du:dateUtc="2024-08-15T16:41:00Z">
                                          <w:rPr>
                                            <w:rFonts w:ascii="Cambria Math" w:hAnsi="Cambria Math"/>
                                            <w:lang w:val="en-US"/>
                                          </w:rPr>
                                          <m:t>p</m:t>
                                        </w:ins>
                                      </m:r>
                                    </m:e>
                                    <m:sub>
                                      <m:r>
                                        <w:ins w:id="1542" w:author="Pannetier, Theo" w:date="2024-08-15T17:41:00Z" w16du:dateUtc="2024-08-15T16:41:00Z">
                                          <w:rPr>
                                            <w:rFonts w:ascii="Cambria Math" w:hAnsi="Cambria Math"/>
                                            <w:lang w:val="en-US"/>
                                          </w:rPr>
                                          <m:t>i,u</m:t>
                                        </w:ins>
                                      </m:r>
                                    </m:sub>
                                  </m:sSub>
                                  <m:r>
                                    <w:ins w:id="1543" w:author="Pannetier, Theo" w:date="2024-08-15T17:41:00Z" w16du:dateUtc="2024-08-15T16:41:00Z">
                                      <w:rPr>
                                        <w:rFonts w:ascii="Cambria Math" w:hAnsi="Cambria Math"/>
                                        <w:lang w:val="en-US"/>
                                      </w:rPr>
                                      <m:t>-</m:t>
                                    </w:ins>
                                  </m:r>
                                  <m:acc>
                                    <m:accPr>
                                      <m:chr m:val="̅"/>
                                      <m:ctrlPr>
                                        <w:rPr>
                                          <w:rFonts w:ascii="Cambria Math" w:hAnsi="Cambria Math"/>
                                          <w:lang w:val="en-US"/>
                                        </w:rPr>
                                      </m:ctrlPr>
                                    </m:accPr>
                                    <m:e>
                                      <m:sSub>
                                        <m:sSubPr>
                                          <m:ctrlPr>
                                            <w:ins w:id="1544" w:author="Pannetier, Theo" w:date="2024-08-15T17:41:00Z" w16du:dateUtc="2024-08-15T16:41:00Z">
                                              <w:rPr>
                                                <w:rFonts w:ascii="Cambria Math" w:hAnsi="Cambria Math"/>
                                                <w:i/>
                                                <w:lang w:val="en-US"/>
                                              </w:rPr>
                                            </w:ins>
                                          </m:ctrlPr>
                                        </m:sSubPr>
                                        <m:e>
                                          <m:r>
                                            <w:ins w:id="1545" w:author="Pannetier, Theo" w:date="2024-08-15T17:41:00Z" w16du:dateUtc="2024-08-15T16:41:00Z">
                                              <w:rPr>
                                                <w:rFonts w:ascii="Cambria Math" w:hAnsi="Cambria Math"/>
                                                <w:lang w:val="en-US"/>
                                              </w:rPr>
                                              <m:t>p</m:t>
                                            </w:ins>
                                          </m:r>
                                          <m:ctrlPr>
                                            <w:ins w:id="1546" w:author="Pannetier, Theo" w:date="2024-08-15T17:41:00Z" w16du:dateUtc="2024-08-15T16:41:00Z">
                                              <w:rPr>
                                                <w:rFonts w:ascii="Cambria Math" w:hAnsi="Cambria Math"/>
                                                <w:lang w:val="en-US"/>
                                              </w:rPr>
                                            </w:ins>
                                          </m:ctrlPr>
                                        </m:e>
                                        <m:sub>
                                          <m:r>
                                            <w:ins w:id="1547" w:author="Pannetier, Theo" w:date="2024-08-15T17:41:00Z" w16du:dateUtc="2024-08-15T16:41:00Z">
                                              <w:rPr>
                                                <w:rFonts w:ascii="Cambria Math" w:hAnsi="Cambria Math"/>
                                                <w:lang w:val="en-US"/>
                                              </w:rPr>
                                              <m:t>u</m:t>
                                            </w:ins>
                                          </m:r>
                                        </m:sub>
                                      </m:sSub>
                                    </m:e>
                                  </m:acc>
                                </m:e>
                              </m:d>
                            </m:e>
                            <m:sup>
                              <m:r>
                                <w:ins w:id="1548" w:author="Pannetier, Theo" w:date="2024-08-15T17:41:00Z" w16du:dateUtc="2024-08-15T16:41:00Z">
                                  <w:rPr>
                                    <w:rFonts w:ascii="Cambria Math" w:hAnsi="Cambria Math"/>
                                    <w:lang w:val="en-US"/>
                                  </w:rPr>
                                  <m:t>2</m:t>
                                </w:ins>
                              </m:r>
                            </m:sup>
                          </m:sSup>
                          <m:r>
                            <w:ins w:id="1549" w:author="Pannetier, Theo" w:date="2024-08-15T17:41:00Z" w16du:dateUtc="2024-08-15T16:41:00Z">
                              <w:rPr>
                                <w:rFonts w:ascii="Cambria Math" w:hAnsi="Cambria Math"/>
                                <w:lang w:val="en-US"/>
                              </w:rPr>
                              <m:t>+</m:t>
                            </w:ins>
                          </m:r>
                          <m:sSub>
                            <m:sSubPr>
                              <m:ctrlPr>
                                <w:ins w:id="1550" w:author="Pannetier, Theo" w:date="2024-08-15T17:41:00Z" w16du:dateUtc="2024-08-15T16:41:00Z">
                                  <w:rPr>
                                    <w:rFonts w:ascii="Cambria Math" w:hAnsi="Cambria Math"/>
                                    <w:i/>
                                    <w:lang w:val="en-US"/>
                                  </w:rPr>
                                </w:ins>
                              </m:ctrlPr>
                            </m:sSubPr>
                            <m:e>
                              <m:r>
                                <w:ins w:id="1551" w:author="Pannetier, Theo" w:date="2024-08-15T17:41:00Z" w16du:dateUtc="2024-08-15T16:41:00Z">
                                  <w:rPr>
                                    <w:rFonts w:ascii="Cambria Math" w:hAnsi="Cambria Math"/>
                                    <w:lang w:val="en-US"/>
                                  </w:rPr>
                                  <m:t>n</m:t>
                                </w:ins>
                              </m:r>
                            </m:e>
                            <m:sub>
                              <m:r>
                                <w:ins w:id="1552" w:author="Pannetier, Theo" w:date="2024-08-15T17:41:00Z" w16du:dateUtc="2024-08-15T16:41:00Z">
                                  <w:rPr>
                                    <w:rFonts w:ascii="Cambria Math" w:hAnsi="Cambria Math"/>
                                    <w:lang w:val="en-US"/>
                                  </w:rPr>
                                  <m:t>ic</m:t>
                                </w:ins>
                              </m:r>
                            </m:sub>
                          </m:sSub>
                          <m:sSub>
                            <m:sSubPr>
                              <m:ctrlPr>
                                <w:ins w:id="1553" w:author="Pannetier, Theo" w:date="2024-08-15T17:41:00Z" w16du:dateUtc="2024-08-15T16:41:00Z">
                                  <w:rPr>
                                    <w:rFonts w:ascii="Cambria Math" w:hAnsi="Cambria Math"/>
                                    <w:i/>
                                    <w:lang w:val="en-US"/>
                                  </w:rPr>
                                </w:ins>
                              </m:ctrlPr>
                            </m:sSubPr>
                            <m:e>
                              <m:r>
                                <w:ins w:id="1554" w:author="Pannetier, Theo" w:date="2024-08-15T17:41:00Z" w16du:dateUtc="2024-08-15T16:41:00Z">
                                  <w:rPr>
                                    <w:rFonts w:ascii="Cambria Math" w:hAnsi="Cambria Math"/>
                                    <w:lang w:val="en-US"/>
                                  </w:rPr>
                                  <m:t>p</m:t>
                                </w:ins>
                              </m:r>
                            </m:e>
                            <m:sub>
                              <m:r>
                                <w:ins w:id="1555" w:author="Pannetier, Theo" w:date="2024-08-15T17:41:00Z" w16du:dateUtc="2024-08-15T16:41:00Z">
                                  <w:rPr>
                                    <w:rFonts w:ascii="Cambria Math" w:hAnsi="Cambria Math"/>
                                    <w:lang w:val="en-US"/>
                                  </w:rPr>
                                  <m:t>i,u</m:t>
                                </w:ins>
                              </m:r>
                            </m:sub>
                          </m:sSub>
                          <m:d>
                            <m:dPr>
                              <m:ctrlPr>
                                <w:ins w:id="1556" w:author="Pannetier, Theo" w:date="2024-08-15T17:41:00Z" w16du:dateUtc="2024-08-15T16:41:00Z">
                                  <w:rPr>
                                    <w:rFonts w:ascii="Cambria Math" w:hAnsi="Cambria Math"/>
                                    <w:i/>
                                    <w:lang w:val="en-US"/>
                                  </w:rPr>
                                </w:ins>
                              </m:ctrlPr>
                            </m:dPr>
                            <m:e>
                              <m:r>
                                <w:ins w:id="1557" w:author="Pannetier, Theo" w:date="2024-08-15T17:41:00Z" w16du:dateUtc="2024-08-15T16:41:00Z">
                                  <w:rPr>
                                    <w:rFonts w:ascii="Cambria Math" w:hAnsi="Cambria Math"/>
                                    <w:lang w:val="en-US"/>
                                  </w:rPr>
                                  <m:t>1-</m:t>
                                </w:ins>
                              </m:r>
                              <m:sSub>
                                <m:sSubPr>
                                  <m:ctrlPr>
                                    <w:ins w:id="1558" w:author="Pannetier, Theo" w:date="2024-08-15T17:41:00Z" w16du:dateUtc="2024-08-15T16:41:00Z">
                                      <w:rPr>
                                        <w:rFonts w:ascii="Cambria Math" w:hAnsi="Cambria Math"/>
                                        <w:i/>
                                        <w:lang w:val="en-US"/>
                                      </w:rPr>
                                    </w:ins>
                                  </m:ctrlPr>
                                </m:sSubPr>
                                <m:e>
                                  <m:r>
                                    <w:ins w:id="1559" w:author="Pannetier, Theo" w:date="2024-08-15T17:41:00Z" w16du:dateUtc="2024-08-15T16:41:00Z">
                                      <w:rPr>
                                        <w:rFonts w:ascii="Cambria Math" w:hAnsi="Cambria Math"/>
                                        <w:lang w:val="en-US"/>
                                      </w:rPr>
                                      <m:t>p</m:t>
                                    </w:ins>
                                  </m:r>
                                </m:e>
                                <m:sub>
                                  <m:r>
                                    <w:ins w:id="1560" w:author="Pannetier, Theo" w:date="2024-08-15T17:41:00Z" w16du:dateUtc="2024-08-15T16:41:00Z">
                                      <w:rPr>
                                        <w:rFonts w:ascii="Cambria Math" w:hAnsi="Cambria Math"/>
                                        <w:lang w:val="en-US"/>
                                      </w:rPr>
                                      <m:t>i,u</m:t>
                                    </w:ins>
                                  </m:r>
                                </m:sub>
                              </m:sSub>
                            </m:e>
                          </m:d>
                        </m:e>
                      </m:d>
                      <m:ctrlPr>
                        <w:rPr>
                          <w:rFonts w:ascii="Cambria Math" w:hAnsi="Cambria Math"/>
                          <w:i/>
                          <w:lang w:val="en-US"/>
                        </w:rPr>
                      </m:ctrlPr>
                    </m:e>
                  </m:nary>
                </m:e>
              </m:nary>
              <m:ctrlPr>
                <w:rPr>
                  <w:rFonts w:ascii="Cambria Math" w:hAnsi="Cambria Math"/>
                  <w:i/>
                  <w:lang w:val="en-US"/>
                </w:rPr>
              </m:ctrlPr>
            </m:den>
          </m:f>
        </m:oMath>
      </m:oMathPara>
    </w:p>
    <w:p w14:paraId="0060D112" w14:textId="77777777" w:rsidR="001A071B" w:rsidRPr="001A071B" w:rsidRDefault="001A071B" w:rsidP="0006022B">
      <w:pPr>
        <w:rPr>
          <w:lang w:val="en-US"/>
          <w:rPrChange w:id="1561" w:author="Pannetier, Theo" w:date="2024-08-15T17:42:00Z" w16du:dateUtc="2024-08-15T16:42:00Z">
            <w:rPr/>
          </w:rPrChange>
        </w:rPr>
      </w:pPr>
    </w:p>
    <w:p w14:paraId="4BE4BCF9" w14:textId="18D396CB" w:rsidR="0006022B" w:rsidDel="00B67476" w:rsidRDefault="0006022B">
      <w:pPr>
        <w:pStyle w:val="Heading3"/>
        <w:numPr>
          <w:ilvl w:val="3"/>
          <w:numId w:val="14"/>
        </w:numPr>
        <w:rPr>
          <w:del w:id="1562" w:author="Pannetier, Theo" w:date="2024-08-15T17:43:00Z" w16du:dateUtc="2024-08-15T16:43:00Z"/>
        </w:rPr>
        <w:pPrChange w:id="1563" w:author="Pannetier, Theo" w:date="2024-06-05T11:31:00Z">
          <w:pPr>
            <w:pStyle w:val="Heading3"/>
            <w:numPr>
              <w:ilvl w:val="2"/>
              <w:numId w:val="14"/>
            </w:numPr>
          </w:pPr>
        </w:pPrChange>
      </w:pPr>
      <w:del w:id="1564" w:author="Pannetier, Theo" w:date="2024-08-15T17:43:00Z" w16du:dateUtc="2024-08-15T16:43:00Z">
        <w:r w:rsidDel="00B67476">
          <w:delText>Per-locus neutral genetics</w:delText>
        </w:r>
      </w:del>
    </w:p>
    <w:p w14:paraId="253626E6" w14:textId="48711F81" w:rsidR="0006022B" w:rsidDel="00B67476" w:rsidRDefault="009661DB" w:rsidP="0006022B">
      <w:pPr>
        <w:rPr>
          <w:del w:id="1565" w:author="Pannetier, Theo" w:date="2024-08-15T17:43:00Z" w16du:dateUtc="2024-08-15T16:43:00Z"/>
        </w:rPr>
      </w:pPr>
      <w:del w:id="1566" w:author="Pannetier, Theo" w:date="2024-08-15T17:43:00Z" w16du:dateUtc="2024-08-15T16:43:00Z">
        <w:r w:rsidDel="00B67476">
          <w:delText>In addition to the output above, F-stats can be computed separately for each locus. In this case, the output file contains one row for each position</w:delText>
        </w:r>
        <w:r w:rsidR="003C3F8F" w:rsidDel="00B67476">
          <w:delText xml:space="preserve"> allocated to the neutral trait</w:delText>
        </w:r>
        <w:r w:rsidDel="00B67476">
          <w:delText>:</w:delText>
        </w:r>
      </w:del>
    </w:p>
    <w:p w14:paraId="1BAA5D09" w14:textId="410F1739" w:rsidR="009661DB" w:rsidDel="00B67476" w:rsidRDefault="003C3F8F" w:rsidP="009661DB">
      <w:pPr>
        <w:pStyle w:val="ListParagraph"/>
        <w:numPr>
          <w:ilvl w:val="0"/>
          <w:numId w:val="74"/>
        </w:numPr>
        <w:rPr>
          <w:del w:id="1567" w:author="Pannetier, Theo" w:date="2024-08-15T17:43:00Z" w16du:dateUtc="2024-08-15T16:43:00Z"/>
        </w:rPr>
      </w:pPr>
      <w:del w:id="1568" w:author="Pannetier, Theo" w:date="2024-08-15T17:43:00Z" w16du:dateUtc="2024-08-15T16:43:00Z">
        <w:r w:rsidDel="00B67476">
          <w:delText>Year</w:delText>
        </w:r>
      </w:del>
    </w:p>
    <w:p w14:paraId="52909410" w14:textId="7DD00F58" w:rsidR="003C3F8F" w:rsidDel="00B67476" w:rsidRDefault="003C3F8F" w:rsidP="009661DB">
      <w:pPr>
        <w:pStyle w:val="ListParagraph"/>
        <w:numPr>
          <w:ilvl w:val="0"/>
          <w:numId w:val="74"/>
        </w:numPr>
        <w:rPr>
          <w:del w:id="1569" w:author="Pannetier, Theo" w:date="2024-08-15T17:43:00Z" w16du:dateUtc="2024-08-15T16:43:00Z"/>
        </w:rPr>
      </w:pPr>
      <w:del w:id="1570" w:author="Pannetier, Theo" w:date="2024-08-15T17:43:00Z" w16du:dateUtc="2024-08-15T16:43:00Z">
        <w:r w:rsidDel="00B67476">
          <w:delText>Generation</w:delText>
        </w:r>
      </w:del>
    </w:p>
    <w:p w14:paraId="1ECB49F0" w14:textId="67C74787" w:rsidR="003C3F8F" w:rsidDel="00B67476" w:rsidRDefault="003C3F8F" w:rsidP="009661DB">
      <w:pPr>
        <w:pStyle w:val="ListParagraph"/>
        <w:numPr>
          <w:ilvl w:val="0"/>
          <w:numId w:val="74"/>
        </w:numPr>
        <w:rPr>
          <w:del w:id="1571" w:author="Pannetier, Theo" w:date="2024-08-15T17:43:00Z" w16du:dateUtc="2024-08-15T16:43:00Z"/>
        </w:rPr>
      </w:pPr>
      <w:del w:id="1572" w:author="Pannetier, Theo" w:date="2024-08-15T17:43:00Z" w16du:dateUtc="2024-08-15T16:43:00Z">
        <w:r w:rsidDel="00B67476">
          <w:delText>Position</w:delText>
        </w:r>
      </w:del>
    </w:p>
    <w:p w14:paraId="5A36BB35" w14:textId="692EC42C" w:rsidR="003C3F8F" w:rsidDel="00B67476" w:rsidRDefault="003C3F8F" w:rsidP="009661DB">
      <w:pPr>
        <w:pStyle w:val="ListParagraph"/>
        <w:numPr>
          <w:ilvl w:val="0"/>
          <w:numId w:val="74"/>
        </w:numPr>
        <w:rPr>
          <w:del w:id="1573" w:author="Pannetier, Theo" w:date="2024-08-15T17:43:00Z" w16du:dateUtc="2024-08-15T16:43:00Z"/>
        </w:rPr>
      </w:pPr>
      <w:del w:id="1574" w:author="Pannetier, Theo" w:date="2024-08-15T17:43:00Z" w16du:dateUtc="2024-08-15T16:43:00Z">
        <w:r w:rsidDel="00B67476">
          <w:delText>F</w:delText>
        </w:r>
        <w:r w:rsidRPr="003C3F8F" w:rsidDel="00B67476">
          <w:rPr>
            <w:vertAlign w:val="subscript"/>
            <w:rPrChange w:id="1575" w:author="Pannetier, Theo" w:date="2024-06-05T14:37:00Z">
              <w:rPr/>
            </w:rPrChange>
          </w:rPr>
          <w:delText>st</w:delText>
        </w:r>
        <w:r w:rsidDel="00B67476">
          <w:delText xml:space="preserve"> for this locus</w:delText>
        </w:r>
      </w:del>
    </w:p>
    <w:p w14:paraId="62A428DF" w14:textId="08C26857" w:rsidR="003C3F8F" w:rsidDel="00B67476" w:rsidRDefault="003C3F8F" w:rsidP="003C3F8F">
      <w:pPr>
        <w:pStyle w:val="ListParagraph"/>
        <w:numPr>
          <w:ilvl w:val="0"/>
          <w:numId w:val="74"/>
        </w:numPr>
        <w:rPr>
          <w:del w:id="1576" w:author="Pannetier, Theo" w:date="2024-08-15T17:43:00Z" w16du:dateUtc="2024-08-15T16:43:00Z"/>
        </w:rPr>
      </w:pPr>
      <w:del w:id="1577" w:author="Pannetier, Theo" w:date="2024-08-15T17:43:00Z" w16du:dateUtc="2024-08-15T16:43:00Z">
        <w:r w:rsidDel="00B67476">
          <w:delText>F</w:delText>
        </w:r>
        <w:r w:rsidDel="00B67476">
          <w:rPr>
            <w:vertAlign w:val="subscript"/>
          </w:rPr>
          <w:delText>is</w:delText>
        </w:r>
        <w:r w:rsidDel="00B67476">
          <w:delText xml:space="preserve"> for this locus</w:delText>
        </w:r>
      </w:del>
    </w:p>
    <w:p w14:paraId="61697365" w14:textId="5B3C106B" w:rsidR="003C3F8F" w:rsidDel="00B67476" w:rsidRDefault="003C3F8F" w:rsidP="003C3F8F">
      <w:pPr>
        <w:pStyle w:val="ListParagraph"/>
        <w:numPr>
          <w:ilvl w:val="0"/>
          <w:numId w:val="74"/>
        </w:numPr>
        <w:rPr>
          <w:del w:id="1578" w:author="Pannetier, Theo" w:date="2024-08-15T17:43:00Z" w16du:dateUtc="2024-08-15T16:43:00Z"/>
        </w:rPr>
      </w:pPr>
      <w:del w:id="1579" w:author="Pannetier, Theo" w:date="2024-08-15T17:43:00Z" w16du:dateUtc="2024-08-15T16:43:00Z">
        <w:r w:rsidDel="00B67476">
          <w:delText>F</w:delText>
        </w:r>
        <w:r w:rsidDel="00B67476">
          <w:rPr>
            <w:vertAlign w:val="subscript"/>
          </w:rPr>
          <w:delText>it</w:delText>
        </w:r>
        <w:r w:rsidDel="00B67476">
          <w:delText xml:space="preserve"> for this locus</w:delText>
        </w:r>
      </w:del>
    </w:p>
    <w:p w14:paraId="4A684D99" w14:textId="2B7ABBA4" w:rsidR="003C3F8F" w:rsidDel="00B67476" w:rsidRDefault="003C3F8F" w:rsidP="009661DB">
      <w:pPr>
        <w:pStyle w:val="ListParagraph"/>
        <w:numPr>
          <w:ilvl w:val="0"/>
          <w:numId w:val="74"/>
        </w:numPr>
        <w:rPr>
          <w:del w:id="1580" w:author="Pannetier, Theo" w:date="2024-08-15T17:43:00Z" w16du:dateUtc="2024-08-15T16:43:00Z"/>
        </w:rPr>
      </w:pPr>
      <w:del w:id="1581" w:author="Pannetier, Theo" w:date="2024-08-15T17:43:00Z" w16du:dateUtc="2024-08-15T16:43:00Z">
        <w:r w:rsidDel="00B67476">
          <w:delText>Global heterozygosity for this locus (mean heterozygosity in the sample)</w:delText>
        </w:r>
      </w:del>
    </w:p>
    <w:p w14:paraId="2B8B4734" w14:textId="464754F9" w:rsidR="003C3F8F" w:rsidDel="00B67476" w:rsidRDefault="003C3F8F">
      <w:pPr>
        <w:pStyle w:val="ListParagraph"/>
        <w:numPr>
          <w:ilvl w:val="0"/>
          <w:numId w:val="74"/>
        </w:numPr>
        <w:rPr>
          <w:del w:id="1582" w:author="Pannetier, Theo" w:date="2024-08-15T17:43:00Z" w16du:dateUtc="2024-08-15T16:43:00Z"/>
        </w:rPr>
      </w:pPr>
      <w:del w:id="1583" w:author="Pannetier, Theo" w:date="2024-08-15T17:43:00Z" w16du:dateUtc="2024-08-15T16:43:00Z">
        <w:r w:rsidDel="00B67476">
          <w:delText>Local heterozygosity (one column for each patch in the sample)</w:delText>
        </w:r>
      </w:del>
    </w:p>
    <w:p w14:paraId="480AE80D" w14:textId="1F4527A9" w:rsidR="00DE723C" w:rsidDel="00B67476" w:rsidRDefault="002A2B71" w:rsidP="002A2B71">
      <w:pPr>
        <w:rPr>
          <w:del w:id="1584" w:author="Pannetier, Theo" w:date="2024-08-15T17:43:00Z" w16du:dateUtc="2024-08-15T16:43:00Z"/>
        </w:rPr>
      </w:pPr>
      <w:del w:id="1585" w:author="Pannetier, Theo" w:date="2024-08-15T17:43:00Z" w16du:dateUtc="2024-08-15T16:43:00Z">
        <w:r w:rsidDel="00B67476">
          <w:delText>The per-locus F</w:delText>
        </w:r>
        <w:r w:rsidRPr="00DE723C" w:rsidDel="00B67476">
          <w:rPr>
            <w:vertAlign w:val="subscript"/>
          </w:rPr>
          <w:delText>st</w:delText>
        </w:r>
        <w:r w:rsidDel="00B67476">
          <w:delText xml:space="preserve"> is calculated with a </w:delText>
        </w:r>
        <w:commentRangeStart w:id="1586"/>
        <w:r w:rsidDel="00B67476">
          <w:delText>mean-squares approach</w:delText>
        </w:r>
        <w:commentRangeEnd w:id="1586"/>
        <w:r w:rsidR="00DE723C" w:rsidDel="00B67476">
          <w:rPr>
            <w:rStyle w:val="CommentReference"/>
            <w:rFonts w:eastAsiaTheme="minorHAnsi" w:cstheme="minorBidi"/>
            <w:lang w:val="en-US"/>
          </w:rPr>
          <w:commentReference w:id="1586"/>
        </w:r>
        <w:r w:rsidDel="00B67476">
          <w:delText xml:space="preserve">. </w:delText>
        </w:r>
      </w:del>
    </w:p>
    <w:p w14:paraId="74CCEDD7" w14:textId="51C3E9D2" w:rsidR="002A2B71" w:rsidDel="00B67476" w:rsidRDefault="002A2B71" w:rsidP="002A2B71">
      <w:pPr>
        <w:rPr>
          <w:del w:id="1587" w:author="Pannetier, Theo" w:date="2024-08-15T17:43:00Z" w16du:dateUtc="2024-08-15T16:43:00Z"/>
        </w:rPr>
      </w:pPr>
      <w:del w:id="1588" w:author="Pannetier, Theo" w:date="2024-08-15T17:43:00Z" w16du:dateUtc="2024-08-15T16:43:00Z">
        <w:r w:rsidDel="00B67476">
          <w:delText xml:space="preserve">Using the same notation as the previous </w:delText>
        </w:r>
        <w:r w:rsidR="00DE723C" w:rsidDel="00B67476">
          <w:delText>section</w:delText>
        </w:r>
        <w:r w:rsidDel="00B67476">
          <w:delText>:</w:delText>
        </w:r>
      </w:del>
    </w:p>
    <w:p w14:paraId="53B7B549" w14:textId="554FEB85" w:rsidR="002A2B71" w:rsidRPr="002A2B71" w:rsidDel="00B67476" w:rsidRDefault="00000000" w:rsidP="00EF0844">
      <w:pPr>
        <w:spacing w:line="360" w:lineRule="auto"/>
        <w:rPr>
          <w:del w:id="1589" w:author="Pannetier, Theo" w:date="2024-08-15T17:43:00Z" w16du:dateUtc="2024-08-15T16:43:00Z"/>
        </w:rPr>
      </w:pPr>
      <m:oMathPara>
        <m:oMath>
          <m:sSub>
            <m:sSubPr>
              <m:ctrlPr>
                <w:del w:id="1590" w:author="Pannetier, Theo" w:date="2024-08-15T17:43:00Z" w16du:dateUtc="2024-08-15T16:43:00Z">
                  <w:rPr>
                    <w:rFonts w:ascii="Cambria Math" w:hAnsi="Cambria Math"/>
                    <w:i/>
                  </w:rPr>
                </w:del>
              </m:ctrlPr>
            </m:sSubPr>
            <m:e>
              <m:r>
                <w:del w:id="1591" w:author="Pannetier, Theo" w:date="2024-08-15T17:43:00Z" w16du:dateUtc="2024-08-15T16:43:00Z">
                  <m:rPr>
                    <m:sty m:val="p"/>
                  </m:rPr>
                  <w:rPr>
                    <w:rFonts w:ascii="Cambria Math" w:hAnsi="Cambria Math"/>
                  </w:rPr>
                  <m:t>σ</m:t>
                </w:del>
              </m:r>
              <m:ctrlPr>
                <w:del w:id="1592" w:author="Pannetier, Theo" w:date="2024-08-15T17:43:00Z" w16du:dateUtc="2024-08-15T16:43:00Z">
                  <w:rPr>
                    <w:rFonts w:ascii="Cambria Math" w:hAnsi="Cambria Math"/>
                  </w:rPr>
                </w:del>
              </m:ctrlPr>
            </m:e>
            <m:sub>
              <m:r>
                <w:del w:id="1593" w:author="Pannetier, Theo" w:date="2024-08-15T17:43:00Z" w16du:dateUtc="2024-08-15T16:43:00Z">
                  <w:rPr>
                    <w:rFonts w:ascii="Cambria Math" w:hAnsi="Cambria Math"/>
                  </w:rPr>
                  <m:t>A</m:t>
                </w:del>
              </m:r>
            </m:sub>
          </m:sSub>
          <m:r>
            <w:del w:id="1594" w:author="Pannetier, Theo" w:date="2024-08-15T17:43:00Z" w16du:dateUtc="2024-08-15T16:43:00Z">
              <w:rPr>
                <w:rFonts w:ascii="Cambria Math" w:hAnsi="Cambria Math"/>
              </w:rPr>
              <m:t>=</m:t>
            </w:del>
          </m:r>
          <m:f>
            <m:fPr>
              <m:ctrlPr>
                <w:del w:id="1595" w:author="Pannetier, Theo" w:date="2024-08-15T17:43:00Z" w16du:dateUtc="2024-08-15T16:43:00Z">
                  <w:rPr>
                    <w:rFonts w:ascii="Cambria Math" w:hAnsi="Cambria Math"/>
                  </w:rPr>
                </w:del>
              </m:ctrlPr>
            </m:fPr>
            <m:num>
              <m:r>
                <w:del w:id="1596" w:author="Pannetier, Theo" w:date="2024-08-15T17:43:00Z" w16du:dateUtc="2024-08-15T16:43:00Z">
                  <w:rPr>
                    <w:rFonts w:ascii="Cambria Math" w:hAnsi="Cambria Math"/>
                  </w:rPr>
                  <m:t>MSP-MSI</m:t>
                </w:del>
              </m:r>
              <m:ctrlPr>
                <w:del w:id="1597" w:author="Pannetier, Theo" w:date="2024-08-15T17:43:00Z" w16du:dateUtc="2024-08-15T16:43:00Z">
                  <w:rPr>
                    <w:rFonts w:ascii="Cambria Math" w:hAnsi="Cambria Math"/>
                    <w:i/>
                  </w:rPr>
                </w:del>
              </m:ctrlPr>
            </m:num>
            <m:den>
              <m:r>
                <w:del w:id="1598" w:author="Pannetier, Theo" w:date="2024-08-15T17:43:00Z" w16du:dateUtc="2024-08-15T16:43:00Z">
                  <w:rPr>
                    <w:rFonts w:ascii="Cambria Math" w:hAnsi="Cambria Math"/>
                  </w:rPr>
                  <m:t>2</m:t>
                </w:del>
              </m:r>
              <m:sSub>
                <m:sSubPr>
                  <m:ctrlPr>
                    <w:del w:id="1599" w:author="Pannetier, Theo" w:date="2024-08-15T17:43:00Z" w16du:dateUtc="2024-08-15T16:43:00Z">
                      <w:rPr>
                        <w:rFonts w:ascii="Cambria Math" w:hAnsi="Cambria Math"/>
                        <w:i/>
                      </w:rPr>
                    </w:del>
                  </m:ctrlPr>
                </m:sSubPr>
                <m:e>
                  <m:r>
                    <w:del w:id="1600" w:author="Pannetier, Theo" w:date="2024-08-15T17:43:00Z" w16du:dateUtc="2024-08-15T16:43:00Z">
                      <w:rPr>
                        <w:rFonts w:ascii="Cambria Math" w:hAnsi="Cambria Math"/>
                      </w:rPr>
                      <m:t>n</m:t>
                    </w:del>
                  </m:r>
                </m:e>
                <m:sub>
                  <m:r>
                    <w:del w:id="1601" w:author="Pannetier, Theo" w:date="2024-08-15T17:43:00Z" w16du:dateUtc="2024-08-15T16:43:00Z">
                      <w:rPr>
                        <w:rFonts w:ascii="Cambria Math" w:hAnsi="Cambria Math"/>
                      </w:rPr>
                      <m:t>c</m:t>
                    </w:del>
                  </m:r>
                </m:sub>
              </m:sSub>
              <m:ctrlPr>
                <w:del w:id="1602" w:author="Pannetier, Theo" w:date="2024-08-15T17:43:00Z" w16du:dateUtc="2024-08-15T16:43:00Z">
                  <w:rPr>
                    <w:rFonts w:ascii="Cambria Math" w:hAnsi="Cambria Math"/>
                    <w:i/>
                  </w:rPr>
                </w:del>
              </m:ctrlPr>
            </m:den>
          </m:f>
        </m:oMath>
      </m:oMathPara>
    </w:p>
    <w:p w14:paraId="4DE6A91C" w14:textId="6F938457" w:rsidR="002A2B71" w:rsidRPr="002A2B71" w:rsidDel="00B67476" w:rsidRDefault="00000000" w:rsidP="00EF0844">
      <w:pPr>
        <w:spacing w:line="360" w:lineRule="auto"/>
        <w:rPr>
          <w:del w:id="1603" w:author="Pannetier, Theo" w:date="2024-08-15T17:43:00Z" w16du:dateUtc="2024-08-15T16:43:00Z"/>
        </w:rPr>
      </w:pPr>
      <m:oMathPara>
        <m:oMath>
          <m:sSub>
            <m:sSubPr>
              <m:ctrlPr>
                <w:del w:id="1604" w:author="Pannetier, Theo" w:date="2024-08-15T17:43:00Z" w16du:dateUtc="2024-08-15T16:43:00Z">
                  <w:rPr>
                    <w:rFonts w:ascii="Cambria Math" w:hAnsi="Cambria Math"/>
                    <w:i/>
                  </w:rPr>
                </w:del>
              </m:ctrlPr>
            </m:sSubPr>
            <m:e>
              <m:r>
                <w:del w:id="1605" w:author="Pannetier, Theo" w:date="2024-08-15T17:43:00Z" w16du:dateUtc="2024-08-15T16:43:00Z">
                  <m:rPr>
                    <m:sty m:val="p"/>
                  </m:rPr>
                  <w:rPr>
                    <w:rFonts w:ascii="Cambria Math" w:hAnsi="Cambria Math"/>
                  </w:rPr>
                  <m:t>σ</m:t>
                </w:del>
              </m:r>
              <m:ctrlPr>
                <w:del w:id="1606" w:author="Pannetier, Theo" w:date="2024-08-15T17:43:00Z" w16du:dateUtc="2024-08-15T16:43:00Z">
                  <w:rPr>
                    <w:rFonts w:ascii="Cambria Math" w:hAnsi="Cambria Math"/>
                  </w:rPr>
                </w:del>
              </m:ctrlPr>
            </m:e>
            <m:sub>
              <m:r>
                <w:del w:id="1607" w:author="Pannetier, Theo" w:date="2024-08-15T17:43:00Z" w16du:dateUtc="2024-08-15T16:43:00Z">
                  <w:rPr>
                    <w:rFonts w:ascii="Cambria Math" w:hAnsi="Cambria Math"/>
                  </w:rPr>
                  <m:t>B</m:t>
                </w:del>
              </m:r>
            </m:sub>
          </m:sSub>
          <m:r>
            <w:del w:id="1608" w:author="Pannetier, Theo" w:date="2024-08-15T17:43:00Z" w16du:dateUtc="2024-08-15T16:43:00Z">
              <w:rPr>
                <w:rFonts w:ascii="Cambria Math" w:hAnsi="Cambria Math"/>
              </w:rPr>
              <m:t>=</m:t>
            </w:del>
          </m:r>
          <m:f>
            <m:fPr>
              <m:ctrlPr>
                <w:del w:id="1609" w:author="Pannetier, Theo" w:date="2024-08-15T17:43:00Z" w16du:dateUtc="2024-08-15T16:43:00Z">
                  <w:rPr>
                    <w:rFonts w:ascii="Cambria Math" w:hAnsi="Cambria Math"/>
                  </w:rPr>
                </w:del>
              </m:ctrlPr>
            </m:fPr>
            <m:num>
              <m:r>
                <w:del w:id="1610" w:author="Pannetier, Theo" w:date="2024-08-15T17:43:00Z" w16du:dateUtc="2024-08-15T16:43:00Z">
                  <w:rPr>
                    <w:rFonts w:ascii="Cambria Math" w:hAnsi="Cambria Math"/>
                  </w:rPr>
                  <m:t>MSI-MSG</m:t>
                </w:del>
              </m:r>
              <m:ctrlPr>
                <w:del w:id="1611" w:author="Pannetier, Theo" w:date="2024-08-15T17:43:00Z" w16du:dateUtc="2024-08-15T16:43:00Z">
                  <w:rPr>
                    <w:rFonts w:ascii="Cambria Math" w:hAnsi="Cambria Math"/>
                    <w:i/>
                  </w:rPr>
                </w:del>
              </m:ctrlPr>
            </m:num>
            <m:den>
              <m:r>
                <w:del w:id="1612" w:author="Pannetier, Theo" w:date="2024-08-15T17:43:00Z" w16du:dateUtc="2024-08-15T16:43:00Z">
                  <w:rPr>
                    <w:rFonts w:ascii="Cambria Math" w:hAnsi="Cambria Math"/>
                  </w:rPr>
                  <m:t>2</m:t>
                </w:del>
              </m:r>
              <m:ctrlPr>
                <w:del w:id="1613" w:author="Pannetier, Theo" w:date="2024-08-15T17:43:00Z" w16du:dateUtc="2024-08-15T16:43:00Z">
                  <w:rPr>
                    <w:rFonts w:ascii="Cambria Math" w:hAnsi="Cambria Math"/>
                    <w:i/>
                  </w:rPr>
                </w:del>
              </m:ctrlPr>
            </m:den>
          </m:f>
        </m:oMath>
      </m:oMathPara>
    </w:p>
    <w:p w14:paraId="0E62B5A7" w14:textId="674C4FF6" w:rsidR="002A2B71" w:rsidRPr="002A2B71" w:rsidDel="00B67476" w:rsidRDefault="00000000" w:rsidP="00EF0844">
      <w:pPr>
        <w:spacing w:line="360" w:lineRule="auto"/>
        <w:rPr>
          <w:del w:id="1614" w:author="Pannetier, Theo" w:date="2024-08-15T17:43:00Z" w16du:dateUtc="2024-08-15T16:43:00Z"/>
        </w:rPr>
      </w:pPr>
      <m:oMathPara>
        <m:oMath>
          <m:sSub>
            <m:sSubPr>
              <m:ctrlPr>
                <w:del w:id="1615" w:author="Pannetier, Theo" w:date="2024-08-15T17:43:00Z" w16du:dateUtc="2024-08-15T16:43:00Z">
                  <w:rPr>
                    <w:rFonts w:ascii="Cambria Math" w:hAnsi="Cambria Math"/>
                    <w:i/>
                  </w:rPr>
                </w:del>
              </m:ctrlPr>
            </m:sSubPr>
            <m:e>
              <m:r>
                <w:del w:id="1616" w:author="Pannetier, Theo" w:date="2024-08-15T17:43:00Z" w16du:dateUtc="2024-08-15T16:43:00Z">
                  <m:rPr>
                    <m:sty m:val="p"/>
                  </m:rPr>
                  <w:rPr>
                    <w:rFonts w:ascii="Cambria Math" w:hAnsi="Cambria Math"/>
                  </w:rPr>
                  <m:t>σ</m:t>
                </w:del>
              </m:r>
              <m:ctrlPr>
                <w:del w:id="1617" w:author="Pannetier, Theo" w:date="2024-08-15T17:43:00Z" w16du:dateUtc="2024-08-15T16:43:00Z">
                  <w:rPr>
                    <w:rFonts w:ascii="Cambria Math" w:hAnsi="Cambria Math"/>
                  </w:rPr>
                </w:del>
              </m:ctrlPr>
            </m:e>
            <m:sub>
              <m:r>
                <w:del w:id="1618" w:author="Pannetier, Theo" w:date="2024-08-15T17:43:00Z" w16du:dateUtc="2024-08-15T16:43:00Z">
                  <w:rPr>
                    <w:rFonts w:ascii="Cambria Math" w:hAnsi="Cambria Math"/>
                  </w:rPr>
                  <m:t>W</m:t>
                </w:del>
              </m:r>
            </m:sub>
          </m:sSub>
          <m:r>
            <w:del w:id="1619" w:author="Pannetier, Theo" w:date="2024-08-15T17:43:00Z" w16du:dateUtc="2024-08-15T16:43:00Z">
              <w:rPr>
                <w:rFonts w:ascii="Cambria Math" w:hAnsi="Cambria Math"/>
              </w:rPr>
              <m:t>=</m:t>
            </w:del>
          </m:r>
          <w:commentRangeStart w:id="1620"/>
          <m:r>
            <w:del w:id="1621" w:author="Pannetier, Theo" w:date="2024-08-15T17:43:00Z" w16du:dateUtc="2024-08-15T16:43:00Z">
              <m:rPr>
                <m:sty m:val="p"/>
              </m:rPr>
              <w:rPr>
                <w:rFonts w:ascii="Cambria Math" w:hAnsi="Cambria Math"/>
              </w:rPr>
              <m:t>MSG</m:t>
            </w:del>
          </m:r>
          <w:commentRangeEnd w:id="1620"/>
          <m:r>
            <w:del w:id="1622" w:author="Pannetier, Theo" w:date="2024-08-15T17:43:00Z" w16du:dateUtc="2024-08-15T16:43:00Z">
              <m:rPr>
                <m:sty m:val="p"/>
              </m:rPr>
              <w:rPr>
                <w:rStyle w:val="CommentReference"/>
                <w:rFonts w:eastAsiaTheme="minorHAnsi" w:cstheme="minorBidi"/>
                <w:lang w:val="en-US"/>
              </w:rPr>
              <w:commentReference w:id="1620"/>
            </w:del>
          </m:r>
        </m:oMath>
      </m:oMathPara>
    </w:p>
    <w:p w14:paraId="062B3B02" w14:textId="185850F0" w:rsidR="00592E52" w:rsidRPr="002A2B71" w:rsidDel="00B67476" w:rsidRDefault="00592E52" w:rsidP="00EF0844">
      <w:pPr>
        <w:spacing w:line="360" w:lineRule="auto"/>
        <w:rPr>
          <w:del w:id="1623" w:author="Pannetier, Theo" w:date="2024-08-15T17:43:00Z" w16du:dateUtc="2024-08-15T16:43:00Z"/>
        </w:rPr>
      </w:pPr>
      <m:oMathPara>
        <m:oMath>
          <m:r>
            <w:del w:id="1624" w:author="Pannetier, Theo" w:date="2024-08-15T17:43:00Z" w16du:dateUtc="2024-08-15T16:43:00Z">
              <w:rPr>
                <w:rFonts w:ascii="Cambria Math" w:hAnsi="Cambria Math"/>
              </w:rPr>
              <m:t>MSP=</m:t>
            </w:del>
          </m:r>
          <w:commentRangeStart w:id="1625"/>
          <w:commentRangeEnd w:id="1625"/>
          <m:r>
            <w:del w:id="1626" w:author="Pannetier, Theo" w:date="2024-08-15T17:43:00Z" w16du:dateUtc="2024-08-15T16:43:00Z">
              <m:rPr>
                <m:sty m:val="p"/>
              </m:rPr>
              <w:rPr>
                <w:rStyle w:val="CommentReference"/>
                <w:rFonts w:eastAsiaTheme="minorHAnsi" w:cstheme="minorBidi"/>
                <w:lang w:val="en-US"/>
              </w:rPr>
              <w:commentReference w:id="1625"/>
            </w:del>
          </m:r>
          <m:nary>
            <m:naryPr>
              <m:chr m:val="∑"/>
              <m:supHide m:val="1"/>
              <m:ctrlPr>
                <w:del w:id="1627" w:author="Pannetier, Theo" w:date="2024-08-15T17:43:00Z" w16du:dateUtc="2024-08-15T16:43:00Z">
                  <w:rPr>
                    <w:rFonts w:ascii="Cambria Math" w:hAnsi="Cambria Math"/>
                  </w:rPr>
                </w:del>
              </m:ctrlPr>
            </m:naryPr>
            <m:sub>
              <m:r>
                <w:del w:id="1628" w:author="Pannetier, Theo" w:date="2024-08-15T17:43:00Z" w16du:dateUtc="2024-08-15T16:43:00Z">
                  <w:rPr>
                    <w:rFonts w:ascii="Cambria Math" w:hAnsi="Cambria Math"/>
                  </w:rPr>
                  <m:t>i</m:t>
                </w:del>
              </m:r>
              <m:ctrlPr>
                <w:del w:id="1629" w:author="Pannetier, Theo" w:date="2024-08-15T17:43:00Z" w16du:dateUtc="2024-08-15T16:43:00Z">
                  <w:rPr>
                    <w:rFonts w:ascii="Cambria Math" w:hAnsi="Cambria Math"/>
                    <w:i/>
                  </w:rPr>
                </w:del>
              </m:ctrlPr>
            </m:sub>
            <m:sup>
              <m:ctrlPr>
                <w:del w:id="1630" w:author="Pannetier, Theo" w:date="2024-08-15T17:43:00Z" w16du:dateUtc="2024-08-15T16:43:00Z">
                  <w:rPr>
                    <w:rFonts w:ascii="Cambria Math" w:hAnsi="Cambria Math"/>
                    <w:i/>
                  </w:rPr>
                </w:del>
              </m:ctrlPr>
            </m:sup>
            <m:e>
              <m:r>
                <w:del w:id="1631" w:author="Pannetier, Theo" w:date="2024-08-15T17:43:00Z" w16du:dateUtc="2024-08-15T16:43:00Z">
                  <w:rPr>
                    <w:rFonts w:ascii="Cambria Math" w:hAnsi="Cambria Math"/>
                  </w:rPr>
                  <m:t>2</m:t>
                </w:del>
              </m:r>
              <m:sSub>
                <m:sSubPr>
                  <m:ctrlPr>
                    <w:del w:id="1632" w:author="Pannetier, Theo" w:date="2024-08-15T17:43:00Z" w16du:dateUtc="2024-08-15T16:43:00Z">
                      <w:rPr>
                        <w:rFonts w:ascii="Cambria Math" w:hAnsi="Cambria Math"/>
                        <w:i/>
                      </w:rPr>
                    </w:del>
                  </m:ctrlPr>
                </m:sSubPr>
                <m:e>
                  <m:r>
                    <w:del w:id="1633" w:author="Pannetier, Theo" w:date="2024-08-15T17:43:00Z" w16du:dateUtc="2024-08-15T16:43:00Z">
                      <w:rPr>
                        <w:rFonts w:ascii="Cambria Math" w:hAnsi="Cambria Math"/>
                      </w:rPr>
                      <m:t>n</m:t>
                    </w:del>
                  </m:r>
                </m:e>
                <m:sub>
                  <m:r>
                    <w:del w:id="1634" w:author="Pannetier, Theo" w:date="2024-08-15T17:43:00Z" w16du:dateUtc="2024-08-15T16:43:00Z">
                      <w:rPr>
                        <w:rFonts w:ascii="Cambria Math" w:hAnsi="Cambria Math"/>
                      </w:rPr>
                      <m:t>i</m:t>
                    </w:del>
                  </m:r>
                </m:sub>
              </m:sSub>
              <m:sSup>
                <m:sSupPr>
                  <m:ctrlPr>
                    <w:del w:id="1635" w:author="Pannetier, Theo" w:date="2024-08-15T17:43:00Z" w16du:dateUtc="2024-08-15T16:43:00Z">
                      <w:rPr>
                        <w:rFonts w:ascii="Cambria Math" w:hAnsi="Cambria Math"/>
                        <w:i/>
                      </w:rPr>
                    </w:del>
                  </m:ctrlPr>
                </m:sSupPr>
                <m:e>
                  <m:d>
                    <m:dPr>
                      <m:ctrlPr>
                        <w:del w:id="1636" w:author="Pannetier, Theo" w:date="2024-08-15T17:43:00Z" w16du:dateUtc="2024-08-15T16:43:00Z">
                          <w:rPr>
                            <w:rFonts w:ascii="Cambria Math" w:hAnsi="Cambria Math"/>
                            <w:i/>
                          </w:rPr>
                        </w:del>
                      </m:ctrlPr>
                    </m:dPr>
                    <m:e>
                      <m:sSub>
                        <m:sSubPr>
                          <m:ctrlPr>
                            <w:del w:id="1637" w:author="Pannetier, Theo" w:date="2024-08-15T17:43:00Z" w16du:dateUtc="2024-08-15T16:43:00Z">
                              <w:rPr>
                                <w:rFonts w:ascii="Cambria Math" w:hAnsi="Cambria Math"/>
                                <w:i/>
                              </w:rPr>
                            </w:del>
                          </m:ctrlPr>
                        </m:sSubPr>
                        <m:e>
                          <m:r>
                            <w:del w:id="1638" w:author="Pannetier, Theo" w:date="2024-08-15T17:43:00Z" w16du:dateUtc="2024-08-15T16:43:00Z">
                              <w:rPr>
                                <w:rFonts w:ascii="Cambria Math" w:hAnsi="Cambria Math"/>
                              </w:rPr>
                              <m:t>p</m:t>
                            </w:del>
                          </m:r>
                        </m:e>
                        <m:sub>
                          <m:r>
                            <w:del w:id="1639" w:author="Pannetier, Theo" w:date="2024-08-15T17:43:00Z" w16du:dateUtc="2024-08-15T16:43:00Z">
                              <w:rPr>
                                <w:rFonts w:ascii="Cambria Math" w:hAnsi="Cambria Math"/>
                              </w:rPr>
                              <m:t>i</m:t>
                            </w:del>
                          </m:r>
                        </m:sub>
                      </m:sSub>
                      <m:r>
                        <w:del w:id="1640" w:author="Pannetier, Theo" w:date="2024-08-15T17:43:00Z" w16du:dateUtc="2024-08-15T16:43:00Z">
                          <w:rPr>
                            <w:rFonts w:ascii="Cambria Math" w:hAnsi="Cambria Math"/>
                          </w:rPr>
                          <m:t>-</m:t>
                        </w:del>
                      </m:r>
                      <m:acc>
                        <m:accPr>
                          <m:chr m:val="̅"/>
                          <m:ctrlPr>
                            <w:del w:id="1641" w:author="Pannetier, Theo" w:date="2024-08-15T17:43:00Z" w16du:dateUtc="2024-08-15T16:43:00Z">
                              <w:rPr>
                                <w:rFonts w:ascii="Cambria Math" w:hAnsi="Cambria Math"/>
                              </w:rPr>
                            </w:del>
                          </m:ctrlPr>
                        </m:accPr>
                        <m:e>
                          <m:r>
                            <w:del w:id="1642" w:author="Pannetier, Theo" w:date="2024-08-15T17:43:00Z" w16du:dateUtc="2024-08-15T16:43:00Z">
                              <w:rPr>
                                <w:rFonts w:ascii="Cambria Math" w:hAnsi="Cambria Math"/>
                              </w:rPr>
                              <m:t>p</m:t>
                            </w:del>
                          </m:r>
                        </m:e>
                      </m:acc>
                    </m:e>
                  </m:d>
                </m:e>
                <m:sup>
                  <m:r>
                    <w:del w:id="1643" w:author="Pannetier, Theo" w:date="2024-08-15T17:43:00Z" w16du:dateUtc="2024-08-15T16:43:00Z">
                      <w:rPr>
                        <w:rFonts w:ascii="Cambria Math" w:hAnsi="Cambria Math"/>
                      </w:rPr>
                      <m:t>2</m:t>
                    </w:del>
                  </m:r>
                </m:sup>
              </m:sSup>
              <m:ctrlPr>
                <w:del w:id="1644" w:author="Pannetier, Theo" w:date="2024-08-15T17:43:00Z" w16du:dateUtc="2024-08-15T16:43:00Z">
                  <w:rPr>
                    <w:rFonts w:ascii="Cambria Math" w:hAnsi="Cambria Math"/>
                    <w:i/>
                  </w:rPr>
                </w:del>
              </m:ctrlPr>
            </m:e>
          </m:nary>
          <m:r>
            <w:del w:id="1645" w:author="Pannetier, Theo" w:date="2024-08-15T17:43:00Z" w16du:dateUtc="2024-08-15T16:43:00Z">
              <m:rPr>
                <m:sty m:val="p"/>
              </m:rPr>
              <w:rPr>
                <w:rFonts w:ascii="Cambria Math" w:hAnsi="Cambria Math"/>
              </w:rPr>
              <m:t>/(</m:t>
            </w:del>
          </m:r>
          <m:r>
            <w:del w:id="1646" w:author="Pannetier, Theo" w:date="2024-08-15T17:43:00Z" w16du:dateUtc="2024-08-15T16:43:00Z">
              <w:rPr>
                <w:rFonts w:ascii="Cambria Math" w:hAnsi="Cambria Math"/>
              </w:rPr>
              <m:t>r-1</m:t>
            </w:del>
          </m:r>
          <m:r>
            <w:del w:id="1647" w:author="Pannetier, Theo" w:date="2024-08-15T17:43:00Z" w16du:dateUtc="2024-08-15T16:43:00Z">
              <m:rPr>
                <m:sty m:val="p"/>
              </m:rPr>
              <w:rPr>
                <w:rFonts w:ascii="Cambria Math" w:hAnsi="Cambria Math"/>
              </w:rPr>
              <m:t>)</m:t>
            </w:del>
          </m:r>
        </m:oMath>
      </m:oMathPara>
    </w:p>
    <w:p w14:paraId="0846CF32" w14:textId="2BF614A1" w:rsidR="00EF0844" w:rsidRPr="00EF0844" w:rsidDel="00B67476" w:rsidRDefault="00EF0844" w:rsidP="00EF0844">
      <w:pPr>
        <w:spacing w:line="360" w:lineRule="auto"/>
        <w:rPr>
          <w:del w:id="1648" w:author="Pannetier, Theo" w:date="2024-08-15T17:43:00Z" w16du:dateUtc="2024-08-15T16:43:00Z"/>
        </w:rPr>
      </w:pPr>
      <m:oMathPara>
        <m:oMath>
          <m:r>
            <w:del w:id="1649" w:author="Pannetier, Theo" w:date="2024-08-15T17:43:00Z" w16du:dateUtc="2024-08-15T16:43:00Z">
              <w:rPr>
                <w:rFonts w:ascii="Cambria Math" w:hAnsi="Cambria Math"/>
              </w:rPr>
              <m:t>MSI=</m:t>
            </w:del>
          </m:r>
          <m:nary>
            <m:naryPr>
              <m:chr m:val="∑"/>
              <m:supHide m:val="1"/>
              <m:ctrlPr>
                <w:del w:id="1650" w:author="Pannetier, Theo" w:date="2024-08-15T17:43:00Z" w16du:dateUtc="2024-08-15T16:43:00Z">
                  <w:rPr>
                    <w:rFonts w:ascii="Cambria Math" w:hAnsi="Cambria Math"/>
                  </w:rPr>
                </w:del>
              </m:ctrlPr>
            </m:naryPr>
            <m:sub>
              <m:r>
                <w:del w:id="1651" w:author="Pannetier, Theo" w:date="2024-08-15T17:43:00Z" w16du:dateUtc="2024-08-15T16:43:00Z">
                  <w:rPr>
                    <w:rFonts w:ascii="Cambria Math" w:hAnsi="Cambria Math"/>
                  </w:rPr>
                  <m:t>i</m:t>
                </w:del>
              </m:r>
              <m:ctrlPr>
                <w:del w:id="1652" w:author="Pannetier, Theo" w:date="2024-08-15T17:43:00Z" w16du:dateUtc="2024-08-15T16:43:00Z">
                  <w:rPr>
                    <w:rFonts w:ascii="Cambria Math" w:hAnsi="Cambria Math"/>
                    <w:i/>
                  </w:rPr>
                </w:del>
              </m:ctrlPr>
            </m:sub>
            <m:sup>
              <m:ctrlPr>
                <w:del w:id="1653" w:author="Pannetier, Theo" w:date="2024-08-15T17:43:00Z" w16du:dateUtc="2024-08-15T16:43:00Z">
                  <w:rPr>
                    <w:rFonts w:ascii="Cambria Math" w:hAnsi="Cambria Math"/>
                    <w:i/>
                  </w:rPr>
                </w:del>
              </m:ctrlPr>
            </m:sup>
            <m:e>
              <m:d>
                <m:dPr>
                  <m:ctrlPr>
                    <w:del w:id="1654" w:author="Pannetier, Theo" w:date="2024-08-15T17:43:00Z" w16du:dateUtc="2024-08-15T16:43:00Z">
                      <w:rPr>
                        <w:rFonts w:ascii="Cambria Math" w:hAnsi="Cambria Math"/>
                        <w:i/>
                      </w:rPr>
                    </w:del>
                  </m:ctrlPr>
                </m:dPr>
                <m:e>
                  <m:r>
                    <w:del w:id="1655" w:author="Pannetier, Theo" w:date="2024-08-15T17:43:00Z" w16du:dateUtc="2024-08-15T16:43:00Z">
                      <w:rPr>
                        <w:rFonts w:ascii="Cambria Math" w:hAnsi="Cambria Math"/>
                      </w:rPr>
                      <m:t>2</m:t>
                    </w:del>
                  </m:r>
                  <m:sSub>
                    <m:sSubPr>
                      <m:ctrlPr>
                        <w:del w:id="1656" w:author="Pannetier, Theo" w:date="2024-08-15T17:43:00Z" w16du:dateUtc="2024-08-15T16:43:00Z">
                          <w:rPr>
                            <w:rFonts w:ascii="Cambria Math" w:hAnsi="Cambria Math"/>
                            <w:i/>
                          </w:rPr>
                        </w:del>
                      </m:ctrlPr>
                    </m:sSubPr>
                    <m:e>
                      <m:r>
                        <w:del w:id="1657" w:author="Pannetier, Theo" w:date="2024-08-15T17:43:00Z" w16du:dateUtc="2024-08-15T16:43:00Z">
                          <w:rPr>
                            <w:rFonts w:ascii="Cambria Math" w:hAnsi="Cambria Math"/>
                          </w:rPr>
                          <m:t>n</m:t>
                        </w:del>
                      </m:r>
                    </m:e>
                    <m:sub>
                      <m:r>
                        <w:del w:id="1658" w:author="Pannetier, Theo" w:date="2024-08-15T17:43:00Z" w16du:dateUtc="2024-08-15T16:43:00Z">
                          <w:rPr>
                            <w:rFonts w:ascii="Cambria Math" w:hAnsi="Cambria Math"/>
                          </w:rPr>
                          <m:t>i</m:t>
                        </w:del>
                      </m:r>
                    </m:sub>
                  </m:sSub>
                  <m:sSub>
                    <m:sSubPr>
                      <m:ctrlPr>
                        <w:del w:id="1659" w:author="Pannetier, Theo" w:date="2024-08-15T17:43:00Z" w16du:dateUtc="2024-08-15T16:43:00Z">
                          <w:rPr>
                            <w:rFonts w:ascii="Cambria Math" w:hAnsi="Cambria Math"/>
                            <w:i/>
                          </w:rPr>
                        </w:del>
                      </m:ctrlPr>
                    </m:sSubPr>
                    <m:e>
                      <m:r>
                        <w:del w:id="1660" w:author="Pannetier, Theo" w:date="2024-08-15T17:43:00Z" w16du:dateUtc="2024-08-15T16:43:00Z">
                          <w:rPr>
                            <w:rFonts w:ascii="Cambria Math" w:hAnsi="Cambria Math"/>
                          </w:rPr>
                          <m:t>p</m:t>
                        </w:del>
                      </m:r>
                    </m:e>
                    <m:sub>
                      <m:r>
                        <w:del w:id="1661" w:author="Pannetier, Theo" w:date="2024-08-15T17:43:00Z" w16du:dateUtc="2024-08-15T16:43:00Z">
                          <w:rPr>
                            <w:rFonts w:ascii="Cambria Math" w:hAnsi="Cambria Math"/>
                          </w:rPr>
                          <m:t>i</m:t>
                        </w:del>
                      </m:r>
                    </m:sub>
                  </m:sSub>
                  <m:d>
                    <m:dPr>
                      <m:ctrlPr>
                        <w:del w:id="1662" w:author="Pannetier, Theo" w:date="2024-08-15T17:43:00Z" w16du:dateUtc="2024-08-15T16:43:00Z">
                          <w:rPr>
                            <w:rFonts w:ascii="Cambria Math" w:hAnsi="Cambria Math"/>
                            <w:i/>
                          </w:rPr>
                        </w:del>
                      </m:ctrlPr>
                    </m:dPr>
                    <m:e>
                      <m:r>
                        <w:del w:id="1663" w:author="Pannetier, Theo" w:date="2024-08-15T17:43:00Z" w16du:dateUtc="2024-08-15T16:43:00Z">
                          <w:rPr>
                            <w:rFonts w:ascii="Cambria Math" w:hAnsi="Cambria Math"/>
                          </w:rPr>
                          <m:t>1-</m:t>
                        </w:del>
                      </m:r>
                      <m:sSub>
                        <m:sSubPr>
                          <m:ctrlPr>
                            <w:del w:id="1664" w:author="Pannetier, Theo" w:date="2024-08-15T17:43:00Z" w16du:dateUtc="2024-08-15T16:43:00Z">
                              <w:rPr>
                                <w:rFonts w:ascii="Cambria Math" w:hAnsi="Cambria Math"/>
                                <w:i/>
                              </w:rPr>
                            </w:del>
                          </m:ctrlPr>
                        </m:sSubPr>
                        <m:e>
                          <m:r>
                            <w:del w:id="1665" w:author="Pannetier, Theo" w:date="2024-08-15T17:43:00Z" w16du:dateUtc="2024-08-15T16:43:00Z">
                              <w:rPr>
                                <w:rFonts w:ascii="Cambria Math" w:hAnsi="Cambria Math"/>
                              </w:rPr>
                              <m:t>p</m:t>
                            </w:del>
                          </m:r>
                        </m:e>
                        <m:sub>
                          <m:r>
                            <w:del w:id="1666" w:author="Pannetier, Theo" w:date="2024-08-15T17:43:00Z" w16du:dateUtc="2024-08-15T16:43:00Z">
                              <w:rPr>
                                <w:rFonts w:ascii="Cambria Math" w:hAnsi="Cambria Math"/>
                              </w:rPr>
                              <m:t>i</m:t>
                            </w:del>
                          </m:r>
                        </m:sub>
                      </m:sSub>
                    </m:e>
                  </m:d>
                  <m:r>
                    <w:del w:id="1667" w:author="Pannetier, Theo" w:date="2024-08-15T17:43:00Z" w16du:dateUtc="2024-08-15T16:43:00Z">
                      <w:rPr>
                        <w:rFonts w:ascii="Cambria Math" w:hAnsi="Cambria Math"/>
                      </w:rPr>
                      <m:t>-</m:t>
                    </w:del>
                  </m:r>
                  <m:f>
                    <m:fPr>
                      <m:ctrlPr>
                        <w:del w:id="1668" w:author="Pannetier, Theo" w:date="2024-08-15T17:43:00Z" w16du:dateUtc="2024-08-15T16:43:00Z">
                          <w:rPr>
                            <w:rFonts w:ascii="Cambria Math" w:hAnsi="Cambria Math"/>
                          </w:rPr>
                        </w:del>
                      </m:ctrlPr>
                    </m:fPr>
                    <m:num>
                      <m:r>
                        <w:del w:id="1669" w:author="Pannetier, Theo" w:date="2024-08-15T17:43:00Z" w16du:dateUtc="2024-08-15T16:43:00Z">
                          <w:rPr>
                            <w:rFonts w:ascii="Cambria Math" w:hAnsi="Cambria Math"/>
                          </w:rPr>
                          <m:t>1</m:t>
                        </w:del>
                      </m:r>
                      <m:ctrlPr>
                        <w:del w:id="1670" w:author="Pannetier, Theo" w:date="2024-08-15T17:43:00Z" w16du:dateUtc="2024-08-15T16:43:00Z">
                          <w:rPr>
                            <w:rFonts w:ascii="Cambria Math" w:hAnsi="Cambria Math"/>
                            <w:i/>
                          </w:rPr>
                        </w:del>
                      </m:ctrlPr>
                    </m:num>
                    <m:den>
                      <m:r>
                        <w:del w:id="1671" w:author="Pannetier, Theo" w:date="2024-08-15T17:43:00Z" w16du:dateUtc="2024-08-15T16:43:00Z">
                          <w:rPr>
                            <w:rFonts w:ascii="Cambria Math" w:hAnsi="Cambria Math"/>
                          </w:rPr>
                          <m:t>2</m:t>
                        </w:del>
                      </m:r>
                      <m:ctrlPr>
                        <w:del w:id="1672" w:author="Pannetier, Theo" w:date="2024-08-15T17:43:00Z" w16du:dateUtc="2024-08-15T16:43:00Z">
                          <w:rPr>
                            <w:rFonts w:ascii="Cambria Math" w:hAnsi="Cambria Math"/>
                            <w:i/>
                          </w:rPr>
                        </w:del>
                      </m:ctrlPr>
                    </m:den>
                  </m:f>
                  <m:sSub>
                    <m:sSubPr>
                      <m:ctrlPr>
                        <w:del w:id="1673" w:author="Pannetier, Theo" w:date="2024-08-15T17:43:00Z" w16du:dateUtc="2024-08-15T16:43:00Z">
                          <w:rPr>
                            <w:rFonts w:ascii="Cambria Math" w:hAnsi="Cambria Math"/>
                            <w:i/>
                          </w:rPr>
                        </w:del>
                      </m:ctrlPr>
                    </m:sSubPr>
                    <m:e>
                      <m:r>
                        <w:del w:id="1674" w:author="Pannetier, Theo" w:date="2024-08-15T17:43:00Z" w16du:dateUtc="2024-08-15T16:43:00Z">
                          <w:rPr>
                            <w:rFonts w:ascii="Cambria Math" w:hAnsi="Cambria Math"/>
                          </w:rPr>
                          <m:t>h</m:t>
                        </w:del>
                      </m:r>
                    </m:e>
                    <m:sub>
                      <m:r>
                        <w:del w:id="1675" w:author="Pannetier, Theo" w:date="2024-08-15T17:43:00Z" w16du:dateUtc="2024-08-15T16:43:00Z">
                          <w:rPr>
                            <w:rFonts w:ascii="Cambria Math" w:hAnsi="Cambria Math"/>
                          </w:rPr>
                          <m:t>i</m:t>
                        </w:del>
                      </m:r>
                    </m:sub>
                  </m:sSub>
                </m:e>
              </m:d>
              <m:ctrlPr>
                <w:del w:id="1676" w:author="Pannetier, Theo" w:date="2024-08-15T17:43:00Z" w16du:dateUtc="2024-08-15T16:43:00Z">
                  <w:rPr>
                    <w:rFonts w:ascii="Cambria Math" w:hAnsi="Cambria Math"/>
                    <w:i/>
                  </w:rPr>
                </w:del>
              </m:ctrlPr>
            </m:e>
          </m:nary>
          <m:r>
            <w:del w:id="1677" w:author="Pannetier, Theo" w:date="2024-08-15T17:43:00Z" w16du:dateUtc="2024-08-15T16:43:00Z">
              <m:rPr>
                <m:lit/>
              </m:rPr>
              <w:rPr>
                <w:rFonts w:ascii="Cambria Math" w:hAnsi="Cambria Math"/>
              </w:rPr>
              <m:t>/</m:t>
            </w:del>
          </m:r>
          <m:d>
            <m:dPr>
              <m:ctrlPr>
                <w:del w:id="1678" w:author="Pannetier, Theo" w:date="2024-08-15T17:43:00Z" w16du:dateUtc="2024-08-15T16:43:00Z">
                  <w:rPr>
                    <w:rFonts w:ascii="Cambria Math" w:hAnsi="Cambria Math"/>
                    <w:i/>
                  </w:rPr>
                </w:del>
              </m:ctrlPr>
            </m:dPr>
            <m:e>
              <m:r>
                <w:del w:id="1679" w:author="Pannetier, Theo" w:date="2024-08-15T17:43:00Z" w16du:dateUtc="2024-08-15T16:43:00Z">
                  <w:rPr>
                    <w:rFonts w:ascii="Cambria Math" w:hAnsi="Cambria Math"/>
                  </w:rPr>
                  <m:t>r</m:t>
                </w:del>
              </m:r>
              <m:acc>
                <m:accPr>
                  <m:chr m:val="̅"/>
                  <m:ctrlPr>
                    <w:del w:id="1680" w:author="Pannetier, Theo" w:date="2024-08-15T17:43:00Z" w16du:dateUtc="2024-08-15T16:43:00Z">
                      <w:rPr>
                        <w:rFonts w:ascii="Cambria Math" w:hAnsi="Cambria Math"/>
                      </w:rPr>
                    </w:del>
                  </m:ctrlPr>
                </m:accPr>
                <m:e>
                  <m:r>
                    <w:del w:id="1681" w:author="Pannetier, Theo" w:date="2024-08-15T17:43:00Z" w16du:dateUtc="2024-08-15T16:43:00Z">
                      <w:rPr>
                        <w:rFonts w:ascii="Cambria Math" w:hAnsi="Cambria Math"/>
                      </w:rPr>
                      <m:t>n</m:t>
                    </w:del>
                  </m:r>
                </m:e>
              </m:acc>
              <m:r>
                <w:del w:id="1682" w:author="Pannetier, Theo" w:date="2024-08-15T17:43:00Z" w16du:dateUtc="2024-08-15T16:43:00Z">
                  <w:rPr>
                    <w:rFonts w:ascii="Cambria Math" w:hAnsi="Cambria Math"/>
                  </w:rPr>
                  <m:t>-r</m:t>
                </w:del>
              </m:r>
            </m:e>
          </m:d>
        </m:oMath>
      </m:oMathPara>
    </w:p>
    <w:p w14:paraId="445C187F" w14:textId="5537305B" w:rsidR="006A7C76" w:rsidRPr="00EF0844" w:rsidDel="00B67476" w:rsidRDefault="00EF0844" w:rsidP="00EF0844">
      <w:pPr>
        <w:spacing w:line="360" w:lineRule="auto"/>
        <w:rPr>
          <w:del w:id="1683" w:author="Pannetier, Theo" w:date="2024-08-15T17:43:00Z" w16du:dateUtc="2024-08-15T16:43:00Z"/>
        </w:rPr>
      </w:pPr>
      <m:oMathPara>
        <m:oMath>
          <m:r>
            <w:del w:id="1684" w:author="Pannetier, Theo" w:date="2024-08-15T17:43:00Z" w16du:dateUtc="2024-08-15T16:43:00Z">
              <w:rPr>
                <w:rFonts w:ascii="Cambria Math" w:hAnsi="Cambria Math"/>
              </w:rPr>
              <m:t>MSG=</m:t>
            </w:del>
          </m:r>
          <m:nary>
            <m:naryPr>
              <m:chr m:val="∑"/>
              <m:supHide m:val="1"/>
              <m:ctrlPr>
                <w:del w:id="1685" w:author="Pannetier, Theo" w:date="2024-08-15T17:43:00Z" w16du:dateUtc="2024-08-15T16:43:00Z">
                  <w:rPr>
                    <w:rFonts w:ascii="Cambria Math" w:hAnsi="Cambria Math"/>
                  </w:rPr>
                </w:del>
              </m:ctrlPr>
            </m:naryPr>
            <m:sub>
              <m:r>
                <w:del w:id="1686" w:author="Pannetier, Theo" w:date="2024-08-15T17:43:00Z" w16du:dateUtc="2024-08-15T16:43:00Z">
                  <w:rPr>
                    <w:rFonts w:ascii="Cambria Math" w:hAnsi="Cambria Math"/>
                  </w:rPr>
                  <m:t>i</m:t>
                </w:del>
              </m:r>
              <m:ctrlPr>
                <w:del w:id="1687" w:author="Pannetier, Theo" w:date="2024-08-15T17:43:00Z" w16du:dateUtc="2024-08-15T16:43:00Z">
                  <w:rPr>
                    <w:rFonts w:ascii="Cambria Math" w:hAnsi="Cambria Math"/>
                    <w:i/>
                  </w:rPr>
                </w:del>
              </m:ctrlPr>
            </m:sub>
            <m:sup>
              <m:ctrlPr>
                <w:del w:id="1688" w:author="Pannetier, Theo" w:date="2024-08-15T17:43:00Z" w16du:dateUtc="2024-08-15T16:43:00Z">
                  <w:rPr>
                    <w:rFonts w:ascii="Cambria Math" w:hAnsi="Cambria Math"/>
                    <w:i/>
                  </w:rPr>
                </w:del>
              </m:ctrlPr>
            </m:sup>
            <m:e>
              <m:sSub>
                <m:sSubPr>
                  <m:ctrlPr>
                    <w:del w:id="1689" w:author="Pannetier, Theo" w:date="2024-08-15T17:43:00Z" w16du:dateUtc="2024-08-15T16:43:00Z">
                      <w:rPr>
                        <w:rFonts w:ascii="Cambria Math" w:hAnsi="Cambria Math"/>
                        <w:i/>
                      </w:rPr>
                    </w:del>
                  </m:ctrlPr>
                </m:sSubPr>
                <m:e>
                  <m:r>
                    <w:del w:id="1690" w:author="Pannetier, Theo" w:date="2024-08-15T17:43:00Z" w16du:dateUtc="2024-08-15T16:43:00Z">
                      <w:rPr>
                        <w:rFonts w:ascii="Cambria Math" w:hAnsi="Cambria Math"/>
                      </w:rPr>
                      <m:t>h</m:t>
                    </w:del>
                  </m:r>
                </m:e>
                <m:sub>
                  <m:r>
                    <w:del w:id="1691" w:author="Pannetier, Theo" w:date="2024-08-15T17:43:00Z" w16du:dateUtc="2024-08-15T16:43:00Z">
                      <w:rPr>
                        <w:rFonts w:ascii="Cambria Math" w:hAnsi="Cambria Math"/>
                      </w:rPr>
                      <m:t>i</m:t>
                    </w:del>
                  </m:r>
                </m:sub>
              </m:sSub>
              <m:ctrlPr>
                <w:del w:id="1692" w:author="Pannetier, Theo" w:date="2024-08-15T17:43:00Z" w16du:dateUtc="2024-08-15T16:43:00Z">
                  <w:rPr>
                    <w:rFonts w:ascii="Cambria Math" w:hAnsi="Cambria Math"/>
                    <w:i/>
                  </w:rPr>
                </w:del>
              </m:ctrlPr>
            </m:e>
          </m:nary>
          <m:r>
            <w:del w:id="1693" w:author="Pannetier, Theo" w:date="2024-08-15T17:43:00Z" w16du:dateUtc="2024-08-15T16:43:00Z">
              <m:rPr>
                <m:lit/>
              </m:rPr>
              <w:rPr>
                <w:rFonts w:ascii="Cambria Math" w:hAnsi="Cambria Math"/>
              </w:rPr>
              <m:t>/</m:t>
            </w:del>
          </m:r>
          <m:r>
            <w:del w:id="1694" w:author="Pannetier, Theo" w:date="2024-08-15T17:43:00Z" w16du:dateUtc="2024-08-15T16:43:00Z">
              <w:rPr>
                <w:rFonts w:ascii="Cambria Math" w:hAnsi="Cambria Math"/>
              </w:rPr>
              <m:t>2r</m:t>
            </w:del>
          </m:r>
          <m:acc>
            <m:accPr>
              <m:chr m:val="̅"/>
              <m:ctrlPr>
                <w:del w:id="1695" w:author="Pannetier, Theo" w:date="2024-08-15T17:43:00Z" w16du:dateUtc="2024-08-15T16:43:00Z">
                  <w:rPr>
                    <w:rFonts w:ascii="Cambria Math" w:hAnsi="Cambria Math"/>
                  </w:rPr>
                </w:del>
              </m:ctrlPr>
            </m:accPr>
            <m:e>
              <m:r>
                <w:del w:id="1696" w:author="Pannetier, Theo" w:date="2024-08-15T17:43:00Z" w16du:dateUtc="2024-08-15T16:43:00Z">
                  <w:rPr>
                    <w:rFonts w:ascii="Cambria Math" w:hAnsi="Cambria Math"/>
                  </w:rPr>
                  <m:t>n</m:t>
                </w:del>
              </m:r>
            </m:e>
          </m:acc>
        </m:oMath>
      </m:oMathPara>
    </w:p>
    <w:p w14:paraId="4B0417E1" w14:textId="41470121" w:rsidR="00EF0844" w:rsidRPr="00EF0844" w:rsidDel="00B67476" w:rsidRDefault="00EF0844" w:rsidP="00EF0844">
      <w:pPr>
        <w:spacing w:line="360" w:lineRule="auto"/>
        <w:rPr>
          <w:del w:id="1697" w:author="Pannetier, Theo" w:date="2024-08-15T17:43:00Z" w16du:dateUtc="2024-08-15T16:43:00Z"/>
        </w:rPr>
      </w:pPr>
    </w:p>
    <w:p w14:paraId="0D3DF1E1" w14:textId="5C03224F" w:rsidR="00D14A5D" w:rsidDel="00B67476" w:rsidRDefault="00D14A5D" w:rsidP="00D14A5D">
      <w:pPr>
        <w:rPr>
          <w:del w:id="1698" w:author="Pannetier, Theo" w:date="2024-08-15T17:43:00Z" w16du:dateUtc="2024-08-15T16:43:00Z"/>
        </w:rPr>
      </w:pPr>
    </w:p>
    <w:p w14:paraId="48A6C7A5" w14:textId="58CAC784" w:rsidR="0006022B" w:rsidRDefault="0006022B">
      <w:pPr>
        <w:pStyle w:val="Heading3"/>
        <w:numPr>
          <w:ilvl w:val="3"/>
          <w:numId w:val="14"/>
        </w:numPr>
        <w:pPrChange w:id="1699" w:author="Pannetier, Theo" w:date="2024-06-05T11:31:00Z">
          <w:pPr>
            <w:pStyle w:val="Heading3"/>
            <w:numPr>
              <w:ilvl w:val="2"/>
              <w:numId w:val="14"/>
            </w:numPr>
          </w:pPr>
        </w:pPrChange>
      </w:pPr>
      <w:r>
        <w:lastRenderedPageBreak/>
        <w:t>Pairwise patch neutral genetics</w:t>
      </w:r>
    </w:p>
    <w:p w14:paraId="2C1515BF" w14:textId="4204EDB2" w:rsidR="0094264F" w:rsidRDefault="0094264F" w:rsidP="00FD4B9B">
      <w:r>
        <w:t xml:space="preserve">Lastly, </w:t>
      </w:r>
      <w:r w:rsidR="009661DB">
        <w:t xml:space="preserve">the </w:t>
      </w:r>
      <w:proofErr w:type="spellStart"/>
      <w:r w:rsidR="009661DB">
        <w:t>F</w:t>
      </w:r>
      <w:r w:rsidR="009661DB" w:rsidRPr="009661DB">
        <w:rPr>
          <w:vertAlign w:val="subscript"/>
          <w:rPrChange w:id="1700" w:author="Pannetier, Theo" w:date="2024-06-05T14:26:00Z">
            <w:rPr/>
          </w:rPrChange>
        </w:rPr>
        <w:t>st</w:t>
      </w:r>
      <w:proofErr w:type="spellEnd"/>
      <w:r>
        <w:t xml:space="preserve"> can be computed </w:t>
      </w:r>
      <w:r w:rsidR="00FD4B9B">
        <w:t>at the patch level</w:t>
      </w:r>
      <w:r w:rsidR="009661DB">
        <w:t xml:space="preserve">. A pairwise </w:t>
      </w:r>
      <w:proofErr w:type="spellStart"/>
      <w:r w:rsidR="009661DB">
        <w:t>F</w:t>
      </w:r>
      <w:r w:rsidR="009661DB" w:rsidRPr="009661DB">
        <w:rPr>
          <w:vertAlign w:val="subscript"/>
          <w:rPrChange w:id="1701" w:author="Pannetier, Theo" w:date="2024-06-05T14:25:00Z">
            <w:rPr/>
          </w:rPrChange>
        </w:rPr>
        <w:t>st</w:t>
      </w:r>
      <w:proofErr w:type="spellEnd"/>
      <w:r w:rsidR="009661DB">
        <w:t xml:space="preserve"> matrix is constituted and filled</w:t>
      </w:r>
      <w:r>
        <w:t xml:space="preserve"> </w:t>
      </w:r>
      <w:r w:rsidR="00FD4B9B">
        <w:t xml:space="preserve">for each pair </w:t>
      </w:r>
      <w:r>
        <w:t>of patches in the sample</w:t>
      </w:r>
      <w:r w:rsidR="009661DB">
        <w:t>.</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2368129" w14:textId="48604AF6" w:rsidR="009661DB" w:rsidRDefault="009661DB">
      <w:pPr>
        <w:pStyle w:val="ListParagraph"/>
        <w:numPr>
          <w:ilvl w:val="0"/>
          <w:numId w:val="73"/>
        </w:numPr>
      </w:pPr>
      <w:r>
        <w:t xml:space="preserve">Pairwise </w:t>
      </w:r>
      <w:proofErr w:type="spellStart"/>
      <w:r>
        <w:t>F</w:t>
      </w:r>
      <w:r w:rsidRPr="002A2B71">
        <w:rPr>
          <w:vertAlign w:val="subscript"/>
        </w:rPr>
        <w:t>st</w:t>
      </w:r>
      <w:proofErr w:type="spellEnd"/>
    </w:p>
    <w:p w14:paraId="61209015" w14:textId="09C5B861" w:rsidR="002A2B71" w:rsidRDefault="003B0CB8" w:rsidP="003B0CB8">
      <w:r>
        <w:t xml:space="preserve">The pairwise </w:t>
      </w:r>
      <w:proofErr w:type="spellStart"/>
      <w:r>
        <w:t>Fst</w:t>
      </w:r>
      <w:proofErr w:type="spellEnd"/>
      <w:r>
        <w:t xml:space="preserve"> between the populations of patches j and k is computed using Equation </w:t>
      </w:r>
      <w:r w:rsidR="00F11B12">
        <w:t>7</w:t>
      </w:r>
      <w:r>
        <w:t xml:space="preserve"> in Weir and Hill (2002):</w:t>
      </w:r>
    </w:p>
    <w:p w14:paraId="77D3986A" w14:textId="37D7192E" w:rsidR="003B0CB8" w:rsidRPr="00931813" w:rsidRDefault="00000000" w:rsidP="00EF0844">
      <w:pPr>
        <w:spacing w:line="360" w:lineRule="auto"/>
      </w:pPr>
      <m:oMathPara>
        <m:oMath>
          <m:sSub>
            <m:sSubPr>
              <m:ctrlPr>
                <w:rPr>
                  <w:rFonts w:ascii="Cambria Math" w:hAnsi="Cambria Math"/>
                  <w:i/>
                </w:rPr>
              </m:ctrlPr>
            </m:sSubPr>
            <m:e>
              <m:r>
                <w:rPr>
                  <w:rFonts w:ascii="Cambria Math" w:hAnsi="Cambria Math"/>
                </w:rPr>
                <m:t>F</m:t>
              </m:r>
            </m:e>
            <m:sub>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j,k</m:t>
                  </m:r>
                </m:sub>
              </m:sSub>
            </m:sub>
          </m:sSub>
          <m:r>
            <w:rPr>
              <w:rFonts w:ascii="Cambria Math" w:hAnsi="Cambria Math"/>
            </w:rPr>
            <m:t>=1-</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j</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d>
                  <m:ctrlPr>
                    <w:rPr>
                      <w:rFonts w:ascii="Cambria Math" w:hAnsi="Cambria Math"/>
                      <w:i/>
                    </w:rPr>
                  </m:ctrlPr>
                </m:e>
              </m:nary>
              <m:ctrlPr>
                <w:rPr>
                  <w:rFonts w:ascii="Cambria Math" w:hAnsi="Cambria Math"/>
                  <w:i/>
                </w:rPr>
              </m:ctrlPr>
            </m:den>
          </m:f>
        </m:oMath>
      </m:oMathPara>
    </w:p>
    <w:p w14:paraId="7068A6C1" w14:textId="77777777" w:rsidR="00931813" w:rsidRPr="00931813" w:rsidRDefault="00931813" w:rsidP="00EF0844">
      <w:pPr>
        <w:spacing w:line="360" w:lineRule="auto"/>
      </w:pPr>
    </w:p>
    <w:p w14:paraId="3BCEBAC5" w14:textId="77777777" w:rsidR="00EF0844" w:rsidRPr="00EF0844" w:rsidRDefault="00EF0844" w:rsidP="003B0CB8"/>
    <w:p w14:paraId="45D33BCF" w14:textId="77777777" w:rsidR="00236F4C" w:rsidRPr="00236F4C" w:rsidRDefault="00236F4C" w:rsidP="003B0CB8"/>
    <w:p w14:paraId="7E3C036B" w14:textId="77777777" w:rsidR="00236F4C" w:rsidRPr="002E7C15" w:rsidRDefault="00236F4C" w:rsidP="003B0CB8"/>
    <w:p w14:paraId="5079EF0E" w14:textId="77777777" w:rsidR="002E7C15" w:rsidRPr="002E7C15" w:rsidRDefault="002E7C15" w:rsidP="003B0CB8"/>
    <w:p w14:paraId="0F6120F9" w14:textId="77777777" w:rsidR="002A2B71" w:rsidRPr="0006022B" w:rsidRDefault="002A2B71" w:rsidP="002A2B71">
      <w:pPr>
        <w:pStyle w:val="ListParagraph"/>
        <w:ind w:left="720"/>
      </w:pPr>
    </w:p>
    <w:p w14:paraId="7016F758" w14:textId="7A14DD6C" w:rsidR="0067520E" w:rsidRPr="00D123FB" w:rsidRDefault="0067520E" w:rsidP="009E434A">
      <w:pPr>
        <w:pStyle w:val="Heading3"/>
        <w:numPr>
          <w:ilvl w:val="2"/>
          <w:numId w:val="14"/>
        </w:numPr>
      </w:pPr>
      <w:r w:rsidRPr="00D123FB">
        <w:t>Traits</w:t>
      </w:r>
      <w:bookmarkEnd w:id="662"/>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lastRenderedPageBreak/>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1702" w:name="_Toc54110093"/>
      <w:r w:rsidRPr="00D123FB">
        <w:t xml:space="preserve">Connectivity </w:t>
      </w:r>
      <w:r w:rsidRPr="00C11307">
        <w:t>matrix</w:t>
      </w:r>
      <w:bookmarkEnd w:id="1702"/>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1703" w:name="_Examples_&amp;_Tutorials"/>
      <w:bookmarkEnd w:id="1703"/>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1704" w:name="_Heat_maps"/>
      <w:bookmarkStart w:id="1705" w:name="_Toc54110094"/>
      <w:bookmarkEnd w:id="1704"/>
      <w:r>
        <w:t>Heat maps</w:t>
      </w:r>
      <w:bookmarkEnd w:id="1705"/>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t>time period</w:t>
      </w:r>
      <w:proofErr w:type="gramEnd"/>
      <w:r>
        <w:t xml:space="preserve">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each replicate </w:t>
      </w:r>
      <w:proofErr w:type="gramStart"/>
      <w:r>
        <w:t>simulation, and</w:t>
      </w:r>
      <w:proofErr w:type="gramEnd"/>
      <w:r>
        <w:t xml:space="preserve">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1706" w:name="_Toc54110095"/>
      <w:r>
        <w:t>Log file</w:t>
      </w:r>
      <w:bookmarkEnd w:id="1706"/>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 xml:space="preserve">between </w:t>
      </w:r>
      <w:proofErr w:type="gramStart"/>
      <w:r w:rsidR="007F5C3D">
        <w:t>files</w:t>
      </w:r>
      <w:proofErr w:type="gramEnd"/>
      <w:r w:rsidR="007F5C3D">
        <w:t xml:space="preserve"> or an invalid habitat code or patch number occurs in an</w:t>
      </w:r>
      <w:r w:rsidR="00831B81">
        <w:t xml:space="preserve"> input map file</w:t>
      </w:r>
      <w:r w:rsidR="007F5C3D">
        <w:t xml:space="preserve">. In such cases, only the </w:t>
      </w:r>
      <w:proofErr w:type="gramStart"/>
      <w:r w:rsidR="007F5C3D">
        <w:t>particular simulation</w:t>
      </w:r>
      <w:proofErr w:type="gramEnd"/>
      <w:r w:rsidR="007F5C3D">
        <w:t xml:space="preserve">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1707" w:name="_Toc54110096"/>
      <w:r w:rsidRPr="00D123FB">
        <w:lastRenderedPageBreak/>
        <w:t>Examples &amp; Tutorials</w:t>
      </w:r>
      <w:bookmarkEnd w:id="1707"/>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proofErr w:type="gramStart"/>
      <w:r w:rsidRPr="00D123FB">
        <w:rPr>
          <w:szCs w:val="24"/>
        </w:rPr>
        <w:t>RangeShifter</w:t>
      </w:r>
      <w:proofErr w:type="spellEnd"/>
      <w:r w:rsidRPr="00D123FB">
        <w:rPr>
          <w:szCs w:val="24"/>
        </w:rPr>
        <w:t>, and</w:t>
      </w:r>
      <w:proofErr w:type="gramEnd"/>
      <w:r w:rsidRPr="00D123FB">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D123FB">
        <w:rPr>
          <w:szCs w:val="24"/>
        </w:rPr>
        <w:t>for getting</w:t>
      </w:r>
      <w:proofErr w:type="gramEnd"/>
      <w:r w:rsidRPr="00D123FB">
        <w:rPr>
          <w:szCs w:val="24"/>
        </w:rPr>
        <w:t xml:space="preserve">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1708" w:name="_Exercise_1"/>
      <w:bookmarkStart w:id="1709" w:name="_Toc54110097"/>
      <w:bookmarkEnd w:id="1708"/>
      <w:r w:rsidRPr="00D123FB">
        <w:t>Exercise 1</w:t>
      </w:r>
      <w:bookmarkEnd w:id="1709"/>
      <w:r w:rsidRPr="00D123FB">
        <w:t xml:space="preserve"> </w:t>
      </w:r>
    </w:p>
    <w:p w14:paraId="47B3483B" w14:textId="0191D9FF" w:rsidR="0067520E" w:rsidRPr="00D123FB" w:rsidRDefault="00301C87" w:rsidP="009E434A">
      <w:pPr>
        <w:pStyle w:val="Heading3"/>
        <w:numPr>
          <w:ilvl w:val="2"/>
          <w:numId w:val="14"/>
        </w:numPr>
      </w:pPr>
      <w:bookmarkStart w:id="1710" w:name="_Toc54110098"/>
      <w:r>
        <w:t>R</w:t>
      </w:r>
      <w:r w:rsidR="0067520E" w:rsidRPr="00D123FB">
        <w:t>ange expansion, long-distance dispersal and environmental stochasticity</w:t>
      </w:r>
      <w:bookmarkEnd w:id="1710"/>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w:t>
      </w:r>
      <w:proofErr w:type="gramStart"/>
      <w:r w:rsidRPr="00D123FB">
        <w:rPr>
          <w:szCs w:val="24"/>
        </w:rPr>
        <w:t>England, and</w:t>
      </w:r>
      <w:proofErr w:type="gramEnd"/>
      <w:r w:rsidRPr="00D123FB">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w:t>
      </w:r>
      <w:proofErr w:type="gramStart"/>
      <w:r w:rsidRPr="00D123FB">
        <w:t>map</w:t>
      </w:r>
      <w:proofErr w:type="gramEnd"/>
      <w:r w:rsidRPr="00D123FB">
        <w:t xml:space="preserve">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w:t>
      </w:r>
      <w:proofErr w:type="gramStart"/>
      <w:r w:rsidRPr="00D123FB">
        <w:rPr>
          <w:rFonts w:cs="Times New Roman"/>
          <w:szCs w:val="24"/>
          <w:lang w:val="en-GB"/>
        </w:rPr>
        <w:t>only-female</w:t>
      </w:r>
      <w:proofErr w:type="gramEnd"/>
      <w:r w:rsidRPr="00D123FB">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w:t>
      </w:r>
      <w:proofErr w:type="gramStart"/>
      <w:r w:rsidRPr="00D123FB">
        <w:rPr>
          <w:rFonts w:cs="Times New Roman"/>
          <w:szCs w:val="24"/>
          <w:lang w:val="en-GB"/>
        </w:rPr>
        <w:t>into</w:t>
      </w:r>
      <w:proofErr w:type="gramEnd"/>
      <w:r w:rsidRPr="00D123FB">
        <w:rPr>
          <w:rFonts w:cs="Times New Roman"/>
          <w:szCs w:val="24"/>
          <w:lang w:val="en-GB"/>
        </w:rPr>
        <w:t xml:space="preserve">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w:t>
      </w:r>
      <w:proofErr w:type="gramStart"/>
      <w:r w:rsidRPr="00D123FB">
        <w:rPr>
          <w:rFonts w:cs="Times New Roman"/>
          <w:szCs w:val="24"/>
          <w:lang w:val="en-GB"/>
        </w:rPr>
        <w:t>its</w:t>
      </w:r>
      <w:proofErr w:type="gramEnd"/>
      <w:r w:rsidRPr="00D123FB">
        <w:rPr>
          <w:rFonts w:cs="Times New Roman"/>
          <w:szCs w:val="24"/>
          <w:lang w:val="en-GB"/>
        </w:rPr>
        <w:t xml:space="preserve">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proofErr w:type="gramStart"/>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w:t>
      </w:r>
      <w:proofErr w:type="gramEnd"/>
      <w:r w:rsidRPr="002F49B1">
        <w:rPr>
          <w:rFonts w:cs="Times New Roman"/>
          <w:szCs w:val="24"/>
          <w:lang w:val="en-GB"/>
        </w:rPr>
        <w:t xml:space="preserve">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w:t>
      </w:r>
      <w:proofErr w:type="gramStart"/>
      <w:r w:rsidRPr="00D123FB">
        <w:t>In order to</w:t>
      </w:r>
      <w:proofErr w:type="gramEnd"/>
      <w:r w:rsidRPr="00D123FB">
        <w:t xml:space="preserve">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 xml:space="preserve">In the next step of this </w:t>
      </w:r>
      <w:proofErr w:type="gramStart"/>
      <w:r w:rsidRPr="00D123FB">
        <w:t>exercise</w:t>
      </w:r>
      <w:proofErr w:type="gramEnd"/>
      <w:r w:rsidRPr="00D123FB">
        <w:t xml:space="preserv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proofErr w:type="gramStart"/>
      <w:r w:rsidRPr="00D123FB">
        <w:rPr>
          <w:i/>
        </w:rPr>
        <w:t>Transfer</w:t>
      </w:r>
      <w:proofErr w:type="gramEnd"/>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w:t>
      </w:r>
      <w:proofErr w:type="gramStart"/>
      <w:r w:rsidRPr="00D123FB">
        <w:t>each individual</w:t>
      </w:r>
      <w:proofErr w:type="gramEnd"/>
      <w:r w:rsidRPr="00D123FB">
        <w:t xml:space="preserve">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w:t>
      </w:r>
      <w:proofErr w:type="gramStart"/>
      <w:r w:rsidRPr="00D123FB">
        <w:t>habitat, but</w:t>
      </w:r>
      <w:proofErr w:type="gramEnd"/>
      <w:r w:rsidRPr="00D123FB">
        <w:t xml:space="preserve">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w:t>
      </w:r>
      <w:proofErr w:type="gramStart"/>
      <w:r w:rsidRPr="00D123FB">
        <w:t>example</w:t>
      </w:r>
      <w:proofErr w:type="gramEnd"/>
      <w:r w:rsidRPr="00D123FB">
        <w:t xml:space="preserv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1711" w:name="_Exercise_2"/>
      <w:bookmarkStart w:id="1712" w:name="_Toc54110099"/>
      <w:bookmarkEnd w:id="1711"/>
      <w:r w:rsidRPr="00D123FB">
        <w:t>Exercise 2</w:t>
      </w:r>
      <w:bookmarkEnd w:id="1712"/>
      <w:r w:rsidRPr="00D123FB">
        <w:t xml:space="preserve"> </w:t>
      </w:r>
    </w:p>
    <w:p w14:paraId="2995979E" w14:textId="77777777" w:rsidR="0067520E" w:rsidRPr="00D123FB" w:rsidRDefault="0067520E" w:rsidP="009E434A">
      <w:pPr>
        <w:pStyle w:val="Heading3"/>
        <w:numPr>
          <w:ilvl w:val="2"/>
          <w:numId w:val="14"/>
        </w:numPr>
      </w:pPr>
      <w:bookmarkStart w:id="1713" w:name="_Toc54110100"/>
      <w:r>
        <w:t>Landscape-</w:t>
      </w:r>
      <w:r w:rsidRPr="00D123FB">
        <w:t xml:space="preserve">scale connectivity, matrix permeability and dispersal </w:t>
      </w:r>
      <w:r>
        <w:t>behaviour</w:t>
      </w:r>
      <w:bookmarkEnd w:id="1713"/>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w:t>
      </w:r>
      <w:proofErr w:type="gramStart"/>
      <w:r w:rsidRPr="00D123FB">
        <w:t>are:</w:t>
      </w:r>
      <w:proofErr w:type="gramEnd"/>
      <w:r w:rsidRPr="00D123FB">
        <w:t xml:space="preserv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proofErr w:type="gramStart"/>
      <w:r w:rsidRPr="00D123FB">
        <w:rPr>
          <w:rFonts w:eastAsiaTheme="minorEastAsia" w:cs="Times New Roman"/>
          <w:szCs w:val="24"/>
          <w:lang w:val="en-GB"/>
        </w:rPr>
        <w:t>Only-female</w:t>
      </w:r>
      <w:proofErr w:type="gramEnd"/>
      <w:r w:rsidRPr="00D123FB">
        <w:rPr>
          <w:rFonts w:eastAsiaTheme="minorEastAsia" w:cs="Times New Roman"/>
          <w:szCs w:val="24"/>
          <w:lang w:val="en-GB"/>
        </w:rPr>
        <w:t xml:space="preserv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55pt" o:ole="">
            <v:imagedata r:id="rId85" o:title=""/>
          </v:shape>
          <o:OLEObject Type="Embed" ProgID="Equation.3" ShapeID="_x0000_i1027" DrawAspect="Content" ObjectID="_1785249681"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proofErr w:type="gramStart"/>
      <w:r w:rsidRPr="00D123FB">
        <w:rPr>
          <w:i/>
        </w:rPr>
        <w:t>Simulations</w:t>
      </w:r>
      <w:r>
        <w:t>, and</w:t>
      </w:r>
      <w:proofErr w:type="gramEnd"/>
      <w:r>
        <w:t xml:space="preserve">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w:t>
      </w:r>
      <w:proofErr w:type="gramStart"/>
      <w:r w:rsidRPr="00D123FB">
        <w:t>screen</w:t>
      </w:r>
      <w:proofErr w:type="gramEnd"/>
      <w:r w:rsidRPr="00D123FB">
        <w:t xml:space="preserve">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w:t>
      </w:r>
      <w:proofErr w:type="gramStart"/>
      <w:r w:rsidRPr="00D123FB">
        <w:t>Screen-shot</w:t>
      </w:r>
      <w:proofErr w:type="gramEnd"/>
      <w:r w:rsidRPr="00D123FB">
        <w:t xml:space="preserve">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w:t>
      </w:r>
      <w:proofErr w:type="gramStart"/>
      <w:r w:rsidR="00A92464">
        <w:t>similar to</w:t>
      </w:r>
      <w:proofErr w:type="gramEnd"/>
      <w:r w:rsidR="00A92464">
        <w:t xml:space="preserve">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w:t>
      </w:r>
      <w:proofErr w:type="gramStart"/>
      <w:r w:rsidRPr="00D123FB">
        <w:rPr>
          <w:szCs w:val="24"/>
        </w:rPr>
        <w:t>only</w:t>
      </w:r>
      <w:r>
        <w:rPr>
          <w:szCs w:val="24"/>
        </w:rPr>
        <w:t>-</w:t>
      </w:r>
      <w:r w:rsidRPr="00D123FB">
        <w:rPr>
          <w:szCs w:val="24"/>
        </w:rPr>
        <w:t>female</w:t>
      </w:r>
      <w:proofErr w:type="gramEnd"/>
      <w:r w:rsidRPr="00D123FB">
        <w:rPr>
          <w:szCs w:val="24"/>
        </w:rPr>
        <w:t xml:space="preserv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w:t>
      </w:r>
      <w:proofErr w:type="gramStart"/>
      <w:r w:rsidRPr="00D123FB">
        <w:rPr>
          <w:szCs w:val="24"/>
        </w:rPr>
        <w:t>only-female</w:t>
      </w:r>
      <w:proofErr w:type="gramEnd"/>
      <w:r w:rsidRPr="00D123FB">
        <w:rPr>
          <w:szCs w:val="24"/>
        </w:rPr>
        <w:t xml:space="preserve"> model. This assumes that males are not limiting, and that the population dynamics are driven only by females. It also means that sexes are not </w:t>
      </w:r>
      <w:r>
        <w:rPr>
          <w:szCs w:val="24"/>
        </w:rPr>
        <w:t>modelled</w:t>
      </w:r>
      <w:r w:rsidRPr="00D123FB">
        <w:rPr>
          <w:szCs w:val="24"/>
        </w:rPr>
        <w:t xml:space="preserve"> </w:t>
      </w:r>
      <w:proofErr w:type="gramStart"/>
      <w:r w:rsidRPr="00D123FB">
        <w:rPr>
          <w:szCs w:val="24"/>
        </w:rPr>
        <w:t>explicitly</w:t>
      </w:r>
      <w:proofErr w:type="gramEnd"/>
      <w:r w:rsidRPr="00D123FB">
        <w:rPr>
          <w:szCs w:val="24"/>
        </w:rPr>
        <w:t xml:space="preserve">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w:t>
      </w:r>
      <w:proofErr w:type="gramStart"/>
      <w:r w:rsidRPr="00D123FB">
        <w:rPr>
          <w:i/>
          <w:szCs w:val="24"/>
        </w:rPr>
        <w:t>females</w:t>
      </w:r>
      <w:proofErr w:type="gramEnd"/>
      <w:r w:rsidRPr="00D123FB">
        <w:rPr>
          <w:i/>
          <w:szCs w:val="24"/>
        </w:rPr>
        <w:t>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w:t>
      </w:r>
      <w:proofErr w:type="gramStart"/>
      <w:r w:rsidRPr="00D123FB">
        <w:t>types, and</w:t>
      </w:r>
      <w:proofErr w:type="gramEnd"/>
      <w:r w:rsidRPr="00D123FB">
        <w:t xml:space="preserve">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1714" w:name="_Exercise_3"/>
      <w:bookmarkStart w:id="1715" w:name="_Toc54110101"/>
      <w:bookmarkEnd w:id="1714"/>
      <w:r w:rsidRPr="00D123FB">
        <w:t>Exercise 3</w:t>
      </w:r>
      <w:bookmarkEnd w:id="1715"/>
    </w:p>
    <w:p w14:paraId="14125AE0" w14:textId="77777777" w:rsidR="0067520E" w:rsidRPr="00D123FB" w:rsidRDefault="0067520E" w:rsidP="009E434A">
      <w:pPr>
        <w:pStyle w:val="Heading3"/>
        <w:numPr>
          <w:ilvl w:val="2"/>
          <w:numId w:val="14"/>
        </w:numPr>
      </w:pPr>
      <w:bookmarkStart w:id="1716" w:name="_Toc54110102"/>
      <w:r w:rsidRPr="00D123FB">
        <w:t>Evolution of dispersal during range shifting</w:t>
      </w:r>
      <w:bookmarkEnd w:id="1716"/>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D123FB">
        <w:rPr>
          <w:szCs w:val="24"/>
        </w:rPr>
        <w:t>a period of time</w:t>
      </w:r>
      <w:proofErr w:type="gramEnd"/>
      <w:r w:rsidRPr="00D123FB">
        <w:rPr>
          <w:szCs w:val="24"/>
        </w:rPr>
        <w:t xml:space="preserv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w:t>
      </w:r>
      <w:proofErr w:type="gramStart"/>
      <w:r w:rsidRPr="00D123FB">
        <w:t>have to</w:t>
      </w:r>
      <w:proofErr w:type="gramEnd"/>
      <w:r w:rsidRPr="00D123FB">
        <w:t xml:space="preserve">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proofErr w:type="gramStart"/>
      <w:r w:rsidRPr="00A86C3C">
        <w:rPr>
          <w:i/>
          <w:iCs/>
        </w:rPr>
        <w:t>Start</w:t>
      </w:r>
      <w:proofErr w:type="gramEnd"/>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w:t>
      </w:r>
      <w:proofErr w:type="gramStart"/>
      <w:r w:rsidRPr="00D123FB">
        <w:t>on, but</w:t>
      </w:r>
      <w:proofErr w:type="gramEnd"/>
      <w:r w:rsidRPr="00D123FB">
        <w:t xml:space="preserve">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D123FB">
        <w:t>lags behind</w:t>
      </w:r>
      <w:proofErr w:type="gramEnd"/>
      <w:r w:rsidRPr="00D123FB">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w:t>
      </w:r>
      <w:proofErr w:type="gramStart"/>
      <w:r w:rsidRPr="00245E3F">
        <w:rPr>
          <w:szCs w:val="24"/>
        </w:rPr>
        <w:t>in reality are</w:t>
      </w:r>
      <w:proofErr w:type="gramEnd"/>
      <w:r w:rsidRPr="00245E3F">
        <w:rPr>
          <w:szCs w:val="24"/>
        </w:rPr>
        <w:t xml:space="preserv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1717" w:name="_Toc54110103"/>
      <w:r w:rsidRPr="00D123FB">
        <w:t xml:space="preserve">Exercise </w:t>
      </w:r>
      <w:r>
        <w:t>4</w:t>
      </w:r>
      <w:bookmarkEnd w:id="1717"/>
      <w:r w:rsidRPr="00D123FB">
        <w:t xml:space="preserve"> </w:t>
      </w:r>
      <w:bookmarkStart w:id="1718" w:name="exercise4"/>
      <w:bookmarkEnd w:id="1718"/>
    </w:p>
    <w:p w14:paraId="73516BA4" w14:textId="77777777" w:rsidR="0067520E" w:rsidRPr="00D123FB" w:rsidRDefault="0067520E" w:rsidP="009E434A">
      <w:pPr>
        <w:pStyle w:val="Heading3"/>
        <w:numPr>
          <w:ilvl w:val="2"/>
          <w:numId w:val="14"/>
        </w:numPr>
      </w:pPr>
      <w:bookmarkStart w:id="1719" w:name="_Toc54110104"/>
      <w:r>
        <w:t>Landscape-scale connectivity</w:t>
      </w:r>
      <w:r w:rsidRPr="00D123FB">
        <w:t xml:space="preserve"> </w:t>
      </w:r>
      <w:r>
        <w:t>in batch mode</w:t>
      </w:r>
      <w:bookmarkEnd w:id="1719"/>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xml:space="preserve">, i.e. all the parameters are provided to the program in </w:t>
      </w:r>
      <w:proofErr w:type="gramStart"/>
      <w:r>
        <w:t>a number of</w:t>
      </w:r>
      <w:proofErr w:type="gramEnd"/>
      <w:r>
        <w:t xml:space="preserve">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w:t>
      </w:r>
      <w:proofErr w:type="gramStart"/>
      <w:r>
        <w:rPr>
          <w:szCs w:val="24"/>
        </w:rPr>
        <w:t>a number of</w:t>
      </w:r>
      <w:proofErr w:type="gramEnd"/>
      <w:r>
        <w:rPr>
          <w:szCs w:val="24"/>
        </w:rPr>
        <w:t xml:space="preserve">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w:t>
      </w:r>
      <w:proofErr w:type="gramStart"/>
      <w:r>
        <w:rPr>
          <w:szCs w:val="24"/>
        </w:rPr>
        <w:t>provided that</w:t>
      </w:r>
      <w:proofErr w:type="gramEnd"/>
      <w:r>
        <w:rPr>
          <w:szCs w:val="24"/>
        </w:rPr>
        <w:t xml:space="preserve">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proofErr w:type="gramStart"/>
      <w:r w:rsidRPr="0044544A">
        <w:rPr>
          <w:i/>
        </w:rPr>
        <w:t>Open</w:t>
      </w:r>
      <w:proofErr w:type="gramEnd"/>
      <w:r w:rsidRPr="0044544A">
        <w:rPr>
          <w:i/>
        </w:rPr>
        <w:t>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w:t>
      </w:r>
      <w:proofErr w:type="gramStart"/>
      <w:r>
        <w:t>place-holder</w:t>
      </w:r>
      <w:proofErr w:type="gramEnd"/>
      <w:r>
        <w:t xml:space="preserve">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w:t>
      </w:r>
      <w:proofErr w:type="gramStart"/>
      <w:r>
        <w:rPr>
          <w:szCs w:val="24"/>
        </w:rPr>
        <w:t>In order to</w:t>
      </w:r>
      <w:proofErr w:type="gramEnd"/>
      <w:r>
        <w:rPr>
          <w:szCs w:val="24"/>
        </w:rPr>
        <w:t xml:space="preserve">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proofErr w:type="gramStart"/>
      <w:r w:rsidRPr="00BD4FC6">
        <w:rPr>
          <w:i/>
          <w:szCs w:val="24"/>
        </w:rPr>
        <w:t>LandFile</w:t>
      </w:r>
      <w:proofErr w:type="spellEnd"/>
      <w:r>
        <w:rPr>
          <w:szCs w:val="24"/>
        </w:rPr>
        <w:t>, but</w:t>
      </w:r>
      <w:proofErr w:type="gramEnd"/>
      <w:r>
        <w:rPr>
          <w:szCs w:val="24"/>
        </w:rPr>
        <w:t xml:space="preserve">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w:t>
      </w:r>
      <w:proofErr w:type="gramStart"/>
      <w:r>
        <w:rPr>
          <w:szCs w:val="24"/>
        </w:rPr>
        <w:t>Take a look</w:t>
      </w:r>
      <w:proofErr w:type="gramEnd"/>
      <w:r>
        <w:rPr>
          <w:szCs w:val="24"/>
        </w:rPr>
        <w:t xml:space="preserve">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w:t>
      </w:r>
      <w:proofErr w:type="gramStart"/>
      <w:r>
        <w:rPr>
          <w:szCs w:val="24"/>
        </w:rPr>
        <w:t xml:space="preserve">particular </w:t>
      </w:r>
      <w:proofErr w:type="spellStart"/>
      <w:r w:rsidRPr="0044544A">
        <w:rPr>
          <w:i/>
          <w:szCs w:val="24"/>
        </w:rPr>
        <w:t>LandscapeFile</w:t>
      </w:r>
      <w:proofErr w:type="spellEnd"/>
      <w:proofErr w:type="gram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w:t>
      </w:r>
      <w:proofErr w:type="gramStart"/>
      <w:r>
        <w:rPr>
          <w:szCs w:val="24"/>
        </w:rPr>
        <w:t>take a look</w:t>
      </w:r>
      <w:proofErr w:type="gramEnd"/>
      <w:r>
        <w:rPr>
          <w:szCs w:val="24"/>
        </w:rPr>
        <w:t xml:space="preserve"> at the </w:t>
      </w:r>
      <w:r w:rsidRPr="0044544A">
        <w:rPr>
          <w:i/>
          <w:szCs w:val="24"/>
        </w:rPr>
        <w:t>InitialisationFile_ex4.txt</w:t>
      </w:r>
      <w:r>
        <w:rPr>
          <w:szCs w:val="24"/>
        </w:rPr>
        <w:t xml:space="preserve"> file. This is relatively straightforward to </w:t>
      </w:r>
      <w:proofErr w:type="gramStart"/>
      <w:r>
        <w:rPr>
          <w:szCs w:val="24"/>
        </w:rPr>
        <w:t>understand, but</w:t>
      </w:r>
      <w:proofErr w:type="gramEnd"/>
      <w:r>
        <w:rPr>
          <w:szCs w:val="24"/>
        </w:rPr>
        <w:t xml:space="preserve">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1720" w:author="Pannetier, Theo" w:date="2024-06-08T21:15:00Z"/>
          <w:szCs w:val="24"/>
        </w:rPr>
      </w:pPr>
      <w:del w:id="1721"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1722" w:author="Pannetier, Theo" w:date="2024-06-08T21:13:00Z"/>
          <w:szCs w:val="24"/>
        </w:rPr>
      </w:pPr>
      <w:ins w:id="1723" w:author="Pannetier, Theo" w:date="2024-06-08T21:16:00Z">
        <w:r>
          <w:rPr>
            <w:szCs w:val="24"/>
          </w:rPr>
          <w:t xml:space="preserve">Move the </w:t>
        </w:r>
        <w:proofErr w:type="spellStart"/>
        <w:r>
          <w:rPr>
            <w:szCs w:val="24"/>
          </w:rPr>
          <w:t>RangeShifter</w:t>
        </w:r>
        <w:proofErr w:type="spellEnd"/>
        <w:r>
          <w:rPr>
            <w:szCs w:val="24"/>
          </w:rPr>
          <w:t xml:space="preserve"> batch executable into the project directory (i.e., in the same folder containing the Inputs, </w:t>
        </w:r>
        <w:proofErr w:type="spellStart"/>
        <w:r>
          <w:rPr>
            <w:szCs w:val="24"/>
          </w:rPr>
          <w:t>Output_Maps</w:t>
        </w:r>
        <w:proofErr w:type="spellEnd"/>
        <w:r>
          <w:rPr>
            <w:szCs w:val="24"/>
          </w:rPr>
          <w:t xml:space="preserve"> </w:t>
        </w:r>
      </w:ins>
      <w:ins w:id="1724" w:author="Pannetier, Theo" w:date="2024-06-08T21:17:00Z">
        <w:r>
          <w:rPr>
            <w:szCs w:val="24"/>
          </w:rPr>
          <w:t>and Outputs folder for this exercise</w:t>
        </w:r>
      </w:ins>
      <w:ins w:id="1725" w:author="Pannetier, Theo" w:date="2024-06-08T21:16:00Z">
        <w:r>
          <w:rPr>
            <w:szCs w:val="24"/>
          </w:rPr>
          <w:t>)</w:t>
        </w:r>
      </w:ins>
      <w:ins w:id="1726" w:author="Pannetier, Theo" w:date="2024-06-08T21:17:00Z">
        <w:r>
          <w:rPr>
            <w:szCs w:val="24"/>
          </w:rPr>
          <w:t xml:space="preserve"> and open it to run the batch mode fr</w:t>
        </w:r>
      </w:ins>
      <w:ins w:id="1727" w:author="Pannetier, Theo" w:date="2024-06-08T21:18:00Z">
        <w:r>
          <w:rPr>
            <w:szCs w:val="24"/>
          </w:rPr>
          <w:t xml:space="preserve">om the </w:t>
        </w:r>
        <w:r w:rsidRPr="002B6FD4">
          <w:rPr>
            <w:i/>
            <w:iCs/>
            <w:szCs w:val="24"/>
            <w:rPrChange w:id="1728"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w:t>
      </w:r>
      <w:proofErr w:type="gramStart"/>
      <w:r>
        <w:rPr>
          <w:szCs w:val="24"/>
        </w:rPr>
        <w:t>in order to</w:t>
      </w:r>
      <w:proofErr w:type="gramEnd"/>
      <w:r>
        <w:rPr>
          <w:szCs w:val="24"/>
        </w:rPr>
        <w:t xml:space="preserve"> demonstrate how to deal with input errors. Note the details of the error message, and then </w:t>
      </w:r>
      <w:del w:id="1729"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1730" w:author="Pannetier, Theo" w:date="2024-06-08T21:09:00Z">
        <w:r w:rsidR="002B6FD4">
          <w:rPr>
            <w:szCs w:val="24"/>
          </w:rPr>
          <w:t>close the program</w:t>
        </w:r>
      </w:ins>
      <w:r>
        <w:rPr>
          <w:szCs w:val="24"/>
        </w:rPr>
        <w:t xml:space="preserve">. </w:t>
      </w:r>
      <w:ins w:id="1731" w:author="Pannetier, Theo" w:date="2024-06-08T21:09:00Z">
        <w:r w:rsidR="002B6FD4">
          <w:rPr>
            <w:szCs w:val="24"/>
          </w:rPr>
          <w:t>T</w:t>
        </w:r>
      </w:ins>
      <w:del w:id="1732"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3F98638A" w:rsidR="0067520E" w:rsidRDefault="0067520E">
      <w:pPr>
        <w:rPr>
          <w:szCs w:val="24"/>
        </w:rPr>
      </w:pPr>
      <w:del w:id="1733"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1734"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1735"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1736" w:author="Pannetier, Theo" w:date="2024-06-08T21:10:00Z">
        <w:r w:rsidR="002B6FD4">
          <w:rPr>
            <w:szCs w:val="24"/>
          </w:rPr>
          <w:t>message</w:t>
        </w:r>
      </w:ins>
      <w:r>
        <w:rPr>
          <w:szCs w:val="24"/>
        </w:rPr>
        <w:t xml:space="preserve">; </w:t>
      </w:r>
      <w:del w:id="1737" w:author="Pannetier, Theo" w:date="2024-06-08T21:11:00Z">
        <w:r w:rsidDel="002B6FD4">
          <w:rPr>
            <w:szCs w:val="24"/>
          </w:rPr>
          <w:delText>if not</w:delText>
        </w:r>
      </w:del>
      <w:ins w:id="1738" w:author="Pannetier, Theo" w:date="2024-06-08T21:11:00Z">
        <w:r w:rsidR="002B6FD4">
          <w:rPr>
            <w:szCs w:val="24"/>
          </w:rPr>
          <w:t>else</w:t>
        </w:r>
      </w:ins>
      <w:r>
        <w:rPr>
          <w:szCs w:val="24"/>
        </w:rPr>
        <w:t xml:space="preserve">, identify and correct the outstanding error(s) before repeating the batch validation procedure. </w:t>
      </w:r>
      <w:del w:id="1739"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w:t>
      </w:r>
      <w:proofErr w:type="gramStart"/>
      <w:r>
        <w:rPr>
          <w:szCs w:val="24"/>
        </w:rPr>
        <w:t>to</w:t>
      </w:r>
      <w:proofErr w:type="gramEnd"/>
      <w:r>
        <w:rPr>
          <w:szCs w:val="24"/>
        </w:rPr>
        <w:t xml:space="preserve"> close </w:t>
      </w:r>
      <w:proofErr w:type="spellStart"/>
      <w:r>
        <w:rPr>
          <w:szCs w:val="24"/>
        </w:rPr>
        <w:t>RangeShifter</w:t>
      </w:r>
      <w:proofErr w:type="spellEnd"/>
      <w:r>
        <w:rPr>
          <w:szCs w:val="24"/>
        </w:rPr>
        <w:t xml:space="preserve">. Now </w:t>
      </w:r>
      <w:proofErr w:type="gramStart"/>
      <w:r>
        <w:rPr>
          <w:szCs w:val="24"/>
        </w:rPr>
        <w:t>take a look</w:t>
      </w:r>
      <w:proofErr w:type="gramEnd"/>
      <w:r>
        <w:rPr>
          <w:szCs w:val="24"/>
        </w:rPr>
        <w:t xml:space="preserve"> at the output files in the </w:t>
      </w:r>
      <w:r w:rsidRPr="0044544A">
        <w:rPr>
          <w:i/>
          <w:szCs w:val="24"/>
        </w:rPr>
        <w:t>Outputs</w:t>
      </w:r>
      <w:r>
        <w:rPr>
          <w:szCs w:val="24"/>
        </w:rPr>
        <w:t xml:space="preserve"> folder for this exercise. The files should be </w:t>
      </w:r>
      <w:proofErr w:type="gramStart"/>
      <w:r>
        <w:rPr>
          <w:szCs w:val="24"/>
        </w:rPr>
        <w:t>similar to</w:t>
      </w:r>
      <w:proofErr w:type="gramEnd"/>
      <w:r>
        <w:rPr>
          <w:szCs w:val="24"/>
        </w:rPr>
        <w:t xml:space="preserve">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w:t>
      </w:r>
      <w:proofErr w:type="gramStart"/>
      <w:r>
        <w:rPr>
          <w:szCs w:val="24"/>
        </w:rPr>
        <w:t>namely</w:t>
      </w:r>
      <w:proofErr w:type="gramEnd"/>
      <w:r>
        <w:rPr>
          <w:szCs w:val="24"/>
        </w:rPr>
        <w:t xml:space="preserve">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w:t>
      </w:r>
      <w:proofErr w:type="gramStart"/>
      <w:r>
        <w:t>twice, and</w:t>
      </w:r>
      <w:proofErr w:type="gramEnd"/>
      <w:r>
        <w:t xml:space="preserve">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w:t>
      </w:r>
      <w:proofErr w:type="gramStart"/>
      <w:r>
        <w:rPr>
          <w:szCs w:val="24"/>
        </w:rPr>
        <w:t>provided that</w:t>
      </w:r>
      <w:proofErr w:type="gramEnd"/>
      <w:r>
        <w:rPr>
          <w:szCs w:val="24"/>
        </w:rPr>
        <w:t xml:space="preserve">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1740" w:name="_Toc457377030"/>
      <w:r>
        <w:lastRenderedPageBreak/>
        <w:br w:type="page"/>
      </w:r>
    </w:p>
    <w:p w14:paraId="661B5CB0" w14:textId="0AB8ED66" w:rsidR="005C0200" w:rsidRPr="00D123FB" w:rsidRDefault="005C0200" w:rsidP="005C0200">
      <w:pPr>
        <w:pStyle w:val="Heading2"/>
        <w:numPr>
          <w:ilvl w:val="1"/>
          <w:numId w:val="14"/>
        </w:numPr>
      </w:pPr>
      <w:bookmarkStart w:id="1741" w:name="_Toc54110105"/>
      <w:r w:rsidRPr="00D123FB">
        <w:lastRenderedPageBreak/>
        <w:t xml:space="preserve">Exercise </w:t>
      </w:r>
      <w:bookmarkEnd w:id="1740"/>
      <w:r>
        <w:t>5</w:t>
      </w:r>
      <w:bookmarkEnd w:id="1741"/>
      <w:r w:rsidRPr="00D123FB">
        <w:t xml:space="preserve"> </w:t>
      </w:r>
    </w:p>
    <w:p w14:paraId="42BFB6B6" w14:textId="77777777" w:rsidR="005C0200" w:rsidRPr="00D123FB" w:rsidRDefault="005C0200" w:rsidP="005C0200">
      <w:pPr>
        <w:pStyle w:val="Heading3"/>
        <w:numPr>
          <w:ilvl w:val="2"/>
          <w:numId w:val="14"/>
        </w:numPr>
      </w:pPr>
      <w:bookmarkStart w:id="1742" w:name="_Toc54110106"/>
      <w:r>
        <w:t xml:space="preserve">Introduction to genetics in </w:t>
      </w:r>
      <w:proofErr w:type="spellStart"/>
      <w:r w:rsidRPr="00D123FB">
        <w:t>RangeShifter</w:t>
      </w:r>
      <w:proofErr w:type="spellEnd"/>
      <w:r>
        <w:t xml:space="preserve"> v2</w:t>
      </w:r>
      <w:bookmarkEnd w:id="1742"/>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del w:id="1743" w:author="Pannetier, Theo" w:date="2024-06-08T19:22:00Z">
        <w:r w:rsidRPr="00F3526D" w:rsidDel="00A27D76">
          <w:rPr>
            <w:i/>
          </w:rPr>
          <w:delText>Archfile</w:delText>
        </w:r>
      </w:del>
      <w:proofErr w:type="spellStart"/>
      <w:ins w:id="1744" w:author="Pannetier, Theo" w:date="2024-06-08T19:22:00Z">
        <w:r w:rsidR="00A27D76">
          <w:rPr>
            <w:i/>
          </w:rPr>
          <w:t>TraitsFile</w:t>
        </w:r>
      </w:ins>
      <w:proofErr w:type="spellEnd"/>
      <w:r>
        <w:t xml:space="preserve">. Additionally, you will gain further familiarity with some of the output files which </w:t>
      </w:r>
      <w:proofErr w:type="spellStart"/>
      <w:r w:rsidRPr="00D123FB">
        <w:t>RangeShifter</w:t>
      </w:r>
      <w:proofErr w:type="spellEnd"/>
      <w:r w:rsidRPr="00D123FB">
        <w:t xml:space="preserve"> </w:t>
      </w:r>
      <w:r>
        <w:t xml:space="preserve">can </w:t>
      </w:r>
      <w:proofErr w:type="gramStart"/>
      <w:r>
        <w:t>produce, and</w:t>
      </w:r>
      <w:proofErr w:type="gramEnd"/>
      <w:r>
        <w:t xml:space="preserve">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w:t>
      </w:r>
      <w:proofErr w:type="gramStart"/>
      <w:r w:rsidRPr="006A763B">
        <w:t>columns, and</w:t>
      </w:r>
      <w:proofErr w:type="gramEnd"/>
      <w:r w:rsidRPr="006A763B">
        <w:t xml:space="preserve">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2AB797BE" w14:textId="77777777" w:rsidR="00A27D76" w:rsidRDefault="005C0200" w:rsidP="005C0200">
      <w:pPr>
        <w:pStyle w:val="Normalnumbered"/>
        <w:rPr>
          <w:ins w:id="1745" w:author="Pannetier, Theo" w:date="2024-06-08T19:23:00Z"/>
        </w:rPr>
      </w:pPr>
      <w:r w:rsidRPr="009F0226">
        <w:t xml:space="preserve">Emigration is density-dependent, sex-dependent and exhibits individual variability. Only the juvenile stage may emigrate. The initial trait distributions </w:t>
      </w:r>
      <w:del w:id="1746" w:author="Pannetier, Theo" w:date="2024-06-08T19:21:00Z">
        <w:r w:rsidRPr="009F0226" w:rsidDel="00A27D76">
          <w:delText xml:space="preserve">are </w:delText>
        </w:r>
      </w:del>
      <w:ins w:id="1747" w:author="Pannetier, Theo" w:date="2024-06-08T19:21:00Z">
        <w:r w:rsidR="00A27D76">
          <w:t>(</w:t>
        </w:r>
      </w:ins>
      <w:r w:rsidRPr="009F0226">
        <w:t>the same for both sexes</w:t>
      </w:r>
      <w:ins w:id="1748" w:author="Pannetier, Theo" w:date="2024-06-08T19:21:00Z">
        <w:r w:rsidR="00A27D76">
          <w:t>)</w:t>
        </w:r>
      </w:ins>
      <w:del w:id="1749" w:author="Pannetier, Theo" w:date="2024-06-08T19:21:00Z">
        <w:r w:rsidRPr="009F0226" w:rsidDel="00A27D76">
          <w:delText xml:space="preserve">, and </w:delText>
        </w:r>
      </w:del>
      <w:r w:rsidRPr="009F0226">
        <w:t xml:space="preserve">should be </w:t>
      </w:r>
      <w:ins w:id="1750" w:author="Pannetier, Theo" w:date="2024-06-08T19:21:00Z">
        <w:r w:rsidR="00A27D76">
          <w:t>normal distributions with the following parameters:</w:t>
        </w:r>
      </w:ins>
      <w:del w:id="1751"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1752" w:author="Pannetier, Theo" w:date="2024-06-08T19:23:00Z"/>
          <w:rPrChange w:id="1753" w:author="Pannetier, Theo" w:date="2024-06-08T19:23:00Z">
            <w:rPr>
              <w:ins w:id="1754" w:author="Pannetier, Theo" w:date="2024-06-08T19:23:00Z"/>
              <w:i/>
            </w:rPr>
          </w:rPrChange>
        </w:rPr>
      </w:pPr>
      <w:r w:rsidRPr="009F0226">
        <w:rPr>
          <w:i/>
        </w:rPr>
        <w:t>D0</w:t>
      </w:r>
      <w:ins w:id="1755" w:author="Pannetier, Theo" w:date="2024-06-08T19:23:00Z">
        <w:r w:rsidR="00A27D76">
          <w:rPr>
            <w:i/>
          </w:rPr>
          <w:t xml:space="preserve"> m</w:t>
        </w:r>
      </w:ins>
      <w:del w:id="1756" w:author="Pannetier, Theo" w:date="2024-06-08T19:23:00Z">
        <w:r w:rsidRPr="009F0226" w:rsidDel="00A27D76">
          <w:rPr>
            <w:i/>
          </w:rPr>
          <w:delText>M</w:delText>
        </w:r>
      </w:del>
      <w:r w:rsidRPr="009F0226">
        <w:rPr>
          <w:i/>
        </w:rPr>
        <w:t>ean</w:t>
      </w:r>
      <w:r w:rsidRPr="009F0226">
        <w:t> = 0.</w:t>
      </w:r>
      <w:ins w:id="1757" w:author="Pannetier, Theo" w:date="2024-06-08T19:24:00Z">
        <w:r w:rsidR="00A27D76">
          <w:t>0</w:t>
        </w:r>
      </w:ins>
      <w:r w:rsidRPr="009F0226">
        <w:t>5</w:t>
      </w:r>
      <w:del w:id="1758" w:author="Pannetier, Theo" w:date="2024-06-08T19:23:00Z">
        <w:r w:rsidRPr="009F0226" w:rsidDel="00A27D76">
          <w:delText xml:space="preserve">, </w:delText>
        </w:r>
        <w:r w:rsidRPr="009F0226" w:rsidDel="00A27D76">
          <w:rPr>
            <w:i/>
          </w:rPr>
          <w:delText>D0SD</w:delText>
        </w:r>
      </w:del>
      <w:ins w:id="1759" w:author="Pannetier, Theo" w:date="2024-06-08T19:23:00Z">
        <w:r w:rsidR="00A27D76">
          <w:rPr>
            <w:i/>
          </w:rPr>
          <w:t>s.d.</w:t>
        </w:r>
      </w:ins>
      <w:r w:rsidRPr="009F0226">
        <w:t> = 0.</w:t>
      </w:r>
      <w:ins w:id="1760" w:author="Pannetier, Theo" w:date="2024-06-08T19:24:00Z">
        <w:r w:rsidR="00A27D76">
          <w:t>0</w:t>
        </w:r>
      </w:ins>
      <w:r w:rsidRPr="009F0226">
        <w:t xml:space="preserve">1, </w:t>
      </w:r>
      <w:del w:id="1761"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1762" w:author="Pannetier, Theo" w:date="2024-06-08T19:24:00Z"/>
          <w:rPrChange w:id="1763" w:author="Pannetier, Theo" w:date="2024-06-08T19:24:00Z">
            <w:rPr>
              <w:ins w:id="1764" w:author="Pannetier, Theo" w:date="2024-06-08T19:24:00Z"/>
              <w:i/>
            </w:rPr>
          </w:rPrChange>
        </w:rPr>
      </w:pPr>
      <w:r w:rsidRPr="009F0226">
        <w:rPr>
          <w:i/>
        </w:rPr>
        <w:t>A</w:t>
      </w:r>
      <w:r w:rsidR="005C0200" w:rsidRPr="009F0226">
        <w:rPr>
          <w:i/>
        </w:rPr>
        <w:t>lpha</w:t>
      </w:r>
      <w:ins w:id="1765" w:author="Pannetier, Theo" w:date="2024-06-08T19:23:00Z">
        <w:r>
          <w:rPr>
            <w:i/>
          </w:rPr>
          <w:t xml:space="preserve"> m</w:t>
        </w:r>
      </w:ins>
      <w:del w:id="1766" w:author="Pannetier, Theo" w:date="2024-06-08T19:23:00Z">
        <w:r w:rsidR="005C0200" w:rsidRPr="009F0226" w:rsidDel="00A27D76">
          <w:rPr>
            <w:i/>
          </w:rPr>
          <w:delText>M</w:delText>
        </w:r>
      </w:del>
      <w:r w:rsidR="005C0200" w:rsidRPr="009F0226">
        <w:rPr>
          <w:i/>
        </w:rPr>
        <w:t>ean</w:t>
      </w:r>
      <w:r w:rsidR="005C0200" w:rsidRPr="009F0226">
        <w:t> = </w:t>
      </w:r>
      <w:ins w:id="1767" w:author="Pannetier, Theo" w:date="2024-06-08T19:23:00Z">
        <w:r>
          <w:t>2</w:t>
        </w:r>
      </w:ins>
      <w:del w:id="1768" w:author="Pannetier, Theo" w:date="2024-06-08T19:23:00Z">
        <w:r w:rsidR="005C0200" w:rsidRPr="009F0226" w:rsidDel="00A27D76">
          <w:delText>1</w:delText>
        </w:r>
      </w:del>
      <w:r w:rsidR="005C0200" w:rsidRPr="009F0226">
        <w:t xml:space="preserve">0.0, </w:t>
      </w:r>
      <w:del w:id="1769" w:author="Pannetier, Theo" w:date="2024-06-08T19:24:00Z">
        <w:r w:rsidR="005C0200" w:rsidRPr="009F0226" w:rsidDel="00A27D76">
          <w:rPr>
            <w:i/>
          </w:rPr>
          <w:delText>alphaSD</w:delText>
        </w:r>
      </w:del>
      <w:proofErr w:type="spellStart"/>
      <w:ins w:id="1770" w:author="Pannetier, Theo" w:date="2024-06-08T19:24:00Z">
        <w:r>
          <w:rPr>
            <w:i/>
          </w:rPr>
          <w:t>s.d.</w:t>
        </w:r>
      </w:ins>
      <w:proofErr w:type="spellEnd"/>
      <w:r w:rsidR="005C0200" w:rsidRPr="009F0226">
        <w:t> = </w:t>
      </w:r>
      <w:ins w:id="1771" w:author="Pannetier, Theo" w:date="2024-06-08T19:24:00Z">
        <w:r>
          <w:t>4</w:t>
        </w:r>
      </w:ins>
      <w:del w:id="1772" w:author="Pannetier, Theo" w:date="2024-06-08T19:24:00Z">
        <w:r w:rsidR="005C0200" w:rsidRPr="009F0226" w:rsidDel="00A27D76">
          <w:delText>2</w:delText>
        </w:r>
      </w:del>
      <w:r w:rsidR="005C0200" w:rsidRPr="009F0226">
        <w:t xml:space="preserve">.0, </w:t>
      </w:r>
      <w:del w:id="1773"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1774" w:author="Pannetier, Theo" w:date="2024-06-08T19:23:00Z">
          <w:pPr>
            <w:pStyle w:val="Normalnumbered"/>
          </w:pPr>
        </w:pPrChange>
      </w:pPr>
      <w:r w:rsidRPr="009F0226">
        <w:rPr>
          <w:i/>
        </w:rPr>
        <w:t>B</w:t>
      </w:r>
      <w:r w:rsidR="005C0200" w:rsidRPr="009F0226">
        <w:rPr>
          <w:i/>
        </w:rPr>
        <w:t>eta</w:t>
      </w:r>
      <w:ins w:id="1775" w:author="Pannetier, Theo" w:date="2024-06-08T19:25:00Z">
        <w:r>
          <w:rPr>
            <w:i/>
          </w:rPr>
          <w:t xml:space="preserve"> m</w:t>
        </w:r>
      </w:ins>
      <w:del w:id="1776" w:author="Pannetier, Theo" w:date="2024-06-08T19:25:00Z">
        <w:r w:rsidR="005C0200" w:rsidRPr="009F0226" w:rsidDel="00A27D76">
          <w:rPr>
            <w:i/>
          </w:rPr>
          <w:delText>M</w:delText>
        </w:r>
      </w:del>
      <w:r w:rsidR="005C0200" w:rsidRPr="009F0226">
        <w:rPr>
          <w:i/>
        </w:rPr>
        <w:t>ean</w:t>
      </w:r>
      <w:r w:rsidR="005C0200" w:rsidRPr="009F0226">
        <w:t> = </w:t>
      </w:r>
      <w:ins w:id="1777" w:author="Pannetier, Theo" w:date="2024-06-08T19:25:00Z">
        <w:r>
          <w:t>0.2</w:t>
        </w:r>
      </w:ins>
      <w:del w:id="1778" w:author="Pannetier, Theo" w:date="2024-06-08T19:25:00Z">
        <w:r w:rsidR="005C0200" w:rsidRPr="009F0226" w:rsidDel="00A27D76">
          <w:delText>1.0</w:delText>
        </w:r>
      </w:del>
      <w:r w:rsidR="005C0200" w:rsidRPr="009F0226">
        <w:t xml:space="preserve">, </w:t>
      </w:r>
      <w:proofErr w:type="spellStart"/>
      <w:ins w:id="1779" w:author="Pannetier, Theo" w:date="2024-06-08T19:25:00Z">
        <w:r>
          <w:rPr>
            <w:i/>
          </w:rPr>
          <w:t>s.d.</w:t>
        </w:r>
      </w:ins>
      <w:proofErr w:type="spellEnd"/>
      <w:del w:id="1780" w:author="Pannetier, Theo" w:date="2024-06-08T19:25:00Z">
        <w:r w:rsidR="005C0200" w:rsidRPr="009F0226" w:rsidDel="00A27D76">
          <w:rPr>
            <w:i/>
          </w:rPr>
          <w:delText>betaSD</w:delText>
        </w:r>
      </w:del>
      <w:r w:rsidR="005C0200" w:rsidRPr="009F0226">
        <w:t> = 0.</w:t>
      </w:r>
      <w:ins w:id="1781" w:author="Pannetier, Theo" w:date="2024-06-08T19:25:00Z">
        <w:r>
          <w:t>04</w:t>
        </w:r>
      </w:ins>
      <w:del w:id="1782" w:author="Pannetier, Theo" w:date="2024-06-08T19:25:00Z">
        <w:r w:rsidR="005C0200" w:rsidRPr="009F0226" w:rsidDel="00A27D76">
          <w:delText>2</w:delText>
        </w:r>
      </w:del>
      <w:del w:id="1783"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610D0308" w14:textId="77777777" w:rsidR="00A27D76" w:rsidDel="00A27D76" w:rsidRDefault="005C0200" w:rsidP="00A27D76">
      <w:pPr>
        <w:pStyle w:val="Normalnumbered"/>
        <w:rPr>
          <w:del w:id="1784" w:author="Pannetier, Theo" w:date="2024-06-08T19:26:00Z"/>
          <w:moveTo w:id="1785" w:author="Pannetier, Theo" w:date="2024-06-08T19:26:00Z"/>
        </w:rPr>
      </w:pPr>
      <w:r>
        <w:t>Settlement is density-dependent, sex-dependent and exhibits individual variability in density dependence.</w:t>
      </w:r>
      <w:r w:rsidRPr="00A32856">
        <w:t xml:space="preserve"> </w:t>
      </w:r>
      <w:del w:id="1786"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1787" w:author="Pannetier, Theo" w:date="2024-06-08T19:26:00Z">
        <w:r w:rsidR="00A27D76">
          <w:t xml:space="preserve"> </w:t>
        </w:r>
      </w:ins>
      <w:moveToRangeStart w:id="1788" w:author="Pannetier, Theo" w:date="2024-06-08T19:26:00Z" w:name="move168767208"/>
      <w:moveTo w:id="1789" w:author="Pannetier, Theo" w:date="2024-06-08T19:26:00Z">
        <w:r w:rsidR="00A27D76">
          <w:t xml:space="preserve">Males are required to find a mate in the cell </w:t>
        </w:r>
        <w:proofErr w:type="gramStart"/>
        <w:r w:rsidR="00A27D76">
          <w:t>in order to</w:t>
        </w:r>
        <w:proofErr w:type="gramEnd"/>
        <w:r w:rsidR="00A27D76">
          <w:t xml:space="preserve"> settle there. Also set </w:t>
        </w:r>
        <w:proofErr w:type="spellStart"/>
        <w:r w:rsidR="00A27D76" w:rsidRPr="00AD728C">
          <w:rPr>
            <w:i/>
          </w:rPr>
          <w:t>MinSteps</w:t>
        </w:r>
        <w:proofErr w:type="spellEnd"/>
        <w:r w:rsidR="00A27D76">
          <w:t xml:space="preserve">, </w:t>
        </w:r>
        <w:proofErr w:type="spellStart"/>
        <w:r w:rsidR="00A27D76" w:rsidRPr="00AD728C">
          <w:rPr>
            <w:i/>
          </w:rPr>
          <w:t>M</w:t>
        </w:r>
        <w:r w:rsidR="00A27D76">
          <w:rPr>
            <w:i/>
          </w:rPr>
          <w:t>ax</w:t>
        </w:r>
        <w:r w:rsidR="00A27D76" w:rsidRPr="00AD728C">
          <w:rPr>
            <w:i/>
          </w:rPr>
          <w:t>Steps</w:t>
        </w:r>
        <w:proofErr w:type="spellEnd"/>
        <w:r w:rsidR="00A27D76">
          <w:t xml:space="preserve"> and </w:t>
        </w:r>
        <w:proofErr w:type="spellStart"/>
        <w:r w:rsidR="00A27D76" w:rsidRPr="00AD728C">
          <w:rPr>
            <w:i/>
          </w:rPr>
          <w:t>M</w:t>
        </w:r>
        <w:r w:rsidR="00A27D76">
          <w:rPr>
            <w:i/>
          </w:rPr>
          <w:t>ax</w:t>
        </w:r>
        <w:r w:rsidR="00A27D76" w:rsidRPr="00AD728C">
          <w:rPr>
            <w:i/>
          </w:rPr>
          <w:t>Step</w:t>
        </w:r>
        <w:r w:rsidR="00A27D76">
          <w:rPr>
            <w:i/>
          </w:rPr>
          <w:t>sYear</w:t>
        </w:r>
        <w:proofErr w:type="spellEnd"/>
        <w:r w:rsidR="00A27D76">
          <w:t xml:space="preserve"> to </w:t>
        </w:r>
        <w:proofErr w:type="spellStart"/>
        <w:r w:rsidR="00A27D76">
          <w:t>zero.</w:t>
        </w:r>
      </w:moveTo>
    </w:p>
    <w:moveToRangeEnd w:id="1788"/>
    <w:p w14:paraId="575ADDA4" w14:textId="4B3A3641" w:rsidR="00A27D76" w:rsidRDefault="00A27D76">
      <w:pPr>
        <w:pStyle w:val="Normalnumbered"/>
        <w:numPr>
          <w:ilvl w:val="0"/>
          <w:numId w:val="0"/>
        </w:numPr>
        <w:ind w:left="360"/>
        <w:rPr>
          <w:ins w:id="1790" w:author="Pannetier, Theo" w:date="2024-06-08T19:26:00Z"/>
        </w:rPr>
        <w:pPrChange w:id="1791" w:author="Pannetier, Theo" w:date="2024-06-08T19:26:00Z">
          <w:pPr>
            <w:pStyle w:val="Normalnumbered"/>
          </w:pPr>
        </w:pPrChange>
      </w:pPr>
      <w:ins w:id="1792" w:author="Pannetier, Theo" w:date="2024-06-08T19:26:00Z">
        <w:r w:rsidRPr="009F0226">
          <w:t>The</w:t>
        </w:r>
        <w:proofErr w:type="spellEnd"/>
        <w:r w:rsidRPr="009F0226">
          <w:t xml:space="preserv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1793" w:author="Pannetier, Theo" w:date="2024-06-08T19:26:00Z"/>
        </w:rPr>
      </w:pPr>
      <w:ins w:id="1794" w:author="Pannetier, Theo" w:date="2024-06-08T19:27:00Z">
        <w:r>
          <w:rPr>
            <w:i/>
          </w:rPr>
          <w:t>S</w:t>
        </w:r>
      </w:ins>
      <w:ins w:id="1795" w:author="Pannetier, Theo" w:date="2024-06-08T19:26:00Z">
        <w:r w:rsidRPr="009F0226">
          <w:rPr>
            <w:i/>
          </w:rPr>
          <w:t>0</w:t>
        </w:r>
        <w:r>
          <w:rPr>
            <w:i/>
          </w:rPr>
          <w:t xml:space="preserve"> m</w:t>
        </w:r>
        <w:r w:rsidRPr="009F0226">
          <w:rPr>
            <w:i/>
          </w:rPr>
          <w:t>ean</w:t>
        </w:r>
        <w:r w:rsidRPr="009F0226">
          <w:t> = 0.</w:t>
        </w:r>
      </w:ins>
      <w:ins w:id="1796" w:author="Pannetier, Theo" w:date="2024-06-08T19:27:00Z">
        <w:r>
          <w:t>07</w:t>
        </w:r>
      </w:ins>
      <w:ins w:id="1797" w:author="Pannetier, Theo" w:date="2024-06-08T19:26:00Z">
        <w:r w:rsidRPr="009F0226">
          <w:t>5</w:t>
        </w:r>
      </w:ins>
      <w:ins w:id="1798" w:author="Pannetier, Theo" w:date="2024-06-08T19:27:00Z">
        <w:r>
          <w:t xml:space="preserve">, </w:t>
        </w:r>
      </w:ins>
      <w:proofErr w:type="spellStart"/>
      <w:ins w:id="1799" w:author="Pannetier, Theo" w:date="2024-06-08T19:26:00Z">
        <w:r>
          <w:rPr>
            <w:i/>
          </w:rPr>
          <w:t>s.d.</w:t>
        </w:r>
        <w:proofErr w:type="spellEnd"/>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1800" w:author="Pannetier, Theo" w:date="2024-06-08T19:26:00Z"/>
        </w:rPr>
      </w:pPr>
      <w:ins w:id="1801" w:author="Pannetier, Theo" w:date="2024-06-08T19:26:00Z">
        <w:r w:rsidRPr="009F0226">
          <w:rPr>
            <w:i/>
          </w:rPr>
          <w:t>Alpha</w:t>
        </w:r>
        <w:r>
          <w:rPr>
            <w:i/>
          </w:rPr>
          <w:t xml:space="preserve"> m</w:t>
        </w:r>
        <w:r w:rsidRPr="009F0226">
          <w:rPr>
            <w:i/>
          </w:rPr>
          <w:t>ean</w:t>
        </w:r>
        <w:r w:rsidRPr="009F0226">
          <w:t> = </w:t>
        </w:r>
      </w:ins>
      <w:ins w:id="1802" w:author="Pannetier, Theo" w:date="2024-06-08T19:27:00Z">
        <w:r>
          <w:t>-</w:t>
        </w:r>
      </w:ins>
      <w:ins w:id="1803" w:author="Pannetier, Theo" w:date="2024-06-08T19:26:00Z">
        <w:r>
          <w:t>2</w:t>
        </w:r>
        <w:r w:rsidRPr="009F0226">
          <w:t xml:space="preserve">0.0, </w:t>
        </w:r>
        <w:proofErr w:type="spellStart"/>
        <w:r>
          <w:rPr>
            <w:i/>
          </w:rPr>
          <w:t>s.d.</w:t>
        </w:r>
        <w:proofErr w:type="spellEnd"/>
        <w:r w:rsidRPr="009F0226">
          <w:t> = </w:t>
        </w:r>
        <w:r>
          <w:t>4</w:t>
        </w:r>
        <w:r w:rsidRPr="009F0226">
          <w:t xml:space="preserve">.0, </w:t>
        </w:r>
      </w:ins>
    </w:p>
    <w:p w14:paraId="4BFD88E2" w14:textId="17DB24DA" w:rsidR="00A27D76" w:rsidRDefault="00A27D76">
      <w:pPr>
        <w:pStyle w:val="Normalnumbered"/>
        <w:numPr>
          <w:ilvl w:val="1"/>
          <w:numId w:val="65"/>
        </w:numPr>
        <w:rPr>
          <w:ins w:id="1804" w:author="Pannetier, Theo" w:date="2024-06-08T19:26:00Z"/>
        </w:rPr>
        <w:pPrChange w:id="1805" w:author="Pannetier, Theo" w:date="2024-06-08T19:26:00Z">
          <w:pPr>
            <w:pStyle w:val="Normalnumbered"/>
          </w:pPr>
        </w:pPrChange>
      </w:pPr>
      <w:ins w:id="1806" w:author="Pannetier, Theo" w:date="2024-06-08T19:26:00Z">
        <w:r w:rsidRPr="009F0226">
          <w:rPr>
            <w:i/>
          </w:rPr>
          <w:t>Beta</w:t>
        </w:r>
        <w:r>
          <w:rPr>
            <w:i/>
          </w:rPr>
          <w:t xml:space="preserve"> m</w:t>
        </w:r>
        <w:r w:rsidRPr="009F0226">
          <w:rPr>
            <w:i/>
          </w:rPr>
          <w:t>ean</w:t>
        </w:r>
        <w:r w:rsidRPr="009F0226">
          <w:t> = </w:t>
        </w:r>
        <w:r>
          <w:t>0.2</w:t>
        </w:r>
        <w:r w:rsidRPr="009F0226">
          <w:t xml:space="preserve">, </w:t>
        </w:r>
        <w:proofErr w:type="spellStart"/>
        <w:r>
          <w:rPr>
            <w:i/>
          </w:rPr>
          <w:t>s.d.</w:t>
        </w:r>
        <w:proofErr w:type="spellEnd"/>
        <w:r w:rsidRPr="009F0226">
          <w:t> = 0.</w:t>
        </w:r>
        <w:r>
          <w:t>04</w:t>
        </w:r>
      </w:ins>
    </w:p>
    <w:p w14:paraId="59A3CCE2" w14:textId="5D5919AC" w:rsidR="005C0200" w:rsidDel="00A27D76" w:rsidRDefault="005C0200" w:rsidP="005C0200">
      <w:pPr>
        <w:pStyle w:val="Normalnumbered"/>
        <w:rPr>
          <w:moveFrom w:id="1807" w:author="Pannetier, Theo" w:date="2024-06-08T19:26:00Z"/>
        </w:rPr>
      </w:pPr>
      <w:moveFromRangeStart w:id="1808" w:author="Pannetier, Theo" w:date="2024-06-08T19:26:00Z" w:name="move168767208"/>
      <w:moveFrom w:id="1809"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1808"/>
    <w:p w14:paraId="7BF7F25C" w14:textId="05D82E64" w:rsidR="005C0200" w:rsidRPr="00E82CE9" w:rsidRDefault="005C0200" w:rsidP="005C0200">
      <w:pPr>
        <w:pStyle w:val="Normalnumbered"/>
      </w:pPr>
      <w:del w:id="1810" w:author="Pannetier, Theo" w:date="2024-06-08T19:30:00Z">
        <w:r w:rsidDel="001E726F">
          <w:delText xml:space="preserve">The </w:delText>
        </w:r>
      </w:del>
      <w:ins w:id="1811" w:author="Pannetier, Theo" w:date="2024-06-08T19:30:00Z">
        <w:r w:rsidR="001E726F">
          <w:t xml:space="preserve">Using the </w:t>
        </w:r>
        <w:proofErr w:type="spellStart"/>
        <w:r w:rsidR="001E726F">
          <w:t>GeneticsFile</w:t>
        </w:r>
        <w:proofErr w:type="spellEnd"/>
        <w:r w:rsidR="001E726F">
          <w:t xml:space="preserve"> and </w:t>
        </w:r>
      </w:ins>
      <w:proofErr w:type="spellStart"/>
      <w:ins w:id="1812" w:author="Pannetier, Theo" w:date="2024-06-08T19:31:00Z">
        <w:r w:rsidR="001E726F">
          <w:t>TraitsFile</w:t>
        </w:r>
        <w:proofErr w:type="spellEnd"/>
        <w:r w:rsidR="001E726F">
          <w:t xml:space="preserve">, set the </w:t>
        </w:r>
      </w:ins>
      <w:r>
        <w:t xml:space="preserve">genetic architecture </w:t>
      </w:r>
      <w:del w:id="1813" w:author="Pannetier, Theo" w:date="2024-06-08T19:31:00Z">
        <w:r w:rsidDel="001E726F">
          <w:delText>should comprise</w:delText>
        </w:r>
      </w:del>
      <w:ins w:id="1814"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1815" w:author="Pannetier, Theo" w:date="2024-06-08T19:32:00Z">
        <w:r w:rsidR="001E726F">
          <w:t xml:space="preserve"> for the trait it controls</w:t>
        </w:r>
      </w:ins>
      <w:r>
        <w:t xml:space="preserve">. Also </w:t>
      </w:r>
      <w:r w:rsidRPr="00E82CE9">
        <w:t xml:space="preserve">set </w:t>
      </w:r>
      <w:del w:id="1816" w:author="Pannetier, Theo" w:date="2024-06-08T19:32:00Z">
        <w:r w:rsidRPr="00E82CE9" w:rsidDel="001E726F">
          <w:rPr>
            <w:rPrChange w:id="1817" w:author="Pannetier, Theo" w:date="2024-06-08T20:17:00Z">
              <w:rPr>
                <w:i/>
                <w:iCs/>
              </w:rPr>
            </w:rPrChange>
          </w:rPr>
          <w:delText>ProbMutn</w:delText>
        </w:r>
        <w:r w:rsidRPr="00E82CE9" w:rsidDel="001E726F">
          <w:delText> =</w:delText>
        </w:r>
      </w:del>
      <w:ins w:id="1818" w:author="Pannetier, Theo" w:date="2024-06-08T19:32:00Z">
        <w:r w:rsidR="001E726F" w:rsidRPr="00E82CE9">
          <w:rPr>
            <w:rPrChange w:id="1819" w:author="Pannetier, Theo" w:date="2024-06-08T20:17:00Z">
              <w:rPr>
                <w:i/>
                <w:iCs/>
              </w:rPr>
            </w:rPrChange>
          </w:rPr>
          <w:t>the mutation rate to</w:t>
        </w:r>
      </w:ins>
      <w:r w:rsidRPr="00E82CE9">
        <w:t> 0.0001,</w:t>
      </w:r>
      <w:r w:rsidRPr="00E82CE9">
        <w:rPr>
          <w:rPrChange w:id="1820" w:author="Pannetier, Theo" w:date="2024-06-08T20:17:00Z">
            <w:rPr>
              <w:i/>
              <w:iCs/>
            </w:rPr>
          </w:rPrChange>
        </w:rPr>
        <w:t xml:space="preserve"> </w:t>
      </w:r>
      <w:del w:id="1821" w:author="Pannetier, Theo" w:date="2024-06-08T19:32:00Z">
        <w:r w:rsidRPr="00E82CE9" w:rsidDel="001E726F">
          <w:rPr>
            <w:rPrChange w:id="1822" w:author="Pannetier, Theo" w:date="2024-06-08T20:17:00Z">
              <w:rPr>
                <w:i/>
                <w:iCs/>
              </w:rPr>
            </w:rPrChange>
          </w:rPr>
          <w:delText>ProbCross</w:delText>
        </w:r>
        <w:r w:rsidRPr="00E82CE9" w:rsidDel="001E726F">
          <w:delText> =</w:delText>
        </w:r>
      </w:del>
      <w:ins w:id="1823" w:author="Pannetier, Theo" w:date="2024-06-08T19:32:00Z">
        <w:r w:rsidR="001E726F" w:rsidRPr="00E82CE9">
          <w:rPr>
            <w:rPrChange w:id="1824" w:author="Pannetier, Theo" w:date="2024-06-08T20:17:00Z">
              <w:rPr>
                <w:i/>
                <w:iCs/>
              </w:rPr>
            </w:rPrChange>
          </w:rPr>
          <w:t>the recombination rate to</w:t>
        </w:r>
      </w:ins>
      <w:r w:rsidRPr="00E82CE9">
        <w:t> 0.25</w:t>
      </w:r>
      <w:ins w:id="1825" w:author="Pannetier, Theo" w:date="2024-06-08T20:18:00Z">
        <w:r w:rsidR="00E82CE9">
          <w:t xml:space="preserve">. All mutations should be sampled in a normal distribution </w:t>
        </w:r>
        <w:proofErr w:type="spellStart"/>
        <w:r w:rsidR="00E82CE9">
          <w:t>centered</w:t>
        </w:r>
        <w:proofErr w:type="spellEnd"/>
        <w:r w:rsidR="00E82CE9">
          <w:t xml:space="preserve"> on 0, with standard deviation 0.1.</w:t>
        </w:r>
      </w:ins>
      <w:del w:id="1826" w:author="Pannetier, Theo" w:date="2024-06-08T20:18:00Z">
        <w:r w:rsidRPr="00E82CE9" w:rsidDel="00E82CE9">
          <w:delText>,</w:delText>
        </w:r>
        <w:r w:rsidRPr="00E82CE9" w:rsidDel="00E82CE9">
          <w:rPr>
            <w:rPrChange w:id="1827" w:author="Pannetier, Theo" w:date="2024-06-08T20:17:00Z">
              <w:rPr>
                <w:i/>
              </w:rPr>
            </w:rPrChange>
          </w:rPr>
          <w:delText xml:space="preserve"> AlleleSD</w:delText>
        </w:r>
        <w:r w:rsidRPr="00E82CE9" w:rsidDel="00E82CE9">
          <w:delText> = 0.01 and</w:delText>
        </w:r>
        <w:r w:rsidRPr="00E82CE9" w:rsidDel="00E82CE9">
          <w:rPr>
            <w:rPrChange w:id="1828"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1829"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1830" w:author="Pannetier, Theo" w:date="2024-06-08T19:30:00Z"/>
          <w:szCs w:val="24"/>
        </w:rPr>
      </w:pPr>
      <w:del w:id="1831"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1832" w:author="Pannetier, Theo" w:date="2024-06-08T20:19:00Z">
        <w:r w:rsidDel="00E82CE9">
          <w:delText>Using the same data file, p</w:delText>
        </w:r>
      </w:del>
      <w:ins w:id="1833"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t>
      </w:r>
      <w:proofErr w:type="gramStart"/>
      <w:r>
        <w:t>whether or not</w:t>
      </w:r>
      <w:proofErr w:type="gramEnd"/>
      <w:r>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1834" w:author="Pannetier, Theo" w:date="2024-06-08T20:29:00Z">
        <w:r w:rsidDel="00442B9D">
          <w:delText xml:space="preserve">Applying </w:delText>
        </w:r>
      </w:del>
      <w:ins w:id="1835" w:author="Pannetier, Theo" w:date="2024-06-08T20:29:00Z">
        <w:r w:rsidR="00442B9D">
          <w:t xml:space="preserve">Studying the </w:t>
        </w:r>
      </w:ins>
      <w:ins w:id="1836" w:author="Pannetier, Theo" w:date="2024-06-08T20:30:00Z">
        <w:r w:rsidR="001000A3">
          <w:t xml:space="preserve">effect of the </w:t>
        </w:r>
      </w:ins>
      <w:r>
        <w:t>genetic architecture</w:t>
      </w:r>
      <w:del w:id="1837" w:author="Pannetier, Theo" w:date="2024-06-08T20:30:00Z">
        <w:r w:rsidDel="00442B9D">
          <w:delText xml:space="preserve"> explicitly</w:delText>
        </w:r>
      </w:del>
    </w:p>
    <w:p w14:paraId="5E2D8D8F" w14:textId="0919BE70" w:rsidR="005C0200" w:rsidRDefault="00442B9D" w:rsidP="00442B9D">
      <w:ins w:id="1838" w:author="Pannetier, Theo" w:date="2024-06-08T20:26:00Z">
        <w:r>
          <w:t>Change the genetic architecture so that</w:t>
        </w:r>
      </w:ins>
      <w:ins w:id="1839" w:author="Pannetier, Theo" w:date="2024-06-08T20:28:00Z">
        <w:r>
          <w:t xml:space="preserve"> t</w:t>
        </w:r>
      </w:ins>
      <w:ins w:id="1840" w:author="Pannetier, Theo" w:date="2024-06-08T20:27:00Z">
        <w:r>
          <w:t>he genome contains only 3 chromosomes</w:t>
        </w:r>
      </w:ins>
      <w:ins w:id="1841" w:author="Pannetier, Theo" w:date="2024-06-08T20:28:00Z">
        <w:r>
          <w:t xml:space="preserve">. </w:t>
        </w:r>
      </w:ins>
      <w:ins w:id="1842" w:author="Pannetier, Theo" w:date="2024-06-08T20:27:00Z">
        <w:r>
          <w:t xml:space="preserve">Each trait </w:t>
        </w:r>
      </w:ins>
      <w:ins w:id="1843" w:author="Pannetier, Theo" w:date="2024-06-08T20:28:00Z">
        <w:r>
          <w:t xml:space="preserve">is controlled by two loci on the same chromosome, separated by three positions (so that they are only distantly linked). </w:t>
        </w:r>
      </w:ins>
      <w:del w:id="1844"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1845"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w:t>
      </w:r>
      <w:proofErr w:type="gramStart"/>
      <w:r>
        <w:t>all of</w:t>
      </w:r>
      <w:proofErr w:type="gramEnd"/>
      <w:r>
        <w:t xml:space="preserve"> the input files or (much easier) the batch number in the </w:t>
      </w:r>
      <w:r w:rsidRPr="009D4A32">
        <w:rPr>
          <w:i/>
        </w:rPr>
        <w:t>Control</w:t>
      </w:r>
      <w:r>
        <w:t xml:space="preserve"> file so that previous output is not overwritten. Re-run the data analyses on the output from this revised </w:t>
      </w:r>
      <w:proofErr w:type="gramStart"/>
      <w:r>
        <w:t>model, and</w:t>
      </w:r>
      <w:proofErr w:type="gramEnd"/>
      <w:r>
        <w:t xml:space="preserve"> determine how changing the genetic architecture has affected the behaviour of the species.</w:t>
      </w:r>
    </w:p>
    <w:p w14:paraId="52929C3A" w14:textId="0C65D2E8" w:rsidR="005C0200" w:rsidDel="00442B9D" w:rsidRDefault="005C0200" w:rsidP="00442B9D">
      <w:pPr>
        <w:rPr>
          <w:del w:id="1846" w:author="Pannetier, Theo" w:date="2024-06-08T20:25:00Z"/>
          <w:szCs w:val="24"/>
        </w:rPr>
      </w:pPr>
      <w:del w:id="1847"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1848" w:author="Pannetier, Theo" w:date="2024-06-08T20:29:00Z"/>
          <w:szCs w:val="24"/>
        </w:rPr>
      </w:pPr>
      <w:del w:id="1849"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1850" w:name="_Toc54110107"/>
      <w:r w:rsidRPr="00D123FB">
        <w:lastRenderedPageBreak/>
        <w:t>References</w:t>
      </w:r>
      <w:bookmarkEnd w:id="1850"/>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1851"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1852" w:author="Pannetier, Theo" w:date="2024-06-04T20:40:00Z">
            <w:rPr/>
          </w:rPrChange>
        </w:rPr>
      </w:pPr>
      <w:ins w:id="1853" w:author="Pannetier, Theo" w:date="2024-06-04T20:39:00Z">
        <w:r w:rsidRPr="00046A8E">
          <w:rPr>
            <w:i/>
            <w:iCs/>
          </w:rPr>
          <w:t xml:space="preserve">Peng B., Kimmel M., Amos C. </w:t>
        </w:r>
      </w:ins>
      <w:ins w:id="1854" w:author="Pannetier, Theo" w:date="2024-06-04T20:40:00Z">
        <w:r w:rsidRPr="00046A8E">
          <w:rPr>
            <w:i/>
            <w:iCs/>
          </w:rPr>
          <w:t xml:space="preserve">(2012) </w:t>
        </w:r>
      </w:ins>
      <w:ins w:id="1855" w:author="Pannetier, Theo" w:date="2024-06-04T20:39:00Z">
        <w:r w:rsidRPr="00046A8E">
          <w:rPr>
            <w:i/>
            <w:iCs/>
          </w:rPr>
          <w:t xml:space="preserve">Forward-Time Population Genetics Simulations: Methods, Implementation, and Applications. </w:t>
        </w:r>
        <w:r w:rsidRPr="00046A8E">
          <w:rPr>
            <w:i/>
            <w:iCs/>
            <w:rPrChange w:id="1856" w:author="Pannetier, Theo" w:date="2024-06-04T20:40:00Z">
              <w:rPr>
                <w:rFonts w:asciiTheme="minorHAnsi" w:eastAsiaTheme="minorHAnsi" w:hAnsiTheme="minorHAnsi" w:cstheme="minorBidi"/>
                <w:kern w:val="2"/>
                <w:szCs w:val="22"/>
              </w:rPr>
            </w:rPrChange>
          </w:rPr>
          <w:t>Wiley-Blackwel</w:t>
        </w:r>
      </w:ins>
      <w:ins w:id="1857" w:author="Pannetier, Theo" w:date="2024-06-04T20:40:00Z">
        <w:r w:rsidRPr="00046A8E">
          <w:rPr>
            <w:i/>
            <w:iCs/>
            <w:rPrChange w:id="1858"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1859" w:author="Pannetier, Theo" w:date="2024-06-04T20:36:00Z"/>
        </w:rPr>
        <w:pPrChange w:id="1860" w:author="Pannetier, Theo" w:date="2024-06-04T20:38:00Z">
          <w:pPr>
            <w:pStyle w:val="Heading1"/>
          </w:pPr>
        </w:pPrChange>
      </w:pPr>
      <w:ins w:id="1861" w:author="Pannetier, Theo" w:date="2024-06-04T20:36:00Z">
        <w:r w:rsidRPr="00046A8E">
          <w:t xml:space="preserve">Weir, B.S., and Cockerham, C. C. </w:t>
        </w:r>
      </w:ins>
      <w:ins w:id="1862" w:author="Pannetier, Theo" w:date="2024-06-04T20:39:00Z">
        <w:r w:rsidR="00BB6C1A" w:rsidRPr="00046A8E">
          <w:t xml:space="preserve">(1984) </w:t>
        </w:r>
      </w:ins>
      <w:ins w:id="1863" w:author="Pannetier, Theo" w:date="2024-06-04T20:36:00Z">
        <w:r w:rsidRPr="00046A8E">
          <w:rPr>
            <w:rPrChange w:id="1864" w:author="Pannetier, Theo" w:date="2024-06-04T20:39:00Z">
              <w:rPr>
                <w:rFonts w:asciiTheme="minorHAnsi" w:eastAsiaTheme="minorHAnsi" w:hAnsiTheme="minorHAnsi" w:cstheme="minorBidi"/>
                <w:b w:val="0"/>
                <w:i/>
                <w:iCs/>
                <w:kern w:val="2"/>
                <w:szCs w:val="22"/>
              </w:rPr>
            </w:rPrChange>
          </w:rPr>
          <w:t>Estimating F-Statistics for The Analysis of Population Structure</w:t>
        </w:r>
        <w:r w:rsidRPr="00046A8E">
          <w:t xml:space="preserve">. </w:t>
        </w:r>
        <w:r w:rsidRPr="00046A8E">
          <w:rPr>
            <w:rPrChange w:id="1865" w:author="Pannetier, Theo" w:date="2024-06-04T20:39:00Z">
              <w:rPr>
                <w:rFonts w:asciiTheme="minorHAnsi" w:eastAsiaTheme="minorHAnsi" w:hAnsiTheme="minorHAnsi" w:cstheme="minorBidi"/>
                <w:b w:val="0"/>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1866" w:author="Pannetier, Theo" w:date="2024-06-04T20:36:00Z"/>
        </w:rPr>
      </w:pPr>
      <w:ins w:id="1867" w:author="Pannetier, Theo" w:date="2024-06-04T20:36:00Z">
        <w:r w:rsidRPr="00046A8E">
          <w:t xml:space="preserve">Weir, B.S., and Hill, W. G. </w:t>
        </w:r>
        <w:r w:rsidR="00BB6C1A" w:rsidRPr="00046A8E">
          <w:t xml:space="preserve">(2002) </w:t>
        </w:r>
        <w:r w:rsidRPr="00046A8E">
          <w:rPr>
            <w:rPrChange w:id="1868"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1869"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1870"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1"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2"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3"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8"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9"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20"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1"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7"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8"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48" w:author="Bocedi, Greta" w:date="2020-03-06T11:20:00Z" w:initials="BG">
    <w:p w14:paraId="6A9BDE6B" w14:textId="4CDDF29D" w:rsidR="00D97DB2" w:rsidRDefault="00D97DB2">
      <w:pPr>
        <w:pStyle w:val="CommentText"/>
      </w:pPr>
      <w:r>
        <w:rPr>
          <w:rStyle w:val="CommentReference"/>
        </w:rPr>
        <w:annotationRef/>
      </w:r>
      <w:r>
        <w:t>Same as Sim number???</w:t>
      </w:r>
    </w:p>
  </w:comment>
  <w:comment w:id="649" w:author="Palmer, Steve [2]" w:date="2020-08-13T11:59:00Z" w:initials="PS">
    <w:p w14:paraId="6DF5FC28" w14:textId="4401B07B" w:rsidR="00D97DB2" w:rsidRDefault="00D97DB2">
      <w:pPr>
        <w:pStyle w:val="CommentText"/>
      </w:pPr>
      <w:r>
        <w:rPr>
          <w:rStyle w:val="CommentReference"/>
        </w:rPr>
        <w:annotationRef/>
      </w:r>
      <w:r>
        <w:t>NO</w:t>
      </w:r>
    </w:p>
  </w:comment>
  <w:comment w:id="1586" w:author="Pannetier, Theo" w:date="2024-06-07T16:38:00Z" w:initials="TP">
    <w:p w14:paraId="6575220C" w14:textId="77777777" w:rsidR="00DE723C" w:rsidRDefault="00DE723C" w:rsidP="00DE723C">
      <w:pPr>
        <w:pStyle w:val="CommentText"/>
        <w:jc w:val="left"/>
      </w:pPr>
      <w:r>
        <w:rPr>
          <w:rStyle w:val="CommentReference"/>
        </w:rPr>
        <w:annotationRef/>
      </w:r>
      <w:r>
        <w:t>Refs? Couldn’t find anywhere, the only mention is “similar to hierfstat” but hierfstat does not doc the calculation either</w:t>
      </w:r>
    </w:p>
  </w:comment>
  <w:comment w:id="1620" w:author="Pannetier, Theo" w:date="2024-06-07T16:39:00Z" w:initials="TP">
    <w:p w14:paraId="54CC92EB" w14:textId="77777777" w:rsidR="00DE723C" w:rsidRDefault="00DE723C" w:rsidP="00DE723C">
      <w:pPr>
        <w:pStyle w:val="CommentText"/>
        <w:jc w:val="left"/>
      </w:pPr>
      <w:r>
        <w:rPr>
          <w:rStyle w:val="CommentReference"/>
        </w:rPr>
        <w:annotationRef/>
      </w:r>
      <w:r>
        <w:t>What do G, S, I stand for here?</w:t>
      </w:r>
    </w:p>
  </w:comment>
  <w:comment w:id="1625" w:author="Pannetier, Theo" w:date="2024-06-07T16:40:00Z" w:initials="TP">
    <w:p w14:paraId="34DD4CA5" w14:textId="77777777" w:rsidR="00DE723C" w:rsidRDefault="00DE723C" w:rsidP="00DE723C">
      <w:pPr>
        <w:pStyle w:val="CommentText"/>
        <w:jc w:val="left"/>
      </w:pPr>
      <w:r>
        <w:rPr>
          <w:rStyle w:val="CommentReference"/>
        </w:rPr>
        <w:annotationRef/>
      </w:r>
      <w:r>
        <w:t>Absolutely not sure the equation is correct; I couldn’t transform these into the formulas of the previous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6575220C" w15:done="0"/>
  <w15:commentEx w15:paraId="54CC92EB" w15:done="0"/>
  <w15:commentEx w15:paraId="34DD4C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31315C" w16cex:dateUtc="2024-06-07T15:38:00Z"/>
  <w16cex:commentExtensible w16cex:durableId="0DC8E859" w16cex:dateUtc="2024-06-07T15:39:00Z"/>
  <w16cex:commentExtensible w16cex:durableId="4D96DD85" w16cex:dateUtc="2024-06-07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6575220C" w16cid:durableId="3331315C"/>
  <w16cid:commentId w16cid:paraId="54CC92EB" w16cid:durableId="0DC8E859"/>
  <w16cid:commentId w16cid:paraId="34DD4CA5" w16cid:durableId="4D96DD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67912E" w14:textId="77777777" w:rsidR="00D6721E" w:rsidRDefault="00D6721E" w:rsidP="00185BD6">
      <w:pPr>
        <w:spacing w:after="0"/>
      </w:pPr>
      <w:r>
        <w:separator/>
      </w:r>
    </w:p>
  </w:endnote>
  <w:endnote w:type="continuationSeparator" w:id="0">
    <w:p w14:paraId="12CEE9B2" w14:textId="77777777" w:rsidR="00D6721E" w:rsidRDefault="00D6721E"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AA2633" w14:textId="77777777" w:rsidR="00D6721E" w:rsidRDefault="00D6721E" w:rsidP="00185BD6">
      <w:pPr>
        <w:spacing w:after="0"/>
      </w:pPr>
      <w:r>
        <w:separator/>
      </w:r>
    </w:p>
  </w:footnote>
  <w:footnote w:type="continuationSeparator" w:id="0">
    <w:p w14:paraId="0519EA7A" w14:textId="77777777" w:rsidR="00D6721E" w:rsidRDefault="00D6721E"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62E7A37E"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FD0290">
      <w:rPr>
        <w:noProof/>
        <w:sz w:val="20"/>
      </w:rPr>
      <w:t>15/08/24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0"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4"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3"/>
  </w:num>
  <w:num w:numId="2" w16cid:durableId="1065883375">
    <w:abstractNumId w:val="5"/>
  </w:num>
  <w:num w:numId="3" w16cid:durableId="1377389610">
    <w:abstractNumId w:val="20"/>
  </w:num>
  <w:num w:numId="4" w16cid:durableId="1760174627">
    <w:abstractNumId w:val="15"/>
  </w:num>
  <w:num w:numId="5" w16cid:durableId="1630817440">
    <w:abstractNumId w:val="16"/>
  </w:num>
  <w:num w:numId="6" w16cid:durableId="995887134">
    <w:abstractNumId w:val="17"/>
  </w:num>
  <w:num w:numId="7" w16cid:durableId="853766346">
    <w:abstractNumId w:val="1"/>
  </w:num>
  <w:num w:numId="8" w16cid:durableId="1274824545">
    <w:abstractNumId w:val="22"/>
  </w:num>
  <w:num w:numId="9" w16cid:durableId="742603110">
    <w:abstractNumId w:val="2"/>
  </w:num>
  <w:num w:numId="10" w16cid:durableId="269171543">
    <w:abstractNumId w:val="8"/>
  </w:num>
  <w:num w:numId="11" w16cid:durableId="87585556">
    <w:abstractNumId w:val="19"/>
  </w:num>
  <w:num w:numId="12" w16cid:durableId="867714323">
    <w:abstractNumId w:val="9"/>
  </w:num>
  <w:num w:numId="13" w16cid:durableId="721834510">
    <w:abstractNumId w:val="24"/>
  </w:num>
  <w:num w:numId="14" w16cid:durableId="1068723854">
    <w:abstractNumId w:val="4"/>
  </w:num>
  <w:num w:numId="15" w16cid:durableId="1251550116">
    <w:abstractNumId w:val="10"/>
  </w:num>
  <w:num w:numId="16" w16cid:durableId="378089841">
    <w:abstractNumId w:val="10"/>
    <w:lvlOverride w:ilvl="0">
      <w:startOverride w:val="1"/>
    </w:lvlOverride>
  </w:num>
  <w:num w:numId="17" w16cid:durableId="1072502283">
    <w:abstractNumId w:val="10"/>
    <w:lvlOverride w:ilvl="0">
      <w:startOverride w:val="1"/>
    </w:lvlOverride>
  </w:num>
  <w:num w:numId="18" w16cid:durableId="1041058495">
    <w:abstractNumId w:val="10"/>
    <w:lvlOverride w:ilvl="0">
      <w:startOverride w:val="1"/>
    </w:lvlOverride>
  </w:num>
  <w:num w:numId="19" w16cid:durableId="1066611365">
    <w:abstractNumId w:val="10"/>
    <w:lvlOverride w:ilvl="0">
      <w:startOverride w:val="1"/>
    </w:lvlOverride>
  </w:num>
  <w:num w:numId="20" w16cid:durableId="2070766534">
    <w:abstractNumId w:val="10"/>
    <w:lvlOverride w:ilvl="0">
      <w:startOverride w:val="1"/>
    </w:lvlOverride>
  </w:num>
  <w:num w:numId="21" w16cid:durableId="883296429">
    <w:abstractNumId w:val="10"/>
    <w:lvlOverride w:ilvl="0">
      <w:startOverride w:val="1"/>
    </w:lvlOverride>
  </w:num>
  <w:num w:numId="22" w16cid:durableId="2027250371">
    <w:abstractNumId w:val="10"/>
    <w:lvlOverride w:ilvl="0">
      <w:startOverride w:val="1"/>
    </w:lvlOverride>
  </w:num>
  <w:num w:numId="23" w16cid:durableId="1093359709">
    <w:abstractNumId w:val="10"/>
    <w:lvlOverride w:ilvl="0">
      <w:startOverride w:val="1"/>
    </w:lvlOverride>
  </w:num>
  <w:num w:numId="24" w16cid:durableId="993922138">
    <w:abstractNumId w:val="10"/>
    <w:lvlOverride w:ilvl="0">
      <w:startOverride w:val="1"/>
    </w:lvlOverride>
  </w:num>
  <w:num w:numId="25" w16cid:durableId="1026905869">
    <w:abstractNumId w:val="10"/>
    <w:lvlOverride w:ilvl="0">
      <w:startOverride w:val="1"/>
    </w:lvlOverride>
  </w:num>
  <w:num w:numId="26" w16cid:durableId="1483813743">
    <w:abstractNumId w:val="10"/>
    <w:lvlOverride w:ilvl="0">
      <w:startOverride w:val="1"/>
    </w:lvlOverride>
  </w:num>
  <w:num w:numId="27" w16cid:durableId="241112425">
    <w:abstractNumId w:val="10"/>
    <w:lvlOverride w:ilvl="0">
      <w:startOverride w:val="1"/>
    </w:lvlOverride>
  </w:num>
  <w:num w:numId="28" w16cid:durableId="1050416294">
    <w:abstractNumId w:val="10"/>
    <w:lvlOverride w:ilvl="0">
      <w:startOverride w:val="1"/>
    </w:lvlOverride>
  </w:num>
  <w:num w:numId="29" w16cid:durableId="229535604">
    <w:abstractNumId w:val="10"/>
    <w:lvlOverride w:ilvl="0">
      <w:startOverride w:val="1"/>
    </w:lvlOverride>
  </w:num>
  <w:num w:numId="30" w16cid:durableId="1782796554">
    <w:abstractNumId w:val="10"/>
    <w:lvlOverride w:ilvl="0">
      <w:startOverride w:val="1"/>
    </w:lvlOverride>
  </w:num>
  <w:num w:numId="31" w16cid:durableId="316807057">
    <w:abstractNumId w:val="10"/>
    <w:lvlOverride w:ilvl="0">
      <w:startOverride w:val="1"/>
    </w:lvlOverride>
  </w:num>
  <w:num w:numId="32" w16cid:durableId="1359575804">
    <w:abstractNumId w:val="10"/>
    <w:lvlOverride w:ilvl="0">
      <w:startOverride w:val="1"/>
    </w:lvlOverride>
  </w:num>
  <w:num w:numId="33" w16cid:durableId="676999590">
    <w:abstractNumId w:val="10"/>
    <w:lvlOverride w:ilvl="0">
      <w:startOverride w:val="1"/>
    </w:lvlOverride>
  </w:num>
  <w:num w:numId="34" w16cid:durableId="2710455">
    <w:abstractNumId w:val="10"/>
    <w:lvlOverride w:ilvl="0">
      <w:startOverride w:val="1"/>
    </w:lvlOverride>
  </w:num>
  <w:num w:numId="35" w16cid:durableId="1333532300">
    <w:abstractNumId w:val="10"/>
    <w:lvlOverride w:ilvl="0">
      <w:startOverride w:val="1"/>
    </w:lvlOverride>
  </w:num>
  <w:num w:numId="36" w16cid:durableId="375589068">
    <w:abstractNumId w:val="10"/>
    <w:lvlOverride w:ilvl="0">
      <w:startOverride w:val="1"/>
    </w:lvlOverride>
  </w:num>
  <w:num w:numId="37" w16cid:durableId="1094781748">
    <w:abstractNumId w:val="10"/>
    <w:lvlOverride w:ilvl="0">
      <w:startOverride w:val="1"/>
    </w:lvlOverride>
  </w:num>
  <w:num w:numId="38" w16cid:durableId="1910922881">
    <w:abstractNumId w:val="10"/>
    <w:lvlOverride w:ilvl="0">
      <w:startOverride w:val="1"/>
    </w:lvlOverride>
  </w:num>
  <w:num w:numId="39" w16cid:durableId="284701465">
    <w:abstractNumId w:val="10"/>
    <w:lvlOverride w:ilvl="0">
      <w:startOverride w:val="1"/>
    </w:lvlOverride>
  </w:num>
  <w:num w:numId="40" w16cid:durableId="1626689687">
    <w:abstractNumId w:val="10"/>
    <w:lvlOverride w:ilvl="0">
      <w:startOverride w:val="1"/>
    </w:lvlOverride>
  </w:num>
  <w:num w:numId="41" w16cid:durableId="593245955">
    <w:abstractNumId w:val="10"/>
    <w:lvlOverride w:ilvl="0">
      <w:startOverride w:val="1"/>
    </w:lvlOverride>
  </w:num>
  <w:num w:numId="42" w16cid:durableId="1440485215">
    <w:abstractNumId w:val="10"/>
    <w:lvlOverride w:ilvl="0">
      <w:startOverride w:val="1"/>
    </w:lvlOverride>
  </w:num>
  <w:num w:numId="43" w16cid:durableId="1167936277">
    <w:abstractNumId w:val="10"/>
    <w:lvlOverride w:ilvl="0">
      <w:startOverride w:val="1"/>
    </w:lvlOverride>
  </w:num>
  <w:num w:numId="44" w16cid:durableId="731002226">
    <w:abstractNumId w:val="10"/>
    <w:lvlOverride w:ilvl="0">
      <w:startOverride w:val="1"/>
    </w:lvlOverride>
  </w:num>
  <w:num w:numId="45" w16cid:durableId="1640065390">
    <w:abstractNumId w:val="10"/>
    <w:lvlOverride w:ilvl="0">
      <w:startOverride w:val="1"/>
    </w:lvlOverride>
  </w:num>
  <w:num w:numId="46" w16cid:durableId="1814981440">
    <w:abstractNumId w:val="10"/>
    <w:lvlOverride w:ilvl="0">
      <w:startOverride w:val="1"/>
    </w:lvlOverride>
  </w:num>
  <w:num w:numId="47" w16cid:durableId="692147502">
    <w:abstractNumId w:val="10"/>
    <w:lvlOverride w:ilvl="0">
      <w:startOverride w:val="1"/>
    </w:lvlOverride>
  </w:num>
  <w:num w:numId="48" w16cid:durableId="427239976">
    <w:abstractNumId w:val="10"/>
    <w:lvlOverride w:ilvl="0">
      <w:startOverride w:val="1"/>
    </w:lvlOverride>
  </w:num>
  <w:num w:numId="49" w16cid:durableId="1678531763">
    <w:abstractNumId w:val="10"/>
    <w:lvlOverride w:ilvl="0">
      <w:startOverride w:val="1"/>
    </w:lvlOverride>
  </w:num>
  <w:num w:numId="50" w16cid:durableId="1660452821">
    <w:abstractNumId w:val="10"/>
    <w:lvlOverride w:ilvl="0">
      <w:startOverride w:val="1"/>
    </w:lvlOverride>
  </w:num>
  <w:num w:numId="51" w16cid:durableId="1491290540">
    <w:abstractNumId w:val="10"/>
    <w:lvlOverride w:ilvl="0">
      <w:startOverride w:val="1"/>
    </w:lvlOverride>
  </w:num>
  <w:num w:numId="52" w16cid:durableId="117842462">
    <w:abstractNumId w:val="10"/>
    <w:lvlOverride w:ilvl="0">
      <w:startOverride w:val="1"/>
    </w:lvlOverride>
  </w:num>
  <w:num w:numId="53" w16cid:durableId="142700444">
    <w:abstractNumId w:val="10"/>
    <w:lvlOverride w:ilvl="0">
      <w:startOverride w:val="1"/>
    </w:lvlOverride>
  </w:num>
  <w:num w:numId="54" w16cid:durableId="215776698">
    <w:abstractNumId w:val="10"/>
    <w:lvlOverride w:ilvl="0">
      <w:startOverride w:val="1"/>
    </w:lvlOverride>
  </w:num>
  <w:num w:numId="55" w16cid:durableId="327247689">
    <w:abstractNumId w:val="10"/>
    <w:lvlOverride w:ilvl="0">
      <w:startOverride w:val="1"/>
    </w:lvlOverride>
  </w:num>
  <w:num w:numId="56" w16cid:durableId="694966376">
    <w:abstractNumId w:val="10"/>
    <w:lvlOverride w:ilvl="0">
      <w:startOverride w:val="1"/>
    </w:lvlOverride>
  </w:num>
  <w:num w:numId="57" w16cid:durableId="663777850">
    <w:abstractNumId w:val="10"/>
    <w:lvlOverride w:ilvl="0">
      <w:startOverride w:val="1"/>
    </w:lvlOverride>
  </w:num>
  <w:num w:numId="58" w16cid:durableId="1561862181">
    <w:abstractNumId w:val="10"/>
    <w:lvlOverride w:ilvl="0">
      <w:startOverride w:val="1"/>
    </w:lvlOverride>
  </w:num>
  <w:num w:numId="59" w16cid:durableId="845289384">
    <w:abstractNumId w:val="10"/>
    <w:lvlOverride w:ilvl="0">
      <w:startOverride w:val="1"/>
    </w:lvlOverride>
  </w:num>
  <w:num w:numId="60" w16cid:durableId="1394886151">
    <w:abstractNumId w:val="10"/>
    <w:lvlOverride w:ilvl="0">
      <w:startOverride w:val="1"/>
    </w:lvlOverride>
  </w:num>
  <w:num w:numId="61" w16cid:durableId="943223028">
    <w:abstractNumId w:val="10"/>
    <w:lvlOverride w:ilvl="0">
      <w:startOverride w:val="1"/>
    </w:lvlOverride>
  </w:num>
  <w:num w:numId="62" w16cid:durableId="580717153">
    <w:abstractNumId w:val="10"/>
    <w:lvlOverride w:ilvl="0">
      <w:startOverride w:val="1"/>
    </w:lvlOverride>
  </w:num>
  <w:num w:numId="63" w16cid:durableId="989745081">
    <w:abstractNumId w:val="12"/>
  </w:num>
  <w:num w:numId="64" w16cid:durableId="124663673">
    <w:abstractNumId w:val="10"/>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3"/>
  </w:num>
  <w:num w:numId="68" w16cid:durableId="1436360143">
    <w:abstractNumId w:val="14"/>
  </w:num>
  <w:num w:numId="69" w16cid:durableId="1144813086">
    <w:abstractNumId w:val="0"/>
  </w:num>
  <w:num w:numId="70" w16cid:durableId="954210613">
    <w:abstractNumId w:val="6"/>
  </w:num>
  <w:num w:numId="71" w16cid:durableId="1068576654">
    <w:abstractNumId w:val="26"/>
  </w:num>
  <w:num w:numId="72" w16cid:durableId="1320385745">
    <w:abstractNumId w:val="7"/>
  </w:num>
  <w:num w:numId="73" w16cid:durableId="955480442">
    <w:abstractNumId w:val="18"/>
  </w:num>
  <w:num w:numId="74" w16cid:durableId="991518162">
    <w:abstractNumId w:val="21"/>
  </w:num>
  <w:num w:numId="75" w16cid:durableId="1564950629">
    <w:abstractNumId w:val="11"/>
  </w:num>
  <w:num w:numId="76" w16cid:durableId="787237654">
    <w:abstractNumId w:val="25"/>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7726"/>
    <w:rsid w:val="000A3BD0"/>
    <w:rsid w:val="000A573C"/>
    <w:rsid w:val="000B0675"/>
    <w:rsid w:val="000B11BD"/>
    <w:rsid w:val="000B6917"/>
    <w:rsid w:val="000C2508"/>
    <w:rsid w:val="000C5225"/>
    <w:rsid w:val="000C5AD9"/>
    <w:rsid w:val="000C67A4"/>
    <w:rsid w:val="000C6E3D"/>
    <w:rsid w:val="000C7A8C"/>
    <w:rsid w:val="000D0A47"/>
    <w:rsid w:val="000D5509"/>
    <w:rsid w:val="000E5D9B"/>
    <w:rsid w:val="000E5FD2"/>
    <w:rsid w:val="000F3BC1"/>
    <w:rsid w:val="000F7D87"/>
    <w:rsid w:val="001000A3"/>
    <w:rsid w:val="00100855"/>
    <w:rsid w:val="00111155"/>
    <w:rsid w:val="00114E98"/>
    <w:rsid w:val="00117BC7"/>
    <w:rsid w:val="00133146"/>
    <w:rsid w:val="0013792C"/>
    <w:rsid w:val="00142939"/>
    <w:rsid w:val="00142CAB"/>
    <w:rsid w:val="00144084"/>
    <w:rsid w:val="001539B1"/>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74A91"/>
    <w:rsid w:val="0027646E"/>
    <w:rsid w:val="00290346"/>
    <w:rsid w:val="0029471B"/>
    <w:rsid w:val="002A2B71"/>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A3E63"/>
    <w:rsid w:val="003A5728"/>
    <w:rsid w:val="003B05CD"/>
    <w:rsid w:val="003B0805"/>
    <w:rsid w:val="003B0CB8"/>
    <w:rsid w:val="003B1803"/>
    <w:rsid w:val="003B7315"/>
    <w:rsid w:val="003C3F8F"/>
    <w:rsid w:val="003D24BD"/>
    <w:rsid w:val="003D7325"/>
    <w:rsid w:val="003F161B"/>
    <w:rsid w:val="003F2FA0"/>
    <w:rsid w:val="003F68A2"/>
    <w:rsid w:val="00402138"/>
    <w:rsid w:val="00404D19"/>
    <w:rsid w:val="004058AD"/>
    <w:rsid w:val="004148F5"/>
    <w:rsid w:val="0041626F"/>
    <w:rsid w:val="0041661E"/>
    <w:rsid w:val="00425F33"/>
    <w:rsid w:val="00440B8A"/>
    <w:rsid w:val="00441381"/>
    <w:rsid w:val="00442B9D"/>
    <w:rsid w:val="00463E54"/>
    <w:rsid w:val="0048107B"/>
    <w:rsid w:val="00491BB7"/>
    <w:rsid w:val="00493DF3"/>
    <w:rsid w:val="004A3D59"/>
    <w:rsid w:val="004A73D8"/>
    <w:rsid w:val="004B7DEF"/>
    <w:rsid w:val="004D7A28"/>
    <w:rsid w:val="004E15EF"/>
    <w:rsid w:val="004E1714"/>
    <w:rsid w:val="004F264F"/>
    <w:rsid w:val="00500501"/>
    <w:rsid w:val="00510160"/>
    <w:rsid w:val="005117E2"/>
    <w:rsid w:val="00537BBF"/>
    <w:rsid w:val="005425B3"/>
    <w:rsid w:val="00552FBF"/>
    <w:rsid w:val="00553287"/>
    <w:rsid w:val="00557FEF"/>
    <w:rsid w:val="00566DCF"/>
    <w:rsid w:val="00584E56"/>
    <w:rsid w:val="005857AF"/>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6B34"/>
    <w:rsid w:val="00766DB5"/>
    <w:rsid w:val="00766E2A"/>
    <w:rsid w:val="00774CD2"/>
    <w:rsid w:val="00787453"/>
    <w:rsid w:val="007911EF"/>
    <w:rsid w:val="007A528D"/>
    <w:rsid w:val="007A78DF"/>
    <w:rsid w:val="007B0C29"/>
    <w:rsid w:val="007C7CB1"/>
    <w:rsid w:val="007D2B25"/>
    <w:rsid w:val="007D3BBD"/>
    <w:rsid w:val="007E30E0"/>
    <w:rsid w:val="007E77BC"/>
    <w:rsid w:val="007E7E6F"/>
    <w:rsid w:val="007F2FBE"/>
    <w:rsid w:val="007F5C3D"/>
    <w:rsid w:val="00800A84"/>
    <w:rsid w:val="00801134"/>
    <w:rsid w:val="00801706"/>
    <w:rsid w:val="008148C6"/>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C04A8"/>
    <w:rsid w:val="00AC4209"/>
    <w:rsid w:val="00AC4401"/>
    <w:rsid w:val="00AC6D16"/>
    <w:rsid w:val="00AD57C0"/>
    <w:rsid w:val="00AD7A52"/>
    <w:rsid w:val="00AE27D5"/>
    <w:rsid w:val="00B02699"/>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A4552"/>
    <w:rsid w:val="00CB27D1"/>
    <w:rsid w:val="00CB2939"/>
    <w:rsid w:val="00CB495F"/>
    <w:rsid w:val="00CB60E8"/>
    <w:rsid w:val="00CC10E8"/>
    <w:rsid w:val="00CC3302"/>
    <w:rsid w:val="00CD4A02"/>
    <w:rsid w:val="00CD55D0"/>
    <w:rsid w:val="00CD5FFF"/>
    <w:rsid w:val="00CE3AE5"/>
    <w:rsid w:val="00CE54A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E1417"/>
    <w:rsid w:val="00DE4FB9"/>
    <w:rsid w:val="00DE53B2"/>
    <w:rsid w:val="00DE723C"/>
    <w:rsid w:val="00DF2DC1"/>
    <w:rsid w:val="00E01233"/>
    <w:rsid w:val="00E03991"/>
    <w:rsid w:val="00E0496C"/>
    <w:rsid w:val="00E128C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468"/>
        <o:r id="V:Rule2" type="connector" idref="#AutoShape 608"/>
        <o:r id="V:Rule3" type="connector" idref="#AutoShape 841"/>
        <o:r id="V:Rule4" type="connector" idref="#AutoShape 797"/>
        <o:r id="V:Rule5" type="connector" idref="#AutoShape 18"/>
        <o:r id="V:Rule6" type="connector" idref="#AutoShape 623"/>
        <o:r id="V:Rule7" type="connector" idref="#AutoShape 741"/>
        <o:r id="V:Rule8" type="connector" idref="#AutoShape 771"/>
        <o:r id="V:Rule9" type="connector" idref="#AutoShape 95"/>
        <o:r id="V:Rule10" type="connector" idref="#AutoShape 42"/>
        <o:r id="V:Rule11" type="connector" idref="#AutoShape 81"/>
        <o:r id="V:Rule12" type="connector" idref="#AutoShape 93"/>
        <o:r id="V:Rule13" type="connector" idref="#AutoShape 470"/>
        <o:r id="V:Rule14" type="connector" idref="#AutoShape 840"/>
        <o:r id="V:Rule15" type="connector" idref="#AutoShape 66"/>
        <o:r id="V:Rule16" type="connector" idref="#AutoShape 8"/>
        <o:r id="V:Rule17" type="connector" idref="#AutoShape 768"/>
        <o:r id="V:Rule18" type="connector" idref="#AutoShape 80"/>
        <o:r id="V:Rule19" type="connector" idref="#AutoShape 440"/>
        <o:r id="V:Rule20" type="connector" idref="#AutoShape 19"/>
        <o:r id="V:Rule21" type="connector" idref="#AutoShape 469"/>
        <o:r id="V:Rule22" type="connector" idref="#AutoShape 17"/>
        <o:r id="V:Rule23" type="connector" idref="#AutoShape 774"/>
        <o:r id="V:Rule24" type="connector" idref="#AutoShape 92"/>
        <o:r id="V:Rule25" type="connector" idref="#AutoShape 11"/>
        <o:r id="V:Rule26" type="connector" idref="#AutoShape 615"/>
        <o:r id="V:Rule27" type="connector" idref="#AutoShape 620"/>
        <o:r id="V:Rule28" type="connector" idref="#AutoShape 10"/>
        <o:r id="V:Rule29" type="connector" idref="#AutoShape 23"/>
        <o:r id="V:Rule30" type="connector" idref="#AutoShape 769"/>
        <o:r id="V:Rule31" type="connector" idref="#AutoShape 606"/>
        <o:r id="V:Rule32" type="connector" idref="#AutoShape 624"/>
        <o:r id="V:Rule33" type="connector" idref="#AutoShape 625"/>
        <o:r id="V:Rule34" type="connector" idref="#AutoShape 749"/>
        <o:r id="V:Rule35" type="connector" idref="#AutoShape 22"/>
        <o:r id="V:Rule36" type="connector" idref="#AutoShape 43"/>
        <o:r id="V:Rule37" type="connector" idref="#AutoShape 73"/>
        <o:r id="V:Rule38" type="connector" idref="#AutoShape 13"/>
        <o:r id="V:Rule39" type="connector" idref="#AutoShape 778"/>
        <o:r id="V:Rule40" type="connector" idref="#AutoShape 94"/>
        <o:r id="V:Rule41" type="connector" idref="#AutoShape 607"/>
        <o:r id="V:Rule42" type="connector" idref="#AutoShape 764"/>
        <o:r id="V:Rule43" type="connector" idref="#AutoShape 21"/>
        <o:r id="V:Rule44" type="connector" idref="#AutoShape 9"/>
        <o:r id="V:Rule45" type="connector" idref="#AutoShape 756"/>
        <o:r id="V:Rule46" type="connector" idref="#AutoShape 621"/>
        <o:r id="V:Rule47" type="connector" idref="#AutoShape 72"/>
        <o:r id="V:Rule48" type="connector" idref="#AutoShape 57"/>
        <o:r id="V:Rule49" type="connector" idref="#AutoShape 60"/>
        <o:r id="V:Rule50" type="connector" idref="#AutoShape 748"/>
        <o:r id="V:Rule51" type="connector" idref="#AutoShape 67"/>
        <o:r id="V:Rule52" type="connector" idref="#AutoShape 103"/>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6007</TotalTime>
  <Pages>1</Pages>
  <Words>170101</Words>
  <Characters>969582</Characters>
  <Application>Microsoft Office Word</Application>
  <DocSecurity>0</DocSecurity>
  <Lines>8079</Lines>
  <Paragraphs>2274</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38</cp:revision>
  <dcterms:created xsi:type="dcterms:W3CDTF">2020-11-01T10:05:00Z</dcterms:created>
  <dcterms:modified xsi:type="dcterms:W3CDTF">2024-08-15T16:55:00Z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