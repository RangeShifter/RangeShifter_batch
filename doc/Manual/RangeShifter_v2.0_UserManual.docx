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proofErr w:type="spellStart"/>
      <w:r w:rsidRPr="00047DA9">
        <w:rPr>
          <w:sz w:val="96"/>
          <w:szCs w:val="96"/>
        </w:rPr>
        <w:t>RangeShifter</w:t>
      </w:r>
      <w:proofErr w:type="spellEnd"/>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 xml:space="preserve">How to use the </w:t>
      </w:r>
      <w:proofErr w:type="spellStart"/>
      <w:r w:rsidRPr="00047DA9">
        <w:rPr>
          <w:b/>
          <w:sz w:val="32"/>
          <w:szCs w:val="32"/>
        </w:rPr>
        <w:t>RangeShifter</w:t>
      </w:r>
      <w:proofErr w:type="spellEnd"/>
      <w:r w:rsidRPr="00047DA9">
        <w:rPr>
          <w:b/>
          <w:sz w:val="32"/>
          <w:szCs w:val="32"/>
        </w:rPr>
        <w:t xml:space="preserve">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w:t>
      </w:r>
      <w:proofErr w:type="spellStart"/>
      <w:r w:rsidRPr="00047DA9">
        <w:rPr>
          <w:szCs w:val="24"/>
          <w:lang w:eastAsia="en-GB"/>
        </w:rPr>
        <w:t>RangeShifter</w:t>
      </w:r>
      <w:proofErr w:type="spellEnd"/>
      <w:r w:rsidRPr="00047DA9">
        <w:rPr>
          <w:szCs w:val="24"/>
          <w:lang w:eastAsia="en-GB"/>
        </w:rPr>
        <w:t xml:space="preserve">.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w:t>
      </w:r>
      <w:proofErr w:type="spellStart"/>
      <w:r w:rsidRPr="00047DA9">
        <w:rPr>
          <w:szCs w:val="24"/>
          <w:lang w:eastAsia="en-GB"/>
        </w:rPr>
        <w:t>RangeShifter</w:t>
      </w:r>
      <w:proofErr w:type="spellEnd"/>
      <w:r w:rsidRPr="00047DA9">
        <w:rPr>
          <w:szCs w:val="24"/>
          <w:lang w:eastAsia="en-GB"/>
        </w:rPr>
        <w:t xml:space="preserve">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 xml:space="preserve">initial development of </w:t>
      </w:r>
      <w:proofErr w:type="spellStart"/>
      <w:r w:rsidR="00717D44" w:rsidRPr="00047DA9">
        <w:rPr>
          <w:szCs w:val="24"/>
        </w:rPr>
        <w:t>RangeShifter</w:t>
      </w:r>
      <w:proofErr w:type="spellEnd"/>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w:t>
      </w:r>
      <w:proofErr w:type="spellStart"/>
      <w:r w:rsidRPr="00047DA9">
        <w:rPr>
          <w:szCs w:val="24"/>
        </w:rPr>
        <w:t>RangeShifter</w:t>
      </w:r>
      <w:proofErr w:type="spellEnd"/>
      <w:r w:rsidRPr="00047DA9">
        <w:rPr>
          <w:szCs w:val="24"/>
        </w:rPr>
        <w:t xml:space="preserve">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 xml:space="preserve">Development of </w:t>
      </w:r>
      <w:proofErr w:type="spellStart"/>
      <w:r w:rsidRPr="00047DA9">
        <w:rPr>
          <w:szCs w:val="24"/>
        </w:rPr>
        <w:t>RangeShifter</w:t>
      </w:r>
      <w:proofErr w:type="spellEnd"/>
      <w:r w:rsidRPr="00047DA9">
        <w:rPr>
          <w:szCs w:val="24"/>
        </w:rPr>
        <w:t xml:space="preserve">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Thus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w:t>
      </w:r>
      <w:proofErr w:type="spellStart"/>
      <w:r w:rsidRPr="00047DA9">
        <w:rPr>
          <w:szCs w:val="24"/>
        </w:rPr>
        <w:t>RangeShifter</w:t>
      </w:r>
      <w:proofErr w:type="spellEnd"/>
      <w:r w:rsidRPr="00047DA9">
        <w:rPr>
          <w:szCs w:val="24"/>
        </w:rPr>
        <w:t xml:space="preserve">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spatially-explicit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represented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047DA9">
        <w:rPr>
          <w:szCs w:val="24"/>
        </w:rPr>
        <w:t>RangeShifter</w:t>
      </w:r>
      <w:proofErr w:type="spellEnd"/>
      <w:r w:rsidRPr="00047DA9">
        <w:rPr>
          <w:szCs w:val="24"/>
        </w:rPr>
        <w:t xml:space="preserve"> suitable for a variety of purposes.</w:t>
      </w:r>
    </w:p>
    <w:p w14:paraId="77654DAF" w14:textId="77777777" w:rsidR="0067520E" w:rsidRPr="00047DA9" w:rsidRDefault="0067520E" w:rsidP="00744E86">
      <w:pPr>
        <w:pStyle w:val="Keepnext"/>
      </w:pPr>
      <w:r w:rsidRPr="00047DA9">
        <w:t xml:space="preserve">There are two broad categories of questions for which we envisage </w:t>
      </w:r>
      <w:proofErr w:type="spellStart"/>
      <w:r w:rsidRPr="00047DA9">
        <w:t>RangeShifter</w:t>
      </w:r>
      <w:proofErr w:type="spellEnd"/>
      <w:r w:rsidRPr="00047DA9">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w:t>
      </w:r>
      <w:proofErr w:type="spellStart"/>
      <w:r w:rsidRPr="00047DA9">
        <w:rPr>
          <w:szCs w:val="24"/>
        </w:rPr>
        <w:t>RangeShifter</w:t>
      </w:r>
      <w:proofErr w:type="spellEnd"/>
      <w:r w:rsidRPr="00047DA9">
        <w:rPr>
          <w:szCs w:val="24"/>
        </w:rPr>
        <w:t xml:space="preserve">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proofErr w:type="spellStart"/>
      <w:r w:rsidRPr="00047DA9">
        <w:rPr>
          <w:szCs w:val="24"/>
        </w:rPr>
        <w:t>RangeShifter</w:t>
      </w:r>
      <w:proofErr w:type="spellEnd"/>
      <w:r w:rsidRPr="00047DA9">
        <w:rPr>
          <w:szCs w:val="24"/>
        </w:rPr>
        <w:t xml:space="preserve">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w:t>
      </w:r>
      <w:proofErr w:type="spellStart"/>
      <w:r w:rsidRPr="00047DA9">
        <w:rPr>
          <w:bCs/>
          <w:szCs w:val="24"/>
        </w:rPr>
        <w:t>RangeShifter</w:t>
      </w:r>
      <w:proofErr w:type="spellEnd"/>
      <w:r w:rsidRPr="00047DA9">
        <w:rPr>
          <w:bCs/>
          <w:szCs w:val="24"/>
        </w:rPr>
        <w:t xml:space="preserve">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047DA9">
        <w:rPr>
          <w:bCs/>
          <w:szCs w:val="24"/>
        </w:rPr>
        <w:t>RangeShifter</w:t>
      </w:r>
      <w:proofErr w:type="spellEnd"/>
      <w:r w:rsidRPr="00047DA9">
        <w:rPr>
          <w:bCs/>
          <w:szCs w:val="24"/>
        </w:rPr>
        <w:t xml:space="preserve"> than is possible using SDMs. However, in its present form, </w:t>
      </w:r>
      <w:proofErr w:type="spellStart"/>
      <w:r w:rsidRPr="00047DA9">
        <w:rPr>
          <w:bCs/>
          <w:szCs w:val="24"/>
        </w:rPr>
        <w:t>RangeShifter</w:t>
      </w:r>
      <w:proofErr w:type="spellEnd"/>
      <w:r w:rsidRPr="00047DA9">
        <w:rPr>
          <w:bCs/>
          <w:szCs w:val="24"/>
        </w:rPr>
        <w:t xml:space="preserve">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w:t>
      </w:r>
      <w:proofErr w:type="spellStart"/>
      <w:r w:rsidRPr="00047DA9">
        <w:rPr>
          <w:bCs/>
          <w:szCs w:val="24"/>
        </w:rPr>
        <w:t>RangeShifter</w:t>
      </w:r>
      <w:proofErr w:type="spellEnd"/>
      <w:r w:rsidRPr="00047DA9">
        <w:rPr>
          <w:bCs/>
          <w:szCs w:val="24"/>
        </w:rPr>
        <w:t xml:space="preserve">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 xml:space="preserve">Throughout the manual there are explicit and implicit references to the strengths and limitations of </w:t>
      </w:r>
      <w:proofErr w:type="spellStart"/>
      <w:r w:rsidRPr="00047DA9">
        <w:rPr>
          <w:szCs w:val="24"/>
        </w:rPr>
        <w:t>RangeShifter</w:t>
      </w:r>
      <w:proofErr w:type="spellEnd"/>
      <w:r w:rsidRPr="00047DA9">
        <w:rPr>
          <w:szCs w:val="24"/>
        </w:rPr>
        <w:t xml:space="preserve">. However, it is useful to bring them together in one concise section. Thus, here we will summarize the strengths and limitations of the current version, </w:t>
      </w:r>
      <w:proofErr w:type="spellStart"/>
      <w:r w:rsidRPr="00047DA9">
        <w:rPr>
          <w:szCs w:val="24"/>
        </w:rPr>
        <w:t>RangeShifter</w:t>
      </w:r>
      <w:proofErr w:type="spellEnd"/>
      <w:r w:rsidRPr="00047DA9">
        <w:rPr>
          <w:szCs w:val="24"/>
        </w:rPr>
        <w:t xml:space="preserve">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 xml:space="preserve">The key strengths of </w:t>
      </w:r>
      <w:proofErr w:type="spellStart"/>
      <w:r w:rsidRPr="00047DA9">
        <w:t>RangeShifter</w:t>
      </w:r>
      <w:proofErr w:type="spellEnd"/>
      <w:r w:rsidRPr="00047DA9">
        <w:t>,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w:t>
      </w:r>
      <w:proofErr w:type="spellStart"/>
      <w:r w:rsidRPr="00047DA9">
        <w:t>RangeShifter</w:t>
      </w:r>
      <w:proofErr w:type="spellEnd"/>
      <w:r w:rsidRPr="00047DA9">
        <w:t xml:space="preserve">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proofErr w:type="spellStart"/>
      <w:r w:rsidRPr="00047DA9">
        <w:t>RangeShifter</w:t>
      </w:r>
      <w:proofErr w:type="spellEnd"/>
      <w:r w:rsidRPr="00047DA9">
        <w:t xml:space="preserve">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and also few that explicitly model movement behaviours during dispersal. Incorporating this complexity of movement is a major strength of </w:t>
      </w:r>
      <w:proofErr w:type="spellStart"/>
      <w:r w:rsidRPr="00047DA9">
        <w:t>RangeShifter</w:t>
      </w:r>
      <w:proofErr w:type="spellEnd"/>
      <w:r w:rsidRPr="00047DA9">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proofErr w:type="spellStart"/>
      <w:r w:rsidRPr="00047DA9">
        <w:t>RangeShifter</w:t>
      </w:r>
      <w:proofErr w:type="spellEnd"/>
      <w:r w:rsidRPr="00047DA9">
        <w:t xml:space="preserve"> incorporates the possibility for sophisticated stage-structured population dynamics. This enables linking classical stage-structured matrix models with spatial dynamics. In particular we highlight two major advantages here. First, the adoption of the stage-structured modelling framework used in analytical matrix modelling allows for cross validation between the analytical and IBM approach. Second, </w:t>
      </w:r>
      <w:proofErr w:type="spellStart"/>
      <w:r w:rsidRPr="00047DA9">
        <w:t>RangeShifter</w:t>
      </w:r>
      <w:proofErr w:type="spellEnd"/>
      <w:r w:rsidRPr="00047DA9">
        <w:t xml:space="preserve">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proofErr w:type="spellStart"/>
      <w:r w:rsidRPr="00047DA9">
        <w:t>RangeShifter</w:t>
      </w:r>
      <w:proofErr w:type="spellEnd"/>
      <w:r w:rsidRPr="00047DA9">
        <w:t xml:space="preserve">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proofErr w:type="spellStart"/>
      <w:r w:rsidRPr="00047DA9">
        <w:lastRenderedPageBreak/>
        <w:t>RangeShifter</w:t>
      </w:r>
      <w:proofErr w:type="spellEnd"/>
      <w:r w:rsidRPr="00047DA9">
        <w:t xml:space="preserve">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 xml:space="preserve">The current limitations of </w:t>
      </w:r>
      <w:proofErr w:type="spellStart"/>
      <w:r w:rsidRPr="00047DA9">
        <w:t>RangeShifter</w:t>
      </w:r>
      <w:proofErr w:type="spellEnd"/>
      <w:r w:rsidRPr="00047DA9">
        <w:t>, as we see them, are:</w:t>
      </w:r>
    </w:p>
    <w:p w14:paraId="7D3CE993" w14:textId="77777777" w:rsidR="0067520E" w:rsidRPr="00047DA9" w:rsidRDefault="0067520E" w:rsidP="009E434A">
      <w:pPr>
        <w:pStyle w:val="Numbered"/>
        <w:numPr>
          <w:ilvl w:val="0"/>
          <w:numId w:val="16"/>
        </w:numPr>
      </w:pPr>
      <w:proofErr w:type="spellStart"/>
      <w:r w:rsidRPr="00047DA9">
        <w:t>RangeShifter</w:t>
      </w:r>
      <w:proofErr w:type="spellEnd"/>
      <w:r w:rsidRPr="00047DA9">
        <w:t xml:space="preserve"> will be challenging to parameterize, especially when it is run for simulations incorporating substantial eco-evolutionary realism. Compared to some alternative models, it will often be much more parameter-hungry.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proofErr w:type="spellStart"/>
      <w:r w:rsidRPr="00047DA9">
        <w:t>RangeShifter</w:t>
      </w:r>
      <w:proofErr w:type="spellEnd"/>
      <w:r w:rsidRPr="00047DA9">
        <w:t xml:space="preserve"> does not yet provide for functional relationships between its demographic or dispersal parameters and climate variables. When applying </w:t>
      </w:r>
      <w:proofErr w:type="spellStart"/>
      <w:r w:rsidRPr="00047DA9">
        <w:t>RangeShifter</w:t>
      </w:r>
      <w:proofErr w:type="spellEnd"/>
      <w:r w:rsidRPr="00047DA9">
        <w:t xml:space="preserve">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w:t>
      </w:r>
      <w:proofErr w:type="spellStart"/>
      <w:r w:rsidRPr="00047DA9">
        <w:t>RangeShifter</w:t>
      </w:r>
      <w:proofErr w:type="spellEnd"/>
      <w:r w:rsidRPr="00047DA9">
        <w:t xml:space="preserve">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w:t>
      </w:r>
      <w:proofErr w:type="spellStart"/>
      <w:r w:rsidR="00E01233" w:rsidRPr="00047DA9">
        <w:t>RangeShifter</w:t>
      </w:r>
      <w:proofErr w:type="spellEnd"/>
      <w:r w:rsidR="00E01233" w:rsidRPr="00047DA9">
        <w:t>.</w:t>
      </w:r>
    </w:p>
    <w:p w14:paraId="53D8B818" w14:textId="77777777" w:rsidR="0067520E" w:rsidRPr="00047DA9" w:rsidRDefault="0067520E" w:rsidP="00DE53B2">
      <w:pPr>
        <w:pStyle w:val="Numbered"/>
      </w:pPr>
      <w:proofErr w:type="spellStart"/>
      <w:r w:rsidRPr="00047DA9">
        <w:t>RangeShifter</w:t>
      </w:r>
      <w:proofErr w:type="spellEnd"/>
      <w:r w:rsidRPr="00047DA9">
        <w:t xml:space="preserve">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particular model.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proofErr w:type="spellStart"/>
      <w:r w:rsidRPr="00047DA9">
        <w:rPr>
          <w:szCs w:val="24"/>
        </w:rPr>
        <w:t>RangeShifter</w:t>
      </w:r>
      <w:proofErr w:type="spellEnd"/>
      <w:r w:rsidRPr="00047DA9">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sidRPr="00047DA9">
        <w:rPr>
          <w:szCs w:val="24"/>
        </w:rPr>
        <w:t>RangeShifter</w:t>
      </w:r>
      <w:proofErr w:type="spellEnd"/>
      <w:r w:rsidRPr="00047DA9">
        <w:rPr>
          <w:szCs w:val="24"/>
        </w:rPr>
        <w:t xml:space="preserve">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r w:rsidRPr="00047DA9">
        <w:t xml:space="preserve">As a consequence of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When SMS is the transfer model, ‘heat maps’ may be produced recording how many times each non-suitable cell has been visited by dispersers during the course of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during </w:t>
      </w:r>
      <w:r w:rsidR="00BA4B4D" w:rsidRPr="00047DA9">
        <w:t>the course of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landscape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treated as unoccupied</w:t>
      </w:r>
      <w:r w:rsidRPr="00047DA9">
        <w:t xml:space="preserve">, but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Additionally, during range expansion, part of the range furthest from the front can progressively be made unsuitable in order to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proofErr w:type="spellStart"/>
      <w:r w:rsidRPr="009C4F52">
        <w:rPr>
          <w:szCs w:val="24"/>
        </w:rPr>
        <w:t>RangeShifter</w:t>
      </w:r>
      <w:proofErr w:type="spellEnd"/>
      <w:r w:rsidRPr="009C4F52">
        <w:rPr>
          <w:szCs w:val="24"/>
        </w:rPr>
        <w:t xml:space="preserve">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proofErr w:type="spellStart"/>
      <w:r w:rsidRPr="009C4F52">
        <w:rPr>
          <w:szCs w:val="24"/>
        </w:rPr>
        <w:t>RangeShifter</w:t>
      </w:r>
      <w:proofErr w:type="spellEnd"/>
      <w:r w:rsidRPr="009C4F52">
        <w:rPr>
          <w:szCs w:val="24"/>
        </w:rPr>
        <w:t xml:space="preserve">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w:t>
      </w:r>
      <w:proofErr w:type="spellStart"/>
      <w:r w:rsidR="008B18FB" w:rsidRPr="00047DA9">
        <w:t>RangeShifter</w:t>
      </w:r>
      <w:proofErr w:type="spellEnd"/>
      <w:r w:rsidR="008B18FB" w:rsidRPr="00047DA9">
        <w:t xml:space="preserve">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proofErr w:type="spellStart"/>
      <w:r w:rsidRPr="00047DA9">
        <w:t>RangeShifter</w:t>
      </w:r>
      <w:proofErr w:type="spellEnd"/>
      <w:r w:rsidRPr="00047DA9">
        <w:t xml:space="preserve">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proofErr w:type="spellStart"/>
      <w:r w:rsidRPr="00047DA9">
        <w:t>RangeShifter</w:t>
      </w:r>
      <w:proofErr w:type="spellEnd"/>
      <w:r w:rsidRPr="00047DA9">
        <w:t xml:space="preserve">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w:t>
      </w:r>
      <w:proofErr w:type="spellStart"/>
      <w:r w:rsidRPr="00047DA9">
        <w:t>RangeShifter</w:t>
      </w:r>
      <w:proofErr w:type="spellEnd"/>
      <w:r w:rsidRPr="00047DA9">
        <w:t xml:space="preserve"> model. Each individual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dispersal traits (in the case of inter-individual variability; these can include: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The user also defines the temporal scales. There are three distinct temporal scales. The highest-level one has years as units and represents the scale at which variations in the abiotic environment are modelled (</w:t>
      </w:r>
      <w:proofErr w:type="spellStart"/>
      <w:r w:rsidRPr="00047DA9">
        <w:rPr>
          <w:szCs w:val="24"/>
        </w:rPr>
        <w:t>RangeShifter</w:t>
      </w:r>
      <w:proofErr w:type="spellEnd"/>
      <w:r w:rsidRPr="00047DA9">
        <w:rPr>
          <w:szCs w:val="24"/>
        </w:rPr>
        <w:t xml:space="preserve">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Model work flow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w:t>
      </w:r>
      <w:proofErr w:type="spellStart"/>
      <w:r w:rsidRPr="00047DA9">
        <w:rPr>
          <w:szCs w:val="24"/>
        </w:rPr>
        <w:t>RangeShifter</w:t>
      </w:r>
      <w:proofErr w:type="spellEnd"/>
      <w:r w:rsidRPr="00047DA9">
        <w:rPr>
          <w:szCs w:val="24"/>
        </w:rPr>
        <w:t xml:space="preserve"> provided that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r w:rsidRPr="00047DA9">
        <w:rPr>
          <w:szCs w:val="24"/>
        </w:rPr>
        <w:t xml:space="preserve">during the course of a simulation. </w:t>
      </w:r>
      <w:r w:rsidR="001A3BB4" w:rsidRPr="00047DA9">
        <w:rPr>
          <w:szCs w:val="24"/>
        </w:rPr>
        <w:t xml:space="preserve">Note that any landscape change occurs at the start of the year, i.e. before the first/only reproductive season. </w:t>
      </w:r>
      <w:r w:rsidRPr="00047DA9">
        <w:rPr>
          <w:szCs w:val="24"/>
        </w:rPr>
        <w:t>In a patch-based model, the shape of patches may change, patches may be removed and new patches may be created where there was previously inter-patch matrix. Thus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proofErr w:type="spellStart"/>
      <w:r w:rsidRPr="00047DA9">
        <w:rPr>
          <w:szCs w:val="24"/>
        </w:rPr>
        <w:t>RangeShifter</w:t>
      </w:r>
      <w:proofErr w:type="spellEnd"/>
      <w:r w:rsidRPr="00047DA9">
        <w:rPr>
          <w:szCs w:val="24"/>
        </w:rPr>
        <w:t xml:space="preserve">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 xml:space="preserve">Examples of artificial landscapes generated with </w:t>
      </w:r>
      <w:proofErr w:type="spellStart"/>
      <w:r w:rsidRPr="00047DA9">
        <w:t>RangeShifter</w:t>
      </w:r>
      <w:proofErr w:type="spellEnd"/>
      <w:r w:rsidRPr="00047DA9">
        <w:t>.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w:t>
      </w:r>
      <w:proofErr w:type="spellStart"/>
      <w:r w:rsidRPr="00047DA9">
        <w:t>RangeShifter</w:t>
      </w:r>
      <w:proofErr w:type="spellEnd"/>
      <w:r w:rsidRPr="00047DA9">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w:t>
      </w:r>
      <w:proofErr w:type="spellStart"/>
      <w:r w:rsidRPr="00047DA9">
        <w:t>RangeShifter</w:t>
      </w:r>
      <w:proofErr w:type="spellEnd"/>
      <w:r w:rsidRPr="00047DA9">
        <w:t>: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r w:rsidRPr="00497267">
        <w:rPr>
          <w:i/>
          <w:vertAlign w:val="subscript"/>
          <w:lang w:val="es-ES"/>
        </w:rPr>
        <w:t>x,y</w:t>
      </w:r>
      <w:proofErr w:type="spell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G + U(-1.0,1.0)f</w:t>
      </w:r>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xml:space="preserve">. By incorporating inter-annual variability, </w:t>
      </w:r>
      <w:proofErr w:type="spellStart"/>
      <w:r w:rsidRPr="00047DA9">
        <w:rPr>
          <w:szCs w:val="24"/>
        </w:rPr>
        <w:t>RangeShifter</w:t>
      </w:r>
      <w:proofErr w:type="spellEnd"/>
      <w:r w:rsidRPr="00047DA9">
        <w:rPr>
          <w:szCs w:val="24"/>
        </w:rPr>
        <w:t xml:space="preserve">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w:t>
      </w:r>
      <w:proofErr w:type="spellStart"/>
      <w:r w:rsidRPr="00047DA9">
        <w:t>RangeShifter</w:t>
      </w:r>
      <w:proofErr w:type="spellEnd"/>
      <w:r w:rsidRPr="00047DA9">
        <w:t xml:space="preserve">,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 and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 xml:space="preserve">Alternatively, or additionally, to temporally auto-correlated environmental stochasticity, </w:t>
      </w:r>
      <w:proofErr w:type="spellStart"/>
      <w:r w:rsidRPr="00047DA9">
        <w:rPr>
          <w:szCs w:val="24"/>
        </w:rPr>
        <w:t>RangeShifter</w:t>
      </w:r>
      <w:proofErr w:type="spellEnd"/>
      <w:r w:rsidRPr="00047DA9">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39D7C241"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 xml:space="preserve">Thus, population dynamics in </w:t>
      </w:r>
      <w:proofErr w:type="spellStart"/>
      <w:r w:rsidRPr="00047DA9">
        <w:rPr>
          <w:szCs w:val="24"/>
        </w:rPr>
        <w:t>RangeShifter</w:t>
      </w:r>
      <w:proofErr w:type="spellEnd"/>
      <w:r w:rsidRPr="00047DA9">
        <w:rPr>
          <w:szCs w:val="24"/>
        </w:rPr>
        <w:t xml:space="preserve"> were constructed to be fully individual-based and stochastic. Each reproductive individual produces a discrete number of offspring sampled from a </w:t>
      </w:r>
      <w:del w:id="33" w:author="Pannetier, Theo" w:date="2025-09-25T15:36:00Z" w16du:dateUtc="2025-09-25T14:36:00Z">
        <w:r w:rsidRPr="00047DA9" w:rsidDel="00DB3D5C">
          <w:rPr>
            <w:szCs w:val="24"/>
          </w:rPr>
          <w:delText xml:space="preserve">Poisson </w:delText>
        </w:r>
      </w:del>
      <w:ins w:id="34" w:author="Pannetier, Theo" w:date="2025-09-25T15:36:00Z" w16du:dateUtc="2025-09-25T14:36:00Z">
        <w:r w:rsidR="00DB3D5C">
          <w:rPr>
            <w:szCs w:val="24"/>
          </w:rPr>
          <w:t>Normal</w:t>
        </w:r>
        <w:r w:rsidR="00DB3D5C" w:rsidRPr="00047DA9">
          <w:rPr>
            <w:szCs w:val="24"/>
          </w:rPr>
          <w:t xml:space="preserve"> </w:t>
        </w:r>
      </w:ins>
      <w:r w:rsidRPr="00047DA9">
        <w:rPr>
          <w:szCs w:val="24"/>
        </w:rPr>
        <w:t>distribution with a mean that is influenced by the species’ demographic parameters and the local population density</w:t>
      </w:r>
      <w:ins w:id="35" w:author="Pannetier, Theo" w:date="2025-09-25T15:36:00Z" w16du:dateUtc="2025-09-25T14:36:00Z">
        <w:r w:rsidR="00DB3D5C">
          <w:rPr>
            <w:szCs w:val="24"/>
          </w:rPr>
          <w:t xml:space="preserve"> and a user-set standard deviation</w:t>
        </w:r>
      </w:ins>
      <w:r w:rsidRPr="00047DA9">
        <w:rPr>
          <w:szCs w:val="24"/>
        </w:rPr>
        <w:t>.</w:t>
      </w:r>
    </w:p>
    <w:p w14:paraId="411E8C42" w14:textId="77777777" w:rsidR="0067520E" w:rsidRPr="00047DA9" w:rsidRDefault="0067520E" w:rsidP="00C57BF9">
      <w:pPr>
        <w:rPr>
          <w:szCs w:val="24"/>
        </w:rPr>
      </w:pPr>
      <w:r w:rsidRPr="00047DA9">
        <w:rPr>
          <w:szCs w:val="24"/>
        </w:rPr>
        <w:t xml:space="preserve">As </w:t>
      </w:r>
      <w:proofErr w:type="spellStart"/>
      <w:r w:rsidRPr="00047DA9">
        <w:rPr>
          <w:szCs w:val="24"/>
        </w:rPr>
        <w:t>RangeShifter</w:t>
      </w:r>
      <w:proofErr w:type="spellEnd"/>
      <w:r w:rsidRPr="00047DA9">
        <w:rPr>
          <w:szCs w:val="24"/>
        </w:rPr>
        <w:t xml:space="preserve">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w:t>
      </w:r>
      <w:proofErr w:type="spellStart"/>
      <w:r w:rsidRPr="00047DA9">
        <w:t>RangeShifter</w:t>
      </w:r>
      <w:proofErr w:type="spellEnd"/>
      <w:r w:rsidRPr="00047DA9">
        <w:t>.</w:t>
      </w:r>
    </w:p>
    <w:p w14:paraId="6681DA4D" w14:textId="77777777" w:rsidR="0067520E" w:rsidRPr="00047DA9" w:rsidRDefault="0067520E" w:rsidP="009E434A">
      <w:pPr>
        <w:pStyle w:val="Heading3"/>
        <w:numPr>
          <w:ilvl w:val="2"/>
          <w:numId w:val="14"/>
        </w:numPr>
      </w:pPr>
      <w:bookmarkStart w:id="36" w:name="_Cell-based_vs._patch-based"/>
      <w:bookmarkStart w:id="37" w:name="_Toc180771636"/>
      <w:bookmarkEnd w:id="36"/>
      <w:r w:rsidRPr="00047DA9">
        <w:t>Cell-based vs. patch-based model</w:t>
      </w:r>
      <w:bookmarkEnd w:id="37"/>
    </w:p>
    <w:p w14:paraId="1EA0A134" w14:textId="77777777" w:rsidR="0067520E" w:rsidRPr="00047DA9" w:rsidRDefault="0067520E" w:rsidP="00C57BF9">
      <w:pPr>
        <w:rPr>
          <w:szCs w:val="24"/>
        </w:rPr>
      </w:pPr>
      <w:proofErr w:type="spellStart"/>
      <w:r w:rsidRPr="00047DA9">
        <w:rPr>
          <w:szCs w:val="24"/>
        </w:rPr>
        <w:t>RangeShifter</w:t>
      </w:r>
      <w:proofErr w:type="spellEnd"/>
      <w:r w:rsidRPr="00047DA9">
        <w:rPr>
          <w:szCs w:val="24"/>
        </w:rPr>
        <w:t xml:space="preserve">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047DA9">
        <w:rPr>
          <w:szCs w:val="24"/>
        </w:rPr>
        <w:t>RangeShifter</w:t>
      </w:r>
      <w:proofErr w:type="spellEnd"/>
      <w:r w:rsidRPr="00047DA9">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w:t>
      </w:r>
      <w:proofErr w:type="spellStart"/>
      <w:r w:rsidRPr="00047DA9">
        <w:rPr>
          <w:szCs w:val="24"/>
        </w:rPr>
        <w:t>RangeShifter</w:t>
      </w:r>
      <w:proofErr w:type="spellEnd"/>
      <w:r w:rsidRPr="00047DA9">
        <w:rPr>
          <w:szCs w:val="24"/>
        </w:rPr>
        <w:t>.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in order to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8" w:name="_Non-overlapping_generations_&amp;"/>
      <w:bookmarkStart w:id="39" w:name="_Toc180771637"/>
      <w:bookmarkEnd w:id="38"/>
      <w:r w:rsidRPr="00047DA9">
        <w:t>Non-overlapping generations &amp; no stage-structure</w:t>
      </w:r>
      <w:bookmarkEnd w:id="39"/>
    </w:p>
    <w:p w14:paraId="141A477C" w14:textId="77777777" w:rsidR="0067520E" w:rsidRPr="00047DA9" w:rsidRDefault="0067520E" w:rsidP="00C57BF9">
      <w:pPr>
        <w:rPr>
          <w:szCs w:val="24"/>
        </w:rPr>
      </w:pPr>
      <w:r w:rsidRPr="00047DA9">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Asexual / only-female models</w:t>
      </w:r>
    </w:p>
    <w:p w14:paraId="46232059" w14:textId="7AFB7AE7" w:rsidR="0067520E" w:rsidRPr="00047DA9" w:rsidRDefault="0067520E" w:rsidP="00B35389">
      <w:pPr>
        <w:pStyle w:val="Keepnext"/>
      </w:pPr>
      <w:r w:rsidRPr="00047DA9">
        <w:t xml:space="preserve">Recruitment is determined by a stochastic, individual-based formulation of Maynard-Smith and Slatkin’s (1973) population model, where the </w:t>
      </w:r>
      <w:ins w:id="40" w:author="Pannetier, Theo" w:date="2025-09-25T15:17:00Z" w16du:dateUtc="2025-09-25T14:17:00Z">
        <w:r w:rsidR="00F41EEE">
          <w:t xml:space="preserve">mean </w:t>
        </w:r>
      </w:ins>
      <w:r w:rsidRPr="00047DA9">
        <w:t xml:space="preserve">number of offspring produced by a single individual in the cell (or patch) </w:t>
      </w:r>
      <w:proofErr w:type="spellStart"/>
      <w:r w:rsidRPr="00047DA9">
        <w:rPr>
          <w:i/>
        </w:rPr>
        <w:t>i</w:t>
      </w:r>
      <w:proofErr w:type="spellEnd"/>
      <w:r w:rsidRPr="00047DA9">
        <w:rPr>
          <w:i/>
        </w:rPr>
        <w:t xml:space="preserve"> </w:t>
      </w:r>
      <w:r w:rsidRPr="00047DA9">
        <w:t xml:space="preserve">at time </w:t>
      </w:r>
      <w:r w:rsidRPr="00047DA9">
        <w:rPr>
          <w:i/>
        </w:rPr>
        <w:t>t</w:t>
      </w:r>
      <w:r w:rsidRPr="00047DA9">
        <w:t xml:space="preserve">, </w:t>
      </w:r>
      <w:del w:id="41" w:author="Pannetier, Theo" w:date="2025-09-25T15:18:00Z" w16du:dateUtc="2025-09-25T14:18:00Z">
        <w:r w:rsidRPr="00047DA9" w:rsidDel="00F41EEE">
          <w:delText>is drawn from the following distribution</w:delText>
        </w:r>
      </w:del>
      <w:ins w:id="42" w:author="Pannetier, Theo" w:date="2025-09-25T15:18:00Z" w16du:dateUtc="2025-09-25T14:18:00Z">
        <w:r w:rsidR="00F41EEE">
          <w:t>follows</w:t>
        </w:r>
      </w:ins>
      <w:r w:rsidRPr="00047DA9">
        <w:t>:</w:t>
      </w:r>
    </w:p>
    <w:p w14:paraId="4C9CC109" w14:textId="571D7E82" w:rsidR="0067520E" w:rsidRPr="00047DA9" w:rsidRDefault="0067520E">
      <w:pPr>
        <w:pStyle w:val="Equation"/>
        <w:jc w:val="right"/>
        <w:rPr>
          <w:lang w:val="en-GB"/>
        </w:rPr>
        <w:pPrChange w:id="43" w:author="Pannetier, Theo" w:date="2025-09-25T15:19:00Z" w16du:dateUtc="2025-09-25T14:19:00Z">
          <w:pPr>
            <w:pStyle w:val="Equation"/>
          </w:pPr>
        </w:pPrChange>
      </w:pPr>
      <m:oMath>
        <m:r>
          <w:del w:id="44" w:author="Pannetier, Theo" w:date="2025-09-25T15:21:00Z" w16du:dateUtc="2025-09-25T14:21:00Z">
            <w:rPr>
              <w:rFonts w:ascii="Cambria Math" w:hAnsi="Cambria Math"/>
              <w:lang w:val="en-GB"/>
            </w:rPr>
            <m:t>Poisson</m:t>
          </w:del>
        </m:r>
        <m:d>
          <m:dPr>
            <m:ctrlPr>
              <w:del w:id="45" w:author="Pannetier, Theo" w:date="2025-09-25T15:21:00Z" w16du:dateUtc="2025-09-25T14:21:00Z">
                <w:rPr>
                  <w:rFonts w:ascii="Cambria Math" w:hAnsi="Cambria Math"/>
                  <w:i/>
                  <w:lang w:val="en-GB"/>
                </w:rPr>
              </w:del>
            </m:ctrlPr>
          </m:dPr>
          <m:e>
            <m:f>
              <m:fPr>
                <m:ctrlPr>
                  <w:del w:id="46" w:author="Pannetier, Theo" w:date="2025-09-25T15:21:00Z" w16du:dateUtc="2025-09-25T14:21:00Z">
                    <w:rPr>
                      <w:rFonts w:ascii="Cambria Math" w:hAnsi="Cambria Math"/>
                      <w:i/>
                      <w:lang w:val="en-GB"/>
                    </w:rPr>
                  </w:del>
                </m:ctrlPr>
              </m:fPr>
              <m:num>
                <m:sSub>
                  <m:sSubPr>
                    <m:ctrlPr>
                      <w:del w:id="47" w:author="Pannetier, Theo" w:date="2025-09-25T15:21:00Z" w16du:dateUtc="2025-09-25T14:21:00Z">
                        <w:rPr>
                          <w:rFonts w:ascii="Cambria Math" w:hAnsi="Cambria Math"/>
                          <w:i/>
                          <w:lang w:val="en-GB"/>
                        </w:rPr>
                      </w:del>
                    </m:ctrlPr>
                  </m:sSubPr>
                  <m:e>
                    <m:r>
                      <w:del w:id="48" w:author="Pannetier, Theo" w:date="2025-09-25T15:21:00Z" w16du:dateUtc="2025-09-25T14:21:00Z">
                        <w:rPr>
                          <w:rFonts w:ascii="Cambria Math" w:hAnsi="Cambria Math"/>
                          <w:lang w:val="en-GB"/>
                        </w:rPr>
                        <m:t>R</m:t>
                      </w:del>
                    </m:r>
                  </m:e>
                  <m:sub>
                    <m:r>
                      <w:del w:id="49" w:author="Pannetier, Theo" w:date="2025-09-25T15:21:00Z" w16du:dateUtc="2025-09-25T14:21:00Z">
                        <w:rPr>
                          <w:rFonts w:ascii="Cambria Math" w:hAnsi="Cambria Math"/>
                          <w:lang w:val="en-GB"/>
                        </w:rPr>
                        <m:t>i,t</m:t>
                      </w:del>
                    </m:r>
                  </m:sub>
                </m:sSub>
              </m:num>
              <m:den>
                <m:r>
                  <w:del w:id="50" w:author="Pannetier, Theo" w:date="2025-09-25T15:21:00Z" w16du:dateUtc="2025-09-25T14:21:00Z">
                    <w:rPr>
                      <w:rFonts w:ascii="Cambria Math" w:hAnsi="Cambria Math"/>
                      <w:lang w:val="en-GB"/>
                    </w:rPr>
                    <m:t>1+</m:t>
                  </w:del>
                </m:r>
                <m:d>
                  <m:dPr>
                    <m:begChr m:val="|"/>
                    <m:endChr m:val="|"/>
                    <m:ctrlPr>
                      <w:del w:id="51" w:author="Pannetier, Theo" w:date="2025-09-25T15:21:00Z" w16du:dateUtc="2025-09-25T14:21:00Z">
                        <w:rPr>
                          <w:rFonts w:ascii="Cambria Math" w:hAnsi="Cambria Math"/>
                          <w:i/>
                          <w:lang w:val="en-GB"/>
                        </w:rPr>
                      </w:del>
                    </m:ctrlPr>
                  </m:dPr>
                  <m:e>
                    <m:sSub>
                      <m:sSubPr>
                        <m:ctrlPr>
                          <w:del w:id="52" w:author="Pannetier, Theo" w:date="2025-09-25T15:21:00Z" w16du:dateUtc="2025-09-25T14:21:00Z">
                            <w:rPr>
                              <w:rFonts w:ascii="Cambria Math" w:hAnsi="Cambria Math"/>
                              <w:i/>
                              <w:lang w:val="en-GB"/>
                            </w:rPr>
                          </w:del>
                        </m:ctrlPr>
                      </m:sSubPr>
                      <m:e>
                        <m:r>
                          <w:del w:id="53" w:author="Pannetier, Theo" w:date="2025-09-25T15:21:00Z" w16du:dateUtc="2025-09-25T14:21:00Z">
                            <w:rPr>
                              <w:rFonts w:ascii="Cambria Math" w:hAnsi="Cambria Math"/>
                              <w:lang w:val="en-GB"/>
                            </w:rPr>
                            <m:t>R</m:t>
                          </w:del>
                        </m:r>
                      </m:e>
                      <m:sub>
                        <m:r>
                          <w:del w:id="54" w:author="Pannetier, Theo" w:date="2025-09-25T15:21:00Z" w16du:dateUtc="2025-09-25T14:21:00Z">
                            <w:rPr>
                              <w:rFonts w:ascii="Cambria Math" w:hAnsi="Cambria Math"/>
                              <w:lang w:val="en-GB"/>
                            </w:rPr>
                            <m:t>i,t</m:t>
                          </w:del>
                        </m:r>
                      </m:sub>
                    </m:sSub>
                    <m:r>
                      <w:del w:id="55" w:author="Pannetier, Theo" w:date="2025-09-25T15:21:00Z" w16du:dateUtc="2025-09-25T14:21:00Z">
                        <w:rPr>
                          <w:rFonts w:ascii="Cambria Math" w:hAnsi="Cambria Math"/>
                          <w:lang w:val="en-GB"/>
                        </w:rPr>
                        <m:t>-1</m:t>
                      </w:del>
                    </m:r>
                  </m:e>
                </m:d>
                <m:r>
                  <w:del w:id="56" w:author="Pannetier, Theo" w:date="2025-09-25T15:21:00Z" w16du:dateUtc="2025-09-25T14:21:00Z">
                    <w:rPr>
                      <w:rFonts w:ascii="Cambria Math" w:hAnsi="Cambria Math"/>
                      <w:lang w:val="en-GB"/>
                    </w:rPr>
                    <m:t>*</m:t>
                  </w:del>
                </m:r>
                <m:sSup>
                  <m:sSupPr>
                    <m:ctrlPr>
                      <w:del w:id="57" w:author="Pannetier, Theo" w:date="2025-09-25T15:21:00Z" w16du:dateUtc="2025-09-25T14:21:00Z">
                        <w:rPr>
                          <w:rFonts w:ascii="Cambria Math" w:hAnsi="Cambria Math"/>
                          <w:i/>
                          <w:lang w:val="en-GB"/>
                        </w:rPr>
                      </w:del>
                    </m:ctrlPr>
                  </m:sSupPr>
                  <m:e>
                    <m:d>
                      <m:dPr>
                        <m:ctrlPr>
                          <w:del w:id="58" w:author="Pannetier, Theo" w:date="2025-09-25T15:21:00Z" w16du:dateUtc="2025-09-25T14:21:00Z">
                            <w:rPr>
                              <w:rFonts w:ascii="Cambria Math" w:hAnsi="Cambria Math"/>
                              <w:i/>
                              <w:lang w:val="en-GB"/>
                            </w:rPr>
                          </w:del>
                        </m:ctrlPr>
                      </m:dPr>
                      <m:e>
                        <m:f>
                          <m:fPr>
                            <m:ctrlPr>
                              <w:del w:id="59" w:author="Pannetier, Theo" w:date="2025-09-25T15:21:00Z" w16du:dateUtc="2025-09-25T14:21:00Z">
                                <w:rPr>
                                  <w:rFonts w:ascii="Cambria Math" w:hAnsi="Cambria Math"/>
                                  <w:i/>
                                  <w:lang w:val="en-GB"/>
                                </w:rPr>
                              </w:del>
                            </m:ctrlPr>
                          </m:fPr>
                          <m:num>
                            <m:sSub>
                              <m:sSubPr>
                                <m:ctrlPr>
                                  <w:del w:id="60" w:author="Pannetier, Theo" w:date="2025-09-25T15:21:00Z" w16du:dateUtc="2025-09-25T14:21:00Z">
                                    <w:rPr>
                                      <w:rFonts w:ascii="Cambria Math" w:hAnsi="Cambria Math"/>
                                      <w:i/>
                                      <w:lang w:val="en-GB"/>
                                    </w:rPr>
                                  </w:del>
                                </m:ctrlPr>
                              </m:sSubPr>
                              <m:e>
                                <m:r>
                                  <w:del w:id="61" w:author="Pannetier, Theo" w:date="2025-09-25T15:21:00Z" w16du:dateUtc="2025-09-25T14:21:00Z">
                                    <w:rPr>
                                      <w:rFonts w:ascii="Cambria Math" w:hAnsi="Cambria Math"/>
                                      <w:lang w:val="en-GB"/>
                                    </w:rPr>
                                    <m:t>N</m:t>
                                  </w:del>
                                </m:r>
                              </m:e>
                              <m:sub>
                                <m:r>
                                  <w:del w:id="62" w:author="Pannetier, Theo" w:date="2025-09-25T15:21:00Z" w16du:dateUtc="2025-09-25T14:21:00Z">
                                    <w:rPr>
                                      <w:rFonts w:ascii="Cambria Math" w:hAnsi="Cambria Math"/>
                                      <w:lang w:val="en-GB"/>
                                    </w:rPr>
                                    <m:t>i,t</m:t>
                                  </w:del>
                                </m:r>
                              </m:sub>
                            </m:sSub>
                          </m:num>
                          <m:den>
                            <m:sSub>
                              <m:sSubPr>
                                <m:ctrlPr>
                                  <w:del w:id="63" w:author="Pannetier, Theo" w:date="2025-09-25T15:21:00Z" w16du:dateUtc="2025-09-25T14:21:00Z">
                                    <w:rPr>
                                      <w:rFonts w:ascii="Cambria Math" w:hAnsi="Cambria Math"/>
                                      <w:i/>
                                      <w:lang w:val="en-GB"/>
                                    </w:rPr>
                                  </w:del>
                                </m:ctrlPr>
                              </m:sSubPr>
                              <m:e>
                                <m:r>
                                  <w:del w:id="64" w:author="Pannetier, Theo" w:date="2025-09-25T15:21:00Z" w16du:dateUtc="2025-09-25T14:21:00Z">
                                    <w:rPr>
                                      <w:rFonts w:ascii="Cambria Math" w:hAnsi="Cambria Math"/>
                                      <w:lang w:val="en-GB"/>
                                    </w:rPr>
                                    <m:t>K</m:t>
                                  </w:del>
                                </m:r>
                              </m:e>
                              <m:sub>
                                <m:r>
                                  <w:del w:id="65" w:author="Pannetier, Theo" w:date="2025-09-25T15:21:00Z" w16du:dateUtc="2025-09-25T14:21:00Z">
                                    <w:rPr>
                                      <w:rFonts w:ascii="Cambria Math" w:hAnsi="Cambria Math"/>
                                      <w:lang w:val="en-GB"/>
                                    </w:rPr>
                                    <m:t>i,t</m:t>
                                  </w:del>
                                </m:r>
                              </m:sub>
                            </m:sSub>
                          </m:den>
                        </m:f>
                      </m:e>
                    </m:d>
                  </m:e>
                  <m:sup>
                    <m:sSub>
                      <m:sSubPr>
                        <m:ctrlPr>
                          <w:del w:id="66" w:author="Pannetier, Theo" w:date="2025-09-25T15:21:00Z" w16du:dateUtc="2025-09-25T14:21:00Z">
                            <w:rPr>
                              <w:rFonts w:ascii="Cambria Math" w:hAnsi="Cambria Math"/>
                              <w:i/>
                              <w:lang w:val="en-GB"/>
                            </w:rPr>
                          </w:del>
                        </m:ctrlPr>
                      </m:sSubPr>
                      <m:e>
                        <m:r>
                          <w:del w:id="67" w:author="Pannetier, Theo" w:date="2025-09-25T15:21:00Z" w16du:dateUtc="2025-09-25T14:21:00Z">
                            <w:rPr>
                              <w:rFonts w:ascii="Cambria Math" w:hAnsi="Cambria Math"/>
                              <w:lang w:val="en-GB"/>
                            </w:rPr>
                            <m:t>b</m:t>
                          </w:del>
                        </m:r>
                      </m:e>
                      <m:sub>
                        <m:r>
                          <w:del w:id="68" w:author="Pannetier, Theo" w:date="2025-09-25T15:21:00Z" w16du:dateUtc="2025-09-25T14:21:00Z">
                            <w:rPr>
                              <w:rFonts w:ascii="Cambria Math" w:hAnsi="Cambria Math"/>
                              <w:lang w:val="en-GB"/>
                            </w:rPr>
                            <m:t>c</m:t>
                          </w:del>
                        </m:r>
                      </m:sub>
                    </m:sSub>
                  </m:sup>
                </m:sSup>
              </m:den>
            </m:f>
          </m:e>
        </m:d>
        <m:r>
          <w:ins w:id="69" w:author="Pannetier, Theo" w:date="2025-09-25T15:18:00Z" w16du:dateUtc="2025-09-25T14:18:00Z">
            <w:rPr>
              <w:rFonts w:ascii="Cambria Math" w:eastAsiaTheme="minorEastAsia" w:hAnsi="Cambria Math"/>
              <w:lang w:val="en-GB"/>
            </w:rPr>
            <m:t xml:space="preserve"> </m:t>
          </w:ins>
        </m:r>
        <m:r>
          <w:ins w:id="70" w:author="Pannetier, Theo" w:date="2025-09-25T15:19:00Z" w16du:dateUtc="2025-09-25T14:19:00Z">
            <w:rPr>
              <w:rFonts w:ascii="Cambria Math" w:eastAsiaTheme="minorEastAsia" w:hAnsi="Cambria Math"/>
              <w:lang w:val="en-GB"/>
            </w:rPr>
            <m:t xml:space="preserve">μ= </m:t>
          </w:ins>
        </m:r>
        <m:f>
          <m:fPr>
            <m:ctrlPr>
              <w:ins w:id="71" w:author="Pannetier, Theo" w:date="2025-09-25T15:19:00Z" w16du:dateUtc="2025-09-25T14:19:00Z">
                <w:rPr>
                  <w:rFonts w:ascii="Cambria Math" w:eastAsiaTheme="minorEastAsia" w:hAnsi="Cambria Math"/>
                  <w:i/>
                  <w:lang w:val="en-GB"/>
                </w:rPr>
              </w:ins>
            </m:ctrlPr>
          </m:fPr>
          <m:num>
            <m:sSub>
              <m:sSubPr>
                <m:ctrlPr>
                  <w:ins w:id="72" w:author="Pannetier, Theo" w:date="2025-09-25T15:19:00Z" w16du:dateUtc="2025-09-25T14:19:00Z">
                    <w:rPr>
                      <w:rFonts w:ascii="Cambria Math" w:eastAsiaTheme="minorEastAsia" w:hAnsi="Cambria Math"/>
                      <w:i/>
                      <w:lang w:val="en-GB"/>
                    </w:rPr>
                  </w:ins>
                </m:ctrlPr>
              </m:sSubPr>
              <m:e>
                <m:r>
                  <w:ins w:id="73" w:author="Pannetier, Theo" w:date="2025-09-25T15:19:00Z" w16du:dateUtc="2025-09-25T14:19:00Z">
                    <w:rPr>
                      <w:rFonts w:ascii="Cambria Math" w:eastAsiaTheme="minorEastAsia" w:hAnsi="Cambria Math"/>
                      <w:lang w:val="en-GB"/>
                    </w:rPr>
                    <m:t>R</m:t>
                  </w:ins>
                </m:r>
              </m:e>
              <m:sub>
                <m:r>
                  <w:ins w:id="74" w:author="Pannetier, Theo" w:date="2025-09-25T15:19:00Z" w16du:dateUtc="2025-09-25T14:19:00Z">
                    <w:rPr>
                      <w:rFonts w:ascii="Cambria Math" w:eastAsiaTheme="minorEastAsia" w:hAnsi="Cambria Math"/>
                      <w:lang w:val="en-GB"/>
                    </w:rPr>
                    <m:t>i,t</m:t>
                  </w:ins>
                </m:r>
              </m:sub>
            </m:sSub>
          </m:num>
          <m:den>
            <m:r>
              <w:ins w:id="75" w:author="Pannetier, Theo" w:date="2025-09-25T15:19:00Z" w16du:dateUtc="2025-09-25T14:19:00Z">
                <w:rPr>
                  <w:rFonts w:ascii="Cambria Math" w:eastAsiaTheme="minorEastAsia" w:hAnsi="Cambria Math"/>
                  <w:lang w:val="en-GB"/>
                </w:rPr>
                <m:t xml:space="preserve">1+ </m:t>
              </w:ins>
            </m:r>
            <m:d>
              <m:dPr>
                <m:begChr m:val="|"/>
                <m:endChr m:val="|"/>
                <m:ctrlPr>
                  <w:ins w:id="76" w:author="Pannetier, Theo" w:date="2025-09-25T15:19:00Z" w16du:dateUtc="2025-09-25T14:19:00Z">
                    <w:rPr>
                      <w:rFonts w:ascii="Cambria Math" w:eastAsiaTheme="minorEastAsia" w:hAnsi="Cambria Math"/>
                      <w:i/>
                      <w:lang w:val="en-GB"/>
                    </w:rPr>
                  </w:ins>
                </m:ctrlPr>
              </m:dPr>
              <m:e>
                <m:sSub>
                  <m:sSubPr>
                    <m:ctrlPr>
                      <w:ins w:id="77" w:author="Pannetier, Theo" w:date="2025-09-25T15:20:00Z" w16du:dateUtc="2025-09-25T14:20:00Z">
                        <w:rPr>
                          <w:rFonts w:ascii="Cambria Math" w:eastAsiaTheme="minorEastAsia" w:hAnsi="Cambria Math"/>
                          <w:i/>
                          <w:lang w:val="en-GB"/>
                        </w:rPr>
                      </w:ins>
                    </m:ctrlPr>
                  </m:sSubPr>
                  <m:e>
                    <m:r>
                      <w:ins w:id="78" w:author="Pannetier, Theo" w:date="2025-09-25T15:20:00Z" w16du:dateUtc="2025-09-25T14:20:00Z">
                        <w:rPr>
                          <w:rFonts w:ascii="Cambria Math" w:eastAsiaTheme="minorEastAsia" w:hAnsi="Cambria Math"/>
                          <w:lang w:val="en-GB"/>
                        </w:rPr>
                        <m:t>R</m:t>
                      </w:ins>
                    </m:r>
                  </m:e>
                  <m:sub>
                    <m:r>
                      <w:ins w:id="79" w:author="Pannetier, Theo" w:date="2025-09-25T15:20:00Z" w16du:dateUtc="2025-09-25T14:20:00Z">
                        <w:rPr>
                          <w:rFonts w:ascii="Cambria Math" w:eastAsiaTheme="minorEastAsia" w:hAnsi="Cambria Math"/>
                          <w:lang w:val="en-GB"/>
                        </w:rPr>
                        <m:t>i,t</m:t>
                      </w:ins>
                    </m:r>
                  </m:sub>
                </m:sSub>
                <m:r>
                  <w:ins w:id="80" w:author="Pannetier, Theo" w:date="2025-09-25T15:20:00Z" w16du:dateUtc="2025-09-25T14:20:00Z">
                    <w:rPr>
                      <w:rFonts w:ascii="Cambria Math" w:eastAsiaTheme="minorEastAsia" w:hAnsi="Cambria Math"/>
                      <w:lang w:val="en-GB"/>
                    </w:rPr>
                    <m:t>-1</m:t>
                  </w:ins>
                </m:r>
              </m:e>
            </m:d>
            <m:sSup>
              <m:sSupPr>
                <m:ctrlPr>
                  <w:ins w:id="81" w:author="Pannetier, Theo" w:date="2025-09-25T15:20:00Z" w16du:dateUtc="2025-09-25T14:20:00Z">
                    <w:rPr>
                      <w:rFonts w:ascii="Cambria Math" w:eastAsiaTheme="minorEastAsia" w:hAnsi="Cambria Math"/>
                      <w:i/>
                      <w:lang w:val="en-GB"/>
                    </w:rPr>
                  </w:ins>
                </m:ctrlPr>
              </m:sSupPr>
              <m:e>
                <m:d>
                  <m:dPr>
                    <m:ctrlPr>
                      <w:ins w:id="82" w:author="Pannetier, Theo" w:date="2025-09-25T15:20:00Z" w16du:dateUtc="2025-09-25T14:20:00Z">
                        <w:rPr>
                          <w:rFonts w:ascii="Cambria Math" w:eastAsiaTheme="minorEastAsia" w:hAnsi="Cambria Math"/>
                          <w:i/>
                          <w:lang w:val="en-GB"/>
                        </w:rPr>
                      </w:ins>
                    </m:ctrlPr>
                  </m:dPr>
                  <m:e>
                    <m:f>
                      <m:fPr>
                        <m:ctrlPr>
                          <w:ins w:id="83" w:author="Pannetier, Theo" w:date="2025-09-25T15:20:00Z" w16du:dateUtc="2025-09-25T14:20:00Z">
                            <w:rPr>
                              <w:rFonts w:ascii="Cambria Math" w:eastAsiaTheme="minorEastAsia" w:hAnsi="Cambria Math"/>
                              <w:i/>
                              <w:lang w:val="en-GB"/>
                            </w:rPr>
                          </w:ins>
                        </m:ctrlPr>
                      </m:fPr>
                      <m:num>
                        <m:sSub>
                          <m:sSubPr>
                            <m:ctrlPr>
                              <w:ins w:id="84" w:author="Pannetier, Theo" w:date="2025-09-25T15:20:00Z" w16du:dateUtc="2025-09-25T14:20:00Z">
                                <w:rPr>
                                  <w:rFonts w:ascii="Cambria Math" w:eastAsiaTheme="minorEastAsia" w:hAnsi="Cambria Math"/>
                                  <w:i/>
                                  <w:lang w:val="en-GB"/>
                                </w:rPr>
                              </w:ins>
                            </m:ctrlPr>
                          </m:sSubPr>
                          <m:e>
                            <m:r>
                              <w:ins w:id="85" w:author="Pannetier, Theo" w:date="2025-09-25T15:21:00Z" w16du:dateUtc="2025-09-25T14:21:00Z">
                                <w:rPr>
                                  <w:rFonts w:ascii="Cambria Math" w:eastAsiaTheme="minorEastAsia" w:hAnsi="Cambria Math"/>
                                  <w:lang w:val="en-GB"/>
                                </w:rPr>
                                <m:t>N</m:t>
                              </w:ins>
                            </m:r>
                          </m:e>
                          <m:sub>
                            <m:r>
                              <w:ins w:id="86" w:author="Pannetier, Theo" w:date="2025-09-25T15:21:00Z" w16du:dateUtc="2025-09-25T14:21:00Z">
                                <w:rPr>
                                  <w:rFonts w:ascii="Cambria Math" w:eastAsiaTheme="minorEastAsia" w:hAnsi="Cambria Math"/>
                                  <w:lang w:val="en-GB"/>
                                </w:rPr>
                                <m:t>i,t</m:t>
                              </w:ins>
                            </m:r>
                          </m:sub>
                        </m:sSub>
                      </m:num>
                      <m:den>
                        <m:sSub>
                          <m:sSubPr>
                            <m:ctrlPr>
                              <w:ins w:id="87" w:author="Pannetier, Theo" w:date="2025-09-25T15:20:00Z" w16du:dateUtc="2025-09-25T14:20:00Z">
                                <w:rPr>
                                  <w:rFonts w:ascii="Cambria Math" w:eastAsiaTheme="minorEastAsia" w:hAnsi="Cambria Math"/>
                                  <w:i/>
                                  <w:lang w:val="en-GB"/>
                                </w:rPr>
                              </w:ins>
                            </m:ctrlPr>
                          </m:sSubPr>
                          <m:e>
                            <m:r>
                              <w:ins w:id="88" w:author="Pannetier, Theo" w:date="2025-09-25T15:21:00Z" w16du:dateUtc="2025-09-25T14:21:00Z">
                                <w:rPr>
                                  <w:rFonts w:ascii="Cambria Math" w:eastAsiaTheme="minorEastAsia" w:hAnsi="Cambria Math"/>
                                  <w:lang w:val="en-GB"/>
                                </w:rPr>
                                <m:t>K</m:t>
                              </w:ins>
                            </m:r>
                          </m:e>
                          <m:sub>
                            <m:r>
                              <w:ins w:id="89" w:author="Pannetier, Theo" w:date="2025-09-25T15:21:00Z" w16du:dateUtc="2025-09-25T14:21:00Z">
                                <w:rPr>
                                  <w:rFonts w:ascii="Cambria Math" w:eastAsiaTheme="minorEastAsia" w:hAnsi="Cambria Math"/>
                                  <w:lang w:val="en-GB"/>
                                </w:rPr>
                                <m:t>i,t</m:t>
                              </w:ins>
                            </m:r>
                          </m:sub>
                        </m:sSub>
                      </m:den>
                    </m:f>
                  </m:e>
                </m:d>
              </m:e>
              <m:sup>
                <m:sSub>
                  <m:sSubPr>
                    <m:ctrlPr>
                      <w:ins w:id="90" w:author="Pannetier, Theo" w:date="2025-09-25T15:20:00Z" w16du:dateUtc="2025-09-25T14:20:00Z">
                        <w:rPr>
                          <w:rFonts w:ascii="Cambria Math" w:eastAsiaTheme="minorEastAsia" w:hAnsi="Cambria Math"/>
                          <w:i/>
                          <w:lang w:val="en-GB"/>
                        </w:rPr>
                      </w:ins>
                    </m:ctrlPr>
                  </m:sSubPr>
                  <m:e>
                    <m:r>
                      <w:ins w:id="91" w:author="Pannetier, Theo" w:date="2025-09-25T15:20:00Z" w16du:dateUtc="2025-09-25T14:20:00Z">
                        <w:rPr>
                          <w:rFonts w:ascii="Cambria Math" w:eastAsiaTheme="minorEastAsia" w:hAnsi="Cambria Math"/>
                          <w:lang w:val="en-GB"/>
                        </w:rPr>
                        <m:t>b</m:t>
                      </w:ins>
                    </m:r>
                  </m:e>
                  <m:sub>
                    <m:r>
                      <w:ins w:id="92" w:author="Pannetier, Theo" w:date="2025-09-25T15:21:00Z" w16du:dateUtc="2025-09-25T14:21:00Z">
                        <w:rPr>
                          <w:rFonts w:ascii="Cambria Math" w:eastAsiaTheme="minorEastAsia" w:hAnsi="Cambria Math"/>
                          <w:lang w:val="en-GB"/>
                        </w:rPr>
                        <m:t>c</m:t>
                      </w:ins>
                    </m:r>
                  </m:sub>
                </m:sSub>
              </m:sup>
            </m:sSup>
          </m:den>
        </m:f>
      </m:oMath>
      <w:r w:rsidRPr="00047DA9">
        <w:rPr>
          <w:lang w:val="en-GB"/>
        </w:rPr>
        <w:tab/>
      </w:r>
      <w:r w:rsidRPr="00047DA9">
        <w:rPr>
          <w:lang w:val="en-GB"/>
        </w:rPr>
        <w:tab/>
        <w:t>eqn. 5</w:t>
      </w:r>
    </w:p>
    <w:p w14:paraId="34A653C8" w14:textId="00C25BF2" w:rsidR="0067520E" w:rsidRPr="00F41EEE"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ins w:id="93" w:author="Pannetier, Theo" w:date="2025-09-25T15:21:00Z" w16du:dateUtc="2025-09-25T14:21:00Z">
        <w:r w:rsidR="00F41EEE">
          <w:rPr>
            <w:rFonts w:eastAsiaTheme="minorEastAsia"/>
            <w:szCs w:val="24"/>
          </w:rPr>
          <w:t xml:space="preserve"> The number of offspring is then sampled in a normal distribution with mean </w:t>
        </w:r>
      </w:ins>
      <w:ins w:id="94" w:author="Pannetier, Theo" w:date="2025-09-25T15:22:00Z" w16du:dateUtc="2025-09-25T14:22:00Z">
        <w:r w:rsidR="00F41EEE">
          <w:rPr>
            <w:rFonts w:eastAsiaTheme="minorEastAsia"/>
            <w:i/>
            <w:iCs/>
            <w:szCs w:val="24"/>
          </w:rPr>
          <w:t>µ</w:t>
        </w:r>
        <w:r w:rsidR="00F41EEE">
          <w:rPr>
            <w:rFonts w:eastAsiaTheme="minorEastAsia"/>
            <w:szCs w:val="24"/>
          </w:rPr>
          <w:t xml:space="preserve"> and a specified</w:t>
        </w:r>
      </w:ins>
      <w:ins w:id="95" w:author="Pannetier, Theo" w:date="2025-09-25T15:23:00Z" w16du:dateUtc="2025-09-25T14:23:00Z">
        <w:r w:rsidR="00F41EEE">
          <w:rPr>
            <w:rFonts w:eastAsiaTheme="minorEastAsia"/>
            <w:szCs w:val="24"/>
          </w:rPr>
          <w:t xml:space="preserve"> standard deviation.</w:t>
        </w:r>
      </w:ins>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t>Mating system is simplest form of mate limitation</w:t>
      </w:r>
      <w:r w:rsidRPr="00047DA9">
        <w:rPr>
          <w:rFonts w:eastAsiaTheme="minorEastAsia"/>
        </w:rPr>
        <w:t xml:space="preserve">. Each female individual is assumed to mate, as long as there is at least one male in the population. As for the asexual case, the Maynard Smith and Slatkin model is used to determine the expected number of offspring </w:t>
      </w:r>
      <w:r w:rsidRPr="00047DA9">
        <w:rPr>
          <w:rFonts w:eastAsiaTheme="minorEastAsia"/>
        </w:rPr>
        <w:lastRenderedPageBreak/>
        <w:t xml:space="preserve">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53E068DC" w:rsidR="0067520E" w:rsidRPr="00047DA9" w:rsidRDefault="0067520E" w:rsidP="00C57BF9">
      <w:pPr>
        <w:pStyle w:val="Equation"/>
        <w:ind w:left="1440"/>
        <w:rPr>
          <w:lang w:val="en-GB"/>
        </w:rPr>
      </w:pPr>
      <m:oMath>
        <m:r>
          <w:del w:id="96" w:author="Pannetier, Theo" w:date="2025-09-25T15:23:00Z" w16du:dateUtc="2025-09-25T14:23:00Z">
            <w:rPr>
              <w:rFonts w:ascii="Cambria Math" w:hAnsi="Cambria Math"/>
              <w:lang w:val="en-GB"/>
            </w:rPr>
            <m:t>Poisson</m:t>
          </w:del>
        </m:r>
        <m:d>
          <m:dPr>
            <m:ctrlPr>
              <w:del w:id="97" w:author="Pannetier, Theo" w:date="2025-09-25T15:23:00Z" w16du:dateUtc="2025-09-25T14:23:00Z">
                <w:rPr>
                  <w:rFonts w:ascii="Cambria Math" w:hAnsi="Cambria Math"/>
                  <w:i/>
                  <w:lang w:val="en-GB"/>
                </w:rPr>
              </w:del>
            </m:ctrlPr>
          </m:dPr>
          <m:e>
            <m:f>
              <m:fPr>
                <m:ctrlPr>
                  <w:del w:id="98" w:author="Pannetier, Theo" w:date="2025-09-25T15:23:00Z" w16du:dateUtc="2025-09-25T14:23:00Z">
                    <w:rPr>
                      <w:rFonts w:ascii="Cambria Math" w:hAnsi="Cambria Math"/>
                      <w:i/>
                      <w:lang w:val="en-GB"/>
                    </w:rPr>
                  </w:del>
                </m:ctrlPr>
              </m:fPr>
              <m:num>
                <m:r>
                  <w:del w:id="99" w:author="Pannetier, Theo" w:date="2025-09-25T15:23:00Z" w16du:dateUtc="2025-09-25T14:23:00Z">
                    <w:rPr>
                      <w:rFonts w:ascii="Cambria Math" w:hAnsi="Cambria Math"/>
                      <w:lang w:val="en-GB"/>
                    </w:rPr>
                    <m:t>2*</m:t>
                  </w:del>
                </m:r>
                <m:sSub>
                  <m:sSubPr>
                    <m:ctrlPr>
                      <w:del w:id="100" w:author="Pannetier, Theo" w:date="2025-09-25T15:23:00Z" w16du:dateUtc="2025-09-25T14:23:00Z">
                        <w:rPr>
                          <w:rFonts w:ascii="Cambria Math" w:hAnsi="Cambria Math"/>
                          <w:i/>
                          <w:lang w:val="en-GB"/>
                        </w:rPr>
                      </w:del>
                    </m:ctrlPr>
                  </m:sSubPr>
                  <m:e>
                    <m:r>
                      <w:del w:id="101" w:author="Pannetier, Theo" w:date="2025-09-25T15:23:00Z" w16du:dateUtc="2025-09-25T14:23:00Z">
                        <w:rPr>
                          <w:rFonts w:ascii="Cambria Math" w:hAnsi="Cambria Math"/>
                          <w:lang w:val="en-GB"/>
                        </w:rPr>
                        <m:t>R</m:t>
                      </w:del>
                    </m:r>
                  </m:e>
                  <m:sub>
                    <m:r>
                      <w:del w:id="102" w:author="Pannetier, Theo" w:date="2025-09-25T15:23:00Z" w16du:dateUtc="2025-09-25T14:23:00Z">
                        <w:rPr>
                          <w:rFonts w:ascii="Cambria Math" w:hAnsi="Cambria Math"/>
                          <w:lang w:val="en-GB"/>
                        </w:rPr>
                        <m:t>i,t</m:t>
                      </w:del>
                    </m:r>
                  </m:sub>
                </m:sSub>
              </m:num>
              <m:den>
                <m:r>
                  <w:del w:id="103" w:author="Pannetier, Theo" w:date="2025-09-25T15:23:00Z" w16du:dateUtc="2025-09-25T14:23:00Z">
                    <w:rPr>
                      <w:rFonts w:ascii="Cambria Math" w:hAnsi="Cambria Math"/>
                      <w:lang w:val="en-GB"/>
                    </w:rPr>
                    <m:t>1+</m:t>
                  </w:del>
                </m:r>
                <m:d>
                  <m:dPr>
                    <m:begChr m:val="|"/>
                    <m:endChr m:val="|"/>
                    <m:ctrlPr>
                      <w:del w:id="104" w:author="Pannetier, Theo" w:date="2025-09-25T15:23:00Z" w16du:dateUtc="2025-09-25T14:23:00Z">
                        <w:rPr>
                          <w:rFonts w:ascii="Cambria Math" w:hAnsi="Cambria Math"/>
                          <w:i/>
                          <w:lang w:val="en-GB"/>
                        </w:rPr>
                      </w:del>
                    </m:ctrlPr>
                  </m:dPr>
                  <m:e>
                    <m:sSub>
                      <m:sSubPr>
                        <m:ctrlPr>
                          <w:del w:id="105" w:author="Pannetier, Theo" w:date="2025-09-25T15:23:00Z" w16du:dateUtc="2025-09-25T14:23:00Z">
                            <w:rPr>
                              <w:rFonts w:ascii="Cambria Math" w:hAnsi="Cambria Math"/>
                              <w:i/>
                              <w:lang w:val="en-GB"/>
                            </w:rPr>
                          </w:del>
                        </m:ctrlPr>
                      </m:sSubPr>
                      <m:e>
                        <m:r>
                          <w:del w:id="106" w:author="Pannetier, Theo" w:date="2025-09-25T15:23:00Z" w16du:dateUtc="2025-09-25T14:23:00Z">
                            <w:rPr>
                              <w:rFonts w:ascii="Cambria Math" w:hAnsi="Cambria Math"/>
                              <w:lang w:val="en-GB"/>
                            </w:rPr>
                            <m:t>R</m:t>
                          </w:del>
                        </m:r>
                      </m:e>
                      <m:sub>
                        <m:r>
                          <w:del w:id="107" w:author="Pannetier, Theo" w:date="2025-09-25T15:23:00Z" w16du:dateUtc="2025-09-25T14:23:00Z">
                            <w:rPr>
                              <w:rFonts w:ascii="Cambria Math" w:hAnsi="Cambria Math"/>
                              <w:lang w:val="en-GB"/>
                            </w:rPr>
                            <m:t>i,t</m:t>
                          </w:del>
                        </m:r>
                      </m:sub>
                    </m:sSub>
                    <m:r>
                      <w:del w:id="108" w:author="Pannetier, Theo" w:date="2025-09-25T15:23:00Z" w16du:dateUtc="2025-09-25T14:23:00Z">
                        <w:rPr>
                          <w:rFonts w:ascii="Cambria Math" w:hAnsi="Cambria Math"/>
                          <w:lang w:val="en-GB"/>
                        </w:rPr>
                        <m:t>-1</m:t>
                      </w:del>
                    </m:r>
                  </m:e>
                </m:d>
                <m:r>
                  <w:del w:id="109" w:author="Pannetier, Theo" w:date="2025-09-25T15:23:00Z" w16du:dateUtc="2025-09-25T14:23:00Z">
                    <w:rPr>
                      <w:rFonts w:ascii="Cambria Math" w:hAnsi="Cambria Math"/>
                      <w:lang w:val="en-GB"/>
                    </w:rPr>
                    <m:t>*</m:t>
                  </w:del>
                </m:r>
                <m:sSup>
                  <m:sSupPr>
                    <m:ctrlPr>
                      <w:del w:id="110" w:author="Pannetier, Theo" w:date="2025-09-25T15:23:00Z" w16du:dateUtc="2025-09-25T14:23:00Z">
                        <w:rPr>
                          <w:rFonts w:ascii="Cambria Math" w:hAnsi="Cambria Math"/>
                          <w:i/>
                          <w:lang w:val="en-GB"/>
                        </w:rPr>
                      </w:del>
                    </m:ctrlPr>
                  </m:sSupPr>
                  <m:e>
                    <m:d>
                      <m:dPr>
                        <m:ctrlPr>
                          <w:del w:id="111" w:author="Pannetier, Theo" w:date="2025-09-25T15:23:00Z" w16du:dateUtc="2025-09-25T14:23:00Z">
                            <w:rPr>
                              <w:rFonts w:ascii="Cambria Math" w:hAnsi="Cambria Math"/>
                              <w:i/>
                              <w:lang w:val="en-GB"/>
                            </w:rPr>
                          </w:del>
                        </m:ctrlPr>
                      </m:dPr>
                      <m:e>
                        <m:f>
                          <m:fPr>
                            <m:ctrlPr>
                              <w:del w:id="112" w:author="Pannetier, Theo" w:date="2025-09-25T15:23:00Z" w16du:dateUtc="2025-09-25T14:23:00Z">
                                <w:rPr>
                                  <w:rFonts w:ascii="Cambria Math" w:hAnsi="Cambria Math"/>
                                  <w:i/>
                                  <w:lang w:val="en-GB"/>
                                </w:rPr>
                              </w:del>
                            </m:ctrlPr>
                          </m:fPr>
                          <m:num>
                            <m:sSub>
                              <m:sSubPr>
                                <m:ctrlPr>
                                  <w:del w:id="113" w:author="Pannetier, Theo" w:date="2025-09-25T15:23:00Z" w16du:dateUtc="2025-09-25T14:23:00Z">
                                    <w:rPr>
                                      <w:rFonts w:ascii="Cambria Math" w:hAnsi="Cambria Math"/>
                                      <w:i/>
                                      <w:lang w:val="en-GB"/>
                                    </w:rPr>
                                  </w:del>
                                </m:ctrlPr>
                              </m:sSubPr>
                              <m:e>
                                <m:r>
                                  <w:del w:id="114" w:author="Pannetier, Theo" w:date="2025-09-25T15:23:00Z" w16du:dateUtc="2025-09-25T14:23:00Z">
                                    <w:rPr>
                                      <w:rFonts w:ascii="Cambria Math" w:hAnsi="Cambria Math"/>
                                      <w:lang w:val="en-GB"/>
                                    </w:rPr>
                                    <m:t>N</m:t>
                                  </w:del>
                                </m:r>
                              </m:e>
                              <m:sub>
                                <m:r>
                                  <w:del w:id="115" w:author="Pannetier, Theo" w:date="2025-09-25T15:23:00Z" w16du:dateUtc="2025-09-25T14:23:00Z">
                                    <w:rPr>
                                      <w:rFonts w:ascii="Cambria Math" w:hAnsi="Cambria Math"/>
                                      <w:lang w:val="en-GB"/>
                                    </w:rPr>
                                    <m:t>i,t</m:t>
                                  </w:del>
                                </m:r>
                              </m:sub>
                            </m:sSub>
                          </m:num>
                          <m:den>
                            <m:sSub>
                              <m:sSubPr>
                                <m:ctrlPr>
                                  <w:del w:id="116" w:author="Pannetier, Theo" w:date="2025-09-25T15:23:00Z" w16du:dateUtc="2025-09-25T14:23:00Z">
                                    <w:rPr>
                                      <w:rFonts w:ascii="Cambria Math" w:hAnsi="Cambria Math"/>
                                      <w:i/>
                                      <w:lang w:val="en-GB"/>
                                    </w:rPr>
                                  </w:del>
                                </m:ctrlPr>
                              </m:sSubPr>
                              <m:e>
                                <m:r>
                                  <w:del w:id="117" w:author="Pannetier, Theo" w:date="2025-09-25T15:23:00Z" w16du:dateUtc="2025-09-25T14:23:00Z">
                                    <w:rPr>
                                      <w:rFonts w:ascii="Cambria Math" w:hAnsi="Cambria Math"/>
                                      <w:lang w:val="en-GB"/>
                                    </w:rPr>
                                    <m:t>K</m:t>
                                  </w:del>
                                </m:r>
                              </m:e>
                              <m:sub>
                                <m:r>
                                  <w:del w:id="118" w:author="Pannetier, Theo" w:date="2025-09-25T15:23:00Z" w16du:dateUtc="2025-09-25T14:23:00Z">
                                    <w:rPr>
                                      <w:rFonts w:ascii="Cambria Math" w:hAnsi="Cambria Math"/>
                                      <w:lang w:val="en-GB"/>
                                    </w:rPr>
                                    <m:t>i,t</m:t>
                                  </w:del>
                                </m:r>
                              </m:sub>
                            </m:sSub>
                          </m:den>
                        </m:f>
                      </m:e>
                    </m:d>
                  </m:e>
                  <m:sup>
                    <m:sSub>
                      <m:sSubPr>
                        <m:ctrlPr>
                          <w:del w:id="119" w:author="Pannetier, Theo" w:date="2025-09-25T15:23:00Z" w16du:dateUtc="2025-09-25T14:23:00Z">
                            <w:rPr>
                              <w:rFonts w:ascii="Cambria Math" w:hAnsi="Cambria Math"/>
                              <w:i/>
                              <w:lang w:val="en-GB"/>
                            </w:rPr>
                          </w:del>
                        </m:ctrlPr>
                      </m:sSubPr>
                      <m:e>
                        <m:r>
                          <w:del w:id="120" w:author="Pannetier, Theo" w:date="2025-09-25T15:23:00Z" w16du:dateUtc="2025-09-25T14:23:00Z">
                            <w:rPr>
                              <w:rFonts w:ascii="Cambria Math" w:hAnsi="Cambria Math"/>
                              <w:lang w:val="en-GB"/>
                            </w:rPr>
                            <m:t>b</m:t>
                          </w:del>
                        </m:r>
                      </m:e>
                      <m:sub>
                        <m:r>
                          <w:del w:id="121" w:author="Pannetier, Theo" w:date="2025-09-25T15:23:00Z" w16du:dateUtc="2025-09-25T14:23:00Z">
                            <w:rPr>
                              <w:rFonts w:ascii="Cambria Math" w:hAnsi="Cambria Math"/>
                              <w:lang w:val="en-GB"/>
                            </w:rPr>
                            <m:t>c</m:t>
                          </w:del>
                        </m:r>
                      </m:sub>
                    </m:sSub>
                  </m:sup>
                </m:sSup>
              </m:den>
            </m:f>
          </m:e>
        </m:d>
        <m:r>
          <w:ins w:id="122" w:author="Pannetier, Theo" w:date="2025-09-25T15:23:00Z" w16du:dateUtc="2025-09-25T14:23:00Z">
            <w:rPr>
              <w:rFonts w:ascii="Cambria Math" w:eastAsiaTheme="minorEastAsia" w:hAnsi="Cambria Math"/>
              <w:lang w:val="en-GB"/>
            </w:rPr>
            <m:t xml:space="preserve">μ= </m:t>
          </w:ins>
        </m:r>
        <m:f>
          <m:fPr>
            <m:ctrlPr>
              <w:ins w:id="123" w:author="Pannetier, Theo" w:date="2025-09-25T15:23:00Z" w16du:dateUtc="2025-09-25T14:23:00Z">
                <w:rPr>
                  <w:rFonts w:ascii="Cambria Math" w:eastAsiaTheme="minorEastAsia" w:hAnsi="Cambria Math"/>
                  <w:i/>
                  <w:lang w:val="en-GB"/>
                </w:rPr>
              </w:ins>
            </m:ctrlPr>
          </m:fPr>
          <m:num>
            <m:r>
              <w:ins w:id="124" w:author="Pannetier, Theo" w:date="2025-09-25T15:23:00Z" w16du:dateUtc="2025-09-25T14:23:00Z">
                <w:rPr>
                  <w:rFonts w:ascii="Cambria Math" w:eastAsiaTheme="minorEastAsia" w:hAnsi="Cambria Math"/>
                  <w:lang w:val="en-GB"/>
                </w:rPr>
                <m:t>2*</m:t>
              </w:ins>
            </m:r>
            <m:sSub>
              <m:sSubPr>
                <m:ctrlPr>
                  <w:ins w:id="125" w:author="Pannetier, Theo" w:date="2025-09-25T15:23:00Z" w16du:dateUtc="2025-09-25T14:23:00Z">
                    <w:rPr>
                      <w:rFonts w:ascii="Cambria Math" w:eastAsiaTheme="minorEastAsia" w:hAnsi="Cambria Math"/>
                      <w:i/>
                      <w:lang w:val="en-GB"/>
                    </w:rPr>
                  </w:ins>
                </m:ctrlPr>
              </m:sSubPr>
              <m:e>
                <m:r>
                  <w:ins w:id="126" w:author="Pannetier, Theo" w:date="2025-09-25T15:23:00Z" w16du:dateUtc="2025-09-25T14:23:00Z">
                    <w:rPr>
                      <w:rFonts w:ascii="Cambria Math" w:eastAsiaTheme="minorEastAsia" w:hAnsi="Cambria Math"/>
                      <w:lang w:val="en-GB"/>
                    </w:rPr>
                    <m:t>R</m:t>
                  </w:ins>
                </m:r>
              </m:e>
              <m:sub>
                <m:r>
                  <w:ins w:id="127" w:author="Pannetier, Theo" w:date="2025-09-25T15:23:00Z" w16du:dateUtc="2025-09-25T14:23:00Z">
                    <w:rPr>
                      <w:rFonts w:ascii="Cambria Math" w:eastAsiaTheme="minorEastAsia" w:hAnsi="Cambria Math"/>
                      <w:lang w:val="en-GB"/>
                    </w:rPr>
                    <m:t>i,t</m:t>
                  </w:ins>
                </m:r>
              </m:sub>
            </m:sSub>
          </m:num>
          <m:den>
            <m:r>
              <w:ins w:id="128" w:author="Pannetier, Theo" w:date="2025-09-25T15:23:00Z" w16du:dateUtc="2025-09-25T14:23:00Z">
                <w:rPr>
                  <w:rFonts w:ascii="Cambria Math" w:eastAsiaTheme="minorEastAsia" w:hAnsi="Cambria Math"/>
                  <w:lang w:val="en-GB"/>
                </w:rPr>
                <m:t xml:space="preserve">1+ </m:t>
              </w:ins>
            </m:r>
            <m:d>
              <m:dPr>
                <m:begChr m:val="|"/>
                <m:endChr m:val="|"/>
                <m:ctrlPr>
                  <w:ins w:id="129" w:author="Pannetier, Theo" w:date="2025-09-25T15:23:00Z" w16du:dateUtc="2025-09-25T14:23:00Z">
                    <w:rPr>
                      <w:rFonts w:ascii="Cambria Math" w:eastAsiaTheme="minorEastAsia" w:hAnsi="Cambria Math"/>
                      <w:i/>
                      <w:lang w:val="en-GB"/>
                    </w:rPr>
                  </w:ins>
                </m:ctrlPr>
              </m:dPr>
              <m:e>
                <m:sSub>
                  <m:sSubPr>
                    <m:ctrlPr>
                      <w:ins w:id="130" w:author="Pannetier, Theo" w:date="2025-09-25T15:23:00Z" w16du:dateUtc="2025-09-25T14:23:00Z">
                        <w:rPr>
                          <w:rFonts w:ascii="Cambria Math" w:eastAsiaTheme="minorEastAsia" w:hAnsi="Cambria Math"/>
                          <w:i/>
                          <w:lang w:val="en-GB"/>
                        </w:rPr>
                      </w:ins>
                    </m:ctrlPr>
                  </m:sSubPr>
                  <m:e>
                    <m:r>
                      <w:ins w:id="131" w:author="Pannetier, Theo" w:date="2025-09-25T15:23:00Z" w16du:dateUtc="2025-09-25T14:23:00Z">
                        <w:rPr>
                          <w:rFonts w:ascii="Cambria Math" w:eastAsiaTheme="minorEastAsia" w:hAnsi="Cambria Math"/>
                          <w:lang w:val="en-GB"/>
                        </w:rPr>
                        <m:t>R</m:t>
                      </w:ins>
                    </m:r>
                  </m:e>
                  <m:sub>
                    <m:r>
                      <w:ins w:id="132" w:author="Pannetier, Theo" w:date="2025-09-25T15:23:00Z" w16du:dateUtc="2025-09-25T14:23:00Z">
                        <w:rPr>
                          <w:rFonts w:ascii="Cambria Math" w:eastAsiaTheme="minorEastAsia" w:hAnsi="Cambria Math"/>
                          <w:lang w:val="en-GB"/>
                        </w:rPr>
                        <m:t>i,t</m:t>
                      </w:ins>
                    </m:r>
                  </m:sub>
                </m:sSub>
                <m:r>
                  <w:ins w:id="133" w:author="Pannetier, Theo" w:date="2025-09-25T15:23:00Z" w16du:dateUtc="2025-09-25T14:23:00Z">
                    <w:rPr>
                      <w:rFonts w:ascii="Cambria Math" w:eastAsiaTheme="minorEastAsia" w:hAnsi="Cambria Math"/>
                      <w:lang w:val="en-GB"/>
                    </w:rPr>
                    <m:t>-1</m:t>
                  </w:ins>
                </m:r>
              </m:e>
            </m:d>
            <m:sSup>
              <m:sSupPr>
                <m:ctrlPr>
                  <w:ins w:id="134" w:author="Pannetier, Theo" w:date="2025-09-25T15:23:00Z" w16du:dateUtc="2025-09-25T14:23:00Z">
                    <w:rPr>
                      <w:rFonts w:ascii="Cambria Math" w:eastAsiaTheme="minorEastAsia" w:hAnsi="Cambria Math"/>
                      <w:i/>
                      <w:lang w:val="en-GB"/>
                    </w:rPr>
                  </w:ins>
                </m:ctrlPr>
              </m:sSupPr>
              <m:e>
                <m:d>
                  <m:dPr>
                    <m:ctrlPr>
                      <w:ins w:id="135" w:author="Pannetier, Theo" w:date="2025-09-25T15:23:00Z" w16du:dateUtc="2025-09-25T14:23:00Z">
                        <w:rPr>
                          <w:rFonts w:ascii="Cambria Math" w:eastAsiaTheme="minorEastAsia" w:hAnsi="Cambria Math"/>
                          <w:i/>
                          <w:lang w:val="en-GB"/>
                        </w:rPr>
                      </w:ins>
                    </m:ctrlPr>
                  </m:dPr>
                  <m:e>
                    <m:f>
                      <m:fPr>
                        <m:ctrlPr>
                          <w:ins w:id="136" w:author="Pannetier, Theo" w:date="2025-09-25T15:23:00Z" w16du:dateUtc="2025-09-25T14:23:00Z">
                            <w:rPr>
                              <w:rFonts w:ascii="Cambria Math" w:eastAsiaTheme="minorEastAsia" w:hAnsi="Cambria Math"/>
                              <w:i/>
                              <w:lang w:val="en-GB"/>
                            </w:rPr>
                          </w:ins>
                        </m:ctrlPr>
                      </m:fPr>
                      <m:num>
                        <m:sSub>
                          <m:sSubPr>
                            <m:ctrlPr>
                              <w:ins w:id="137" w:author="Pannetier, Theo" w:date="2025-09-25T15:23:00Z" w16du:dateUtc="2025-09-25T14:23:00Z">
                                <w:rPr>
                                  <w:rFonts w:ascii="Cambria Math" w:eastAsiaTheme="minorEastAsia" w:hAnsi="Cambria Math"/>
                                  <w:i/>
                                  <w:lang w:val="en-GB"/>
                                </w:rPr>
                              </w:ins>
                            </m:ctrlPr>
                          </m:sSubPr>
                          <m:e>
                            <m:r>
                              <w:ins w:id="138" w:author="Pannetier, Theo" w:date="2025-09-25T15:23:00Z" w16du:dateUtc="2025-09-25T14:23:00Z">
                                <w:rPr>
                                  <w:rFonts w:ascii="Cambria Math" w:eastAsiaTheme="minorEastAsia" w:hAnsi="Cambria Math"/>
                                  <w:lang w:val="en-GB"/>
                                </w:rPr>
                                <m:t>N</m:t>
                              </w:ins>
                            </m:r>
                          </m:e>
                          <m:sub>
                            <m:r>
                              <w:ins w:id="139" w:author="Pannetier, Theo" w:date="2025-09-25T15:23:00Z" w16du:dateUtc="2025-09-25T14:23:00Z">
                                <w:rPr>
                                  <w:rFonts w:ascii="Cambria Math" w:eastAsiaTheme="minorEastAsia" w:hAnsi="Cambria Math"/>
                                  <w:lang w:val="en-GB"/>
                                </w:rPr>
                                <m:t>i,t</m:t>
                              </w:ins>
                            </m:r>
                          </m:sub>
                        </m:sSub>
                      </m:num>
                      <m:den>
                        <m:sSub>
                          <m:sSubPr>
                            <m:ctrlPr>
                              <w:ins w:id="140" w:author="Pannetier, Theo" w:date="2025-09-25T15:23:00Z" w16du:dateUtc="2025-09-25T14:23:00Z">
                                <w:rPr>
                                  <w:rFonts w:ascii="Cambria Math" w:eastAsiaTheme="minorEastAsia" w:hAnsi="Cambria Math"/>
                                  <w:i/>
                                  <w:lang w:val="en-GB"/>
                                </w:rPr>
                              </w:ins>
                            </m:ctrlPr>
                          </m:sSubPr>
                          <m:e>
                            <m:r>
                              <w:ins w:id="141" w:author="Pannetier, Theo" w:date="2025-09-25T15:23:00Z" w16du:dateUtc="2025-09-25T14:23:00Z">
                                <w:rPr>
                                  <w:rFonts w:ascii="Cambria Math" w:eastAsiaTheme="minorEastAsia" w:hAnsi="Cambria Math"/>
                                  <w:lang w:val="en-GB"/>
                                </w:rPr>
                                <m:t>K</m:t>
                              </w:ins>
                            </m:r>
                          </m:e>
                          <m:sub>
                            <m:r>
                              <w:ins w:id="142" w:author="Pannetier, Theo" w:date="2025-09-25T15:23:00Z" w16du:dateUtc="2025-09-25T14:23:00Z">
                                <w:rPr>
                                  <w:rFonts w:ascii="Cambria Math" w:eastAsiaTheme="minorEastAsia" w:hAnsi="Cambria Math"/>
                                  <w:lang w:val="en-GB"/>
                                </w:rPr>
                                <m:t>i,t</m:t>
                              </w:ins>
                            </m:r>
                          </m:sub>
                        </m:sSub>
                      </m:den>
                    </m:f>
                  </m:e>
                </m:d>
              </m:e>
              <m:sup>
                <m:sSub>
                  <m:sSubPr>
                    <m:ctrlPr>
                      <w:ins w:id="143" w:author="Pannetier, Theo" w:date="2025-09-25T15:23:00Z" w16du:dateUtc="2025-09-25T14:23:00Z">
                        <w:rPr>
                          <w:rFonts w:ascii="Cambria Math" w:eastAsiaTheme="minorEastAsia" w:hAnsi="Cambria Math"/>
                          <w:i/>
                          <w:lang w:val="en-GB"/>
                        </w:rPr>
                      </w:ins>
                    </m:ctrlPr>
                  </m:sSubPr>
                  <m:e>
                    <m:r>
                      <w:ins w:id="144" w:author="Pannetier, Theo" w:date="2025-09-25T15:23:00Z" w16du:dateUtc="2025-09-25T14:23:00Z">
                        <w:rPr>
                          <w:rFonts w:ascii="Cambria Math" w:eastAsiaTheme="minorEastAsia" w:hAnsi="Cambria Math"/>
                          <w:lang w:val="en-GB"/>
                        </w:rPr>
                        <m:t>b</m:t>
                      </w:ins>
                    </m:r>
                  </m:e>
                  <m:sub>
                    <m:r>
                      <w:ins w:id="145" w:author="Pannetier, Theo" w:date="2025-09-25T15:23:00Z" w16du:dateUtc="2025-09-25T14:23:00Z">
                        <w:rPr>
                          <w:rFonts w:ascii="Cambria Math" w:eastAsiaTheme="minorEastAsia" w:hAnsi="Cambria Math"/>
                          <w:lang w:val="en-GB"/>
                        </w:rPr>
                        <m:t>c</m:t>
                      </w:ins>
                    </m:r>
                  </m:sub>
                </m:sSub>
              </m:sup>
            </m:sSup>
          </m:den>
        </m:f>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146" w:name="_Overlapping_generations_&amp;"/>
      <w:bookmarkEnd w:id="146"/>
    </w:p>
    <w:p w14:paraId="17BC0457" w14:textId="77777777" w:rsidR="0067520E" w:rsidRPr="00047DA9" w:rsidRDefault="0067520E" w:rsidP="009E434A">
      <w:pPr>
        <w:pStyle w:val="Heading3"/>
        <w:numPr>
          <w:ilvl w:val="2"/>
          <w:numId w:val="14"/>
        </w:numPr>
      </w:pPr>
      <w:bookmarkStart w:id="147" w:name="_Toc180771638"/>
      <w:r w:rsidRPr="00047DA9">
        <w:t>Overlapping generations &amp; stage-structure</w:t>
      </w:r>
      <w:bookmarkEnd w:id="147"/>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w:t>
      </w:r>
      <w:proofErr w:type="spellStart"/>
      <w:r w:rsidRPr="00047DA9">
        <w:rPr>
          <w:szCs w:val="24"/>
        </w:rPr>
        <w:t>RangeShifter</w:t>
      </w:r>
      <w:proofErr w:type="spellEnd"/>
      <w:r w:rsidRPr="00047DA9">
        <w:rPr>
          <w:szCs w:val="24"/>
        </w:rPr>
        <w:t xml:space="preserve">,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 xml:space="preserve">In </w:t>
      </w:r>
      <w:proofErr w:type="spellStart"/>
      <w:r w:rsidRPr="00047DA9">
        <w:t>RangeShifter</w:t>
      </w:r>
      <w:proofErr w:type="spellEnd"/>
      <w:r w:rsidRPr="00047DA9">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system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 xml:space="preserve">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w:t>
      </w:r>
      <w:proofErr w:type="spellStart"/>
      <w:r w:rsidRPr="00047DA9">
        <w:rPr>
          <w:szCs w:val="24"/>
        </w:rPr>
        <w:t>RangeShifter</w:t>
      </w:r>
      <w:proofErr w:type="spellEnd"/>
      <w:r w:rsidRPr="00047DA9">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Asexual / only-female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w:t>
      </w:r>
      <w:proofErr w:type="spellStart"/>
      <w:r w:rsidRPr="00047DA9">
        <w:t>RangeShifter</w:t>
      </w:r>
      <w:proofErr w:type="spellEnd"/>
      <w:r w:rsidRPr="00047DA9">
        <w:t xml:space="preserve">,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2F7BE8E6"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a number of offspring given by </w:t>
      </w:r>
      <w:del w:id="148" w:author="Pannetier, Theo" w:date="2025-09-25T15:37:00Z" w16du:dateUtc="2025-09-25T14:37:00Z">
        <w:r w:rsidRPr="00047DA9" w:rsidDel="00DB3D5C">
          <w:rPr>
            <w:i/>
            <w:szCs w:val="24"/>
          </w:rPr>
          <w:delText>Poisson</w:delText>
        </w:r>
      </w:del>
      <w:ins w:id="149" w:author="Pannetier, Theo" w:date="2025-09-25T15:37:00Z" w16du:dateUtc="2025-09-25T14:37:00Z">
        <w:r w:rsidR="00DB3D5C">
          <w:rPr>
            <w:i/>
            <w:szCs w:val="24"/>
          </w:rPr>
          <w:t>Normal</w:t>
        </w:r>
      </w:ins>
      <w:r w:rsidRPr="00047DA9">
        <w:rPr>
          <w:szCs w:val="24"/>
        </w:rPr>
        <w:t>(</w:t>
      </w:r>
      <w:proofErr w:type="spellStart"/>
      <w:r w:rsidRPr="00047DA9">
        <w:rPr>
          <w:i/>
          <w:szCs w:val="24"/>
        </w:rPr>
        <w:t>ϕ</w:t>
      </w:r>
      <w:r w:rsidRPr="00047DA9">
        <w:rPr>
          <w:i/>
          <w:szCs w:val="24"/>
          <w:vertAlign w:val="subscript"/>
        </w:rPr>
        <w:t>s</w:t>
      </w:r>
      <w:proofErr w:type="spellEnd"/>
      <w:ins w:id="150" w:author="Pannetier, Theo" w:date="2025-09-25T15:37:00Z" w16du:dateUtc="2025-09-25T14:37:00Z">
        <w:r w:rsidR="00DB3D5C">
          <w:rPr>
            <w:i/>
            <w:szCs w:val="24"/>
          </w:rPr>
          <w:t>, S.D.</w:t>
        </w:r>
      </w:ins>
      <w:r w:rsidRPr="00047DA9">
        <w:rPr>
          <w:szCs w:val="24"/>
        </w:rPr>
        <w:t xml:space="preserve">), </w:t>
      </w:r>
      <w:ins w:id="151" w:author="Pannetier, Theo" w:date="2025-09-25T15:43:00Z" w16du:dateUtc="2025-09-25T14:43:00Z">
        <w:r w:rsidR="005432CE">
          <w:rPr>
            <w:szCs w:val="24"/>
          </w:rPr>
          <w:t xml:space="preserve">where the standard deviation is specified through a </w:t>
        </w:r>
      </w:ins>
      <w:ins w:id="152" w:author="Pannetier, Theo" w:date="2025-09-25T15:44:00Z" w16du:dateUtc="2025-09-25T14:44:00Z">
        <w:r w:rsidR="005432CE">
          <w:rPr>
            <w:szCs w:val="24"/>
          </w:rPr>
          <w:t>parameter</w:t>
        </w:r>
      </w:ins>
      <w:ins w:id="153" w:author="Pannetier, Theo" w:date="2025-09-25T15:43:00Z" w16du:dateUtc="2025-09-25T14:43:00Z">
        <w:r w:rsidR="005432CE">
          <w:rPr>
            <w:szCs w:val="24"/>
          </w:rPr>
          <w:t xml:space="preserve"> as for the </w:t>
        </w:r>
        <w:proofErr w:type="spellStart"/>
        <w:r w:rsidR="005432CE">
          <w:rPr>
            <w:szCs w:val="24"/>
          </w:rPr>
          <w:t>non stage</w:t>
        </w:r>
        <w:proofErr w:type="spellEnd"/>
        <w:r w:rsidR="005432CE">
          <w:rPr>
            <w:szCs w:val="24"/>
          </w:rPr>
          <w:t xml:space="preserve">-structured version, </w:t>
        </w:r>
      </w:ins>
      <w:r w:rsidRPr="00047DA9">
        <w:rPr>
          <w:szCs w:val="24"/>
        </w:rPr>
        <w:t xml:space="preserve">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 xml:space="preserve">Using stage-structured models in </w:t>
      </w:r>
      <w:proofErr w:type="spellStart"/>
      <w:r w:rsidRPr="00047DA9">
        <w:rPr>
          <w:rFonts w:eastAsiaTheme="minorEastAsia"/>
        </w:rPr>
        <w:t>RangeShifter</w:t>
      </w:r>
      <w:proofErr w:type="spellEnd"/>
      <w:r w:rsidRPr="00047DA9">
        <w:rPr>
          <w:rFonts w:eastAsiaTheme="minorEastAsia"/>
        </w:rPr>
        <w:t xml:space="preserve">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&amp; demographic parameters are not sex-specific.</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sex-specific.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the mating and the birth processes are modelled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have to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154" w:name="_Density-dependence"/>
      <w:bookmarkStart w:id="155" w:name="_Density_dependence"/>
      <w:bookmarkEnd w:id="154"/>
      <w:bookmarkEnd w:id="155"/>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proofErr w:type="spellStart"/>
      <w:r w:rsidRPr="00047DA9">
        <w:rPr>
          <w:rFonts w:eastAsiaTheme="minorEastAsia"/>
          <w:i/>
        </w:rPr>
        <w:t>i</w:t>
      </w:r>
      <w:proofErr w:type="spellEnd"/>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proofErr w:type="spellStart"/>
      <w:r w:rsidRPr="00047DA9">
        <w:rPr>
          <w:rFonts w:eastAsiaTheme="minorEastAsia"/>
          <w:i/>
        </w:rPr>
        <w:t>i</w:t>
      </w:r>
      <w:proofErr w:type="spellEnd"/>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proofErr w:type="spellStart"/>
      <w:r w:rsidRPr="00047DA9">
        <w:rPr>
          <w:i/>
        </w:rPr>
        <w:t>i</w:t>
      </w:r>
      <w:proofErr w:type="spellEnd"/>
      <w:r w:rsidRPr="00047DA9">
        <w:rPr>
          <w:i/>
        </w:rPr>
        <w:t>,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proofErr w:type="spellStart"/>
      <w:r w:rsidRPr="00047DA9">
        <w:rPr>
          <w:i/>
        </w:rPr>
        <w:t>i</w:t>
      </w:r>
      <w:proofErr w:type="spellEnd"/>
      <w:r w:rsidRPr="00047DA9">
        <w:rPr>
          <w:i/>
        </w:rPr>
        <w:t>,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156" w:name="_Dispersal"/>
      <w:bookmarkStart w:id="157" w:name="_Toc180771639"/>
      <w:bookmarkEnd w:id="156"/>
      <w:r w:rsidRPr="00047DA9">
        <w:lastRenderedPageBreak/>
        <w:t>Dispersal</w:t>
      </w:r>
      <w:bookmarkEnd w:id="157"/>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w:t>
      </w:r>
      <w:proofErr w:type="spellStart"/>
      <w:r w:rsidRPr="00047DA9">
        <w:rPr>
          <w:szCs w:val="24"/>
        </w:rPr>
        <w:t>RangeShifter</w:t>
      </w:r>
      <w:proofErr w:type="spellEnd"/>
      <w:r w:rsidRPr="00047DA9">
        <w:rPr>
          <w:szCs w:val="24"/>
        </w:rPr>
        <w:t xml:space="preserve">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xml:space="preserve">. Owing to the recognized complexity of the process and its multi-causality, building this into models is not a simple task, nor is it to collect data that enable such models to be parameterized for applied questions. </w:t>
      </w:r>
      <w:proofErr w:type="spellStart"/>
      <w:r w:rsidRPr="00047DA9">
        <w:rPr>
          <w:szCs w:val="24"/>
        </w:rPr>
        <w:t>RangeShifter</w:t>
      </w:r>
      <w:proofErr w:type="spellEnd"/>
      <w:r w:rsidRPr="00047DA9">
        <w:rPr>
          <w:szCs w:val="24"/>
        </w:rPr>
        <w:t xml:space="preserve"> provides a platform that facilitates future theory development and aims to motivate greater collection of detailed dispersal data in the field. Importantly, </w:t>
      </w:r>
      <w:proofErr w:type="spellStart"/>
      <w:r w:rsidRPr="00047DA9">
        <w:rPr>
          <w:szCs w:val="24"/>
        </w:rPr>
        <w:t>RangeShifter</w:t>
      </w:r>
      <w:proofErr w:type="spellEnd"/>
      <w:r w:rsidRPr="00047DA9">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158" w:name="_Dispersal_traits,_genetic"/>
      <w:bookmarkEnd w:id="158"/>
      <w:r w:rsidRPr="00047DA9">
        <w:t>Dispersal traits, genetic architecture and evolution</w:t>
      </w:r>
    </w:p>
    <w:p w14:paraId="524F946D" w14:textId="741377ED" w:rsidR="0067520E" w:rsidRPr="00047DA9" w:rsidRDefault="00353E74" w:rsidP="00C57BF9">
      <w:proofErr w:type="spellStart"/>
      <w:r w:rsidRPr="00047DA9">
        <w:t>RangeShifter</w:t>
      </w:r>
      <w:proofErr w:type="spellEnd"/>
      <w:r w:rsidRPr="00047DA9">
        <w:t xml:space="preserve">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each individual carries a genome coding for the varying traits. If the reproductive model is asexual or female-only, the species is assumed to be haploid and chromosomes hold a single allele at each locus. Changes in the genotype, and hence also in the phenotype, can occur only through mutation. In the case of sexual models, the species is assumed to be diploid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159" w:name="_Emigration"/>
      <w:bookmarkStart w:id="160" w:name="_Toc180771640"/>
      <w:bookmarkEnd w:id="159"/>
      <w:r w:rsidRPr="00047DA9">
        <w:t>Emigration</w:t>
      </w:r>
      <w:bookmarkEnd w:id="160"/>
    </w:p>
    <w:p w14:paraId="2A46DFBB" w14:textId="77777777" w:rsidR="0067520E" w:rsidRPr="00047DA9" w:rsidRDefault="0067520E" w:rsidP="00C57BF9">
      <w:pPr>
        <w:rPr>
          <w:szCs w:val="24"/>
        </w:rPr>
      </w:pPr>
      <w:r w:rsidRPr="00047DA9">
        <w:rPr>
          <w:szCs w:val="24"/>
        </w:rPr>
        <w:t>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w:t>
      </w:r>
      <w:proofErr w:type="spellStart"/>
      <w:r w:rsidRPr="00047DA9">
        <w:rPr>
          <w:szCs w:val="24"/>
        </w:rPr>
        <w:t>RangeShifter</w:t>
      </w:r>
      <w:proofErr w:type="spellEnd"/>
      <w:r w:rsidRPr="00047DA9">
        <w:rPr>
          <w:szCs w:val="24"/>
        </w:rPr>
        <w:t xml:space="preserve">,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point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xml:space="preserve">. In </w:t>
      </w:r>
      <w:proofErr w:type="spellStart"/>
      <w:r w:rsidRPr="00047DA9">
        <w:t>RangeShifter</w:t>
      </w:r>
      <w:proofErr w:type="spellEnd"/>
      <w:r w:rsidRPr="00047DA9">
        <w:t>,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w:t>
      </w:r>
      <w:proofErr w:type="spellStart"/>
      <w:r w:rsidRPr="00047DA9">
        <w:t>RangeShifter</w:t>
      </w:r>
      <w:proofErr w:type="spellEnd"/>
      <w:r w:rsidRPr="00047DA9">
        <w:t xml:space="preserve">,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w:t>
      </w:r>
      <w:proofErr w:type="spellStart"/>
      <w:r w:rsidRPr="00047DA9">
        <w:t>RangeShifter</w:t>
      </w:r>
      <w:proofErr w:type="spellEnd"/>
      <w:r w:rsidRPr="00047DA9">
        <w:t xml:space="preserve"> v2, and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161" w:name="_Toc180771641"/>
      <w:r w:rsidRPr="00047DA9">
        <w:t>Transfer</w:t>
      </w:r>
      <w:bookmarkEnd w:id="161"/>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047DA9">
        <w:t>RangeShifter</w:t>
      </w:r>
      <w:proofErr w:type="spellEnd"/>
      <w:r w:rsidRPr="00047DA9">
        <w:t>.</w:t>
      </w:r>
    </w:p>
    <w:p w14:paraId="210B0391" w14:textId="77777777" w:rsidR="0067520E" w:rsidRPr="00047DA9" w:rsidRDefault="0067520E" w:rsidP="009E434A">
      <w:pPr>
        <w:pStyle w:val="Heading3"/>
        <w:numPr>
          <w:ilvl w:val="2"/>
          <w:numId w:val="14"/>
        </w:numPr>
        <w:rPr>
          <w:rFonts w:eastAsiaTheme="minorEastAsia"/>
        </w:rPr>
      </w:pPr>
      <w:bookmarkStart w:id="162" w:name="_Dispersal_kernels"/>
      <w:bookmarkStart w:id="163" w:name="_Toc180771642"/>
      <w:bookmarkEnd w:id="162"/>
      <w:r w:rsidRPr="00047DA9">
        <w:rPr>
          <w:rFonts w:eastAsiaTheme="minorEastAsia"/>
        </w:rPr>
        <w:t>Dispersal kernels</w:t>
      </w:r>
      <w:bookmarkEnd w:id="163"/>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kernel,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164" w:name="_Movement_processes"/>
      <w:bookmarkStart w:id="165" w:name="_Toc180771643"/>
      <w:bookmarkEnd w:id="164"/>
      <w:r w:rsidRPr="00047DA9">
        <w:rPr>
          <w:rFonts w:eastAsiaTheme="minorEastAsia"/>
        </w:rPr>
        <w:t>Movement processes</w:t>
      </w:r>
      <w:bookmarkEnd w:id="165"/>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These elements can be assigned into six main categories: (</w:t>
      </w:r>
      <w:proofErr w:type="spellStart"/>
      <w:r w:rsidRPr="00047DA9">
        <w:rPr>
          <w:rFonts w:cs="Times New Roman"/>
          <w:szCs w:val="24"/>
          <w:lang w:val="en-GB"/>
        </w:rPr>
        <w:t>i</w:t>
      </w:r>
      <w:proofErr w:type="spellEnd"/>
      <w:r w:rsidRPr="00047DA9">
        <w:rPr>
          <w:rFonts w:cs="Times New Roman"/>
          <w:szCs w:val="24"/>
          <w:lang w:val="en-GB"/>
        </w:rPr>
        <w:t xml:space="preserve">)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proofErr w:type="spellStart"/>
      <w:r w:rsidRPr="00047DA9">
        <w:rPr>
          <w:rFonts w:cs="Times New Roman"/>
          <w:szCs w:val="24"/>
          <w:lang w:val="en-GB"/>
        </w:rPr>
        <w:t>RangeShifter</w:t>
      </w:r>
      <w:proofErr w:type="spellEnd"/>
      <w:r w:rsidRPr="00047DA9">
        <w:rPr>
          <w:rFonts w:cs="Times New Roman"/>
          <w:szCs w:val="24"/>
          <w:lang w:val="en-GB"/>
        </w:rPr>
        <w:t xml:space="preserve">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spellStart"/>
      <w:r w:rsidR="0067520E" w:rsidRPr="00047DA9">
        <w:rPr>
          <w:rFonts w:cs="Times New Roman"/>
          <w:szCs w:val="24"/>
          <w:lang w:val="en-GB"/>
        </w:rPr>
        <w:t>RangeShifter</w:t>
      </w:r>
      <w:proofErr w:type="spell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166" w:name="_Stochastic_Movement_Simulator,"/>
      <w:bookmarkEnd w:id="166"/>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final destination,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proofErr w:type="spellStart"/>
      <w:r w:rsidRPr="00047DA9">
        <w:rPr>
          <w:rFonts w:eastAsiaTheme="minorEastAsia"/>
          <w:szCs w:val="24"/>
        </w:rPr>
        <w:t>RangeShifter</w:t>
      </w:r>
      <w:proofErr w:type="spellEnd"/>
      <w:r w:rsidRPr="00047DA9">
        <w:rPr>
          <w:rFonts w:eastAsiaTheme="minorEastAsia"/>
          <w:szCs w:val="24"/>
        </w:rPr>
        <w:t xml:space="preserve">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w:t>
      </w:r>
      <w:proofErr w:type="spellStart"/>
      <w:r w:rsidRPr="00047DA9">
        <w:rPr>
          <w:rFonts w:eastAsiaTheme="minorEastAsia"/>
          <w:szCs w:val="24"/>
        </w:rPr>
        <w:t>RangeShifter</w:t>
      </w:r>
      <w:proofErr w:type="spellEnd"/>
      <w:r w:rsidRPr="00047DA9">
        <w:rPr>
          <w:rFonts w:eastAsiaTheme="minorEastAsia"/>
          <w:szCs w:val="24"/>
        </w:rPr>
        <w:t xml:space="preserve">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 xml:space="preserve">As currently implemented, SMS traits may not be sex- or stage-dependent. However, </w:t>
      </w:r>
      <w:proofErr w:type="spellStart"/>
      <w:r w:rsidRPr="00047DA9">
        <w:rPr>
          <w:rFonts w:eastAsiaTheme="minorEastAsia"/>
          <w:szCs w:val="24"/>
        </w:rPr>
        <w:t>RangeShifter</w:t>
      </w:r>
      <w:proofErr w:type="spellEnd"/>
      <w:r w:rsidRPr="00047DA9">
        <w:rPr>
          <w:rFonts w:eastAsiaTheme="minorEastAsia"/>
          <w:szCs w:val="24"/>
        </w:rPr>
        <w:t xml:space="preserve">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167" w:name="_Settlement"/>
      <w:bookmarkStart w:id="168" w:name="_Toc180771644"/>
      <w:bookmarkEnd w:id="167"/>
      <w:r w:rsidRPr="00047DA9">
        <w:t>Settlement</w:t>
      </w:r>
      <w:bookmarkEnd w:id="168"/>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proofErr w:type="spellStart"/>
      <w:r w:rsidRPr="00047DA9">
        <w:rPr>
          <w:rFonts w:eastAsiaTheme="minorEastAsia"/>
          <w:szCs w:val="24"/>
        </w:rPr>
        <w:t>RangeShifter</w:t>
      </w:r>
      <w:proofErr w:type="spellEnd"/>
      <w:r w:rsidRPr="00047DA9">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The arrival cell/patch is considered suitable if it contains breeding habitat. Additionally, sexual species may be required to find a mate, i.e. there has to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169" w:name="_Settlement_with_movement"/>
      <w:bookmarkEnd w:id="169"/>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proofErr w:type="spellStart"/>
      <w:r w:rsidRPr="00047DA9">
        <w:rPr>
          <w:rFonts w:eastAsiaTheme="minorEastAsia"/>
          <w:i/>
        </w:rPr>
        <w:t>i</w:t>
      </w:r>
      <w:proofErr w:type="spellEnd"/>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proofErr w:type="spellStart"/>
      <w:r w:rsidRPr="00047DA9">
        <w:rPr>
          <w:rFonts w:eastAsiaTheme="minorEastAsia" w:cs="Times New Roman"/>
          <w:i/>
          <w:szCs w:val="24"/>
          <w:lang w:val="en-GB"/>
        </w:rPr>
        <w:t>i</w:t>
      </w:r>
      <w:proofErr w:type="spellEnd"/>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cell/patch. Density-dependence and mating requirements can also be combined together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170" w:name="_Toc180771645"/>
      <w:r w:rsidRPr="00047DA9">
        <w:rPr>
          <w:rFonts w:eastAsiaTheme="minorEastAsia"/>
        </w:rPr>
        <w:t>Dispersal mortality</w:t>
      </w:r>
      <w:bookmarkEnd w:id="170"/>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 xml:space="preserve">requires that these mortality costs are described appropriately and, for this, it is important to recognize how dispersal mortality is incorporated 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171" w:name="_Genetics_in_3.0"/>
      <w:bookmarkStart w:id="172" w:name="_Toc180771646"/>
      <w:bookmarkEnd w:id="171"/>
      <w:r w:rsidRPr="00047DA9">
        <w:rPr>
          <w:rFonts w:eastAsiaTheme="minorEastAsia"/>
        </w:rPr>
        <w:t>Genetics in 3.0</w:t>
      </w:r>
      <w:bookmarkEnd w:id="172"/>
    </w:p>
    <w:p w14:paraId="12EAE96E" w14:textId="360EDB3C" w:rsidR="00A36A6C" w:rsidRPr="00C849AE" w:rsidRDefault="00A36A6C" w:rsidP="00C57BF9">
      <w:pPr>
        <w:pStyle w:val="ListParagraph"/>
        <w:ind w:left="0"/>
        <w:rPr>
          <w:rFonts w:eastAsiaTheme="minorEastAsia" w:cs="Times New Roman"/>
          <w:i/>
          <w:iCs/>
          <w:szCs w:val="24"/>
          <w:lang w:val="en-GB"/>
        </w:rPr>
      </w:pPr>
      <w:proofErr w:type="spellStart"/>
      <w:r w:rsidRPr="00C849AE">
        <w:rPr>
          <w:rFonts w:eastAsiaTheme="minorEastAsia" w:cs="Times New Roman"/>
          <w:i/>
          <w:iCs/>
          <w:szCs w:val="24"/>
          <w:lang w:val="en-GB"/>
        </w:rPr>
        <w:t>RangeShifter</w:t>
      </w:r>
      <w:proofErr w:type="spellEnd"/>
      <w:r w:rsidRPr="00C849AE">
        <w:rPr>
          <w:rFonts w:eastAsiaTheme="minorEastAsia" w:cs="Times New Roman"/>
          <w:i/>
          <w:iCs/>
          <w:szCs w:val="24"/>
          <w:lang w:val="en-GB"/>
        </w:rPr>
        <w:t xml:space="preserve">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features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173" w:author="Pannetier, Theo" w:date="2024-06-04T16:34:00Z"/>
          <w:rFonts w:eastAsiaTheme="minorEastAsia" w:cs="Times New Roman"/>
          <w:szCs w:val="24"/>
          <w:lang w:val="en-GB"/>
        </w:rPr>
      </w:pP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For neutral and genetic load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174"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174"/>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The inflection point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point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Traits set to evolve cannot simultaneously be stage-dependent.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175" w:author="Pannetier, Theo" w:date="2025-09-23T13:17:00Z" w16du:dateUtc="2025-09-23T12:17:00Z">
        <w:r w:rsidR="00390448">
          <w:t>Alleles can take any v</w:t>
        </w:r>
      </w:ins>
      <w:ins w:id="176" w:author="Pannetier, Theo" w:date="2025-09-23T13:18:00Z" w16du:dateUtc="2025-09-23T12:18:00Z">
        <w:r w:rsidR="00390448">
          <w:t xml:space="preserve">alue, but phenotypic traits are bounded to a reasonable range (e.g., </w:t>
        </w:r>
      </w:ins>
      <w:ins w:id="177" w:author="Pannetier, Theo" w:date="2025-09-23T13:19:00Z" w16du:dateUtc="2025-09-23T12:19:00Z">
        <w:r w:rsidR="00390448">
          <w:t xml:space="preserve">emigration probability and the correlation parameter of the CRW are bounded between 0 and 1, </w:t>
        </w:r>
      </w:ins>
      <w:ins w:id="178" w:author="Pannetier, Theo" w:date="2025-09-23T13:20:00Z" w16du:dateUtc="2025-09-23T12:20:00Z">
        <w:r w:rsidR="00390448">
          <w:t>mean dispersal distance is always positive, etc.)</w:t>
        </w:r>
      </w:ins>
      <w:ins w:id="179"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180"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180"/>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proofErr w:type="spellStart"/>
      <w:r w:rsidR="00D41B10" w:rsidRPr="00C849AE">
        <w:rPr>
          <w:i/>
          <w:iCs/>
        </w:rPr>
        <w:t>w</w:t>
      </w:r>
      <w:r w:rsidR="00D41B10" w:rsidRPr="00C849AE">
        <w:rPr>
          <w:i/>
          <w:iCs/>
          <w:vertAlign w:val="subscript"/>
        </w:rPr>
        <w:t>i</w:t>
      </w:r>
      <w:proofErr w:type="spellEnd"/>
      <w:r w:rsidR="00D41B10" w:rsidRPr="00047DA9">
        <w:t xml:space="preserve"> of locus </w:t>
      </w:r>
      <w:proofErr w:type="spellStart"/>
      <w:r w:rsidR="00D41B10" w:rsidRPr="00C849AE">
        <w:rPr>
          <w:i/>
          <w:iCs/>
        </w:rPr>
        <w:t>i</w:t>
      </w:r>
      <w:proofErr w:type="spellEnd"/>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181"/>
      <w:r w:rsidR="00D41B10" w:rsidRPr="00047DA9">
        <w:t xml:space="preserve">scaled uniform </w:t>
      </w:r>
      <w:commentRangeEnd w:id="181"/>
      <w:r w:rsidR="00390448">
        <w:rPr>
          <w:rStyle w:val="CommentReference"/>
          <w:rFonts w:eastAsiaTheme="minorHAnsi" w:cstheme="minorBidi"/>
          <w:lang w:val="en-US"/>
        </w:rPr>
        <w:commentReference w:id="181"/>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proofErr w:type="spellStart"/>
      <w:r w:rsidR="00D41B10" w:rsidRPr="00C849AE">
        <w:rPr>
          <w:rFonts w:eastAsiaTheme="minorEastAsia"/>
          <w:i/>
          <w:iCs/>
        </w:rPr>
        <w:t>h</w:t>
      </w:r>
      <w:r w:rsidR="00D41B10" w:rsidRPr="00C849AE">
        <w:rPr>
          <w:rFonts w:eastAsiaTheme="minorEastAsia"/>
          <w:i/>
          <w:iCs/>
          <w:vertAlign w:val="subscript"/>
        </w:rPr>
        <w:t>D</w:t>
      </w:r>
      <w:proofErr w:type="spellEnd"/>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proofErr w:type="spellStart"/>
      <w:r w:rsidR="00D41B10" w:rsidRPr="00C849AE">
        <w:rPr>
          <w:rFonts w:eastAsiaTheme="minorEastAsia"/>
          <w:i/>
          <w:iCs/>
        </w:rPr>
        <w:t>s</w:t>
      </w:r>
      <w:r w:rsidR="00D41B10" w:rsidRPr="00C849AE">
        <w:rPr>
          <w:rFonts w:eastAsiaTheme="minorEastAsia"/>
          <w:i/>
          <w:iCs/>
          <w:vertAlign w:val="subscript"/>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182" w:name="_Neutral_trait"/>
      <w:bookmarkEnd w:id="182"/>
      <w:r w:rsidRPr="00047DA9">
        <w:lastRenderedPageBreak/>
        <w:t xml:space="preserve"> </w:t>
      </w:r>
      <w:bookmarkStart w:id="183" w:name="_Toc180771649"/>
      <w:r w:rsidRPr="00047DA9">
        <w:rPr>
          <w:rFonts w:eastAsiaTheme="minorEastAsia"/>
        </w:rPr>
        <w:t>Neutral trait</w:t>
      </w:r>
      <w:bookmarkEnd w:id="183"/>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It is not expressed, and only used to compute neutral statistics (</w:t>
      </w:r>
      <w:hyperlink w:anchor="_Genetics_(in_3.0)" w:history="1">
        <w:r w:rsidR="00332547" w:rsidRPr="00A52FBA">
          <w:rPr>
            <w:rStyle w:val="Hyperlink"/>
          </w:rPr>
          <w:t>see Outputs section</w:t>
        </w:r>
      </w:hyperlink>
      <w:r w:rsidR="00332547" w:rsidRPr="00047DA9">
        <w:t>)</w:t>
      </w:r>
      <w:r w:rsidR="00C50351" w:rsidRPr="00047DA9">
        <w:t>.</w:t>
      </w:r>
    </w:p>
    <w:p w14:paraId="5B740EAD" w14:textId="7BFEF29E" w:rsidR="00BB6C1A" w:rsidRPr="00047DA9" w:rsidDel="00332547" w:rsidRDefault="00BB6C1A" w:rsidP="00C849AE">
      <w:pPr>
        <w:rPr>
          <w:del w:id="184" w:author="Pannetier, Theo" w:date="2024-06-04T20:47:00Z"/>
          <w:rPrChange w:id="185" w:author="Pannetier, Theo" w:date="2024-06-04T20:31:00Z">
            <w:rPr>
              <w:del w:id="186"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187" w:name="_Genetics"/>
      <w:bookmarkStart w:id="188" w:name="_Genetics_in_2.0"/>
      <w:bookmarkStart w:id="189" w:name="_Toc180771650"/>
      <w:bookmarkEnd w:id="187"/>
      <w:bookmarkEnd w:id="188"/>
      <w:r w:rsidRPr="00047DA9">
        <w:rPr>
          <w:rFonts w:eastAsiaTheme="minorEastAsia"/>
        </w:rPr>
        <w:t>Genetics</w:t>
      </w:r>
      <w:r w:rsidR="002D7F8C" w:rsidRPr="00047DA9">
        <w:rPr>
          <w:rFonts w:eastAsiaTheme="minorEastAsia"/>
        </w:rPr>
        <w:t xml:space="preserve"> in 2.0</w:t>
      </w:r>
      <w:bookmarkEnd w:id="189"/>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w:t>
      </w:r>
      <w:proofErr w:type="spellStart"/>
      <w:r w:rsidRPr="00047DA9">
        <w:rPr>
          <w:rFonts w:eastAsiaTheme="minorEastAsia" w:cs="Times New Roman"/>
          <w:i/>
          <w:iCs/>
          <w:szCs w:val="24"/>
          <w:lang w:val="en-GB"/>
        </w:rPr>
        <w:t>RangeShifter</w:t>
      </w:r>
      <w:proofErr w:type="spellEnd"/>
      <w:r w:rsidRPr="00047DA9">
        <w:rPr>
          <w:rFonts w:eastAsiaTheme="minorEastAsia" w:cs="Times New Roman"/>
          <w:i/>
          <w:iCs/>
          <w:szCs w:val="24"/>
          <w:lang w:val="en-GB"/>
        </w:rPr>
        <w:t xml:space="preserve">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proofErr w:type="spellStart"/>
      <w:r w:rsidRPr="00047DA9">
        <w:rPr>
          <w:rFonts w:eastAsiaTheme="minorEastAsia" w:cs="Times New Roman"/>
          <w:szCs w:val="24"/>
          <w:lang w:val="en-GB"/>
        </w:rPr>
        <w:t>RangeShifter</w:t>
      </w:r>
      <w:proofErr w:type="spellEnd"/>
      <w:r w:rsidRPr="00047DA9">
        <w:rPr>
          <w:rFonts w:eastAsiaTheme="minorEastAsia" w:cs="Times New Roman"/>
          <w:szCs w:val="24"/>
          <w:lang w:val="en-GB"/>
        </w:rPr>
        <w:t xml:space="preserve">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190" w:name="_Flexible_genetic_architecture"/>
      <w:bookmarkStart w:id="191" w:name="_Toc180771651"/>
      <w:bookmarkEnd w:id="190"/>
      <w:r w:rsidRPr="00047DA9">
        <w:rPr>
          <w:rFonts w:eastAsiaTheme="minorEastAsia"/>
        </w:rPr>
        <w:t>Flexible genetic architecture</w:t>
      </w:r>
      <w:bookmarkEnd w:id="191"/>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 xml:space="preserve">e will be several chromosomes and traits will be mapped across them. In contrast to </w:t>
      </w:r>
      <w:proofErr w:type="spellStart"/>
      <w:r w:rsidR="0067520E" w:rsidRPr="00047DA9">
        <w:rPr>
          <w:rFonts w:eastAsiaTheme="minorEastAsia" w:cs="Times New Roman"/>
          <w:szCs w:val="24"/>
          <w:lang w:val="en-GB"/>
        </w:rPr>
        <w:t>RangeShifter</w:t>
      </w:r>
      <w:proofErr w:type="spellEnd"/>
      <w:r w:rsidR="0067520E" w:rsidRPr="00047DA9">
        <w:rPr>
          <w:rFonts w:eastAsiaTheme="minorEastAsia" w:cs="Times New Roman"/>
          <w:szCs w:val="24"/>
          <w:lang w:val="en-GB"/>
        </w:rPr>
        <w:t xml:space="preserve">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192" w:name="_Genome_initialisation"/>
      <w:bookmarkStart w:id="193" w:name="_Toc180771652"/>
      <w:bookmarkEnd w:id="192"/>
      <w:r w:rsidRPr="00047DA9">
        <w:rPr>
          <w:rFonts w:eastAsiaTheme="minorEastAsia"/>
        </w:rPr>
        <w:t>Genome initialisation</w:t>
      </w:r>
      <w:bookmarkEnd w:id="193"/>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194" w:name="_Pleiotropy,_neutral_loci"/>
      <w:bookmarkStart w:id="195" w:name="_Toc180771653"/>
      <w:bookmarkEnd w:id="194"/>
      <w:r w:rsidRPr="00047DA9">
        <w:rPr>
          <w:rFonts w:eastAsiaTheme="minorEastAsia"/>
        </w:rPr>
        <w:t>Pleiotropy, neutral loci and mutation</w:t>
      </w:r>
      <w:bookmarkEnd w:id="195"/>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196" w:name="_Using_RangeShifter"/>
      <w:bookmarkStart w:id="197" w:name="_Toc180771654"/>
      <w:bookmarkEnd w:id="196"/>
      <w:r w:rsidRPr="00047DA9">
        <w:lastRenderedPageBreak/>
        <w:t xml:space="preserve">Using </w:t>
      </w:r>
      <w:proofErr w:type="spellStart"/>
      <w:r w:rsidRPr="00047DA9">
        <w:t>RangeShifter</w:t>
      </w:r>
      <w:bookmarkEnd w:id="197"/>
      <w:proofErr w:type="spellEnd"/>
    </w:p>
    <w:p w14:paraId="5BE31510" w14:textId="77777777" w:rsidR="0067520E" w:rsidRPr="00047DA9" w:rsidRDefault="0067520E" w:rsidP="00C57BF9">
      <w:pPr>
        <w:rPr>
          <w:szCs w:val="24"/>
        </w:rPr>
      </w:pPr>
      <w:proofErr w:type="spellStart"/>
      <w:r w:rsidRPr="00047DA9">
        <w:rPr>
          <w:szCs w:val="24"/>
        </w:rPr>
        <w:t>RangeShifter</w:t>
      </w:r>
      <w:proofErr w:type="spellEnd"/>
      <w:r w:rsidRPr="00047DA9">
        <w:rPr>
          <w:szCs w:val="24"/>
        </w:rPr>
        <w:t xml:space="preserve">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 but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 xml:space="preserve">In this chapter, we will describe how to use </w:t>
      </w:r>
      <w:proofErr w:type="spellStart"/>
      <w:r w:rsidRPr="00047DA9">
        <w:rPr>
          <w:szCs w:val="24"/>
        </w:rPr>
        <w:t>RangeShifter</w:t>
      </w:r>
      <w:proofErr w:type="spellEnd"/>
      <w:r w:rsidRPr="00047DA9">
        <w:rPr>
          <w:szCs w:val="24"/>
        </w:rPr>
        <w:t>.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w:t>
      </w:r>
      <w:proofErr w:type="spellStart"/>
      <w:r w:rsidRPr="00047DA9">
        <w:rPr>
          <w:szCs w:val="24"/>
        </w:rPr>
        <w:t>RangeShifter</w:t>
      </w:r>
      <w:proofErr w:type="spellEnd"/>
      <w:r w:rsidRPr="00047DA9">
        <w:rPr>
          <w:szCs w:val="24"/>
        </w:rPr>
        <w:t xml:space="preserve">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floating point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198" w:name="_Toc180771655"/>
      <w:r w:rsidRPr="00047DA9">
        <w:t>Inputs</w:t>
      </w:r>
      <w:bookmarkEnd w:id="198"/>
    </w:p>
    <w:p w14:paraId="0882A4E4" w14:textId="77777777" w:rsidR="0067520E" w:rsidRPr="00047DA9" w:rsidRDefault="0067520E" w:rsidP="009E434A">
      <w:pPr>
        <w:pStyle w:val="Heading3"/>
        <w:numPr>
          <w:ilvl w:val="2"/>
          <w:numId w:val="14"/>
        </w:numPr>
      </w:pPr>
      <w:bookmarkStart w:id="199" w:name="_Landscape_1"/>
      <w:bookmarkStart w:id="200" w:name="_Toc180771656"/>
      <w:bookmarkEnd w:id="199"/>
      <w:r w:rsidRPr="00047DA9">
        <w:t>Landscape</w:t>
      </w:r>
      <w:bookmarkEnd w:id="200"/>
    </w:p>
    <w:p w14:paraId="16FC6711" w14:textId="77777777" w:rsidR="0067520E" w:rsidRPr="00047DA9" w:rsidRDefault="0067520E" w:rsidP="00B35389">
      <w:pPr>
        <w:pStyle w:val="Keepnext"/>
      </w:pPr>
      <w:proofErr w:type="spellStart"/>
      <w:r w:rsidRPr="00047DA9">
        <w:t>RangeShifter</w:t>
      </w:r>
      <w:proofErr w:type="spellEnd"/>
      <w:r w:rsidRPr="00047DA9">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 xml:space="preserve">The rest of the file is a grid containing a value for each cell, one line per row. </w:t>
      </w:r>
      <w:proofErr w:type="spellStart"/>
      <w:r w:rsidRPr="00047DA9">
        <w:t>RangeShifter</w:t>
      </w:r>
      <w:proofErr w:type="spellEnd"/>
      <w:r w:rsidRPr="00047DA9">
        <w:t xml:space="preserve">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01"/>
      <w:commentRangeStart w:id="202"/>
      <w:r w:rsidRPr="00047DA9">
        <w:t>In the batch mode, the codes are required to be sequential integers starting from 1.</w:t>
      </w:r>
      <w:commentRangeEnd w:id="201"/>
      <w:r w:rsidR="00C44765" w:rsidRPr="00047DA9">
        <w:rPr>
          <w:rStyle w:val="CommentReference"/>
          <w:rFonts w:eastAsiaTheme="minorHAnsi" w:cstheme="minorBidi"/>
        </w:rPr>
        <w:commentReference w:id="201"/>
      </w:r>
      <w:commentRangeEnd w:id="202"/>
      <w:r w:rsidR="00240365" w:rsidRPr="00047DA9">
        <w:rPr>
          <w:rStyle w:val="CommentReference"/>
          <w:rFonts w:eastAsiaTheme="minorHAnsi" w:cstheme="minorBidi"/>
        </w:rPr>
        <w:commentReference w:id="202"/>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w:t>
      </w:r>
      <w:proofErr w:type="spellStart"/>
      <w:r w:rsidRPr="00047DA9">
        <w:t>RangeShifter</w:t>
      </w:r>
      <w:proofErr w:type="spellEnd"/>
      <w:r w:rsidRPr="00047DA9">
        <w:t xml:space="preserve"> requires a raster file for each habitat type. A given habitat file stores the percentage cover of that habitat for each cell (Figure 3.1). Percentage is represented with continuous numbers. </w:t>
      </w:r>
      <w:r w:rsidRPr="00047DA9">
        <w:rPr>
          <w:b/>
        </w:rPr>
        <w:t xml:space="preserve">Note that </w:t>
      </w:r>
      <w:proofErr w:type="spellStart"/>
      <w:r w:rsidRPr="00047DA9">
        <w:rPr>
          <w:b/>
        </w:rPr>
        <w:t>RangeShifter</w:t>
      </w:r>
      <w:proofErr w:type="spellEnd"/>
      <w:r w:rsidRPr="00047DA9">
        <w:rPr>
          <w:b/>
        </w:rPr>
        <w:t xml:space="preserve">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w:t>
      </w:r>
      <w:proofErr w:type="spellStart"/>
      <w:r w:rsidRPr="00047DA9">
        <w:rPr>
          <w:szCs w:val="24"/>
        </w:rPr>
        <w:t>RangeShifter</w:t>
      </w:r>
      <w:proofErr w:type="spellEnd"/>
      <w:r w:rsidRPr="00047DA9">
        <w:rPr>
          <w:szCs w:val="24"/>
        </w:rPr>
        <w:t xml:space="preserve">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03" w:name="_Species_distribution"/>
      <w:bookmarkStart w:id="204" w:name="_Toc180771657"/>
      <w:bookmarkEnd w:id="203"/>
      <w:r w:rsidRPr="00047DA9">
        <w:t>Species distribution</w:t>
      </w:r>
      <w:bookmarkEnd w:id="204"/>
    </w:p>
    <w:p w14:paraId="2751F56D" w14:textId="77777777" w:rsidR="0067520E" w:rsidRPr="00047DA9" w:rsidRDefault="0067520E" w:rsidP="00C57BF9">
      <w:pPr>
        <w:rPr>
          <w:szCs w:val="24"/>
        </w:rPr>
      </w:pPr>
      <w:r w:rsidRPr="00047DA9">
        <w:rPr>
          <w:szCs w:val="24"/>
        </w:rPr>
        <w:t>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 xml:space="preserve">The current version of </w:t>
      </w:r>
      <w:proofErr w:type="spellStart"/>
      <w:r w:rsidRPr="00047DA9">
        <w:rPr>
          <w:szCs w:val="24"/>
        </w:rPr>
        <w:t>RangeShifter</w:t>
      </w:r>
      <w:proofErr w:type="spellEnd"/>
      <w:r w:rsidRPr="00047DA9">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05" w:name="_The_graphical_user"/>
      <w:bookmarkStart w:id="206" w:name="_Toc180771658"/>
      <w:bookmarkEnd w:id="205"/>
      <w:r w:rsidRPr="00047DA9">
        <w:lastRenderedPageBreak/>
        <w:t>The graphical user interface</w:t>
      </w:r>
      <w:bookmarkEnd w:id="206"/>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w:t>
      </w:r>
      <w:proofErr w:type="spellStart"/>
      <w:r w:rsidRPr="00047DA9">
        <w:t>RangeShifter</w:t>
      </w:r>
      <w:proofErr w:type="spellEnd"/>
      <w:r w:rsidRPr="00047DA9">
        <w:t xml:space="preserve"> graphical user interface.</w:t>
      </w:r>
    </w:p>
    <w:p w14:paraId="2D5CF9BB" w14:textId="77777777" w:rsidR="0067520E" w:rsidRPr="00047DA9" w:rsidRDefault="0067520E" w:rsidP="009E434A">
      <w:pPr>
        <w:pStyle w:val="Heading3"/>
        <w:numPr>
          <w:ilvl w:val="2"/>
          <w:numId w:val="14"/>
        </w:numPr>
      </w:pPr>
      <w:bookmarkStart w:id="207" w:name="_Toc180771659"/>
      <w:r w:rsidRPr="00047DA9">
        <w:t>Main menu</w:t>
      </w:r>
      <w:bookmarkEnd w:id="207"/>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w:t>
      </w:r>
      <w:proofErr w:type="spellStart"/>
      <w:r w:rsidRPr="00047DA9">
        <w:rPr>
          <w:szCs w:val="24"/>
        </w:rPr>
        <w:t>RangeShifter</w:t>
      </w:r>
      <w:proofErr w:type="spellEnd"/>
      <w:r w:rsidRPr="00047DA9">
        <w:rPr>
          <w:szCs w:val="24"/>
        </w:rPr>
        <w:t xml:space="preserve"> and restart it.</w:t>
      </w:r>
    </w:p>
    <w:p w14:paraId="03CBC922" w14:textId="77777777" w:rsidR="0067520E" w:rsidRPr="00047DA9" w:rsidRDefault="0067520E" w:rsidP="009E434A">
      <w:pPr>
        <w:pStyle w:val="Heading3"/>
        <w:numPr>
          <w:ilvl w:val="2"/>
          <w:numId w:val="14"/>
        </w:numPr>
      </w:pPr>
      <w:bookmarkStart w:id="208" w:name="_Toc180771660"/>
      <w:r w:rsidRPr="00047DA9">
        <w:t>Getting started</w:t>
      </w:r>
      <w:bookmarkEnd w:id="208"/>
    </w:p>
    <w:p w14:paraId="3BEFC9DC" w14:textId="77777777" w:rsidR="0067520E" w:rsidRPr="00047DA9" w:rsidRDefault="0067520E" w:rsidP="00C57BF9">
      <w:pPr>
        <w:contextualSpacing/>
        <w:rPr>
          <w:szCs w:val="24"/>
        </w:rPr>
      </w:pPr>
      <w:r w:rsidRPr="00047DA9">
        <w:rPr>
          <w:szCs w:val="24"/>
        </w:rPr>
        <w:t xml:space="preserve">Open </w:t>
      </w:r>
      <w:proofErr w:type="spellStart"/>
      <w:r w:rsidRPr="00047DA9">
        <w:rPr>
          <w:szCs w:val="24"/>
        </w:rPr>
        <w:t>RangeShifter</w:t>
      </w:r>
      <w:proofErr w:type="spellEnd"/>
      <w:r w:rsidRPr="00047DA9">
        <w:rPr>
          <w:szCs w:val="24"/>
        </w:rPr>
        <w:t xml:space="preserve">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09" w:name="_Setting_the_landscape"/>
      <w:bookmarkStart w:id="210" w:name="_Toc180771661"/>
      <w:bookmarkEnd w:id="209"/>
      <w:r w:rsidRPr="00047DA9">
        <w:lastRenderedPageBreak/>
        <w:t>Setting the landscape</w:t>
      </w:r>
      <w:bookmarkEnd w:id="210"/>
    </w:p>
    <w:p w14:paraId="6EADAAF8" w14:textId="77777777" w:rsidR="0067520E" w:rsidRPr="00047DA9" w:rsidRDefault="0067520E" w:rsidP="00B35389">
      <w:pPr>
        <w:pStyle w:val="Keepnext"/>
      </w:pPr>
      <w:r w:rsidRPr="00047DA9">
        <w:t xml:space="preserve">From the drop down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w:t>
      </w:r>
      <w:proofErr w:type="spellStart"/>
      <w:r w:rsidRPr="00047DA9">
        <w:rPr>
          <w:szCs w:val="24"/>
        </w:rPr>
        <w:t>RangeShifter</w:t>
      </w:r>
      <w:proofErr w:type="spellEnd"/>
      <w:r w:rsidRPr="00047DA9">
        <w:rPr>
          <w:szCs w:val="24"/>
        </w:rPr>
        <w:t xml:space="preserve"> requires the maps to be text files with the standard six headers (see </w:t>
      </w:r>
      <w:hyperlink w:anchor="_Landscape_1" w:history="1">
        <w:r w:rsidRPr="00047DA9">
          <w:rPr>
            <w:rStyle w:val="Hyperlink"/>
            <w:szCs w:val="24"/>
          </w:rPr>
          <w:t>section 3.1.1</w:t>
        </w:r>
      </w:hyperlink>
      <w:r w:rsidRPr="00047DA9">
        <w:rPr>
          <w:szCs w:val="24"/>
        </w:rPr>
        <w:t xml:space="preserve">). The maps can either be real landscapes or artificial landscapes that have been previously generated with any landscape generator (including the one available in </w:t>
      </w:r>
      <w:proofErr w:type="spellStart"/>
      <w:r w:rsidRPr="00047DA9">
        <w:rPr>
          <w:szCs w:val="24"/>
        </w:rPr>
        <w:t>RangeShifter</w:t>
      </w:r>
      <w:proofErr w:type="spellEnd"/>
      <w:r w:rsidRPr="00047DA9">
        <w:rPr>
          <w:szCs w:val="24"/>
        </w:rPr>
        <w:t>).</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has to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has to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11" w:name="_Import_raster:_Landscape"/>
      <w:bookmarkStart w:id="212" w:name="_Import_raster:_Model"/>
      <w:bookmarkEnd w:id="211"/>
      <w:bookmarkEnd w:id="212"/>
      <w:r w:rsidRPr="00047DA9">
        <w:t>Import raster: model type</w:t>
      </w:r>
    </w:p>
    <w:p w14:paraId="4EBD45B9" w14:textId="77777777" w:rsidR="0067520E" w:rsidRPr="00047DA9" w:rsidRDefault="0067520E" w:rsidP="00C57BF9">
      <w:pPr>
        <w:rPr>
          <w:szCs w:val="24"/>
        </w:rPr>
      </w:pPr>
      <w:proofErr w:type="spellStart"/>
      <w:r w:rsidRPr="00047DA9">
        <w:rPr>
          <w:szCs w:val="24"/>
        </w:rPr>
        <w:t>RangeShifter</w:t>
      </w:r>
      <w:proofErr w:type="spellEnd"/>
      <w:r w:rsidRPr="00047DA9">
        <w:rPr>
          <w:szCs w:val="24"/>
        </w:rPr>
        <w:t xml:space="preserve">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xml:space="preserve">, </w:t>
      </w:r>
      <w:proofErr w:type="spellStart"/>
      <w:r w:rsidRPr="00047DA9">
        <w:rPr>
          <w:szCs w:val="24"/>
        </w:rPr>
        <w:t>RangeShifter</w:t>
      </w:r>
      <w:proofErr w:type="spellEnd"/>
      <w:r w:rsidRPr="00047DA9">
        <w:rPr>
          <w:szCs w:val="24"/>
        </w:rPr>
        <w:t xml:space="preserve">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213" w:name="_Dynamic_landscapes"/>
      <w:bookmarkEnd w:id="213"/>
      <w:r w:rsidRPr="00047DA9">
        <w:t>Dynamic landscapes</w:t>
      </w:r>
    </w:p>
    <w:p w14:paraId="6D99CFEA" w14:textId="77777777" w:rsidR="00BA4B4D" w:rsidRPr="00047DA9" w:rsidRDefault="009E2399" w:rsidP="00BA4B4D">
      <w:pPr>
        <w:rPr>
          <w:szCs w:val="24"/>
        </w:rPr>
      </w:pPr>
      <w:r w:rsidRPr="00047DA9">
        <w:rPr>
          <w:szCs w:val="24"/>
        </w:rPr>
        <w:t>Once a habitat codes or habitat quality landscape has been loaded, an option is provided to specify a dynamic landscape, i.e. one that changes during the course of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active, and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w:t>
      </w:r>
      <w:proofErr w:type="spellStart"/>
      <w:r w:rsidR="00D71131" w:rsidRPr="00047DA9">
        <w:rPr>
          <w:szCs w:val="24"/>
        </w:rPr>
        <w:t>RangeShifter</w:t>
      </w:r>
      <w:proofErr w:type="spellEnd"/>
      <w:r w:rsidR="00D71131" w:rsidRPr="00047DA9">
        <w:rPr>
          <w:szCs w:val="24"/>
        </w:rPr>
        <w:t xml:space="preserve">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 xml:space="preserve">Note that </w:t>
      </w:r>
      <w:proofErr w:type="spellStart"/>
      <w:r w:rsidRPr="00047DA9">
        <w:rPr>
          <w:szCs w:val="24"/>
        </w:rPr>
        <w:t>RangeShifter</w:t>
      </w:r>
      <w:proofErr w:type="spellEnd"/>
      <w:r w:rsidRPr="00047DA9">
        <w:rPr>
          <w:szCs w:val="24"/>
        </w:rPr>
        <w:t xml:space="preserve">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 xml:space="preserve">As an alternative to importing landscape maps, either real or artificial, </w:t>
      </w:r>
      <w:proofErr w:type="spellStart"/>
      <w:r w:rsidRPr="00047DA9">
        <w:t>RangeShifter</w:t>
      </w:r>
      <w:proofErr w:type="spellEnd"/>
      <w:r w:rsidRPr="00047DA9">
        <w:t xml:space="preserve">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w:t>
      </w:r>
      <w:proofErr w:type="spellStart"/>
      <w:r w:rsidRPr="00047DA9">
        <w:rPr>
          <w:szCs w:val="24"/>
        </w:rPr>
        <w:t>RangeShifter</w:t>
      </w:r>
      <w:proofErr w:type="spellEnd"/>
      <w:r w:rsidRPr="00047DA9">
        <w:rPr>
          <w:szCs w:val="24"/>
        </w:rPr>
        <w:t xml:space="preserve">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w:t>
      </w:r>
      <w:proofErr w:type="spellStart"/>
      <w:r w:rsidRPr="00047DA9">
        <w:rPr>
          <w:szCs w:val="24"/>
        </w:rPr>
        <w:t>RangeShifter</w:t>
      </w:r>
      <w:proofErr w:type="spellEnd"/>
      <w:r w:rsidRPr="00047DA9">
        <w:rPr>
          <w:szCs w:val="24"/>
        </w:rPr>
        <w:t xml:space="preserve">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214" w:name="_Importing_a_species"/>
      <w:bookmarkEnd w:id="214"/>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Thus they differ from artificial landscapes generated within </w:t>
      </w:r>
      <w:proofErr w:type="spellStart"/>
      <w:r w:rsidRPr="00047DA9">
        <w:rPr>
          <w:szCs w:val="24"/>
        </w:rPr>
        <w:t>RangeShifter</w:t>
      </w:r>
      <w:proofErr w:type="spellEnd"/>
      <w:r w:rsidRPr="00047DA9">
        <w:rPr>
          <w:szCs w:val="24"/>
        </w:rPr>
        <w:t xml:space="preserve">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215" w:name="_Toc180771662"/>
      <w:r w:rsidRPr="00047DA9">
        <w:lastRenderedPageBreak/>
        <w:t>Importing a species distribution map</w:t>
      </w:r>
      <w:bookmarkEnd w:id="215"/>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w:t>
      </w:r>
      <w:proofErr w:type="spellStart"/>
      <w:r w:rsidRPr="00047DA9">
        <w:rPr>
          <w:szCs w:val="24"/>
        </w:rPr>
        <w:t>RangeShifter</w:t>
      </w:r>
      <w:proofErr w:type="spellEnd"/>
      <w:r w:rsidRPr="00047DA9">
        <w:rPr>
          <w:szCs w:val="24"/>
        </w:rPr>
        <w:t xml:space="preserve">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216" w:name="_Environmental_gradient_1"/>
      <w:bookmarkStart w:id="217" w:name="_Toc180771663"/>
      <w:bookmarkEnd w:id="216"/>
      <w:r w:rsidRPr="00047DA9">
        <w:t>Environmental gradient</w:t>
      </w:r>
      <w:bookmarkEnd w:id="217"/>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If different stages have different fecundities, the same gradient will be applied to the respective fecundity values, assuming that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218" w:name="_Setting_the_species"/>
      <w:bookmarkStart w:id="219" w:name="_Toc180771664"/>
      <w:bookmarkEnd w:id="218"/>
      <w:r w:rsidRPr="00047DA9">
        <w:t>Setting the species parameters: population dynamics</w:t>
      </w:r>
      <w:bookmarkEnd w:id="219"/>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Number of reproductive seasons / year</w:t>
      </w:r>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r w:rsidRPr="00047DA9">
        <w:rPr>
          <w:i/>
        </w:rPr>
        <w:t>seasons / year</w:t>
      </w:r>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w:t>
      </w:r>
      <w:proofErr w:type="spellStart"/>
      <w:r w:rsidRPr="00047DA9">
        <w:t>RangeShifter</w:t>
      </w:r>
      <w:proofErr w:type="spellEnd"/>
      <w:r w:rsidRPr="00047DA9">
        <w:t>,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right hand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have to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proofErr w:type="spellStart"/>
      <w:r w:rsidRPr="00047DA9">
        <w:rPr>
          <w:i/>
          <w:szCs w:val="24"/>
        </w:rPr>
        <w:t>i</w:t>
      </w:r>
      <w:proofErr w:type="spellEnd"/>
      <w:r w:rsidRPr="00047DA9">
        <w:rPr>
          <w:szCs w:val="24"/>
        </w:rPr>
        <w:t xml:space="preserve">. A value of zero means that stage </w:t>
      </w:r>
      <w:proofErr w:type="spellStart"/>
      <w:r w:rsidRPr="00047DA9">
        <w:rPr>
          <w:i/>
          <w:szCs w:val="24"/>
        </w:rPr>
        <w:t>i</w:t>
      </w:r>
      <w:proofErr w:type="spellEnd"/>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 100/ha. A cell with 30% cover of habitat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These parameters related to demographic density-dependence can have a major influence on the outcomes of a model. Thus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047DA9">
        <w:rPr>
          <w:i/>
          <w:szCs w:val="24"/>
        </w:rPr>
        <w:t>K</w:t>
      </w:r>
      <w:r w:rsidRPr="00047DA9">
        <w:rPr>
          <w:szCs w:val="24"/>
        </w:rPr>
        <w:t>). However, in many case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particular values selected is ascertained.</w:t>
      </w:r>
    </w:p>
    <w:p w14:paraId="52A2D999" w14:textId="77777777" w:rsidR="0067520E" w:rsidRPr="00047DA9" w:rsidRDefault="0067520E" w:rsidP="009E434A">
      <w:pPr>
        <w:pStyle w:val="Heading3"/>
        <w:numPr>
          <w:ilvl w:val="2"/>
          <w:numId w:val="14"/>
        </w:numPr>
      </w:pPr>
      <w:bookmarkStart w:id="220" w:name="_Setting_the_species_1"/>
      <w:bookmarkStart w:id="221" w:name="_Toc180771665"/>
      <w:bookmarkEnd w:id="220"/>
      <w:r w:rsidRPr="00047DA9">
        <w:t>Setting the species parameters: dispersal</w:t>
      </w:r>
      <w:bookmarkEnd w:id="221"/>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will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xml:space="preserve">) this has been achieved both with </w:t>
      </w:r>
      <w:proofErr w:type="spellStart"/>
      <w:r w:rsidRPr="00047DA9">
        <w:rPr>
          <w:szCs w:val="24"/>
        </w:rPr>
        <w:t>RangeShifter</w:t>
      </w:r>
      <w:proofErr w:type="spellEnd"/>
      <w:r w:rsidRPr="00047DA9">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Each individual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The initial individual traits will sampled independently as above.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w:t>
      </w:r>
      <w:proofErr w:type="spellStart"/>
      <w:r w:rsidRPr="00047DA9">
        <w:rPr>
          <w:szCs w:val="24"/>
        </w:rPr>
        <w:t>RangeShifter</w:t>
      </w:r>
      <w:proofErr w:type="spellEnd"/>
      <w:r w:rsidRPr="00047DA9">
        <w:rPr>
          <w:szCs w:val="24"/>
        </w:rPr>
        <w:t xml:space="preserve">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222" w:author="Palmer, Steve" w:date="2020-11-01T09:57:00Z">
        <w:r w:rsidRPr="00047DA9" w:rsidDel="00F62F9C">
          <w:rPr>
            <w:szCs w:val="24"/>
          </w:rPr>
          <w:delText xml:space="preserve">transience </w:delText>
        </w:r>
      </w:del>
      <w:ins w:id="223"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kernel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Negative exponential</w:t>
      </w:r>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Double negative exponential</w:t>
      </w:r>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w:t>
      </w:r>
      <w:proofErr w:type="spellStart"/>
      <w:r w:rsidRPr="00047DA9">
        <w:rPr>
          <w:szCs w:val="24"/>
        </w:rPr>
        <w:t>RangeShifter</w:t>
      </w:r>
      <w:proofErr w:type="spellEnd"/>
      <w:r w:rsidRPr="00047DA9">
        <w:rPr>
          <w:szCs w:val="24"/>
        </w:rPr>
        <w:t xml:space="preserve">: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224" w:name="_Stochastic_Movement_Simulator,_1"/>
      <w:bookmarkEnd w:id="224"/>
      <w:r w:rsidRPr="00047DA9">
        <w:t>Stochastic Movement Simulator, SMS</w:t>
      </w:r>
    </w:p>
    <w:p w14:paraId="6AF17881" w14:textId="3E99507D" w:rsidR="0067520E" w:rsidRPr="00047DA9" w:rsidRDefault="0067520E" w:rsidP="00C57BF9">
      <w:pPr>
        <w:contextualSpacing/>
        <w:rPr>
          <w:szCs w:val="24"/>
        </w:rPr>
      </w:pPr>
      <w:r w:rsidRPr="00047DA9">
        <w:rPr>
          <w:szCs w:val="24"/>
        </w:rPr>
        <w:t xml:space="preserve">Two panels allow setting the parameters for SMS (Figure 3.19). This version of </w:t>
      </w:r>
      <w:proofErr w:type="spellStart"/>
      <w:r w:rsidRPr="00047DA9">
        <w:rPr>
          <w:szCs w:val="24"/>
        </w:rPr>
        <w:t>RangeShifter</w:t>
      </w:r>
      <w:proofErr w:type="spellEnd"/>
      <w:r w:rsidRPr="00047DA9">
        <w:rPr>
          <w:szCs w:val="24"/>
        </w:rPr>
        <w:t xml:space="preserve">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w:t>
      </w:r>
      <w:proofErr w:type="spellStart"/>
      <w:r w:rsidRPr="00047DA9">
        <w:rPr>
          <w:szCs w:val="24"/>
        </w:rPr>
        <w:t>RangeShifter</w:t>
      </w:r>
      <w:proofErr w:type="spellEnd"/>
      <w:r w:rsidRPr="00047DA9">
        <w:rPr>
          <w:szCs w:val="24"/>
        </w:rPr>
        <w:t xml:space="preserve"> v2.0 is the </w:t>
      </w:r>
      <w:r w:rsidRPr="00047DA9">
        <w:rPr>
          <w:i/>
          <w:szCs w:val="24"/>
        </w:rPr>
        <w:t>Straighten path after decision not to settle</w:t>
      </w:r>
      <w:r w:rsidRPr="00047DA9">
        <w:rPr>
          <w:szCs w:val="24"/>
        </w:rPr>
        <w:t xml:space="preserve"> check-box,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although care must be taken that individuals do not become trapped in patches surrounded by very high cost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w:t>
      </w:r>
      <w:proofErr w:type="spellStart"/>
      <w:r w:rsidRPr="00047DA9">
        <w:rPr>
          <w:szCs w:val="24"/>
        </w:rPr>
        <w:t>RangeShifter</w:t>
      </w:r>
      <w:proofErr w:type="spellEnd"/>
      <w:r w:rsidRPr="00047DA9">
        <w:rPr>
          <w:szCs w:val="24"/>
        </w:rPr>
        <w:t xml:space="preserve">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parameter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the rows represent females (f) and males (m) in the two stages. The first two columns specify the mate finding and maximum number of steps per year for each stage/sex. The remaining columns are for setting the numerator, inflection point and slope in case of density-dependent settlement, and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225" w:name="_Setting_the_genetics"/>
      <w:bookmarkStart w:id="226" w:name="_Toc180771666"/>
      <w:bookmarkEnd w:id="225"/>
      <w:r w:rsidRPr="00047DA9">
        <w:t>Setting the genetics parameters</w:t>
      </w:r>
      <w:bookmarkEnd w:id="226"/>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w:t>
      </w:r>
      <w:proofErr w:type="spellStart"/>
      <w:r w:rsidRPr="00047DA9">
        <w:rPr>
          <w:szCs w:val="24"/>
        </w:rPr>
        <w:t>RangeShifter</w:t>
      </w:r>
      <w:proofErr w:type="spellEnd"/>
      <w:r w:rsidRPr="00047DA9">
        <w:rPr>
          <w:szCs w:val="24"/>
        </w:rPr>
        <w:t xml:space="preserve">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traits;</w:t>
      </w:r>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proofErr w:type="spellStart"/>
      <w:r w:rsidRPr="00047DA9">
        <w:rPr>
          <w:i/>
          <w:szCs w:val="24"/>
        </w:rPr>
        <w:t>NLoci</w:t>
      </w:r>
      <w:proofErr w:type="spellEnd"/>
      <w:r w:rsidRPr="00047DA9">
        <w:rPr>
          <w:szCs w:val="24"/>
        </w:rPr>
        <w:t xml:space="preserve"> followed by a list of integers equal to the number of chromosomes, which specify the number of loci on each chromosome;</w:t>
      </w:r>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proofErr w:type="spellStart"/>
      <w:r w:rsidRPr="00047DA9">
        <w:rPr>
          <w:i/>
          <w:szCs w:val="24"/>
        </w:rPr>
        <w:t>NLoci</w:t>
      </w:r>
      <w:proofErr w:type="spellEnd"/>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227" w:name="_Setting_the_simulation"/>
      <w:bookmarkStart w:id="228" w:name="_Toc180771667"/>
      <w:bookmarkEnd w:id="227"/>
      <w:r w:rsidRPr="00047DA9">
        <w:lastRenderedPageBreak/>
        <w:t>Setting the simulation parameters</w:t>
      </w:r>
      <w:bookmarkEnd w:id="228"/>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regarding: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w:t>
      </w:r>
      <w:proofErr w:type="spellStart"/>
      <w:r w:rsidRPr="00047DA9">
        <w:t>RangeShifter</w:t>
      </w:r>
      <w:proofErr w:type="spellEnd"/>
      <w:r w:rsidRPr="00047DA9">
        <w:t xml:space="preserve"> v1), in which case it is regarded as having emigrated from the system or died. </w:t>
      </w:r>
    </w:p>
    <w:p w14:paraId="47AC5BA9" w14:textId="77777777" w:rsidR="0067520E" w:rsidRPr="00047DA9" w:rsidRDefault="0067520E" w:rsidP="00C57BF9">
      <w:pPr>
        <w:pStyle w:val="Heading4"/>
      </w:pPr>
      <w:bookmarkStart w:id="229" w:name="_Initialisation_rules"/>
      <w:bookmarkEnd w:id="229"/>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230" w:author="Palmer, Steve" w:date="2020-11-01T10:02:00Z">
        <w:r w:rsidR="0067520E" w:rsidRPr="00047DA9" w:rsidDel="00F62F9C">
          <w:delText xml:space="preserve">three </w:delText>
        </w:r>
      </w:del>
      <w:ins w:id="231"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individuals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The cell/patch will be saturated at its carrying capacity.</w:t>
      </w:r>
    </w:p>
    <w:p w14:paraId="7DEF7460" w14:textId="77777777" w:rsidR="0067520E" w:rsidRPr="00047DA9" w:rsidRDefault="0067520E" w:rsidP="008D38CB">
      <w:pPr>
        <w:pStyle w:val="Numbered"/>
      </w:pPr>
      <w:r w:rsidRPr="00047DA9">
        <w:rPr>
          <w:i/>
        </w:rPr>
        <w:t>At half K</w:t>
      </w:r>
      <w:r w:rsidRPr="00047DA9">
        <w:t>. The cell/patch will be saturated at half its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at its carrying capacity; 40% of the individuals will be at stage 1 age 1, 30% at stage 1 and minimum age for stage 1 and 30% at stage 2 and minimum age for stage 2. Note that these proportions must sum up to 1. Alternative initial age distributions comprise (</w:t>
      </w:r>
      <w:proofErr w:type="spellStart"/>
      <w:r w:rsidRPr="00047DA9">
        <w:rPr>
          <w:szCs w:val="24"/>
        </w:rPr>
        <w:t>i</w:t>
      </w:r>
      <w:proofErr w:type="spellEnd"/>
      <w:r w:rsidRPr="00047DA9">
        <w:rPr>
          <w:szCs w:val="24"/>
        </w:rPr>
        <w:t>)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232" w:name="_Free_initialization"/>
      <w:bookmarkEnd w:id="232"/>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r w:rsidRPr="00047DA9">
        <w:rPr>
          <w:i/>
        </w:rPr>
        <w:t>Restrict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a number of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have to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233" w:name="_From_species’_distribution"/>
      <w:bookmarkEnd w:id="233"/>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In the case of patch based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234" w:name="_From_Initialization_File"/>
      <w:bookmarkStart w:id="235" w:name="_From_initial_individuals"/>
      <w:bookmarkEnd w:id="234"/>
      <w:bookmarkEnd w:id="235"/>
      <w:r w:rsidRPr="00047DA9">
        <w:lastRenderedPageBreak/>
        <w:t>From initial individuals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w:t>
      </w:r>
      <w:proofErr w:type="spellStart"/>
      <w:r w:rsidRPr="00047DA9">
        <w:t>RangeShifter</w:t>
      </w:r>
      <w:proofErr w:type="spellEnd"/>
      <w:r w:rsidRPr="00047DA9">
        <w:t xml:space="preserve">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how to initialise each cell/patch. 0 = at its carrying capacity; 1 =  at half its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individuals / density to seed in each cell/patch in case of </w:t>
      </w:r>
      <w:proofErr w:type="spellStart"/>
      <w:r w:rsidRPr="00047DA9">
        <w:rPr>
          <w:i/>
          <w:szCs w:val="24"/>
        </w:rPr>
        <w:t>InitDens</w:t>
      </w:r>
      <w:proofErr w:type="spellEnd"/>
      <w:r w:rsidRPr="00047DA9">
        <w:rPr>
          <w:i/>
          <w:szCs w:val="24"/>
        </w:rPr>
        <w:t> </w:t>
      </w:r>
      <w:r w:rsidRPr="00047DA9">
        <w:rPr>
          <w:szCs w:val="24"/>
        </w:rPr>
        <w:t xml:space="preserve">= 2; otherwise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 0 this file will not be produced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w:t>
      </w:r>
      <w:proofErr w:type="spellStart"/>
      <w:r w:rsidRPr="00047DA9">
        <w:rPr>
          <w:szCs w:val="24"/>
        </w:rPr>
        <w:t>RangeShifter</w:t>
      </w:r>
      <w:proofErr w:type="spellEnd"/>
      <w:r w:rsidRPr="00047DA9">
        <w:rPr>
          <w:szCs w:val="24"/>
        </w:rPr>
        <w:t xml:space="preserve">,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2, but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r w:rsidRPr="00047DA9">
        <w:rPr>
          <w:i/>
        </w:rPr>
        <w:t>σ</w:t>
      </w:r>
      <w:r w:rsidRPr="00047DA9">
        <w:t>, but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w:t>
      </w:r>
      <w:proofErr w:type="spellStart"/>
      <w:r w:rsidRPr="00047DA9">
        <w:rPr>
          <w:szCs w:val="24"/>
        </w:rPr>
        <w:t>RangeShifter</w:t>
      </w:r>
      <w:proofErr w:type="spellEnd"/>
      <w:r w:rsidRPr="00047DA9">
        <w:rPr>
          <w:szCs w:val="24"/>
        </w:rPr>
        <w:t xml:space="preserve">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habitats percentage cover: each cell will be painted with the colour (either by default or set by the user) of its dominant habitat;</w:t>
      </w:r>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quality: cells will be coloured on a grey scale where black correspond to quality zero and white to quality 100;</w:t>
      </w:r>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screen-shot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proofErr w:type="spellStart"/>
      <w:r w:rsidRPr="00047DA9">
        <w:t>RangeShifter</w:t>
      </w:r>
      <w:proofErr w:type="spellEnd"/>
      <w:r w:rsidRPr="00047DA9">
        <w:t xml:space="preserve"> offers the possibility of saving maps as outputs in bitmap (*.bmp) format. All the maps produced will be saved in the folder </w:t>
      </w:r>
      <w:proofErr w:type="spellStart"/>
      <w:r w:rsidRPr="00047DA9">
        <w:rPr>
          <w:i/>
        </w:rPr>
        <w:t>Output_Maps</w:t>
      </w:r>
      <w:proofErr w:type="spellEnd"/>
      <w:r w:rsidRPr="00047DA9">
        <w:t>, which must be present in the working directory. Two types of map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236" w:name="_Batch_mode"/>
      <w:bookmarkStart w:id="237" w:name="_Ref371684055"/>
      <w:bookmarkStart w:id="238" w:name="_Toc180771668"/>
      <w:bookmarkEnd w:id="236"/>
      <w:r w:rsidRPr="00047DA9">
        <w:t>Batch mode</w:t>
      </w:r>
      <w:bookmarkEnd w:id="237"/>
      <w:bookmarkEnd w:id="238"/>
    </w:p>
    <w:p w14:paraId="31C11579" w14:textId="1EC52E0A" w:rsidR="0067520E" w:rsidRPr="00047DA9" w:rsidRDefault="002F6C60" w:rsidP="00C57BF9">
      <w:r w:rsidRPr="00047DA9">
        <w:t>In the GUI, t</w:t>
      </w:r>
      <w:r w:rsidR="0067520E" w:rsidRPr="00047DA9">
        <w:t xml:space="preserve">he batch option for </w:t>
      </w:r>
      <w:proofErr w:type="spellStart"/>
      <w:r w:rsidR="0067520E" w:rsidRPr="00047DA9">
        <w:t>RangeShifter</w:t>
      </w:r>
      <w:proofErr w:type="spellEnd"/>
      <w:r w:rsidR="0067520E" w:rsidRPr="00047DA9">
        <w:t xml:space="preserve">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w:t>
      </w:r>
      <w:proofErr w:type="spellStart"/>
      <w:r w:rsidRPr="00047DA9">
        <w:t>RangeShifter</w:t>
      </w:r>
      <w:proofErr w:type="spellEnd"/>
      <w:r w:rsidR="002F6C60" w:rsidRPr="00047DA9">
        <w:t xml:space="preserve"> </w:t>
      </w:r>
      <w:r w:rsidR="00026B6E" w:rsidRPr="00047DA9">
        <w:t>(</w:t>
      </w:r>
      <w:proofErr w:type="spellStart"/>
      <w:r w:rsidR="002F6C60" w:rsidRPr="00047DA9">
        <w:t>RangeShifter</w:t>
      </w:r>
      <w:proofErr w:type="spellEnd"/>
      <w:r w:rsidR="002F6C60" w:rsidRPr="00047DA9">
        <w:t>-batch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w:t>
      </w:r>
      <w:proofErr w:type="spellStart"/>
      <w:r w:rsidRPr="00047DA9">
        <w:t>RangeShifter</w:t>
      </w:r>
      <w:proofErr w:type="spellEnd"/>
      <w:r w:rsidRPr="00047DA9">
        <w:t xml:space="preserve">-batch is available on </w:t>
      </w:r>
      <w:hyperlink r:id="rId79" w:history="1">
        <w:r w:rsidRPr="00047DA9">
          <w:rPr>
            <w:rStyle w:val="Hyperlink"/>
          </w:rPr>
          <w:t>GitHub</w:t>
        </w:r>
      </w:hyperlink>
      <w:r w:rsidRPr="00047DA9">
        <w:t xml:space="preserve">, </w:t>
      </w:r>
      <w:ins w:id="239" w:author="Pannetier, Theo" w:date="2025-09-23T13:28:00Z" w16du:dateUtc="2025-09-23T12:28:00Z">
        <w:r w:rsidR="008318EB">
          <w:t xml:space="preserve">along with </w:t>
        </w:r>
      </w:ins>
      <w:ins w:id="240" w:author="Pannetier, Theo" w:date="2025-09-23T13:31:00Z" w16du:dateUtc="2025-09-23T12:31:00Z">
        <w:r w:rsidR="008318EB">
          <w:t xml:space="preserve">compiled distributions </w:t>
        </w:r>
      </w:ins>
      <w:ins w:id="241"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242" w:author="Pannetier, Theo" w:date="2025-09-23T13:28:00Z" w16du:dateUtc="2025-09-23T12:28:00Z">
        <w:r w:rsidR="008318EB">
          <w:t xml:space="preserve"> </w:t>
        </w:r>
      </w:ins>
      <w:del w:id="243" w:author="Pannetier, Theo" w:date="2025-09-23T13:33:00Z" w16du:dateUtc="2025-09-23T12:33:00Z">
        <w:r w:rsidRPr="00047DA9" w:rsidDel="008318EB">
          <w:delText>and t</w:delText>
        </w:r>
      </w:del>
      <w:ins w:id="244" w:author="Pannetier, Theo" w:date="2025-09-23T13:33:00Z" w16du:dateUtc="2025-09-23T12:33:00Z">
        <w:r w:rsidR="008318EB">
          <w:t>T</w:t>
        </w:r>
      </w:ins>
      <w:r w:rsidRPr="00047DA9">
        <w:t xml:space="preserve">he programme </w:t>
      </w:r>
      <w:del w:id="245" w:author="Pannetier, Theo" w:date="2025-09-23T13:33:00Z" w16du:dateUtc="2025-09-23T12:33:00Z">
        <w:r w:rsidRPr="00047DA9" w:rsidDel="008318EB">
          <w:delText xml:space="preserve">must </w:delText>
        </w:r>
      </w:del>
      <w:ins w:id="246" w:author="Pannetier, Theo" w:date="2025-09-23T13:33:00Z" w16du:dateUtc="2025-09-23T12:33:00Z">
        <w:r w:rsidR="008318EB">
          <w:t>can also</w:t>
        </w:r>
        <w:r w:rsidR="008318EB" w:rsidRPr="00047DA9">
          <w:t xml:space="preserve"> </w:t>
        </w:r>
      </w:ins>
      <w:r w:rsidRPr="00047DA9">
        <w:t xml:space="preserve">be compiled and built using </w:t>
      </w:r>
      <w:hyperlink r:id="rId80" w:history="1">
        <w:proofErr w:type="spellStart"/>
        <w:r w:rsidRPr="008318EB">
          <w:rPr>
            <w:rStyle w:val="Hyperlink"/>
          </w:rPr>
          <w:t>CMake</w:t>
        </w:r>
        <w:proofErr w:type="spellEnd"/>
      </w:hyperlink>
      <w:del w:id="247"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proofErr w:type="spellStart"/>
      <w:r w:rsidR="00026B6E" w:rsidRPr="008318EB">
        <w:rPr>
          <w:i/>
          <w:iCs/>
        </w:rPr>
        <w:t>Output_Maps</w:t>
      </w:r>
      <w:proofErr w:type="spellEnd"/>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proofErr w:type="spellStart"/>
      <w:r w:rsidR="00766B34" w:rsidRPr="00047DA9">
        <w:t>RangeShifter</w:t>
      </w:r>
      <w:proofErr w:type="spellEnd"/>
      <w:r w:rsidR="00766B34" w:rsidRPr="00047DA9">
        <w:t>-batch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a number of formatted fields (columns), they are best edited using Microsoft Excel or similar spreadsheet-editing software. </w:t>
      </w:r>
      <w:r w:rsidRPr="00047DA9">
        <w:rPr>
          <w:u w:val="single"/>
        </w:rPr>
        <w:t>All</w:t>
      </w:r>
      <w:r w:rsidRPr="00047DA9">
        <w:t xml:space="preserve"> the batch files </w:t>
      </w:r>
      <w:r w:rsidRPr="00047DA9">
        <w:rPr>
          <w:u w:val="single"/>
        </w:rPr>
        <w:t>must be</w:t>
      </w:r>
      <w:r w:rsidRPr="00047DA9">
        <w:t xml:space="preserve"> located in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file, and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248" w:name="_Toc180771669"/>
      <w:r w:rsidRPr="00047DA9">
        <w:t>Control file</w:t>
      </w:r>
      <w:bookmarkEnd w:id="248"/>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249" w:name="_Model_parameters"/>
      <w:bookmarkStart w:id="250" w:name="_Ref371685142"/>
      <w:bookmarkEnd w:id="249"/>
      <w:r w:rsidRPr="00047DA9">
        <w:lastRenderedPageBreak/>
        <w:t>Model parameters</w:t>
      </w:r>
      <w:bookmarkEnd w:id="250"/>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spellStart"/>
      <w:r w:rsidRPr="00047DA9">
        <w:t>RangeShifter</w:t>
      </w:r>
      <w:proofErr w:type="spellEnd"/>
      <w:r w:rsidRPr="00047DA9">
        <w:t>,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251" w:name="_Toc180771670"/>
      <w:r w:rsidRPr="00047DA9">
        <w:t>Parameter files</w:t>
      </w:r>
      <w:bookmarkEnd w:id="251"/>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a brief summary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resulting in an error message ‘Failed to read to EOF’ (i.e. to end of file). Text applies to file names only, and must not contain any embedded spaces; if no file is required for a particular simulation, the entry in the column must be set to NULL.</w:t>
      </w:r>
    </w:p>
    <w:p w14:paraId="4C56E03A" w14:textId="77777777" w:rsidR="0067520E" w:rsidRPr="00047DA9" w:rsidRDefault="0067520E" w:rsidP="00C57BF9">
      <w:r w:rsidRPr="00047DA9">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w:t>
      </w:r>
      <w:proofErr w:type="spellStart"/>
      <w:r w:rsidRPr="00047DA9">
        <w:t>RangeShifter</w:t>
      </w:r>
      <w:proofErr w:type="spellEnd"/>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w:t>
      </w:r>
      <w:proofErr w:type="spellStart"/>
      <w:r w:rsidRPr="00047DA9">
        <w:t>RangeShifter</w:t>
      </w:r>
      <w:proofErr w:type="spellEnd"/>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proofErr w:type="spellStart"/>
      <w:r w:rsidRPr="00047DA9">
        <w:rPr>
          <w:i/>
        </w:rPr>
        <w:t>LandNum</w:t>
      </w:r>
      <w:proofErr w:type="spellEnd"/>
      <w:r w:rsidRPr="00047DA9">
        <w:t xml:space="preserve"> 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252" w:name="_Outputs"/>
      <w:bookmarkEnd w:id="252"/>
      <w:proofErr w:type="spellStart"/>
      <w:r w:rsidRPr="00047DA9">
        <w:t>GeneticsFile</w:t>
      </w:r>
      <w:proofErr w:type="spellEnd"/>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proofErr w:type="spellStart"/>
      <w:r w:rsidRPr="00047DA9">
        <w:rPr>
          <w:i/>
          <w:iCs/>
        </w:rPr>
        <w:t>TraitsFile</w:t>
      </w:r>
      <w:proofErr w:type="spellEnd"/>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253" w:name="_Toc180771671"/>
      <w:r w:rsidRPr="00047DA9">
        <w:lastRenderedPageBreak/>
        <w:t>Outputs</w:t>
      </w:r>
      <w:bookmarkEnd w:id="253"/>
    </w:p>
    <w:p w14:paraId="06221D34" w14:textId="181EA4EA" w:rsidR="0067520E" w:rsidRPr="00047DA9" w:rsidRDefault="00380213" w:rsidP="00C57BF9">
      <w:pPr>
        <w:rPr>
          <w:szCs w:val="24"/>
        </w:rPr>
      </w:pPr>
      <w:proofErr w:type="spellStart"/>
      <w:r>
        <w:rPr>
          <w:szCs w:val="24"/>
        </w:rPr>
        <w:t>RangeShifter</w:t>
      </w:r>
      <w:proofErr w:type="spellEnd"/>
      <w:r>
        <w:rPr>
          <w:szCs w:val="24"/>
        </w:rPr>
        <w:t xml:space="preserve">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number and</w:t>
      </w:r>
      <w:r w:rsidR="0067520E" w:rsidRPr="00047DA9">
        <w:rPr>
          <w:szCs w:val="24"/>
        </w:rPr>
        <w:t xml:space="preserve"> also indicate the number of the landscape to which the output refers.</w:t>
      </w:r>
    </w:p>
    <w:p w14:paraId="65C6F9F4" w14:textId="77777777" w:rsidR="0067520E" w:rsidRPr="00047DA9" w:rsidRDefault="0067520E" w:rsidP="009E434A">
      <w:pPr>
        <w:pStyle w:val="Heading3"/>
        <w:numPr>
          <w:ilvl w:val="2"/>
          <w:numId w:val="14"/>
        </w:numPr>
      </w:pPr>
      <w:bookmarkStart w:id="254" w:name="_Toc180771672"/>
      <w:r w:rsidRPr="00047DA9">
        <w:t>Parameters</w:t>
      </w:r>
      <w:bookmarkEnd w:id="254"/>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255" w:name="_Species_range"/>
      <w:bookmarkStart w:id="256" w:name="_Toc180771673"/>
      <w:bookmarkEnd w:id="255"/>
      <w:r w:rsidRPr="00047DA9">
        <w:t>R</w:t>
      </w:r>
      <w:r w:rsidR="0067520E" w:rsidRPr="00047DA9">
        <w:t>ange</w:t>
      </w:r>
      <w:bookmarkEnd w:id="256"/>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257" w:name="_Toc180771674"/>
      <w:r w:rsidRPr="00047DA9">
        <w:lastRenderedPageBreak/>
        <w:t>Occupancy</w:t>
      </w:r>
      <w:bookmarkEnd w:id="257"/>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s been occupied in a given year</w:t>
      </w:r>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258" w:name="_Toc180771675"/>
      <w:r w:rsidRPr="00047DA9">
        <w:t>Populations</w:t>
      </w:r>
      <w:bookmarkEnd w:id="258"/>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259" w:name="_Individuals"/>
      <w:bookmarkStart w:id="260" w:name="_Toc180771676"/>
      <w:bookmarkEnd w:id="259"/>
      <w:r w:rsidRPr="00047DA9">
        <w:lastRenderedPageBreak/>
        <w:t>Individuals</w:t>
      </w:r>
      <w:bookmarkEnd w:id="260"/>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each individual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each individual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261" w:author="Pannetier, Theo" w:date="2025-09-23T13:51:00Z" w16du:dateUtc="2025-09-23T12:51:00Z">
        <w:r>
          <w:t>If at l</w:t>
        </w:r>
      </w:ins>
      <w:ins w:id="262" w:author="Pannetier, Theo" w:date="2025-09-23T13:52:00Z" w16du:dateUtc="2025-09-23T12:52:00Z">
        <w:r>
          <w:t xml:space="preserve">east one genetic load trait is specified, </w:t>
        </w:r>
        <w:proofErr w:type="spellStart"/>
        <w:r>
          <w:rPr>
            <w:i/>
            <w:iCs/>
          </w:rPr>
          <w:t>ProbViable</w:t>
        </w:r>
        <w:proofErr w:type="spellEnd"/>
        <w:r>
          <w:t>, the genetic fitness of the individual</w:t>
        </w:r>
      </w:ins>
      <w:ins w:id="263"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r w:rsidRPr="00047DA9">
        <w:rPr>
          <w:rFonts w:cs="Times New Roman"/>
          <w:szCs w:val="24"/>
          <w:lang w:val="en-GB"/>
        </w:rPr>
        <w:t>);</w:t>
      </w:r>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r w:rsidRPr="00047DA9">
        <w:rPr>
          <w:rFonts w:cs="Times New Roman"/>
          <w:szCs w:val="24"/>
          <w:lang w:val="en-GB"/>
        </w:rPr>
        <w:t>);</w:t>
      </w:r>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r w:rsidRPr="00047DA9">
        <w:rPr>
          <w:rFonts w:cs="Times New Roman"/>
          <w:szCs w:val="24"/>
          <w:lang w:val="en-GB"/>
        </w:rPr>
        <w:t>);</w:t>
      </w:r>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264" w:name="Table2"/>
      <w:r w:rsidRPr="00047DA9">
        <w:rPr>
          <w:b/>
          <w:sz w:val="22"/>
        </w:rPr>
        <w:t>Table 2</w:t>
      </w:r>
      <w:bookmarkEnd w:id="264"/>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265"/>
            <w:r w:rsidRPr="00047DA9">
              <w:t>age</w:t>
            </w:r>
            <w:commentRangeEnd w:id="265"/>
            <w:r w:rsidR="00380213">
              <w:rPr>
                <w:rStyle w:val="CommentReference"/>
                <w:rFonts w:cstheme="minorBidi"/>
                <w:noProof w:val="0"/>
                <w:lang w:val="en-US"/>
              </w:rPr>
              <w:commentReference w:id="265"/>
            </w:r>
          </w:p>
        </w:tc>
      </w:tr>
    </w:tbl>
    <w:p w14:paraId="0ACFE9F0" w14:textId="2CF3F1F0" w:rsidR="0067520E" w:rsidRPr="00047DA9" w:rsidRDefault="0067520E" w:rsidP="009E434A">
      <w:pPr>
        <w:pStyle w:val="Heading3"/>
        <w:numPr>
          <w:ilvl w:val="2"/>
          <w:numId w:val="14"/>
        </w:numPr>
      </w:pPr>
      <w:bookmarkStart w:id="266" w:name="_Toc180771677"/>
      <w:r w:rsidRPr="00047DA9">
        <w:t>Genetics</w:t>
      </w:r>
      <w:r w:rsidR="0006022B" w:rsidRPr="00047DA9">
        <w:t xml:space="preserve"> (in 2.0)</w:t>
      </w:r>
      <w:bookmarkEnd w:id="266"/>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each individual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267" w:name="_Genetics_(in_3.0)"/>
      <w:bookmarkStart w:id="268" w:name="_Toc180771678"/>
      <w:bookmarkEnd w:id="267"/>
      <w:r w:rsidRPr="00047DA9">
        <w:lastRenderedPageBreak/>
        <w:t>G</w:t>
      </w:r>
      <w:bookmarkStart w:id="269" w:name="GeneticsOutput"/>
      <w:bookmarkEnd w:id="269"/>
      <w:r w:rsidRPr="00047DA9">
        <w:t>enetics (in 3.0)</w:t>
      </w:r>
      <w:bookmarkEnd w:id="268"/>
    </w:p>
    <w:p w14:paraId="566A7224" w14:textId="3B91B473" w:rsidR="009D1A33" w:rsidRPr="00047DA9" w:rsidRDefault="009D1A33" w:rsidP="009D1A33">
      <w:pPr>
        <w:pStyle w:val="Heading3"/>
        <w:numPr>
          <w:ilvl w:val="3"/>
          <w:numId w:val="14"/>
        </w:numPr>
      </w:pPr>
      <w:bookmarkStart w:id="270" w:name="_Toc180771679"/>
      <w:r w:rsidRPr="00047DA9">
        <w:t>Sampling</w:t>
      </w:r>
      <w:bookmarkEnd w:id="270"/>
    </w:p>
    <w:p w14:paraId="66FB40BC" w14:textId="02D548FF" w:rsidR="001539B1" w:rsidRPr="00047DA9" w:rsidRDefault="001539B1" w:rsidP="0006022B">
      <w:r w:rsidRPr="00047DA9">
        <w:t xml:space="preserve">The volume of genetic output grows quickly with the number of individuals in the simulation, </w:t>
      </w:r>
      <w:del w:id="271" w:author="Pannetier, Theo" w:date="2025-09-23T13:56:00Z" w16du:dateUtc="2025-09-23T12:56:00Z">
        <w:r w:rsidRPr="00047DA9" w:rsidDel="00380213">
          <w:delText>and it is therefore crucial</w:delText>
        </w:r>
      </w:del>
      <w:ins w:id="272" w:author="Pannetier, Theo" w:date="2025-09-23T13:56:00Z" w16du:dateUtc="2025-09-23T12:56:00Z">
        <w:r w:rsidR="00380213">
          <w:t xml:space="preserve">so </w:t>
        </w:r>
        <w:proofErr w:type="spellStart"/>
        <w:r w:rsidR="00380213">
          <w:t>RangeShifter</w:t>
        </w:r>
        <w:proofErr w:type="spellEnd"/>
        <w:r w:rsidR="00380213">
          <w:t xml:space="preserve">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a number of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273" w:name="_Toc180771680"/>
      <w:r w:rsidRPr="00047DA9">
        <w:t>Allele values</w:t>
      </w:r>
      <w:bookmarkEnd w:id="273"/>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w:t>
      </w:r>
      <w:proofErr w:type="spellStart"/>
      <w:r w:rsidRPr="00047DA9">
        <w:rPr>
          <w:i/>
          <w:iCs/>
        </w:rPr>
        <w:t>sim_nb</w:t>
      </w:r>
      <w:proofErr w:type="spellEnd"/>
      <w:r w:rsidRPr="00047DA9">
        <w:rPr>
          <w:i/>
          <w:iCs/>
        </w:rPr>
        <w:t>&gt;</w:t>
      </w:r>
      <w:r w:rsidRPr="00D00707">
        <w:rPr>
          <w:i/>
          <w:iCs/>
        </w:rPr>
        <w:t>_Land</w:t>
      </w:r>
      <w:r w:rsidRPr="00047DA9">
        <w:rPr>
          <w:i/>
          <w:iCs/>
        </w:rPr>
        <w:t>&lt;</w:t>
      </w:r>
      <w:proofErr w:type="spellStart"/>
      <w:r w:rsidRPr="00047DA9">
        <w:rPr>
          <w:i/>
          <w:iCs/>
        </w:rPr>
        <w:t>landscape_nb</w:t>
      </w:r>
      <w:proofErr w:type="spellEnd"/>
      <w:r w:rsidRPr="00047DA9">
        <w:rPr>
          <w:i/>
          <w:iCs/>
        </w:rPr>
        <w:t>&gt;</w:t>
      </w:r>
      <w:r w:rsidRPr="00D00707">
        <w:rPr>
          <w:i/>
          <w:iCs/>
        </w:rPr>
        <w:t>_Rep</w:t>
      </w:r>
      <w:r w:rsidRPr="00047DA9">
        <w:rPr>
          <w:i/>
          <w:iCs/>
        </w:rPr>
        <w:t>&lt;</w:t>
      </w:r>
      <w:proofErr w:type="spellStart"/>
      <w:r w:rsidRPr="00047DA9">
        <w:rPr>
          <w:i/>
          <w:iCs/>
        </w:rPr>
        <w:t>replicate_nb</w:t>
      </w:r>
      <w:proofErr w:type="spellEnd"/>
      <w:r w:rsidRPr="00047DA9">
        <w:rPr>
          <w:i/>
          <w:iCs/>
        </w:rPr>
        <w:t>&gt;</w:t>
      </w:r>
      <w:r w:rsidRPr="00D00707">
        <w:rPr>
          <w:i/>
          <w:iCs/>
        </w:rPr>
        <w:t>_</w:t>
      </w:r>
      <w:proofErr w:type="spellStart"/>
      <w:r w:rsidRPr="00D00707">
        <w:rPr>
          <w:i/>
          <w:iCs/>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274" w:name="_Toc180771681"/>
      <w:r w:rsidRPr="00047DA9">
        <w:t>Neutral genetics</w:t>
      </w:r>
      <w:bookmarkEnd w:id="274"/>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proofErr w:type="spellStart"/>
      <w:r w:rsidR="00D32894" w:rsidRPr="00D00707">
        <w:rPr>
          <w:i/>
          <w:iCs/>
          <w:lang w:val="en-GB"/>
        </w:rPr>
        <w:t>F</w:t>
      </w:r>
      <w:r w:rsidR="00D32894" w:rsidRPr="00D00707">
        <w:rPr>
          <w:i/>
          <w:iCs/>
          <w:vertAlign w:val="subscript"/>
          <w:lang w:val="en-GB"/>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proofErr w:type="spellStart"/>
      <w:r w:rsidRPr="00047DA9">
        <w:rPr>
          <w:iCs/>
          <w:szCs w:val="24"/>
          <w:lang w:eastAsia="en-GB"/>
        </w:rPr>
        <w:t>RangeShifter</w:t>
      </w:r>
      <w:proofErr w:type="spellEnd"/>
      <w:r w:rsidRPr="00047DA9">
        <w:rPr>
          <w:iCs/>
          <w:szCs w:val="24"/>
          <w:lang w:eastAsia="en-GB"/>
        </w:rPr>
        <w:t xml:space="preserve">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370E5D">
        <w:rPr>
          <w:i/>
          <w:iCs/>
          <w:szCs w:val="24"/>
          <w:lang w:eastAsia="en-GB"/>
        </w:rPr>
        <w:t>F</w:t>
      </w:r>
      <w:r w:rsidRPr="00370E5D">
        <w:rPr>
          <w:i/>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 xml:space="preserve">-stats for haploid organisms – in this case, heterozygosity terms evaluate to zero. Reminder: in </w:t>
      </w:r>
      <w:proofErr w:type="spellStart"/>
      <w:r w:rsidRPr="00047DA9">
        <w:rPr>
          <w:iCs/>
          <w:szCs w:val="24"/>
          <w:lang w:eastAsia="en-GB"/>
        </w:rPr>
        <w:t>RangeShifter</w:t>
      </w:r>
      <w:proofErr w:type="spellEnd"/>
      <w:r w:rsidRPr="00047DA9">
        <w:rPr>
          <w:iCs/>
          <w:szCs w:val="24"/>
          <w:lang w:eastAsia="en-GB"/>
        </w:rPr>
        <w:t>,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proofErr w:type="spellStart"/>
      <w:r w:rsidRPr="00047DA9">
        <w:rPr>
          <w:i/>
          <w:szCs w:val="24"/>
          <w:lang w:eastAsia="en-GB"/>
        </w:rPr>
        <w:t>i</w:t>
      </w:r>
      <w:proofErr w:type="spellEnd"/>
      <w:r w:rsidRPr="00047DA9">
        <w:rPr>
          <w:i/>
          <w:szCs w:val="24"/>
          <w:lang w:eastAsia="en-GB"/>
        </w:rPr>
        <w:t xml:space="preserve">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r w:rsidR="00E30382" w:rsidRPr="00047DA9">
        <w:rPr>
          <w:i/>
          <w:szCs w:val="24"/>
          <w:vertAlign w:val="subscript"/>
          <w:lang w:eastAsia="en-GB"/>
        </w:rPr>
        <w:t>l,u</w:t>
      </w:r>
      <w:r w:rsidR="00CE3B3F">
        <w:rPr>
          <w:iCs/>
          <w:szCs w:val="24"/>
          <w:lang w:eastAsia="en-GB"/>
        </w:rPr>
        <w:t xml:space="preserve"> </w:t>
      </w:r>
      <w:r w:rsidR="00671D22" w:rsidRPr="00047DA9">
        <w:rPr>
          <w:iCs/>
          <w:szCs w:val="24"/>
          <w:lang w:eastAsia="en-GB"/>
        </w:rPr>
        <w:t>where</w:t>
      </w:r>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noProof/>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rPr>
          <w:noProof/>
        </w:rPr>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w:t>
      </w:r>
      <w:proofErr w:type="spellStart"/>
      <w:r w:rsidR="00DD0604" w:rsidRPr="00047DA9">
        <w:t>RangeShifter</w:t>
      </w:r>
      <w:proofErr w:type="spellEnd"/>
      <w:r w:rsidR="00DD0604" w:rsidRPr="00047DA9">
        <w:t>,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noProof/>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w:r>
        <w:rPr>
          <w:rFonts w:ascii="Cambria Math" w:hAnsi="Cambria Math"/>
          <w:i/>
          <w:noProof/>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w:r>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rPr>
          <w:noProof/>
        </w:rPr>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proofErr w:type="spellStart"/>
      <w:r w:rsidR="002B5B15" w:rsidRPr="00047DA9">
        <w:rPr>
          <w:i/>
          <w:iCs/>
          <w:vertAlign w:val="subscript"/>
        </w:rPr>
        <w:t>i</w:t>
      </w:r>
      <w:proofErr w:type="spellEnd"/>
      <w:r w:rsidR="002B5B15" w:rsidRPr="00047DA9">
        <w:t xml:space="preserve"> (such that the average of </w:t>
      </w:r>
      <w:r w:rsidR="002B5B15" w:rsidRPr="00047DA9">
        <w:rPr>
          <w:i/>
          <w:iCs/>
        </w:rPr>
        <w:t>β</w:t>
      </w:r>
      <w:proofErr w:type="spellStart"/>
      <w:r w:rsidR="002B5B15" w:rsidRPr="00047DA9">
        <w:rPr>
          <w:i/>
          <w:iCs/>
          <w:vertAlign w:val="subscript"/>
        </w:rPr>
        <w:t>i</w:t>
      </w:r>
      <w:proofErr w:type="spellEnd"/>
      <w:r w:rsidR="002B5B15" w:rsidRPr="00047DA9">
        <w:t xml:space="preserve"> over </w:t>
      </w:r>
      <w:proofErr w:type="spellStart"/>
      <w:r w:rsidR="002B5B15" w:rsidRPr="00047DA9">
        <w:rPr>
          <w:i/>
          <w:iCs/>
        </w:rPr>
        <w:t>i</w:t>
      </w:r>
      <w:proofErr w:type="spellEnd"/>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proofErr w:type="spellStart"/>
      <w:r w:rsidR="002B5B15" w:rsidRPr="00047DA9">
        <w:rPr>
          <w:i/>
          <w:iCs/>
        </w:rPr>
        <w:t>i</w:t>
      </w:r>
      <w:proofErr w:type="spellEnd"/>
      <w:r w:rsidR="002B5B15" w:rsidRPr="00047DA9">
        <w:t xml:space="preserve"> ≠ </w:t>
      </w:r>
      <w:proofErr w:type="spellStart"/>
      <w:r w:rsidR="002B5B15" w:rsidRPr="00047DA9">
        <w:rPr>
          <w:i/>
          <w:iCs/>
        </w:rPr>
        <w:t>i</w:t>
      </w:r>
      <w:proofErr w:type="spellEnd"/>
      <w:r w:rsidR="002B5B15" w:rsidRPr="00047DA9">
        <w:rPr>
          <w:i/>
          <w:iCs/>
        </w:rPr>
        <w:t>’</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275" w:name="_Toc180771682"/>
      <w:r w:rsidRPr="00047DA9">
        <w:t>Per-locus neutral genetics</w:t>
      </w:r>
      <w:bookmarkEnd w:id="275"/>
    </w:p>
    <w:p w14:paraId="0BBF271E" w14:textId="1F0CAE80" w:rsidR="00395B84" w:rsidRPr="00047DA9" w:rsidRDefault="00395B84" w:rsidP="00395B84">
      <w:r w:rsidRPr="00047DA9">
        <w:t xml:space="preserve">If the Weir and Cockerham method is enabled, </w:t>
      </w:r>
      <w:proofErr w:type="spellStart"/>
      <w:r w:rsidRPr="00047DA9">
        <w:t>RangeShifter</w:t>
      </w:r>
      <w:proofErr w:type="spellEnd"/>
      <w:r w:rsidRPr="00047DA9">
        <w:t xml:space="preserve">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w:t>
      </w:r>
      <w:proofErr w:type="spellStart"/>
      <w:r w:rsidRPr="00047DA9">
        <w:rPr>
          <w:i/>
          <w:iCs/>
          <w:lang w:val="en-GB"/>
        </w:rPr>
        <w:t>i</w:t>
      </w:r>
      <w:proofErr w:type="spellEnd"/>
      <w:r w:rsidRPr="00047DA9">
        <w:rPr>
          <w:i/>
          <w:iCs/>
          <w:lang w:val="en-GB"/>
        </w:rPr>
        <w:t>&gt;_het</w:t>
      </w:r>
      <w:r w:rsidRPr="00047DA9">
        <w:rPr>
          <w:lang w:val="en-GB"/>
        </w:rPr>
        <w:t xml:space="preserve"> for each patch </w:t>
      </w:r>
      <w:proofErr w:type="spellStart"/>
      <w:r w:rsidR="00586E62" w:rsidRPr="00047DA9">
        <w:rPr>
          <w:i/>
          <w:iCs/>
          <w:lang w:val="en-GB"/>
        </w:rPr>
        <w:t>i</w:t>
      </w:r>
      <w:proofErr w:type="spellEnd"/>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proofErr w:type="spellStart"/>
      <w:r w:rsidR="00586E62" w:rsidRPr="00047DA9">
        <w:rPr>
          <w:i/>
          <w:iCs/>
          <w:lang w:val="en-GB"/>
        </w:rPr>
        <w:t>i</w:t>
      </w:r>
      <w:proofErr w:type="spellEnd"/>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276" w:name="_Toc180771683"/>
      <w:r w:rsidRPr="00047DA9">
        <w:t>Pairwise patch neutral genetics</w:t>
      </w:r>
      <w:bookmarkEnd w:id="276"/>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D00707">
        <w:rPr>
          <w:i/>
          <w:iCs/>
          <w:vertAlign w:val="subscript"/>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proofErr w:type="spellStart"/>
      <w:r w:rsidRPr="00047DA9">
        <w:rPr>
          <w:i/>
          <w:iCs/>
          <w:vertAlign w:val="subscript"/>
        </w:rPr>
        <w:t>i</w:t>
      </w:r>
      <w:proofErr w:type="spellEnd"/>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277" w:name="_Toc180771684"/>
      <w:r w:rsidRPr="00047DA9">
        <w:t>Traits</w:t>
      </w:r>
      <w:bookmarkEnd w:id="277"/>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278" w:name="_Toc180771685"/>
      <w:r w:rsidRPr="00047DA9">
        <w:t>Connectivity matrix</w:t>
      </w:r>
      <w:bookmarkEnd w:id="278"/>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279" w:name="_Examples_&amp;_Tutorials"/>
      <w:bookmarkEnd w:id="279"/>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280" w:name="_Heat_maps"/>
      <w:bookmarkStart w:id="281" w:name="_Toc180771686"/>
      <w:bookmarkEnd w:id="280"/>
      <w:r w:rsidRPr="00047DA9">
        <w:t>Heat maps</w:t>
      </w:r>
      <w:bookmarkEnd w:id="281"/>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simulation, and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282" w:author="Pannetier, Theo" w:date="2025-09-23T14:15:00Z" w16du:dateUtc="2025-09-23T13:15:00Z"/>
        </w:rPr>
      </w:pPr>
      <w:bookmarkStart w:id="283" w:name="_Toc180771687"/>
      <w:del w:id="284" w:author="Pannetier, Theo" w:date="2025-09-23T14:15:00Z" w16du:dateUtc="2025-09-23T13:15:00Z">
        <w:r w:rsidRPr="00047DA9" w:rsidDel="00006E96">
          <w:delText xml:space="preserve">Log </w:delText>
        </w:r>
        <w:commentRangeStart w:id="285"/>
        <w:r w:rsidRPr="00047DA9" w:rsidDel="00006E96">
          <w:delText>file</w:delText>
        </w:r>
      </w:del>
      <w:bookmarkEnd w:id="283"/>
      <w:commentRangeEnd w:id="285"/>
      <w:r w:rsidR="00006E96">
        <w:rPr>
          <w:rStyle w:val="CommentReference"/>
          <w:rFonts w:eastAsiaTheme="minorHAnsi" w:cstheme="minorBidi"/>
          <w:b w:val="0"/>
          <w:i w:val="0"/>
          <w:lang w:val="en-US"/>
        </w:rPr>
        <w:commentReference w:id="285"/>
      </w:r>
    </w:p>
    <w:p w14:paraId="0459E6CE" w14:textId="0994BAF4" w:rsidR="00C829A3" w:rsidRPr="00047DA9" w:rsidDel="00006E96" w:rsidRDefault="00C829A3" w:rsidP="00C829A3">
      <w:pPr>
        <w:rPr>
          <w:del w:id="286" w:author="Pannetier, Theo" w:date="2025-09-23T14:15:00Z" w16du:dateUtc="2025-09-23T13:15:00Z"/>
        </w:rPr>
      </w:pPr>
      <w:del w:id="287"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288"/>
        <w:r w:rsidRPr="00047DA9" w:rsidDel="00006E96">
          <w:delText>error codes</w:delText>
        </w:r>
      </w:del>
      <w:commentRangeEnd w:id="288"/>
      <w:r w:rsidR="00345ED4">
        <w:rPr>
          <w:rStyle w:val="CommentReference"/>
          <w:rFonts w:eastAsiaTheme="minorHAnsi" w:cstheme="minorBidi"/>
          <w:lang w:val="en-US"/>
        </w:rPr>
        <w:commentReference w:id="288"/>
      </w:r>
      <w:del w:id="289"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290" w:name="_Toc180771688"/>
      <w:r w:rsidRPr="00047DA9">
        <w:lastRenderedPageBreak/>
        <w:t>Examples &amp; Tutorials</w:t>
      </w:r>
      <w:bookmarkEnd w:id="290"/>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spellStart"/>
      <w:r w:rsidRPr="00047DA9">
        <w:rPr>
          <w:szCs w:val="24"/>
        </w:rPr>
        <w:t>RangeShifter</w:t>
      </w:r>
      <w:proofErr w:type="spellEnd"/>
      <w:r w:rsidRPr="00047DA9">
        <w:rPr>
          <w:szCs w:val="24"/>
        </w:rPr>
        <w:t>, and help in becoming familiar with the software. We will use the same parameters we used in the paper; however, experimenting by trying different parameters and combinations of options is recommended good practice for getting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291" w:name="_Exercise_1"/>
      <w:bookmarkStart w:id="292" w:name="_Toc180771689"/>
      <w:bookmarkEnd w:id="291"/>
      <w:r w:rsidRPr="00047DA9">
        <w:t>Exercise 1</w:t>
      </w:r>
      <w:bookmarkEnd w:id="292"/>
      <w:r w:rsidRPr="00047DA9">
        <w:t xml:space="preserve"> </w:t>
      </w:r>
    </w:p>
    <w:p w14:paraId="47B3483B" w14:textId="0191D9FF" w:rsidR="0067520E" w:rsidRPr="00047DA9" w:rsidRDefault="00301C87" w:rsidP="009E434A">
      <w:pPr>
        <w:pStyle w:val="Heading3"/>
        <w:numPr>
          <w:ilvl w:val="2"/>
          <w:numId w:val="14"/>
        </w:numPr>
      </w:pPr>
      <w:bookmarkStart w:id="293" w:name="_Toc180771690"/>
      <w:r w:rsidRPr="00047DA9">
        <w:t>R</w:t>
      </w:r>
      <w:r w:rsidR="0067520E" w:rsidRPr="00047DA9">
        <w:t>ange expansion, long-distance dispersal and environmental stochasticity</w:t>
      </w:r>
      <w:bookmarkEnd w:id="293"/>
    </w:p>
    <w:p w14:paraId="43E6EAA8" w14:textId="77777777" w:rsidR="0067520E" w:rsidRPr="00047DA9" w:rsidRDefault="0067520E" w:rsidP="00C57BF9">
      <w:pPr>
        <w:rPr>
          <w:szCs w:val="24"/>
        </w:rPr>
      </w:pPr>
      <w:r w:rsidRPr="00047DA9">
        <w:rPr>
          <w:szCs w:val="24"/>
        </w:rPr>
        <w:t xml:space="preserve">This is an example of how </w:t>
      </w:r>
      <w:proofErr w:type="spellStart"/>
      <w:r w:rsidRPr="00047DA9">
        <w:rPr>
          <w:szCs w:val="24"/>
        </w:rPr>
        <w:t>RangeShifter</w:t>
      </w:r>
      <w:proofErr w:type="spellEnd"/>
      <w:r w:rsidRPr="00047DA9">
        <w:rPr>
          <w:szCs w:val="24"/>
        </w:rPr>
        <w:t xml:space="preserve"> can be used at national scale for modelling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w:t>
      </w:r>
      <w:proofErr w:type="spellStart"/>
      <w:r w:rsidRPr="00047DA9">
        <w:t>RangeShifter</w:t>
      </w:r>
      <w:proofErr w:type="spellEnd"/>
      <w:r w:rsidRPr="00047DA9">
        <w:t xml:space="preserve">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these folders are required by the program and always have to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map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into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its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In order to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exercise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r w:rsidRPr="00047DA9">
        <w:rPr>
          <w:i/>
        </w:rPr>
        <w:t>Transfer</w:t>
      </w:r>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each individual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habitat, but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example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294" w:name="_Exercise_2"/>
      <w:bookmarkStart w:id="295" w:name="_Toc180771691"/>
      <w:bookmarkEnd w:id="294"/>
      <w:r w:rsidRPr="00047DA9">
        <w:t>Exercise 2</w:t>
      </w:r>
      <w:bookmarkEnd w:id="295"/>
      <w:r w:rsidRPr="00047DA9">
        <w:t xml:space="preserve"> </w:t>
      </w:r>
    </w:p>
    <w:p w14:paraId="2995979E" w14:textId="77777777" w:rsidR="0067520E" w:rsidRPr="00047DA9" w:rsidRDefault="0067520E" w:rsidP="009E434A">
      <w:pPr>
        <w:pStyle w:val="Heading3"/>
        <w:numPr>
          <w:ilvl w:val="2"/>
          <w:numId w:val="14"/>
        </w:numPr>
      </w:pPr>
      <w:bookmarkStart w:id="296" w:name="_Toc180771692"/>
      <w:r w:rsidRPr="00047DA9">
        <w:t>Landscape-scale connectivity, matrix permeability and dispersal behaviour</w:t>
      </w:r>
      <w:bookmarkEnd w:id="296"/>
      <w:r w:rsidR="00EC4BC7" w:rsidRPr="00047DA9">
        <w:t xml:space="preserve">   </w:t>
      </w:r>
    </w:p>
    <w:p w14:paraId="7AB0B149" w14:textId="759B3512" w:rsidR="008447E3" w:rsidRPr="00047DA9" w:rsidRDefault="008447E3" w:rsidP="008447E3">
      <w:r w:rsidRPr="00047DA9">
        <w:t xml:space="preserve">If you are using </w:t>
      </w:r>
      <w:proofErr w:type="spellStart"/>
      <w:r w:rsidRPr="00047DA9">
        <w:t>RangeShifter</w:t>
      </w:r>
      <w:proofErr w:type="spellEnd"/>
      <w:r w:rsidRPr="00047DA9">
        <w:t xml:space="preserve"> v2.0 in batch mode or </w:t>
      </w:r>
      <w:proofErr w:type="spellStart"/>
      <w:r w:rsidRPr="00047DA9">
        <w:t>RangeShifter</w:t>
      </w:r>
      <w:proofErr w:type="spellEnd"/>
      <w:r w:rsidRPr="00047DA9">
        <w:t xml:space="preserve">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297" w:name="_Hlk180660212"/>
      <w:r w:rsidRPr="00047DA9">
        <w:t xml:space="preserve">In our second example, </w:t>
      </w:r>
      <w:proofErr w:type="spellStart"/>
      <w:r w:rsidRPr="00047DA9">
        <w:t>RangeShifter</w:t>
      </w:r>
      <w:proofErr w:type="spellEnd"/>
      <w:r w:rsidRPr="00047DA9">
        <w:t xml:space="preserve">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297"/>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w:t>
      </w:r>
      <w:proofErr w:type="spellStart"/>
      <w:r w:rsidRPr="00047DA9">
        <w:t>RangeShifter</w:t>
      </w:r>
      <w:proofErr w:type="spellEnd"/>
      <w:r w:rsidRPr="00047DA9">
        <w:t xml:space="preserve">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these folders are required by the program and always have to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94" o:title=""/>
          </v:shape>
          <o:OLEObject Type="Embed" ProgID="Equation.3" ShapeID="_x0000_i1027" DrawAspect="Content" ObjectID="_1820320240"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w:t>
      </w:r>
      <w:proofErr w:type="spellStart"/>
      <w:r w:rsidRPr="00047DA9">
        <w:rPr>
          <w:rFonts w:eastAsiaTheme="minorEastAsia"/>
        </w:rPr>
        <w:t>RangeShifter</w:t>
      </w:r>
      <w:proofErr w:type="spellEnd"/>
      <w:r w:rsidRPr="00047DA9">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Simulations</w:t>
      </w:r>
      <w:r w:rsidRPr="00047DA9">
        <w:t xml:space="preserve">, and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screen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Screen-shot of the </w:t>
      </w:r>
      <w:proofErr w:type="spellStart"/>
      <w:r w:rsidRPr="00047DA9">
        <w:t>RangeShifter</w:t>
      </w:r>
      <w:proofErr w:type="spellEnd"/>
      <w:r w:rsidRPr="00047DA9">
        <w:t xml:space="preserve">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similar to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females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w:t>
      </w:r>
      <w:proofErr w:type="spellStart"/>
      <w:r w:rsidRPr="00047DA9">
        <w:t>RangeShifter</w:t>
      </w:r>
      <w:proofErr w:type="spellEnd"/>
      <w:r w:rsidRPr="00047DA9">
        <w:t xml:space="preserve"> can incorporate more complexity in the way that movement is modelled. In this case, we relaxed the unrealistic assumption that the per-step mortality is constant across all the land-cover types, and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298" w:name="_Exercise_3"/>
      <w:bookmarkStart w:id="299" w:name="_Toc180771693"/>
      <w:bookmarkEnd w:id="298"/>
      <w:r w:rsidRPr="00047DA9">
        <w:t>Exercise 3</w:t>
      </w:r>
      <w:bookmarkEnd w:id="299"/>
    </w:p>
    <w:p w14:paraId="14125AE0" w14:textId="77777777" w:rsidR="0067520E" w:rsidRPr="00047DA9" w:rsidRDefault="0067520E" w:rsidP="009E434A">
      <w:pPr>
        <w:pStyle w:val="Heading3"/>
        <w:numPr>
          <w:ilvl w:val="2"/>
          <w:numId w:val="14"/>
        </w:numPr>
      </w:pPr>
      <w:bookmarkStart w:id="300" w:name="_Toc180771694"/>
      <w:r w:rsidRPr="00047DA9">
        <w:t>Evolution of dispersal during range shifting</w:t>
      </w:r>
      <w:bookmarkEnd w:id="300"/>
    </w:p>
    <w:p w14:paraId="1F351221" w14:textId="77777777" w:rsidR="0067520E" w:rsidRPr="00047DA9" w:rsidRDefault="0067520E" w:rsidP="00C57BF9">
      <w:pPr>
        <w:rPr>
          <w:szCs w:val="24"/>
        </w:rPr>
      </w:pPr>
      <w:r w:rsidRPr="00047DA9">
        <w:rPr>
          <w:szCs w:val="24"/>
        </w:rPr>
        <w:t xml:space="preserve">With this example, we show how </w:t>
      </w:r>
      <w:proofErr w:type="spellStart"/>
      <w:r w:rsidRPr="00047DA9">
        <w:rPr>
          <w:szCs w:val="24"/>
        </w:rPr>
        <w:t>RangeShifter</w:t>
      </w:r>
      <w:proofErr w:type="spellEnd"/>
      <w:r w:rsidRPr="00047DA9">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proofErr w:type="spellStart"/>
      <w:r w:rsidR="0067520E" w:rsidRPr="00047DA9">
        <w:rPr>
          <w:b/>
          <w:i/>
        </w:rPr>
        <w:t>Output_Maps</w:t>
      </w:r>
      <w:proofErr w:type="spellEnd"/>
      <w:r w:rsidR="0067520E" w:rsidRPr="00047DA9">
        <w:t>; these folders are required by the program and have to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w:t>
      </w:r>
      <w:proofErr w:type="spellStart"/>
      <w:r w:rsidRPr="00047DA9">
        <w:t>RangeShifter</w:t>
      </w:r>
      <w:proofErr w:type="spellEnd"/>
      <w:r w:rsidRPr="00047DA9">
        <w:t xml:space="preserve">.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r w:rsidRPr="00047DA9">
        <w:rPr>
          <w:i/>
          <w:iCs/>
        </w:rPr>
        <w:t>Start</w:t>
      </w:r>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on, but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301" w:name="_Exercise_4"/>
      <w:bookmarkStart w:id="302" w:name="_Ref180659943"/>
      <w:bookmarkStart w:id="303" w:name="_Ref180659957"/>
      <w:bookmarkStart w:id="304" w:name="_Ref180660055"/>
      <w:bookmarkStart w:id="305" w:name="_Toc180771695"/>
      <w:bookmarkEnd w:id="301"/>
      <w:r w:rsidRPr="00047DA9">
        <w:t>Exercise 4</w:t>
      </w:r>
      <w:bookmarkEnd w:id="302"/>
      <w:bookmarkEnd w:id="303"/>
      <w:bookmarkEnd w:id="304"/>
      <w:bookmarkEnd w:id="305"/>
      <w:r w:rsidRPr="00047DA9">
        <w:t xml:space="preserve"> </w:t>
      </w:r>
      <w:bookmarkStart w:id="306" w:name="exercise4"/>
      <w:bookmarkEnd w:id="306"/>
    </w:p>
    <w:p w14:paraId="3855E3A4" w14:textId="2B47BCDF" w:rsidR="001D2B5B" w:rsidRPr="00047DA9" w:rsidRDefault="001D2B5B" w:rsidP="001D2B5B">
      <w:pPr>
        <w:pStyle w:val="Heading3"/>
        <w:numPr>
          <w:ilvl w:val="2"/>
          <w:numId w:val="14"/>
        </w:numPr>
      </w:pPr>
      <w:bookmarkStart w:id="307" w:name="_Toc180771696"/>
      <w:r w:rsidRPr="00047DA9">
        <w:t>Landscape-scale connectivity, matrix permeability and dispersal behaviour in batch mode</w:t>
      </w:r>
      <w:bookmarkEnd w:id="307"/>
      <w:r w:rsidRPr="00047DA9">
        <w:t xml:space="preserve">  </w:t>
      </w:r>
    </w:p>
    <w:p w14:paraId="1231BE47" w14:textId="4999FEDD" w:rsidR="001D2B5B" w:rsidRPr="00047DA9" w:rsidRDefault="001D2B5B" w:rsidP="001D2B5B">
      <w:r w:rsidRPr="00047DA9">
        <w:t xml:space="preserve">In this example, </w:t>
      </w:r>
      <w:proofErr w:type="spellStart"/>
      <w:r w:rsidRPr="00047DA9">
        <w:t>RangeShifter</w:t>
      </w:r>
      <w:proofErr w:type="spellEnd"/>
      <w:r w:rsidRPr="00047DA9">
        <w:t xml:space="preserve">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a number of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a number of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provided that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r w:rsidR="0067520E" w:rsidRPr="00047DA9">
        <w:rPr>
          <w:i/>
          <w:lang w:val="en-GB"/>
        </w:rPr>
        <w:t>Open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particular exercise,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w:t>
      </w:r>
      <w:proofErr w:type="spellStart"/>
      <w:r w:rsidRPr="00047DA9">
        <w:rPr>
          <w:szCs w:val="24"/>
        </w:rPr>
        <w:t>RangeShifter</w:t>
      </w:r>
      <w:proofErr w:type="spellEnd"/>
      <w:r w:rsidRPr="00047DA9">
        <w:rPr>
          <w:szCs w:val="24"/>
        </w:rPr>
        <w:t xml:space="preserve">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0320241"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w:t>
      </w:r>
      <w:proofErr w:type="spellStart"/>
      <w:r w:rsidRPr="00047DA9">
        <w:rPr>
          <w:rFonts w:eastAsiaTheme="minorEastAsia"/>
        </w:rPr>
        <w:t>RangeShifter</w:t>
      </w:r>
      <w:proofErr w:type="spellEnd"/>
      <w:r w:rsidRPr="00047DA9">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r w:rsidRPr="00047DA9">
        <w:rPr>
          <w:szCs w:val="24"/>
          <w:lang w:val="en-GB"/>
        </w:rPr>
        <w:t xml:space="preserve">Take a look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particular </w:t>
      </w:r>
      <w:proofErr w:type="spellStart"/>
      <w:r w:rsidRPr="00047DA9">
        <w:rPr>
          <w:i/>
          <w:szCs w:val="24"/>
          <w:lang w:val="en-GB"/>
        </w:rPr>
        <w:t>LandscapeFile</w:t>
      </w:r>
      <w:proofErr w:type="spell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take a look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 xml:space="preserve">Move the </w:t>
      </w:r>
      <w:proofErr w:type="spellStart"/>
      <w:r w:rsidRPr="00047DA9">
        <w:rPr>
          <w:szCs w:val="24"/>
        </w:rPr>
        <w:t>RangeShifter</w:t>
      </w:r>
      <w:proofErr w:type="spellEnd"/>
      <w:r w:rsidRPr="00047DA9">
        <w:rPr>
          <w:szCs w:val="24"/>
        </w:rPr>
        <w:t xml:space="preserve">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to close </w:t>
      </w:r>
      <w:proofErr w:type="spellStart"/>
      <w:r w:rsidRPr="00047DA9">
        <w:rPr>
          <w:szCs w:val="24"/>
        </w:rPr>
        <w:t>RangeShifter</w:t>
      </w:r>
      <w:proofErr w:type="spellEnd"/>
      <w:r w:rsidRPr="00047DA9">
        <w:rPr>
          <w:szCs w:val="24"/>
        </w:rPr>
        <w:t xml:space="preserve">. Now take a look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The output files will be similar to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5DC47F98">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308"/>
      <w:r w:rsidRPr="00047DA9">
        <w:rPr>
          <w:szCs w:val="24"/>
          <w:highlight w:val="yellow"/>
        </w:rPr>
        <w:lastRenderedPageBreak/>
        <w:t>Figures and R code…</w:t>
      </w:r>
      <w:commentRangeEnd w:id="308"/>
      <w:r w:rsidR="00D00707">
        <w:rPr>
          <w:rStyle w:val="CommentReference"/>
          <w:rFonts w:eastAsiaTheme="minorHAnsi" w:cstheme="minorBidi"/>
          <w:lang w:val="en-US"/>
        </w:rPr>
        <w:commentReference w:id="308"/>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The batch mode can be used in just the way described above, namely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w:t>
      </w:r>
      <w:proofErr w:type="spellStart"/>
      <w:r w:rsidRPr="00047DA9">
        <w:rPr>
          <w:lang w:val="en-GB"/>
        </w:rPr>
        <w:t>RangeShifter</w:t>
      </w:r>
      <w:proofErr w:type="spellEnd"/>
      <w:r w:rsidRPr="00047DA9">
        <w:rPr>
          <w:lang w:val="en-GB"/>
        </w:rPr>
        <w:t xml:space="preserve">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provided that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309" w:name="_Toc457377030"/>
      <w:r w:rsidRPr="00047DA9">
        <w:br w:type="page"/>
      </w:r>
    </w:p>
    <w:p w14:paraId="661B5CB0" w14:textId="0AB8ED66" w:rsidR="005C0200" w:rsidRPr="00047DA9" w:rsidRDefault="005C0200" w:rsidP="005C0200">
      <w:pPr>
        <w:pStyle w:val="Heading2"/>
        <w:numPr>
          <w:ilvl w:val="1"/>
          <w:numId w:val="14"/>
        </w:numPr>
      </w:pPr>
      <w:bookmarkStart w:id="310" w:name="_Toc180771697"/>
      <w:r w:rsidRPr="00047DA9">
        <w:lastRenderedPageBreak/>
        <w:t xml:space="preserve">Exercise </w:t>
      </w:r>
      <w:bookmarkEnd w:id="309"/>
      <w:r w:rsidRPr="00047DA9">
        <w:t>5</w:t>
      </w:r>
      <w:bookmarkEnd w:id="310"/>
      <w:r w:rsidRPr="00047DA9">
        <w:t xml:space="preserve"> </w:t>
      </w:r>
    </w:p>
    <w:p w14:paraId="42BFB6B6" w14:textId="365D76E2" w:rsidR="005C0200" w:rsidRPr="00047DA9" w:rsidRDefault="005C0200" w:rsidP="005C0200">
      <w:pPr>
        <w:pStyle w:val="Heading3"/>
        <w:numPr>
          <w:ilvl w:val="2"/>
          <w:numId w:val="14"/>
        </w:numPr>
      </w:pPr>
      <w:bookmarkStart w:id="311" w:name="_Toc180771698"/>
      <w:r w:rsidRPr="00047DA9">
        <w:t xml:space="preserve">Introduction to genetics in </w:t>
      </w:r>
      <w:proofErr w:type="spellStart"/>
      <w:r w:rsidRPr="00047DA9">
        <w:t>RangeShifter</w:t>
      </w:r>
      <w:proofErr w:type="spellEnd"/>
      <w:r w:rsidRPr="00047DA9">
        <w:t xml:space="preserve"> v</w:t>
      </w:r>
      <w:r w:rsidR="00F3751C" w:rsidRPr="00047DA9">
        <w:t>3</w:t>
      </w:r>
      <w:bookmarkEnd w:id="311"/>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proofErr w:type="spellStart"/>
      <w:r w:rsidR="00A27D76" w:rsidRPr="00047DA9">
        <w:rPr>
          <w:i/>
        </w:rPr>
        <w:t>TraitsFile</w:t>
      </w:r>
      <w:proofErr w:type="spellEnd"/>
      <w:r w:rsidRPr="00047DA9">
        <w:t xml:space="preserve">. Additionally, you will gain further familiarity with some of the output files which </w:t>
      </w:r>
      <w:proofErr w:type="spellStart"/>
      <w:r w:rsidRPr="00047DA9">
        <w:t>RangeShifter</w:t>
      </w:r>
      <w:proofErr w:type="spellEnd"/>
      <w:r w:rsidRPr="00047DA9">
        <w:t xml:space="preserve">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w:t>
      </w:r>
      <w:proofErr w:type="spellStart"/>
      <w:r w:rsidR="00CD627B" w:rsidRPr="00047DA9">
        <w:t>Repr</w:t>
      </w:r>
      <w:proofErr w:type="spellEnd"/>
      <w:r w:rsidR="00CD627B" w:rsidRPr="00047DA9">
        <w:t xml:space="preserve"> 1,2” sheet of the </w:t>
      </w:r>
      <w:proofErr w:type="spellStart"/>
      <w:r w:rsidR="00CD627B" w:rsidRPr="00047DA9">
        <w:t>EmigrationFile</w:t>
      </w:r>
      <w:proofErr w:type="spellEnd"/>
      <w:r w:rsidR="00CD627B" w:rsidRPr="00047DA9">
        <w:t xml:space="preserv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The artificially generated landscape is 100 rows by 100 columns, and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year, </w:t>
      </w:r>
      <w:r w:rsidR="00B867DE" w:rsidRPr="00047DA9">
        <w:t>m</w:t>
      </w:r>
      <w:r w:rsidRPr="00047DA9">
        <w:t xml:space="preserve">aximum fecundity is 6.0 (set in the </w:t>
      </w:r>
      <w:proofErr w:type="spellStart"/>
      <w:r w:rsidRPr="00047DA9">
        <w:rPr>
          <w:i/>
        </w:rPr>
        <w:t>TransMatrixFile</w:t>
      </w:r>
      <w:proofErr w:type="spellEnd"/>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in order to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proofErr w:type="spellStart"/>
      <w:r w:rsidRPr="00047DA9">
        <w:rPr>
          <w:i/>
        </w:rPr>
        <w:t>s.d.</w:t>
      </w:r>
      <w:proofErr w:type="spellEnd"/>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proofErr w:type="spellStart"/>
      <w:r w:rsidRPr="00047DA9">
        <w:rPr>
          <w:i/>
        </w:rPr>
        <w:t>s.d.</w:t>
      </w:r>
      <w:proofErr w:type="spellEnd"/>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proofErr w:type="spellStart"/>
      <w:r w:rsidRPr="00047DA9">
        <w:rPr>
          <w:i/>
        </w:rPr>
        <w:t>s.d.</w:t>
      </w:r>
      <w:proofErr w:type="spellEnd"/>
      <w:r w:rsidRPr="00047DA9">
        <w:t> = 0.</w:t>
      </w:r>
      <w:r w:rsidR="00AC28FF" w:rsidRPr="00047DA9">
        <w:t>2</w:t>
      </w:r>
    </w:p>
    <w:p w14:paraId="7BF7F25C" w14:textId="49D48987" w:rsidR="005C0200" w:rsidRPr="00047DA9" w:rsidRDefault="001E726F" w:rsidP="005C0200">
      <w:pPr>
        <w:pStyle w:val="Normalnumbered"/>
      </w:pPr>
      <w:r w:rsidRPr="00047DA9">
        <w:t xml:space="preserve">Using the </w:t>
      </w:r>
      <w:proofErr w:type="spellStart"/>
      <w:r w:rsidRPr="00047DA9">
        <w:t>GeneticsFile</w:t>
      </w:r>
      <w:proofErr w:type="spellEnd"/>
      <w:r w:rsidRPr="00047DA9">
        <w:t xml:space="preserve"> and </w:t>
      </w:r>
      <w:proofErr w:type="spellStart"/>
      <w:r w:rsidRPr="00047DA9">
        <w:t>TraitsFile</w:t>
      </w:r>
      <w:proofErr w:type="spellEnd"/>
      <w:r w:rsidRPr="00047DA9">
        <w:t xml:space="preserv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312" w:author="Pannetier, Theo" w:date="2024-06-08T20:17:00Z">
            <w:rPr>
              <w:i/>
              <w:iCs/>
            </w:rPr>
          </w:rPrChange>
        </w:rPr>
        <w:t>the recombination rate to</w:t>
      </w:r>
      <w:r w:rsidR="005C0200" w:rsidRPr="00047DA9">
        <w:t> 0.25</w:t>
      </w:r>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all of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313" w:name="_Toc180771699"/>
      <w:r w:rsidRPr="00047DA9">
        <w:lastRenderedPageBreak/>
        <w:t>References</w:t>
      </w:r>
      <w:bookmarkEnd w:id="313"/>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181"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201"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202"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265"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285"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288"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308"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0A4B2" w14:textId="77777777" w:rsidR="000F7FB2" w:rsidRDefault="000F7FB2" w:rsidP="00185BD6">
      <w:pPr>
        <w:spacing w:after="0"/>
      </w:pPr>
      <w:r>
        <w:separator/>
      </w:r>
    </w:p>
  </w:endnote>
  <w:endnote w:type="continuationSeparator" w:id="0">
    <w:p w14:paraId="3C7A373F" w14:textId="77777777" w:rsidR="000F7FB2" w:rsidRDefault="000F7FB2"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868A3" w14:textId="77777777" w:rsidR="000F7FB2" w:rsidRDefault="000F7FB2" w:rsidP="00185BD6">
      <w:pPr>
        <w:spacing w:after="0"/>
      </w:pPr>
      <w:r>
        <w:separator/>
      </w:r>
    </w:p>
  </w:footnote>
  <w:footnote w:type="continuationSeparator" w:id="0">
    <w:p w14:paraId="525C1201" w14:textId="77777777" w:rsidR="000F7FB2" w:rsidRDefault="000F7FB2"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6762B211"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5432CE">
      <w:rPr>
        <w:noProof/>
        <w:sz w:val="20"/>
      </w:rPr>
      <w:t>25/09/25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0F7FB2"/>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AD"/>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432CE"/>
    <w:rsid w:val="00552FBF"/>
    <w:rsid w:val="00553287"/>
    <w:rsid w:val="00554237"/>
    <w:rsid w:val="00557FEF"/>
    <w:rsid w:val="00563B0A"/>
    <w:rsid w:val="00565B2F"/>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6F3"/>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B3D5C"/>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C51C7"/>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1EEE"/>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78"/>
        <o:r id="V:Rule2" type="connector" idref="#AutoShape 9"/>
        <o:r id="V:Rule3" type="connector" idref="#AutoShape 10"/>
        <o:r id="V:Rule4" type="connector" idref="#AutoShape 67"/>
        <o:r id="V:Rule5" type="connector" idref="#AutoShape 768"/>
        <o:r id="V:Rule6" type="connector" idref="#AutoShape 43"/>
        <o:r id="V:Rule7" type="connector" idref="#AutoShape 80"/>
        <o:r id="V:Rule8" type="connector" idref="#AutoShape 72"/>
        <o:r id="V:Rule9" type="connector" idref="#AutoShape 21"/>
        <o:r id="V:Rule10" type="connector" idref="#AutoShape 93"/>
        <o:r id="V:Rule11" type="connector" idref="#AutoShape 57"/>
        <o:r id="V:Rule12" type="connector" idref="#AutoShape 615"/>
        <o:r id="V:Rule13" type="connector" idref="#AutoShape 840"/>
        <o:r id="V:Rule14" type="connector" idref="#AutoShape 625"/>
        <o:r id="V:Rule15" type="connector" idref="#AutoShape 469"/>
        <o:r id="V:Rule16" type="connector" idref="#AutoShape 92"/>
        <o:r id="V:Rule17" type="connector" idref="#AutoShape 17"/>
        <o:r id="V:Rule18" type="connector" idref="#AutoShape 470"/>
        <o:r id="V:Rule19" type="connector" idref="#AutoShape 18"/>
        <o:r id="V:Rule20" type="connector" idref="#AutoShape 841"/>
        <o:r id="V:Rule21" type="connector" idref="#AutoShape 748"/>
        <o:r id="V:Rule22" type="connector" idref="#AutoShape 13"/>
        <o:r id="V:Rule23" type="connector" idref="#AutoShape 623"/>
        <o:r id="V:Rule24" type="connector" idref="#AutoShape 607"/>
        <o:r id="V:Rule25" type="connector" idref="#AutoShape 81"/>
        <o:r id="V:Rule26" type="connector" idref="#AutoShape 22"/>
        <o:r id="V:Rule27" type="connector" idref="#AutoShape 608"/>
        <o:r id="V:Rule28" type="connector" idref="#AutoShape 741"/>
        <o:r id="V:Rule29" type="connector" idref="#AutoShape 11"/>
        <o:r id="V:Rule30" type="connector" idref="#AutoShape 774"/>
        <o:r id="V:Rule31" type="connector" idref="#AutoShape 621"/>
        <o:r id="V:Rule32" type="connector" idref="#AutoShape 440"/>
        <o:r id="V:Rule33" type="connector" idref="#AutoShape 756"/>
        <o:r id="V:Rule34" type="connector" idref="#AutoShape 42"/>
        <o:r id="V:Rule35" type="connector" idref="#AutoShape 73"/>
        <o:r id="V:Rule36" type="connector" idref="#AutoShape 8"/>
        <o:r id="V:Rule37" type="connector" idref="#AutoShape 66"/>
        <o:r id="V:Rule38" type="connector" idref="#AutoShape 606"/>
        <o:r id="V:Rule39" type="connector" idref="#AutoShape 797"/>
        <o:r id="V:Rule40" type="connector" idref="#AutoShape 103"/>
        <o:r id="V:Rule41" type="connector" idref="#AutoShape 60"/>
        <o:r id="V:Rule42" type="connector" idref="#AutoShape 23"/>
        <o:r id="V:Rule43" type="connector" idref="#AutoShape 764"/>
        <o:r id="V:Rule44" type="connector" idref="#AutoShape 95"/>
        <o:r id="V:Rule45" type="connector" idref="#AutoShape 468"/>
        <o:r id="V:Rule46" type="connector" idref="#AutoShape 771"/>
        <o:r id="V:Rule47" type="connector" idref="#AutoShape 94"/>
        <o:r id="V:Rule48" type="connector" idref="#AutoShape 769"/>
        <o:r id="V:Rule49" type="connector" idref="#AutoShape 624"/>
        <o:r id="V:Rule50" type="connector" idref="#AutoShape 620"/>
        <o:r id="V:Rule51" type="connector" idref="#AutoShape 19"/>
        <o:r id="V:Rule52" type="connector" idref="#AutoShape 749"/>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8253</TotalTime>
  <Pages>1</Pages>
  <Words>171067</Words>
  <Characters>975086</Characters>
  <Application>Microsoft Office Word</Application>
  <DocSecurity>0</DocSecurity>
  <Lines>8125</Lines>
  <Paragraphs>2287</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83</cp:revision>
  <cp:lastPrinted>2025-09-23T18:36:00Z</cp:lastPrinted>
  <dcterms:created xsi:type="dcterms:W3CDTF">2020-11-01T10:05:00Z</dcterms:created>
  <dcterms:modified xsi:type="dcterms:W3CDTF">2025-09-25T14:44:00Z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