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r w:rsidRPr="00D123FB">
        <w:rPr>
          <w:sz w:val="96"/>
          <w:szCs w:val="96"/>
        </w:rPr>
        <w:t>RangeShifter</w:t>
      </w:r>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How to use the RangeShifter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RangeShifter.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RangeShifter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and also the section from ‘Getting Started’.  At the beginning of each tutorial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66D37961"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4F264F">
          <w:rPr>
            <w:webHidden/>
          </w:rPr>
          <w:t>1</w:t>
        </w:r>
        <w:r w:rsidR="00092A14">
          <w:rPr>
            <w:webHidden/>
          </w:rPr>
          <w:fldChar w:fldCharType="end"/>
        </w:r>
      </w:hyperlink>
    </w:p>
    <w:p w14:paraId="2791FB06" w14:textId="3CE81343"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4F264F">
          <w:rPr>
            <w:webHidden/>
          </w:rPr>
          <w:t>1</w:t>
        </w:r>
        <w:r w:rsidR="00092A14">
          <w:rPr>
            <w:webHidden/>
          </w:rPr>
          <w:fldChar w:fldCharType="end"/>
        </w:r>
      </w:hyperlink>
    </w:p>
    <w:p w14:paraId="2657EEE0" w14:textId="110E9A4E"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4F264F">
          <w:rPr>
            <w:webHidden/>
          </w:rPr>
          <w:t>3</w:t>
        </w:r>
        <w:r w:rsidR="00092A14">
          <w:rPr>
            <w:webHidden/>
          </w:rPr>
          <w:fldChar w:fldCharType="end"/>
        </w:r>
      </w:hyperlink>
    </w:p>
    <w:p w14:paraId="1673BBC1" w14:textId="6920F9C6"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4F264F">
          <w:rPr>
            <w:webHidden/>
          </w:rPr>
          <w:t>5</w:t>
        </w:r>
        <w:r w:rsidR="00092A14">
          <w:rPr>
            <w:webHidden/>
          </w:rPr>
          <w:fldChar w:fldCharType="end"/>
        </w:r>
      </w:hyperlink>
    </w:p>
    <w:p w14:paraId="70F68D50" w14:textId="0F4673ED"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4F264F">
          <w:rPr>
            <w:webHidden/>
          </w:rPr>
          <w:t>7</w:t>
        </w:r>
        <w:r w:rsidR="00092A14">
          <w:rPr>
            <w:webHidden/>
          </w:rPr>
          <w:fldChar w:fldCharType="end"/>
        </w:r>
      </w:hyperlink>
    </w:p>
    <w:p w14:paraId="3D982ABA" w14:textId="5836570A"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4F264F">
          <w:rPr>
            <w:webHidden/>
          </w:rPr>
          <w:t>9</w:t>
        </w:r>
        <w:r w:rsidR="00092A14">
          <w:rPr>
            <w:webHidden/>
          </w:rPr>
          <w:fldChar w:fldCharType="end"/>
        </w:r>
      </w:hyperlink>
    </w:p>
    <w:p w14:paraId="11ABF45F" w14:textId="6CECD27B"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4F264F">
          <w:rPr>
            <w:webHidden/>
          </w:rPr>
          <w:t>9</w:t>
        </w:r>
        <w:r w:rsidR="00092A14">
          <w:rPr>
            <w:webHidden/>
          </w:rPr>
          <w:fldChar w:fldCharType="end"/>
        </w:r>
      </w:hyperlink>
    </w:p>
    <w:p w14:paraId="0CCA88FA" w14:textId="12A88CC2"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4F264F">
          <w:rPr>
            <w:webHidden/>
          </w:rPr>
          <w:t>9</w:t>
        </w:r>
        <w:r w:rsidR="00092A14">
          <w:rPr>
            <w:webHidden/>
          </w:rPr>
          <w:fldChar w:fldCharType="end"/>
        </w:r>
      </w:hyperlink>
    </w:p>
    <w:p w14:paraId="50F59598" w14:textId="24F3D70F"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4F264F">
          <w:rPr>
            <w:webHidden/>
          </w:rPr>
          <w:t>9</w:t>
        </w:r>
        <w:r w:rsidR="00092A14">
          <w:rPr>
            <w:webHidden/>
          </w:rPr>
          <w:fldChar w:fldCharType="end"/>
        </w:r>
      </w:hyperlink>
    </w:p>
    <w:p w14:paraId="7878B996" w14:textId="4F81BBE3"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4F264F">
          <w:rPr>
            <w:webHidden/>
          </w:rPr>
          <w:t>9</w:t>
        </w:r>
        <w:r w:rsidR="00092A14">
          <w:rPr>
            <w:webHidden/>
          </w:rPr>
          <w:fldChar w:fldCharType="end"/>
        </w:r>
      </w:hyperlink>
    </w:p>
    <w:p w14:paraId="4A74B9BC" w14:textId="48780AAC"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4F264F">
          <w:rPr>
            <w:webHidden/>
          </w:rPr>
          <w:t>9</w:t>
        </w:r>
        <w:r w:rsidR="00092A14">
          <w:rPr>
            <w:webHidden/>
          </w:rPr>
          <w:fldChar w:fldCharType="end"/>
        </w:r>
      </w:hyperlink>
    </w:p>
    <w:p w14:paraId="7B064014" w14:textId="1B17E5D2"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4F264F">
          <w:rPr>
            <w:webHidden/>
          </w:rPr>
          <w:t>11</w:t>
        </w:r>
        <w:r w:rsidR="00092A14">
          <w:rPr>
            <w:webHidden/>
          </w:rPr>
          <w:fldChar w:fldCharType="end"/>
        </w:r>
      </w:hyperlink>
    </w:p>
    <w:p w14:paraId="39D536DA" w14:textId="2295638D"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4F264F">
          <w:rPr>
            <w:webHidden/>
          </w:rPr>
          <w:t>13</w:t>
        </w:r>
        <w:r w:rsidR="00092A14">
          <w:rPr>
            <w:webHidden/>
          </w:rPr>
          <w:fldChar w:fldCharType="end"/>
        </w:r>
      </w:hyperlink>
    </w:p>
    <w:p w14:paraId="43A61F23" w14:textId="2B5F0649"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4F264F">
          <w:rPr>
            <w:webHidden/>
          </w:rPr>
          <w:t>13</w:t>
        </w:r>
        <w:r w:rsidR="00092A14">
          <w:rPr>
            <w:webHidden/>
          </w:rPr>
          <w:fldChar w:fldCharType="end"/>
        </w:r>
      </w:hyperlink>
    </w:p>
    <w:p w14:paraId="570568AA" w14:textId="0679BA80"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4F264F">
          <w:rPr>
            <w:webHidden/>
          </w:rPr>
          <w:t>13</w:t>
        </w:r>
        <w:r w:rsidR="00092A14">
          <w:rPr>
            <w:webHidden/>
          </w:rPr>
          <w:fldChar w:fldCharType="end"/>
        </w:r>
      </w:hyperlink>
    </w:p>
    <w:p w14:paraId="058D31A1" w14:textId="6DD69F06"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4F264F">
          <w:rPr>
            <w:webHidden/>
          </w:rPr>
          <w:t>13</w:t>
        </w:r>
        <w:r w:rsidR="00092A14">
          <w:rPr>
            <w:webHidden/>
          </w:rPr>
          <w:fldChar w:fldCharType="end"/>
        </w:r>
      </w:hyperlink>
    </w:p>
    <w:p w14:paraId="14B5A83C" w14:textId="6B8C13EC"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4F264F">
          <w:rPr>
            <w:webHidden/>
          </w:rPr>
          <w:t>15</w:t>
        </w:r>
        <w:r w:rsidR="00092A14">
          <w:rPr>
            <w:webHidden/>
          </w:rPr>
          <w:fldChar w:fldCharType="end"/>
        </w:r>
      </w:hyperlink>
    </w:p>
    <w:p w14:paraId="1803C8DC" w14:textId="273E8C77"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4F264F">
          <w:rPr>
            <w:webHidden/>
          </w:rPr>
          <w:t>16</w:t>
        </w:r>
        <w:r w:rsidR="00092A14">
          <w:rPr>
            <w:webHidden/>
          </w:rPr>
          <w:fldChar w:fldCharType="end"/>
        </w:r>
      </w:hyperlink>
    </w:p>
    <w:p w14:paraId="643D6933" w14:textId="7FAA06E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4F264F">
          <w:rPr>
            <w:webHidden/>
          </w:rPr>
          <w:t>17</w:t>
        </w:r>
        <w:r w:rsidR="00092A14">
          <w:rPr>
            <w:webHidden/>
          </w:rPr>
          <w:fldChar w:fldCharType="end"/>
        </w:r>
      </w:hyperlink>
    </w:p>
    <w:p w14:paraId="22F9BC18" w14:textId="4CB0B531"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4F264F">
          <w:rPr>
            <w:webHidden/>
          </w:rPr>
          <w:t>17</w:t>
        </w:r>
        <w:r w:rsidR="00092A14">
          <w:rPr>
            <w:webHidden/>
          </w:rPr>
          <w:fldChar w:fldCharType="end"/>
        </w:r>
      </w:hyperlink>
    </w:p>
    <w:p w14:paraId="61B1B424" w14:textId="2618548B"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4F264F">
          <w:rPr>
            <w:webHidden/>
          </w:rPr>
          <w:t>18</w:t>
        </w:r>
        <w:r w:rsidR="00092A14">
          <w:rPr>
            <w:webHidden/>
          </w:rPr>
          <w:fldChar w:fldCharType="end"/>
        </w:r>
      </w:hyperlink>
    </w:p>
    <w:p w14:paraId="7958B798" w14:textId="5F292FDF"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4F264F">
          <w:rPr>
            <w:webHidden/>
          </w:rPr>
          <w:t>19</w:t>
        </w:r>
        <w:r w:rsidR="00092A14">
          <w:rPr>
            <w:webHidden/>
          </w:rPr>
          <w:fldChar w:fldCharType="end"/>
        </w:r>
      </w:hyperlink>
    </w:p>
    <w:p w14:paraId="5B883F59" w14:textId="4792D16C"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4F264F">
          <w:rPr>
            <w:webHidden/>
          </w:rPr>
          <w:t>20</w:t>
        </w:r>
        <w:r w:rsidR="00092A14">
          <w:rPr>
            <w:webHidden/>
          </w:rPr>
          <w:fldChar w:fldCharType="end"/>
        </w:r>
      </w:hyperlink>
    </w:p>
    <w:p w14:paraId="14F3205D" w14:textId="6A6BD59D"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4F264F">
          <w:rPr>
            <w:webHidden/>
          </w:rPr>
          <w:t>29</w:t>
        </w:r>
        <w:r w:rsidR="00092A14">
          <w:rPr>
            <w:webHidden/>
          </w:rPr>
          <w:fldChar w:fldCharType="end"/>
        </w:r>
      </w:hyperlink>
    </w:p>
    <w:p w14:paraId="4E2D39E5" w14:textId="246BD8DC"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4F264F">
          <w:rPr>
            <w:webHidden/>
          </w:rPr>
          <w:t>29</w:t>
        </w:r>
        <w:r w:rsidR="00092A14">
          <w:rPr>
            <w:webHidden/>
          </w:rPr>
          <w:fldChar w:fldCharType="end"/>
        </w:r>
      </w:hyperlink>
    </w:p>
    <w:p w14:paraId="3812E32E" w14:textId="4BB21A47"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4F264F">
          <w:rPr>
            <w:webHidden/>
          </w:rPr>
          <w:t>31</w:t>
        </w:r>
        <w:r w:rsidR="00092A14">
          <w:rPr>
            <w:webHidden/>
          </w:rPr>
          <w:fldChar w:fldCharType="end"/>
        </w:r>
      </w:hyperlink>
    </w:p>
    <w:p w14:paraId="47A21F25" w14:textId="43C5AD98"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4F264F">
          <w:rPr>
            <w:webHidden/>
          </w:rPr>
          <w:t>32</w:t>
        </w:r>
        <w:r w:rsidR="00092A14">
          <w:rPr>
            <w:webHidden/>
          </w:rPr>
          <w:fldChar w:fldCharType="end"/>
        </w:r>
      </w:hyperlink>
    </w:p>
    <w:p w14:paraId="3191BA90" w14:textId="3911AB2F"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4F264F">
          <w:rPr>
            <w:webHidden/>
          </w:rPr>
          <w:t>34</w:t>
        </w:r>
        <w:r w:rsidR="00092A14">
          <w:rPr>
            <w:webHidden/>
          </w:rPr>
          <w:fldChar w:fldCharType="end"/>
        </w:r>
      </w:hyperlink>
    </w:p>
    <w:p w14:paraId="3EAF0446" w14:textId="035DBA3F"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4F264F">
          <w:rPr>
            <w:webHidden/>
          </w:rPr>
          <w:t>37</w:t>
        </w:r>
        <w:r w:rsidR="00092A14">
          <w:rPr>
            <w:webHidden/>
          </w:rPr>
          <w:fldChar w:fldCharType="end"/>
        </w:r>
      </w:hyperlink>
    </w:p>
    <w:p w14:paraId="5B43C2BA" w14:textId="7DB681FF"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4F264F">
          <w:rPr>
            <w:webHidden/>
          </w:rPr>
          <w:t>39</w:t>
        </w:r>
        <w:r w:rsidR="00092A14">
          <w:rPr>
            <w:webHidden/>
          </w:rPr>
          <w:fldChar w:fldCharType="end"/>
        </w:r>
      </w:hyperlink>
    </w:p>
    <w:p w14:paraId="5192367B" w14:textId="4318F80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4F264F">
          <w:rPr>
            <w:webHidden/>
          </w:rPr>
          <w:t>40</w:t>
        </w:r>
        <w:r w:rsidR="00092A14">
          <w:rPr>
            <w:webHidden/>
          </w:rPr>
          <w:fldChar w:fldCharType="end"/>
        </w:r>
      </w:hyperlink>
    </w:p>
    <w:p w14:paraId="7140EF83" w14:textId="2D396B6D"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4F264F">
          <w:rPr>
            <w:webHidden/>
          </w:rPr>
          <w:t>40</w:t>
        </w:r>
        <w:r w:rsidR="00092A14">
          <w:rPr>
            <w:webHidden/>
          </w:rPr>
          <w:fldChar w:fldCharType="end"/>
        </w:r>
      </w:hyperlink>
    </w:p>
    <w:p w14:paraId="633164D5" w14:textId="39A60D18"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4F264F">
          <w:rPr>
            <w:webHidden/>
          </w:rPr>
          <w:t>41</w:t>
        </w:r>
        <w:r w:rsidR="00092A14">
          <w:rPr>
            <w:webHidden/>
          </w:rPr>
          <w:fldChar w:fldCharType="end"/>
        </w:r>
      </w:hyperlink>
    </w:p>
    <w:p w14:paraId="78F61D1C" w14:textId="3542A0C1"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4F264F">
          <w:rPr>
            <w:webHidden/>
          </w:rPr>
          <w:t>42</w:t>
        </w:r>
        <w:r w:rsidR="00092A14">
          <w:rPr>
            <w:webHidden/>
          </w:rPr>
          <w:fldChar w:fldCharType="end"/>
        </w:r>
      </w:hyperlink>
    </w:p>
    <w:p w14:paraId="14C7C44B" w14:textId="0ADDBD7C"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4F264F">
          <w:rPr>
            <w:webHidden/>
          </w:rPr>
          <w:t>44</w:t>
        </w:r>
        <w:r w:rsidR="00092A14">
          <w:rPr>
            <w:webHidden/>
          </w:rPr>
          <w:fldChar w:fldCharType="end"/>
        </w:r>
      </w:hyperlink>
    </w:p>
    <w:p w14:paraId="4EC2344E" w14:textId="09D04844"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4F264F">
          <w:rPr>
            <w:webHidden/>
          </w:rPr>
          <w:t>44</w:t>
        </w:r>
        <w:r w:rsidR="00092A14">
          <w:rPr>
            <w:webHidden/>
          </w:rPr>
          <w:fldChar w:fldCharType="end"/>
        </w:r>
      </w:hyperlink>
    </w:p>
    <w:p w14:paraId="0B5D83FC" w14:textId="1C13D552"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4F264F">
          <w:rPr>
            <w:webHidden/>
          </w:rPr>
          <w:t>44</w:t>
        </w:r>
        <w:r w:rsidR="00092A14">
          <w:rPr>
            <w:webHidden/>
          </w:rPr>
          <w:fldChar w:fldCharType="end"/>
        </w:r>
      </w:hyperlink>
    </w:p>
    <w:p w14:paraId="1D9D0063" w14:textId="45073AD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4F264F">
          <w:rPr>
            <w:webHidden/>
          </w:rPr>
          <w:t>46</w:t>
        </w:r>
        <w:r w:rsidR="00092A14">
          <w:rPr>
            <w:webHidden/>
          </w:rPr>
          <w:fldChar w:fldCharType="end"/>
        </w:r>
      </w:hyperlink>
    </w:p>
    <w:p w14:paraId="2B24A564" w14:textId="72518BF5"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4F264F">
          <w:rPr>
            <w:webHidden/>
          </w:rPr>
          <w:t>47</w:t>
        </w:r>
        <w:r w:rsidR="00092A14">
          <w:rPr>
            <w:webHidden/>
          </w:rPr>
          <w:fldChar w:fldCharType="end"/>
        </w:r>
      </w:hyperlink>
    </w:p>
    <w:p w14:paraId="37E9B57C" w14:textId="465C4BEB"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4F264F">
          <w:rPr>
            <w:webHidden/>
          </w:rPr>
          <w:t>47</w:t>
        </w:r>
        <w:r w:rsidR="00092A14">
          <w:rPr>
            <w:webHidden/>
          </w:rPr>
          <w:fldChar w:fldCharType="end"/>
        </w:r>
      </w:hyperlink>
    </w:p>
    <w:p w14:paraId="1BE42CD1" w14:textId="3883390E"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4F264F">
          <w:rPr>
            <w:webHidden/>
          </w:rPr>
          <w:t>48</w:t>
        </w:r>
        <w:r w:rsidR="00092A14">
          <w:rPr>
            <w:webHidden/>
          </w:rPr>
          <w:fldChar w:fldCharType="end"/>
        </w:r>
      </w:hyperlink>
    </w:p>
    <w:p w14:paraId="1B980E71" w14:textId="1039CEB4"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4F264F">
          <w:rPr>
            <w:webHidden/>
          </w:rPr>
          <w:t>49</w:t>
        </w:r>
        <w:r w:rsidR="00092A14">
          <w:rPr>
            <w:webHidden/>
          </w:rPr>
          <w:fldChar w:fldCharType="end"/>
        </w:r>
      </w:hyperlink>
    </w:p>
    <w:p w14:paraId="336EC797" w14:textId="23903EC8"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4F264F">
          <w:rPr>
            <w:webHidden/>
          </w:rPr>
          <w:t>56</w:t>
        </w:r>
        <w:r w:rsidR="00092A14">
          <w:rPr>
            <w:webHidden/>
          </w:rPr>
          <w:fldChar w:fldCharType="end"/>
        </w:r>
      </w:hyperlink>
    </w:p>
    <w:p w14:paraId="3BEBAAB9" w14:textId="6E24C288"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4F264F">
          <w:rPr>
            <w:webHidden/>
          </w:rPr>
          <w:t>56</w:t>
        </w:r>
        <w:r w:rsidR="00092A14">
          <w:rPr>
            <w:webHidden/>
          </w:rPr>
          <w:fldChar w:fldCharType="end"/>
        </w:r>
      </w:hyperlink>
    </w:p>
    <w:p w14:paraId="5B013DE4" w14:textId="134834CB"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4F264F">
          <w:rPr>
            <w:webHidden/>
          </w:rPr>
          <w:t>58</w:t>
        </w:r>
        <w:r w:rsidR="00092A14">
          <w:rPr>
            <w:webHidden/>
          </w:rPr>
          <w:fldChar w:fldCharType="end"/>
        </w:r>
      </w:hyperlink>
    </w:p>
    <w:p w14:paraId="59B046FE" w14:textId="6AD9FD68"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4F264F">
          <w:rPr>
            <w:webHidden/>
          </w:rPr>
          <w:t>63</w:t>
        </w:r>
        <w:r w:rsidR="00092A14">
          <w:rPr>
            <w:webHidden/>
          </w:rPr>
          <w:fldChar w:fldCharType="end"/>
        </w:r>
      </w:hyperlink>
    </w:p>
    <w:p w14:paraId="5AA05F14" w14:textId="02131255"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4F264F">
          <w:rPr>
            <w:webHidden/>
          </w:rPr>
          <w:t>73</w:t>
        </w:r>
        <w:r w:rsidR="00092A14">
          <w:rPr>
            <w:webHidden/>
          </w:rPr>
          <w:fldChar w:fldCharType="end"/>
        </w:r>
      </w:hyperlink>
    </w:p>
    <w:p w14:paraId="556C762E" w14:textId="6B6F749B"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4F264F">
          <w:rPr>
            <w:webHidden/>
          </w:rPr>
          <w:t>75</w:t>
        </w:r>
        <w:r w:rsidR="00092A14">
          <w:rPr>
            <w:webHidden/>
          </w:rPr>
          <w:fldChar w:fldCharType="end"/>
        </w:r>
      </w:hyperlink>
    </w:p>
    <w:p w14:paraId="3CFE9C7A" w14:textId="39DE8031"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4F264F">
          <w:rPr>
            <w:webHidden/>
          </w:rPr>
          <w:t>87</w:t>
        </w:r>
        <w:r w:rsidR="00092A14">
          <w:rPr>
            <w:webHidden/>
          </w:rPr>
          <w:fldChar w:fldCharType="end"/>
        </w:r>
      </w:hyperlink>
    </w:p>
    <w:p w14:paraId="0EC5BF07" w14:textId="7D53CB91"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4F264F">
          <w:rPr>
            <w:webHidden/>
          </w:rPr>
          <w:t>88</w:t>
        </w:r>
        <w:r w:rsidR="00092A14">
          <w:rPr>
            <w:webHidden/>
          </w:rPr>
          <w:fldChar w:fldCharType="end"/>
        </w:r>
      </w:hyperlink>
    </w:p>
    <w:p w14:paraId="533E26B0" w14:textId="18A1432B"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4F264F">
          <w:rPr>
            <w:webHidden/>
          </w:rPr>
          <w:t>90</w:t>
        </w:r>
        <w:r w:rsidR="00092A14">
          <w:rPr>
            <w:webHidden/>
          </w:rPr>
          <w:fldChar w:fldCharType="end"/>
        </w:r>
      </w:hyperlink>
    </w:p>
    <w:p w14:paraId="125F2228" w14:textId="488C32A9"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4F264F">
          <w:rPr>
            <w:webHidden/>
          </w:rPr>
          <w:t>93</w:t>
        </w:r>
        <w:r w:rsidR="00092A14">
          <w:rPr>
            <w:webHidden/>
          </w:rPr>
          <w:fldChar w:fldCharType="end"/>
        </w:r>
      </w:hyperlink>
    </w:p>
    <w:p w14:paraId="66AE0171" w14:textId="24E3FFB8"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4F264F">
          <w:rPr>
            <w:webHidden/>
          </w:rPr>
          <w:t>93</w:t>
        </w:r>
        <w:r w:rsidR="00092A14">
          <w:rPr>
            <w:webHidden/>
          </w:rPr>
          <w:fldChar w:fldCharType="end"/>
        </w:r>
      </w:hyperlink>
    </w:p>
    <w:p w14:paraId="3C7A2CA2" w14:textId="6A083EE3"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4F264F">
          <w:rPr>
            <w:webHidden/>
          </w:rPr>
          <w:t>93</w:t>
        </w:r>
        <w:r w:rsidR="00092A14">
          <w:rPr>
            <w:webHidden/>
          </w:rPr>
          <w:fldChar w:fldCharType="end"/>
        </w:r>
      </w:hyperlink>
    </w:p>
    <w:p w14:paraId="360F21DD" w14:textId="25DD9C6E"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4F264F">
          <w:rPr>
            <w:webHidden/>
          </w:rPr>
          <w:t>94</w:t>
        </w:r>
        <w:r w:rsidR="00092A14">
          <w:rPr>
            <w:webHidden/>
          </w:rPr>
          <w:fldChar w:fldCharType="end"/>
        </w:r>
      </w:hyperlink>
    </w:p>
    <w:p w14:paraId="7D92DB0C" w14:textId="0042A98D"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4F264F">
          <w:rPr>
            <w:webHidden/>
          </w:rPr>
          <w:t>94</w:t>
        </w:r>
        <w:r w:rsidR="00092A14">
          <w:rPr>
            <w:webHidden/>
          </w:rPr>
          <w:fldChar w:fldCharType="end"/>
        </w:r>
      </w:hyperlink>
    </w:p>
    <w:p w14:paraId="05EA4B4E" w14:textId="694F9B69"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4F264F">
          <w:rPr>
            <w:webHidden/>
          </w:rPr>
          <w:t>95</w:t>
        </w:r>
        <w:r w:rsidR="00092A14">
          <w:rPr>
            <w:webHidden/>
          </w:rPr>
          <w:fldChar w:fldCharType="end"/>
        </w:r>
      </w:hyperlink>
    </w:p>
    <w:p w14:paraId="0857B134" w14:textId="1952F555"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4F264F">
          <w:rPr>
            <w:webHidden/>
          </w:rPr>
          <w:t>96</w:t>
        </w:r>
        <w:r w:rsidR="00092A14">
          <w:rPr>
            <w:webHidden/>
          </w:rPr>
          <w:fldChar w:fldCharType="end"/>
        </w:r>
      </w:hyperlink>
    </w:p>
    <w:p w14:paraId="2735BE68" w14:textId="32507C42"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4F264F">
          <w:rPr>
            <w:webHidden/>
          </w:rPr>
          <w:t>97</w:t>
        </w:r>
        <w:r w:rsidR="00092A14">
          <w:rPr>
            <w:webHidden/>
          </w:rPr>
          <w:fldChar w:fldCharType="end"/>
        </w:r>
      </w:hyperlink>
    </w:p>
    <w:p w14:paraId="53D65D31" w14:textId="0A499987"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4F264F">
          <w:rPr>
            <w:webHidden/>
          </w:rPr>
          <w:t>97</w:t>
        </w:r>
        <w:r w:rsidR="00092A14">
          <w:rPr>
            <w:webHidden/>
          </w:rPr>
          <w:fldChar w:fldCharType="end"/>
        </w:r>
      </w:hyperlink>
    </w:p>
    <w:p w14:paraId="61C21098" w14:textId="163EB10F"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4F264F">
          <w:rPr>
            <w:webHidden/>
          </w:rPr>
          <w:t>97</w:t>
        </w:r>
        <w:r w:rsidR="00092A14">
          <w:rPr>
            <w:webHidden/>
          </w:rPr>
          <w:fldChar w:fldCharType="end"/>
        </w:r>
      </w:hyperlink>
    </w:p>
    <w:p w14:paraId="6D03715B" w14:textId="106A60C1"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4F264F">
          <w:rPr>
            <w:webHidden/>
          </w:rPr>
          <w:t>98</w:t>
        </w:r>
        <w:r w:rsidR="00092A14">
          <w:rPr>
            <w:webHidden/>
          </w:rPr>
          <w:fldChar w:fldCharType="end"/>
        </w:r>
      </w:hyperlink>
    </w:p>
    <w:p w14:paraId="38209D9B" w14:textId="58157B31"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4F264F">
          <w:rPr>
            <w:webHidden/>
          </w:rPr>
          <w:t>99</w:t>
        </w:r>
        <w:r w:rsidR="00092A14">
          <w:rPr>
            <w:webHidden/>
          </w:rPr>
          <w:fldChar w:fldCharType="end"/>
        </w:r>
      </w:hyperlink>
    </w:p>
    <w:p w14:paraId="564B0C5D" w14:textId="2BFBB15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4F264F">
          <w:rPr>
            <w:webHidden/>
          </w:rPr>
          <w:t>99</w:t>
        </w:r>
        <w:r w:rsidR="00092A14">
          <w:rPr>
            <w:webHidden/>
          </w:rPr>
          <w:fldChar w:fldCharType="end"/>
        </w:r>
      </w:hyperlink>
    </w:p>
    <w:p w14:paraId="18262973" w14:textId="0A66D9DF"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4F264F">
          <w:rPr>
            <w:webHidden/>
          </w:rPr>
          <w:t>99</w:t>
        </w:r>
        <w:r w:rsidR="00092A14">
          <w:rPr>
            <w:webHidden/>
          </w:rPr>
          <w:fldChar w:fldCharType="end"/>
        </w:r>
      </w:hyperlink>
    </w:p>
    <w:p w14:paraId="0B10D634" w14:textId="69C84551"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4F264F">
          <w:rPr>
            <w:webHidden/>
          </w:rPr>
          <w:t>103</w:t>
        </w:r>
        <w:r w:rsidR="00092A14">
          <w:rPr>
            <w:webHidden/>
          </w:rPr>
          <w:fldChar w:fldCharType="end"/>
        </w:r>
      </w:hyperlink>
    </w:p>
    <w:p w14:paraId="1FF64FED" w14:textId="6F8122B7"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4F264F">
          <w:rPr>
            <w:webHidden/>
          </w:rPr>
          <w:t>103</w:t>
        </w:r>
        <w:r w:rsidR="00092A14">
          <w:rPr>
            <w:webHidden/>
          </w:rPr>
          <w:fldChar w:fldCharType="end"/>
        </w:r>
      </w:hyperlink>
    </w:p>
    <w:p w14:paraId="4764F211" w14:textId="131E6A69"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4F264F">
          <w:rPr>
            <w:webHidden/>
          </w:rPr>
          <w:t>112</w:t>
        </w:r>
        <w:r w:rsidR="00092A14">
          <w:rPr>
            <w:webHidden/>
          </w:rPr>
          <w:fldChar w:fldCharType="end"/>
        </w:r>
      </w:hyperlink>
    </w:p>
    <w:p w14:paraId="06A74E25" w14:textId="47BE385D"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4F264F">
          <w:rPr>
            <w:webHidden/>
          </w:rPr>
          <w:t>112</w:t>
        </w:r>
        <w:r w:rsidR="00092A14">
          <w:rPr>
            <w:webHidden/>
          </w:rPr>
          <w:fldChar w:fldCharType="end"/>
        </w:r>
      </w:hyperlink>
    </w:p>
    <w:p w14:paraId="5B6D9E5B" w14:textId="564B63BD"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4F264F">
          <w:rPr>
            <w:webHidden/>
          </w:rPr>
          <w:t>117</w:t>
        </w:r>
        <w:r w:rsidR="00092A14">
          <w:rPr>
            <w:webHidden/>
          </w:rPr>
          <w:fldChar w:fldCharType="end"/>
        </w:r>
      </w:hyperlink>
    </w:p>
    <w:p w14:paraId="1760FCC0" w14:textId="3A8B9883"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4F264F">
          <w:rPr>
            <w:webHidden/>
          </w:rPr>
          <w:t>117</w:t>
        </w:r>
        <w:r w:rsidR="00092A14">
          <w:rPr>
            <w:webHidden/>
          </w:rPr>
          <w:fldChar w:fldCharType="end"/>
        </w:r>
      </w:hyperlink>
    </w:p>
    <w:p w14:paraId="7ECD169B" w14:textId="5DFA8BD1"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4F264F">
          <w:rPr>
            <w:webHidden/>
          </w:rPr>
          <w:t>122</w:t>
        </w:r>
        <w:r w:rsidR="00092A14">
          <w:rPr>
            <w:webHidden/>
          </w:rPr>
          <w:fldChar w:fldCharType="end"/>
        </w:r>
      </w:hyperlink>
    </w:p>
    <w:p w14:paraId="1CE935BE" w14:textId="5699859C"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4F264F">
          <w:rPr>
            <w:webHidden/>
          </w:rPr>
          <w:t>122</w:t>
        </w:r>
        <w:r w:rsidR="00092A14">
          <w:rPr>
            <w:webHidden/>
          </w:rPr>
          <w:fldChar w:fldCharType="end"/>
        </w:r>
      </w:hyperlink>
    </w:p>
    <w:p w14:paraId="39BF7033" w14:textId="487A7121"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4F264F">
          <w:rPr>
            <w:webHidden/>
          </w:rPr>
          <w:t>125</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initial development of RangeShifter</w:t>
      </w:r>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Development of RangeShifter v2.0 was supported by the project PROBIS funded by the BiodivERsA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genetics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climatically-suitable regions will be inhibited by habitat fragmentation. Hence, understanding the synergy between climate change and habitat fragmentation and how species’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in order to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77777777"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species’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all of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widely-used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ling platforms are introduced, we envisage the rapid development of methods for integrating them with the inverse fitting approaches offered by Bayesian techniques such as approximate Bayesian computation. Thus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RangeShifter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r w:rsidRPr="00AA1F5E">
        <w:rPr>
          <w:szCs w:val="24"/>
        </w:rPr>
        <w:t>spatially-explicit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represented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RangeShifter suitable for a variety of purposes.</w:t>
      </w:r>
    </w:p>
    <w:p w14:paraId="77654DAF" w14:textId="77777777" w:rsidR="0067520E" w:rsidRDefault="0067520E" w:rsidP="00744E86">
      <w:pPr>
        <w:pStyle w:val="Keepnext"/>
      </w:pPr>
      <w:r w:rsidRPr="00D123FB">
        <w:t>There are two broad categories of questions for which we envisage RangeShifter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RangeShifter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particular parameters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r w:rsidRPr="00D123FB">
        <w:rPr>
          <w:szCs w:val="24"/>
        </w:rPr>
        <w:t xml:space="preserve">RangeShifter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RangeShifter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critically help to improve our predictions on future species’ distributions. We anticipate that ultimately much more robust estimates of species’ future ranges will be provided by dynamic models such as RangeShifter than is possible using SDMs. However, in its present form, RangeShifter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RangeShifter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Throughout the manual there are explicit and implicit references to the strengths and limitations of RangeShifter. However, it is useful to bring them together in one concise section. Thus, here we will summarize the strengths and limitations of the current version, RangeShifter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The key strengths of RangeShifter,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RangeShifter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r w:rsidRPr="00D123FB">
        <w:t xml:space="preserve">RangeShifter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and also few that explicitly model movement </w:t>
      </w:r>
      <w:r>
        <w:t>behaviour</w:t>
      </w:r>
      <w:r w:rsidRPr="00D123FB">
        <w:t>s during dispersal. Incorporating this complexity of movement is a major strength of RangeShifter,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r w:rsidRPr="00D123FB">
        <w:t xml:space="preserve">RangeShifter incorporates the possibility for sophisticated stage-structured population dynamics. This enables linking classical stage-structured matrix models with spatial dynamics. In particular we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RangeShifter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r w:rsidRPr="00D123FB">
        <w:t xml:space="preserve">RangeShifter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r w:rsidRPr="00D123FB">
        <w:lastRenderedPageBreak/>
        <w:t>RangeShifter has been designed with a user-friendly graphical user interface and runs under Microsoft Windows. Thus, a flexible and sophisticated platform for simulating spatially-explicit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RangeShifter, as </w:t>
      </w:r>
      <w:r>
        <w:t>we see them, are:</w:t>
      </w:r>
    </w:p>
    <w:p w14:paraId="7D3CE993" w14:textId="77777777" w:rsidR="0067520E" w:rsidRPr="00D123FB" w:rsidRDefault="0067520E" w:rsidP="009E434A">
      <w:pPr>
        <w:pStyle w:val="Numbered"/>
        <w:numPr>
          <w:ilvl w:val="0"/>
          <w:numId w:val="16"/>
        </w:numPr>
      </w:pPr>
      <w:r w:rsidRPr="00D123FB">
        <w:t xml:space="preserve">RangeShifter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parameter-hungry.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r w:rsidRPr="00D123FB">
        <w:t xml:space="preserve">RangeShifter does not yet provide for functional relationships between its demographic or dispersal parameters and climate variables. When applying RangeShifter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Technically, it will be relatively straightforward to add the linkage between life-history parameters and climate variables when the methods have sufficiently matured to merit inclusion. RangeShifter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sDiv</w:t>
      </w:r>
      <w:r w:rsidR="0067520E">
        <w:t>, Leipzig, Germany and Diversitas).</w:t>
      </w:r>
      <w:r w:rsidR="00E01233">
        <w:t xml:space="preserve"> We anticipate that the inclusion of inter-specific interactions will be a major development of the upcoming versions of RangeShifter.</w:t>
      </w:r>
    </w:p>
    <w:p w14:paraId="53D8B818" w14:textId="77777777" w:rsidR="0067520E" w:rsidRPr="00D123FB" w:rsidRDefault="0067520E" w:rsidP="00DE53B2">
      <w:pPr>
        <w:pStyle w:val="Numbered"/>
      </w:pPr>
      <w:r w:rsidRPr="00D123FB">
        <w:t>RangeShifter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particular model.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r>
        <w:rPr>
          <w:szCs w:val="24"/>
        </w:rPr>
        <w:t>RangeShifter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RangeShifter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The manner in which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r>
        <w:t xml:space="preserve">As a consequence of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When SMS is the transfer model, ‘heat maps’ may be produced recording how many times each non-suitable cell has been visited by dispersers during the course of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during </w:t>
      </w:r>
      <w:r w:rsidR="00BA4B4D" w:rsidRPr="00BA4B4D">
        <w:t>the course of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landscape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Populations comprising only one sex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and Figure 3.27). Thus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in order to reduce the total population size.</w:t>
      </w:r>
    </w:p>
    <w:p w14:paraId="169F483A" w14:textId="1D8C3C58" w:rsidR="00A36A6C" w:rsidRDefault="006E3F8A" w:rsidP="00A36A6C">
      <w:pPr>
        <w:pStyle w:val="Numbered"/>
      </w:pPr>
      <w:r>
        <w:t xml:space="preserve">There is a new initialisation option, which allows particular numbers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r>
        <w:noBreakHyphen/>
        <w:t>)introduction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enetic mechanisms have been entirely reworked i</w:t>
        </w:r>
      </w:ins>
      <w:ins w:id="13" w:author="Pannetier, Theo" w:date="2024-06-08T12:28:00Z">
        <w:r w:rsidR="008B18FB">
          <w:t xml:space="preserve">n RangeShifter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ins w:id="25" w:author="Pannetier, Theo" w:date="2024-06-08T12:27:00Z">
        <w:r>
          <w:t>RangeShifter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ins w:id="33" w:author="Pannetier, Theo" w:date="2024-06-04T16:53:00Z">
        <w:r w:rsidR="00A36A6C">
          <w:t xml:space="preserve">RangeShifter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RangeShifter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Individuals are the basic entities of the RangeShifter model. Each individual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include: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is able to handle is variable, and depends on the cell resolution, the amount of information related to each cell and the amount of random-access memory (RAM) available in the computer used to run the program. As an example, when we run models similar to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(RangeShifter does not explicitly model within-year variability in conditions). The intermediate scale is the species’ reproductive season. The model can be used to simulate the case where there is only one reproductive season per year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Model work flow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The model can be run on real landscape maps that can be imported into RangeShifter provided that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r w:rsidRPr="001A3BB4">
        <w:rPr>
          <w:szCs w:val="24"/>
        </w:rPr>
        <w:t xml:space="preserve">during the course of a simulation. </w:t>
      </w:r>
      <w:r w:rsidR="001A3BB4" w:rsidRPr="001A3BB4">
        <w:rPr>
          <w:szCs w:val="24"/>
        </w:rPr>
        <w:t xml:space="preserve">Note that any landscape change occurs at the start of the year, i.e. before the first/only reproductive season. </w:t>
      </w:r>
      <w:r w:rsidRPr="001A3BB4">
        <w:rPr>
          <w:szCs w:val="24"/>
        </w:rPr>
        <w:t>In a patch-based model, the shape of patches may change, patches may be removed and new patches may be created where there was previously inter-patch matrix. Thus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r w:rsidRPr="00D123FB">
        <w:rPr>
          <w:szCs w:val="24"/>
        </w:rPr>
        <w:t>RangeShifter can import artificial landscape</w:t>
      </w:r>
      <w:r>
        <w:rPr>
          <w:szCs w:val="24"/>
        </w:rPr>
        <w:t>s</w:t>
      </w:r>
      <w:r w:rsidRPr="00D123FB">
        <w:rPr>
          <w:szCs w:val="24"/>
        </w:rPr>
        <w:t xml:space="preserve"> that have been gene</w:t>
      </w:r>
      <w:r w:rsidR="00F21E9B">
        <w:rPr>
          <w:szCs w:val="24"/>
        </w:rPr>
        <w:t>rated by other generators (e.g. </w:t>
      </w:r>
      <w:r w:rsidRPr="00D123FB">
        <w:rPr>
          <w:szCs w:val="24"/>
        </w:rPr>
        <w:t xml:space="preserve">Qrule, Simmap, Dinamica,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erated with RangeShifter.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(a,d) Random landscapes. (b,e) </w:t>
      </w:r>
      <w:r w:rsidRPr="00D123FB">
        <w:t>Fractal landscapes for which H</w:t>
      </w:r>
      <w:r>
        <w:t> = 0.1. (c,f)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RangeShifter,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RangeShifter: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(x,y)</w:t>
      </w:r>
      <w:r w:rsidRPr="007E0DF7">
        <w:rPr>
          <w:i/>
        </w:rPr>
        <w:t xml:space="preserve"> = 1.0 - |y – y</w:t>
      </w:r>
      <w:r w:rsidRPr="007E0DF7">
        <w:rPr>
          <w:i/>
          <w:vertAlign w:val="subscript"/>
        </w:rPr>
        <w:t>opt</w:t>
      </w:r>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(x,y)</w:t>
      </w:r>
      <w:r w:rsidRPr="007E0DF7">
        <w:rPr>
          <w:i/>
        </w:rPr>
        <w:t xml:space="preserve"> = E</w:t>
      </w:r>
      <w:r w:rsidRPr="007E0DF7">
        <w:rPr>
          <w:i/>
          <w:vertAlign w:val="subscript"/>
        </w:rPr>
        <w:t>opt</w:t>
      </w:r>
      <w:r w:rsidRPr="007E0DF7">
        <w:rPr>
          <w:i/>
        </w:rPr>
        <w:t xml:space="preserve"> * e</w:t>
      </w:r>
      <w:r w:rsidRPr="007E0DF7">
        <w:rPr>
          <w:i/>
          <w:vertAlign w:val="subscript"/>
        </w:rPr>
        <w:t>(x,y)</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(x,y)</w:t>
      </w:r>
      <w:r w:rsidRPr="007E0DF7">
        <w:rPr>
          <w:i/>
        </w:rPr>
        <w:t xml:space="preserve"> = 1.0 - e</w:t>
      </w:r>
      <w:r w:rsidRPr="007E0DF7">
        <w:rPr>
          <w:i/>
          <w:vertAlign w:val="subscript"/>
        </w:rPr>
        <w:t>(x,y)</w:t>
      </w:r>
      <w:r w:rsidRPr="007E0DF7">
        <w:rPr>
          <w:i/>
        </w:rPr>
        <w:t xml:space="preserve"> + E</w:t>
      </w:r>
      <w:r w:rsidRPr="007E0DF7">
        <w:rPr>
          <w:i/>
          <w:vertAlign w:val="subscript"/>
        </w:rPr>
        <w:t>opt</w:t>
      </w:r>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r w:rsidRPr="00D123FB">
        <w:rPr>
          <w:i/>
          <w:szCs w:val="24"/>
        </w:rPr>
        <w:t>E</w:t>
      </w:r>
      <w:r w:rsidRPr="00D123FB">
        <w:rPr>
          <w:i/>
          <w:szCs w:val="24"/>
          <w:vertAlign w:val="subscript"/>
        </w:rPr>
        <w:t>opt</w:t>
      </w:r>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r w:rsidRPr="00D123FB">
        <w:rPr>
          <w:i/>
          <w:szCs w:val="24"/>
        </w:rPr>
        <w:t>y</w:t>
      </w:r>
      <w:r w:rsidRPr="00D123FB">
        <w:rPr>
          <w:i/>
          <w:szCs w:val="24"/>
          <w:vertAlign w:val="subscript"/>
        </w:rPr>
        <w:t>opt</w:t>
      </w:r>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(x,y)</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r w:rsidRPr="00D123FB">
        <w:rPr>
          <w:i/>
        </w:rPr>
        <w:t>K</w:t>
      </w:r>
      <w:r w:rsidRPr="00D123FB">
        <w:rPr>
          <w:i/>
          <w:vertAlign w:val="subscript"/>
        </w:rPr>
        <w:t>opt</w:t>
      </w:r>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RangeShifter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RangeShifter,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(0,</w:t>
      </w:r>
      <w:r w:rsidRPr="00D123FB">
        <w:rPr>
          <w:i/>
          <w:szCs w:val="24"/>
        </w:rPr>
        <w:t>σ</w:t>
      </w:r>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 and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r w:rsidRPr="00D123FB">
        <w:rPr>
          <w:rFonts w:eastAsiaTheme="minorEastAsia"/>
          <w:i/>
          <w:szCs w:val="24"/>
        </w:rPr>
        <w:t>K</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Alternatively, or additionally, to temporally auto-correlated environmental stochasticity, RangeShifter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Thus, population dynamics in RangeShifter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RangeShifter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RangeShifter.</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r w:rsidRPr="00D123FB">
        <w:rPr>
          <w:szCs w:val="24"/>
        </w:rPr>
        <w:t xml:space="preserve">RangeShifter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In both cases, the landscape is represented as a grid with cells belonging to a particular habitat type, holding proportions of different habitats or being assigned a habitat quality index. However, when RangeShifter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RangeShifter. Rather, the user is required to define which cells belong to which patch, taking into account the ecological understanding of the study species. Density-dependencies regarding reproduction, development, survival, emigration and settlement will depend on the density of individuals in a patch. However, discrete step-wise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in order to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This is the appropriate way to model species that have discrete generations. At each generation the life cycle comprises: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r>
        <w:t>only-</w:t>
      </w:r>
      <w:r w:rsidRPr="00D123FB">
        <w:t>female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r w:rsidRPr="00D123FB">
        <w:rPr>
          <w:i/>
        </w:rPr>
        <w:t xml:space="preserve">i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is the maximum growth rate (obtained at very low density only) and </w:t>
      </w:r>
      <w:r w:rsidRPr="004105B0">
        <w:rPr>
          <w:rFonts w:eastAsiaTheme="minorEastAsia"/>
          <w:i/>
          <w:szCs w:val="24"/>
        </w:rPr>
        <w:t>K</w:t>
      </w:r>
      <w:r w:rsidRPr="004105B0">
        <w:rPr>
          <w:rFonts w:eastAsiaTheme="minorEastAsia"/>
          <w:i/>
          <w:szCs w:val="24"/>
          <w:vertAlign w:val="subscript"/>
        </w:rPr>
        <w:t>i,t</w:t>
      </w:r>
      <w:r w:rsidRPr="004105B0">
        <w:rPr>
          <w:rFonts w:eastAsiaTheme="minorEastAsia"/>
          <w:szCs w:val="24"/>
        </w:rPr>
        <w:t xml:space="preserve"> is the carrying capacity. Both </w:t>
      </w:r>
      <w:r w:rsidRPr="004105B0">
        <w:rPr>
          <w:rFonts w:eastAsiaTheme="minorEastAsia"/>
          <w:i/>
          <w:szCs w:val="24"/>
        </w:rPr>
        <w:t>R</w:t>
      </w:r>
      <w:r w:rsidRPr="004105B0">
        <w:rPr>
          <w:rFonts w:eastAsiaTheme="minorEastAsia"/>
          <w:i/>
          <w:szCs w:val="24"/>
          <w:vertAlign w:val="subscript"/>
        </w:rPr>
        <w:t>i,t</w:t>
      </w:r>
      <w:r w:rsidRPr="004105B0">
        <w:rPr>
          <w:rFonts w:eastAsiaTheme="minorEastAsia"/>
          <w:szCs w:val="24"/>
        </w:rPr>
        <w:t xml:space="preserve"> and </w:t>
      </w:r>
      <w:r w:rsidRPr="004105B0">
        <w:rPr>
          <w:rFonts w:eastAsiaTheme="minorEastAsia"/>
          <w:i/>
          <w:szCs w:val="24"/>
        </w:rPr>
        <w:t>K</w:t>
      </w:r>
      <w:r w:rsidRPr="004105B0">
        <w:rPr>
          <w:rFonts w:eastAsiaTheme="minorEastAsia"/>
          <w:i/>
          <w:szCs w:val="24"/>
          <w:vertAlign w:val="subscript"/>
        </w:rPr>
        <w:t>i,t</w:t>
      </w:r>
      <w:r w:rsidRPr="00D123FB">
        <w:rPr>
          <w:rFonts w:eastAsiaTheme="minorEastAsia"/>
          <w:szCs w:val="24"/>
        </w:rPr>
        <w:t xml:space="preserve"> can vary in space and time, depending on the model setting. </w:t>
      </w:r>
      <w:r w:rsidRPr="00D123FB">
        <w:rPr>
          <w:rFonts w:eastAsiaTheme="minorEastAsia"/>
          <w:i/>
          <w:szCs w:val="24"/>
        </w:rPr>
        <w:t>b</w:t>
      </w:r>
      <w:r w:rsidRPr="00D123FB">
        <w:rPr>
          <w:rFonts w:eastAsiaTheme="minorEastAsia"/>
          <w:i/>
          <w:szCs w:val="24"/>
          <w:vertAlign w:val="subscript"/>
        </w:rPr>
        <w:t>c</w:t>
      </w:r>
      <w:r w:rsidRPr="00D123FB">
        <w:rPr>
          <w:rFonts w:eastAsiaTheme="minorEastAsia"/>
          <w:szCs w:val="24"/>
        </w:rPr>
        <w:t xml:space="preserve"> is the competition coefficient which describes the type of density regulation, providing for under-compensatory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&lt; 1), compensatory (</w:t>
      </w:r>
      <w:r w:rsidRPr="00D123FB">
        <w:rPr>
          <w:rFonts w:eastAsiaTheme="minorEastAsia"/>
          <w:i/>
          <w:szCs w:val="24"/>
        </w:rPr>
        <w:t>b</w:t>
      </w:r>
      <w:r w:rsidRPr="00D123FB">
        <w:rPr>
          <w:rFonts w:eastAsiaTheme="minorEastAsia"/>
          <w:i/>
          <w:szCs w:val="24"/>
          <w:vertAlign w:val="subscript"/>
        </w:rPr>
        <w:t>c</w:t>
      </w:r>
      <w:r>
        <w:rPr>
          <w:rFonts w:eastAsiaTheme="minorEastAsia"/>
          <w:i/>
          <w:szCs w:val="24"/>
        </w:rPr>
        <w:t> = </w:t>
      </w:r>
      <w:r w:rsidRPr="00D123FB">
        <w:rPr>
          <w:rFonts w:eastAsiaTheme="minorEastAsia"/>
          <w:szCs w:val="24"/>
        </w:rPr>
        <w:t>1) or over-compensatory (</w:t>
      </w:r>
      <w:r w:rsidRPr="00D123FB">
        <w:rPr>
          <w:rFonts w:eastAsiaTheme="minorEastAsia"/>
          <w:i/>
          <w:szCs w:val="24"/>
        </w:rPr>
        <w:t>b</w:t>
      </w:r>
      <w:r w:rsidRPr="00D123FB">
        <w:rPr>
          <w:rFonts w:eastAsiaTheme="minorEastAsia"/>
          <w:i/>
          <w:szCs w:val="24"/>
          <w:vertAlign w:val="subscript"/>
        </w:rPr>
        <w:t>c</w:t>
      </w:r>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as long as there is at least one male in the population. As for the asexual case, the Maynard Smith and Slatkin model is used to determine the expected number of offspring produced by each female. To maintain equivalence between the asexual and sexual versions, </w:t>
      </w:r>
      <w:r w:rsidRPr="006973CE">
        <w:rPr>
          <w:rFonts w:eastAsiaTheme="minorEastAsia"/>
          <w:i/>
        </w:rPr>
        <w:t>R</w:t>
      </w:r>
      <w:r w:rsidRPr="006973CE">
        <w:rPr>
          <w:rFonts w:eastAsiaTheme="minorEastAsia"/>
          <w:i/>
          <w:vertAlign w:val="subscript"/>
        </w:rPr>
        <w:t>i,t</w:t>
      </w:r>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However, in RangeShifter,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In RangeShifter,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system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RangeShifter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only-</w:t>
      </w:r>
      <w:r w:rsidRPr="00D123FB">
        <w:t>female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r w:rsidRPr="00D123FB">
        <w:rPr>
          <w:i/>
        </w:rPr>
        <w:t>t</w:t>
      </w:r>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have to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RangeShifter,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a number of offspring given by </w:t>
      </w:r>
      <w:r w:rsidRPr="00D123FB">
        <w:rPr>
          <w:i/>
          <w:szCs w:val="24"/>
        </w:rPr>
        <w:t>Poisson</w:t>
      </w:r>
      <w:r w:rsidRPr="00D123FB">
        <w:rPr>
          <w:szCs w:val="24"/>
        </w:rPr>
        <w:t>(</w:t>
      </w:r>
      <w:r w:rsidRPr="00D123FB">
        <w:rPr>
          <w:i/>
          <w:szCs w:val="24"/>
        </w:rPr>
        <w:t>ϕ</w:t>
      </w:r>
      <w:r w:rsidRPr="00D123FB">
        <w:rPr>
          <w:i/>
          <w:szCs w:val="24"/>
          <w:vertAlign w:val="subscript"/>
        </w:rPr>
        <w:t>s</w:t>
      </w:r>
      <w:r w:rsidRPr="00D123FB">
        <w:rPr>
          <w:szCs w:val="24"/>
        </w:rPr>
        <w:t xml:space="preserve">), while Bernoulli trials </w:t>
      </w:r>
      <w:r w:rsidRPr="00D123FB">
        <w:rPr>
          <w:i/>
          <w:szCs w:val="24"/>
        </w:rPr>
        <w:t>Bern</w:t>
      </w:r>
      <w:r w:rsidRPr="00D123FB">
        <w:rPr>
          <w:szCs w:val="24"/>
        </w:rPr>
        <w:t>(</w:t>
      </w:r>
      <w:r w:rsidRPr="00D123FB">
        <w:rPr>
          <w:i/>
          <w:szCs w:val="24"/>
        </w:rPr>
        <w:t>σ</w:t>
      </w:r>
      <w:r w:rsidRPr="00D123FB">
        <w:rPr>
          <w:i/>
          <w:szCs w:val="24"/>
          <w:vertAlign w:val="subscript"/>
        </w:rPr>
        <w:t>s</w:t>
      </w:r>
      <w:r w:rsidRPr="00D123FB">
        <w:rPr>
          <w:szCs w:val="24"/>
        </w:rPr>
        <w:t xml:space="preserve">) and </w:t>
      </w:r>
      <w:r w:rsidRPr="00D123FB">
        <w:rPr>
          <w:i/>
          <w:szCs w:val="24"/>
        </w:rPr>
        <w:t>Bern</w:t>
      </w:r>
      <w:r w:rsidRPr="00D123FB">
        <w:rPr>
          <w:szCs w:val="24"/>
        </w:rPr>
        <w:t>(</w:t>
      </w:r>
      <w:r w:rsidRPr="00D123FB">
        <w:rPr>
          <w:i/>
          <w:szCs w:val="24"/>
        </w:rPr>
        <w:t>γ</w:t>
      </w:r>
      <w:r w:rsidRPr="00D123FB">
        <w:rPr>
          <w:i/>
          <w:szCs w:val="24"/>
          <w:vertAlign w:val="subscript"/>
        </w:rPr>
        <w:t>s</w:t>
      </w:r>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RangeShifter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&amp; demographic parameters are not sex-specific.</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sex-specific.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r w:rsidRPr="00D123FB">
        <w:rPr>
          <w:rFonts w:cs="Times New Roman"/>
          <w:i/>
          <w:szCs w:val="24"/>
          <w:lang w:val="en-GB"/>
        </w:rPr>
        <w:t>γ</w:t>
      </w:r>
      <w:r w:rsidRPr="00D123FB">
        <w:rPr>
          <w:rFonts w:cs="Times New Roman"/>
          <w:i/>
          <w:szCs w:val="24"/>
          <w:vertAlign w:val="subscript"/>
          <w:lang w:val="en-GB"/>
        </w:rPr>
        <w:t>m</w:t>
      </w:r>
      <w:r w:rsidRPr="00D123FB">
        <w:rPr>
          <w:rFonts w:cs="Times New Roman"/>
          <w:szCs w:val="24"/>
          <w:lang w:val="en-GB"/>
        </w:rPr>
        <w:t xml:space="preserve"> and </w:t>
      </w:r>
      <w:r w:rsidRPr="00D123FB">
        <w:rPr>
          <w:rFonts w:cs="Times New Roman"/>
          <w:i/>
          <w:szCs w:val="24"/>
          <w:lang w:val="en-GB"/>
        </w:rPr>
        <w:t>γ</w:t>
      </w:r>
      <w:r w:rsidRPr="00D123FB">
        <w:rPr>
          <w:rFonts w:cs="Times New Roman"/>
          <w:i/>
          <w:szCs w:val="24"/>
          <w:vertAlign w:val="subscript"/>
          <w:lang w:val="en-GB"/>
        </w:rPr>
        <w:t>f</w:t>
      </w:r>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r w:rsidRPr="00D123FB">
        <w:rPr>
          <w:rFonts w:cs="Times New Roman"/>
          <w:i/>
          <w:szCs w:val="24"/>
          <w:lang w:val="en-GB"/>
        </w:rPr>
        <w:t>ϕ</w:t>
      </w:r>
      <w:r w:rsidRPr="00D123FB">
        <w:rPr>
          <w:rFonts w:cs="Times New Roman"/>
          <w:i/>
          <w:szCs w:val="24"/>
          <w:vertAlign w:val="subscript"/>
          <w:lang w:val="en-GB"/>
        </w:rPr>
        <w:t>m</w:t>
      </w:r>
      <w:r w:rsidRPr="00D123FB">
        <w:rPr>
          <w:rFonts w:eastAsiaTheme="minorEastAsia" w:cs="Times New Roman"/>
          <w:szCs w:val="24"/>
          <w:lang w:val="en-GB"/>
        </w:rPr>
        <w:t xml:space="preserve"> and </w:t>
      </w:r>
      <w:r w:rsidRPr="00D123FB">
        <w:rPr>
          <w:rFonts w:cs="Times New Roman"/>
          <w:i/>
          <w:szCs w:val="24"/>
          <w:lang w:val="en-GB"/>
        </w:rPr>
        <w:t>ϕ</w:t>
      </w:r>
      <w:r w:rsidRPr="00D123FB">
        <w:rPr>
          <w:rFonts w:cs="Times New Roman"/>
          <w:i/>
          <w:szCs w:val="24"/>
          <w:vertAlign w:val="subscript"/>
          <w:lang w:val="en-GB"/>
        </w:rPr>
        <w:t>f</w:t>
      </w:r>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RangeShifter,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non sex-specific model, as the differences between sexes are already accounted for during the mating process (i.e. number of offspring per female). What the user still needs to determine before running structured explicit mating system models in RangeShifter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have to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is the fecundity of stage </w:t>
      </w:r>
      <w:r w:rsidRPr="00D123FB">
        <w:rPr>
          <w:rFonts w:eastAsiaTheme="minorEastAsia"/>
          <w:i/>
        </w:rPr>
        <w:t>i</w:t>
      </w:r>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r w:rsidRPr="00D123FB">
        <w:rPr>
          <w:rFonts w:eastAsiaTheme="minorEastAsia"/>
          <w:i/>
        </w:rPr>
        <w:t>ϕ</w:t>
      </w:r>
      <w:r w:rsidRPr="00D123FB">
        <w:rPr>
          <w:rFonts w:eastAsiaTheme="minorEastAsia"/>
          <w:i/>
          <w:vertAlign w:val="subscript"/>
        </w:rPr>
        <w:t>i</w:t>
      </w:r>
      <w:r w:rsidRPr="00D123FB">
        <w:rPr>
          <w:rFonts w:eastAsiaTheme="minorEastAsia"/>
        </w:rPr>
        <w:t xml:space="preserve"> ,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r w:rsidRPr="00D123FB">
        <w:rPr>
          <w:rFonts w:eastAsiaTheme="minorEastAsia"/>
          <w:i/>
        </w:rPr>
        <w:t>ω</w:t>
      </w:r>
      <w:r w:rsidRPr="00D123FB">
        <w:rPr>
          <w:rFonts w:eastAsiaTheme="minorEastAsia"/>
          <w:i/>
          <w:vertAlign w:val="subscript"/>
        </w:rPr>
        <w:t>ij</w:t>
      </w:r>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r w:rsidRPr="00D123FB">
        <w:rPr>
          <w:rFonts w:eastAsiaTheme="minorEastAsia"/>
          <w:i/>
        </w:rPr>
        <w:t>i</w:t>
      </w:r>
      <w:r w:rsidRPr="00D123FB">
        <w:rPr>
          <w:rFonts w:eastAsiaTheme="minorEastAsia"/>
        </w:rPr>
        <w:t xml:space="preserve">. Hence, the total number of individuals </w:t>
      </w:r>
      <w:r w:rsidRPr="00D123FB">
        <w:rPr>
          <w:rFonts w:eastAsiaTheme="minorEastAsia"/>
          <w:i/>
        </w:rPr>
        <w:t>N</w:t>
      </w:r>
      <w:r w:rsidRPr="00D123FB">
        <w:rPr>
          <w:rFonts w:eastAsiaTheme="minorEastAsia"/>
          <w:i/>
          <w:vertAlign w:val="subscript"/>
        </w:rPr>
        <w:t>t</w:t>
      </w:r>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r w:rsidRPr="00D123FB">
        <w:rPr>
          <w:i/>
        </w:rPr>
        <w:t>σ</w:t>
      </w:r>
      <w:r w:rsidRPr="00D123FB">
        <w:rPr>
          <w:i/>
          <w:vertAlign w:val="subscript"/>
        </w:rPr>
        <w:t>i</w:t>
      </w:r>
      <w:r w:rsidRPr="00D123FB">
        <w:t xml:space="preserve"> is the survival probability of stage </w:t>
      </w:r>
      <w:r w:rsidRPr="00D123FB">
        <w:rPr>
          <w:i/>
        </w:rPr>
        <w:t>i, σ</w:t>
      </w:r>
      <w:r w:rsidRPr="00D123FB">
        <w:rPr>
          <w:i/>
          <w:vertAlign w:val="subscript"/>
        </w:rPr>
        <w:t xml:space="preserve">0,i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r w:rsidRPr="00D123FB">
        <w:rPr>
          <w:rFonts w:eastAsiaTheme="minorEastAsia"/>
          <w:i/>
        </w:rPr>
        <w:t>C</w:t>
      </w:r>
      <w:r w:rsidRPr="00D123FB">
        <w:rPr>
          <w:rFonts w:eastAsiaTheme="minorEastAsia"/>
          <w:i/>
          <w:vertAlign w:val="subscript"/>
        </w:rPr>
        <w:t>σ</w:t>
      </w:r>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r w:rsidRPr="00D123FB">
        <w:rPr>
          <w:i/>
        </w:rPr>
        <w:t>γ</w:t>
      </w:r>
      <w:r w:rsidRPr="00D123FB">
        <w:rPr>
          <w:i/>
          <w:vertAlign w:val="subscript"/>
        </w:rPr>
        <w:t>i</w:t>
      </w:r>
      <w:r w:rsidRPr="00D123FB">
        <w:t xml:space="preserve"> is the development probability of stage </w:t>
      </w:r>
      <w:r w:rsidRPr="00D123FB">
        <w:rPr>
          <w:i/>
        </w:rPr>
        <w:t>i, γ</w:t>
      </w:r>
      <w:r w:rsidRPr="00D123FB">
        <w:rPr>
          <w:i/>
          <w:vertAlign w:val="subscript"/>
        </w:rPr>
        <w:t xml:space="preserve">0,i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r w:rsidRPr="00D123FB">
        <w:rPr>
          <w:rFonts w:eastAsiaTheme="minorEastAsia"/>
          <w:i/>
        </w:rPr>
        <w:t>N</w:t>
      </w:r>
      <w:r w:rsidRPr="00D123FB">
        <w:rPr>
          <w:rFonts w:eastAsiaTheme="minorEastAsia"/>
          <w:i/>
          <w:vertAlign w:val="subscript"/>
        </w:rPr>
        <w:t>t</w:t>
      </w:r>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r w:rsidRPr="00D123FB">
        <w:rPr>
          <w:rFonts w:eastAsiaTheme="minorEastAsia"/>
          <w:i/>
        </w:rPr>
        <w:t>C</w:t>
      </w:r>
      <w:r w:rsidRPr="00D123FB">
        <w:rPr>
          <w:rFonts w:eastAsiaTheme="minorEastAsia"/>
          <w:i/>
          <w:vertAlign w:val="subscript"/>
        </w:rPr>
        <w:t>γ</w:t>
      </w:r>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RangeShifter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RangeShifter provides a platform that facilitates future theory development and aims to motivate greater collection of detailed dispersal data </w:t>
      </w:r>
      <w:r>
        <w:rPr>
          <w:szCs w:val="24"/>
        </w:rPr>
        <w:t xml:space="preserve">in the field. </w:t>
      </w:r>
      <w:r w:rsidRPr="00D123FB">
        <w:rPr>
          <w:szCs w:val="24"/>
        </w:rPr>
        <w:t>Importantly, RangeShifter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r>
        <w:t>RangeShifter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each individual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haploid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diploid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dispersal, and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context-dependent.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RangeShifter,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(Poethke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RangeShifter.</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point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r w:rsidRPr="00E74F45">
        <w:rPr>
          <w:i/>
        </w:rPr>
        <w:t>bN</w:t>
      </w:r>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In RangeShifter,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RangeShifter,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nter-individual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RangeShifter v2, and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dispersal, and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RangeShifter.</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environmental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RangeShifter,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In order to separate emigration and transfer explicitly, and to avoid potential infinite re-sampling, the program requires the mean of the kernel to be greater or equal the cell resolution. This condition is relaxed only in the special case where emigration probability is set to be density-independent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whether or not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kernel,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Moreover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(i)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individuals’ perceptual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r>
        <w:rPr>
          <w:rFonts w:cs="Times New Roman"/>
          <w:szCs w:val="24"/>
          <w:lang w:val="en-GB"/>
        </w:rPr>
        <w:t>RangeShifter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More detailed and species-specific movement models are beyond the scope of RangeShifter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omniscient, but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final destination,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a number of cells. At each step, the individual evaluates the surrounding habitat in order to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The reciprocal of the arithmetic mean of the reciprocals of the observations (cell costs). This method increases the detectability of low cost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r>
        <w:rPr>
          <w:rFonts w:eastAsiaTheme="minorEastAsia"/>
          <w:szCs w:val="24"/>
        </w:rPr>
        <w:t>RangeShifter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RangeShifter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a number of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RangeShifter</w:t>
      </w:r>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RangeShifter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s and reaction norms that lead individuals to the decision to stop in a particular place. Habitat selection, mate finding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r w:rsidRPr="00D123FB">
        <w:rPr>
          <w:rFonts w:eastAsiaTheme="minorEastAsia"/>
          <w:szCs w:val="24"/>
        </w:rPr>
        <w:t>RangeShifter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has to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density-dependent. The individual has a probability, </w:t>
      </w:r>
      <w:r w:rsidRPr="00D123FB">
        <w:rPr>
          <w:rFonts w:eastAsiaTheme="minorEastAsia"/>
          <w:i/>
        </w:rPr>
        <w:t>p</w:t>
      </w:r>
      <w:r w:rsidRPr="00D123FB">
        <w:rPr>
          <w:rFonts w:eastAsiaTheme="minorEastAsia"/>
          <w:i/>
          <w:vertAlign w:val="subscript"/>
        </w:rPr>
        <w:t>s</w:t>
      </w:r>
      <w:r w:rsidRPr="00D123FB">
        <w:rPr>
          <w:rFonts w:eastAsiaTheme="minorEastAsia"/>
        </w:rPr>
        <w:t xml:space="preserve">, of settling in the cell or patch </w:t>
      </w:r>
      <w:r w:rsidRPr="00D123FB">
        <w:rPr>
          <w:rFonts w:eastAsiaTheme="minorEastAsia"/>
          <w:i/>
        </w:rPr>
        <w:t>i</w:t>
      </w:r>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r w:rsidRPr="00D123FB">
        <w:rPr>
          <w:rFonts w:eastAsiaTheme="minorEastAsia" w:cs="Times New Roman"/>
          <w:i/>
          <w:szCs w:val="24"/>
          <w:lang w:val="en-GB"/>
        </w:rPr>
        <w:t>i</w:t>
      </w:r>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in order to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Density-dependence and mating requirements can also be combined together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each individual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requires that these mortality costs are described appropriately and, for this, it is important to recognize how dispersal mortality is incorporated in RangeShifter.</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First, dispersal mortality can arise as a result of individuals failing to reach suitable habitat. For example, when a simple dispersal kernel is used with no possibility for individuals to search for locally-suitable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l is provided in RangeShifter.</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ality is not double-accounted.</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 xml:space="preserve">RangeShifter 3.0 is not yet available to </w:t>
        </w:r>
      </w:ins>
      <w:ins w:id="95" w:author="Pannetier, Theo" w:date="2024-06-04T16:57:00Z">
        <w:r w:rsidRPr="00A36A6C">
          <w:rPr>
            <w:rFonts w:eastAsiaTheme="minorEastAsia" w:cs="Times New Roman"/>
            <w:i/>
            <w:iCs/>
            <w:szCs w:val="24"/>
            <w:lang w:val="en-GB"/>
            <w:rPrChange w:id="96"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7" w:author="Pannetier, Theo" w:date="2024-06-04T16:34:00Z"/>
          <w:rFonts w:eastAsiaTheme="minorEastAsia" w:cs="Times New Roman"/>
          <w:szCs w:val="24"/>
          <w:lang w:val="en-GB"/>
        </w:rPr>
      </w:pPr>
      <w:moveToRangeStart w:id="98" w:author="Pannetier, Theo" w:date="2024-06-04T16:34:00Z" w:name="move168411309"/>
      <w:moveTo w:id="99"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SLiM: </w:t>
        </w:r>
        <w:r w:rsidRPr="00DB1103">
          <w:rPr>
            <w:rFonts w:eastAsiaTheme="minorEastAsia" w:cs="Times New Roman"/>
            <w:szCs w:val="24"/>
            <w:lang w:val="en-GB"/>
          </w:rPr>
          <w:t>Haller &amp; Messer, 2019</w:t>
        </w:r>
        <w:r>
          <w:rPr>
            <w:rFonts w:eastAsiaTheme="minorEastAsia" w:cs="Times New Roman"/>
            <w:szCs w:val="24"/>
            <w:lang w:val="en-GB"/>
          </w:rPr>
          <w:t xml:space="preserve">; sPEGG: Okamoto &amp; Amarasekare 2017), have been and are being developed. Typically, however, these platforms (but see sPEGG)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environmental features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8"/>
    </w:p>
    <w:p w14:paraId="5DEF49E9" w14:textId="5112FACA" w:rsidR="002D7F8C" w:rsidRDefault="00A36A6C" w:rsidP="00C57BF9">
      <w:pPr>
        <w:pStyle w:val="ListParagraph"/>
        <w:ind w:left="0"/>
        <w:rPr>
          <w:ins w:id="100" w:author="Pannetier, Theo" w:date="2024-06-04T16:59:00Z"/>
          <w:rFonts w:eastAsiaTheme="minorEastAsia" w:cs="Times New Roman"/>
          <w:szCs w:val="24"/>
          <w:lang w:val="en-GB"/>
        </w:rPr>
      </w:pPr>
      <w:ins w:id="101" w:author="Pannetier, Theo" w:date="2024-06-04T16:58:00Z">
        <w:r>
          <w:rPr>
            <w:rFonts w:eastAsiaTheme="minorEastAsia" w:cs="Times New Roman"/>
            <w:szCs w:val="24"/>
            <w:lang w:val="en-GB"/>
          </w:rPr>
          <w:t>RangeShifter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2" w:author="Pannetier, Theo" w:date="2024-06-04T16:59:00Z"/>
          <w:rFonts w:eastAsiaTheme="minorEastAsia" w:cs="Times New Roman"/>
          <w:szCs w:val="24"/>
          <w:lang w:val="en-GB"/>
        </w:rPr>
      </w:pPr>
      <w:ins w:id="103" w:author="Pannetier, Theo" w:date="2024-06-04T16:59:00Z">
        <w:r>
          <w:rPr>
            <w:rFonts w:eastAsiaTheme="minorEastAsia" w:cs="Times New Roman"/>
            <w:szCs w:val="24"/>
            <w:lang w:val="en-GB"/>
          </w:rPr>
          <w:lastRenderedPageBreak/>
          <w:t xml:space="preserve">In 3.0, three types of </w:t>
        </w:r>
      </w:ins>
      <w:ins w:id="104" w:author="Pannetier, Theo" w:date="2024-06-04T17:00:00Z">
        <w:r>
          <w:rPr>
            <w:rFonts w:eastAsiaTheme="minorEastAsia" w:cs="Times New Roman"/>
            <w:szCs w:val="24"/>
            <w:lang w:val="en-GB"/>
          </w:rPr>
          <w:t xml:space="preserve">“traits” can be made evolvable and </w:t>
        </w:r>
      </w:ins>
      <w:ins w:id="105" w:author="Pannetier, Theo" w:date="2024-06-04T17:05:00Z">
        <w:r>
          <w:rPr>
            <w:rFonts w:eastAsiaTheme="minorEastAsia" w:cs="Times New Roman"/>
            <w:szCs w:val="24"/>
            <w:lang w:val="en-GB"/>
          </w:rPr>
          <w:t>parametrised with their own genetic architecture</w:t>
        </w:r>
      </w:ins>
      <w:ins w:id="106"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7" w:author="Pannetier, Theo" w:date="2024-06-04T17:05:00Z"/>
          <w:rFonts w:eastAsiaTheme="minorEastAsia" w:cs="Times New Roman"/>
          <w:szCs w:val="24"/>
          <w:lang w:val="en-GB"/>
        </w:rPr>
      </w:pPr>
      <w:ins w:id="108" w:author="Pannetier, Theo" w:date="2024-06-04T16:59:00Z">
        <w:r w:rsidRPr="00BD6D5A">
          <w:rPr>
            <w:rFonts w:eastAsiaTheme="minorEastAsia" w:cs="Times New Roman"/>
            <w:b/>
            <w:bCs/>
            <w:szCs w:val="24"/>
            <w:lang w:val="en-GB"/>
            <w:rPrChange w:id="109" w:author="Pannetier, Theo" w:date="2024-06-04T17:10:00Z">
              <w:rPr>
                <w:rFonts w:eastAsiaTheme="minorEastAsia" w:cs="Times New Roman"/>
                <w:szCs w:val="24"/>
                <w:lang w:val="en-GB"/>
              </w:rPr>
            </w:rPrChange>
          </w:rPr>
          <w:t>Dispersal traits</w:t>
        </w:r>
      </w:ins>
      <w:ins w:id="110" w:author="Pannetier, Theo" w:date="2024-06-04T17:10:00Z">
        <w:r w:rsidR="00BD6D5A">
          <w:rPr>
            <w:rFonts w:eastAsiaTheme="minorEastAsia" w:cs="Times New Roman"/>
            <w:szCs w:val="24"/>
            <w:lang w:val="en-GB"/>
          </w:rPr>
          <w:t xml:space="preserve"> </w:t>
        </w:r>
      </w:ins>
      <w:ins w:id="111"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2"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3" w:author="Pannetier, Theo" w:date="2024-06-04T17:07:00Z">
        <w:r>
          <w:rPr>
            <w:rFonts w:eastAsiaTheme="minorEastAsia" w:cs="Times New Roman"/>
            <w:szCs w:val="24"/>
            <w:lang w:val="en-GB"/>
          </w:rPr>
          <w:t>ch p</w:t>
        </w:r>
      </w:ins>
      <w:ins w:id="114" w:author="Pannetier, Theo" w:date="2024-06-04T17:08:00Z">
        <w:r>
          <w:rPr>
            <w:rFonts w:eastAsiaTheme="minorEastAsia" w:cs="Times New Roman"/>
            <w:szCs w:val="24"/>
            <w:lang w:val="en-GB"/>
          </w:rPr>
          <w:t>hase of dispersal (emigration, transfer and settlement)</w:t>
        </w:r>
      </w:ins>
      <w:ins w:id="115"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6" w:author="Pannetier, Theo" w:date="2024-06-04T17:05:00Z"/>
          <w:rFonts w:eastAsiaTheme="minorEastAsia" w:cs="Times New Roman"/>
          <w:b/>
          <w:bCs/>
          <w:szCs w:val="24"/>
          <w:lang w:val="en-GB"/>
          <w:rPrChange w:id="117" w:author="Pannetier, Theo" w:date="2024-06-04T17:10:00Z">
            <w:rPr>
              <w:ins w:id="118" w:author="Pannetier, Theo" w:date="2024-06-04T17:05:00Z"/>
              <w:rFonts w:eastAsiaTheme="minorEastAsia" w:cs="Times New Roman"/>
              <w:szCs w:val="24"/>
              <w:lang w:val="en-GB"/>
            </w:rPr>
          </w:rPrChange>
        </w:rPr>
      </w:pPr>
      <w:ins w:id="119" w:author="Pannetier, Theo" w:date="2024-06-04T17:05:00Z">
        <w:r w:rsidRPr="00BD6D5A">
          <w:rPr>
            <w:rFonts w:eastAsiaTheme="minorEastAsia" w:cs="Times New Roman"/>
            <w:b/>
            <w:bCs/>
            <w:szCs w:val="24"/>
            <w:lang w:val="en-GB"/>
            <w:rPrChange w:id="120" w:author="Pannetier, Theo" w:date="2024-06-04T17:10:00Z">
              <w:rPr>
                <w:rFonts w:eastAsiaTheme="minorEastAsia" w:cs="Times New Roman"/>
                <w:szCs w:val="24"/>
                <w:lang w:val="en-GB"/>
              </w:rPr>
            </w:rPrChange>
          </w:rPr>
          <w:t>Genetic fitness traits</w:t>
        </w:r>
      </w:ins>
      <w:ins w:id="121" w:author="Pannetier, Theo" w:date="2024-06-04T17:10:00Z">
        <w:r w:rsidR="00BD6D5A" w:rsidRPr="00BD6D5A">
          <w:rPr>
            <w:rFonts w:eastAsiaTheme="minorEastAsia" w:cs="Times New Roman"/>
            <w:b/>
            <w:bCs/>
            <w:szCs w:val="24"/>
            <w:lang w:val="en-GB"/>
            <w:rPrChange w:id="122"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3"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4" w:author="Pannetier, Theo" w:date="2024-06-04T17:39:00Z">
        <w:r w:rsidR="00EE659A">
          <w:rPr>
            <w:rFonts w:eastAsiaTheme="minorEastAsia" w:cs="Times New Roman"/>
            <w:szCs w:val="24"/>
            <w:lang w:val="en-GB"/>
          </w:rPr>
          <w:t xml:space="preserve">newborn </w:t>
        </w:r>
      </w:ins>
      <w:ins w:id="125"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6" w:author="Pannetier, Theo" w:date="2024-06-04T16:34:00Z"/>
          <w:rFonts w:eastAsiaTheme="minorEastAsia" w:cs="Times New Roman"/>
          <w:szCs w:val="24"/>
          <w:lang w:val="en-GB"/>
        </w:rPr>
        <w:pPrChange w:id="127" w:author="Pannetier, Theo" w:date="2024-06-04T16:59:00Z">
          <w:pPr>
            <w:pStyle w:val="ListParagraph"/>
            <w:ind w:left="0"/>
          </w:pPr>
        </w:pPrChange>
      </w:pPr>
      <w:ins w:id="128"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29" w:author="Pannetier, Theo" w:date="2024-06-04T17:11:00Z">
              <w:rPr>
                <w:rFonts w:eastAsiaTheme="minorEastAsia" w:cs="Times New Roman"/>
                <w:szCs w:val="24"/>
                <w:lang w:val="en-GB"/>
              </w:rPr>
            </w:rPrChange>
          </w:rPr>
          <w:t>n</w:t>
        </w:r>
      </w:ins>
      <w:ins w:id="130" w:author="Pannetier, Theo" w:date="2024-06-04T17:05:00Z">
        <w:r w:rsidR="00DC5C24" w:rsidRPr="00BD6D5A">
          <w:rPr>
            <w:rFonts w:eastAsiaTheme="minorEastAsia" w:cs="Times New Roman"/>
            <w:b/>
            <w:bCs/>
            <w:szCs w:val="24"/>
            <w:lang w:val="en-GB"/>
            <w:rPrChange w:id="131" w:author="Pannetier, Theo" w:date="2024-06-04T17:11:00Z">
              <w:rPr>
                <w:rFonts w:eastAsiaTheme="minorEastAsia" w:cs="Times New Roman"/>
                <w:szCs w:val="24"/>
                <w:lang w:val="en-GB"/>
              </w:rPr>
            </w:rPrChange>
          </w:rPr>
          <w:t>eutral trait</w:t>
        </w:r>
      </w:ins>
      <w:ins w:id="132" w:author="Pannetier, Theo" w:date="2024-06-04T17:11:00Z">
        <w:r>
          <w:rPr>
            <w:rFonts w:eastAsiaTheme="minorEastAsia" w:cs="Times New Roman"/>
            <w:szCs w:val="24"/>
            <w:lang w:val="en-GB"/>
          </w:rPr>
          <w:t xml:space="preserve"> </w:t>
        </w:r>
      </w:ins>
      <w:ins w:id="133" w:author="Pannetier, Theo" w:date="2024-06-04T17:12:00Z">
        <w:r>
          <w:rPr>
            <w:rFonts w:eastAsiaTheme="minorEastAsia" w:cs="Times New Roman"/>
            <w:szCs w:val="24"/>
            <w:lang w:val="en-GB"/>
          </w:rPr>
          <w:t>does not have any phenotypic effect during the simulation</w:t>
        </w:r>
      </w:ins>
      <w:ins w:id="134" w:author="Pannetier, Theo" w:date="2024-06-04T17:33:00Z">
        <w:r w:rsidR="00C63BC8">
          <w:rPr>
            <w:rFonts w:eastAsiaTheme="minorEastAsia" w:cs="Times New Roman"/>
            <w:szCs w:val="24"/>
            <w:lang w:val="en-GB"/>
          </w:rPr>
          <w:t>. I</w:t>
        </w:r>
      </w:ins>
      <w:ins w:id="135" w:author="Pannetier, Theo" w:date="2024-06-04T17:28:00Z">
        <w:r w:rsidR="00C63BC8">
          <w:rPr>
            <w:rFonts w:eastAsiaTheme="minorEastAsia" w:cs="Times New Roman"/>
            <w:szCs w:val="24"/>
            <w:lang w:val="en-GB"/>
          </w:rPr>
          <w:t xml:space="preserve">t </w:t>
        </w:r>
      </w:ins>
      <w:ins w:id="136" w:author="Pannetier, Theo" w:date="2024-06-04T17:12:00Z">
        <w:r>
          <w:rPr>
            <w:rFonts w:eastAsiaTheme="minorEastAsia" w:cs="Times New Roman"/>
            <w:szCs w:val="24"/>
            <w:lang w:val="en-GB"/>
          </w:rPr>
          <w:t xml:space="preserve">is used to </w:t>
        </w:r>
      </w:ins>
      <w:ins w:id="137"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8" w:author="Pannetier, Theo" w:date="2024-06-04T17:29:00Z"/>
        </w:rPr>
      </w:pPr>
      <w:ins w:id="139" w:author="Pannetier, Theo" w:date="2024-06-04T17:29:00Z">
        <w:r>
          <w:t>All traits follow a common</w:t>
        </w:r>
      </w:ins>
      <w:ins w:id="140" w:author="Pannetier, Theo" w:date="2024-06-04T17:34:00Z">
        <w:r>
          <w:t xml:space="preserve"> paramet</w:t>
        </w:r>
      </w:ins>
      <w:ins w:id="141" w:author="Pannetier, Theo" w:date="2024-06-04T17:35:00Z">
        <w:r>
          <w:t>risation</w:t>
        </w:r>
      </w:ins>
      <w:ins w:id="142" w:author="Pannetier, Theo" w:date="2024-06-04T17:29:00Z">
        <w:r>
          <w:t xml:space="preserve"> structur</w:t>
        </w:r>
      </w:ins>
      <w:ins w:id="143" w:author="Pannetier, Theo" w:date="2024-06-04T17:34:00Z">
        <w:r>
          <w:t>e. For each trait,</w:t>
        </w:r>
      </w:ins>
      <w:ins w:id="144"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5" w:author="Pannetier, Theo" w:date="2024-06-04T17:35:00Z"/>
        </w:rPr>
      </w:pPr>
      <w:ins w:id="146" w:author="Pannetier, Theo" w:date="2024-06-04T17:35:00Z">
        <w:r>
          <w:t xml:space="preserve">The number and positions of </w:t>
        </w:r>
      </w:ins>
      <w:ins w:id="147" w:author="Pannetier, Theo" w:date="2024-06-04T18:08:00Z">
        <w:r w:rsidR="006A113F">
          <w:t>genes</w:t>
        </w:r>
      </w:ins>
      <w:ins w:id="148" w:author="Pannetier, Theo" w:date="2024-06-04T17:35:00Z">
        <w:r>
          <w:t xml:space="preserve"> controlling the trait</w:t>
        </w:r>
      </w:ins>
      <w:ins w:id="149"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0" w:author="Pannetier, Theo" w:date="2024-06-04T17:37:00Z"/>
        </w:rPr>
      </w:pPr>
      <w:ins w:id="151"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2" w:author="Pannetier, Theo" w:date="2024-06-04T17:37:00Z"/>
        </w:rPr>
      </w:pPr>
      <w:ins w:id="153"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4" w:author="Pannetier, Theo" w:date="2024-06-04T17:29:00Z"/>
        </w:rPr>
      </w:pPr>
      <w:ins w:id="155" w:author="Pannetier, Theo" w:date="2024-06-04T17:37:00Z">
        <w:r>
          <w:t xml:space="preserve">A distribution </w:t>
        </w:r>
      </w:ins>
      <w:ins w:id="156"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7" w:author="Pannetier, Theo" w:date="2024-06-04T17:29:00Z"/>
        </w:rPr>
      </w:pPr>
      <w:ins w:id="158" w:author="Pannetier, Theo" w:date="2024-06-04T17:36:00Z">
        <w:r>
          <w:t xml:space="preserve">A distribution </w:t>
        </w:r>
      </w:ins>
      <w:ins w:id="159"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0" w:author="Pannetier, Theo" w:date="2024-06-04T17:40:00Z"/>
        </w:rPr>
      </w:pPr>
      <w:ins w:id="161" w:author="Pannetier, Theo" w:date="2024-06-04T17:37:00Z">
        <w:r>
          <w:t xml:space="preserve">A distribution </w:t>
        </w:r>
      </w:ins>
      <w:ins w:id="162" w:author="Pannetier, Theo" w:date="2024-06-04T17:39:00Z">
        <w:r w:rsidR="00EE659A">
          <w:t>to sample dominance coefficients from (restricted to genetic fitness traits)</w:t>
        </w:r>
      </w:ins>
      <w:ins w:id="163" w:author="Pannetier, Theo" w:date="2024-06-04T17:38:00Z">
        <w:r>
          <w:t>.</w:t>
        </w:r>
      </w:ins>
      <w:ins w:id="164"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5"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6" w:author="Pannetier, Theo" w:date="2024-06-04T18:07:00Z"/>
        </w:rPr>
      </w:pPr>
      <w:ins w:id="167" w:author="Pannetier, Theo" w:date="2024-06-04T18:04:00Z">
        <w:r>
          <w:t>The genome itself is not modelled explicitly, and is instead re</w:t>
        </w:r>
      </w:ins>
      <w:ins w:id="168" w:author="Pannetier, Theo" w:date="2024-06-04T18:05:00Z">
        <w:r>
          <w:t>presented by</w:t>
        </w:r>
      </w:ins>
      <w:ins w:id="169" w:author="Pannetier, Theo" w:date="2024-06-04T18:07:00Z">
        <w:r>
          <w:t xml:space="preserve"> a genome size,</w:t>
        </w:r>
      </w:ins>
      <w:ins w:id="170" w:author="Pannetier, Theo" w:date="2024-06-04T18:05:00Z">
        <w:r>
          <w:t xml:space="preserve"> the set of </w:t>
        </w:r>
      </w:ins>
      <w:ins w:id="171" w:author="Pannetier, Theo" w:date="2024-06-04T18:08:00Z">
        <w:r>
          <w:t xml:space="preserve">gene positions and </w:t>
        </w:r>
      </w:ins>
      <w:ins w:id="172" w:author="Pannetier, Theo" w:date="2024-06-04T18:05:00Z">
        <w:r>
          <w:t xml:space="preserve">a set of positions </w:t>
        </w:r>
      </w:ins>
      <w:ins w:id="173" w:author="Pannetier, Theo" w:date="2024-06-04T18:08:00Z">
        <w:r>
          <w:t xml:space="preserve">for the chromosome breaks </w:t>
        </w:r>
      </w:ins>
      <w:ins w:id="174" w:author="Pannetier, Theo" w:date="2024-06-04T18:13:00Z">
        <w:r w:rsidR="008D3079">
          <w:t>(hence determining the number of chromosomes</w:t>
        </w:r>
      </w:ins>
      <w:ins w:id="175" w:author="Pannetier, Theo" w:date="2024-06-04T18:08:00Z">
        <w:r>
          <w:t>)</w:t>
        </w:r>
      </w:ins>
      <w:ins w:id="176"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7"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8" w:author="Pannetier, Theo" w:date="2024-06-04T18:15:00Z"/>
        </w:rPr>
      </w:pPr>
      <w:ins w:id="179" w:author="Pannetier, Theo" w:date="2024-06-04T18:12:00Z">
        <w:r>
          <w:t>The</w:t>
        </w:r>
      </w:ins>
      <w:ins w:id="180" w:author="Pannetier, Theo" w:date="2024-06-04T18:06:00Z">
        <w:r w:rsidR="006A113F">
          <w:t xml:space="preserve"> rate of recombination </w:t>
        </w:r>
      </w:ins>
      <w:ins w:id="181" w:author="Pannetier, Theo" w:date="2024-06-04T18:12:00Z">
        <w:r>
          <w:t>applies</w:t>
        </w:r>
      </w:ins>
      <w:ins w:id="182" w:author="Pannetier, Theo" w:date="2024-06-04T18:09:00Z">
        <w:r w:rsidR="006A113F">
          <w:t xml:space="preserve"> </w:t>
        </w:r>
      </w:ins>
      <w:ins w:id="183" w:author="Pannetier, Theo" w:date="2024-06-04T18:12:00Z">
        <w:r>
          <w:t>to</w:t>
        </w:r>
      </w:ins>
      <w:ins w:id="184" w:author="Pannetier, Theo" w:date="2024-06-04T18:09:00Z">
        <w:r w:rsidR="006A113F">
          <w:t xml:space="preserve"> the entire genome. </w:t>
        </w:r>
      </w:ins>
      <w:ins w:id="185" w:author="Pannetier, Theo" w:date="2024-06-04T18:10:00Z">
        <w:r w:rsidR="006A113F">
          <w:t>Genetic linkage does occur</w:t>
        </w:r>
      </w:ins>
      <w:ins w:id="186" w:author="Pannetier, Theo" w:date="2024-06-04T18:12:00Z">
        <w:r>
          <w:t>,</w:t>
        </w:r>
      </w:ins>
      <w:ins w:id="187" w:author="Pannetier, Theo" w:date="2024-06-04T18:10:00Z">
        <w:r w:rsidR="006A113F">
          <w:t xml:space="preserve"> </w:t>
        </w:r>
      </w:ins>
      <w:ins w:id="188" w:author="Pannetier, Theo" w:date="2024-06-04T18:11:00Z">
        <w:r w:rsidR="006A113F">
          <w:t xml:space="preserve">based on the distances between genes controlling different traits. </w:t>
        </w:r>
      </w:ins>
      <w:ins w:id="189" w:author="Pannetier, Theo" w:date="2024-06-04T18:09:00Z">
        <w:r w:rsidR="006A113F">
          <w:t>Multiple t</w:t>
        </w:r>
      </w:ins>
      <w:ins w:id="190" w:author="Pannetier, Theo" w:date="2024-06-04T18:10:00Z">
        <w:r w:rsidR="006A113F">
          <w:t>raits can use the same position</w:t>
        </w:r>
      </w:ins>
      <w:ins w:id="191" w:author="Pannetier, Theo" w:date="2024-06-04T18:11:00Z">
        <w:r w:rsidR="006A113F">
          <w:t xml:space="preserve">, making the alleles of such genes completely linked, but mutations and expression </w:t>
        </w:r>
        <w:r>
          <w:t xml:space="preserve">of </w:t>
        </w:r>
      </w:ins>
      <w:ins w:id="192"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3" w:author="Pannetier, Theo" w:date="2024-06-04T17:40:00Z"/>
        </w:rPr>
        <w:pPrChange w:id="194" w:author="Pannetier, Theo" w:date="2024-06-04T18:04:00Z">
          <w:pPr>
            <w:pStyle w:val="ListParagraph"/>
            <w:spacing w:after="160" w:line="259" w:lineRule="auto"/>
            <w:ind w:left="720"/>
            <w:contextualSpacing/>
            <w:jc w:val="left"/>
          </w:pPr>
        </w:pPrChange>
      </w:pPr>
      <w:ins w:id="195"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6" w:author="Pannetier, Theo" w:date="2024-06-04T17:42:00Z"/>
          <w:rFonts w:eastAsiaTheme="minorEastAsia"/>
          <w:rPrChange w:id="197" w:author="Pannetier, Theo" w:date="2024-06-04T17:43:00Z">
            <w:rPr>
              <w:ins w:id="198" w:author="Pannetier, Theo" w:date="2024-06-04T17:42:00Z"/>
            </w:rPr>
          </w:rPrChange>
        </w:rPr>
        <w:pPrChange w:id="199" w:author="Pannetier, Theo" w:date="2024-06-04T17:42:00Z">
          <w:pPr/>
        </w:pPrChange>
      </w:pPr>
      <w:ins w:id="200"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1" w:author="Pannetier, Theo" w:date="2024-06-04T17:46:00Z"/>
        </w:rPr>
      </w:pPr>
      <w:ins w:id="202" w:author="Pannetier, Theo" w:date="2024-06-04T17:43:00Z">
        <w:r>
          <w:t xml:space="preserve">Dispersal traits </w:t>
        </w:r>
      </w:ins>
      <w:ins w:id="203" w:author="Pannetier, Theo" w:date="2024-06-04T17:42:00Z">
        <w:r>
          <w:t xml:space="preserve">comprise all the </w:t>
        </w:r>
      </w:ins>
      <w:ins w:id="204" w:author="Pannetier, Theo" w:date="2024-06-04T17:43:00Z">
        <w:r>
          <w:t>evolvable</w:t>
        </w:r>
      </w:ins>
      <w:ins w:id="205" w:author="Pannetier, Theo" w:date="2024-06-04T17:42:00Z">
        <w:r>
          <w:t xml:space="preserve"> traits controlling emigration, transfer and settlement</w:t>
        </w:r>
      </w:ins>
      <w:ins w:id="206" w:author="Pannetier, Theo" w:date="2024-06-04T17:56:00Z">
        <w:r w:rsidR="00D57758">
          <w:t>, n</w:t>
        </w:r>
      </w:ins>
      <w:ins w:id="207" w:author="Pannetier, Theo" w:date="2024-06-04T17:48:00Z">
        <w:r>
          <w:t>amely:</w:t>
        </w:r>
      </w:ins>
    </w:p>
    <w:p w14:paraId="5BD6A315" w14:textId="3B029C0C" w:rsidR="00EE659A" w:rsidRDefault="00EE659A" w:rsidP="00EE659A">
      <w:pPr>
        <w:rPr>
          <w:ins w:id="208" w:author="Pannetier, Theo" w:date="2024-06-04T17:43:00Z"/>
        </w:rPr>
      </w:pPr>
      <w:ins w:id="209" w:author="Pannetier, Theo" w:date="2024-06-04T17:46:00Z">
        <w:r w:rsidRPr="00EE659A">
          <w:rPr>
            <w:b/>
            <w:bCs/>
            <w:rPrChange w:id="210" w:author="Pannetier, Theo" w:date="2024-06-04T17:46:00Z">
              <w:rPr/>
            </w:rPrChange>
          </w:rPr>
          <w:t>Emigration</w:t>
        </w:r>
      </w:ins>
      <w:ins w:id="211"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2" w:author="Pannetier, Theo" w:date="2024-06-04T17:43:00Z"/>
        </w:rPr>
      </w:pPr>
      <w:ins w:id="213" w:author="Pannetier, Theo" w:date="2024-06-04T17:43:00Z">
        <w:r>
          <w:t>The probability of emigration D</w:t>
        </w:r>
        <w:r w:rsidRPr="00D57758">
          <w:rPr>
            <w:vertAlign w:val="subscript"/>
            <w:rPrChange w:id="214" w:author="Pannetier, Theo" w:date="2024-06-04T17:58:00Z">
              <w:rPr/>
            </w:rPrChange>
          </w:rPr>
          <w:t>0</w:t>
        </w:r>
      </w:ins>
    </w:p>
    <w:p w14:paraId="060FADAB" w14:textId="70A84A4D" w:rsidR="00EE659A" w:rsidRDefault="00EE659A" w:rsidP="00EE659A">
      <w:pPr>
        <w:pStyle w:val="ListParagraph"/>
        <w:numPr>
          <w:ilvl w:val="0"/>
          <w:numId w:val="70"/>
        </w:numPr>
        <w:rPr>
          <w:ins w:id="215" w:author="Pannetier, Theo" w:date="2024-06-04T17:44:00Z"/>
        </w:rPr>
      </w:pPr>
      <w:ins w:id="216"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7" w:author="Pannetier, Theo" w:date="2024-06-04T17:46:00Z"/>
        </w:rPr>
      </w:pPr>
      <w:ins w:id="218" w:author="Pannetier, Theo" w:date="2024-06-04T17:44:00Z">
        <w:r>
          <w:t>The density threshold of the density-dependent emigration function</w:t>
        </w:r>
      </w:ins>
    </w:p>
    <w:p w14:paraId="5E7E8191" w14:textId="1DF278C9" w:rsidR="00EE659A" w:rsidRPr="00D57758" w:rsidRDefault="00EE659A">
      <w:pPr>
        <w:rPr>
          <w:ins w:id="219" w:author="Pannetier, Theo" w:date="2024-06-04T17:44:00Z"/>
          <w:b/>
          <w:bCs/>
          <w:rPrChange w:id="220" w:author="Pannetier, Theo" w:date="2024-06-04T17:56:00Z">
            <w:rPr>
              <w:ins w:id="221" w:author="Pannetier, Theo" w:date="2024-06-04T17:44:00Z"/>
            </w:rPr>
          </w:rPrChange>
        </w:rPr>
        <w:pPrChange w:id="222" w:author="Pannetier, Theo" w:date="2024-06-04T17:46:00Z">
          <w:pPr>
            <w:pStyle w:val="ListParagraph"/>
            <w:numPr>
              <w:numId w:val="70"/>
            </w:numPr>
            <w:ind w:left="720" w:hanging="360"/>
          </w:pPr>
        </w:pPrChange>
      </w:pPr>
      <w:ins w:id="223" w:author="Pannetier, Theo" w:date="2024-06-04T17:46:00Z">
        <w:r w:rsidRPr="00D57758">
          <w:rPr>
            <w:b/>
            <w:bCs/>
            <w:rPrChange w:id="224" w:author="Pannetier, Theo" w:date="2024-06-04T17:56:00Z">
              <w:rPr/>
            </w:rPrChange>
          </w:rPr>
          <w:t>Tra</w:t>
        </w:r>
      </w:ins>
      <w:ins w:id="225" w:author="Pannetier, Theo" w:date="2024-06-04T17:47:00Z">
        <w:r w:rsidRPr="00D57758">
          <w:rPr>
            <w:b/>
            <w:bCs/>
            <w:rPrChange w:id="226" w:author="Pannetier, Theo" w:date="2024-06-04T17:56:00Z">
              <w:rPr/>
            </w:rPrChange>
          </w:rPr>
          <w:t>nsfer using kernels</w:t>
        </w:r>
      </w:ins>
      <w:ins w:id="227"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8" w:author="Pannetier, Theo" w:date="2024-06-04T17:45:00Z"/>
        </w:rPr>
      </w:pPr>
      <w:ins w:id="229" w:author="Pannetier, Theo" w:date="2024-06-04T17:45:00Z">
        <w:r>
          <w:t>The mean parameter</w:t>
        </w:r>
      </w:ins>
      <w:ins w:id="230" w:author="Pannetier, Theo" w:date="2024-06-04T17:46:00Z">
        <w:r>
          <w:t>(s)</w:t>
        </w:r>
      </w:ins>
      <w:ins w:id="231" w:author="Pannetier, Theo" w:date="2024-06-04T17:45:00Z">
        <w:r>
          <w:t xml:space="preserve"> of the</w:t>
        </w:r>
      </w:ins>
      <w:ins w:id="232" w:author="Pannetier, Theo" w:date="2024-06-04T17:46:00Z">
        <w:r>
          <w:t xml:space="preserve"> (two)</w:t>
        </w:r>
      </w:ins>
      <w:ins w:id="233" w:author="Pannetier, Theo" w:date="2024-06-04T17:45:00Z">
        <w:r>
          <w:t xml:space="preserve"> dispersal kernel(s)</w:t>
        </w:r>
      </w:ins>
    </w:p>
    <w:p w14:paraId="056763EF" w14:textId="49F86182" w:rsidR="00EE659A" w:rsidRDefault="00EE659A" w:rsidP="00EE659A">
      <w:pPr>
        <w:pStyle w:val="ListParagraph"/>
        <w:numPr>
          <w:ilvl w:val="0"/>
          <w:numId w:val="70"/>
        </w:numPr>
        <w:rPr>
          <w:ins w:id="234" w:author="Pannetier, Theo" w:date="2024-06-04T17:47:00Z"/>
        </w:rPr>
      </w:pPr>
      <w:ins w:id="235" w:author="Pannetier, Theo" w:date="2024-06-04T17:46:00Z">
        <w:r>
          <w:t xml:space="preserve">The probability of </w:t>
        </w:r>
      </w:ins>
      <w:ins w:id="236" w:author="Pannetier, Theo" w:date="2024-06-04T17:47:00Z">
        <w:r>
          <w:t>using the first kernel</w:t>
        </w:r>
      </w:ins>
    </w:p>
    <w:p w14:paraId="48A86D91" w14:textId="76AB31D6" w:rsidR="00EE659A" w:rsidRPr="00D57758" w:rsidRDefault="00EE659A">
      <w:pPr>
        <w:rPr>
          <w:ins w:id="237" w:author="Pannetier, Theo" w:date="2024-06-04T17:47:00Z"/>
          <w:b/>
          <w:bCs/>
          <w:rPrChange w:id="238" w:author="Pannetier, Theo" w:date="2024-06-04T17:56:00Z">
            <w:rPr>
              <w:ins w:id="239" w:author="Pannetier, Theo" w:date="2024-06-04T17:47:00Z"/>
            </w:rPr>
          </w:rPrChange>
        </w:rPr>
        <w:pPrChange w:id="240" w:author="Pannetier, Theo" w:date="2024-06-04T17:47:00Z">
          <w:pPr>
            <w:pStyle w:val="ListParagraph"/>
            <w:numPr>
              <w:numId w:val="70"/>
            </w:numPr>
            <w:ind w:left="720" w:hanging="360"/>
          </w:pPr>
        </w:pPrChange>
      </w:pPr>
      <w:ins w:id="241" w:author="Pannetier, Theo" w:date="2024-06-04T17:47:00Z">
        <w:r w:rsidRPr="00D57758">
          <w:rPr>
            <w:b/>
            <w:bCs/>
            <w:rPrChange w:id="242" w:author="Pannetier, Theo" w:date="2024-06-04T17:56:00Z">
              <w:rPr/>
            </w:rPrChange>
          </w:rPr>
          <w:lastRenderedPageBreak/>
          <w:t xml:space="preserve">Transfer using </w:t>
        </w:r>
      </w:ins>
      <w:ins w:id="243" w:author="Pannetier, Theo" w:date="2024-06-04T17:48:00Z">
        <w:r w:rsidRPr="00D57758">
          <w:rPr>
            <w:b/>
            <w:bCs/>
            <w:rPrChange w:id="244" w:author="Pannetier, Theo" w:date="2024-06-04T17:56:00Z">
              <w:rPr/>
            </w:rPrChange>
          </w:rPr>
          <w:t>the stochastic movement simulator</w:t>
        </w:r>
      </w:ins>
      <w:ins w:id="245" w:author="Pannetier, Theo" w:date="2024-06-04T17:49:00Z">
        <w:r w:rsidRPr="00D57758">
          <w:rPr>
            <w:b/>
            <w:bCs/>
            <w:rPrChange w:id="246"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7" w:author="Pannetier, Theo" w:date="2024-06-04T17:51:00Z"/>
        </w:rPr>
      </w:pPr>
      <w:ins w:id="248" w:author="Pannetier, Theo" w:date="2024-06-04T17:47:00Z">
        <w:r>
          <w:t xml:space="preserve">The </w:t>
        </w:r>
      </w:ins>
      <w:ins w:id="249"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0" w:author="Pannetier, Theo" w:date="2024-06-04T17:55:00Z"/>
        </w:rPr>
      </w:pPr>
      <w:ins w:id="251" w:author="Pannetier, Theo" w:date="2024-06-04T17:51:00Z">
        <w:r>
          <w:t xml:space="preserve">The </w:t>
        </w:r>
      </w:ins>
      <w:ins w:id="252" w:author="Pannetier, Theo" w:date="2024-06-04T17:56:00Z">
        <w:r>
          <w:t>goal</w:t>
        </w:r>
      </w:ins>
      <w:ins w:id="253"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4" w:author="Pannetier, Theo" w:date="2024-06-04T17:55:00Z"/>
        </w:rPr>
      </w:pPr>
      <w:ins w:id="255"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6" w:author="Pannetier, Theo" w:date="2024-06-04T17:49:00Z"/>
        </w:rPr>
      </w:pPr>
      <w:ins w:id="257" w:author="Pannetier, Theo" w:date="2024-06-04T17:56:00Z">
        <w:r>
          <w:t>The distance threshold of the distance-dependent decay of the goal bias</w:t>
        </w:r>
      </w:ins>
    </w:p>
    <w:p w14:paraId="36A307D3" w14:textId="2BB8A6A0" w:rsidR="00EE659A" w:rsidRPr="00D57758" w:rsidRDefault="00EE659A" w:rsidP="00EE659A">
      <w:pPr>
        <w:rPr>
          <w:ins w:id="258" w:author="Pannetier, Theo" w:date="2024-06-04T17:49:00Z"/>
          <w:b/>
          <w:bCs/>
          <w:rPrChange w:id="259" w:author="Pannetier, Theo" w:date="2024-06-04T17:56:00Z">
            <w:rPr>
              <w:ins w:id="260" w:author="Pannetier, Theo" w:date="2024-06-04T17:49:00Z"/>
            </w:rPr>
          </w:rPrChange>
        </w:rPr>
      </w:pPr>
      <w:ins w:id="261" w:author="Pannetier, Theo" w:date="2024-06-04T17:49:00Z">
        <w:r w:rsidRPr="00D57758">
          <w:rPr>
            <w:b/>
            <w:bCs/>
            <w:rPrChange w:id="262"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3" w:author="Pannetier, Theo" w:date="2024-06-04T17:50:00Z"/>
        </w:rPr>
      </w:pPr>
      <w:ins w:id="264" w:author="Pannetier, Theo" w:date="2024-06-04T17:49:00Z">
        <w:r>
          <w:t xml:space="preserve">The </w:t>
        </w:r>
      </w:ins>
      <w:ins w:id="265" w:author="Pannetier, Theo" w:date="2024-06-04T17:50:00Z">
        <w:r>
          <w:t>length of a single transfer step</w:t>
        </w:r>
      </w:ins>
    </w:p>
    <w:p w14:paraId="48A090B5" w14:textId="6E1612BC" w:rsidR="00EE659A" w:rsidRDefault="00EE659A" w:rsidP="00EE659A">
      <w:pPr>
        <w:pStyle w:val="ListParagraph"/>
        <w:numPr>
          <w:ilvl w:val="0"/>
          <w:numId w:val="70"/>
        </w:numPr>
        <w:rPr>
          <w:ins w:id="266" w:author="Pannetier, Theo" w:date="2024-06-04T17:57:00Z"/>
        </w:rPr>
      </w:pPr>
      <w:ins w:id="267"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8" w:author="Pannetier, Theo" w:date="2024-06-04T17:57:00Z"/>
          <w:b/>
          <w:bCs/>
          <w:rPrChange w:id="269" w:author="Pannetier, Theo" w:date="2024-06-04T17:57:00Z">
            <w:rPr>
              <w:ins w:id="270" w:author="Pannetier, Theo" w:date="2024-06-04T17:57:00Z"/>
            </w:rPr>
          </w:rPrChange>
        </w:rPr>
        <w:pPrChange w:id="271" w:author="Pannetier, Theo" w:date="2024-06-04T17:57:00Z">
          <w:pPr>
            <w:pStyle w:val="ListParagraph"/>
            <w:numPr>
              <w:numId w:val="70"/>
            </w:numPr>
            <w:ind w:left="720" w:hanging="360"/>
          </w:pPr>
        </w:pPrChange>
      </w:pPr>
      <w:ins w:id="272" w:author="Pannetier, Theo" w:date="2024-06-04T17:57:00Z">
        <w:r w:rsidRPr="00D57758">
          <w:rPr>
            <w:b/>
            <w:bCs/>
            <w:rPrChange w:id="273" w:author="Pannetier, Theo" w:date="2024-06-04T17:57:00Z">
              <w:rPr/>
            </w:rPrChange>
          </w:rPr>
          <w:t>Settlement</w:t>
        </w:r>
      </w:ins>
      <w:ins w:id="274" w:author="Pannetier, Theo" w:date="2024-06-04T17:58:00Z">
        <w:r>
          <w:rPr>
            <w:b/>
            <w:bCs/>
          </w:rPr>
          <w:t xml:space="preserve"> </w:t>
        </w:r>
      </w:ins>
      <w:ins w:id="275" w:author="Pannetier, Theo" w:date="2024-06-04T17:59:00Z">
        <w:r w:rsidRPr="00D57758">
          <w:rPr>
            <w:b/>
            <w:bCs/>
          </w:rPr>
          <w:t>(♀♂)</w:t>
        </w:r>
      </w:ins>
    </w:p>
    <w:p w14:paraId="37F0EEF7" w14:textId="36D7FC7C" w:rsidR="00D57758" w:rsidRDefault="00D57758" w:rsidP="00EE659A">
      <w:pPr>
        <w:pStyle w:val="ListParagraph"/>
        <w:numPr>
          <w:ilvl w:val="0"/>
          <w:numId w:val="70"/>
        </w:numPr>
        <w:rPr>
          <w:ins w:id="276" w:author="Pannetier, Theo" w:date="2024-06-04T17:57:00Z"/>
        </w:rPr>
      </w:pPr>
      <w:ins w:id="277" w:author="Pannetier, Theo" w:date="2024-06-04T17:57:00Z">
        <w:r>
          <w:t>The probability of settlement S</w:t>
        </w:r>
        <w:r w:rsidRPr="00D57758">
          <w:rPr>
            <w:vertAlign w:val="subscript"/>
            <w:rPrChange w:id="278" w:author="Pannetier, Theo" w:date="2024-06-04T17:58:00Z">
              <w:rPr/>
            </w:rPrChange>
          </w:rPr>
          <w:t>0</w:t>
        </w:r>
      </w:ins>
    </w:p>
    <w:p w14:paraId="22CCD6C3" w14:textId="7CF975B3" w:rsidR="00D57758" w:rsidRDefault="00D57758" w:rsidP="00D57758">
      <w:pPr>
        <w:pStyle w:val="ListParagraph"/>
        <w:numPr>
          <w:ilvl w:val="0"/>
          <w:numId w:val="70"/>
        </w:numPr>
        <w:rPr>
          <w:ins w:id="279" w:author="Pannetier, Theo" w:date="2024-06-04T17:58:00Z"/>
        </w:rPr>
      </w:pPr>
      <w:ins w:id="280"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1" w:author="Pannetier, Theo" w:date="2024-06-04T17:47:00Z"/>
        </w:rPr>
      </w:pPr>
      <w:ins w:id="282" w:author="Pannetier, Theo" w:date="2024-06-04T17:58:00Z">
        <w:r>
          <w:t>The density threshold of the density-dependent settlement function</w:t>
        </w:r>
      </w:ins>
    </w:p>
    <w:p w14:paraId="303428F3" w14:textId="433F0CCF" w:rsidR="00EE659A" w:rsidRDefault="00EE659A" w:rsidP="00EE659A">
      <w:pPr>
        <w:rPr>
          <w:ins w:id="283" w:author="Pannetier, Theo" w:date="2024-06-04T18:02:00Z"/>
        </w:rPr>
      </w:pPr>
      <w:ins w:id="284" w:author="Pannetier, Theo" w:date="2024-06-04T17:48:00Z">
        <w:r>
          <w:t xml:space="preserve">Traits marked with </w:t>
        </w:r>
      </w:ins>
      <w:ins w:id="285" w:author="Pannetier, Theo" w:date="2024-06-04T17:59:00Z">
        <w:r w:rsidR="00D57758" w:rsidRPr="00D57758">
          <w:rPr>
            <w:b/>
            <w:bCs/>
          </w:rPr>
          <w:t>♀♂</w:t>
        </w:r>
        <w:r w:rsidR="00D57758">
          <w:rPr>
            <w:b/>
            <w:bCs/>
          </w:rPr>
          <w:t xml:space="preserve"> </w:t>
        </w:r>
        <w:r w:rsidR="00D57758">
          <w:t>can</w:t>
        </w:r>
      </w:ins>
      <w:ins w:id="286" w:author="Pannetier, Theo" w:date="2024-06-04T18:03:00Z">
        <w:r w:rsidR="006A113F">
          <w:t xml:space="preserve"> additionally</w:t>
        </w:r>
      </w:ins>
      <w:ins w:id="287" w:author="Pannetier, Theo" w:date="2024-06-04T17:59:00Z">
        <w:r w:rsidR="00D57758">
          <w:t xml:space="preserve"> be made sex-dependent</w:t>
        </w:r>
      </w:ins>
      <w:ins w:id="288" w:author="Pannetier, Theo" w:date="2024-06-04T18:00:00Z">
        <w:r w:rsidR="00D57758">
          <w:t xml:space="preserve">, </w:t>
        </w:r>
      </w:ins>
      <w:ins w:id="289" w:author="Pannetier, Theo" w:date="2024-06-04T18:01:00Z">
        <w:r w:rsidR="006A113F">
          <w:t xml:space="preserve">in which case a male and female version of the trait are specified and evolve independently, expressing only </w:t>
        </w:r>
      </w:ins>
      <w:ins w:id="290" w:author="Pannetier, Theo" w:date="2024-06-04T18:02:00Z">
        <w:r w:rsidR="006A113F">
          <w:t>for</w:t>
        </w:r>
      </w:ins>
      <w:ins w:id="291" w:author="Pannetier, Theo" w:date="2024-06-04T18:01:00Z">
        <w:r w:rsidR="006A113F">
          <w:t xml:space="preserve"> the corresponding sex.</w:t>
        </w:r>
      </w:ins>
    </w:p>
    <w:p w14:paraId="63DBF95A" w14:textId="25CD5628" w:rsidR="006A113F" w:rsidRPr="00D57758" w:rsidRDefault="006A113F" w:rsidP="00EE659A">
      <w:pPr>
        <w:rPr>
          <w:ins w:id="292" w:author="Pannetier, Theo" w:date="2024-06-04T17:42:00Z"/>
        </w:rPr>
      </w:pPr>
      <w:ins w:id="293" w:author="Pannetier, Theo" w:date="2024-06-04T18:02:00Z">
        <w:r>
          <w:t xml:space="preserve">Traits </w:t>
        </w:r>
      </w:ins>
      <w:ins w:id="294" w:author="Pannetier, Theo" w:date="2024-06-04T18:03:00Z">
        <w:r>
          <w:t>set</w:t>
        </w:r>
      </w:ins>
      <w:ins w:id="295" w:author="Pannetier, Theo" w:date="2024-06-04T18:02:00Z">
        <w:r>
          <w:t xml:space="preserve"> to </w:t>
        </w:r>
      </w:ins>
      <w:ins w:id="296" w:author="Pannetier, Theo" w:date="2024-06-04T18:03:00Z">
        <w:r>
          <w:t xml:space="preserve">evolve </w:t>
        </w:r>
      </w:ins>
      <w:ins w:id="297" w:author="Pannetier, Theo" w:date="2024-06-04T18:02:00Z">
        <w:r>
          <w:t xml:space="preserve">cannot </w:t>
        </w:r>
      </w:ins>
      <w:ins w:id="298" w:author="Pannetier, Theo" w:date="2024-06-04T18:03:00Z">
        <w:r>
          <w:t xml:space="preserve">simultaneously </w:t>
        </w:r>
      </w:ins>
      <w:ins w:id="299" w:author="Pannetier, Theo" w:date="2024-06-04T18:02:00Z">
        <w:r>
          <w:t>be stage-dependent.</w:t>
        </w:r>
      </w:ins>
    </w:p>
    <w:p w14:paraId="19034A94" w14:textId="656E9FC3" w:rsidR="00D57758" w:rsidRDefault="00D57758" w:rsidP="00EE659A">
      <w:pPr>
        <w:rPr>
          <w:ins w:id="300" w:author="Pannetier, Theo" w:date="2024-06-04T17:53:00Z"/>
        </w:rPr>
      </w:pPr>
      <w:ins w:id="301" w:author="Pannetier, Theo" w:date="2024-06-04T17:53:00Z">
        <w:r>
          <w:t>The alleles of each trait</w:t>
        </w:r>
      </w:ins>
      <w:ins w:id="302"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3" w:author="Pannetier, Theo" w:date="2024-06-04T17:53:00Z"/>
        </w:rPr>
      </w:pPr>
      <w:ins w:id="304" w:author="Pannetier, Theo" w:date="2024-06-04T17:54:00Z">
        <w:r>
          <w:t>Mutations are additive and</w:t>
        </w:r>
      </w:ins>
      <w:ins w:id="305" w:author="Pannetier, Theo" w:date="2024-06-04T17:42:00Z">
        <w:r w:rsidR="00EE659A">
          <w:t xml:space="preserve"> can be sampled in either a normal or uniform distribution. </w:t>
        </w:r>
      </w:ins>
      <w:ins w:id="306" w:author="Pannetier, Theo" w:date="2024-06-04T17:54:00Z">
        <w:r>
          <w:t>Initial allele values are sampled in a normal or uniform distribution.</w:t>
        </w:r>
      </w:ins>
    </w:p>
    <w:p w14:paraId="1610CE0D" w14:textId="14641A7A" w:rsidR="00EE659A" w:rsidRDefault="00EE659A" w:rsidP="00EE659A">
      <w:pPr>
        <w:rPr>
          <w:ins w:id="307" w:author="Pannetier, Theo" w:date="2024-06-04T17:53:00Z"/>
        </w:rPr>
      </w:pPr>
      <w:ins w:id="308" w:author="Pannetier, Theo" w:date="2024-06-04T17:42:00Z">
        <w:r>
          <w:t>All evolving dispersal trait parameters can be sex-specific except for movement processes (as previously), in which case the initial distribution, mutation distribution and mode of distribution can differ between males and females. The traits and parameters cannot be stage-specific.</w:t>
        </w:r>
      </w:ins>
    </w:p>
    <w:p w14:paraId="05796AE4" w14:textId="3B5D7772" w:rsidR="00EE659A" w:rsidRDefault="00D57758">
      <w:pPr>
        <w:rPr>
          <w:ins w:id="309" w:author="Pannetier, Theo" w:date="2024-06-04T17:29:00Z"/>
        </w:rPr>
        <w:pPrChange w:id="310" w:author="Pannetier, Theo" w:date="2024-06-04T20:02:00Z">
          <w:pPr>
            <w:pStyle w:val="ListParagraph"/>
            <w:numPr>
              <w:numId w:val="70"/>
            </w:numPr>
            <w:spacing w:after="160" w:line="259" w:lineRule="auto"/>
            <w:ind w:left="720" w:hanging="360"/>
            <w:contextualSpacing/>
            <w:jc w:val="left"/>
          </w:pPr>
        </w:pPrChange>
      </w:pPr>
      <w:ins w:id="311" w:author="Pannetier, Theo" w:date="2024-06-04T17:53:00Z">
        <w:r>
          <w:t xml:space="preserve">There is also an option for </w:t>
        </w:r>
      </w:ins>
      <w:ins w:id="312" w:author="Pannetier, Theo" w:date="2024-06-04T18:15:00Z">
        <w:r w:rsidR="008D3079">
          <w:t>each dispersal trait</w:t>
        </w:r>
      </w:ins>
      <w:ins w:id="313"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4" w:author="Pannetier, Theo" w:date="2024-06-04T20:02:00Z"/>
          <w:rFonts w:eastAsiaTheme="minorEastAsia"/>
        </w:rPr>
      </w:pPr>
      <w:ins w:id="315"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6" w:author="Pannetier, Theo" w:date="2024-06-04T20:06:00Z"/>
        </w:rPr>
      </w:pPr>
      <w:ins w:id="317" w:author="Pannetier, Theo" w:date="2024-06-04T20:09:00Z">
        <w:r>
          <w:t xml:space="preserve">The alleles of genetic fitness traits represent deleterious mutations </w:t>
        </w:r>
      </w:ins>
      <w:ins w:id="318" w:author="Pannetier, Theo" w:date="2024-06-04T20:10:00Z">
        <w:r>
          <w:t>which combined expression reduce the viability of juveniles</w:t>
        </w:r>
      </w:ins>
      <w:ins w:id="319" w:author="Pannetier, Theo" w:date="2024-06-04T20:11:00Z">
        <w:r>
          <w:t>, i.e. the genetic load</w:t>
        </w:r>
      </w:ins>
      <w:ins w:id="320" w:author="Pannetier, Theo" w:date="2024-06-04T20:10:00Z">
        <w:r>
          <w:t xml:space="preserve">. </w:t>
        </w:r>
      </w:ins>
      <w:ins w:id="321" w:author="Pannetier, Theo" w:date="2024-06-04T20:04:00Z">
        <w:r>
          <w:t xml:space="preserve">Immediately after </w:t>
        </w:r>
      </w:ins>
      <w:ins w:id="322" w:author="Pannetier, Theo" w:date="2024-06-04T20:10:00Z">
        <w:r>
          <w:t>birth</w:t>
        </w:r>
      </w:ins>
      <w:ins w:id="323" w:author="Pannetier, Theo" w:date="2024-06-04T20:04:00Z">
        <w:r>
          <w:t xml:space="preserve">, all newly born </w:t>
        </w:r>
      </w:ins>
      <w:ins w:id="324" w:author="Pannetier, Theo" w:date="2024-06-04T20:10:00Z">
        <w:r>
          <w:t>individuals</w:t>
        </w:r>
      </w:ins>
      <w:ins w:id="325" w:author="Pannetier, Theo" w:date="2024-06-04T20:04:00Z">
        <w:r>
          <w:t xml:space="preserve"> are checked for viability</w:t>
        </w:r>
      </w:ins>
      <w:ins w:id="326" w:author="Pannetier, Theo" w:date="2024-06-04T20:05:00Z">
        <w:r>
          <w:t xml:space="preserve"> via a</w:t>
        </w:r>
      </w:ins>
      <w:ins w:id="327" w:author="Pannetier, Theo" w:date="2024-06-04T20:04:00Z">
        <w:r>
          <w:t xml:space="preserve"> Bernoulli trial</w:t>
        </w:r>
      </w:ins>
      <w:ins w:id="328" w:author="Pannetier, Theo" w:date="2024-06-04T20:06:00Z">
        <w:r>
          <w:t xml:space="preserve">. The probability of </w:t>
        </w:r>
      </w:ins>
      <w:ins w:id="329" w:author="Pannetier, Theo" w:date="2024-06-04T20:07:00Z">
        <w:r>
          <w:t>an</w:t>
        </w:r>
      </w:ins>
      <w:ins w:id="330" w:author="Pannetier, Theo" w:date="2024-06-04T20:06:00Z">
        <w:r>
          <w:t xml:space="preserve"> individual pass</w:t>
        </w:r>
      </w:ins>
      <w:ins w:id="331" w:author="Pannetier, Theo" w:date="2024-06-04T20:09:00Z">
        <w:r>
          <w:t>ing</w:t>
        </w:r>
      </w:ins>
      <w:ins w:id="332" w:author="Pannetier, Theo" w:date="2024-06-04T20:06:00Z">
        <w:r>
          <w:t xml:space="preserve"> the test and surviv</w:t>
        </w:r>
      </w:ins>
      <w:ins w:id="333" w:author="Pannetier, Theo" w:date="2024-06-04T20:09:00Z">
        <w:r>
          <w:t>ing</w:t>
        </w:r>
      </w:ins>
      <w:ins w:id="334" w:author="Pannetier, Theo" w:date="2024-06-04T20:06:00Z">
        <w:r>
          <w:t xml:space="preserve"> </w:t>
        </w:r>
      </w:ins>
      <w:ins w:id="335" w:author="Pannetier, Theo" w:date="2024-06-04T20:09:00Z">
        <w:r>
          <w:t xml:space="preserve">birth </w:t>
        </w:r>
      </w:ins>
      <w:ins w:id="336" w:author="Pannetier, Theo" w:date="2024-06-04T20:06:00Z">
        <w:r>
          <w:t>is equal to its genetic fitness.</w:t>
        </w:r>
      </w:ins>
    </w:p>
    <w:p w14:paraId="5BFB3D51" w14:textId="77777777" w:rsidR="005D1187" w:rsidRDefault="00D41B10" w:rsidP="00D41B10">
      <w:pPr>
        <w:rPr>
          <w:ins w:id="337" w:author="Pannetier, Theo" w:date="2024-06-04T20:15:00Z"/>
        </w:rPr>
      </w:pPr>
      <w:ins w:id="338" w:author="Pannetier, Theo" w:date="2024-06-04T20:04:00Z">
        <w:r>
          <w:lastRenderedPageBreak/>
          <w:t xml:space="preserve">Genetic fitness </w:t>
        </w:r>
      </w:ins>
      <w:ins w:id="339" w:author="Pannetier, Theo" w:date="2024-06-04T20:07:00Z">
        <w:r>
          <w:t>is</w:t>
        </w:r>
      </w:ins>
      <w:ins w:id="340" w:author="Pannetier, Theo" w:date="2024-06-04T20:04:00Z">
        <w:r>
          <w:t xml:space="preserve"> 1 by default</w:t>
        </w:r>
      </w:ins>
      <w:ins w:id="341" w:author="Pannetier, Theo" w:date="2024-06-04T20:07:00Z">
        <w:r>
          <w:t>,</w:t>
        </w:r>
      </w:ins>
      <w:ins w:id="342" w:author="Pannetier, Theo" w:date="2024-06-04T20:04:00Z">
        <w:r>
          <w:t xml:space="preserve"> but </w:t>
        </w:r>
      </w:ins>
      <w:ins w:id="343" w:author="Pannetier, Theo" w:date="2024-06-04T20:12:00Z">
        <w:r w:rsidR="005D1187">
          <w:t xml:space="preserve">every allele </w:t>
        </w:r>
      </w:ins>
      <w:ins w:id="344" w:author="Pannetier, Theo" w:date="2024-06-04T20:13:00Z">
        <w:r w:rsidR="005D1187">
          <w:t xml:space="preserve">reduces this value by an amount that depends on its </w:t>
        </w:r>
      </w:ins>
      <w:ins w:id="345" w:author="Pannetier, Theo" w:date="2024-06-04T20:14:00Z">
        <w:r w:rsidR="005D1187">
          <w:t>selection coefficient</w:t>
        </w:r>
      </w:ins>
      <w:ins w:id="346" w:author="Pannetier, Theo" w:date="2024-06-04T20:13:00Z">
        <w:r w:rsidR="005D1187">
          <w:t xml:space="preserve"> </w:t>
        </w:r>
        <w:r w:rsidR="005D1187" w:rsidRPr="005D1187">
          <w:rPr>
            <w:i/>
            <w:iCs/>
            <w:rPrChange w:id="347" w:author="Pannetier, Theo" w:date="2024-06-04T20:13:00Z">
              <w:rPr/>
            </w:rPrChange>
          </w:rPr>
          <w:t>s</w:t>
        </w:r>
      </w:ins>
      <w:ins w:id="348" w:author="Pannetier, Theo" w:date="2024-06-04T20:14:00Z">
        <w:r w:rsidR="005D1187">
          <w:t>,</w:t>
        </w:r>
      </w:ins>
      <w:ins w:id="349" w:author="Pannetier, Theo" w:date="2024-06-04T20:13:00Z">
        <w:r w:rsidR="005D1187">
          <w:t xml:space="preserve"> and </w:t>
        </w:r>
      </w:ins>
      <w:ins w:id="350" w:author="Pannetier, Theo" w:date="2024-06-04T20:14:00Z">
        <w:r w:rsidR="005D1187">
          <w:t xml:space="preserve">(for diploid systems) </w:t>
        </w:r>
      </w:ins>
      <w:ins w:id="351" w:author="Pannetier, Theo" w:date="2024-06-04T20:13:00Z">
        <w:r w:rsidR="005D1187">
          <w:t>the</w:t>
        </w:r>
      </w:ins>
      <w:ins w:id="352" w:author="Pannetier, Theo" w:date="2024-06-04T20:14:00Z">
        <w:r w:rsidR="005D1187">
          <w:t xml:space="preserve"> value of its </w:t>
        </w:r>
      </w:ins>
      <w:ins w:id="353" w:author="Pannetier, Theo" w:date="2024-06-04T20:13:00Z">
        <w:r w:rsidR="005D1187">
          <w:t xml:space="preserve">dominance coefficient </w:t>
        </w:r>
      </w:ins>
      <w:ins w:id="354" w:author="Pannetier, Theo" w:date="2024-06-04T20:14:00Z">
        <w:r w:rsidR="005D1187" w:rsidRPr="005D1187">
          <w:rPr>
            <w:i/>
            <w:iCs/>
            <w:rPrChange w:id="355" w:author="Pannetier, Theo" w:date="2024-06-04T20:15:00Z">
              <w:rPr/>
            </w:rPrChange>
          </w:rPr>
          <w:t>h</w:t>
        </w:r>
        <w:r w:rsidR="005D1187">
          <w:t xml:space="preserve"> relative to that of the other allele it is paired with.</w:t>
        </w:r>
      </w:ins>
    </w:p>
    <w:p w14:paraId="0A3C9B93" w14:textId="6AFCD81A" w:rsidR="00D41B10" w:rsidRDefault="005D1187">
      <w:pPr>
        <w:rPr>
          <w:ins w:id="356" w:author="Pannetier, Theo" w:date="2024-06-04T20:04:00Z"/>
        </w:rPr>
        <w:pPrChange w:id="357" w:author="Pannetier, Theo" w:date="2024-06-04T20:04:00Z">
          <w:pPr>
            <w:pStyle w:val="ListParagraph"/>
            <w:numPr>
              <w:numId w:val="14"/>
            </w:numPr>
            <w:ind w:left="432" w:hanging="432"/>
          </w:pPr>
        </w:pPrChange>
      </w:pPr>
      <w:ins w:id="358" w:author="Pannetier, Theo" w:date="2024-06-04T20:15:00Z">
        <w:r>
          <w:t>More precisely, the g</w:t>
        </w:r>
      </w:ins>
      <w:ins w:id="359" w:author="Pannetier, Theo" w:date="2024-06-04T20:04:00Z">
        <w:r w:rsidR="00D41B10">
          <w:t xml:space="preserve">enetic fitness </w:t>
        </w:r>
        <w:r w:rsidR="00D41B10" w:rsidRPr="005D1187">
          <w:rPr>
            <w:i/>
            <w:iCs/>
            <w:rPrChange w:id="360" w:author="Pannetier, Theo" w:date="2024-06-04T20:15:00Z">
              <w:rPr/>
            </w:rPrChange>
          </w:rPr>
          <w:t>W</w:t>
        </w:r>
        <w:r w:rsidR="00D41B10">
          <w:t xml:space="preserve"> of an individual is the product of the contributions </w:t>
        </w:r>
        <w:r w:rsidR="00D41B10" w:rsidRPr="005D1187">
          <w:rPr>
            <w:i/>
            <w:iCs/>
            <w:rPrChange w:id="361" w:author="Pannetier, Theo" w:date="2024-06-04T20:15:00Z">
              <w:rPr/>
            </w:rPrChange>
          </w:rPr>
          <w:t>w</w:t>
        </w:r>
        <w:r w:rsidR="00D41B10" w:rsidRPr="00D41B10">
          <w:rPr>
            <w:vertAlign w:val="subscript"/>
          </w:rPr>
          <w:t xml:space="preserve"> </w:t>
        </w:r>
        <w:r w:rsidR="00D41B10">
          <w:t xml:space="preserve">of each genetic load locus. The contribution </w:t>
        </w:r>
        <w:r w:rsidR="00D41B10" w:rsidRPr="005D1187">
          <w:rPr>
            <w:i/>
            <w:iCs/>
            <w:rPrChange w:id="362" w:author="Pannetier, Theo" w:date="2024-06-04T20:15:00Z">
              <w:rPr/>
            </w:rPrChange>
          </w:rPr>
          <w:t>w</w:t>
        </w:r>
        <w:r w:rsidR="00D41B10" w:rsidRPr="005D1187">
          <w:rPr>
            <w:i/>
            <w:iCs/>
            <w:vertAlign w:val="subscript"/>
            <w:rPrChange w:id="363" w:author="Pannetier, Theo" w:date="2024-06-04T20:15:00Z">
              <w:rPr>
                <w:vertAlign w:val="subscript"/>
              </w:rPr>
            </w:rPrChange>
          </w:rPr>
          <w:t>i</w:t>
        </w:r>
        <w:r w:rsidR="00D41B10">
          <w:t xml:space="preserve"> of locus </w:t>
        </w:r>
        <w:r w:rsidR="00D41B10" w:rsidRPr="005D1187">
          <w:rPr>
            <w:i/>
            <w:iCs/>
            <w:rPrChange w:id="364" w:author="Pannetier, Theo" w:date="2024-06-04T20:16:00Z">
              <w:rPr/>
            </w:rPrChange>
          </w:rPr>
          <w:t>i</w:t>
        </w:r>
        <w:r w:rsidR="00D41B10">
          <w:t xml:space="preserve"> with alleles A and B is:</w:t>
        </w:r>
      </w:ins>
    </w:p>
    <w:p w14:paraId="633DB2EB" w14:textId="404DA9ED" w:rsidR="005D1187" w:rsidRPr="005D1187" w:rsidRDefault="00000000" w:rsidP="005D1187">
      <w:pPr>
        <w:pStyle w:val="ListParagraph"/>
        <w:ind w:left="432"/>
        <w:rPr>
          <w:ins w:id="365" w:author="Pannetier, Theo" w:date="2024-06-04T20:16:00Z"/>
          <w:rFonts w:eastAsiaTheme="minorEastAsia"/>
        </w:rPr>
      </w:pPr>
      <m:oMathPara>
        <m:oMathParaPr>
          <m:jc m:val="center"/>
        </m:oMathParaPr>
        <m:oMath>
          <m:sSub>
            <m:sSubPr>
              <m:ctrlPr>
                <w:ins w:id="366" w:author="Pannetier, Theo" w:date="2024-06-04T20:04:00Z">
                  <w:rPr>
                    <w:rFonts w:ascii="Cambria Math" w:hAnsi="Cambria Math"/>
                    <w:i/>
                  </w:rPr>
                </w:ins>
              </m:ctrlPr>
            </m:sSubPr>
            <m:e>
              <m:r>
                <w:ins w:id="367" w:author="Pannetier, Theo" w:date="2024-06-04T20:04:00Z">
                  <w:rPr>
                    <w:rFonts w:ascii="Cambria Math" w:hAnsi="Cambria Math"/>
                  </w:rPr>
                  <m:t>w</m:t>
                </w:ins>
              </m:r>
            </m:e>
            <m:sub>
              <m:r>
                <w:ins w:id="368" w:author="Pannetier, Theo" w:date="2024-06-04T20:04:00Z">
                  <w:rPr>
                    <w:rFonts w:ascii="Cambria Math" w:hAnsi="Cambria Math"/>
                  </w:rPr>
                  <m:t>i</m:t>
                </w:ins>
              </m:r>
            </m:sub>
          </m:sSub>
          <m:r>
            <w:ins w:id="369" w:author="Pannetier, Theo" w:date="2024-06-04T20:04:00Z">
              <w:rPr>
                <w:rFonts w:ascii="Cambria Math" w:hAnsi="Cambria Math"/>
              </w:rPr>
              <m:t>= 1-</m:t>
            </w:ins>
          </m:r>
          <m:sSub>
            <m:sSubPr>
              <m:ctrlPr>
                <w:ins w:id="370" w:author="Pannetier, Theo" w:date="2024-06-04T20:04:00Z">
                  <w:rPr>
                    <w:rFonts w:ascii="Cambria Math" w:hAnsi="Cambria Math"/>
                    <w:i/>
                  </w:rPr>
                </w:ins>
              </m:ctrlPr>
            </m:sSubPr>
            <m:e>
              <m:sSub>
                <m:sSubPr>
                  <m:ctrlPr>
                    <w:ins w:id="371" w:author="Pannetier, Theo" w:date="2024-06-04T20:04:00Z">
                      <w:rPr>
                        <w:rFonts w:ascii="Cambria Math" w:hAnsi="Cambria Math"/>
                        <w:i/>
                      </w:rPr>
                    </w:ins>
                  </m:ctrlPr>
                </m:sSubPr>
                <m:e>
                  <m:r>
                    <w:ins w:id="372" w:author="Pannetier, Theo" w:date="2024-06-04T20:04:00Z">
                      <w:rPr>
                        <w:rFonts w:ascii="Cambria Math" w:hAnsi="Cambria Math"/>
                      </w:rPr>
                      <m:t>h</m:t>
                    </w:ins>
                  </m:r>
                </m:e>
                <m:sub>
                  <m:r>
                    <w:ins w:id="373" w:author="Pannetier, Theo" w:date="2024-06-04T20:04:00Z">
                      <w:rPr>
                        <w:rFonts w:ascii="Cambria Math" w:hAnsi="Cambria Math"/>
                      </w:rPr>
                      <m:t>i</m:t>
                    </w:ins>
                  </m:r>
                </m:sub>
              </m:sSub>
              <m:r>
                <w:ins w:id="374" w:author="Pannetier, Theo" w:date="2024-06-04T20:04:00Z">
                  <w:rPr>
                    <w:rFonts w:ascii="Cambria Math" w:hAnsi="Cambria Math"/>
                  </w:rPr>
                  <m:t>s</m:t>
                </w:ins>
              </m:r>
            </m:e>
            <m:sub>
              <m:r>
                <w:ins w:id="375" w:author="Pannetier, Theo" w:date="2024-06-04T20:04:00Z">
                  <w:rPr>
                    <w:rFonts w:ascii="Cambria Math" w:hAnsi="Cambria Math"/>
                  </w:rPr>
                  <m:t>A</m:t>
                </w:ins>
              </m:r>
            </m:sub>
          </m:sSub>
          <m:r>
            <w:ins w:id="376" w:author="Pannetier, Theo" w:date="2024-06-04T20:04:00Z">
              <w:rPr>
                <w:rFonts w:ascii="Cambria Math" w:hAnsi="Cambria Math"/>
              </w:rPr>
              <m:t>-(1-</m:t>
            </w:ins>
          </m:r>
          <m:sSub>
            <m:sSubPr>
              <m:ctrlPr>
                <w:ins w:id="377" w:author="Pannetier, Theo" w:date="2024-06-04T20:04:00Z">
                  <w:rPr>
                    <w:rFonts w:ascii="Cambria Math" w:hAnsi="Cambria Math"/>
                    <w:i/>
                  </w:rPr>
                </w:ins>
              </m:ctrlPr>
            </m:sSubPr>
            <m:e>
              <m:r>
                <w:ins w:id="378" w:author="Pannetier, Theo" w:date="2024-06-04T20:04:00Z">
                  <w:rPr>
                    <w:rFonts w:ascii="Cambria Math" w:hAnsi="Cambria Math"/>
                  </w:rPr>
                  <m:t>h</m:t>
                </w:ins>
              </m:r>
            </m:e>
            <m:sub>
              <m:r>
                <w:ins w:id="379" w:author="Pannetier, Theo" w:date="2024-06-04T20:04:00Z">
                  <w:rPr>
                    <w:rFonts w:ascii="Cambria Math" w:hAnsi="Cambria Math"/>
                  </w:rPr>
                  <m:t>i</m:t>
                </w:ins>
              </m:r>
            </m:sub>
          </m:sSub>
          <m:r>
            <w:ins w:id="380" w:author="Pannetier, Theo" w:date="2024-06-04T20:04:00Z">
              <w:rPr>
                <w:rFonts w:ascii="Cambria Math" w:hAnsi="Cambria Math"/>
              </w:rPr>
              <m:t>)</m:t>
            </w:ins>
          </m:r>
          <m:sSub>
            <m:sSubPr>
              <m:ctrlPr>
                <w:ins w:id="381" w:author="Pannetier, Theo" w:date="2024-06-04T20:04:00Z">
                  <w:rPr>
                    <w:rFonts w:ascii="Cambria Math" w:hAnsi="Cambria Math"/>
                    <w:i/>
                  </w:rPr>
                </w:ins>
              </m:ctrlPr>
            </m:sSubPr>
            <m:e>
              <m:r>
                <w:ins w:id="382" w:author="Pannetier, Theo" w:date="2024-06-04T20:04:00Z">
                  <w:rPr>
                    <w:rFonts w:ascii="Cambria Math" w:hAnsi="Cambria Math"/>
                  </w:rPr>
                  <m:t>s</m:t>
                </w:ins>
              </m:r>
            </m:e>
            <m:sub>
              <m:r>
                <w:ins w:id="383"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4" w:author="Pannetier, Theo" w:date="2024-06-04T20:04:00Z"/>
          <w:rFonts w:eastAsiaTheme="minorEastAsia"/>
        </w:rPr>
        <w:pPrChange w:id="385" w:author="Pannetier, Theo" w:date="2024-06-04T20:04:00Z">
          <w:pPr>
            <w:pStyle w:val="ListParagraph"/>
            <w:numPr>
              <w:numId w:val="14"/>
            </w:numPr>
            <w:ind w:left="432" w:hanging="432"/>
          </w:pPr>
        </w:pPrChange>
      </w:pPr>
      <m:oMathPara>
        <m:oMathParaPr>
          <m:jc m:val="center"/>
        </m:oMathParaPr>
        <m:oMath>
          <m:sSub>
            <m:sSubPr>
              <m:ctrlPr>
                <w:ins w:id="386" w:author="Pannetier, Theo" w:date="2024-06-04T20:04:00Z">
                  <w:rPr>
                    <w:rFonts w:ascii="Cambria Math" w:eastAsiaTheme="minorEastAsia" w:hAnsi="Cambria Math"/>
                    <w:i/>
                  </w:rPr>
                </w:ins>
              </m:ctrlPr>
            </m:sSubPr>
            <m:e>
              <m:r>
                <w:ins w:id="387" w:author="Pannetier, Theo" w:date="2024-06-04T20:04:00Z">
                  <w:rPr>
                    <w:rFonts w:ascii="Cambria Math" w:eastAsiaTheme="minorEastAsia" w:hAnsi="Cambria Math"/>
                  </w:rPr>
                  <m:t>h</m:t>
                </w:ins>
              </m:r>
            </m:e>
            <m:sub>
              <m:r>
                <w:ins w:id="388" w:author="Pannetier, Theo" w:date="2024-06-04T20:04:00Z">
                  <w:rPr>
                    <w:rFonts w:ascii="Cambria Math" w:eastAsiaTheme="minorEastAsia" w:hAnsi="Cambria Math"/>
                  </w:rPr>
                  <m:t>i</m:t>
                </w:ins>
              </m:r>
            </m:sub>
          </m:sSub>
          <m:r>
            <w:ins w:id="389" w:author="Pannetier, Theo" w:date="2024-06-04T20:04:00Z">
              <w:rPr>
                <w:rFonts w:ascii="Cambria Math" w:eastAsiaTheme="minorEastAsia" w:hAnsi="Cambria Math"/>
              </w:rPr>
              <m:t xml:space="preserve">= </m:t>
            </w:ins>
          </m:r>
          <m:f>
            <m:fPr>
              <m:ctrlPr>
                <w:ins w:id="390" w:author="Pannetier, Theo" w:date="2024-06-04T20:04:00Z">
                  <w:rPr>
                    <w:rFonts w:ascii="Cambria Math" w:eastAsiaTheme="minorEastAsia" w:hAnsi="Cambria Math"/>
                    <w:i/>
                  </w:rPr>
                </w:ins>
              </m:ctrlPr>
            </m:fPr>
            <m:num>
              <m:sSub>
                <m:sSubPr>
                  <m:ctrlPr>
                    <w:ins w:id="391" w:author="Pannetier, Theo" w:date="2024-06-04T20:04:00Z">
                      <w:rPr>
                        <w:rFonts w:ascii="Cambria Math" w:eastAsiaTheme="minorEastAsia" w:hAnsi="Cambria Math"/>
                        <w:i/>
                      </w:rPr>
                    </w:ins>
                  </m:ctrlPr>
                </m:sSubPr>
                <m:e>
                  <m:r>
                    <w:ins w:id="392" w:author="Pannetier, Theo" w:date="2024-06-04T20:04:00Z">
                      <w:rPr>
                        <w:rFonts w:ascii="Cambria Math" w:eastAsiaTheme="minorEastAsia" w:hAnsi="Cambria Math"/>
                      </w:rPr>
                      <m:t>h</m:t>
                    </w:ins>
                  </m:r>
                </m:e>
                <m:sub>
                  <m:r>
                    <w:ins w:id="393" w:author="Pannetier, Theo" w:date="2024-06-04T20:04:00Z">
                      <w:rPr>
                        <w:rFonts w:ascii="Cambria Math" w:eastAsiaTheme="minorEastAsia" w:hAnsi="Cambria Math"/>
                      </w:rPr>
                      <m:t>A</m:t>
                    </w:ins>
                  </m:r>
                </m:sub>
              </m:sSub>
            </m:num>
            <m:den>
              <m:sSub>
                <m:sSubPr>
                  <m:ctrlPr>
                    <w:ins w:id="394" w:author="Pannetier, Theo" w:date="2024-06-04T20:04:00Z">
                      <w:rPr>
                        <w:rFonts w:ascii="Cambria Math" w:eastAsiaTheme="minorEastAsia" w:hAnsi="Cambria Math"/>
                        <w:i/>
                      </w:rPr>
                    </w:ins>
                  </m:ctrlPr>
                </m:sSubPr>
                <m:e>
                  <m:r>
                    <w:ins w:id="395" w:author="Pannetier, Theo" w:date="2024-06-04T20:04:00Z">
                      <w:rPr>
                        <w:rFonts w:ascii="Cambria Math" w:eastAsiaTheme="minorEastAsia" w:hAnsi="Cambria Math"/>
                      </w:rPr>
                      <m:t>h</m:t>
                    </w:ins>
                  </m:r>
                </m:e>
                <m:sub>
                  <m:r>
                    <w:ins w:id="396" w:author="Pannetier, Theo" w:date="2024-06-04T20:04:00Z">
                      <w:rPr>
                        <w:rFonts w:ascii="Cambria Math" w:eastAsiaTheme="minorEastAsia" w:hAnsi="Cambria Math"/>
                      </w:rPr>
                      <m:t>A</m:t>
                    </w:ins>
                  </m:r>
                </m:sub>
              </m:sSub>
              <m:r>
                <w:ins w:id="397" w:author="Pannetier, Theo" w:date="2024-06-04T20:04:00Z">
                  <w:rPr>
                    <w:rFonts w:ascii="Cambria Math" w:eastAsiaTheme="minorEastAsia" w:hAnsi="Cambria Math"/>
                  </w:rPr>
                  <m:t xml:space="preserve">+ </m:t>
                </w:ins>
              </m:r>
              <m:sSub>
                <m:sSubPr>
                  <m:ctrlPr>
                    <w:ins w:id="398" w:author="Pannetier, Theo" w:date="2024-06-04T20:04:00Z">
                      <w:rPr>
                        <w:rFonts w:ascii="Cambria Math" w:eastAsiaTheme="minorEastAsia" w:hAnsi="Cambria Math"/>
                        <w:i/>
                      </w:rPr>
                    </w:ins>
                  </m:ctrlPr>
                </m:sSubPr>
                <m:e>
                  <m:r>
                    <w:ins w:id="399" w:author="Pannetier, Theo" w:date="2024-06-04T20:04:00Z">
                      <w:rPr>
                        <w:rFonts w:ascii="Cambria Math" w:eastAsiaTheme="minorEastAsia" w:hAnsi="Cambria Math"/>
                      </w:rPr>
                      <m:t>h</m:t>
                    </w:ins>
                  </m:r>
                </m:e>
                <m:sub>
                  <m:r>
                    <w:ins w:id="400"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1" w:author="Pannetier, Theo" w:date="2024-06-04T20:04:00Z"/>
          <w:rPrChange w:id="402" w:author="Pannetier, Theo" w:date="2024-06-04T20:18:00Z">
            <w:rPr>
              <w:ins w:id="403" w:author="Pannetier, Theo" w:date="2024-06-04T20:04:00Z"/>
              <w:rFonts w:eastAsiaTheme="minorEastAsia"/>
            </w:rPr>
          </w:rPrChange>
        </w:rPr>
        <w:pPrChange w:id="404" w:author="Pannetier, Theo" w:date="2024-06-04T20:04:00Z">
          <w:pPr>
            <w:pStyle w:val="ListParagraph"/>
            <w:numPr>
              <w:numId w:val="14"/>
            </w:numPr>
            <w:ind w:left="432" w:hanging="432"/>
          </w:pPr>
        </w:pPrChange>
      </w:pPr>
      <w:ins w:id="405" w:author="Pannetier, Theo" w:date="2024-06-04T20:17:00Z">
        <w:r>
          <w:t>S</w:t>
        </w:r>
      </w:ins>
      <w:ins w:id="406" w:author="Pannetier, Theo" w:date="2024-06-04T20:04:00Z">
        <w:r w:rsidR="00D41B10">
          <w:t>election and dominance coefficients for new alleles (mutations) are drawn from distributions specified by the user:</w:t>
        </w:r>
      </w:ins>
      <w:ins w:id="407" w:author="Pannetier, Theo" w:date="2024-06-04T20:24:00Z">
        <w:r>
          <w:t xml:space="preserve"> either a</w:t>
        </w:r>
      </w:ins>
      <w:ins w:id="408" w:author="Pannetier, Theo" w:date="2024-06-04T20:04:00Z">
        <w:r w:rsidR="00D41B10">
          <w:t xml:space="preserve"> uniform, normal, gamma, </w:t>
        </w:r>
      </w:ins>
      <w:ins w:id="409" w:author="Pannetier, Theo" w:date="2024-06-04T20:17:00Z">
        <w:r>
          <w:t xml:space="preserve">or </w:t>
        </w:r>
      </w:ins>
      <w:ins w:id="410" w:author="Pannetier, Theo" w:date="2024-06-04T20:04:00Z">
        <w:r w:rsidR="00D41B10">
          <w:t>negative exponential</w:t>
        </w:r>
      </w:ins>
      <w:ins w:id="411" w:author="Pannetier, Theo" w:date="2024-06-04T20:34:00Z">
        <w:r w:rsidR="000C7A8C">
          <w:t>, and or not additive</w:t>
        </w:r>
      </w:ins>
      <w:ins w:id="412" w:author="Pannetier, Theo" w:date="2024-06-04T20:17:00Z">
        <w:r>
          <w:t xml:space="preserve">. </w:t>
        </w:r>
      </w:ins>
      <w:ins w:id="413" w:author="Pannetier, Theo" w:date="2024-06-04T20:18:00Z">
        <w:r>
          <w:t>Dominance coefficients</w:t>
        </w:r>
      </w:ins>
      <w:ins w:id="414" w:author="Pannetier, Theo" w:date="2024-06-04T20:04:00Z">
        <w:r w:rsidR="00D41B10">
          <w:t xml:space="preserve"> </w:t>
        </w:r>
      </w:ins>
      <w:ins w:id="415" w:author="Pannetier, Theo" w:date="2024-06-04T20:18:00Z">
        <w:r>
          <w:t xml:space="preserve">can additionally be sampled from a </w:t>
        </w:r>
      </w:ins>
      <w:ins w:id="416" w:author="Pannetier, Theo" w:date="2024-06-04T20:04:00Z">
        <w:r w:rsidR="00D41B10">
          <w:t xml:space="preserve">scaled uniform distribution </w:t>
        </w:r>
      </w:ins>
      <w:ins w:id="417" w:author="Pannetier, Theo" w:date="2024-06-04T20:19:00Z">
        <w:r>
          <w:t>between zero and</w:t>
        </w:r>
      </w:ins>
      <w:ins w:id="418" w:author="Pannetier, Theo" w:date="2024-06-04T20:20:00Z">
        <w:r>
          <w:t xml:space="preserve"> a</w:t>
        </w:r>
      </w:ins>
      <w:ins w:id="419" w:author="Pannetier, Theo" w:date="2024-06-04T20:04:00Z">
        <w:r w:rsidR="00D41B10">
          <w:t xml:space="preserve"> maximum value </w:t>
        </w:r>
      </w:ins>
      <w:ins w:id="420" w:author="Pannetier, Theo" w:date="2024-06-04T20:20:00Z">
        <w:r>
          <w:t xml:space="preserve">that </w:t>
        </w:r>
      </w:ins>
      <w:ins w:id="421" w:author="Pannetier, Theo" w:date="2024-06-04T20:04:00Z">
        <w:r w:rsidR="00D41B10">
          <w:t xml:space="preserve">depends on the selection coefficient. </w:t>
        </w:r>
      </w:ins>
      <w:ins w:id="422" w:author="Pannetier, Theo" w:date="2024-06-04T20:20:00Z">
        <w:r>
          <w:t xml:space="preserve">This maximum value is equal to </w:t>
        </w:r>
      </w:ins>
      <m:oMath>
        <m:sSup>
          <m:sSupPr>
            <m:ctrlPr>
              <w:ins w:id="423" w:author="Pannetier, Theo" w:date="2024-06-04T20:20:00Z">
                <w:rPr>
                  <w:rFonts w:ascii="Cambria Math" w:hAnsi="Cambria Math"/>
                  <w:i/>
                </w:rPr>
              </w:ins>
            </m:ctrlPr>
          </m:sSupPr>
          <m:e>
            <m:r>
              <w:ins w:id="424" w:author="Pannetier, Theo" w:date="2024-06-04T20:20:00Z">
                <w:rPr>
                  <w:rFonts w:ascii="Cambria Math" w:hAnsi="Cambria Math"/>
                </w:rPr>
                <m:t>e</m:t>
              </w:ins>
            </m:r>
          </m:e>
          <m:sup>
            <m:r>
              <w:ins w:id="425" w:author="Pannetier, Theo" w:date="2024-06-04T20:20:00Z">
                <w:rPr>
                  <w:rFonts w:ascii="Cambria Math" w:hAnsi="Cambria Math"/>
                </w:rPr>
                <m:t>-k</m:t>
              </w:ins>
            </m:r>
            <m:sSub>
              <m:sSubPr>
                <m:ctrlPr>
                  <w:ins w:id="426" w:author="Pannetier, Theo" w:date="2024-06-04T20:20:00Z">
                    <w:rPr>
                      <w:rFonts w:ascii="Cambria Math" w:hAnsi="Cambria Math"/>
                      <w:i/>
                    </w:rPr>
                  </w:ins>
                </m:ctrlPr>
              </m:sSubPr>
              <m:e>
                <m:r>
                  <w:ins w:id="427" w:author="Pannetier, Theo" w:date="2024-06-04T20:20:00Z">
                    <w:rPr>
                      <w:rFonts w:ascii="Cambria Math" w:hAnsi="Cambria Math"/>
                    </w:rPr>
                    <m:t>s</m:t>
                  </w:ins>
                </m:r>
              </m:e>
              <m:sub>
                <m:r>
                  <w:ins w:id="428" w:author="Pannetier, Theo" w:date="2024-06-04T20:20:00Z">
                    <w:rPr>
                      <w:rFonts w:ascii="Cambria Math" w:hAnsi="Cambria Math"/>
                    </w:rPr>
                    <m:t>i</m:t>
                  </w:ins>
                </m:r>
              </m:sub>
            </m:sSub>
          </m:sup>
        </m:sSup>
      </m:oMath>
      <w:ins w:id="429" w:author="Pannetier, Theo" w:date="2024-06-04T20:21:00Z">
        <w:r>
          <w:t xml:space="preserve"> w</w:t>
        </w:r>
      </w:ins>
      <w:ins w:id="430" w:author="Pannetier, Theo" w:date="2024-06-04T20:04:00Z">
        <w:r w:rsidR="00D41B10" w:rsidRPr="00D41B10">
          <w:rPr>
            <w:rFonts w:eastAsiaTheme="minorEastAsia"/>
          </w:rPr>
          <w:t>here s</w:t>
        </w:r>
        <w:r w:rsidR="00D41B10" w:rsidRPr="00D41B10">
          <w:rPr>
            <w:rFonts w:eastAsiaTheme="minorEastAsia"/>
            <w:vertAlign w:val="subscript"/>
          </w:rPr>
          <w:t>i</w:t>
        </w:r>
        <w:r w:rsidR="00D41B10" w:rsidRPr="00D41B10">
          <w:rPr>
            <w:rFonts w:eastAsiaTheme="minorEastAsia"/>
          </w:rPr>
          <w:t xml:space="preserve"> is the selection coefficient for the locus and </w:t>
        </w:r>
      </w:ins>
      <m:oMath>
        <m:r>
          <w:ins w:id="431" w:author="Pannetier, Theo" w:date="2024-06-04T20:21:00Z">
            <w:rPr>
              <w:rFonts w:ascii="Cambria Math" w:eastAsiaTheme="minorEastAsia" w:hAnsi="Cambria Math"/>
            </w:rPr>
            <m:t xml:space="preserve">k= </m:t>
          </w:ins>
        </m:r>
        <m:r>
          <w:ins w:id="432"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3" w:author="Pannetier, Theo" w:date="2024-06-04T20:22:00Z">
                    <w:rPr>
                      <w:rFonts w:ascii="Cambria Math" w:eastAsiaTheme="minorEastAsia" w:hAnsi="Cambria Math"/>
                      <w:i/>
                    </w:rPr>
                  </w:ins>
                </m:ctrlPr>
              </m:dPr>
              <m:e>
                <m:r>
                  <w:ins w:id="434" w:author="Pannetier, Theo" w:date="2024-06-04T20:22:00Z">
                    <w:rPr>
                      <w:rFonts w:ascii="Cambria Math" w:eastAsiaTheme="minorEastAsia" w:hAnsi="Cambria Math"/>
                    </w:rPr>
                    <m:t>2</m:t>
                  </w:ins>
                </m:r>
                <m:sSub>
                  <m:sSubPr>
                    <m:ctrlPr>
                      <w:ins w:id="435" w:author="Pannetier, Theo" w:date="2024-06-04T20:22:00Z">
                        <w:rPr>
                          <w:rFonts w:ascii="Cambria Math" w:eastAsiaTheme="minorEastAsia" w:hAnsi="Cambria Math"/>
                          <w:i/>
                        </w:rPr>
                      </w:ins>
                    </m:ctrlPr>
                  </m:sSubPr>
                  <m:e>
                    <m:r>
                      <w:ins w:id="436" w:author="Pannetier, Theo" w:date="2024-06-04T20:22:00Z">
                        <w:rPr>
                          <w:rFonts w:ascii="Cambria Math" w:eastAsiaTheme="minorEastAsia" w:hAnsi="Cambria Math"/>
                        </w:rPr>
                        <m:t>h</m:t>
                      </w:ins>
                    </m:r>
                  </m:e>
                  <m:sub>
                    <m:r>
                      <w:ins w:id="437" w:author="Pannetier, Theo" w:date="2024-06-04T20:22:00Z">
                        <w:rPr>
                          <w:rFonts w:ascii="Cambria Math" w:eastAsiaTheme="minorEastAsia" w:hAnsi="Cambria Math"/>
                        </w:rPr>
                        <m:t>D</m:t>
                      </w:ins>
                    </m:r>
                  </m:sub>
                </m:sSub>
              </m:e>
            </m:d>
          </m:e>
        </m:func>
        <m:r>
          <w:ins w:id="438" w:author="Pannetier, Theo" w:date="2024-06-04T20:22:00Z">
            <w:rPr>
              <w:rFonts w:ascii="Cambria Math" w:eastAsiaTheme="minorEastAsia" w:hAnsi="Cambria Math"/>
            </w:rPr>
            <m:t xml:space="preserve">/ </m:t>
          </w:ins>
        </m:r>
        <m:sSub>
          <m:sSubPr>
            <m:ctrlPr>
              <w:ins w:id="439" w:author="Pannetier, Theo" w:date="2024-06-04T20:23:00Z">
                <w:rPr>
                  <w:rFonts w:ascii="Cambria Math" w:eastAsiaTheme="minorEastAsia" w:hAnsi="Cambria Math"/>
                  <w:i/>
                </w:rPr>
              </w:ins>
            </m:ctrlPr>
          </m:sSubPr>
          <m:e>
            <m:r>
              <w:ins w:id="440" w:author="Pannetier, Theo" w:date="2024-06-04T20:23:00Z">
                <w:rPr>
                  <w:rFonts w:ascii="Cambria Math" w:eastAsiaTheme="minorEastAsia" w:hAnsi="Cambria Math"/>
                </w:rPr>
                <m:t>s</m:t>
              </w:ins>
            </m:r>
          </m:e>
          <m:sub>
            <m:r>
              <w:ins w:id="441" w:author="Pannetier, Theo" w:date="2024-06-04T20:23:00Z">
                <w:rPr>
                  <w:rFonts w:ascii="Cambria Math" w:eastAsiaTheme="minorEastAsia" w:hAnsi="Cambria Math"/>
                </w:rPr>
                <m:t>D</m:t>
              </w:ins>
            </m:r>
          </m:sub>
        </m:sSub>
      </m:oMath>
      <w:ins w:id="442" w:author="Pannetier, Theo" w:date="2024-06-04T20:04:00Z">
        <w:r w:rsidR="00D41B10" w:rsidRPr="00D41B10">
          <w:rPr>
            <w:rFonts w:eastAsiaTheme="minorEastAsia"/>
          </w:rPr>
          <w:t xml:space="preserve">. </w:t>
        </w:r>
        <w:r w:rsidR="00D41B10" w:rsidRPr="005D1187">
          <w:rPr>
            <w:rFonts w:eastAsiaTheme="minorEastAsia"/>
            <w:i/>
            <w:iCs/>
            <w:rPrChange w:id="443" w:author="Pannetier, Theo" w:date="2024-06-04T20:23:00Z">
              <w:rPr>
                <w:rFonts w:eastAsiaTheme="minorEastAsia"/>
              </w:rPr>
            </w:rPrChange>
          </w:rPr>
          <w:t>h</w:t>
        </w:r>
        <w:r w:rsidR="00D41B10" w:rsidRPr="005D1187">
          <w:rPr>
            <w:rFonts w:eastAsiaTheme="minorEastAsia"/>
            <w:i/>
            <w:iCs/>
            <w:vertAlign w:val="subscript"/>
            <w:rPrChange w:id="444" w:author="Pannetier, Theo" w:date="2024-06-04T20:23:00Z">
              <w:rPr>
                <w:rFonts w:eastAsiaTheme="minorEastAsia"/>
                <w:vertAlign w:val="subscript"/>
              </w:rPr>
            </w:rPrChange>
          </w:rPr>
          <w:t>D</w:t>
        </w:r>
        <w:r w:rsidR="00D41B10" w:rsidRPr="00D41B10">
          <w:rPr>
            <w:rFonts w:eastAsiaTheme="minorEastAsia"/>
          </w:rPr>
          <w:t xml:space="preserve"> is the </w:t>
        </w:r>
      </w:ins>
      <w:ins w:id="445" w:author="Pannetier, Theo" w:date="2024-06-04T20:23:00Z">
        <w:r>
          <w:rPr>
            <w:rFonts w:eastAsiaTheme="minorEastAsia"/>
          </w:rPr>
          <w:t xml:space="preserve">desired </w:t>
        </w:r>
      </w:ins>
      <w:ins w:id="446" w:author="Pannetier, Theo" w:date="2024-06-04T20:04:00Z">
        <w:r w:rsidR="00D41B10" w:rsidRPr="00D41B10">
          <w:rPr>
            <w:rFonts w:eastAsiaTheme="minorEastAsia"/>
          </w:rPr>
          <w:t xml:space="preserve">mean dominance coefficient; </w:t>
        </w:r>
        <w:r w:rsidR="00D41B10" w:rsidRPr="005D1187">
          <w:rPr>
            <w:rFonts w:eastAsiaTheme="minorEastAsia"/>
            <w:i/>
            <w:iCs/>
            <w:rPrChange w:id="447" w:author="Pannetier, Theo" w:date="2024-06-04T20:23:00Z">
              <w:rPr>
                <w:rFonts w:eastAsiaTheme="minorEastAsia"/>
              </w:rPr>
            </w:rPrChange>
          </w:rPr>
          <w:t>s</w:t>
        </w:r>
        <w:r w:rsidR="00D41B10" w:rsidRPr="005D1187">
          <w:rPr>
            <w:rFonts w:eastAsiaTheme="minorEastAsia"/>
            <w:i/>
            <w:iCs/>
            <w:vertAlign w:val="subscript"/>
            <w:rPrChange w:id="448" w:author="Pannetier, Theo" w:date="2024-06-04T20:23:00Z">
              <w:rPr>
                <w:rFonts w:eastAsiaTheme="minorEastAsia"/>
                <w:vertAlign w:val="subscript"/>
              </w:rPr>
            </w:rPrChange>
          </w:rPr>
          <w:t>D</w:t>
        </w:r>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49" w:author="Pannetier, Theo" w:date="2024-06-04T20:23:00Z">
        <w:r>
          <w:rPr>
            <w:rFonts w:eastAsiaTheme="minorEastAsia"/>
          </w:rPr>
          <w:t>(</w:t>
        </w:r>
      </w:ins>
      <w:ins w:id="450" w:author="Pannetier, Theo" w:date="2024-06-04T20:24:00Z">
        <w:r>
          <w:rPr>
            <w:rFonts w:eastAsiaTheme="minorEastAsia"/>
          </w:rPr>
          <w:t>selection coefficients</w:t>
        </w:r>
      </w:ins>
      <w:ins w:id="451" w:author="Pannetier, Theo" w:date="2024-06-04T20:23:00Z">
        <w:r>
          <w:rPr>
            <w:rFonts w:eastAsiaTheme="minorEastAsia"/>
          </w:rPr>
          <w:t xml:space="preserve">) </w:t>
        </w:r>
      </w:ins>
      <w:ins w:id="452" w:author="Pannetier, Theo" w:date="2024-06-04T20:04:00Z">
        <w:r w:rsidR="00D41B10" w:rsidRPr="00D41B10">
          <w:rPr>
            <w:rFonts w:eastAsiaTheme="minorEastAsia"/>
          </w:rPr>
          <w:t>mutation distribution.</w:t>
        </w:r>
      </w:ins>
    </w:p>
    <w:p w14:paraId="7F4217FB" w14:textId="24719888" w:rsidR="00D41B10" w:rsidRPr="00D41B10" w:rsidRDefault="00D41B10">
      <w:pPr>
        <w:rPr>
          <w:ins w:id="453" w:author="Pannetier, Theo" w:date="2024-06-04T20:04:00Z"/>
          <w:rFonts w:eastAsiaTheme="minorEastAsia"/>
          <w:rPrChange w:id="454" w:author="Pannetier, Theo" w:date="2024-06-04T20:04:00Z">
            <w:rPr>
              <w:ins w:id="455" w:author="Pannetier, Theo" w:date="2024-06-04T20:04:00Z"/>
            </w:rPr>
          </w:rPrChange>
        </w:rPr>
        <w:pPrChange w:id="456" w:author="Pannetier, Theo" w:date="2024-06-04T20:04:00Z">
          <w:pPr>
            <w:pStyle w:val="ListParagraph"/>
            <w:numPr>
              <w:numId w:val="14"/>
            </w:numPr>
            <w:ind w:left="432" w:hanging="432"/>
          </w:pPr>
        </w:pPrChange>
      </w:pPr>
      <w:ins w:id="457" w:author="Pannetier, Theo" w:date="2024-06-04T20:04:00Z">
        <w:r w:rsidRPr="00D41B10">
          <w:rPr>
            <w:rFonts w:eastAsiaTheme="minorEastAsia"/>
            <w:rPrChange w:id="458" w:author="Pannetier, Theo" w:date="2024-06-04T20:04:00Z">
              <w:rPr/>
            </w:rPrChange>
          </w:rPr>
          <w:t xml:space="preserve">While </w:t>
        </w:r>
      </w:ins>
      <w:ins w:id="459" w:author="Pannetier, Theo" w:date="2024-06-04T20:24:00Z">
        <w:r w:rsidR="000C7A8C">
          <w:rPr>
            <w:rFonts w:eastAsiaTheme="minorEastAsia"/>
          </w:rPr>
          <w:t xml:space="preserve">selection coefficients </w:t>
        </w:r>
      </w:ins>
      <w:ins w:id="460" w:author="Pannetier, Theo" w:date="2024-06-04T20:04:00Z">
        <w:r w:rsidRPr="00D41B10">
          <w:rPr>
            <w:rFonts w:eastAsiaTheme="minorEastAsia"/>
            <w:rPrChange w:id="461" w:author="Pannetier, Theo" w:date="2024-06-04T20:04:00Z">
              <w:rPr/>
            </w:rPrChange>
          </w:rPr>
          <w:t xml:space="preserve">should typically be </w:t>
        </w:r>
      </w:ins>
      <w:ins w:id="462" w:author="Pannetier, Theo" w:date="2024-06-04T20:24:00Z">
        <w:r w:rsidR="000C7A8C">
          <w:rPr>
            <w:rFonts w:eastAsiaTheme="minorEastAsia"/>
          </w:rPr>
          <w:t>zero or positive, to represent the effect of deleterious muta</w:t>
        </w:r>
      </w:ins>
      <w:ins w:id="463" w:author="Pannetier, Theo" w:date="2024-06-04T20:25:00Z">
        <w:r w:rsidR="000C7A8C">
          <w:rPr>
            <w:rFonts w:eastAsiaTheme="minorEastAsia"/>
          </w:rPr>
          <w:t>tions</w:t>
        </w:r>
      </w:ins>
      <w:ins w:id="464" w:author="Pannetier, Theo" w:date="2024-06-04T20:04:00Z">
        <w:r w:rsidRPr="00D41B10">
          <w:rPr>
            <w:rFonts w:eastAsiaTheme="minorEastAsia"/>
            <w:rPrChange w:id="465" w:author="Pannetier, Theo" w:date="2024-06-04T20:04:00Z">
              <w:rPr/>
            </w:rPrChange>
          </w:rPr>
          <w:t xml:space="preserve">, negative values up to -1 are allowed </w:t>
        </w:r>
      </w:ins>
      <w:ins w:id="466" w:author="Pannetier, Theo" w:date="2024-06-04T20:25:00Z">
        <w:r w:rsidR="000C7A8C">
          <w:rPr>
            <w:rFonts w:eastAsiaTheme="minorEastAsia"/>
          </w:rPr>
          <w:t>and may arise if the</w:t>
        </w:r>
      </w:ins>
      <w:ins w:id="467" w:author="Pannetier, Theo" w:date="2024-06-04T20:04:00Z">
        <w:r w:rsidRPr="00D41B10">
          <w:rPr>
            <w:rFonts w:eastAsiaTheme="minorEastAsia"/>
            <w:rPrChange w:id="468" w:author="Pannetier, Theo" w:date="2024-06-04T20:04:00Z">
              <w:rPr/>
            </w:rPrChange>
          </w:rPr>
          <w:t xml:space="preserve"> mutation distribution specified by the user</w:t>
        </w:r>
      </w:ins>
      <w:ins w:id="469" w:author="Pannetier, Theo" w:date="2024-06-04T20:25:00Z">
        <w:r w:rsidR="000C7A8C">
          <w:rPr>
            <w:rFonts w:eastAsiaTheme="minorEastAsia"/>
          </w:rPr>
          <w:t xml:space="preserve"> allows it</w:t>
        </w:r>
      </w:ins>
      <w:ins w:id="470" w:author="Pannetier, Theo" w:date="2024-06-04T20:04:00Z">
        <w:r w:rsidRPr="00D41B10">
          <w:rPr>
            <w:rFonts w:eastAsiaTheme="minorEastAsia"/>
            <w:rPrChange w:id="471"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2" w:author="Pannetier, Theo" w:date="2024-06-04T20:31:00Z"/>
        </w:rPr>
      </w:pPr>
      <w:ins w:id="473" w:author="Pannetier, Theo" w:date="2024-06-04T20:26:00Z">
        <w:r>
          <w:t>To allow more flexibility, t</w:t>
        </w:r>
      </w:ins>
      <w:ins w:id="474"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5" w:author="Pannetier, Theo" w:date="2024-06-04T20:31:00Z"/>
          <w:rFonts w:eastAsiaTheme="minorEastAsia"/>
        </w:rPr>
      </w:pPr>
      <w:ins w:id="476" w:author="Pannetier, Theo" w:date="2024-06-04T20:26:00Z">
        <w:r>
          <w:t xml:space="preserve"> </w:t>
        </w:r>
      </w:ins>
      <w:ins w:id="477"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8" w:author="Pannetier, Theo" w:date="2024-06-04T20:32:00Z"/>
        </w:rPr>
      </w:pPr>
      <w:ins w:id="479" w:author="Pannetier, Theo" w:date="2024-06-04T20:32:00Z">
        <w:r>
          <w:t>A neutral trait can be specified to track the evolution of population structure and neutral variation</w:t>
        </w:r>
      </w:ins>
      <w:ins w:id="480" w:author="Pannetier, Theo" w:date="2024-06-04T20:31:00Z">
        <w:r>
          <w:t xml:space="preserve">. </w:t>
        </w:r>
      </w:ins>
      <w:ins w:id="481" w:author="Pannetier, Theo" w:date="2024-06-04T20:47:00Z">
        <w:r w:rsidR="00332547">
          <w:t>It is not expressed, and only used to compute neutral statistics (see Outputs section)</w:t>
        </w:r>
      </w:ins>
      <w:ins w:id="482" w:author="Pannetier, Theo" w:date="2024-08-08T15:35:00Z" w16du:dateUtc="2024-08-08T14:35:00Z">
        <w:r w:rsidR="00C50351">
          <w:t>.</w:t>
        </w:r>
      </w:ins>
    </w:p>
    <w:p w14:paraId="5B740EAD" w14:textId="7BFEF29E" w:rsidR="00BB6C1A" w:rsidRPr="000C7A8C" w:rsidDel="00332547" w:rsidRDefault="00BB6C1A">
      <w:pPr>
        <w:rPr>
          <w:del w:id="483" w:author="Pannetier, Theo" w:date="2024-06-04T20:47:00Z"/>
          <w:rPrChange w:id="484" w:author="Pannetier, Theo" w:date="2024-06-04T20:31:00Z">
            <w:rPr>
              <w:del w:id="485" w:author="Pannetier, Theo" w:date="2024-06-04T20:47:00Z"/>
              <w:rFonts w:eastAsiaTheme="minorEastAsia" w:cs="Times New Roman"/>
              <w:szCs w:val="24"/>
            </w:rPr>
          </w:rPrChange>
        </w:rPr>
        <w:pPrChange w:id="486" w:author="Pannetier, Theo" w:date="2024-06-04T20:31:00Z">
          <w:pPr>
            <w:pStyle w:val="ListParagraph"/>
            <w:ind w:left="0"/>
          </w:pPr>
        </w:pPrChange>
      </w:pPr>
      <w:ins w:id="487" w:author="Pannetier, Theo" w:date="2024-06-04T20:42:00Z">
        <w:r>
          <w:t>The</w:t>
        </w:r>
      </w:ins>
      <w:ins w:id="488" w:author="Pannetier, Theo" w:date="2024-08-08T15:36:00Z" w16du:dateUtc="2024-08-08T14:36:00Z">
        <w:r w:rsidR="00C50351">
          <w:t xml:space="preserve"> user specifies the number of possible</w:t>
        </w:r>
      </w:ins>
      <w:ins w:id="489" w:author="Pannetier, Theo" w:date="2024-06-04T20:42:00Z">
        <w:r>
          <w:t xml:space="preserve"> alleles</w:t>
        </w:r>
      </w:ins>
      <w:ins w:id="490" w:author="Pannetier, Theo" w:date="2024-08-08T15:36:00Z" w16du:dateUtc="2024-08-08T14:36:00Z">
        <w:r w:rsidR="00C50351">
          <w:t xml:space="preserve"> for neutral loci</w:t>
        </w:r>
      </w:ins>
      <w:ins w:id="491" w:author="Pannetier, Theo" w:date="2024-08-08T15:37:00Z" w16du:dateUtc="2024-08-08T14:37:00Z">
        <w:r w:rsidR="00C50351">
          <w:t xml:space="preserve"> (up to 256), via the maximum parameter of the mutation distrib</w:t>
        </w:r>
      </w:ins>
      <w:ins w:id="492" w:author="Pannetier, Theo" w:date="2024-08-08T15:38:00Z" w16du:dateUtc="2024-08-08T14:38:00Z">
        <w:r w:rsidR="00C50351">
          <w:t>ution</w:t>
        </w:r>
      </w:ins>
      <w:ins w:id="493" w:author="Pannetier, Theo" w:date="2024-06-04T20:31:00Z">
        <w:r w:rsidR="000C7A8C">
          <w:t xml:space="preserve">. </w:t>
        </w:r>
      </w:ins>
      <w:ins w:id="494" w:author="Pannetier, Theo" w:date="2024-06-04T20:33:00Z">
        <w:r w:rsidR="000C7A8C">
          <w:t>Initial values are either identical for all sites (equal to the max value) or sampled in a uniform d</w:t>
        </w:r>
      </w:ins>
      <w:ins w:id="495" w:author="Pannetier, Theo" w:date="2024-06-04T20:34:00Z">
        <w:r w:rsidR="000C7A8C">
          <w:t>istribution</w:t>
        </w:r>
      </w:ins>
      <w:ins w:id="496" w:author="Pannetier, Theo" w:date="2024-08-08T15:35:00Z" w16du:dateUtc="2024-08-08T14:35:00Z">
        <w:r w:rsidR="00C50351">
          <w:t xml:space="preserve"> (between 0 and the </w:t>
        </w:r>
      </w:ins>
      <w:ins w:id="497" w:author="Pannetier, Theo" w:date="2024-08-08T15:36:00Z" w16du:dateUtc="2024-08-08T14:36:00Z">
        <w:r w:rsidR="00C50351">
          <w:t>maximum value</w:t>
        </w:r>
      </w:ins>
      <w:ins w:id="498" w:author="Pannetier, Theo" w:date="2024-08-08T15:35:00Z" w16du:dateUtc="2024-08-08T14:35:00Z">
        <w:r w:rsidR="00C50351">
          <w:t>)</w:t>
        </w:r>
      </w:ins>
      <w:ins w:id="499"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0" w:name="_Genetics"/>
      <w:bookmarkStart w:id="501" w:name="_Toc54110064"/>
      <w:bookmarkEnd w:id="500"/>
      <w:r>
        <w:rPr>
          <w:rFonts w:eastAsiaTheme="minorEastAsia"/>
        </w:rPr>
        <w:t>Genetics</w:t>
      </w:r>
      <w:bookmarkEnd w:id="501"/>
      <w:r w:rsidR="002D7F8C">
        <w:rPr>
          <w:rFonts w:eastAsiaTheme="minorEastAsia"/>
        </w:rPr>
        <w:t xml:space="preserve"> </w:t>
      </w:r>
      <w:ins w:id="502"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3" w:author="Pannetier, Theo" w:date="2024-06-04T16:33:00Z">
        <w:r>
          <w:rPr>
            <w:rFonts w:eastAsiaTheme="minorEastAsia" w:cs="Times New Roman"/>
            <w:i/>
            <w:iCs/>
            <w:szCs w:val="24"/>
            <w:lang w:val="en-GB"/>
          </w:rPr>
          <w:t xml:space="preserve">This section is relevant to the graphic user interface (GUI), for which RangeShifter 3.0 is not available yet. For </w:t>
        </w:r>
      </w:ins>
      <w:ins w:id="504" w:author="Pannetier, Theo" w:date="2024-06-04T16:34:00Z">
        <w:r>
          <w:rPr>
            <w:rFonts w:eastAsiaTheme="minorEastAsia" w:cs="Times New Roman"/>
            <w:i/>
            <w:iCs/>
            <w:szCs w:val="24"/>
            <w:lang w:val="en-GB"/>
          </w:rPr>
          <w:t>the batch version, please refer to the previous section.</w:t>
        </w:r>
      </w:ins>
      <w:ins w:id="505" w:author="Pannetier, Theo" w:date="2024-06-04T16:33:00Z">
        <w:r>
          <w:rPr>
            <w:rFonts w:eastAsiaTheme="minorEastAsia" w:cs="Times New Roman"/>
            <w:i/>
            <w:iCs/>
            <w:szCs w:val="24"/>
            <w:lang w:val="en-GB"/>
          </w:rPr>
          <w:t xml:space="preserve"> </w:t>
        </w:r>
      </w:ins>
      <w:moveFromRangeStart w:id="506" w:author="Pannetier, Theo" w:date="2024-06-04T16:34:00Z" w:name="move168411309"/>
      <w:moveFrom w:id="507"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6"/>
    </w:p>
    <w:p w14:paraId="03E30219" w14:textId="42377363" w:rsidR="00732856" w:rsidRDefault="00A52C6B" w:rsidP="00C57BF9">
      <w:pPr>
        <w:pStyle w:val="ListParagraph"/>
        <w:ind w:left="0"/>
        <w:rPr>
          <w:rFonts w:eastAsiaTheme="minorEastAsia" w:cs="Times New Roman"/>
          <w:szCs w:val="24"/>
          <w:lang w:val="en-GB"/>
        </w:rPr>
      </w:pPr>
      <w:r>
        <w:rPr>
          <w:rFonts w:eastAsiaTheme="minorEastAsia" w:cs="Times New Roman"/>
          <w:szCs w:val="24"/>
          <w:lang w:val="en-GB"/>
        </w:rPr>
        <w:t xml:space="preserve">RangeShifter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RangeShifter v2.0, any heritable variable trait (at present limited to dispersal traits) is controlled by a separate genetics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option, and setting one locus per chromosome. </w:t>
      </w:r>
    </w:p>
    <w:p w14:paraId="4A64F75C" w14:textId="77777777" w:rsidR="0067520E" w:rsidRDefault="0067520E" w:rsidP="009E434A">
      <w:pPr>
        <w:pStyle w:val="Heading3"/>
        <w:numPr>
          <w:ilvl w:val="2"/>
          <w:numId w:val="14"/>
        </w:numPr>
        <w:rPr>
          <w:rFonts w:eastAsiaTheme="minorEastAsia"/>
        </w:rPr>
      </w:pPr>
      <w:bookmarkStart w:id="508" w:name="_Flexible_genetic_architecture"/>
      <w:bookmarkStart w:id="509" w:name="_Toc54110065"/>
      <w:bookmarkEnd w:id="508"/>
      <w:r>
        <w:rPr>
          <w:rFonts w:eastAsiaTheme="minorEastAsia"/>
        </w:rPr>
        <w:t>Flexible genetic architecture</w:t>
      </w:r>
      <w:bookmarkEnd w:id="509"/>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or a more realistic representation of heritable traits, an explicit genetic architecture may be defined, which must be read from a text file. The file specifies how many chromosomes each individual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e will be several chromosomes and traits will be mapped across them. In contrast to RangeShifter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0"/>
      <w:commentRangeStart w:id="511"/>
      <w:r>
        <w:rPr>
          <w:rFonts w:eastAsiaTheme="minorEastAsia" w:cs="Times New Roman"/>
          <w:szCs w:val="24"/>
          <w:lang w:val="en-GB"/>
        </w:rPr>
        <w:t xml:space="preserve">neutral loci </w:t>
      </w:r>
      <w:commentRangeEnd w:id="510"/>
      <w:r w:rsidR="00C65543">
        <w:rPr>
          <w:rStyle w:val="CommentReference"/>
        </w:rPr>
        <w:commentReference w:id="510"/>
      </w:r>
      <w:commentRangeEnd w:id="511"/>
      <w:r w:rsidR="009247C6">
        <w:rPr>
          <w:rStyle w:val="CommentReference"/>
        </w:rPr>
        <w:commentReference w:id="511"/>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2"/>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2"/>
      <w:r w:rsidR="009247C6">
        <w:rPr>
          <w:rStyle w:val="CommentReference"/>
        </w:rPr>
        <w:commentReference w:id="512"/>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3" w:name="_Genome_initialisation"/>
      <w:bookmarkStart w:id="514" w:name="_Toc54110066"/>
      <w:bookmarkEnd w:id="513"/>
      <w:r>
        <w:rPr>
          <w:rFonts w:eastAsiaTheme="minorEastAsia"/>
        </w:rPr>
        <w:t>Genome initialisation</w:t>
      </w:r>
      <w:bookmarkEnd w:id="514"/>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thus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high phenotypic values of that trait parameter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5" w:name="_Pleiotropy,_neutral_loci"/>
      <w:bookmarkStart w:id="516" w:name="_Toc54110067"/>
      <w:bookmarkEnd w:id="515"/>
      <w:r>
        <w:rPr>
          <w:rFonts w:eastAsiaTheme="minorEastAsia"/>
        </w:rPr>
        <w:t>Pleiotropy, neutral loci and mutation</w:t>
      </w:r>
      <w:bookmarkEnd w:id="516"/>
    </w:p>
    <w:p w14:paraId="188C994C" w14:textId="7A317174" w:rsidR="0067520E" w:rsidRDefault="0067520E" w:rsidP="00C57BF9">
      <w:pPr>
        <w:pStyle w:val="ListParagraph"/>
        <w:ind w:left="0"/>
        <w:rPr>
          <w:rFonts w:eastAsiaTheme="minorEastAsia" w:cs="Times New Roman"/>
          <w:szCs w:val="24"/>
          <w:lang w:val="en-GB"/>
        </w:rPr>
      </w:pPr>
      <w:commentRangeStart w:id="517"/>
      <w:commentRangeStart w:id="518"/>
      <w:r>
        <w:rPr>
          <w:rFonts w:eastAsiaTheme="minorEastAsia" w:cs="Times New Roman"/>
          <w:szCs w:val="24"/>
          <w:lang w:val="en-GB"/>
        </w:rPr>
        <w:t xml:space="preserve">It is possible that a particular locus can be specified more than once for a particular trait; </w:t>
      </w:r>
      <w:commentRangeEnd w:id="517"/>
      <w:r w:rsidR="003928F0">
        <w:rPr>
          <w:rStyle w:val="CommentReference"/>
        </w:rPr>
        <w:commentReference w:id="517"/>
      </w:r>
      <w:commentRangeEnd w:id="518"/>
      <w:r w:rsidR="00A81110">
        <w:rPr>
          <w:rStyle w:val="CommentReference"/>
        </w:rPr>
        <w:commentReference w:id="518"/>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Thus the two traits are forced (to some extent) to be positively correlated. </w:t>
      </w:r>
      <w:commentRangeStart w:id="519"/>
      <w:commentRangeStart w:id="520"/>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19"/>
      <w:r w:rsidR="00CA4552">
        <w:rPr>
          <w:rStyle w:val="CommentReference"/>
        </w:rPr>
        <w:commentReference w:id="519"/>
      </w:r>
      <w:commentRangeEnd w:id="520"/>
      <w:r w:rsidR="00F96410">
        <w:rPr>
          <w:rStyle w:val="CommentReference"/>
        </w:rPr>
        <w:commentReference w:id="520"/>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1" w:name="_Using_RangeShifter"/>
      <w:bookmarkStart w:id="522" w:name="_Toc54110068"/>
      <w:bookmarkEnd w:id="521"/>
      <w:r w:rsidRPr="00D123FB">
        <w:lastRenderedPageBreak/>
        <w:t>Using RangeShifter</w:t>
      </w:r>
      <w:bookmarkEnd w:id="522"/>
    </w:p>
    <w:p w14:paraId="5BE31510" w14:textId="77777777" w:rsidR="0067520E" w:rsidRPr="00D123FB" w:rsidRDefault="0067520E" w:rsidP="00C57BF9">
      <w:pPr>
        <w:rPr>
          <w:szCs w:val="24"/>
        </w:rPr>
      </w:pPr>
      <w:r w:rsidRPr="00D123FB">
        <w:rPr>
          <w:szCs w:val="24"/>
        </w:rPr>
        <w:t xml:space="preserve">RangeShifter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GUI</w:t>
      </w:r>
      <w:r>
        <w:rPr>
          <w:szCs w:val="24"/>
        </w:rPr>
        <w:t xml:space="preserve">, but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In this chapter, we will describe how to use RangeShifter.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r w:rsidRPr="00E92618">
        <w:rPr>
          <w:szCs w:val="24"/>
        </w:rPr>
        <w:t>RangeShifter</w:t>
      </w:r>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floating point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3" w:name="_Toc54110069"/>
      <w:r w:rsidRPr="00D123FB">
        <w:t>Inputs</w:t>
      </w:r>
      <w:bookmarkEnd w:id="523"/>
    </w:p>
    <w:p w14:paraId="0882A4E4" w14:textId="77777777" w:rsidR="0067520E" w:rsidRPr="00D123FB" w:rsidRDefault="0067520E" w:rsidP="009E434A">
      <w:pPr>
        <w:pStyle w:val="Heading3"/>
        <w:numPr>
          <w:ilvl w:val="2"/>
          <w:numId w:val="14"/>
        </w:numPr>
      </w:pPr>
      <w:bookmarkStart w:id="524" w:name="_Landscape_1"/>
      <w:bookmarkStart w:id="525" w:name="_Toc54110070"/>
      <w:bookmarkEnd w:id="524"/>
      <w:r w:rsidRPr="00D123FB">
        <w:t>Landscape</w:t>
      </w:r>
      <w:bookmarkEnd w:id="525"/>
    </w:p>
    <w:p w14:paraId="16FC6711" w14:textId="77777777" w:rsidR="0067520E" w:rsidRPr="00D123FB" w:rsidRDefault="0067520E" w:rsidP="00B35389">
      <w:pPr>
        <w:pStyle w:val="Keepnext"/>
      </w:pPr>
      <w:r w:rsidRPr="00D123FB">
        <w:t>RangeShifter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ncols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nrows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xllcorner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yllcorner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 xml:space="preserve">cellsize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r w:rsidRPr="00D123FB">
              <w:rPr>
                <w:rFonts w:ascii="Courier New" w:hAnsi="Courier New" w:cs="Courier New"/>
              </w:rPr>
              <w:t>NODATA_value</w:t>
            </w:r>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The rest of the file is a grid containing a value for each cell, one line per row. RangeShifter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6"/>
      <w:commentRangeStart w:id="527"/>
      <w:r w:rsidRPr="00D123FB">
        <w:t>In the batch mode, the codes are required to be sequential integers starting from 1.</w:t>
      </w:r>
      <w:commentRangeEnd w:id="526"/>
      <w:r w:rsidR="00C44765">
        <w:rPr>
          <w:rStyle w:val="CommentReference"/>
          <w:rFonts w:eastAsiaTheme="minorHAnsi" w:cstheme="minorBidi"/>
          <w:lang w:val="en-US"/>
        </w:rPr>
        <w:commentReference w:id="526"/>
      </w:r>
      <w:commentRangeEnd w:id="527"/>
      <w:r w:rsidR="00240365">
        <w:rPr>
          <w:rStyle w:val="CommentReference"/>
          <w:rFonts w:eastAsiaTheme="minorHAnsi" w:cstheme="minorBidi"/>
          <w:lang w:val="en-US"/>
        </w:rPr>
        <w:commentReference w:id="527"/>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A single cell in the landscape can contain different habitats in different proportions. In this case, RangeShifter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Note that RangeShifter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RangeShifter requires habitat costs or resistance to movement. These can be set manually or imported as a raster map. The map has to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8" w:name="_Species_distribution"/>
      <w:bookmarkStart w:id="529" w:name="_Toc54110071"/>
      <w:bookmarkEnd w:id="528"/>
      <w:r>
        <w:t>Species</w:t>
      </w:r>
      <w:r w:rsidRPr="00D123FB">
        <w:t xml:space="preserve"> distribution</w:t>
      </w:r>
      <w:bookmarkEnd w:id="529"/>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The extent of the map does not have to be necessarily the same as the landscape. The resolution can be the same or coarser, provided that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The current version of RangeShifter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0"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0"/>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RangeShifter graphical user interface.</w:t>
      </w:r>
    </w:p>
    <w:p w14:paraId="2D5CF9BB" w14:textId="77777777" w:rsidR="0067520E" w:rsidRPr="00D123FB" w:rsidRDefault="0067520E" w:rsidP="009E434A">
      <w:pPr>
        <w:pStyle w:val="Heading3"/>
        <w:numPr>
          <w:ilvl w:val="2"/>
          <w:numId w:val="14"/>
        </w:numPr>
      </w:pPr>
      <w:bookmarkStart w:id="531" w:name="_Toc54110073"/>
      <w:r w:rsidRPr="00D123FB">
        <w:t xml:space="preserve">Main </w:t>
      </w:r>
      <w:r>
        <w:t>m</w:t>
      </w:r>
      <w:r w:rsidRPr="00D123FB">
        <w:t>enu</w:t>
      </w:r>
      <w:bookmarkEnd w:id="531"/>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Allows interrupting the simulation before it is completed. If running the program via GUI, the program can be refreshed for further use without the need to re-start it. If running in batch mode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may necessary to close RangeShifter and restart it.</w:t>
      </w:r>
    </w:p>
    <w:p w14:paraId="03CBC922" w14:textId="77777777" w:rsidR="0067520E" w:rsidRPr="00D123FB" w:rsidRDefault="0067520E" w:rsidP="009E434A">
      <w:pPr>
        <w:pStyle w:val="Heading3"/>
        <w:numPr>
          <w:ilvl w:val="2"/>
          <w:numId w:val="14"/>
        </w:numPr>
      </w:pPr>
      <w:bookmarkStart w:id="532" w:name="_Toc54110074"/>
      <w:r w:rsidRPr="00D123FB">
        <w:t xml:space="preserve">Getting </w:t>
      </w:r>
      <w:r>
        <w:t>s</w:t>
      </w:r>
      <w:r w:rsidRPr="00D123FB">
        <w:t>tarted</w:t>
      </w:r>
      <w:bookmarkEnd w:id="532"/>
    </w:p>
    <w:p w14:paraId="3BEFC9DC" w14:textId="77777777" w:rsidR="0067520E" w:rsidRPr="00D123FB" w:rsidRDefault="0067520E" w:rsidP="00C57BF9">
      <w:pPr>
        <w:contextualSpacing/>
        <w:rPr>
          <w:szCs w:val="24"/>
        </w:rPr>
      </w:pPr>
      <w:r w:rsidRPr="00D123FB">
        <w:rPr>
          <w:szCs w:val="24"/>
        </w:rPr>
        <w:t xml:space="preserve">Open RangeShifter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r w:rsidRPr="00D123FB">
        <w:rPr>
          <w:b/>
          <w:szCs w:val="24"/>
        </w:rPr>
        <w:t xml:space="preserve">Output_Maps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3" w:name="_Setting_the_landscape"/>
      <w:bookmarkStart w:id="534" w:name="_Toc54110075"/>
      <w:bookmarkEnd w:id="533"/>
      <w:r w:rsidRPr="00D123FB">
        <w:lastRenderedPageBreak/>
        <w:t>Setting the landscape</w:t>
      </w:r>
      <w:bookmarkEnd w:id="534"/>
    </w:p>
    <w:p w14:paraId="6EADAAF8" w14:textId="77777777" w:rsidR="0067520E" w:rsidRPr="00D123FB" w:rsidRDefault="0067520E" w:rsidP="00B35389">
      <w:pPr>
        <w:pStyle w:val="Keepnext"/>
      </w:pPr>
      <w:r w:rsidRPr="00D123FB">
        <w:t xml:space="preserve">From the drop down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RangeShifter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The maps can either be real landscapes or artificial landscapes that have been previously generated with any landscape generator (including the one available in RangeShifter).</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has to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has to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r w:rsidRPr="00D123FB">
        <w:rPr>
          <w:i/>
        </w:rPr>
        <w:t>Neovison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5" w:name="_Import_raster:_Landscape"/>
      <w:bookmarkStart w:id="536" w:name="_Import_raster:_Model"/>
      <w:bookmarkEnd w:id="535"/>
      <w:bookmarkEnd w:id="536"/>
      <w:r w:rsidRPr="00D123FB">
        <w:t xml:space="preserve">Import raster: </w:t>
      </w:r>
      <w:r>
        <w:t>m</w:t>
      </w:r>
      <w:r w:rsidRPr="00D123FB">
        <w:t>odel type</w:t>
      </w:r>
    </w:p>
    <w:p w14:paraId="4EBD45B9" w14:textId="77777777" w:rsidR="0067520E" w:rsidRPr="00D123FB" w:rsidRDefault="0067520E" w:rsidP="00C57BF9">
      <w:pPr>
        <w:rPr>
          <w:szCs w:val="24"/>
        </w:rPr>
      </w:pPr>
      <w:r w:rsidRPr="00D123FB">
        <w:rPr>
          <w:szCs w:val="24"/>
        </w:rPr>
        <w:t xml:space="preserve">RangeShifter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RangeShifter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7" w:name="_Dynamic_landscapes"/>
      <w:bookmarkEnd w:id="537"/>
      <w:r>
        <w:t>Dynamic</w:t>
      </w:r>
      <w:r w:rsidRPr="00D123FB">
        <w:t xml:space="preserve"> landscapes</w:t>
      </w:r>
    </w:p>
    <w:p w14:paraId="6D99CFEA" w14:textId="77777777" w:rsidR="00BA4B4D" w:rsidRDefault="009E2399" w:rsidP="00BA4B4D">
      <w:pPr>
        <w:rPr>
          <w:szCs w:val="24"/>
        </w:rPr>
      </w:pPr>
      <w:r>
        <w:rPr>
          <w:szCs w:val="24"/>
        </w:rPr>
        <w:t>Once a habitat codes or habitat quality landscape has been loaded, an option is provided to specify a dynamic landscape, i.e. one that changes during the course of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active, and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RangeShifter now searches through all the selected habitat rasters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RangeShifter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As an alternative to importing landscape maps, either real or artificial, RangeShifter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This option allows generation of a series of artificial landscapes, which can be subsequently used within RangeShifter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RangeShifter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of 100 rows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8" w:name="_Importing_a_species"/>
      <w:bookmarkEnd w:id="538"/>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Thus they differ from artificial landscapes generated within RangeShifter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39" w:name="_Toc54110076"/>
      <w:r w:rsidRPr="00D123FB">
        <w:lastRenderedPageBreak/>
        <w:t>Importing a species distribution map</w:t>
      </w:r>
      <w:bookmarkEnd w:id="539"/>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RangeShifter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0" w:name="_Environmental_gradient_1"/>
      <w:bookmarkStart w:id="541" w:name="_Toc54110077"/>
      <w:bookmarkEnd w:id="540"/>
      <w:r w:rsidRPr="00D123FB">
        <w:t>Environmental gradient</w:t>
      </w:r>
      <w:bookmarkEnd w:id="541"/>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If different stages have different fecundities, the same gradient will be applied to the respective fecundity values, assuming that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2" w:name="_Setting_the_species"/>
      <w:bookmarkStart w:id="543" w:name="_Toc54110078"/>
      <w:bookmarkEnd w:id="542"/>
      <w:r w:rsidRPr="00D123FB">
        <w:t xml:space="preserve">Setting the species parameters: </w:t>
      </w:r>
      <w:r>
        <w:t>p</w:t>
      </w:r>
      <w:r w:rsidRPr="00D123FB">
        <w:t>opulation dynamics</w:t>
      </w:r>
      <w:bookmarkEnd w:id="543"/>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Number of reproductive seasons / year</w:t>
      </w:r>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r w:rsidRPr="00AC4209">
        <w:rPr>
          <w:i/>
        </w:rPr>
        <w:t>Rmax</w:t>
      </w:r>
      <w:r w:rsidRPr="00D123FB">
        <w:t xml:space="preserve"> and the competition coefficient </w:t>
      </w:r>
      <w:r w:rsidRPr="00AC4209">
        <w:rPr>
          <w:i/>
        </w:rPr>
        <w:t>b</w:t>
      </w:r>
      <w:r w:rsidRPr="00AC4209">
        <w:rPr>
          <w:i/>
          <w:vertAlign w:val="subscript"/>
        </w:rPr>
        <w:t>c</w:t>
      </w:r>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r w:rsidRPr="00D123FB">
        <w:rPr>
          <w:i/>
        </w:rPr>
        <w:t>Rmax</w:t>
      </w:r>
      <w:r w:rsidRPr="00D123FB">
        <w:t xml:space="preserve">, </w:t>
      </w:r>
      <w:r w:rsidRPr="00D123FB">
        <w:rPr>
          <w:i/>
        </w:rPr>
        <w:t>b</w:t>
      </w:r>
      <w:r w:rsidRPr="00D123FB">
        <w:rPr>
          <w:i/>
          <w:vertAlign w:val="subscript"/>
        </w:rPr>
        <w:t>c</w:t>
      </w:r>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r w:rsidRPr="00D123FB">
        <w:rPr>
          <w:i/>
        </w:rPr>
        <w:t>Rmax</w:t>
      </w:r>
      <w:r w:rsidRPr="00D123FB">
        <w:t xml:space="preserve">, </w:t>
      </w:r>
      <w:r w:rsidRPr="00D123FB">
        <w:rPr>
          <w:i/>
        </w:rPr>
        <w:t>b</w:t>
      </w:r>
      <w:r w:rsidRPr="00D123FB">
        <w:rPr>
          <w:i/>
          <w:vertAlign w:val="subscript"/>
        </w:rPr>
        <w:t>c</w:t>
      </w:r>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r w:rsidRPr="007261F2">
        <w:rPr>
          <w:i/>
        </w:rPr>
        <w:t>seasons / year</w:t>
      </w:r>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The maximum age sets an upper age limit at which each individual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by definition zero,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r w:rsidRPr="00D123FB">
        <w:t>RangeShifter,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right hand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r w:rsidRPr="00D123FB">
        <w:rPr>
          <w:i/>
          <w:szCs w:val="24"/>
        </w:rPr>
        <w:t>C</w:t>
      </w:r>
      <w:r w:rsidRPr="00D123FB">
        <w:rPr>
          <w:i/>
          <w:szCs w:val="24"/>
          <w:vertAlign w:val="subscript"/>
        </w:rPr>
        <w:t>γ</w:t>
      </w:r>
      <w:r w:rsidRPr="00D123FB">
        <w:rPr>
          <w:szCs w:val="24"/>
        </w:rPr>
        <w:t xml:space="preserve"> and </w:t>
      </w:r>
      <w:r w:rsidRPr="00D123FB">
        <w:rPr>
          <w:i/>
          <w:szCs w:val="24"/>
        </w:rPr>
        <w:t>C</w:t>
      </w:r>
      <w:r w:rsidRPr="00D123FB">
        <w:rPr>
          <w:i/>
          <w:szCs w:val="24"/>
          <w:vertAlign w:val="subscript"/>
        </w:rPr>
        <w:t>σ</w:t>
      </w:r>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have to be filled in with the stages’ weights </w:t>
      </w:r>
      <w:r w:rsidRPr="00D123FB">
        <w:rPr>
          <w:i/>
          <w:szCs w:val="24"/>
        </w:rPr>
        <w:t>ω</w:t>
      </w:r>
      <w:r w:rsidRPr="00D123FB">
        <w:rPr>
          <w:i/>
          <w:szCs w:val="24"/>
          <w:vertAlign w:val="subscript"/>
        </w:rPr>
        <w:t>ij</w:t>
      </w:r>
      <w:r w:rsidRPr="00D123FB">
        <w:rPr>
          <w:szCs w:val="24"/>
        </w:rPr>
        <w:t xml:space="preserve">, i.e. the effect of density of stage </w:t>
      </w:r>
      <w:r w:rsidRPr="00D123FB">
        <w:rPr>
          <w:i/>
          <w:szCs w:val="24"/>
        </w:rPr>
        <w:t>j</w:t>
      </w:r>
      <w:r w:rsidRPr="00D123FB">
        <w:rPr>
          <w:szCs w:val="24"/>
        </w:rPr>
        <w:t xml:space="preserve"> on the demographic parameters of stage </w:t>
      </w:r>
      <w:r w:rsidRPr="00D123FB">
        <w:rPr>
          <w:i/>
          <w:szCs w:val="24"/>
        </w:rPr>
        <w:t>i</w:t>
      </w:r>
      <w:r w:rsidRPr="00D123FB">
        <w:rPr>
          <w:szCs w:val="24"/>
        </w:rPr>
        <w:t xml:space="preserve">. A value of zero means that stage </w:t>
      </w:r>
      <w:r w:rsidRPr="00D123FB">
        <w:rPr>
          <w:i/>
          <w:szCs w:val="24"/>
        </w:rPr>
        <w:t>i</w:t>
      </w:r>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s in (b) and (c) reproduce</w:t>
      </w:r>
      <w:r w:rsidRPr="00D123FB">
        <w:t xml:space="preserve"> ,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r w:rsidRPr="00D123FB">
        <w:rPr>
          <w:i/>
        </w:rPr>
        <w:t>ω</w:t>
      </w:r>
      <w:r w:rsidRPr="00D123FB">
        <w:rPr>
          <w:i/>
          <w:vertAlign w:val="subscript"/>
        </w:rPr>
        <w:t>ij</w:t>
      </w:r>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r w:rsidRPr="00D123FB">
        <w:rPr>
          <w:i/>
          <w:szCs w:val="24"/>
        </w:rPr>
        <w:t>b</w:t>
      </w:r>
      <w:r w:rsidRPr="00D123FB">
        <w:rPr>
          <w:i/>
          <w:szCs w:val="24"/>
          <w:vertAlign w:val="subscript"/>
        </w:rPr>
        <w:t>c</w:t>
      </w:r>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100/ha. A cell with 30% cover of habitat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dependence can have a major influence on the outcomes of a model. Thus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Perhaps ideally, long term data on population abundance will exist for the focal species in multiple locations. In the simplest case where there has been an absence of disturbances, some species will exhibit relatively constant population size and this value can sensibly be used as the carrying capacity (</w:t>
      </w:r>
      <w:r w:rsidRPr="007378D7">
        <w:rPr>
          <w:i/>
          <w:szCs w:val="24"/>
        </w:rPr>
        <w:t>K</w:t>
      </w:r>
      <w:r w:rsidRPr="007378D7">
        <w:rPr>
          <w:szCs w:val="24"/>
        </w:rPr>
        <w:t xml:space="preserve">). However, in many case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particular v</w:t>
      </w:r>
      <w:r>
        <w:rPr>
          <w:szCs w:val="24"/>
        </w:rPr>
        <w:t>alues selected is ascertained.</w:t>
      </w:r>
    </w:p>
    <w:p w14:paraId="52A2D999" w14:textId="77777777" w:rsidR="0067520E" w:rsidRPr="00D123FB" w:rsidRDefault="0067520E" w:rsidP="009E434A">
      <w:pPr>
        <w:pStyle w:val="Heading3"/>
        <w:numPr>
          <w:ilvl w:val="2"/>
          <w:numId w:val="14"/>
        </w:numPr>
      </w:pPr>
      <w:bookmarkStart w:id="544" w:name="_Setting_the_species_1"/>
      <w:bookmarkStart w:id="545" w:name="_Toc54110079"/>
      <w:bookmarkEnd w:id="544"/>
      <w:r>
        <w:t>Setting the species</w:t>
      </w:r>
      <w:r w:rsidRPr="00D123FB">
        <w:t xml:space="preserve"> parameters: </w:t>
      </w:r>
      <w:r>
        <w:t>d</w:t>
      </w:r>
      <w:r w:rsidRPr="00D123FB">
        <w:t>ispersal</w:t>
      </w:r>
      <w:bookmarkEnd w:id="545"/>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will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density-dependent.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this has been achieved both with RangeShifter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Example of sex- and stage-specific density-dependent emigration where only males emigrate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Each individual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in which case each individual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r w:rsidRPr="00C3051D">
        <w:rPr>
          <w:i/>
        </w:rPr>
        <w:t>mean</w:t>
      </w:r>
      <w:r w:rsidRPr="00910641">
        <w:t>,</w:t>
      </w:r>
      <w:r w:rsidRPr="00C3051D">
        <w:rPr>
          <w:i/>
        </w:rPr>
        <w:t>s.d.</w:t>
      </w:r>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 xml:space="preserve">(Figure 3.16b, and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s.d.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The initial individual traits will sampled independently as above.</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RangeShifter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6" w:author="Palmer, Steve" w:date="2020-11-01T09:57:00Z">
        <w:r w:rsidDel="00F62F9C">
          <w:rPr>
            <w:szCs w:val="24"/>
          </w:rPr>
          <w:delText xml:space="preserve">transience </w:delText>
        </w:r>
      </w:del>
      <w:ins w:id="547"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kernel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Negative exponential</w:t>
      </w:r>
      <w:r>
        <w:t>;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Double negative exponential</w:t>
      </w:r>
      <w:r>
        <w:t>;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RangeShifter: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8" w:name="_Stochastic_Movement_Simulator,_1"/>
      <w:bookmarkEnd w:id="548"/>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19). This version of RangeShifter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in which case each individual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RangeShifter v2.0 is the </w:t>
      </w:r>
      <w:r w:rsidRPr="008D38C5">
        <w:rPr>
          <w:i/>
          <w:szCs w:val="24"/>
        </w:rPr>
        <w:t>Straighten path after decision not to settle</w:t>
      </w:r>
      <w:r>
        <w:rPr>
          <w:szCs w:val="24"/>
        </w:rPr>
        <w:t xml:space="preserve"> check-box,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GUI</w:t>
      </w:r>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model,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although care must be taken that individuals do not become trapped in patches surrounded by very high cost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RangeShifter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When individuals are dispersing according to dispersal kernels, they are displaced from the natal cell/patch to another cell/patch at a distance and direction randomly chosen according to the kernel. Once an individual has been placed in the new cell/patch, if the new location is suitable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Possible only in the case of stage-structured models. The individual stays in dispersal mode, and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particular mating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has to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parameter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settlement, </w:t>
      </w:r>
      <w:r>
        <w:rPr>
          <w:szCs w:val="24"/>
        </w:rPr>
        <w:t>and are displayed only if there is density dependence without individual variability.</w:t>
      </w:r>
    </w:p>
    <w:p w14:paraId="40259271" w14:textId="77777777" w:rsidR="0067520E" w:rsidRDefault="0067520E" w:rsidP="009E434A">
      <w:pPr>
        <w:pStyle w:val="Heading3"/>
        <w:numPr>
          <w:ilvl w:val="2"/>
          <w:numId w:val="14"/>
        </w:numPr>
      </w:pPr>
      <w:bookmarkStart w:id="549" w:name="_Setting_the_genetics"/>
      <w:bookmarkStart w:id="550" w:name="_Toc54110080"/>
      <w:bookmarkEnd w:id="549"/>
      <w:r>
        <w:t>Setting the genetics parameters</w:t>
      </w:r>
      <w:bookmarkEnd w:id="550"/>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s.d.</w:t>
      </w:r>
      <w:r>
        <w:rPr>
          <w:szCs w:val="24"/>
        </w:rPr>
        <w:t xml:space="preserve"> and the </w:t>
      </w:r>
      <w:r w:rsidRPr="00F96926">
        <w:rPr>
          <w:i/>
          <w:szCs w:val="24"/>
        </w:rPr>
        <w:t>Mutation s.d.</w:t>
      </w:r>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A close approximation to the variable trait implementation of RangeShifter v1 may be specified by setting one locus per chromosome, crossover probability to zero and the initial allele s.d.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r w:rsidRPr="0010206E">
        <w:rPr>
          <w:i/>
          <w:szCs w:val="24"/>
        </w:rPr>
        <w:t>NChromosomes</w:t>
      </w:r>
      <w:r>
        <w:rPr>
          <w:szCs w:val="24"/>
        </w:rPr>
        <w:t xml:space="preserve"> followed by a single integer giving the number of chromosomes in the genome, which does not have to match the number of traits;</w:t>
      </w:r>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r w:rsidRPr="0010206E">
        <w:rPr>
          <w:i/>
          <w:szCs w:val="24"/>
        </w:rPr>
        <w:t>NLoci</w:t>
      </w:r>
      <w:r>
        <w:rPr>
          <w:szCs w:val="24"/>
        </w:rPr>
        <w:t xml:space="preserve"> followed by a list of integers equal to the number of chromosomes, which specify the number of loci on each chromosome;</w:t>
      </w:r>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r w:rsidRPr="0010206E">
        <w:rPr>
          <w:i/>
          <w:szCs w:val="24"/>
        </w:rPr>
        <w:t>NLoci</w:t>
      </w:r>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1" w:name="_Setting_the_simulation"/>
      <w:bookmarkStart w:id="552" w:name="_Toc54110081"/>
      <w:bookmarkEnd w:id="551"/>
      <w:r w:rsidRPr="00D123FB">
        <w:lastRenderedPageBreak/>
        <w:t>Setting the simulation parameters</w:t>
      </w:r>
      <w:bookmarkEnd w:id="552"/>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regarding: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This number defines the identity of the simulation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RangeShifter v1), in which case it is regarded as having emigrated from the system or died. </w:t>
      </w:r>
    </w:p>
    <w:p w14:paraId="47AC5BA9" w14:textId="77777777" w:rsidR="0067520E" w:rsidRPr="00D123FB" w:rsidRDefault="0067520E" w:rsidP="00C57BF9">
      <w:pPr>
        <w:pStyle w:val="Heading4"/>
      </w:pPr>
      <w:bookmarkStart w:id="553" w:name="_Initialisation_rules"/>
      <w:bookmarkEnd w:id="553"/>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4" w:author="Palmer, Steve" w:date="2020-11-01T10:02:00Z">
        <w:r w:rsidR="0067520E" w:rsidRPr="00D123FB" w:rsidDel="00F62F9C">
          <w:delText xml:space="preserve">three </w:delText>
        </w:r>
      </w:del>
      <w:ins w:id="555"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individuals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The cell/patch will be saturated at its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r w:rsidRPr="00D123FB">
        <w:t>its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its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(i)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6" w:name="_Free_initialization"/>
      <w:bookmarkEnd w:id="556"/>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r w:rsidRPr="009C0EE9">
        <w:rPr>
          <w:i/>
        </w:rPr>
        <w:t>Restrict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a number of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reached, or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have to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7" w:name="_From_species’_distribution"/>
      <w:bookmarkEnd w:id="557"/>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In the case of patch based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8" w:name="_From_Initialization_File"/>
      <w:bookmarkStart w:id="559" w:name="_From_initial_individuals"/>
      <w:bookmarkEnd w:id="558"/>
      <w:bookmarkEnd w:id="559"/>
      <w:r>
        <w:lastRenderedPageBreak/>
        <w:t>From initial individuals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and also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RangeShifter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r w:rsidRPr="00F712BD">
        <w:rPr>
          <w:i/>
          <w:szCs w:val="24"/>
        </w:rPr>
        <w:t>SeedType</w:t>
      </w:r>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r w:rsidRPr="00F712BD">
        <w:rPr>
          <w:i/>
          <w:szCs w:val="24"/>
        </w:rPr>
        <w:t>FreeType</w:t>
      </w:r>
      <w:r w:rsidRPr="00F712BD">
        <w:rPr>
          <w:szCs w:val="24"/>
        </w:rPr>
        <w:t xml:space="preserve">: type of free initialisation for </w:t>
      </w:r>
      <w:r w:rsidRPr="00F712BD">
        <w:rPr>
          <w:i/>
          <w:szCs w:val="24"/>
        </w:rPr>
        <w:t>SeedType</w:t>
      </w:r>
      <w:r w:rsidRPr="00F712BD">
        <w:rPr>
          <w:szCs w:val="24"/>
        </w:rPr>
        <w:t xml:space="preserve"> = 0 (0 = random; 1 = all suitable cells/patches; 2 = manually selected cells/patches; -9 if </w:t>
      </w:r>
      <w:r w:rsidRPr="00F712BD">
        <w:rPr>
          <w:i/>
          <w:szCs w:val="24"/>
        </w:rPr>
        <w:t>SeedType</w:t>
      </w:r>
      <w:r w:rsidRPr="00F712BD">
        <w:rPr>
          <w:szCs w:val="24"/>
        </w:rPr>
        <w:t> = 1)</w:t>
      </w:r>
    </w:p>
    <w:p w14:paraId="560224CD" w14:textId="77777777" w:rsidR="0067520E" w:rsidRPr="00F712BD" w:rsidRDefault="0067520E" w:rsidP="008D38CB">
      <w:pPr>
        <w:spacing w:after="120"/>
        <w:ind w:left="720"/>
        <w:rPr>
          <w:szCs w:val="24"/>
        </w:rPr>
      </w:pPr>
      <w:r w:rsidRPr="00F712BD">
        <w:rPr>
          <w:i/>
          <w:szCs w:val="24"/>
        </w:rPr>
        <w:t>SpType</w:t>
      </w:r>
      <w:r w:rsidRPr="00F712BD">
        <w:rPr>
          <w:szCs w:val="24"/>
        </w:rPr>
        <w:t xml:space="preserve">: initialisation type when </w:t>
      </w:r>
      <w:r w:rsidRPr="00F712BD">
        <w:rPr>
          <w:i/>
          <w:szCs w:val="24"/>
        </w:rPr>
        <w:t>SeedType</w:t>
      </w:r>
      <w:r w:rsidRPr="00F712BD">
        <w:rPr>
          <w:szCs w:val="24"/>
        </w:rPr>
        <w:t xml:space="preserve"> = 1 (0 = all (patches within all) species' presence cells; 1 = some randomly chosen species' presence cells (or all patches within them); 2 = all cells/patches within selected species' distribution cells; -9 if </w:t>
      </w:r>
      <w:r w:rsidRPr="00F712BD">
        <w:rPr>
          <w:i/>
          <w:szCs w:val="24"/>
        </w:rPr>
        <w:t>SeedType</w:t>
      </w:r>
      <w:r w:rsidRPr="00F712BD">
        <w:rPr>
          <w:szCs w:val="24"/>
        </w:rPr>
        <w:t> = 0)</w:t>
      </w:r>
    </w:p>
    <w:p w14:paraId="2B4AA723" w14:textId="77777777" w:rsidR="0067520E" w:rsidRPr="00F712BD" w:rsidRDefault="0067520E" w:rsidP="008D38CB">
      <w:pPr>
        <w:spacing w:after="120"/>
        <w:ind w:left="720"/>
        <w:rPr>
          <w:szCs w:val="24"/>
        </w:rPr>
      </w:pPr>
      <w:r w:rsidRPr="00F712BD">
        <w:rPr>
          <w:i/>
          <w:szCs w:val="24"/>
        </w:rPr>
        <w:t>InitDens</w:t>
      </w:r>
      <w:r w:rsidRPr="00F712BD">
        <w:rPr>
          <w:szCs w:val="24"/>
        </w:rPr>
        <w:t>: how to initialise each cell/patch. 0 = at its carrying capacity; 1 =  at half its carrying capacity; 2 = at a set number of individuals or density</w:t>
      </w:r>
    </w:p>
    <w:p w14:paraId="69FABB4F" w14:textId="77777777" w:rsidR="0067520E" w:rsidRPr="00F712BD" w:rsidRDefault="0067520E" w:rsidP="008D38CB">
      <w:pPr>
        <w:spacing w:after="120"/>
        <w:ind w:left="720"/>
        <w:rPr>
          <w:szCs w:val="24"/>
        </w:rPr>
      </w:pPr>
      <w:r w:rsidRPr="00F712BD">
        <w:rPr>
          <w:i/>
          <w:szCs w:val="24"/>
        </w:rPr>
        <w:t>IndXCell / Ind_per_ha</w:t>
      </w:r>
      <w:r w:rsidRPr="00F712BD">
        <w:rPr>
          <w:szCs w:val="24"/>
        </w:rPr>
        <w:t xml:space="preserve">: number of individuals / density to seed in each cell/patch in case of </w:t>
      </w:r>
      <w:r w:rsidRPr="00F712BD">
        <w:rPr>
          <w:i/>
          <w:szCs w:val="24"/>
        </w:rPr>
        <w:t>InitDens </w:t>
      </w:r>
      <w:r w:rsidRPr="00F712BD">
        <w:rPr>
          <w:szCs w:val="24"/>
        </w:rPr>
        <w:t xml:space="preserve">= 2; otherwise -9 </w:t>
      </w:r>
    </w:p>
    <w:p w14:paraId="52F0BE7C" w14:textId="77777777" w:rsidR="0067520E" w:rsidRPr="00F712BD" w:rsidRDefault="0067520E" w:rsidP="008D38CB">
      <w:pPr>
        <w:spacing w:after="120"/>
        <w:ind w:left="720"/>
        <w:rPr>
          <w:szCs w:val="24"/>
        </w:rPr>
      </w:pPr>
      <w:r w:rsidRPr="00F712BD">
        <w:rPr>
          <w:i/>
          <w:szCs w:val="24"/>
        </w:rPr>
        <w:lastRenderedPageBreak/>
        <w:t>IndXStage</w:t>
      </w:r>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r w:rsidRPr="00F712BD">
        <w:rPr>
          <w:i/>
          <w:szCs w:val="24"/>
        </w:rPr>
        <w:t>InitAge</w:t>
      </w:r>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r w:rsidRPr="00F712BD">
        <w:rPr>
          <w:i/>
          <w:szCs w:val="24"/>
        </w:rPr>
        <w:t>minX</w:t>
      </w:r>
      <w:r w:rsidRPr="00F712BD">
        <w:rPr>
          <w:szCs w:val="24"/>
        </w:rPr>
        <w:t xml:space="preserve">, </w:t>
      </w:r>
      <w:r w:rsidRPr="00F712BD">
        <w:rPr>
          <w:i/>
          <w:szCs w:val="24"/>
        </w:rPr>
        <w:t>maxX</w:t>
      </w:r>
      <w:r w:rsidRPr="00F712BD">
        <w:rPr>
          <w:szCs w:val="24"/>
        </w:rPr>
        <w:t xml:space="preserve">, </w:t>
      </w:r>
      <w:r w:rsidRPr="00F712BD">
        <w:rPr>
          <w:i/>
          <w:szCs w:val="24"/>
        </w:rPr>
        <w:t>minY</w:t>
      </w:r>
      <w:r w:rsidR="008D38CB">
        <w:rPr>
          <w:szCs w:val="24"/>
        </w:rPr>
        <w:t>,</w:t>
      </w:r>
      <w:r w:rsidRPr="00F712BD">
        <w:rPr>
          <w:szCs w:val="24"/>
        </w:rPr>
        <w:t xml:space="preserve"> </w:t>
      </w:r>
      <w:r w:rsidRPr="00F712BD">
        <w:rPr>
          <w:i/>
          <w:szCs w:val="24"/>
        </w:rPr>
        <w:t>maxY</w:t>
      </w:r>
      <w:r w:rsidRPr="00F712BD">
        <w:rPr>
          <w:szCs w:val="24"/>
        </w:rPr>
        <w:t>: minimum and maximum coordinates of the area to initialise in the case of free initialisation (</w:t>
      </w:r>
      <w:r w:rsidRPr="00F712BD">
        <w:rPr>
          <w:i/>
          <w:szCs w:val="24"/>
        </w:rPr>
        <w:t>SeedType</w:t>
      </w:r>
      <w:r w:rsidRPr="00F712BD">
        <w:rPr>
          <w:szCs w:val="24"/>
        </w:rPr>
        <w:t xml:space="preserve"> = 0); if </w:t>
      </w:r>
      <w:r w:rsidRPr="00F712BD">
        <w:rPr>
          <w:i/>
          <w:szCs w:val="24"/>
        </w:rPr>
        <w:t>SeedType</w:t>
      </w:r>
      <w:r w:rsidRPr="00F712BD">
        <w:rPr>
          <w:szCs w:val="24"/>
        </w:rPr>
        <w:t> = 1, these are set to -9</w:t>
      </w:r>
    </w:p>
    <w:p w14:paraId="3A5F8D30" w14:textId="77777777" w:rsidR="0067520E" w:rsidRPr="00F712BD" w:rsidRDefault="0067520E" w:rsidP="008D38CB">
      <w:pPr>
        <w:spacing w:after="120"/>
        <w:ind w:left="720"/>
        <w:rPr>
          <w:szCs w:val="24"/>
        </w:rPr>
      </w:pPr>
      <w:r w:rsidRPr="00F712BD">
        <w:rPr>
          <w:i/>
          <w:szCs w:val="24"/>
        </w:rPr>
        <w:t>NCells</w:t>
      </w:r>
      <w:r w:rsidRPr="00F712BD">
        <w:rPr>
          <w:szCs w:val="24"/>
        </w:rPr>
        <w:t>: number of cells / patches to initialise in the case of free random initialisation (</w:t>
      </w:r>
      <w:r w:rsidRPr="00F712BD">
        <w:rPr>
          <w:i/>
          <w:szCs w:val="24"/>
        </w:rPr>
        <w:t>SeedType</w:t>
      </w:r>
      <w:r w:rsidRPr="00F712BD">
        <w:rPr>
          <w:szCs w:val="24"/>
        </w:rPr>
        <w:t xml:space="preserve"> = 0 and </w:t>
      </w:r>
      <w:r w:rsidRPr="00F712BD">
        <w:rPr>
          <w:i/>
          <w:szCs w:val="24"/>
        </w:rPr>
        <w:t>FreeType</w:t>
      </w:r>
      <w:r w:rsidRPr="00F712BD">
        <w:rPr>
          <w:szCs w:val="24"/>
        </w:rPr>
        <w:t> = 0); otherwise set to -9</w:t>
      </w:r>
    </w:p>
    <w:p w14:paraId="7EB8477F" w14:textId="77777777" w:rsidR="0067520E" w:rsidRPr="00F712BD" w:rsidRDefault="0067520E" w:rsidP="008D38CB">
      <w:pPr>
        <w:spacing w:after="120"/>
        <w:ind w:left="720"/>
        <w:rPr>
          <w:szCs w:val="24"/>
        </w:rPr>
      </w:pPr>
      <w:r w:rsidRPr="00F712BD">
        <w:rPr>
          <w:i/>
          <w:szCs w:val="24"/>
        </w:rPr>
        <w:t>FreezeYear</w:t>
      </w:r>
      <w:r w:rsidRPr="00F712BD">
        <w:rPr>
          <w:szCs w:val="24"/>
        </w:rPr>
        <w:t>: year at which the species range is allowed to expand beyond the initial range for free initialisation of random / all cells / patches (</w:t>
      </w:r>
      <w:r w:rsidRPr="00F712BD">
        <w:rPr>
          <w:i/>
          <w:szCs w:val="24"/>
        </w:rPr>
        <w:t>SeedType</w:t>
      </w:r>
      <w:r w:rsidRPr="00F712BD">
        <w:rPr>
          <w:szCs w:val="24"/>
        </w:rPr>
        <w:t xml:space="preserve"> = 0 and </w:t>
      </w:r>
      <w:r w:rsidRPr="00F712BD">
        <w:rPr>
          <w:i/>
          <w:szCs w:val="24"/>
        </w:rPr>
        <w:t>FreeType</w:t>
      </w:r>
      <w:r w:rsidRPr="00F712BD">
        <w:rPr>
          <w:szCs w:val="24"/>
        </w:rPr>
        <w:t> &lt; 2); otherwise set to -9</w:t>
      </w:r>
    </w:p>
    <w:p w14:paraId="7E9BC3E6" w14:textId="77777777" w:rsidR="0067520E" w:rsidRPr="00F712BD" w:rsidRDefault="0067520E" w:rsidP="008D38CB">
      <w:pPr>
        <w:spacing w:after="120"/>
        <w:ind w:left="720"/>
        <w:rPr>
          <w:i/>
          <w:szCs w:val="24"/>
        </w:rPr>
      </w:pPr>
      <w:r w:rsidRPr="00F712BD">
        <w:rPr>
          <w:i/>
          <w:szCs w:val="24"/>
        </w:rPr>
        <w:t>InitCells_File</w:t>
      </w:r>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r w:rsidRPr="00F712BD">
        <w:rPr>
          <w:i/>
          <w:szCs w:val="24"/>
        </w:rPr>
        <w:t>SeedType</w:t>
      </w:r>
      <w:r w:rsidRPr="00F712BD">
        <w:rPr>
          <w:szCs w:val="24"/>
        </w:rPr>
        <w:t xml:space="preserve"> = 0 and </w:t>
      </w:r>
      <w:r w:rsidRPr="00F712BD">
        <w:rPr>
          <w:i/>
          <w:szCs w:val="24"/>
        </w:rPr>
        <w:t>FreeType</w:t>
      </w:r>
      <w:r w:rsidRPr="00F712BD">
        <w:rPr>
          <w:szCs w:val="24"/>
        </w:rPr>
        <w:t> = 2</w:t>
      </w:r>
    </w:p>
    <w:p w14:paraId="6D7761A6" w14:textId="77777777" w:rsidR="0067520E" w:rsidRPr="00F712BD" w:rsidRDefault="0067520E" w:rsidP="008D38CB">
      <w:pPr>
        <w:spacing w:after="120"/>
        <w:ind w:left="1080"/>
        <w:rPr>
          <w:szCs w:val="24"/>
        </w:rPr>
      </w:pPr>
      <w:r w:rsidRPr="00F712BD">
        <w:rPr>
          <w:i/>
          <w:szCs w:val="24"/>
        </w:rPr>
        <w:t>SeedType</w:t>
      </w:r>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r w:rsidRPr="00F712BD">
        <w:rPr>
          <w:i/>
          <w:szCs w:val="24"/>
        </w:rPr>
        <w:t>NSpCells</w:t>
      </w:r>
      <w:r w:rsidRPr="00F712BD">
        <w:rPr>
          <w:szCs w:val="24"/>
        </w:rPr>
        <w:t xml:space="preserve">: number of species' presence cells to initialise randomly when </w:t>
      </w:r>
      <w:r w:rsidRPr="00F712BD">
        <w:rPr>
          <w:i/>
          <w:szCs w:val="24"/>
        </w:rPr>
        <w:t>SpType</w:t>
      </w:r>
      <w:r w:rsidRPr="00F712BD">
        <w:rPr>
          <w:szCs w:val="24"/>
        </w:rPr>
        <w:t> = 1.</w:t>
      </w:r>
    </w:p>
    <w:p w14:paraId="0697D165" w14:textId="77777777" w:rsidR="0067520E" w:rsidRPr="00F712BD" w:rsidRDefault="0067520E" w:rsidP="008D38CB">
      <w:pPr>
        <w:spacing w:after="120"/>
        <w:ind w:left="720"/>
        <w:rPr>
          <w:i/>
          <w:szCs w:val="24"/>
        </w:rPr>
      </w:pPr>
      <w:r w:rsidRPr="00F712BD">
        <w:rPr>
          <w:i/>
          <w:szCs w:val="24"/>
        </w:rPr>
        <w:t>InitSpDistCells_File</w:t>
      </w:r>
      <w:r w:rsidRPr="00F712BD">
        <w:rPr>
          <w:szCs w:val="24"/>
        </w:rPr>
        <w:t xml:space="preserve">: name of the file containing the list of species' distribution cells  to initialise. This is the third file that is created if </w:t>
      </w:r>
      <w:r w:rsidRPr="00F712BD">
        <w:rPr>
          <w:i/>
          <w:szCs w:val="24"/>
        </w:rPr>
        <w:t>SeedType</w:t>
      </w:r>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r w:rsidRPr="00F712BD">
        <w:rPr>
          <w:i/>
          <w:szCs w:val="24"/>
        </w:rPr>
        <w:t>SeedType</w:t>
      </w:r>
      <w:r w:rsidRPr="00F712BD">
        <w:rPr>
          <w:szCs w:val="24"/>
        </w:rPr>
        <w:t> = 0 this file will not be produced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Note that the initialisation files produced in this way will be specific for the landscape map and species’ distribution map for which they have been saved. The program has no means to check if these files are used with the right maps. Therefore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RangeShifter,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2</w:t>
      </w:r>
      <w:r>
        <w:t>, but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r w:rsidRPr="00D123FB">
        <w:rPr>
          <w:i/>
        </w:rPr>
        <w:t>σ</w:t>
      </w:r>
      <w:r>
        <w:t>, but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RangeShifter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habitat;</w:t>
      </w:r>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100;</w:t>
      </w:r>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therefore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paths, and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screen-shot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r w:rsidRPr="00D123FB">
        <w:t xml:space="preserve">RangeShifter offers the possibility of saving maps as outputs in bitmap (*.bmp) format. All the maps produced will be saved in the folder </w:t>
      </w:r>
      <w:r w:rsidRPr="00D123FB">
        <w:rPr>
          <w:i/>
        </w:rPr>
        <w:t>Output_Maps</w:t>
      </w:r>
      <w:r w:rsidRPr="00D123FB">
        <w:t>, which must be present in the working directory. Two types of map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0" w:name="_Batch_mode"/>
      <w:bookmarkStart w:id="561" w:name="_Ref371684055"/>
      <w:bookmarkStart w:id="562" w:name="_Toc54110082"/>
      <w:bookmarkEnd w:id="560"/>
      <w:r w:rsidRPr="00D123FB">
        <w:t xml:space="preserve">Batch </w:t>
      </w:r>
      <w:r>
        <w:t>m</w:t>
      </w:r>
      <w:r w:rsidRPr="00D123FB">
        <w:t>ode</w:t>
      </w:r>
      <w:bookmarkEnd w:id="561"/>
      <w:bookmarkEnd w:id="562"/>
    </w:p>
    <w:p w14:paraId="31C11579" w14:textId="7092650B" w:rsidR="0067520E" w:rsidRDefault="002F6C60" w:rsidP="00C57BF9">
      <w:ins w:id="563" w:author="Pannetier, Theo" w:date="2024-08-07T16:16:00Z" w16du:dateUtc="2024-08-07T15:16:00Z">
        <w:r>
          <w:t>In the GUI, t</w:t>
        </w:r>
      </w:ins>
      <w:del w:id="564" w:author="Pannetier, Theo" w:date="2024-08-07T16:16:00Z" w16du:dateUtc="2024-08-07T15:16:00Z">
        <w:r w:rsidR="0067520E" w:rsidDel="002F6C60">
          <w:delText>T</w:delText>
        </w:r>
      </w:del>
      <w:r w:rsidR="0067520E">
        <w:t xml:space="preserve">he batch option for RangeShifter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5"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6" w:author="Pannetier, Theo" w:date="2024-08-07T16:18:00Z" w16du:dateUtc="2024-08-07T15:18:00Z"/>
        </w:rPr>
      </w:pPr>
      <w:r>
        <w:t>A</w:t>
      </w:r>
      <w:ins w:id="567" w:author="Pannetier, Theo" w:date="2024-08-07T16:17:00Z" w16du:dateUtc="2024-08-07T15:17:00Z">
        <w:r w:rsidR="002F6C60">
          <w:t>lternatively, a</w:t>
        </w:r>
      </w:ins>
      <w:r>
        <w:t xml:space="preserve"> batch may</w:t>
      </w:r>
      <w:del w:id="568" w:author="Pannetier, Theo" w:date="2024-08-07T16:17:00Z" w16du:dateUtc="2024-08-07T15:17:00Z">
        <w:r w:rsidDel="002F6C60">
          <w:delText xml:space="preserve"> also</w:delText>
        </w:r>
      </w:del>
      <w:r>
        <w:t xml:space="preserve"> be processed using the batch-only version of RangeShifter</w:t>
      </w:r>
      <w:del w:id="569" w:author="Pannetier, Theo" w:date="2024-08-07T16:28:00Z" w16du:dateUtc="2024-08-07T15:28:00Z">
        <w:r w:rsidDel="00026B6E">
          <w:delText>,</w:delText>
        </w:r>
      </w:del>
      <w:ins w:id="570" w:author="Pannetier, Theo" w:date="2024-08-07T16:18:00Z" w16du:dateUtc="2024-08-07T15:18:00Z">
        <w:r w:rsidR="002F6C60">
          <w:t xml:space="preserve"> </w:t>
        </w:r>
      </w:ins>
      <w:ins w:id="571" w:author="Pannetier, Theo" w:date="2024-08-07T16:28:00Z" w16du:dateUtc="2024-08-07T15:28:00Z">
        <w:r w:rsidR="00026B6E">
          <w:t>(</w:t>
        </w:r>
      </w:ins>
      <w:ins w:id="572" w:author="Pannetier, Theo" w:date="2024-08-07T16:18:00Z" w16du:dateUtc="2024-08-07T15:18:00Z">
        <w:r w:rsidR="002F6C60">
          <w:t>RangeShifter-batch</w:t>
        </w:r>
      </w:ins>
      <w:ins w:id="573" w:author="Pannetier, Theo" w:date="2024-08-07T16:28:00Z" w16du:dateUtc="2024-08-07T15:28:00Z">
        <w:r w:rsidR="00026B6E">
          <w:t>)</w:t>
        </w:r>
      </w:ins>
      <w:ins w:id="574" w:author="Pannetier, Theo" w:date="2024-08-07T16:18:00Z" w16du:dateUtc="2024-08-07T15:18:00Z">
        <w:r w:rsidR="002F6C60">
          <w:t>,</w:t>
        </w:r>
      </w:ins>
      <w:r>
        <w:t xml:space="preserve"> which is a command-line version of the program</w:t>
      </w:r>
      <w:del w:id="575" w:author="Pannetier, Theo" w:date="2024-08-07T16:18:00Z" w16du:dateUtc="2024-08-07T15:18:00Z">
        <w:r w:rsidDel="002F6C60">
          <w:delText>, i.e. it has no GUI</w:delText>
        </w:r>
      </w:del>
      <w:r>
        <w:t xml:space="preserve">. </w:t>
      </w:r>
      <w:r w:rsidR="00566DCF">
        <w:t xml:space="preserve">Output map files cannot </w:t>
      </w:r>
      <w:ins w:id="576"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7" w:author="Pannetier, Theo" w:date="2024-08-07T16:30:00Z" w16du:dateUtc="2024-08-07T15:30:00Z"/>
        </w:rPr>
      </w:pPr>
      <w:ins w:id="578" w:author="Pannetier, Theo" w:date="2024-08-07T16:19:00Z" w16du:dateUtc="2024-08-07T15:19:00Z">
        <w:r>
          <w:t xml:space="preserve">The source code for RangeShifter-batch is available on </w:t>
        </w:r>
      </w:ins>
      <w:ins w:id="579"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0" w:author="Pannetier, Theo" w:date="2024-08-07T16:19:00Z" w16du:dateUtc="2024-08-07T15:19:00Z">
        <w:r>
          <w:t xml:space="preserve">, and </w:t>
        </w:r>
      </w:ins>
      <w:ins w:id="581" w:author="Pannetier, Theo" w:date="2024-08-07T16:20:00Z" w16du:dateUtc="2024-08-07T15:20:00Z">
        <w:r>
          <w:t>the programme must be compiled and built using CMake prior to running</w:t>
        </w:r>
      </w:ins>
      <w:ins w:id="582" w:author="Pannetier, Theo" w:date="2024-08-07T16:21:00Z" w16du:dateUtc="2024-08-07T15:21:00Z">
        <w:r>
          <w:t xml:space="preserve"> (see the README for instructions).</w:t>
        </w:r>
      </w:ins>
    </w:p>
    <w:p w14:paraId="102975CC" w14:textId="3183170C" w:rsidR="00026B6E" w:rsidRDefault="00026B6E" w:rsidP="00026B6E">
      <w:pPr>
        <w:rPr>
          <w:ins w:id="583" w:author="Pannetier, Theo" w:date="2024-08-07T16:37:00Z" w16du:dateUtc="2024-08-07T15:37:00Z"/>
        </w:rPr>
      </w:pPr>
      <w:ins w:id="584" w:author="Pannetier, Theo" w:date="2024-08-07T16:35:00Z" w16du:dateUtc="2024-08-07T15:35:00Z">
        <w:r>
          <w:t>As for the GUI, the batch mode requires a project directory cont</w:t>
        </w:r>
      </w:ins>
      <w:ins w:id="585" w:author="Pannetier, Theo" w:date="2024-08-07T16:36:00Z" w16du:dateUtc="2024-08-07T15:36:00Z">
        <w:r>
          <w:t xml:space="preserve">aining three sub-folders, named </w:t>
        </w:r>
        <w:r w:rsidRPr="00026B6E">
          <w:rPr>
            <w:i/>
            <w:iCs/>
            <w:rPrChange w:id="586" w:author="Pannetier, Theo" w:date="2024-08-07T16:37:00Z" w16du:dateUtc="2024-08-07T15:37:00Z">
              <w:rPr/>
            </w:rPrChange>
          </w:rPr>
          <w:t>Inputs</w:t>
        </w:r>
        <w:r>
          <w:t xml:space="preserve">, </w:t>
        </w:r>
        <w:r w:rsidRPr="00026B6E">
          <w:rPr>
            <w:i/>
            <w:iCs/>
            <w:rPrChange w:id="587" w:author="Pannetier, Theo" w:date="2024-08-07T16:37:00Z" w16du:dateUtc="2024-08-07T15:37:00Z">
              <w:rPr/>
            </w:rPrChange>
          </w:rPr>
          <w:t>Outputs</w:t>
        </w:r>
        <w:r>
          <w:t xml:space="preserve"> and </w:t>
        </w:r>
        <w:r w:rsidRPr="00026B6E">
          <w:rPr>
            <w:i/>
            <w:iCs/>
            <w:rPrChange w:id="588" w:author="Pannetier, Theo" w:date="2024-08-07T16:37:00Z" w16du:dateUtc="2024-08-07T15:37:00Z">
              <w:rPr/>
            </w:rPrChange>
          </w:rPr>
          <w:t>Output_Maps</w:t>
        </w:r>
        <w:r>
          <w:t xml:space="preserve">. </w:t>
        </w:r>
        <w:r w:rsidRPr="00026B6E">
          <w:rPr>
            <w:i/>
            <w:iCs/>
            <w:rPrChange w:id="589" w:author="Pannetier, Theo" w:date="2024-08-07T16:37:00Z" w16du:dateUtc="2024-08-07T15:37:00Z">
              <w:rPr/>
            </w:rPrChange>
          </w:rPr>
          <w:t>Inputs</w:t>
        </w:r>
        <w:r>
          <w:t xml:space="preserve"> must contain a Control File named </w:t>
        </w:r>
        <w:r w:rsidRPr="00026B6E">
          <w:rPr>
            <w:i/>
            <w:iCs/>
            <w:rPrChange w:id="590" w:author="Pannetier, Theo" w:date="2024-08-07T16:36:00Z" w16du:dateUtc="2024-08-07T15:36:00Z">
              <w:rPr/>
            </w:rPrChange>
          </w:rPr>
          <w:t>CONTROL.txt</w:t>
        </w:r>
        <w:r>
          <w:t>.</w:t>
        </w:r>
      </w:ins>
    </w:p>
    <w:p w14:paraId="057BAD19" w14:textId="061B56D4" w:rsidR="00766B34" w:rsidRDefault="00766B34" w:rsidP="00026B6E">
      <w:pPr>
        <w:rPr>
          <w:ins w:id="591" w:author="Pannetier, Theo" w:date="2024-08-07T16:38:00Z" w16du:dateUtc="2024-08-07T15:38:00Z"/>
        </w:rPr>
      </w:pPr>
      <w:ins w:id="592" w:author="Pannetier, Theo" w:date="2024-08-07T16:38:00Z" w16du:dateUtc="2024-08-07T15:38:00Z">
        <w:r>
          <w:t>RangeShifter-batch can then be run by either:</w:t>
        </w:r>
      </w:ins>
    </w:p>
    <w:p w14:paraId="00A3A73B" w14:textId="77777777" w:rsidR="00766B34" w:rsidRDefault="00766B34" w:rsidP="00766B34">
      <w:pPr>
        <w:pStyle w:val="ListParagraph"/>
        <w:numPr>
          <w:ilvl w:val="0"/>
          <w:numId w:val="76"/>
        </w:numPr>
        <w:rPr>
          <w:ins w:id="593" w:author="Pannetier, Theo" w:date="2024-08-07T16:45:00Z" w16du:dateUtc="2024-08-07T15:45:00Z"/>
        </w:rPr>
      </w:pPr>
      <w:ins w:id="594" w:author="Pannetier, Theo" w:date="2024-08-07T16:38:00Z" w16du:dateUtc="2024-08-07T15:38:00Z">
        <w:r>
          <w:t xml:space="preserve">Copying </w:t>
        </w:r>
      </w:ins>
      <w:ins w:id="595"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6" w:author="Pannetier, Theo" w:date="2024-08-07T16:43:00Z" w16du:dateUtc="2024-08-07T15:43:00Z"/>
        </w:rPr>
        <w:pPrChange w:id="597" w:author="Pannetier, Theo" w:date="2024-08-07T16:45:00Z" w16du:dateUtc="2024-08-07T15:45:00Z">
          <w:pPr>
            <w:pStyle w:val="Numbered"/>
          </w:pPr>
        </w:pPrChange>
      </w:pPr>
      <w:ins w:id="598" w:author="Pannetier, Theo" w:date="2024-08-07T16:39:00Z" w16du:dateUtc="2024-08-07T15:39:00Z">
        <w:r>
          <w:t xml:space="preserve">Calling the executable </w:t>
        </w:r>
      </w:ins>
      <w:ins w:id="599" w:author="Pannetier, Theo" w:date="2024-08-07T16:40:00Z" w16du:dateUtc="2024-08-07T15:40:00Z">
        <w:r>
          <w:t>from the command line (or a script), passing</w:t>
        </w:r>
      </w:ins>
      <w:ins w:id="600" w:author="Pannetier, Theo" w:date="2024-08-07T16:42:00Z" w16du:dateUtc="2024-08-07T15:42:00Z">
        <w:r>
          <w:t xml:space="preserve"> as the first argument</w:t>
        </w:r>
      </w:ins>
      <w:ins w:id="601" w:author="Pannetier, Theo" w:date="2024-08-07T16:40:00Z" w16du:dateUtc="2024-08-07T15:40:00Z">
        <w:r>
          <w:t xml:space="preserve"> the </w:t>
        </w:r>
      </w:ins>
      <w:ins w:id="602" w:author="Pannetier, Theo" w:date="2024-08-07T16:41:00Z" w16du:dateUtc="2024-08-07T15:41:00Z">
        <w:r>
          <w:t xml:space="preserve">path to the </w:t>
        </w:r>
      </w:ins>
      <w:ins w:id="603" w:author="Pannetier, Theo" w:date="2024-08-07T16:42:00Z" w16du:dateUtc="2024-08-07T15:42:00Z">
        <w:r>
          <w:t>project directory, relative to the working directory.</w:t>
        </w:r>
      </w:ins>
      <w:ins w:id="604" w:author="Pannetier, Theo" w:date="2024-08-07T16:43:00Z" w16du:dateUtc="2024-08-07T15:43:00Z">
        <w:r>
          <w:t xml:space="preserve"> For example, using the Windows PowerShell:</w:t>
        </w:r>
      </w:ins>
    </w:p>
    <w:p w14:paraId="70D4CBFF" w14:textId="65E6B69A" w:rsidR="00766B34" w:rsidRDefault="00766B34">
      <w:pPr>
        <w:ind w:left="720" w:firstLine="720"/>
        <w:rPr>
          <w:ins w:id="605" w:author="Pannetier, Theo" w:date="2024-08-07T16:44:00Z" w16du:dateUtc="2024-08-07T15:44:00Z"/>
        </w:rPr>
        <w:pPrChange w:id="606" w:author="Pannetier, Theo" w:date="2024-08-07T16:46:00Z" w16du:dateUtc="2024-08-07T15:46:00Z">
          <w:pPr>
            <w:ind w:left="720"/>
          </w:pPr>
        </w:pPrChange>
      </w:pPr>
      <w:ins w:id="607" w:author="Pannetier, Theo" w:date="2024-08-07T16:43:00Z" w16du:dateUtc="2024-08-07T15:43:00Z">
        <w:r>
          <w:t>c:\Programs\RangeShifter_v2.</w:t>
        </w:r>
      </w:ins>
      <w:ins w:id="608" w:author="Pannetier, Theo" w:date="2024-08-07T16:44:00Z" w16du:dateUtc="2024-08-07T15:44:00Z">
        <w:r>
          <w:t>1</w:t>
        </w:r>
      </w:ins>
      <w:ins w:id="609" w:author="Pannetier, Theo" w:date="2024-08-07T16:43:00Z" w16du:dateUtc="2024-08-07T15:43:00Z">
        <w:r>
          <w:t>.</w:t>
        </w:r>
      </w:ins>
      <w:ins w:id="610" w:author="Pannetier, Theo" w:date="2024-08-07T16:44:00Z" w16du:dateUtc="2024-08-07T15:44:00Z">
        <w:r>
          <w:t>0</w:t>
        </w:r>
      </w:ins>
      <w:ins w:id="611" w:author="Pannetier, Theo" w:date="2024-08-07T16:43:00Z" w16du:dateUtc="2024-08-07T15:43:00Z">
        <w:r>
          <w:t>   </w:t>
        </w:r>
        <w:r w:rsidRPr="005977D8">
          <w:t>c</w:t>
        </w:r>
        <w:r>
          <w:t>:\Projects\Connectivity\</w:t>
        </w:r>
      </w:ins>
    </w:p>
    <w:p w14:paraId="52B82AD9" w14:textId="56778E03" w:rsidR="00766B34" w:rsidRDefault="00766B34" w:rsidP="00766B34">
      <w:pPr>
        <w:ind w:left="720"/>
        <w:rPr>
          <w:ins w:id="612" w:author="Pannetier, Theo" w:date="2024-08-07T16:44:00Z" w16du:dateUtc="2024-08-07T15:44:00Z"/>
        </w:rPr>
      </w:pPr>
      <w:ins w:id="613" w:author="Pannetier, Theo" w:date="2024-08-07T16:44:00Z" w16du:dateUtc="2024-08-07T15:44:00Z">
        <w:r>
          <w:t>or, using a Unix-like shell:</w:t>
        </w:r>
      </w:ins>
    </w:p>
    <w:p w14:paraId="1A67D9A6" w14:textId="20B2CD28" w:rsidR="00766B34" w:rsidRDefault="00766B34">
      <w:pPr>
        <w:ind w:left="720" w:firstLine="720"/>
        <w:rPr>
          <w:ins w:id="614" w:author="Pannetier, Theo" w:date="2024-08-07T16:45:00Z" w16du:dateUtc="2024-08-07T15:45:00Z"/>
        </w:rPr>
        <w:pPrChange w:id="615" w:author="Pannetier, Theo" w:date="2024-08-07T16:46:00Z" w16du:dateUtc="2024-08-07T15:46:00Z">
          <w:pPr>
            <w:ind w:left="720"/>
          </w:pPr>
        </w:pPrChange>
      </w:pPr>
      <w:ins w:id="616" w:author="Pannetier, Theo" w:date="2024-08-07T16:44:00Z" w16du:dateUtc="2024-08-07T15:44:00Z">
        <w:r>
          <w:t>./Programs/RangeShifter_v2.1.0 ./</w:t>
        </w:r>
      </w:ins>
      <w:ins w:id="617" w:author="Pannetier, Theo" w:date="2024-08-07T16:45:00Z" w16du:dateUtc="2024-08-07T15:45:00Z">
        <w:r>
          <w:t>Projects/Connectivity/</w:t>
        </w:r>
      </w:ins>
    </w:p>
    <w:p w14:paraId="07928BBC" w14:textId="78A6C21A" w:rsidR="00766B34" w:rsidRDefault="00766B34">
      <w:pPr>
        <w:ind w:left="720"/>
        <w:rPr>
          <w:ins w:id="618" w:author="Pannetier, Theo" w:date="2024-08-07T16:47:00Z" w16du:dateUtc="2024-08-07T15:47:00Z"/>
        </w:rPr>
        <w:pPrChange w:id="619" w:author="Pannetier, Theo" w:date="2024-08-07T16:47:00Z" w16du:dateUtc="2024-08-07T15:47:00Z">
          <w:pPr>
            <w:ind w:firstLine="720"/>
          </w:pPr>
        </w:pPrChange>
      </w:pPr>
      <w:ins w:id="620" w:author="Pannetier, Theo" w:date="2024-08-07T16:45:00Z" w16du:dateUtc="2024-08-07T15:45:00Z">
        <w:r>
          <w:t xml:space="preserve">Please note the final back-slash character, which must </w:t>
        </w:r>
      </w:ins>
      <w:ins w:id="621" w:author="Pannetier, Theo" w:date="2024-08-07T16:46:00Z" w16du:dateUtc="2024-08-07T15:46:00Z">
        <w:r>
          <w:t>be included.</w:t>
        </w:r>
      </w:ins>
      <w:ins w:id="622" w:author="Pannetier, Theo" w:date="2024-08-07T16:45:00Z" w16du:dateUtc="2024-08-07T15:45:00Z">
        <w:r>
          <w:t xml:space="preserve"> </w:t>
        </w:r>
      </w:ins>
      <w:ins w:id="623" w:author="Pannetier, Theo" w:date="2024-08-07T16:46:00Z" w16du:dateUtc="2024-08-07T15:46:00Z">
        <w:r>
          <w:t>Optionally, a second argument may be passe</w:t>
        </w:r>
      </w:ins>
      <w:ins w:id="624"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5" w:author="Pannetier, Theo" w:date="2024-08-07T16:43:00Z" w16du:dateUtc="2024-08-07T15:43:00Z"/>
        </w:rPr>
      </w:pPr>
      <w:ins w:id="626"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7" w:author="Pannetier, Theo" w:date="2024-08-07T16:47:00Z" w16du:dateUtc="2024-08-07T15:47:00Z"/>
        </w:rPr>
      </w:pPr>
      <w:del w:id="628"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29" w:author="Pannetier, Theo" w:date="2024-08-07T16:47:00Z" w16du:dateUtc="2024-08-07T15:47:00Z"/>
        </w:rPr>
      </w:pPr>
      <w:del w:id="630"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1" w:author="Pannetier, Theo" w:date="2024-08-07T16:47:00Z" w16du:dateUtc="2024-08-07T15:47:00Z"/>
        </w:rPr>
      </w:pPr>
      <w:del w:id="632"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3" w:author="Pannetier, Theo" w:date="2024-08-07T16:47:00Z" w16du:dateUtc="2024-08-07T15:47:00Z"/>
        </w:rPr>
      </w:pPr>
      <w:del w:id="634"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5" w:author="Pannetier, Theo" w:date="2024-08-07T16:47:00Z" w16du:dateUtc="2024-08-07T15:47:00Z"/>
        </w:rPr>
      </w:pPr>
      <w:del w:id="636"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7" w:author="Pannetier, Theo" w:date="2024-08-07T16:47:00Z" w16du:dateUtc="2024-08-07T15:47:00Z"/>
        </w:rPr>
      </w:pPr>
      <w:del w:id="638"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39" w:author="Pannetier, Theo" w:date="2024-08-07T16:31:00Z" w16du:dateUtc="2024-08-07T15:31:00Z">
        <w:r w:rsidDel="00026B6E">
          <w:delText xml:space="preserve">and optional genetic architecture file </w:delText>
        </w:r>
      </w:del>
      <w:r>
        <w:t xml:space="preserve">comprise a number of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must be</w:t>
      </w:r>
      <w:r>
        <w:t xml:space="preserve"> located in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file, and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r w:rsidRPr="00557FEF">
        <w:rPr>
          <w:i/>
        </w:rPr>
        <w:t>ParameterFile</w:t>
      </w:r>
      <w:r>
        <w:t xml:space="preserve"> (see below) have no effect in the batch-only version.</w:t>
      </w:r>
    </w:p>
    <w:p w14:paraId="6EB4B137" w14:textId="77777777" w:rsidR="0067520E" w:rsidRDefault="0067520E" w:rsidP="009E434A">
      <w:pPr>
        <w:pStyle w:val="Heading3"/>
        <w:numPr>
          <w:ilvl w:val="2"/>
          <w:numId w:val="14"/>
        </w:numPr>
      </w:pPr>
      <w:bookmarkStart w:id="640" w:name="_Toc54110083"/>
      <w:r>
        <w:t>Control file</w:t>
      </w:r>
      <w:bookmarkEnd w:id="640"/>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1" w:name="_Model_parameters"/>
      <w:bookmarkStart w:id="642" w:name="_Ref371685142"/>
      <w:bookmarkEnd w:id="641"/>
      <w:r>
        <w:t>Model parameters</w:t>
      </w:r>
      <w:bookmarkEnd w:id="642"/>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batch runs are required. However, there is no limit to the number of parameter combinations nor to the number of landscapes used. Note that the total number of simulations is the product of the number of parameter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r w:rsidRPr="00012144">
        <w:rPr>
          <w:i/>
        </w:rPr>
        <w:t>StageStructFile</w:t>
      </w:r>
      <w:r>
        <w:t xml:space="preserve"> filename must be set to NULL, and the </w:t>
      </w:r>
      <w:r w:rsidRPr="00473EB6">
        <w:rPr>
          <w:i/>
        </w:rPr>
        <w:t>GeneticsFile</w:t>
      </w:r>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RangeShifter, and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3" w:author="Pannetier, Theo" w:date="2024-08-30T09:49:00Z" w16du:dateUtc="2024-08-30T08:49:00Z">
              <w:r>
                <w:t>(3.0)</w:t>
              </w:r>
            </w:ins>
            <w:ins w:id="644" w:author="Pannetier, Theo" w:date="2024-08-30T09:50:00Z" w16du:dateUtc="2024-08-30T08:50:00Z">
              <w:r>
                <w:t xml:space="preserve"> </w:t>
              </w:r>
            </w:ins>
            <w:ins w:id="645"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6" w:author="Pannetier, Theo" w:date="2024-08-30T09:50:00Z" w16du:dateUtc="2024-08-30T08:50:00Z"/>
              </w:rPr>
            </w:pPr>
            <w:del w:id="647" w:author="Pannetier, Theo" w:date="2024-08-30T09:50:00Z" w16du:dateUtc="2024-08-30T08:50:00Z">
              <w:r w:rsidDel="00CF0A4F">
                <w:delText>Y</w:delText>
              </w:r>
              <w:r w:rsidR="0067520E" w:rsidDel="00CF0A4F">
                <w:delText>es</w:delText>
              </w:r>
            </w:del>
            <w:ins w:id="648" w:author="Pannetier, Theo" w:date="2024-08-30T09:50:00Z" w16du:dateUtc="2024-08-30T08:50:00Z">
              <w:r>
                <w:t>optional</w:t>
              </w:r>
            </w:ins>
          </w:p>
          <w:p w14:paraId="283D1C84" w14:textId="77777777" w:rsidR="00CF0A4F" w:rsidRDefault="00CF0A4F" w:rsidP="00C57BF9">
            <w:pPr>
              <w:pStyle w:val="Table11"/>
              <w:rPr>
                <w:ins w:id="649" w:author="Pannetier, Theo" w:date="2024-08-30T09:50:00Z" w16du:dateUtc="2024-08-30T08:50:00Z"/>
              </w:rPr>
            </w:pPr>
          </w:p>
          <w:p w14:paraId="5D0569D0" w14:textId="77777777" w:rsidR="00CF0A4F" w:rsidRDefault="00CF0A4F" w:rsidP="00C57BF9">
            <w:pPr>
              <w:pStyle w:val="Table11"/>
              <w:rPr>
                <w:ins w:id="650" w:author="Pannetier, Theo" w:date="2024-08-30T09:50:00Z" w16du:dateUtc="2024-08-30T08:50:00Z"/>
              </w:rPr>
            </w:pPr>
          </w:p>
          <w:p w14:paraId="34F1F013" w14:textId="0853443D" w:rsidR="00CF0A4F" w:rsidRPr="00211309" w:rsidRDefault="00CF0A4F" w:rsidP="00C57BF9">
            <w:pPr>
              <w:pStyle w:val="Table11"/>
            </w:pPr>
            <w:ins w:id="651" w:author="Pannetier, Theo" w:date="2024-08-30T09:50:00Z" w16du:dateUtc="2024-08-30T08:50:00Z">
              <w:r>
                <w:t>optional</w:t>
              </w:r>
            </w:ins>
          </w:p>
        </w:tc>
        <w:tc>
          <w:tcPr>
            <w:tcW w:w="6480" w:type="dxa"/>
          </w:tcPr>
          <w:p w14:paraId="21CA8606" w14:textId="77777777" w:rsidR="00CF0A4F" w:rsidRDefault="0067520E" w:rsidP="00C57BF9">
            <w:pPr>
              <w:pStyle w:val="Table11"/>
              <w:rPr>
                <w:ins w:id="652" w:author="Pannetier, Theo" w:date="2024-08-30T09:50:00Z" w16du:dateUtc="2024-08-30T08:50:00Z"/>
              </w:rPr>
            </w:pPr>
            <w:r>
              <w:t xml:space="preserve">Must have matching simulation nos. to those in </w:t>
            </w:r>
            <w:r w:rsidRPr="00DB4A70">
              <w:rPr>
                <w:i/>
              </w:rPr>
              <w:t>ParametersFile</w:t>
            </w:r>
            <w:r>
              <w:br/>
              <w:t xml:space="preserve">1 line per simulation; </w:t>
            </w:r>
            <w:del w:id="653" w:author="Pannetier, Theo" w:date="2024-06-08T12:14:00Z">
              <w:r w:rsidDel="00425F33">
                <w:delText>may be NULL, but if there are heritable traits, default genome structure will be applied</w:delText>
              </w:r>
            </w:del>
            <w:ins w:id="654" w:author="Pannetier, Theo" w:date="2024-06-08T12:14:00Z">
              <w:r w:rsidR="00425F33">
                <w:t xml:space="preserve">must be </w:t>
              </w:r>
            </w:ins>
            <w:ins w:id="655" w:author="Pannetier, Theo" w:date="2024-06-08T12:15:00Z">
              <w:r w:rsidR="00425F33">
                <w:t>provided if any eligible trait is enabled, otherwise it must be NULL.</w:t>
              </w:r>
            </w:ins>
          </w:p>
          <w:p w14:paraId="70BCEE66" w14:textId="77777777" w:rsidR="00CF0A4F" w:rsidRDefault="00CF0A4F" w:rsidP="00C57BF9">
            <w:pPr>
              <w:pStyle w:val="Table11"/>
              <w:rPr>
                <w:ins w:id="656" w:author="Pannetier, Theo" w:date="2024-08-30T09:50:00Z" w16du:dateUtc="2024-08-30T08:50:00Z"/>
              </w:rPr>
            </w:pPr>
          </w:p>
          <w:p w14:paraId="4093CBF7" w14:textId="4C9B8406" w:rsidR="00CF0A4F" w:rsidRPr="00CF0A4F" w:rsidRDefault="00CF0A4F" w:rsidP="00C57BF9">
            <w:pPr>
              <w:pStyle w:val="Table11"/>
            </w:pPr>
            <w:ins w:id="657" w:author="Pannetier, Theo" w:date="2024-08-30T09:50:00Z" w16du:dateUtc="2024-08-30T08:50:00Z">
              <w:r>
                <w:t>Must have matching simulation n</w:t>
              </w:r>
            </w:ins>
            <w:ins w:id="658"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59" w:name="_Toc54110084"/>
      <w:r>
        <w:t>Parameter files</w:t>
      </w:r>
      <w:bookmarkEnd w:id="659"/>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a brief summary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r w:rsidRPr="00AC5ADD">
        <w:rPr>
          <w:i/>
        </w:rPr>
        <w:t>LandType</w:t>
      </w:r>
      <w:r w:rsidRPr="00AC5ADD">
        <w:t xml:space="preserve">, </w:t>
      </w:r>
      <w:r w:rsidRPr="00AC5ADD">
        <w:rPr>
          <w:i/>
        </w:rPr>
        <w:t>MaxHabitats</w:t>
      </w:r>
      <w:r w:rsidRPr="00AC5ADD">
        <w:t>,</w:t>
      </w:r>
      <w:r w:rsidRPr="00AC5ADD">
        <w:rPr>
          <w:i/>
        </w:rPr>
        <w:t xml:space="preserve"> Transfer</w:t>
      </w:r>
      <w:r>
        <w:t xml:space="preserve">), and care must be taken to ensure that the correct file format is applied. If the wrong file type is specified, the </w:t>
      </w:r>
      <w:r w:rsidRPr="00F93293">
        <w:rPr>
          <w:i/>
        </w:rPr>
        <w:t>BatchLog</w:t>
      </w:r>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(i.e. to end of file). Text applies to file names only, and must not contain any embedded spaces; if no file is required for a particular simulation, the entry in the column must be set to NULL.</w:t>
      </w:r>
    </w:p>
    <w:p w14:paraId="4C56E03A" w14:textId="77777777" w:rsidR="0067520E" w:rsidRDefault="0067520E" w:rsidP="00C57BF9">
      <w:r>
        <w:t>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particular convention) and shaded in grey, whereas compulsory parameter entries have been highlighted in yellow.</w:t>
      </w:r>
    </w:p>
    <w:p w14:paraId="3BE4FD44" w14:textId="77777777" w:rsidR="0067520E" w:rsidRDefault="0067520E" w:rsidP="00C57BF9">
      <w:pPr>
        <w:pStyle w:val="Heading4"/>
      </w:pPr>
      <w:r>
        <w:t>Parameter</w:t>
      </w:r>
      <w:r w:rsidRPr="0058460F">
        <w:t>Fil</w:t>
      </w:r>
      <w:r>
        <w:t>e</w:t>
      </w:r>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RangeShifter</w:t>
      </w:r>
      <w:r w:rsidDel="002664C0">
        <w:t xml:space="preserve"> </w:t>
      </w:r>
      <w:r>
        <w:t xml:space="preserve">in the </w:t>
      </w:r>
      <w:r w:rsidRPr="00F93293">
        <w:rPr>
          <w:i/>
        </w:rPr>
        <w:t>Outputs</w:t>
      </w:r>
      <w:r>
        <w:t xml:space="preserve"> and </w:t>
      </w:r>
      <w:r w:rsidRPr="00F93293">
        <w:rPr>
          <w:i/>
        </w:rPr>
        <w:t>Output_Maps</w:t>
      </w:r>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r w:rsidRPr="00C02994">
        <w:t>LandFile</w:t>
      </w:r>
    </w:p>
    <w:p w14:paraId="0B3F9BD5" w14:textId="77D38F66" w:rsidR="0067520E" w:rsidRDefault="0067520E" w:rsidP="00C57BF9">
      <w:r>
        <w:t xml:space="preserve">For </w:t>
      </w:r>
      <w:r w:rsidRPr="00724228">
        <w:rPr>
          <w:i/>
        </w:rPr>
        <w:t>LandType</w:t>
      </w:r>
      <w:r>
        <w:t xml:space="preserve"> options 0 and 2 (imported raster landscapes – either real, or previously-generated artificial), the </w:t>
      </w:r>
      <w:r w:rsidRPr="00DB4A70">
        <w:rPr>
          <w:i/>
        </w:rPr>
        <w:t>LandFile</w:t>
      </w:r>
      <w:r>
        <w:t xml:space="preserve"> specifies one or more landscapes to be read by RangeShifter</w:t>
      </w:r>
      <w:r w:rsidDel="002664C0">
        <w:t xml:space="preserve"> </w:t>
      </w:r>
      <w:r>
        <w:t xml:space="preserve">for each simulation specified in the </w:t>
      </w:r>
      <w:r w:rsidRPr="00DB4A70">
        <w:rPr>
          <w:i/>
        </w:rPr>
        <w:t>ParameterFile</w:t>
      </w:r>
      <w:r>
        <w:t xml:space="preserve">. A landscape comprises the compulsory </w:t>
      </w:r>
      <w:r w:rsidRPr="00724228">
        <w:rPr>
          <w:i/>
        </w:rPr>
        <w:t>LandscapeFile</w:t>
      </w:r>
      <w:r>
        <w:t>, which holds either habitat codes (</w:t>
      </w:r>
      <w:r w:rsidRPr="00724228">
        <w:rPr>
          <w:i/>
        </w:rPr>
        <w:t>LandType</w:t>
      </w:r>
      <w:r>
        <w:t xml:space="preserve"> = 0, integers, </w:t>
      </w:r>
      <w:r w:rsidRPr="002F49B1">
        <w:rPr>
          <w:u w:val="single"/>
        </w:rPr>
        <w:t>sequentially numbered from 1</w:t>
      </w:r>
      <w:r>
        <w:t>) or a landscape quality index (</w:t>
      </w:r>
      <w:r w:rsidRPr="00724228">
        <w:rPr>
          <w:i/>
        </w:rPr>
        <w:t>LandType</w:t>
      </w:r>
      <w:r>
        <w:t> = 2</w:t>
      </w:r>
      <w:r w:rsidRPr="00784E14">
        <w:t>, decimal, from 0.0 to 100.0),</w:t>
      </w:r>
      <w:r>
        <w:t xml:space="preserve"> and optionally a </w:t>
      </w:r>
      <w:r w:rsidRPr="00724228">
        <w:rPr>
          <w:i/>
        </w:rPr>
        <w:t>PatchFile</w:t>
      </w:r>
      <w:r>
        <w:t xml:space="preserve"> identifying patches for a patched-based model</w:t>
      </w:r>
      <w:r w:rsidR="00037A8F">
        <w:t xml:space="preserve">, a </w:t>
      </w:r>
      <w:r w:rsidR="00037A8F" w:rsidRPr="00037A8F">
        <w:rPr>
          <w:i/>
        </w:rPr>
        <w:t>DynLandFile</w:t>
      </w:r>
      <w:r w:rsidR="00037A8F">
        <w:t xml:space="preserve"> for dynamic landscapes</w:t>
      </w:r>
      <w:r>
        <w:t xml:space="preserve"> and/or </w:t>
      </w:r>
      <w:r w:rsidR="00037A8F">
        <w:t>a</w:t>
      </w:r>
      <w:r>
        <w:t xml:space="preserve"> </w:t>
      </w:r>
      <w:r w:rsidRPr="00724228">
        <w:rPr>
          <w:i/>
        </w:rPr>
        <w:t>SpDistFile</w:t>
      </w:r>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r w:rsidRPr="00724228">
        <w:rPr>
          <w:i/>
        </w:rPr>
        <w:t>LandType</w:t>
      </w:r>
      <w:r>
        <w:t xml:space="preserve"> option 9 (artificial landscapes), the </w:t>
      </w:r>
      <w:r w:rsidRPr="00DB4A70">
        <w:rPr>
          <w:i/>
        </w:rPr>
        <w:t>LandFile</w:t>
      </w:r>
      <w:r>
        <w:t xml:space="preserve"> specifies the parameter settings which will determine the layout of the generated landscapes (a new one for each replicate). Artificial landscapes have only two components: breeding habitat and matrix. The carrying capacity of matrix is always zero, and is therefore not specified in the ParameterFile.</w:t>
      </w:r>
    </w:p>
    <w:p w14:paraId="0A0892CB" w14:textId="77777777" w:rsidR="0067520E" w:rsidRDefault="0067520E" w:rsidP="00C57BF9">
      <w:r>
        <w:t xml:space="preserve">For all </w:t>
      </w:r>
      <w:r w:rsidRPr="00724228">
        <w:rPr>
          <w:i/>
        </w:rPr>
        <w:t>LandType</w:t>
      </w:r>
      <w:r>
        <w:t xml:space="preserve"> options, landscapes must be uniquely numbered in the </w:t>
      </w:r>
      <w:commentRangeStart w:id="660"/>
      <w:commentRangeStart w:id="661"/>
      <w:r w:rsidRPr="00252C9C">
        <w:rPr>
          <w:i/>
        </w:rPr>
        <w:t>LandNum</w:t>
      </w:r>
      <w:r>
        <w:t xml:space="preserve"> </w:t>
      </w:r>
      <w:commentRangeEnd w:id="660"/>
      <w:r w:rsidR="00DF2DC1">
        <w:rPr>
          <w:rStyle w:val="CommentReference"/>
          <w:rFonts w:eastAsiaTheme="minorHAnsi" w:cstheme="minorBidi"/>
          <w:lang w:val="en-US"/>
        </w:rPr>
        <w:commentReference w:id="660"/>
      </w:r>
      <w:commentRangeEnd w:id="661"/>
      <w:r w:rsidR="00603062">
        <w:rPr>
          <w:rStyle w:val="CommentReference"/>
          <w:rFonts w:eastAsiaTheme="minorHAnsi" w:cstheme="minorBidi"/>
          <w:lang w:val="en-US"/>
        </w:rPr>
        <w:commentReference w:id="661"/>
      </w:r>
      <w:r>
        <w:t>column, which also is included in output file names.</w:t>
      </w:r>
    </w:p>
    <w:p w14:paraId="05F42ED8" w14:textId="77777777" w:rsidR="0067520E" w:rsidRDefault="0067520E" w:rsidP="00C57BF9">
      <w:pPr>
        <w:pStyle w:val="Heading4"/>
      </w:pPr>
      <w:r w:rsidRPr="00C02994">
        <w:t>StageStructFile</w:t>
      </w:r>
    </w:p>
    <w:p w14:paraId="03B5D7AF" w14:textId="77777777" w:rsidR="0067520E" w:rsidRDefault="0067520E" w:rsidP="00C57BF9">
      <w:r>
        <w:t xml:space="preserve">This file specifies additional parameters required for a stage-structured model. These include the compulsory </w:t>
      </w:r>
      <w:r w:rsidRPr="003118D9">
        <w:rPr>
          <w:i/>
        </w:rPr>
        <w:t>TransMatrixFile</w:t>
      </w:r>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r w:rsidRPr="004B5657">
        <w:rPr>
          <w:i/>
        </w:rPr>
        <w:t>EmigrationFile</w:t>
      </w:r>
      <w:r>
        <w:t xml:space="preserve">, </w:t>
      </w:r>
      <w:r w:rsidRPr="004B5657">
        <w:rPr>
          <w:i/>
        </w:rPr>
        <w:t>TransferFile</w:t>
      </w:r>
      <w:r>
        <w:t xml:space="preserve"> and </w:t>
      </w:r>
      <w:r w:rsidRPr="004B5657">
        <w:rPr>
          <w:i/>
        </w:rPr>
        <w:t>SettlementFile</w:t>
      </w:r>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r w:rsidRPr="00426986">
        <w:rPr>
          <w:i/>
        </w:rPr>
        <w:t>StageDep</w:t>
      </w:r>
      <w:r>
        <w:t> = 1), but not sex-dependent (</w:t>
      </w:r>
      <w:r w:rsidRPr="00426986">
        <w:rPr>
          <w:i/>
        </w:rPr>
        <w:t>S</w:t>
      </w:r>
      <w:r>
        <w:rPr>
          <w:i/>
        </w:rPr>
        <w:t>ex</w:t>
      </w:r>
      <w:r w:rsidRPr="00426986">
        <w:rPr>
          <w:i/>
        </w:rPr>
        <w:t>Dep</w:t>
      </w:r>
      <w:r>
        <w:t xml:space="preserve"> = 0), and the number of required lines in the </w:t>
      </w:r>
      <w:r w:rsidRPr="00DF03E3">
        <w:rPr>
          <w:i/>
        </w:rPr>
        <w:t>EmigrationFile</w:t>
      </w:r>
      <w:r>
        <w:t xml:space="preserve"> would equal the number of stages in the population. For the same population, the mean of the dispersal kernel may differ between the sexes, and the </w:t>
      </w:r>
      <w:r w:rsidRPr="00DF03E3">
        <w:rPr>
          <w:i/>
        </w:rPr>
        <w:t>TransferFile</w:t>
      </w:r>
      <w:r>
        <w:t xml:space="preserve"> would therefore have </w:t>
      </w:r>
      <w:r w:rsidRPr="00426986">
        <w:rPr>
          <w:i/>
        </w:rPr>
        <w:t>S</w:t>
      </w:r>
      <w:r>
        <w:rPr>
          <w:i/>
        </w:rPr>
        <w:t>ex</w:t>
      </w:r>
      <w:r w:rsidRPr="00426986">
        <w:rPr>
          <w:i/>
        </w:rPr>
        <w:t>Dep</w:t>
      </w:r>
      <w:r>
        <w:t> = 1 and the number of required lines would be twice the number of stages.</w:t>
      </w:r>
    </w:p>
    <w:p w14:paraId="45FEFDFC" w14:textId="77777777" w:rsidR="0067520E" w:rsidRDefault="0067520E" w:rsidP="00C57BF9">
      <w:r>
        <w:t xml:space="preserve">When there is more than one line for a simulation, the </w:t>
      </w:r>
      <w:r w:rsidRPr="00426986">
        <w:rPr>
          <w:i/>
        </w:rPr>
        <w:t>StageDep</w:t>
      </w:r>
      <w:r>
        <w:t xml:space="preserve"> and </w:t>
      </w:r>
      <w:r w:rsidRPr="00426986">
        <w:rPr>
          <w:i/>
        </w:rPr>
        <w:t>S</w:t>
      </w:r>
      <w:r>
        <w:rPr>
          <w:i/>
        </w:rPr>
        <w:t>ex</w:t>
      </w:r>
      <w:r w:rsidRPr="00426986">
        <w:rPr>
          <w:i/>
        </w:rPr>
        <w:t>Dep</w:t>
      </w:r>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2" w:name="_Outputs"/>
      <w:bookmarkEnd w:id="662"/>
      <w:r>
        <w:t>Genetics</w:t>
      </w:r>
      <w:r w:rsidRPr="002C1A8A">
        <w:t>File</w:t>
      </w:r>
    </w:p>
    <w:p w14:paraId="6E141F84" w14:textId="3B61EAAD" w:rsidR="0067520E" w:rsidRDefault="0067520E" w:rsidP="00C57BF9">
      <w:pPr>
        <w:rPr>
          <w:ins w:id="663"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4" w:author="Pannetier, Theo" w:date="2024-08-30T09:52:00Z" w16du:dateUtc="2024-08-30T08:52:00Z"/>
          <w:i/>
          <w:iCs/>
        </w:rPr>
      </w:pPr>
      <w:ins w:id="665" w:author="Pannetier, Theo" w:date="2024-08-30T09:52:00Z" w16du:dateUtc="2024-08-30T08:52:00Z">
        <w:r>
          <w:rPr>
            <w:i/>
            <w:iCs/>
          </w:rPr>
          <w:t>TraitsFile</w:t>
        </w:r>
      </w:ins>
    </w:p>
    <w:p w14:paraId="11A5062E" w14:textId="53E2001F" w:rsidR="00CF0A4F" w:rsidRPr="00CF0A4F" w:rsidRDefault="00CF0A4F" w:rsidP="00C57BF9">
      <w:ins w:id="666" w:author="Pannetier, Theo" w:date="2024-08-30T09:52:00Z" w16du:dateUtc="2024-08-30T08:52:00Z">
        <w:r>
          <w:t xml:space="preserve">This file specifies parameters specific to </w:t>
        </w:r>
      </w:ins>
      <w:ins w:id="667"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r w:rsidRPr="002C1A8A">
        <w:t>InitialisationFile</w:t>
      </w:r>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8" w:name="_Toc54110085"/>
      <w:r w:rsidRPr="00D123FB">
        <w:lastRenderedPageBreak/>
        <w:t>Outputs</w:t>
      </w:r>
      <w:bookmarkEnd w:id="668"/>
    </w:p>
    <w:p w14:paraId="06221D34" w14:textId="77777777" w:rsidR="0067520E" w:rsidRPr="00D123FB" w:rsidRDefault="0067520E" w:rsidP="00C57BF9">
      <w:pPr>
        <w:rPr>
          <w:szCs w:val="24"/>
        </w:rPr>
      </w:pPr>
      <w:r w:rsidRPr="00D123FB">
        <w:rPr>
          <w:szCs w:val="24"/>
        </w:rPr>
        <w:t xml:space="preserve">RangeShifter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and </w:t>
      </w:r>
      <w:r w:rsidRPr="00D123FB">
        <w:rPr>
          <w:szCs w:val="24"/>
        </w:rPr>
        <w:t>also indicate the number of the landscape to which the output refers.</w:t>
      </w:r>
    </w:p>
    <w:p w14:paraId="65C6F9F4" w14:textId="77777777" w:rsidR="0067520E" w:rsidRPr="00D123FB" w:rsidRDefault="0067520E" w:rsidP="009E434A">
      <w:pPr>
        <w:pStyle w:val="Heading3"/>
        <w:numPr>
          <w:ilvl w:val="2"/>
          <w:numId w:val="14"/>
        </w:numPr>
      </w:pPr>
      <w:bookmarkStart w:id="669" w:name="_Toc54110086"/>
      <w:r w:rsidRPr="00D123FB">
        <w:t>Parameters</w:t>
      </w:r>
      <w:bookmarkEnd w:id="669"/>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0" w:name="_Species_range"/>
      <w:bookmarkStart w:id="671" w:name="_Toc54110087"/>
      <w:bookmarkEnd w:id="670"/>
      <w:r>
        <w:t>R</w:t>
      </w:r>
      <w:r w:rsidR="0067520E" w:rsidRPr="00D123FB">
        <w:t>ange</w:t>
      </w:r>
      <w:bookmarkEnd w:id="671"/>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r w:rsidRPr="00D123FB">
        <w:rPr>
          <w:i/>
        </w:rPr>
        <w:t>RepSeason</w:t>
      </w:r>
      <w:r w:rsidRPr="00D123FB">
        <w:t>)</w:t>
      </w:r>
    </w:p>
    <w:p w14:paraId="5F93E0E2" w14:textId="77777777" w:rsidR="0067520E" w:rsidRPr="00D123FB" w:rsidRDefault="0067520E" w:rsidP="00787453">
      <w:pPr>
        <w:pStyle w:val="Numbered"/>
      </w:pPr>
      <w:r w:rsidRPr="00D123FB">
        <w:t>Total number of individuals (</w:t>
      </w:r>
      <w:r w:rsidRPr="00D123FB">
        <w:rPr>
          <w:i/>
        </w:rPr>
        <w:t>NInds</w:t>
      </w:r>
      <w:r w:rsidRPr="00D123FB">
        <w:t>)</w:t>
      </w:r>
    </w:p>
    <w:p w14:paraId="47271731" w14:textId="77777777" w:rsidR="0067520E" w:rsidRPr="00D123FB" w:rsidRDefault="0067520E" w:rsidP="00787453">
      <w:pPr>
        <w:pStyle w:val="Numbered"/>
      </w:pPr>
      <w:r w:rsidRPr="00D123FB">
        <w:t>Total number of individuals in each stage (</w:t>
      </w:r>
      <w:r w:rsidRPr="00D123FB">
        <w:rPr>
          <w:i/>
        </w:rPr>
        <w:t>NInd_stage</w:t>
      </w:r>
      <w:r w:rsidRPr="00D123FB">
        <w:t>X)</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r w:rsidRPr="00D123FB">
        <w:rPr>
          <w:i/>
        </w:rPr>
        <w:t>N</w:t>
      </w:r>
      <w:r>
        <w:rPr>
          <w:i/>
        </w:rPr>
        <w:t>Juvs</w:t>
      </w:r>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r w:rsidRPr="00D123FB">
        <w:rPr>
          <w:i/>
        </w:rPr>
        <w:t>NOccupCells</w:t>
      </w:r>
      <w:r w:rsidRPr="00D123FB">
        <w:t>) or total number of patches (</w:t>
      </w:r>
      <w:r w:rsidRPr="00D123FB">
        <w:rPr>
          <w:i/>
        </w:rPr>
        <w:t>NOccupPatches</w:t>
      </w:r>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r w:rsidRPr="00D123FB">
        <w:rPr>
          <w:i/>
        </w:rPr>
        <w:t>OccupSuit</w:t>
      </w:r>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r w:rsidRPr="00D123FB">
        <w:rPr>
          <w:i/>
        </w:rPr>
        <w:t>min_</w:t>
      </w:r>
      <w:r>
        <w:rPr>
          <w:i/>
        </w:rPr>
        <w:t>X</w:t>
      </w:r>
      <w:r w:rsidRPr="00D123FB">
        <w:rPr>
          <w:i/>
        </w:rPr>
        <w:t>, max_</w:t>
      </w:r>
      <w:r>
        <w:rPr>
          <w:i/>
        </w:rPr>
        <w:t>X</w:t>
      </w:r>
      <w:r w:rsidRPr="00D123FB">
        <w:rPr>
          <w:i/>
        </w:rPr>
        <w:t>, min_</w:t>
      </w:r>
      <w:r>
        <w:rPr>
          <w:i/>
        </w:rPr>
        <w:t>Y</w:t>
      </w:r>
      <w:r w:rsidRPr="00D123FB">
        <w:rPr>
          <w:i/>
        </w:rPr>
        <w:t>, max_</w:t>
      </w:r>
      <w:r>
        <w:rPr>
          <w:i/>
        </w:rPr>
        <w:t>Y</w:t>
      </w:r>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2" w:name="_Toc54110088"/>
      <w:r w:rsidRPr="00D123FB">
        <w:lastRenderedPageBreak/>
        <w:t>Occupancy</w:t>
      </w:r>
      <w:bookmarkEnd w:id="672"/>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r w:rsidR="0067520E" w:rsidRPr="00787453">
        <w:rPr>
          <w:i/>
        </w:rPr>
        <w:t>PatchID</w:t>
      </w:r>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s been occupied in a given year</w:t>
      </w:r>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r w:rsidRPr="00D123FB">
        <w:rPr>
          <w:i/>
        </w:rPr>
        <w:t>Mean_OccupSuit</w:t>
      </w:r>
      <w:r w:rsidRPr="00D123FB">
        <w:t xml:space="preserve">) and </w:t>
      </w:r>
      <w:r>
        <w:t>its</w:t>
      </w:r>
      <w:r w:rsidRPr="00D123FB">
        <w:t xml:space="preserve"> standard </w:t>
      </w:r>
      <w:r>
        <w:t>error</w:t>
      </w:r>
      <w:r w:rsidRPr="00D123FB">
        <w:t xml:space="preserve"> (</w:t>
      </w:r>
      <w:r w:rsidRPr="00D123FB">
        <w:rPr>
          <w:i/>
        </w:rPr>
        <w:t>S</w:t>
      </w:r>
      <w:r>
        <w:rPr>
          <w:i/>
        </w:rPr>
        <w:t>td_error</w:t>
      </w:r>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3" w:name="_Toc54110089"/>
      <w:r w:rsidRPr="00D123FB">
        <w:t>Populations</w:t>
      </w:r>
      <w:bookmarkEnd w:id="673"/>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r w:rsidRPr="00D123FB">
        <w:rPr>
          <w:i/>
        </w:rPr>
        <w:t>RepSeason</w:t>
      </w:r>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coordinates ) or patch ID (</w:t>
      </w:r>
      <w:r w:rsidRPr="00D123FB">
        <w:rPr>
          <w:i/>
        </w:rPr>
        <w:t>PatchID</w:t>
      </w:r>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r w:rsidRPr="00D123FB">
        <w:rPr>
          <w:i/>
        </w:rPr>
        <w:t>NInd</w:t>
      </w:r>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r w:rsidRPr="00D123FB">
        <w:rPr>
          <w:i/>
        </w:rPr>
        <w:t>NInd</w:t>
      </w:r>
      <w:r w:rsidRPr="00037A8F">
        <w:t>_</w:t>
      </w:r>
      <w:r w:rsidRPr="00D123FB">
        <w:rPr>
          <w:i/>
        </w:rPr>
        <w:t>stage</w:t>
      </w:r>
      <w:r w:rsidRPr="00D123FB">
        <w:t>X). If the reproduction is sexual, these columns will be replaced by the number of females (</w:t>
      </w:r>
      <w:r w:rsidRPr="00D123FB">
        <w:rPr>
          <w:i/>
        </w:rPr>
        <w:t>Nfemales</w:t>
      </w:r>
      <w:r w:rsidRPr="00037A8F">
        <w:t>_</w:t>
      </w:r>
      <w:r w:rsidRPr="00D123FB">
        <w:rPr>
          <w:i/>
        </w:rPr>
        <w:t>stage</w:t>
      </w:r>
      <w:r w:rsidRPr="00D123FB">
        <w:t>X) and of males (</w:t>
      </w:r>
      <w:r w:rsidRPr="00D123FB">
        <w:rPr>
          <w:i/>
        </w:rPr>
        <w:t>Nmales</w:t>
      </w:r>
      <w:r w:rsidRPr="00037A8F">
        <w:t>_</w:t>
      </w:r>
      <w:r w:rsidRPr="00D123FB">
        <w:rPr>
          <w:i/>
        </w:rPr>
        <w:t>stage</w:t>
      </w:r>
      <w:r w:rsidRPr="00D123FB">
        <w:t>X) in each stage. In the case of sexual model without stage structure, two columns will indicate the number of females (</w:t>
      </w:r>
      <w:r w:rsidRPr="00D123FB">
        <w:rPr>
          <w:i/>
        </w:rPr>
        <w:t>Nfemales</w:t>
      </w:r>
      <w:r w:rsidRPr="00D123FB">
        <w:t>) and of males (</w:t>
      </w:r>
      <w:r w:rsidRPr="00D123FB">
        <w:rPr>
          <w:i/>
        </w:rPr>
        <w:t>Nmales</w:t>
      </w:r>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r w:rsidRPr="00D123FB">
        <w:rPr>
          <w:i/>
        </w:rPr>
        <w:t>N</w:t>
      </w:r>
      <w:r>
        <w:rPr>
          <w:i/>
        </w:rPr>
        <w:t>Juvs</w:t>
      </w:r>
      <w:r w:rsidRPr="00D123FB">
        <w:t>). If the reproduction is sexual, these columns will be replaced by the number of females</w:t>
      </w:r>
      <w:r>
        <w:t xml:space="preserve"> juveniles</w:t>
      </w:r>
      <w:r w:rsidRPr="00D123FB">
        <w:t xml:space="preserve"> (</w:t>
      </w:r>
      <w:r w:rsidRPr="00D123FB">
        <w:rPr>
          <w:i/>
        </w:rPr>
        <w:t>N</w:t>
      </w:r>
      <w:r>
        <w:rPr>
          <w:i/>
        </w:rPr>
        <w:t>JuvF</w:t>
      </w:r>
      <w:r w:rsidRPr="00D123FB">
        <w:rPr>
          <w:i/>
        </w:rPr>
        <w:t>emales</w:t>
      </w:r>
      <w:r w:rsidRPr="00D123FB">
        <w:t xml:space="preserve">) </w:t>
      </w:r>
      <w:r>
        <w:t>and</w:t>
      </w:r>
      <w:r w:rsidRPr="00D123FB">
        <w:t xml:space="preserve"> males (</w:t>
      </w:r>
      <w:r w:rsidRPr="00D123FB">
        <w:rPr>
          <w:i/>
        </w:rPr>
        <w:t>N</w:t>
      </w:r>
      <w:r>
        <w:rPr>
          <w:i/>
        </w:rPr>
        <w:t>JuvM</w:t>
      </w:r>
      <w:r w:rsidRPr="00D123FB">
        <w:rPr>
          <w:i/>
        </w:rPr>
        <w:t>ales</w:t>
      </w:r>
      <w:r w:rsidRPr="00D123FB">
        <w:t>)</w:t>
      </w:r>
      <w:r>
        <w:t>.</w:t>
      </w:r>
    </w:p>
    <w:p w14:paraId="7A9F41B6" w14:textId="77777777" w:rsidR="0067520E" w:rsidRPr="00D123FB" w:rsidRDefault="0067520E" w:rsidP="009E434A">
      <w:pPr>
        <w:pStyle w:val="Heading3"/>
        <w:numPr>
          <w:ilvl w:val="2"/>
          <w:numId w:val="14"/>
        </w:numPr>
      </w:pPr>
      <w:bookmarkStart w:id="674" w:name="_Individuals"/>
      <w:bookmarkStart w:id="675" w:name="_Toc54110090"/>
      <w:bookmarkEnd w:id="674"/>
      <w:r w:rsidRPr="00D123FB">
        <w:lastRenderedPageBreak/>
        <w:t>Individuals</w:t>
      </w:r>
      <w:bookmarkEnd w:id="675"/>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each individual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For each individual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r w:rsidRPr="00D123FB">
        <w:rPr>
          <w:i/>
        </w:rPr>
        <w:t>RepSeason</w:t>
      </w:r>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r>
        <w:rPr>
          <w:i/>
        </w:rPr>
        <w:t>I</w:t>
      </w:r>
      <w:r w:rsidRPr="00D123FB">
        <w:rPr>
          <w:i/>
        </w:rPr>
        <w:t>ndID</w:t>
      </w:r>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r>
        <w:rPr>
          <w:i/>
        </w:rPr>
        <w:t>Natal</w:t>
      </w:r>
      <w:r w:rsidRPr="00037A8F">
        <w:t>_</w:t>
      </w:r>
      <w:r>
        <w:rPr>
          <w:i/>
        </w:rPr>
        <w:t>X</w:t>
      </w:r>
      <w:r w:rsidRPr="00D123FB">
        <w:t xml:space="preserve"> and </w:t>
      </w:r>
      <w:r>
        <w:rPr>
          <w:i/>
        </w:rPr>
        <w:t>Natal</w:t>
      </w:r>
      <w:r w:rsidRPr="00037A8F">
        <w:t>_</w:t>
      </w:r>
      <w:r>
        <w:rPr>
          <w:i/>
        </w:rPr>
        <w:t>Y</w:t>
      </w:r>
      <w:r w:rsidRPr="00D123FB">
        <w:t>) and current cell (</w:t>
      </w:r>
      <w:r w:rsidR="00316C72">
        <w:rPr>
          <w:i/>
        </w:rPr>
        <w:t>X</w:t>
      </w:r>
      <w:r w:rsidRPr="00D123FB">
        <w:t xml:space="preserve"> and </w:t>
      </w:r>
      <w:r w:rsidR="00316C72">
        <w:rPr>
          <w:i/>
        </w:rPr>
        <w:t>Y</w:t>
      </w:r>
      <w:r w:rsidRPr="00D123FB">
        <w:t>) coordinates or natal and current patch IDs (</w:t>
      </w:r>
      <w:r>
        <w:rPr>
          <w:i/>
        </w:rPr>
        <w:t>N</w:t>
      </w:r>
      <w:r w:rsidRPr="00D123FB">
        <w:rPr>
          <w:i/>
        </w:rPr>
        <w:t>atal</w:t>
      </w:r>
      <w:r w:rsidRPr="00037A8F">
        <w:t>_</w:t>
      </w:r>
      <w:r>
        <w:rPr>
          <w:i/>
        </w:rPr>
        <w:t>p</w:t>
      </w:r>
      <w:r w:rsidRPr="00D123FB">
        <w:rPr>
          <w:i/>
        </w:rPr>
        <w:t xml:space="preserve">atch </w:t>
      </w:r>
      <w:r w:rsidRPr="00D123FB">
        <w:t xml:space="preserve">and </w:t>
      </w:r>
      <w:r w:rsidRPr="00D123FB">
        <w:rPr>
          <w:i/>
        </w:rPr>
        <w:t>PatchID</w:t>
      </w:r>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r w:rsidRPr="00D123FB">
        <w:rPr>
          <w:rFonts w:cs="Times New Roman"/>
          <w:szCs w:val="24"/>
          <w:lang w:val="en-GB"/>
        </w:rPr>
        <w:t>)</w:t>
      </w:r>
      <w:r>
        <w:rPr>
          <w:rFonts w:cs="Times New Roman"/>
          <w:szCs w:val="24"/>
          <w:lang w:val="en-GB"/>
        </w:rPr>
        <w:t>;</w:t>
      </w:r>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r w:rsidRPr="00D123FB">
        <w:rPr>
          <w:rFonts w:cs="Times New Roman"/>
          <w:szCs w:val="24"/>
          <w:lang w:val="en-GB"/>
        </w:rPr>
        <w:t>)</w:t>
      </w:r>
      <w:r>
        <w:rPr>
          <w:rFonts w:cs="Times New Roman"/>
          <w:szCs w:val="24"/>
          <w:lang w:val="en-GB"/>
        </w:rPr>
        <w:t>;</w:t>
      </w:r>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r w:rsidRPr="00D123FB">
        <w:rPr>
          <w:rFonts w:cs="Times New Roman"/>
          <w:i/>
          <w:szCs w:val="24"/>
          <w:lang w:val="en-GB"/>
        </w:rPr>
        <w:t>mean_distI</w:t>
      </w:r>
      <w:r w:rsidRPr="00D123FB">
        <w:rPr>
          <w:rFonts w:cs="Times New Roman"/>
          <w:szCs w:val="24"/>
          <w:lang w:val="en-GB"/>
        </w:rPr>
        <w:t>)</w:t>
      </w:r>
      <w:r>
        <w:rPr>
          <w:rFonts w:cs="Times New Roman"/>
          <w:szCs w:val="24"/>
          <w:lang w:val="en-GB"/>
        </w:rPr>
        <w:t>;</w:t>
      </w:r>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r w:rsidRPr="00D123FB">
        <w:rPr>
          <w:rFonts w:cs="Times New Roman"/>
          <w:i/>
          <w:szCs w:val="24"/>
          <w:lang w:val="en-GB"/>
        </w:rPr>
        <w:t>mean_distII</w:t>
      </w:r>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r w:rsidRPr="00D123FB">
        <w:rPr>
          <w:rFonts w:cs="Times New Roman"/>
          <w:i/>
          <w:szCs w:val="24"/>
          <w:lang w:val="en-GB"/>
        </w:rPr>
        <w:t>PfirstKernel</w:t>
      </w:r>
      <w:r>
        <w:rPr>
          <w:rFonts w:cs="Times New Roman"/>
          <w:szCs w:val="24"/>
          <w:lang w:val="en-GB"/>
        </w:rPr>
        <w:t>);</w:t>
      </w:r>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r w:rsidRPr="00D123FB">
        <w:rPr>
          <w:i/>
        </w:rPr>
        <w:t>StepLength</w:t>
      </w:r>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r w:rsidRPr="00D123FB">
        <w:rPr>
          <w:i/>
        </w:rPr>
        <w:t>alpha</w:t>
      </w:r>
      <w:r>
        <w:rPr>
          <w:i/>
        </w:rPr>
        <w:t>S</w:t>
      </w:r>
      <w:r w:rsidRPr="00D123FB">
        <w:t xml:space="preserve"> and </w:t>
      </w:r>
      <w:r w:rsidRPr="00D123FB">
        <w:rPr>
          <w:i/>
        </w:rPr>
        <w:t>beta</w:t>
      </w:r>
      <w:r>
        <w:rPr>
          <w:i/>
        </w:rPr>
        <w:t>S</w:t>
      </w:r>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r w:rsidRPr="00D123FB">
        <w:rPr>
          <w:i/>
        </w:rPr>
        <w:t>DistMoved</w:t>
      </w:r>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r w:rsidRPr="00D123FB">
        <w:rPr>
          <w:i/>
        </w:rPr>
        <w:t>Nsteps</w:t>
      </w:r>
      <w:r>
        <w:t>) for movement models</w:t>
      </w:r>
    </w:p>
    <w:p w14:paraId="2BF0577C" w14:textId="77777777" w:rsidR="0067520E" w:rsidRPr="0064244C" w:rsidRDefault="0067520E" w:rsidP="00787453">
      <w:pPr>
        <w:keepNext/>
        <w:keepLines/>
        <w:spacing w:before="120" w:after="120"/>
        <w:ind w:left="360"/>
        <w:jc w:val="center"/>
        <w:rPr>
          <w:sz w:val="22"/>
        </w:rPr>
      </w:pPr>
      <w:bookmarkStart w:id="676" w:name="Table2"/>
      <w:r w:rsidRPr="0064244C">
        <w:rPr>
          <w:b/>
          <w:sz w:val="22"/>
        </w:rPr>
        <w:lastRenderedPageBreak/>
        <w:t xml:space="preserve">Table </w:t>
      </w:r>
      <w:r>
        <w:rPr>
          <w:b/>
          <w:sz w:val="22"/>
        </w:rPr>
        <w:t>2</w:t>
      </w:r>
      <w:bookmarkEnd w:id="676"/>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7" w:name="_Toc54110091"/>
      <w:r>
        <w:t>Genetics</w:t>
      </w:r>
      <w:bookmarkEnd w:id="677"/>
      <w:r w:rsidR="0006022B">
        <w:t xml:space="preserve"> </w:t>
      </w:r>
      <w:ins w:id="678"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each individual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r>
        <w:rPr>
          <w:i/>
        </w:rPr>
        <w:t>I</w:t>
      </w:r>
      <w:r w:rsidRPr="00D123FB">
        <w:rPr>
          <w:i/>
        </w:rPr>
        <w:t>ndID</w:t>
      </w:r>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77777777"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79"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0"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a number of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1"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2" w:author="Pannetier, Theo" w:date="2024-06-05T11:35:00Z">
            <w:rPr/>
          </w:rPrChange>
        </w:rPr>
        <w:t>Sim</w:t>
      </w:r>
      <w:r>
        <w:rPr>
          <w:i/>
          <w:iCs/>
        </w:rPr>
        <w:t>&lt;sim_nb&gt;</w:t>
      </w:r>
      <w:r w:rsidRPr="009D1A33">
        <w:rPr>
          <w:i/>
          <w:iCs/>
          <w:rPrChange w:id="683" w:author="Pannetier, Theo" w:date="2024-06-05T11:35:00Z">
            <w:rPr/>
          </w:rPrChange>
        </w:rPr>
        <w:t>_Land</w:t>
      </w:r>
      <w:r>
        <w:rPr>
          <w:i/>
          <w:iCs/>
        </w:rPr>
        <w:t>&lt;landscape_nb&gt;</w:t>
      </w:r>
      <w:r w:rsidRPr="009D1A33">
        <w:rPr>
          <w:i/>
          <w:iCs/>
          <w:rPrChange w:id="684" w:author="Pannetier, Theo" w:date="2024-06-05T11:35:00Z">
            <w:rPr/>
          </w:rPrChange>
        </w:rPr>
        <w:t>_Rep</w:t>
      </w:r>
      <w:r>
        <w:rPr>
          <w:i/>
          <w:iCs/>
        </w:rPr>
        <w:t>&lt;replicate_nb&gt;</w:t>
      </w:r>
      <w:r w:rsidRPr="009D1A33">
        <w:rPr>
          <w:i/>
          <w:iCs/>
          <w:rPrChange w:id="685" w:author="Pannetier, Theo" w:date="2024-06-05T11:35:00Z">
            <w:rPr/>
          </w:rPrChange>
        </w:rPr>
        <w:t>_geneValues</w:t>
      </w:r>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6"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7" w:author="Pannetier, Theo" w:date="2024-08-20T16:35:00Z" w16du:dateUtc="2024-08-20T15:35:00Z">
        <w:r>
          <w:t xml:space="preserve"> Dominance coe</w:t>
        </w:r>
      </w:ins>
      <w:ins w:id="688"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89"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0" w:author="Pannetier, Theo" w:date="2024-08-20T16:36:00Z" w16du:dateUtc="2024-08-20T15:36:00Z">
        <w:r>
          <w:t xml:space="preserve"> </w:t>
        </w:r>
      </w:ins>
      <w:r w:rsidR="006E3BD6">
        <w:t>(</w:t>
      </w:r>
      <w:r w:rsidR="006E3BD6">
        <w:t>I</w:t>
      </w:r>
      <w:r w:rsidR="006E3BD6">
        <w:t xml:space="preserve">f diploid) </w:t>
      </w:r>
      <w:r w:rsidR="006E3BD6">
        <w:t>D</w:t>
      </w:r>
      <w:ins w:id="691"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2"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3"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&lt;sim_nb&gt;</w:t>
      </w:r>
      <w:r w:rsidRPr="00CC483F">
        <w:rPr>
          <w:i/>
          <w:iCs/>
        </w:rPr>
        <w:t>_Land</w:t>
      </w:r>
      <w:r>
        <w:rPr>
          <w:i/>
          <w:iCs/>
        </w:rPr>
        <w:t>&lt;landscape_nb&gt;</w:t>
      </w:r>
      <w:r w:rsidRPr="00A73D4A">
        <w:t>_neutralGenetics</w:t>
      </w:r>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016C3C79" w:rsidR="00D32894" w:rsidRPr="00A73D4A" w:rsidRDefault="00D32894" w:rsidP="00D32894">
      <w:pPr>
        <w:pStyle w:val="ListParagraph"/>
        <w:numPr>
          <w:ilvl w:val="0"/>
          <w:numId w:val="72"/>
        </w:numPr>
        <w:rPr>
          <w:i/>
          <w:iCs/>
          <w:rPrChange w:id="694" w:author="Pannetier, Theo" w:date="2024-06-05T12:08:00Z">
            <w:rPr>
              <w:i/>
              <w:iCs/>
              <w:vertAlign w:val="subscript"/>
            </w:rPr>
          </w:rPrChange>
        </w:rPr>
      </w:pPr>
      <w:r>
        <w:t xml:space="preserve">Standard </w:t>
      </w:r>
      <w:r w:rsidRPr="00A73D4A">
        <w:rPr>
          <w:i/>
          <w:iCs/>
          <w:rPrChange w:id="695" w:author="Pannetier, Theo" w:date="2024-06-05T12:08:00Z">
            <w:rPr/>
          </w:rPrChange>
        </w:rPr>
        <w:t>F</w:t>
      </w:r>
      <w:r w:rsidRPr="00A73D4A">
        <w:rPr>
          <w:i/>
          <w:iCs/>
          <w:vertAlign w:val="subscript"/>
          <w:rPrChange w:id="696" w:author="Pannetier, Theo" w:date="2024-06-05T12:08:00Z">
            <w:rPr/>
          </w:rPrChange>
        </w:rPr>
        <w:t>st</w:t>
      </w:r>
      <w:ins w:id="697" w:author="Pannetier, Theo" w:date="2024-08-15T15:16:00Z" w16du:dateUtc="2024-08-15T14:16:00Z">
        <w:r w:rsidR="000B6917">
          <w:rPr>
            <w:i/>
            <w:iCs/>
            <w:vertAlign w:val="subscript"/>
          </w:rPr>
          <w:t xml:space="preserve">  </w:t>
        </w:r>
        <w:r w:rsidR="000B6917">
          <w:rPr>
            <w:i/>
            <w:iCs/>
          </w:rPr>
          <w:t xml:space="preserve">(Cockerham’s </w:t>
        </w:r>
      </w:ins>
      <w:ins w:id="698" w:author="Pannetier, Theo" w:date="2024-08-15T15:17:00Z" w16du:dateUtc="2024-08-15T14:17:00Z">
        <w:r w:rsidR="000B6917">
          <w:rPr>
            <w:rFonts w:cs="Times New Roman"/>
            <w:i/>
            <w:iCs/>
          </w:rPr>
          <w:t>θ)</w:t>
        </w:r>
      </w:ins>
    </w:p>
    <w:p w14:paraId="34F59667" w14:textId="4D231002"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is</w:t>
      </w:r>
      <w:ins w:id="699"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4C97B845" w14:textId="480583DB" w:rsidR="00D32894" w:rsidRPr="00CC483F" w:rsidRDefault="00D32894" w:rsidP="00D32894">
      <w:pPr>
        <w:pStyle w:val="ListParagraph"/>
        <w:numPr>
          <w:ilvl w:val="0"/>
          <w:numId w:val="72"/>
        </w:numPr>
        <w:rPr>
          <w:i/>
          <w:iCs/>
        </w:rPr>
      </w:pPr>
      <w:r>
        <w:t xml:space="preserve">Standard </w:t>
      </w:r>
      <w:r w:rsidRPr="00CC483F">
        <w:rPr>
          <w:i/>
          <w:iCs/>
        </w:rPr>
        <w:t>F</w:t>
      </w:r>
      <w:r>
        <w:rPr>
          <w:i/>
          <w:iCs/>
          <w:vertAlign w:val="subscript"/>
        </w:rPr>
        <w:t>i</w:t>
      </w:r>
      <w:r w:rsidRPr="00CC483F">
        <w:rPr>
          <w:i/>
          <w:iCs/>
          <w:vertAlign w:val="subscript"/>
        </w:rPr>
        <w:t>t</w:t>
      </w:r>
      <w:ins w:id="700" w:author="Pannetier, Theo" w:date="2024-08-15T15:17:00Z" w16du:dateUtc="2024-08-15T14:17:00Z">
        <w:r w:rsidR="000B6917">
          <w:rPr>
            <w:i/>
            <w:iCs/>
            <w:vertAlign w:val="subscript"/>
          </w:rPr>
          <w:t xml:space="preserve"> </w:t>
        </w:r>
        <w:r w:rsidR="000B6917">
          <w:rPr>
            <w:i/>
            <w:iCs/>
          </w:rPr>
          <w:t xml:space="preserve">(Cockerham’s </w:t>
        </w:r>
        <w:r w:rsidR="000B6917">
          <w:rPr>
            <w:rFonts w:cs="Times New Roman"/>
            <w:i/>
            <w:iCs/>
          </w:rPr>
          <w:t>F)</w:t>
        </w:r>
      </w:ins>
    </w:p>
    <w:p w14:paraId="73851A83" w14:textId="6D9C4059" w:rsidR="00D32894" w:rsidRPr="00A73D4A" w:rsidRDefault="00D32894" w:rsidP="00D32894">
      <w:pPr>
        <w:pStyle w:val="ListParagraph"/>
        <w:numPr>
          <w:ilvl w:val="0"/>
          <w:numId w:val="72"/>
        </w:numPr>
        <w:rPr>
          <w:i/>
          <w:iCs/>
          <w:rPrChange w:id="701" w:author="Pannetier, Theo" w:date="2024-06-05T12:10:00Z">
            <w:rPr/>
          </w:rPrChange>
        </w:r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702"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3"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4" w:author="Pannetier, Theo" w:date="2024-06-05T12:11:00Z">
            <w:rPr/>
          </w:rPrChange>
        </w:rPr>
      </w:pPr>
      <w:r>
        <w:t>Mean number of fixed alleles per patch</w:t>
      </w:r>
      <w:r w:rsidR="007D3BBD">
        <w:t>. Note that this may differ from the number of globally fixed alleles, for example if one allele is fixed in a given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5"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ins w:id="706" w:author="Pannetier, Theo" w:date="2024-08-15T16:03:00Z" w16du:dateUtc="2024-08-15T15:03:00Z">
        <w:r>
          <w:rPr>
            <w:iCs/>
            <w:szCs w:val="24"/>
            <w:lang w:eastAsia="en-GB"/>
          </w:rPr>
          <w:t>RangeShifter estimates s</w:t>
        </w:r>
      </w:ins>
      <w:del w:id="707"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8" w:author="Pannetier, Theo" w:date="2024-08-15T16:00:00Z" w16du:dateUtc="2024-08-15T15:00:00Z">
        <w:r>
          <w:rPr>
            <w:iCs/>
            <w:szCs w:val="24"/>
            <w:lang w:eastAsia="en-GB"/>
          </w:rPr>
          <w:t xml:space="preserve"> </w:t>
        </w:r>
      </w:ins>
      <w:del w:id="709" w:author="Pannetier, Theo" w:date="2024-08-15T16:00:00Z" w16du:dateUtc="2024-08-15T15:00:00Z">
        <w:r w:rsidR="00671D22" w:rsidDel="00357717">
          <w:rPr>
            <w:iCs/>
            <w:szCs w:val="24"/>
            <w:lang w:eastAsia="en-GB"/>
          </w:rPr>
          <w:delText xml:space="preserve"> </w:delText>
        </w:r>
      </w:del>
      <w:del w:id="710"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11"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(F</w:t>
      </w:r>
      <w:r w:rsidRPr="00586E62">
        <w:rPr>
          <w:iCs/>
          <w:szCs w:val="24"/>
          <w:vertAlign w:val="subscript"/>
          <w:lang w:eastAsia="en-GB"/>
        </w:rPr>
        <w:t>st</w:t>
      </w:r>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While the methods are designed for diploid systems, it is absolutely possible to compute F-stats for haploid organisms – in this case, heterozygosity terms evaluate to zero. (Reminder: in RangeShifter,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r>
        <w:rPr>
          <w:i/>
          <w:szCs w:val="24"/>
          <w:lang w:eastAsia="en-GB"/>
        </w:rPr>
        <w:t xml:space="preserve">i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r w:rsidR="00510160" w:rsidRPr="00CA25B2">
        <w:rPr>
          <w:i/>
          <w:szCs w:val="24"/>
          <w:lang w:eastAsia="en-GB"/>
        </w:rPr>
        <w:t>n</w:t>
      </w:r>
      <w:r w:rsidR="00510160" w:rsidRPr="00CA25B2">
        <w:rPr>
          <w:i/>
          <w:szCs w:val="24"/>
          <w:vertAlign w:val="subscript"/>
          <w:lang w:eastAsia="en-GB"/>
        </w:rPr>
        <w:t>i</w:t>
      </w:r>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r>
        <w:rPr>
          <w:i/>
          <w:szCs w:val="24"/>
          <w:lang w:eastAsia="en-GB"/>
        </w:rPr>
        <w:t>p</w:t>
      </w:r>
      <w:r w:rsidR="00E30382">
        <w:rPr>
          <w:i/>
          <w:szCs w:val="24"/>
          <w:vertAlign w:val="subscript"/>
          <w:lang w:eastAsia="en-GB"/>
        </w:rPr>
        <w:t>l,i</w:t>
      </w:r>
      <w:r w:rsidRPr="00CA25B2">
        <w:rPr>
          <w:i/>
          <w:szCs w:val="24"/>
          <w:vertAlign w:val="subscript"/>
          <w:lang w:eastAsia="en-GB"/>
        </w:rPr>
        <w:t>,u</w:t>
      </w:r>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r w:rsidR="00E30382">
        <w:rPr>
          <w:i/>
          <w:szCs w:val="24"/>
          <w:vertAlign w:val="subscript"/>
          <w:lang w:eastAsia="en-GB"/>
        </w:rPr>
        <w:t>l,u</w:t>
      </w:r>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r w:rsidRPr="00170C5B">
        <w:rPr>
          <w:i/>
          <w:iCs/>
          <w:lang w:val="en-US"/>
        </w:rPr>
        <w:t>F</w:t>
      </w:r>
      <w:r w:rsidRPr="00170C5B">
        <w:rPr>
          <w:i/>
          <w:iCs/>
          <w:vertAlign w:val="subscript"/>
          <w:lang w:val="en-US"/>
        </w:rPr>
        <w:t>st</w:t>
      </w:r>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RangeShifter,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r w:rsidR="005425B3" w:rsidRPr="006E3BD6">
        <w:rPr>
          <w:i/>
          <w:iCs/>
          <w:lang w:val="en-US"/>
        </w:rPr>
        <w:t>θ</w:t>
      </w:r>
      <w:r w:rsidR="00D35057" w:rsidRPr="006E3BD6">
        <w:rPr>
          <w:i/>
          <w:iCs/>
          <w:vertAlign w:val="subscript"/>
          <w:lang w:val="en-US"/>
        </w:rPr>
        <w:t>W</w:t>
      </w:r>
      <w:r w:rsidR="005425B3">
        <w:rPr>
          <w:lang w:val="en-US"/>
        </w:rPr>
        <w:t xml:space="preserve"> cannot be estimated directly</w:t>
      </w:r>
      <w:r w:rsidR="00D35057">
        <w:rPr>
          <w:lang w:val="en-US"/>
        </w:rPr>
        <w:t xml:space="preserve">, but only relative to the averaged measure </w:t>
      </w:r>
      <w:r w:rsidR="00D35057" w:rsidRPr="006E3BD6">
        <w:rPr>
          <w:i/>
          <w:iCs/>
          <w:lang w:val="en-US"/>
        </w:rPr>
        <w:t>θ</w:t>
      </w:r>
      <w:r w:rsidR="00D35057" w:rsidRPr="006E3BD6">
        <w:rPr>
          <w:i/>
          <w:iCs/>
          <w:vertAlign w:val="subscript"/>
          <w:lang w:val="en-US"/>
        </w:rPr>
        <w:t>A</w:t>
      </w:r>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12"/>
          <m:f>
            <m:fPr>
              <m:ctrlPr>
                <w:rPr>
                  <w:rFonts w:ascii="Cambria Math" w:hAnsi="Cambria Math"/>
                  <w:lang w:val="en-US"/>
                </w:rPr>
              </m:ctrlPr>
            </m:fPr>
            <m:num>
              <w:bookmarkStart w:id="713"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3"/>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12"/>
          <m:r>
            <m:rPr>
              <m:sty m:val="p"/>
            </m:rPr>
            <w:rPr>
              <w:rStyle w:val="CommentReference"/>
              <w:rFonts w:eastAsiaTheme="minorHAnsi" w:cstheme="minorBidi"/>
              <w:lang w:val="en-US"/>
            </w:rPr>
            <w:commentReference w:id="712"/>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r w:rsidRPr="00170C5B">
        <w:rPr>
          <w:i/>
          <w:iCs/>
          <w:lang w:val="en-US"/>
        </w:rPr>
        <w:t>F</w:t>
      </w:r>
      <w:r w:rsidRPr="004537DA">
        <w:rPr>
          <w:i/>
          <w:iCs/>
          <w:vertAlign w:val="subscript"/>
          <w:lang w:val="en-US"/>
        </w:rPr>
        <w:t>st</w:t>
      </w:r>
      <w:r>
        <w:rPr>
          <w:i/>
          <w:iCs/>
          <w:lang w:val="en-US"/>
        </w:rPr>
        <w:t xml:space="preserve"> </w:t>
      </w:r>
      <w:r>
        <w:rPr>
          <w:lang w:val="en-US"/>
        </w:rPr>
        <w:t xml:space="preserve">estimate if sample sizes </w:t>
      </w:r>
      <w:r w:rsidR="004537DA" w:rsidRPr="004537DA">
        <w:rPr>
          <w:i/>
          <w:iCs/>
          <w:lang w:val="en-US"/>
        </w:rPr>
        <w:t>n</w:t>
      </w:r>
      <w:r w:rsidR="004537DA" w:rsidRPr="004537DA">
        <w:rPr>
          <w:i/>
          <w:iCs/>
          <w:vertAlign w:val="subscript"/>
          <w:lang w:val="en-US"/>
        </w:rPr>
        <w:t>i</w:t>
      </w:r>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r w:rsidR="002B5B15" w:rsidRPr="002B5B15">
        <w:rPr>
          <w:i/>
          <w:iCs/>
          <w:vertAlign w:val="subscript"/>
          <w:lang w:val="en-US"/>
        </w:rPr>
        <w:t>i</w:t>
      </w:r>
      <w:r w:rsidR="002B5B15">
        <w:rPr>
          <w:lang w:val="en-US"/>
        </w:rPr>
        <w:t xml:space="preserve"> (such that the average of </w:t>
      </w:r>
      <w:r w:rsidR="002B5B15" w:rsidRPr="002B5B15">
        <w:rPr>
          <w:i/>
          <w:iCs/>
          <w:lang w:val="en-US"/>
        </w:rPr>
        <w:t>β</w:t>
      </w:r>
      <w:r w:rsidR="002B5B15" w:rsidRPr="002B5B15">
        <w:rPr>
          <w:i/>
          <w:iCs/>
          <w:vertAlign w:val="subscript"/>
          <w:lang w:val="en-US"/>
        </w:rPr>
        <w:t>i</w:t>
      </w:r>
      <w:r w:rsidR="002B5B15">
        <w:rPr>
          <w:lang w:val="en-US"/>
        </w:rPr>
        <w:t xml:space="preserve"> over </w:t>
      </w:r>
      <w:r w:rsidR="002B5B15">
        <w:rPr>
          <w:i/>
          <w:iCs/>
          <w:lang w:val="en-US"/>
        </w:rPr>
        <w:t>i</w:t>
      </w:r>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r w:rsidR="002B5B15">
        <w:rPr>
          <w:i/>
          <w:iCs/>
          <w:lang w:val="en-US"/>
        </w:rPr>
        <w:t>i</w:t>
      </w:r>
      <w:r w:rsidR="002B5B15">
        <w:rPr>
          <w:lang w:val="en-US"/>
        </w:rPr>
        <w:t xml:space="preserve"> ≠ </w:t>
      </w:r>
      <w:r w:rsidR="002B5B15">
        <w:rPr>
          <w:i/>
          <w:iCs/>
          <w:lang w:val="en-US"/>
        </w:rPr>
        <w:t>i’</w:t>
      </w:r>
    </w:p>
    <w:p w14:paraId="08891A21" w14:textId="1CCBE45A" w:rsidR="008148C6" w:rsidRPr="008148C6" w:rsidRDefault="00000000" w:rsidP="0006022B">
      <w:pPr>
        <w:rPr>
          <w:lang w:val="en-US"/>
          <w:rPrChange w:id="714"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2B5B15"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2B5B15"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RangeShifter outputs an additional file </w:t>
      </w:r>
      <w:r w:rsidRPr="00CC483F">
        <w:rPr>
          <w:i/>
          <w:iCs/>
        </w:rPr>
        <w:t>Sim</w:t>
      </w:r>
      <w:r>
        <w:rPr>
          <w:i/>
          <w:iCs/>
        </w:rPr>
        <w:t>&lt;sim_nb&gt;</w:t>
      </w:r>
      <w:r w:rsidRPr="00CC483F">
        <w:rPr>
          <w:i/>
          <w:iCs/>
        </w:rPr>
        <w:t>_Land</w:t>
      </w:r>
      <w:r>
        <w:rPr>
          <w:i/>
          <w:iCs/>
        </w:rPr>
        <w:t>&lt;landscape_nb&gt;</w:t>
      </w:r>
      <w:r w:rsidRPr="00A73D4A">
        <w:t>_</w:t>
      </w:r>
      <w:r>
        <w:t>perLocusN</w:t>
      </w:r>
      <w:r w:rsidRPr="00A73D4A">
        <w:t>eutralGenetics</w:t>
      </w:r>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r>
        <w:t>RepSeason</w:t>
      </w:r>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r w:rsidRPr="00395B84">
        <w:rPr>
          <w:i/>
          <w:iCs/>
        </w:rPr>
        <w:t>F</w:t>
      </w:r>
      <w:r w:rsidRPr="00395B84">
        <w:rPr>
          <w:i/>
          <w:iCs/>
          <w:vertAlign w:val="subscript"/>
        </w:rPr>
        <w:t>st</w:t>
      </w:r>
      <w:r w:rsidR="00586E62">
        <w:t xml:space="preserve">, the value of </w:t>
      </w:r>
      <w:r w:rsidR="00586E62" w:rsidRPr="00586E62">
        <w:rPr>
          <w:i/>
          <w:iCs/>
        </w:rPr>
        <w:t>F</w:t>
      </w:r>
      <w:r w:rsidR="00586E62" w:rsidRPr="00586E62">
        <w:rPr>
          <w:i/>
          <w:iCs/>
          <w:vertAlign w:val="subscript"/>
        </w:rPr>
        <w:t>st,l</w:t>
      </w:r>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r w:rsidR="00586E62" w:rsidRPr="00586E62">
        <w:rPr>
          <w:i/>
          <w:iCs/>
        </w:rPr>
        <w:t>F</w:t>
      </w:r>
      <w:r w:rsidR="00586E62">
        <w:rPr>
          <w:i/>
          <w:iCs/>
          <w:vertAlign w:val="subscript"/>
        </w:rPr>
        <w:t>is</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r w:rsidR="00586E62" w:rsidRPr="00586E62">
        <w:rPr>
          <w:i/>
          <w:iCs/>
        </w:rPr>
        <w:t>F</w:t>
      </w:r>
      <w:r w:rsidR="00586E62">
        <w:rPr>
          <w:i/>
          <w:iCs/>
          <w:vertAlign w:val="subscript"/>
        </w:rPr>
        <w:t>it</w:t>
      </w:r>
      <w:r w:rsidR="00586E62" w:rsidRPr="00586E62">
        <w:rPr>
          <w:i/>
          <w:iCs/>
          <w:vertAlign w:val="subscript"/>
        </w:rPr>
        <w:t>,l</w:t>
      </w:r>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020C8F3C" w:rsidR="00395B84" w:rsidRDefault="00395B84" w:rsidP="00395B84">
      <w:pPr>
        <w:pStyle w:val="ListParagraph"/>
        <w:numPr>
          <w:ilvl w:val="0"/>
          <w:numId w:val="79"/>
        </w:numPr>
      </w:pPr>
      <w:r>
        <w:t xml:space="preserve">One column </w:t>
      </w:r>
      <w:r w:rsidRPr="00586E62">
        <w:rPr>
          <w:i/>
          <w:iCs/>
        </w:rPr>
        <w:t>patch_&lt;i&gt;_het</w:t>
      </w:r>
      <w:r>
        <w:t xml:space="preserve"> for each patch </w:t>
      </w:r>
      <w:r w:rsidR="00586E62" w:rsidRPr="00586E62">
        <w:rPr>
          <w:i/>
          <w:iCs/>
        </w:rPr>
        <w:t>i</w:t>
      </w:r>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r w:rsidR="00586E62" w:rsidRPr="00586E62">
        <w:rPr>
          <w:i/>
          <w:iCs/>
        </w:rPr>
        <w:t>i</w:t>
      </w:r>
      <w:r w:rsidR="00586E62">
        <w:t xml:space="preserve"> and locus </w:t>
      </w:r>
      <w:r w:rsidR="00586E62" w:rsidRPr="00586E62">
        <w:rPr>
          <w:i/>
          <w:iCs/>
        </w:rPr>
        <w:t>l</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r w:rsidR="009661DB" w:rsidRPr="00395B84">
        <w:rPr>
          <w:i/>
          <w:iCs/>
        </w:rPr>
        <w:t>F</w:t>
      </w:r>
      <w:r w:rsidR="009661DB" w:rsidRPr="00395B84">
        <w:rPr>
          <w:i/>
          <w:iCs/>
          <w:vertAlign w:val="subscript"/>
          <w:rPrChange w:id="715" w:author="Pannetier, Theo" w:date="2024-06-05T14:25:00Z">
            <w:rPr/>
          </w:rPrChange>
        </w:rPr>
        <w:t>st</w:t>
      </w:r>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r w:rsidRPr="002B5B15">
        <w:rPr>
          <w:i/>
          <w:iCs/>
          <w:vertAlign w:val="subscript"/>
          <w:lang w:val="en-US"/>
        </w:rPr>
        <w:t>i</w:t>
      </w:r>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Pairwise F</w:t>
      </w:r>
      <w:r w:rsidRPr="002A2B71">
        <w:rPr>
          <w:vertAlign w:val="subscript"/>
        </w:rPr>
        <w:t>st</w:t>
      </w:r>
    </w:p>
    <w:p w14:paraId="7016F758" w14:textId="7A14DD6C" w:rsidR="0067520E" w:rsidRPr="00D123FB" w:rsidRDefault="0067520E" w:rsidP="009E434A">
      <w:pPr>
        <w:pStyle w:val="Heading3"/>
        <w:numPr>
          <w:ilvl w:val="2"/>
          <w:numId w:val="14"/>
        </w:numPr>
      </w:pPr>
      <w:r w:rsidRPr="00D123FB">
        <w:t>Traits</w:t>
      </w:r>
      <w:bookmarkEnd w:id="679"/>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lastRenderedPageBreak/>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6" w:name="_Toc54110093"/>
      <w:r w:rsidRPr="00D123FB">
        <w:t xml:space="preserve">Connectivity </w:t>
      </w:r>
      <w:r w:rsidRPr="00C11307">
        <w:t>matrix</w:t>
      </w:r>
      <w:bookmarkEnd w:id="716"/>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r>
        <w:rPr>
          <w:i/>
        </w:rPr>
        <w:t>StartPatch</w:t>
      </w:r>
      <w:r w:rsidRPr="00D123FB">
        <w:t>)</w:t>
      </w:r>
    </w:p>
    <w:p w14:paraId="04DA5C21" w14:textId="77777777" w:rsidR="0067520E" w:rsidRPr="00D123FB" w:rsidRDefault="0067520E" w:rsidP="00236CD2">
      <w:pPr>
        <w:pStyle w:val="Numbered"/>
      </w:pPr>
      <w:r>
        <w:t>ID number of settlement patch</w:t>
      </w:r>
      <w:r w:rsidRPr="00D123FB">
        <w:t xml:space="preserve"> (</w:t>
      </w:r>
      <w:r>
        <w:rPr>
          <w:i/>
        </w:rPr>
        <w:t>EndPatch</w:t>
      </w:r>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r>
        <w:rPr>
          <w:i/>
        </w:rPr>
        <w:t>StartPatch</w:t>
      </w:r>
      <w:r>
        <w:t xml:space="preserve"> to</w:t>
      </w:r>
      <w:r w:rsidRPr="00D123FB">
        <w:t xml:space="preserve"> </w:t>
      </w:r>
      <w:r>
        <w:rPr>
          <w:i/>
        </w:rPr>
        <w:t>EndPatch</w:t>
      </w:r>
      <w:r w:rsidRPr="00D123FB">
        <w:t xml:space="preserve"> (</w:t>
      </w:r>
      <w:r w:rsidRPr="00D123FB">
        <w:rPr>
          <w:i/>
        </w:rPr>
        <w:t>NInd</w:t>
      </w:r>
      <w:r>
        <w:rPr>
          <w:i/>
        </w:rPr>
        <w:t>s</w:t>
      </w:r>
      <w:r w:rsidRPr="00D123FB">
        <w:t>)</w:t>
      </w:r>
    </w:p>
    <w:p w14:paraId="13786778" w14:textId="0A30314D" w:rsidR="005D0B95" w:rsidRDefault="005D0B95" w:rsidP="005D0B95">
      <w:bookmarkStart w:id="717" w:name="_Examples_&amp;_Tutorials"/>
      <w:bookmarkEnd w:id="717"/>
      <w:r w:rsidRPr="005D0B95">
        <w:t xml:space="preserve">The rows having </w:t>
      </w:r>
      <w:r>
        <w:t xml:space="preserve">an entry of </w:t>
      </w:r>
      <w:r w:rsidRPr="005D0B95">
        <w:t>-999 are sum</w:t>
      </w:r>
      <w:r>
        <w:t>mary rows, showing the total number</w:t>
      </w:r>
      <w:r w:rsidRPr="005D0B95">
        <w:t xml:space="preserve"> of successful emigrants from a patch (</w:t>
      </w:r>
      <w:r>
        <w:t>if EndPatch = -999) and the total number</w:t>
      </w:r>
      <w:r w:rsidRPr="005D0B95">
        <w:t xml:space="preserve"> of successful immigrants into a patch (</w:t>
      </w:r>
      <w:r>
        <w:t>if StartPatch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8" w:name="_Heat_maps"/>
      <w:bookmarkStart w:id="719" w:name="_Toc54110094"/>
      <w:bookmarkEnd w:id="718"/>
      <w:r>
        <w:t>Heat maps</w:t>
      </w:r>
      <w:bookmarkEnd w:id="719"/>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time period of the model. These heat maps may be useful, for example, for identifying corridors which are heavily used during the dispersal phase. One map is created in the </w:t>
      </w:r>
      <w:r w:rsidRPr="00831B81">
        <w:rPr>
          <w:i/>
        </w:rPr>
        <w:t>Output_Maps</w:t>
      </w:r>
      <w:r>
        <w:t xml:space="preserve"> folder for each replicate simulation, and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20" w:name="_Toc54110095"/>
      <w:r>
        <w:t>Log file</w:t>
      </w:r>
      <w:bookmarkEnd w:id="720"/>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between files or an invalid habitat code or patch number occurs in an</w:t>
      </w:r>
      <w:r w:rsidR="00831B81">
        <w:t xml:space="preserve"> input map file</w:t>
      </w:r>
      <w:r w:rsidR="007F5C3D">
        <w:t xml:space="preserve">. In such cases, only the particular simulation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21" w:name="_Toc54110096"/>
      <w:r w:rsidRPr="00D123FB">
        <w:lastRenderedPageBreak/>
        <w:t>Examples &amp; Tutorials</w:t>
      </w:r>
      <w:bookmarkEnd w:id="721"/>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RangeShifter, and help in becoming familiar with the software. We will use the same parameters we used in the paper; however, experimenting by trying different parameters and combinations of options is recommended good practice for getting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22" w:name="_Exercise_1"/>
      <w:bookmarkStart w:id="723" w:name="_Toc54110097"/>
      <w:bookmarkEnd w:id="722"/>
      <w:r w:rsidRPr="00D123FB">
        <w:t>Exercise 1</w:t>
      </w:r>
      <w:bookmarkEnd w:id="723"/>
      <w:r w:rsidRPr="00D123FB">
        <w:t xml:space="preserve"> </w:t>
      </w:r>
    </w:p>
    <w:p w14:paraId="47B3483B" w14:textId="0191D9FF" w:rsidR="0067520E" w:rsidRPr="00D123FB" w:rsidRDefault="00301C87" w:rsidP="009E434A">
      <w:pPr>
        <w:pStyle w:val="Heading3"/>
        <w:numPr>
          <w:ilvl w:val="2"/>
          <w:numId w:val="14"/>
        </w:numPr>
      </w:pPr>
      <w:bookmarkStart w:id="724" w:name="_Toc54110098"/>
      <w:r>
        <w:t>R</w:t>
      </w:r>
      <w:r w:rsidR="0067520E" w:rsidRPr="00D123FB">
        <w:t>ange expansion, long-distance dispersal and environmental stochasticity</w:t>
      </w:r>
      <w:bookmarkEnd w:id="724"/>
    </w:p>
    <w:p w14:paraId="43E6EAA8" w14:textId="77777777" w:rsidR="0067520E" w:rsidRPr="00D123FB" w:rsidRDefault="0067520E" w:rsidP="00C57BF9">
      <w:pPr>
        <w:rPr>
          <w:szCs w:val="24"/>
        </w:rPr>
      </w:pPr>
      <w:r w:rsidRPr="00D123FB">
        <w:rPr>
          <w:szCs w:val="24"/>
        </w:rPr>
        <w:t xml:space="preserve">This is an example of how RangeShifter can be used at national scale for </w:t>
      </w:r>
      <w:r>
        <w:rPr>
          <w:szCs w:val="24"/>
        </w:rPr>
        <w:t>modelling</w:t>
      </w:r>
      <w:r w:rsidRPr="00D123FB">
        <w:rPr>
          <w:szCs w:val="24"/>
        </w:rPr>
        <w:t xml:space="preserve"> species range dynamics. Here we model a hypothetical grassland species distributed initially in the South-West of England, and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map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only-female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into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its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r w:rsidRPr="00744096">
        <w:rPr>
          <w:b/>
          <w:i/>
        </w:rPr>
        <w:t>Output_Maps</w:t>
      </w:r>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In order to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In the next step of this exercise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r w:rsidRPr="00D123FB">
        <w:rPr>
          <w:i/>
        </w:rPr>
        <w:t>Transfer</w:t>
      </w:r>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each individual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habitat, but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example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5" w:name="_Exercise_2"/>
      <w:bookmarkStart w:id="726" w:name="_Toc54110099"/>
      <w:bookmarkEnd w:id="725"/>
      <w:r w:rsidRPr="00D123FB">
        <w:t>Exercise 2</w:t>
      </w:r>
      <w:bookmarkEnd w:id="726"/>
      <w:r w:rsidRPr="00D123FB">
        <w:t xml:space="preserve"> </w:t>
      </w:r>
    </w:p>
    <w:p w14:paraId="2995979E" w14:textId="77777777" w:rsidR="0067520E" w:rsidRPr="00D123FB" w:rsidRDefault="0067520E" w:rsidP="009E434A">
      <w:pPr>
        <w:pStyle w:val="Heading3"/>
        <w:numPr>
          <w:ilvl w:val="2"/>
          <w:numId w:val="14"/>
        </w:numPr>
      </w:pPr>
      <w:bookmarkStart w:id="727" w:name="_Toc54110100"/>
      <w:r>
        <w:t>Landscape-</w:t>
      </w:r>
      <w:r w:rsidRPr="00D123FB">
        <w:t xml:space="preserve">scale connectivity, matrix permeability and dispersal </w:t>
      </w:r>
      <w:r>
        <w:t>behaviour</w:t>
      </w:r>
      <w:bookmarkEnd w:id="727"/>
      <w:r w:rsidR="00EC4BC7">
        <w:t xml:space="preserve">   </w:t>
      </w:r>
    </w:p>
    <w:p w14:paraId="6AE65C3E" w14:textId="77777777" w:rsidR="0067520E" w:rsidRPr="00D123FB" w:rsidRDefault="0067520E" w:rsidP="009704C4">
      <w:r w:rsidRPr="00D123FB">
        <w:t>In our second example, RangeShifter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Only-female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RangeShifter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always have to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landscape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6.45pt" o:ole="">
            <v:imagedata r:id="rId85" o:title=""/>
          </v:shape>
          <o:OLEObject Type="Embed" ProgID="Equation.3" ShapeID="_x0000_i1027" DrawAspect="Content" ObjectID="_1786881137"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RangeShifter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r w:rsidRPr="00D123FB">
        <w:rPr>
          <w:i/>
        </w:rPr>
        <w:t>Simulations</w:t>
      </w:r>
      <w:r>
        <w:t>, and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screen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Screen-shot of the RangeShifter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similar to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only</w:t>
      </w:r>
      <w:r>
        <w:rPr>
          <w:szCs w:val="24"/>
        </w:rPr>
        <w:t>-</w:t>
      </w:r>
      <w:r w:rsidRPr="00D123FB">
        <w:rPr>
          <w:szCs w:val="24"/>
        </w:rPr>
        <w:t xml:space="preserve">female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only-female model. This assumes that males are not limiting, and that the population dynamics are driven only by females. It also means that sexes are not </w:t>
      </w:r>
      <w:r>
        <w:rPr>
          <w:szCs w:val="24"/>
        </w:rPr>
        <w:t>modelled</w:t>
      </w:r>
      <w:r w:rsidRPr="00D123FB">
        <w:rPr>
          <w:szCs w:val="24"/>
        </w:rPr>
        <w:t xml:space="preserve"> explicitly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females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RangeShifter can incorporate more complexity in the way that movement is </w:t>
      </w:r>
      <w:r>
        <w:t>modelled</w:t>
      </w:r>
      <w:r w:rsidRPr="00D123FB">
        <w:t xml:space="preserve">. In this case, we relaxed the unrealistic assumption that the per-step mortality is constant across all the land-cover types, and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8" w:name="_Exercise_3"/>
      <w:bookmarkStart w:id="729" w:name="_Toc54110101"/>
      <w:bookmarkEnd w:id="728"/>
      <w:r w:rsidRPr="00D123FB">
        <w:t>Exercise 3</w:t>
      </w:r>
      <w:bookmarkEnd w:id="729"/>
    </w:p>
    <w:p w14:paraId="14125AE0" w14:textId="77777777" w:rsidR="0067520E" w:rsidRPr="00D123FB" w:rsidRDefault="0067520E" w:rsidP="009E434A">
      <w:pPr>
        <w:pStyle w:val="Heading3"/>
        <w:numPr>
          <w:ilvl w:val="2"/>
          <w:numId w:val="14"/>
        </w:numPr>
      </w:pPr>
      <w:bookmarkStart w:id="730" w:name="_Toc54110102"/>
      <w:r w:rsidRPr="00D123FB">
        <w:t>Evolution of dispersal during range shifting</w:t>
      </w:r>
      <w:bookmarkEnd w:id="730"/>
    </w:p>
    <w:p w14:paraId="1F351221" w14:textId="77777777" w:rsidR="0067520E" w:rsidRPr="00D123FB" w:rsidRDefault="0067520E" w:rsidP="00C57BF9">
      <w:pPr>
        <w:rPr>
          <w:szCs w:val="24"/>
        </w:rPr>
      </w:pPr>
      <w:r w:rsidRPr="00D123FB">
        <w:rPr>
          <w:szCs w:val="24"/>
        </w:rPr>
        <w:t xml:space="preserve">With this example, we show how RangeShifter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a period of time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77777777" w:rsidR="0067520E" w:rsidRPr="00D123FB" w:rsidRDefault="0067520E" w:rsidP="009E434A">
      <w:pPr>
        <w:pStyle w:val="Numbered"/>
        <w:keepNext/>
        <w:numPr>
          <w:ilvl w:val="0"/>
          <w:numId w:val="62"/>
        </w:numPr>
      </w:pPr>
      <w:r w:rsidRPr="009704C4">
        <w:rPr>
          <w:i/>
        </w:rPr>
        <w:t>Starting</w:t>
      </w:r>
      <w:r w:rsidRPr="00D123FB">
        <w:t xml:space="preserve"> </w:t>
      </w:r>
      <w:r w:rsidRPr="009704C4">
        <w:rPr>
          <w:i/>
        </w:rPr>
        <w:t>the</w:t>
      </w:r>
      <w:r w:rsidRPr="00D123FB">
        <w:t xml:space="preserve"> </w:t>
      </w:r>
      <w:r w:rsidRPr="009704C4">
        <w:rPr>
          <w:i/>
        </w:rPr>
        <w:t>program</w:t>
      </w:r>
    </w:p>
    <w:p w14:paraId="314067AB" w14:textId="77777777" w:rsidR="0067520E" w:rsidRPr="00D123FB" w:rsidRDefault="0067520E" w:rsidP="009704C4">
      <w:pPr>
        <w:pStyle w:val="NormalIndent"/>
      </w:pPr>
      <w:r w:rsidRPr="00D123FB">
        <w:t xml:space="preserve">Double-click on the RangeShifter executable file to start the program. Click on </w:t>
      </w:r>
      <w:r w:rsidRPr="00D123FB">
        <w:rPr>
          <w:i/>
        </w:rPr>
        <w:t>File</w:t>
      </w:r>
      <w:r>
        <w:rPr>
          <w:i/>
        </w:rPr>
        <w:t> </w:t>
      </w:r>
      <w:r w:rsidRPr="00D123FB">
        <w:rPr>
          <w:i/>
        </w:rPr>
        <w:sym w:font="Wingdings" w:char="F0E0"/>
      </w:r>
      <w:r w:rsidRPr="00D123FB">
        <w:rPr>
          <w:i/>
        </w:rPr>
        <w:t xml:space="preserve"> Set</w:t>
      </w:r>
      <w:r>
        <w:rPr>
          <w:i/>
        </w:rPr>
        <w:t> </w:t>
      </w:r>
      <w:r w:rsidRPr="00D123FB">
        <w:rPr>
          <w:i/>
        </w:rPr>
        <w:t>Directory</w:t>
      </w:r>
      <w:r w:rsidRPr="00D123FB">
        <w:t xml:space="preserve"> and select the provided folder named </w:t>
      </w:r>
      <w:r w:rsidRPr="00D123FB">
        <w:rPr>
          <w:b/>
        </w:rPr>
        <w:t>RS_Example3</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must contain three sub-folders named </w:t>
      </w:r>
      <w:r w:rsidRPr="00D123FB">
        <w:rPr>
          <w:b/>
          <w:i/>
        </w:rPr>
        <w:lastRenderedPageBreak/>
        <w:t>Inputs</w:t>
      </w:r>
      <w:r w:rsidRPr="00D123FB">
        <w:t xml:space="preserve">, </w:t>
      </w:r>
      <w:r w:rsidRPr="00D123FB">
        <w:rPr>
          <w:b/>
          <w:i/>
        </w:rPr>
        <w:t>Outputs</w:t>
      </w:r>
      <w:r w:rsidRPr="00D123FB">
        <w:t xml:space="preserve"> and </w:t>
      </w:r>
      <w:r w:rsidRPr="00D123FB">
        <w:rPr>
          <w:b/>
          <w:i/>
        </w:rPr>
        <w:t>Output_Maps</w:t>
      </w:r>
      <w:r w:rsidRPr="00D123FB">
        <w:t>; these folders are required by the program and have to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RangeShifter.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r w:rsidRPr="00A86C3C">
        <w:rPr>
          <w:i/>
          <w:iCs/>
        </w:rPr>
        <w:t>Start</w:t>
      </w:r>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r w:rsidRPr="00D123FB">
        <w:rPr>
          <w:i/>
        </w:rPr>
        <w:t>Rmax</w:t>
      </w:r>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r>
        <w:rPr>
          <w:i/>
        </w:rPr>
        <w:t>S.d.</w:t>
      </w:r>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s.d.</w:t>
      </w:r>
      <w:r w:rsidRPr="005920E3">
        <w:t xml:space="preserve"> to 0.3 and the </w:t>
      </w:r>
      <w:r w:rsidRPr="007203E6">
        <w:rPr>
          <w:i/>
        </w:rPr>
        <w:t>Mutation s.d.</w:t>
      </w:r>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on, but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r w:rsidRPr="007203E6">
        <w:rPr>
          <w:i/>
        </w:rPr>
        <w:t>Output_Maps</w:t>
      </w:r>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r w:rsidRPr="005920E3">
        <w:rPr>
          <w:rFonts w:cs="Times New Roman"/>
          <w:i/>
          <w:szCs w:val="24"/>
          <w:lang w:val="en-GB"/>
        </w:rPr>
        <w:t>Inds</w:t>
      </w:r>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lags behind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r w:rsidRPr="007446D2">
        <w:rPr>
          <w:i/>
        </w:rPr>
        <w:t>S.d.</w:t>
      </w:r>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in reality are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emerges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1" w:name="_Toc54110103"/>
      <w:r w:rsidRPr="00D123FB">
        <w:t xml:space="preserve">Exercise </w:t>
      </w:r>
      <w:r>
        <w:t>4</w:t>
      </w:r>
      <w:bookmarkEnd w:id="731"/>
      <w:r w:rsidRPr="00D123FB">
        <w:t xml:space="preserve"> </w:t>
      </w:r>
      <w:bookmarkStart w:id="732" w:name="exercise4"/>
      <w:bookmarkEnd w:id="732"/>
    </w:p>
    <w:p w14:paraId="73516BA4" w14:textId="77777777" w:rsidR="0067520E" w:rsidRPr="00D123FB" w:rsidRDefault="0067520E" w:rsidP="009E434A">
      <w:pPr>
        <w:pStyle w:val="Heading3"/>
        <w:numPr>
          <w:ilvl w:val="2"/>
          <w:numId w:val="14"/>
        </w:numPr>
      </w:pPr>
      <w:bookmarkStart w:id="733" w:name="_Toc54110104"/>
      <w:r>
        <w:t>Landscape-scale connectivity</w:t>
      </w:r>
      <w:r w:rsidRPr="00D123FB">
        <w:t xml:space="preserve"> </w:t>
      </w:r>
      <w:r>
        <w:t>in batch mode</w:t>
      </w:r>
      <w:bookmarkEnd w:id="733"/>
    </w:p>
    <w:p w14:paraId="159B7721" w14:textId="77777777" w:rsidR="0067520E" w:rsidRDefault="0067520E">
      <w:pPr>
        <w:pStyle w:val="Heading4"/>
      </w:pPr>
      <w:r>
        <w:t>Understanding the batch input files</w:t>
      </w:r>
    </w:p>
    <w:p w14:paraId="0835ECE8" w14:textId="77777777" w:rsidR="0067520E" w:rsidRDefault="0067520E">
      <w:r w:rsidRPr="00D123FB">
        <w:t xml:space="preserve">In </w:t>
      </w:r>
      <w:r>
        <w:t>this exercise</w:t>
      </w:r>
      <w:r w:rsidRPr="00D123FB">
        <w:t xml:space="preserve">, RangeShifter is used </w:t>
      </w:r>
      <w:r>
        <w:t xml:space="preserve">to reproduce the simulations in Exercise 2, but in </w:t>
      </w:r>
      <w:hyperlink w:anchor="_Batch_mode" w:history="1">
        <w:r>
          <w:rPr>
            <w:rStyle w:val="Hyperlink"/>
          </w:rPr>
          <w:t>batch </w:t>
        </w:r>
        <w:r w:rsidRPr="004348C6">
          <w:rPr>
            <w:rStyle w:val="Hyperlink"/>
          </w:rPr>
          <w:t>mode</w:t>
        </w:r>
      </w:hyperlink>
      <w:r>
        <w:t>, i.e. all the parameters are provided to the program in a number of files, rather than having to repeatedly alter them through the GUI.</w:t>
      </w:r>
      <w:r w:rsidRPr="00036BC4">
        <w:t xml:space="preserve"> </w:t>
      </w:r>
      <w:r>
        <w:t>Exercise 2 should be completed prior to attempting Exercise 4.</w:t>
      </w:r>
    </w:p>
    <w:p w14:paraId="17CE3170" w14:textId="77777777" w:rsidR="0067520E" w:rsidRDefault="0067520E">
      <w:r>
        <w:rPr>
          <w:szCs w:val="24"/>
        </w:rPr>
        <w:lastRenderedPageBreak/>
        <w:t xml:space="preserve">The </w:t>
      </w:r>
      <w:r w:rsidRPr="0044544A">
        <w:rPr>
          <w:i/>
          <w:szCs w:val="24"/>
        </w:rPr>
        <w:t>Inputs</w:t>
      </w:r>
      <w:r>
        <w:rPr>
          <w:szCs w:val="24"/>
        </w:rPr>
        <w:t xml:space="preserve"> folder for this exercise contains a number of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77777777" w:rsidR="0067520E" w:rsidRDefault="0067520E">
      <w:pPr>
        <w:rPr>
          <w:szCs w:val="24"/>
        </w:rPr>
      </w:pPr>
      <w:r>
        <w:rPr>
          <w:szCs w:val="24"/>
        </w:rPr>
        <w:t xml:space="preserve">Firstly, open the file </w:t>
      </w:r>
      <w:r w:rsidRPr="0044544A">
        <w:rPr>
          <w:i/>
          <w:szCs w:val="24"/>
        </w:rPr>
        <w:t>Control_exercise4.txt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provided that they are placed at the end of the file. You may, if you wish, keep the file open for now as a reminder of the names of the other input files.</w:t>
      </w:r>
    </w:p>
    <w:p w14:paraId="50289795" w14:textId="77777777"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r w:rsidRPr="0044544A">
        <w:rPr>
          <w:i/>
        </w:rPr>
        <w:t>Open with </w:t>
      </w:r>
      <w:r w:rsidRPr="0044544A">
        <w:rPr>
          <w:i/>
        </w:rPr>
        <w:sym w:font="Symbol" w:char="F0AE"/>
      </w:r>
      <w:r w:rsidRPr="0044544A">
        <w:rPr>
          <w:i/>
        </w:rPr>
        <w:t> Excel</w:t>
      </w:r>
      <w:r>
        <w:t xml:space="preserve">). The file contains one header row and one data row specifying parameters for simulation no. 1. Note that the </w:t>
      </w:r>
      <w:r w:rsidRPr="00D55D65">
        <w:rPr>
          <w:i/>
        </w:rPr>
        <w:t>ParameterFile</w:t>
      </w:r>
      <w:r>
        <w:t xml:space="preserve"> governs the content of all other input files (except the </w:t>
      </w:r>
      <w:r w:rsidRPr="0044544A">
        <w:rPr>
          <w:i/>
        </w:rPr>
        <w:t>LandFile</w:t>
      </w:r>
      <w:r>
        <w:t xml:space="preserve">), which therefore must also specify parameters for a single simulation numbered 1. Some columns in the file hold the value -9; this is a place-holder for parameters which are not needed in this particular exercise, e.g. </w:t>
      </w:r>
      <w:r w:rsidRPr="0044544A">
        <w:rPr>
          <w:i/>
        </w:rPr>
        <w:t>GradSteep</w:t>
      </w:r>
      <w:r>
        <w:t xml:space="preserve"> is not needed because </w:t>
      </w:r>
      <w:r w:rsidRPr="0044544A">
        <w:rPr>
          <w:i/>
        </w:rPr>
        <w:t>Gradient</w:t>
      </w:r>
      <w:r>
        <w:t xml:space="preserve"> is 0 (there is no environmental gradient). Note also that it is not possible to visualise movements between patches on the screen in batch mode. Therefore, when setting up a new batch using SMS or CRW as the transfer method, it is advisable to try a few simulations first using the GUI to ensure that the population appears to be behaving as expected. Close the </w:t>
      </w:r>
      <w:r w:rsidRPr="00D55D65">
        <w:rPr>
          <w:i/>
        </w:rPr>
        <w:t>ParameterFile</w:t>
      </w:r>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r w:rsidRPr="0044544A">
        <w:rPr>
          <w:i/>
          <w:szCs w:val="24"/>
        </w:rPr>
        <w:t>LandFile</w:t>
      </w:r>
      <w:r>
        <w:rPr>
          <w:szCs w:val="24"/>
        </w:rPr>
        <w:t xml:space="preserve">, named </w:t>
      </w:r>
      <w:r w:rsidRPr="0044544A">
        <w:rPr>
          <w:i/>
          <w:szCs w:val="24"/>
        </w:rPr>
        <w:t>LandFile_ex4.txt</w:t>
      </w:r>
      <w:r>
        <w:rPr>
          <w:szCs w:val="24"/>
        </w:rPr>
        <w:t xml:space="preserve">. Again, there is one header row and one data row. In order to illustrate that the landscape number is not tied to the simulation number, the landscape has been given an arbitrary number of 37. The next point to note is that the </w:t>
      </w:r>
      <w:r w:rsidRPr="0044544A">
        <w:rPr>
          <w:i/>
          <w:szCs w:val="24"/>
        </w:rPr>
        <w:t>LandscapeFile</w:t>
      </w:r>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RangeShifter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r w:rsidRPr="00BD4FC6">
        <w:rPr>
          <w:i/>
          <w:szCs w:val="24"/>
        </w:rPr>
        <w:t>LandFile</w:t>
      </w:r>
      <w:r>
        <w:rPr>
          <w:szCs w:val="24"/>
        </w:rPr>
        <w:t xml:space="preserve"> specifies an initial distribution file (</w:t>
      </w:r>
      <w:r w:rsidRPr="0044544A">
        <w:rPr>
          <w:i/>
          <w:szCs w:val="24"/>
        </w:rPr>
        <w:t>SpDistFile</w:t>
      </w:r>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r w:rsidRPr="00BD4FC6">
        <w:rPr>
          <w:i/>
          <w:szCs w:val="24"/>
        </w:rPr>
        <w:t>LandFile</w:t>
      </w:r>
      <w:r>
        <w:rPr>
          <w:szCs w:val="24"/>
        </w:rPr>
        <w:t>, but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r w:rsidRPr="0044544A">
        <w:rPr>
          <w:i/>
          <w:szCs w:val="24"/>
        </w:rPr>
        <w:t>TransMatrixFile</w:t>
      </w:r>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r w:rsidRPr="00F102DA">
        <w:rPr>
          <w:i/>
          <w:szCs w:val="24"/>
        </w:rPr>
        <w:t>StageStructFile</w:t>
      </w:r>
      <w:r>
        <w:rPr>
          <w:szCs w:val="24"/>
        </w:rPr>
        <w:t xml:space="preserve"> indicates that the population exhibits density dependence in fecundity (</w:t>
      </w:r>
      <w:r w:rsidRPr="0061290E">
        <w:rPr>
          <w:i/>
          <w:szCs w:val="24"/>
        </w:rPr>
        <w:t>FecDensDep</w:t>
      </w:r>
      <w:r>
        <w:rPr>
          <w:szCs w:val="24"/>
        </w:rPr>
        <w:t xml:space="preserve">), but not in development or survival. Moreover, there are three columns in the </w:t>
      </w:r>
      <w:r w:rsidRPr="0044544A">
        <w:rPr>
          <w:i/>
          <w:szCs w:val="24"/>
        </w:rPr>
        <w:t>StageStructFile</w:t>
      </w:r>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lastRenderedPageBreak/>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r w:rsidRPr="0044544A">
        <w:rPr>
          <w:i/>
          <w:szCs w:val="24"/>
        </w:rPr>
        <w:t>StageDep</w:t>
      </w:r>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r w:rsidRPr="0044544A">
        <w:rPr>
          <w:i/>
          <w:szCs w:val="24"/>
        </w:rPr>
        <w:t>SexDep</w:t>
      </w:r>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Take a look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Movt Process</w:t>
      </w:r>
      <w:r>
        <w:rPr>
          <w:szCs w:val="24"/>
        </w:rPr>
        <w:t xml:space="preserve"> respectively; different formats would apply if transfer were by the kernel or CRW methods. In the </w:t>
      </w:r>
      <w:r w:rsidRPr="00603D35">
        <w:rPr>
          <w:i/>
          <w:szCs w:val="24"/>
        </w:rPr>
        <w:t>TransferFile</w:t>
      </w:r>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r w:rsidRPr="0044544A">
        <w:rPr>
          <w:i/>
          <w:szCs w:val="24"/>
        </w:rPr>
        <w:t>MortHab</w:t>
      </w:r>
      <w:r>
        <w:rPr>
          <w:szCs w:val="24"/>
        </w:rPr>
        <w:t xml:space="preserve"> columns, even though in this exercise, step-dependent mortality risk is not habitat-dependent. Note that the number of </w:t>
      </w:r>
      <w:r w:rsidRPr="00535830">
        <w:rPr>
          <w:i/>
          <w:szCs w:val="24"/>
        </w:rPr>
        <w:t>MortHab</w:t>
      </w:r>
      <w:r>
        <w:rPr>
          <w:szCs w:val="24"/>
        </w:rPr>
        <w:t xml:space="preserve"> and </w:t>
      </w:r>
      <w:r>
        <w:rPr>
          <w:i/>
          <w:szCs w:val="24"/>
        </w:rPr>
        <w:t>CostHab</w:t>
      </w:r>
      <w:r>
        <w:rPr>
          <w:szCs w:val="24"/>
        </w:rPr>
        <w:t xml:space="preserve"> columns depends on the parameter </w:t>
      </w:r>
      <w:r w:rsidRPr="0044544A">
        <w:rPr>
          <w:i/>
          <w:szCs w:val="24"/>
        </w:rPr>
        <w:t>MaxHabitats</w:t>
      </w:r>
      <w:r>
        <w:rPr>
          <w:szCs w:val="24"/>
        </w:rPr>
        <w:t xml:space="preserve"> in the </w:t>
      </w:r>
      <w:r w:rsidRPr="0044544A">
        <w:rPr>
          <w:i/>
          <w:szCs w:val="24"/>
        </w:rPr>
        <w:t>Control file</w:t>
      </w:r>
      <w:r>
        <w:rPr>
          <w:szCs w:val="24"/>
        </w:rPr>
        <w:t xml:space="preserve">, which may be greater than the number of habitats in any particular </w:t>
      </w:r>
      <w:r w:rsidRPr="0044544A">
        <w:rPr>
          <w:i/>
          <w:szCs w:val="24"/>
        </w:rPr>
        <w:t>LandscapeFile</w:t>
      </w:r>
      <w:r>
        <w:rPr>
          <w:szCs w:val="24"/>
        </w:rPr>
        <w:t>. This is to allow a batch to be run against multiple landscapes which do not all have the same number of habitat categories defined.</w:t>
      </w:r>
    </w:p>
    <w:p w14:paraId="4BED59B4" w14:textId="77777777" w:rsidR="0067520E" w:rsidRDefault="0067520E">
      <w:pPr>
        <w:rPr>
          <w:szCs w:val="24"/>
        </w:rPr>
      </w:pPr>
      <w:r>
        <w:rPr>
          <w:szCs w:val="24"/>
        </w:rPr>
        <w:t xml:space="preserve">Finally, take a look at the </w:t>
      </w:r>
      <w:r w:rsidRPr="0044544A">
        <w:rPr>
          <w:i/>
          <w:szCs w:val="24"/>
        </w:rPr>
        <w:t>InitialisationFile_ex4.txt</w:t>
      </w:r>
      <w:r>
        <w:rPr>
          <w:szCs w:val="24"/>
        </w:rPr>
        <w:t xml:space="preserve"> file. This is relatively straightforward to understand, but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34" w:author="Pannetier, Theo" w:date="2024-06-08T21:15:00Z"/>
          <w:szCs w:val="24"/>
        </w:rPr>
      </w:pPr>
      <w:del w:id="735"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36" w:author="Pannetier, Theo" w:date="2024-06-08T21:13:00Z"/>
          <w:szCs w:val="24"/>
        </w:rPr>
      </w:pPr>
      <w:ins w:id="737" w:author="Pannetier, Theo" w:date="2024-06-08T21:16:00Z">
        <w:r>
          <w:rPr>
            <w:szCs w:val="24"/>
          </w:rPr>
          <w:t xml:space="preserve">Move the RangeShifter batch executable into the project directory (i.e., in the same folder containing the Inputs, Output_Maps </w:t>
        </w:r>
      </w:ins>
      <w:ins w:id="738" w:author="Pannetier, Theo" w:date="2024-06-08T21:17:00Z">
        <w:r>
          <w:rPr>
            <w:szCs w:val="24"/>
          </w:rPr>
          <w:t>and Outputs folder for this exercise</w:t>
        </w:r>
      </w:ins>
      <w:ins w:id="739" w:author="Pannetier, Theo" w:date="2024-06-08T21:16:00Z">
        <w:r>
          <w:rPr>
            <w:szCs w:val="24"/>
          </w:rPr>
          <w:t>)</w:t>
        </w:r>
      </w:ins>
      <w:ins w:id="740" w:author="Pannetier, Theo" w:date="2024-06-08T21:17:00Z">
        <w:r>
          <w:rPr>
            <w:szCs w:val="24"/>
          </w:rPr>
          <w:t xml:space="preserve"> and open it to run the batch mode fr</w:t>
        </w:r>
      </w:ins>
      <w:ins w:id="741" w:author="Pannetier, Theo" w:date="2024-06-08T21:18:00Z">
        <w:r>
          <w:rPr>
            <w:szCs w:val="24"/>
          </w:rPr>
          <w:t xml:space="preserve">om the </w:t>
        </w:r>
        <w:r w:rsidRPr="002B6FD4">
          <w:rPr>
            <w:i/>
            <w:iCs/>
            <w:szCs w:val="24"/>
            <w:rPrChange w:id="742"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in order to demonstrate how to deal with input errors. Note the details of the error message, and then </w:t>
      </w:r>
      <w:del w:id="743"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44" w:author="Pannetier, Theo" w:date="2024-06-08T21:09:00Z">
        <w:r w:rsidR="002B6FD4">
          <w:rPr>
            <w:szCs w:val="24"/>
          </w:rPr>
          <w:t>close the program</w:t>
        </w:r>
      </w:ins>
      <w:r>
        <w:rPr>
          <w:szCs w:val="24"/>
        </w:rPr>
        <w:t xml:space="preserve">. </w:t>
      </w:r>
      <w:ins w:id="745" w:author="Pannetier, Theo" w:date="2024-06-08T21:09:00Z">
        <w:r w:rsidR="002B6FD4">
          <w:rPr>
            <w:szCs w:val="24"/>
          </w:rPr>
          <w:t>T</w:t>
        </w:r>
      </w:ins>
      <w:del w:id="746" w:author="Pannetier, Theo" w:date="2024-06-08T21:09:00Z">
        <w:r w:rsidDel="002B6FD4">
          <w:rPr>
            <w:szCs w:val="24"/>
          </w:rPr>
          <w:delText xml:space="preserve">Instead, </w:delText>
        </w:r>
        <w:r w:rsidDel="002B6FD4">
          <w:rPr>
            <w:szCs w:val="24"/>
          </w:rPr>
          <w:lastRenderedPageBreak/>
          <w:delText>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r w:rsidRPr="0044544A">
        <w:rPr>
          <w:i/>
          <w:szCs w:val="24"/>
        </w:rPr>
        <w:t>PropMales</w:t>
      </w:r>
      <w:r>
        <w:rPr>
          <w:szCs w:val="24"/>
        </w:rPr>
        <w:t xml:space="preserve"> column of line 1 of the </w:t>
      </w:r>
      <w:r w:rsidRPr="0044544A">
        <w:rPr>
          <w:i/>
          <w:szCs w:val="24"/>
        </w:rPr>
        <w:t>ParameterFile</w:t>
      </w:r>
      <w:r>
        <w:rPr>
          <w:szCs w:val="24"/>
        </w:rPr>
        <w:t xml:space="preserve">. Open the file </w:t>
      </w:r>
      <w:r w:rsidRPr="0044544A">
        <w:rPr>
          <w:i/>
          <w:szCs w:val="24"/>
        </w:rPr>
        <w:t>ParameterFile_ex4.txt</w:t>
      </w:r>
      <w:r>
        <w:rPr>
          <w:szCs w:val="24"/>
        </w:rPr>
        <w:t xml:space="preserve">, change the value of 0 for </w:t>
      </w:r>
      <w:r w:rsidRPr="00F12B80">
        <w:rPr>
          <w:i/>
          <w:szCs w:val="24"/>
        </w:rPr>
        <w:t>PropMales</w:t>
      </w:r>
      <w:r>
        <w:rPr>
          <w:szCs w:val="24"/>
        </w:rPr>
        <w:t xml:space="preserve"> to the correct value of 0.5 for the balanced sex-ratio population being simulated in this exercise, and save the file. Note that any errors in the </w:t>
      </w:r>
      <w:r w:rsidRPr="00F12B80">
        <w:rPr>
          <w:i/>
          <w:szCs w:val="24"/>
        </w:rPr>
        <w:t>ParameterFile</w:t>
      </w:r>
      <w:r>
        <w:rPr>
          <w:szCs w:val="24"/>
        </w:rPr>
        <w:t xml:space="preserve"> must be corrected before other files are checked (as the number and identity of simulations is taken from the </w:t>
      </w:r>
      <w:r w:rsidRPr="00F12B80">
        <w:rPr>
          <w:i/>
          <w:szCs w:val="24"/>
        </w:rPr>
        <w:t>ParameterFile</w:t>
      </w:r>
      <w:r>
        <w:rPr>
          <w:szCs w:val="24"/>
        </w:rPr>
        <w:t>).</w:t>
      </w:r>
    </w:p>
    <w:p w14:paraId="68179D79" w14:textId="3F98638A" w:rsidR="0067520E" w:rsidRDefault="0067520E">
      <w:pPr>
        <w:rPr>
          <w:szCs w:val="24"/>
        </w:rPr>
      </w:pPr>
      <w:del w:id="747"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r w:rsidRPr="00F12B80">
        <w:rPr>
          <w:i/>
          <w:szCs w:val="24"/>
        </w:rPr>
        <w:t>ParameterFile</w:t>
      </w:r>
      <w:r>
        <w:rPr>
          <w:szCs w:val="24"/>
        </w:rPr>
        <w:t xml:space="preserve">. Take another look at the </w:t>
      </w:r>
      <w:r w:rsidRPr="00F230D7">
        <w:rPr>
          <w:i/>
          <w:szCs w:val="24"/>
        </w:rPr>
        <w:t>BatchLog.txt</w:t>
      </w:r>
      <w:r>
        <w:rPr>
          <w:szCs w:val="24"/>
        </w:rPr>
        <w:t xml:space="preserve"> file. This time, the </w:t>
      </w:r>
      <w:r w:rsidRPr="00F12B80">
        <w:rPr>
          <w:i/>
          <w:szCs w:val="24"/>
        </w:rPr>
        <w:t>ParameterFile</w:t>
      </w:r>
      <w:r>
        <w:rPr>
          <w:szCs w:val="24"/>
        </w:rPr>
        <w:t xml:space="preserve"> should be reported as OK, but there are error messages relating (1) to the resolution of the </w:t>
      </w:r>
      <w:r w:rsidRPr="0044544A">
        <w:rPr>
          <w:i/>
          <w:szCs w:val="24"/>
        </w:rPr>
        <w:t>SpDistFile</w:t>
      </w:r>
      <w:r>
        <w:rPr>
          <w:szCs w:val="24"/>
        </w:rPr>
        <w:t xml:space="preserve"> and (2) to the </w:t>
      </w:r>
      <w:r w:rsidRPr="0044544A">
        <w:rPr>
          <w:i/>
          <w:szCs w:val="24"/>
        </w:rPr>
        <w:t>TransferFile</w:t>
      </w:r>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r w:rsidRPr="0044544A">
        <w:rPr>
          <w:i/>
          <w:szCs w:val="24"/>
        </w:rPr>
        <w:t>cellsize</w:t>
      </w:r>
      <w:r>
        <w:rPr>
          <w:szCs w:val="24"/>
        </w:rPr>
        <w:t xml:space="preserve"> of 10 (metres), the same as the other two landscape files. In fact, the error lies in the </w:t>
      </w:r>
      <w:r w:rsidRPr="00A22AB6">
        <w:rPr>
          <w:i/>
          <w:szCs w:val="24"/>
        </w:rPr>
        <w:t>Control_exercise4.txt</w:t>
      </w:r>
      <w:r>
        <w:rPr>
          <w:szCs w:val="24"/>
        </w:rPr>
        <w:t xml:space="preserve"> file, where </w:t>
      </w:r>
      <w:r w:rsidRPr="0044544A">
        <w:rPr>
          <w:i/>
          <w:szCs w:val="24"/>
        </w:rPr>
        <w:t>DistResolution</w:t>
      </w:r>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r w:rsidRPr="0044544A">
        <w:rPr>
          <w:i/>
          <w:szCs w:val="24"/>
        </w:rPr>
        <w:t>PRmethod</w:t>
      </w:r>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48"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49"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50" w:author="Pannetier, Theo" w:date="2024-06-08T21:10:00Z">
        <w:r w:rsidR="002B6FD4">
          <w:rPr>
            <w:szCs w:val="24"/>
          </w:rPr>
          <w:t>message</w:t>
        </w:r>
      </w:ins>
      <w:r>
        <w:rPr>
          <w:szCs w:val="24"/>
        </w:rPr>
        <w:t xml:space="preserve">; </w:t>
      </w:r>
      <w:del w:id="751" w:author="Pannetier, Theo" w:date="2024-06-08T21:11:00Z">
        <w:r w:rsidDel="002B6FD4">
          <w:rPr>
            <w:szCs w:val="24"/>
          </w:rPr>
          <w:delText>if not</w:delText>
        </w:r>
      </w:del>
      <w:ins w:id="752" w:author="Pannetier, Theo" w:date="2024-06-08T21:11:00Z">
        <w:r w:rsidR="002B6FD4">
          <w:rPr>
            <w:szCs w:val="24"/>
          </w:rPr>
          <w:t>else</w:t>
        </w:r>
      </w:ins>
      <w:r>
        <w:rPr>
          <w:szCs w:val="24"/>
        </w:rPr>
        <w:t xml:space="preserve">, identify and correct the outstanding error(s) before repeating the batch validation procedure. </w:t>
      </w:r>
      <w:del w:id="753"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to close RangeShifter. Now take a look at the output files in the </w:t>
      </w:r>
      <w:r w:rsidRPr="0044544A">
        <w:rPr>
          <w:i/>
          <w:szCs w:val="24"/>
        </w:rPr>
        <w:t>Outputs</w:t>
      </w:r>
      <w:r>
        <w:rPr>
          <w:szCs w:val="24"/>
        </w:rPr>
        <w:t xml:space="preserve"> folder for this exercise. The files should be similar to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r w:rsidRPr="0044544A">
        <w:rPr>
          <w:i/>
          <w:szCs w:val="24"/>
        </w:rPr>
        <w:t>LandFile</w:t>
      </w:r>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namely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w:t>
      </w:r>
      <w:r>
        <w:rPr>
          <w:szCs w:val="24"/>
        </w:rPr>
        <w:lastRenderedPageBreak/>
        <w:t xml:space="preserve">population, whereas the other </w:t>
      </w:r>
      <w:r w:rsidRPr="0044544A">
        <w:rPr>
          <w:szCs w:val="24"/>
        </w:rPr>
        <w:t>experiments</w:t>
      </w:r>
      <w:r>
        <w:rPr>
          <w:szCs w:val="24"/>
        </w:rPr>
        <w:t xml:space="preserve"> require sexual populations. It will therefore need to be run as a separate batch.</w:t>
      </w:r>
    </w:p>
    <w:p w14:paraId="6AF953AF" w14:textId="77777777"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r>
        <w:rPr>
          <w:i/>
        </w:rPr>
        <w:t>StageStructFile</w:t>
      </w:r>
      <w:r>
        <w:t xml:space="preserve">, </w:t>
      </w:r>
      <w:r w:rsidRPr="0044544A">
        <w:rPr>
          <w:i/>
        </w:rPr>
        <w:t>T</w:t>
      </w:r>
      <w:r>
        <w:rPr>
          <w:i/>
        </w:rPr>
        <w:t>ransf</w:t>
      </w:r>
      <w:r w:rsidRPr="00BB07FF">
        <w:rPr>
          <w:i/>
        </w:rPr>
        <w:t>erFile</w:t>
      </w:r>
      <w:r>
        <w:t xml:space="preserve"> and </w:t>
      </w:r>
      <w:r w:rsidRPr="0044544A">
        <w:rPr>
          <w:i/>
        </w:rPr>
        <w:t>I</w:t>
      </w:r>
      <w:r>
        <w:rPr>
          <w:i/>
        </w:rPr>
        <w:t>nitialisation</w:t>
      </w:r>
      <w:r w:rsidRPr="00BB07FF">
        <w:rPr>
          <w:i/>
        </w:rPr>
        <w:t>File</w:t>
      </w:r>
      <w:r>
        <w:t xml:space="preserve">. In the </w:t>
      </w:r>
      <w:r w:rsidRPr="0044544A">
        <w:rPr>
          <w:i/>
        </w:rPr>
        <w:t>EmigrationFile</w:t>
      </w:r>
      <w:r>
        <w:t xml:space="preserve">, all three lines must be copied and changed to </w:t>
      </w:r>
      <w:r w:rsidRPr="0044544A">
        <w:rPr>
          <w:i/>
        </w:rPr>
        <w:t>Simulation</w:t>
      </w:r>
      <w:r>
        <w:t xml:space="preserve"> 2. So far, the second simulation is the same as the first; the critical change is in the </w:t>
      </w:r>
      <w:r w:rsidRPr="0044544A">
        <w:rPr>
          <w:i/>
        </w:rPr>
        <w:t>SettlementFile</w:t>
      </w:r>
      <w:r>
        <w:t xml:space="preserve">, where we now need to specify different behaviour for the two sexes. Copy the existing single line twice, and change both new lines to </w:t>
      </w:r>
      <w:r w:rsidRPr="000F78E8">
        <w:rPr>
          <w:i/>
        </w:rPr>
        <w:t>Simulation</w:t>
      </w:r>
      <w:r>
        <w:t xml:space="preserve"> 2. Then, on the first of these new lines change </w:t>
      </w:r>
      <w:r w:rsidRPr="00D07062">
        <w:rPr>
          <w:i/>
        </w:rPr>
        <w:t>Se</w:t>
      </w:r>
      <w:r>
        <w:rPr>
          <w:i/>
        </w:rPr>
        <w:t>xDep</w:t>
      </w:r>
      <w:r>
        <w:t xml:space="preserve"> to 1</w:t>
      </w:r>
      <w:r w:rsidRPr="00244ADF">
        <w:t xml:space="preserve"> </w:t>
      </w:r>
      <w:r>
        <w:t xml:space="preserve">and </w:t>
      </w:r>
      <w:r>
        <w:rPr>
          <w:i/>
        </w:rPr>
        <w:t>FindMate</w:t>
      </w:r>
      <w:r>
        <w:t xml:space="preserve"> to 0, and on the second new line change </w:t>
      </w:r>
      <w:r w:rsidRPr="00D07062">
        <w:rPr>
          <w:i/>
        </w:rPr>
        <w:t>Se</w:t>
      </w:r>
      <w:r>
        <w:rPr>
          <w:i/>
        </w:rPr>
        <w:t>xDep</w:t>
      </w:r>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r w:rsidRPr="000F78E8">
        <w:rPr>
          <w:i/>
          <w:szCs w:val="24"/>
        </w:rPr>
        <w:t>SettlementFile</w:t>
      </w:r>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r w:rsidRPr="002F49B1">
        <w:rPr>
          <w:i/>
          <w:szCs w:val="24"/>
        </w:rPr>
        <w:t>BatchNum</w:t>
      </w:r>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r w:rsidRPr="0044544A">
        <w:rPr>
          <w:i/>
          <w:szCs w:val="24"/>
        </w:rPr>
        <w:t>SettlementFile</w:t>
      </w:r>
      <w:r>
        <w:rPr>
          <w:szCs w:val="24"/>
        </w:rPr>
        <w:t xml:space="preserve">). The key change for Experiment (d) is to specify habitat-dependent mortality risk, and so in the </w:t>
      </w:r>
      <w:r w:rsidRPr="0044544A">
        <w:rPr>
          <w:i/>
          <w:szCs w:val="24"/>
        </w:rPr>
        <w:t>TransferFile</w:t>
      </w:r>
      <w:r>
        <w:rPr>
          <w:szCs w:val="24"/>
        </w:rPr>
        <w:t xml:space="preserve">, the </w:t>
      </w:r>
      <w:r w:rsidRPr="0044544A">
        <w:rPr>
          <w:i/>
          <w:szCs w:val="24"/>
        </w:rPr>
        <w:t>SMtype</w:t>
      </w:r>
      <w:r>
        <w:rPr>
          <w:szCs w:val="24"/>
        </w:rPr>
        <w:t xml:space="preserve"> column must be changed to 1, and the seven </w:t>
      </w:r>
      <w:r w:rsidRPr="0044544A">
        <w:rPr>
          <w:i/>
          <w:szCs w:val="24"/>
        </w:rPr>
        <w:t>MortHab</w:t>
      </w:r>
      <w:r>
        <w:rPr>
          <w:szCs w:val="24"/>
        </w:rPr>
        <w:t xml:space="preserve"> columns must be set to 0, 0, 0, 0.01, 0.01, 0.02 and 0.05 in sequence.</w:t>
      </w:r>
    </w:p>
    <w:p w14:paraId="54E150DA" w14:textId="77777777" w:rsidR="0067520E" w:rsidRDefault="0067520E">
      <w:pPr>
        <w:rPr>
          <w:szCs w:val="24"/>
        </w:rPr>
      </w:pPr>
      <w:r>
        <w:rPr>
          <w:szCs w:val="24"/>
        </w:rPr>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r w:rsidRPr="0044544A">
        <w:rPr>
          <w:i/>
          <w:szCs w:val="24"/>
        </w:rPr>
        <w:t>Output_</w:t>
      </w:r>
      <w:r>
        <w:rPr>
          <w:i/>
          <w:szCs w:val="24"/>
        </w:rPr>
        <w:t>M</w:t>
      </w:r>
      <w:r w:rsidRPr="0044544A">
        <w:rPr>
          <w:i/>
          <w:szCs w:val="24"/>
        </w:rPr>
        <w:t>aps</w:t>
      </w:r>
      <w:r>
        <w:rPr>
          <w:szCs w:val="24"/>
        </w:rPr>
        <w:t xml:space="preserve"> folders), or, in the same working directory, by allocating a different </w:t>
      </w:r>
      <w:r w:rsidRPr="005E5333">
        <w:rPr>
          <w:i/>
          <w:szCs w:val="24"/>
        </w:rPr>
        <w:t>BatchNum</w:t>
      </w:r>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r w:rsidRPr="0044544A">
        <w:rPr>
          <w:i/>
          <w:szCs w:val="24"/>
        </w:rPr>
        <w:t>LandFile</w:t>
      </w:r>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r w:rsidRPr="002F49B1">
        <w:rPr>
          <w:i/>
          <w:szCs w:val="24"/>
        </w:rPr>
        <w:t>BatchNum</w:t>
      </w:r>
      <w:r>
        <w:rPr>
          <w:szCs w:val="24"/>
        </w:rPr>
        <w:t xml:space="preserve"> to some previously unused number, e.g. 99, set </w:t>
      </w:r>
      <w:r w:rsidRPr="0044544A">
        <w:rPr>
          <w:i/>
          <w:szCs w:val="24"/>
        </w:rPr>
        <w:t>Reproduction</w:t>
      </w:r>
      <w:r>
        <w:rPr>
          <w:szCs w:val="24"/>
        </w:rPr>
        <w:t xml:space="preserve"> to 0, and add ‘C’ to all the file names (except the </w:t>
      </w:r>
      <w:r w:rsidRPr="005522A6">
        <w:rPr>
          <w:i/>
          <w:szCs w:val="24"/>
        </w:rPr>
        <w:t>LandFile</w:t>
      </w:r>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r w:rsidRPr="0044544A">
        <w:rPr>
          <w:i/>
          <w:szCs w:val="24"/>
        </w:rPr>
        <w:t>ParameterFile</w:t>
      </w:r>
      <w:r>
        <w:rPr>
          <w:szCs w:val="24"/>
        </w:rPr>
        <w:t xml:space="preserve">; change the name of the </w:t>
      </w:r>
      <w:r w:rsidRPr="0044544A">
        <w:rPr>
          <w:i/>
          <w:szCs w:val="24"/>
        </w:rPr>
        <w:t>TransMatrixFile</w:t>
      </w:r>
      <w:r>
        <w:rPr>
          <w:szCs w:val="24"/>
        </w:rPr>
        <w:t xml:space="preserve"> in the </w:t>
      </w:r>
      <w:r w:rsidRPr="0044544A">
        <w:rPr>
          <w:i/>
          <w:szCs w:val="24"/>
        </w:rPr>
        <w:t>StageStructFile</w:t>
      </w:r>
      <w:r>
        <w:rPr>
          <w:szCs w:val="24"/>
        </w:rPr>
        <w:t xml:space="preserve">, and in the new </w:t>
      </w:r>
      <w:r w:rsidRPr="00984BDA">
        <w:rPr>
          <w:i/>
          <w:szCs w:val="24"/>
        </w:rPr>
        <w:t>TransMatrixFile</w:t>
      </w:r>
      <w:r>
        <w:rPr>
          <w:szCs w:val="24"/>
        </w:rPr>
        <w:t xml:space="preserve"> itself, set the fecundity of stage 2 to 2.5; change </w:t>
      </w:r>
      <w:r>
        <w:rPr>
          <w:i/>
          <w:szCs w:val="24"/>
        </w:rPr>
        <w:t>FindMate</w:t>
      </w:r>
      <w:r>
        <w:rPr>
          <w:szCs w:val="24"/>
        </w:rPr>
        <w:t xml:space="preserve"> to 0 in the </w:t>
      </w:r>
      <w:r w:rsidRPr="0044544A">
        <w:rPr>
          <w:i/>
          <w:szCs w:val="24"/>
        </w:rPr>
        <w:t>SettlementFile</w:t>
      </w:r>
      <w:r>
        <w:rPr>
          <w:szCs w:val="24"/>
        </w:rPr>
        <w:t xml:space="preserve">; change </w:t>
      </w:r>
      <w:r w:rsidRPr="0044544A">
        <w:rPr>
          <w:i/>
          <w:szCs w:val="24"/>
        </w:rPr>
        <w:t>IndsHa</w:t>
      </w:r>
      <w:r>
        <w:rPr>
          <w:szCs w:val="24"/>
        </w:rPr>
        <w:t xml:space="preserve"> to 5</w:t>
      </w:r>
      <w:r w:rsidRPr="00E732A7">
        <w:rPr>
          <w:szCs w:val="24"/>
        </w:rPr>
        <w:t xml:space="preserve"> </w:t>
      </w:r>
      <w:r>
        <w:rPr>
          <w:szCs w:val="24"/>
        </w:rPr>
        <w:t xml:space="preserve">in the </w:t>
      </w:r>
      <w:r w:rsidRPr="0044544A">
        <w:rPr>
          <w:i/>
          <w:szCs w:val="24"/>
        </w:rPr>
        <w:t>InitialisationFile</w:t>
      </w:r>
      <w:r>
        <w:rPr>
          <w:szCs w:val="24"/>
        </w:rPr>
        <w:t xml:space="preserve">. Run the batch, taking care to select the new </w:t>
      </w:r>
      <w:r w:rsidRPr="00AF395C">
        <w:rPr>
          <w:i/>
          <w:szCs w:val="24"/>
        </w:rPr>
        <w:t>Control file</w:t>
      </w:r>
      <w:r>
        <w:rPr>
          <w:szCs w:val="24"/>
        </w:rPr>
        <w:t xml:space="preserve">, and, provided that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754" w:name="_Toc457377030"/>
      <w:r>
        <w:lastRenderedPageBreak/>
        <w:br w:type="page"/>
      </w:r>
    </w:p>
    <w:p w14:paraId="661B5CB0" w14:textId="0AB8ED66" w:rsidR="005C0200" w:rsidRPr="00D123FB" w:rsidRDefault="005C0200" w:rsidP="005C0200">
      <w:pPr>
        <w:pStyle w:val="Heading2"/>
        <w:numPr>
          <w:ilvl w:val="1"/>
          <w:numId w:val="14"/>
        </w:numPr>
      </w:pPr>
      <w:bookmarkStart w:id="755" w:name="_Toc54110105"/>
      <w:r w:rsidRPr="00D123FB">
        <w:lastRenderedPageBreak/>
        <w:t xml:space="preserve">Exercise </w:t>
      </w:r>
      <w:bookmarkEnd w:id="754"/>
      <w:r>
        <w:t>5</w:t>
      </w:r>
      <w:bookmarkEnd w:id="755"/>
      <w:r w:rsidRPr="00D123FB">
        <w:t xml:space="preserve"> </w:t>
      </w:r>
    </w:p>
    <w:p w14:paraId="42BFB6B6" w14:textId="77777777" w:rsidR="005C0200" w:rsidRPr="00D123FB" w:rsidRDefault="005C0200" w:rsidP="005C0200">
      <w:pPr>
        <w:pStyle w:val="Heading3"/>
        <w:numPr>
          <w:ilvl w:val="2"/>
          <w:numId w:val="14"/>
        </w:numPr>
      </w:pPr>
      <w:bookmarkStart w:id="756" w:name="_Toc54110106"/>
      <w:r>
        <w:t xml:space="preserve">Introduction to genetics in </w:t>
      </w:r>
      <w:r w:rsidRPr="00D123FB">
        <w:t>RangeShifter</w:t>
      </w:r>
      <w:r>
        <w:t xml:space="preserve"> v2</w:t>
      </w:r>
      <w:bookmarkEnd w:id="756"/>
    </w:p>
    <w:p w14:paraId="4FD137BD" w14:textId="72E86046" w:rsidR="005C0200" w:rsidRDefault="005C0200" w:rsidP="005C0200">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r w:rsidRPr="00F3526D">
        <w:rPr>
          <w:i/>
        </w:rPr>
        <w:t>Batchmode</w:t>
      </w:r>
      <w:r>
        <w:t xml:space="preserve"> folder, especially with regard to how to set up the </w:t>
      </w:r>
      <w:r w:rsidRPr="00F3526D">
        <w:rPr>
          <w:i/>
        </w:rPr>
        <w:t>GeneticsFile</w:t>
      </w:r>
      <w:r>
        <w:t xml:space="preserve"> and the </w:t>
      </w:r>
      <w:del w:id="757" w:author="Pannetier, Theo" w:date="2024-06-08T19:22:00Z">
        <w:r w:rsidRPr="00F3526D" w:rsidDel="00A27D76">
          <w:rPr>
            <w:i/>
          </w:rPr>
          <w:delText>Archfile</w:delText>
        </w:r>
      </w:del>
      <w:ins w:id="758" w:author="Pannetier, Theo" w:date="2024-06-08T19:22:00Z">
        <w:r w:rsidR="00A27D76">
          <w:rPr>
            <w:i/>
          </w:rPr>
          <w:t>TraitsFile</w:t>
        </w:r>
      </w:ins>
      <w:r>
        <w:t xml:space="preserve">. Additionally, you will gain further familiarity with some of the output files which </w:t>
      </w:r>
      <w:r w:rsidRPr="00D123FB">
        <w:t xml:space="preserve">RangeShifter </w:t>
      </w:r>
      <w:r>
        <w:t>can produce, and develop some techniques for visualising the output.</w:t>
      </w:r>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77777777" w:rsidR="005C0200" w:rsidRDefault="005C0200" w:rsidP="005C0200">
      <w:pPr>
        <w:pStyle w:val="Normalnumbered"/>
      </w:pPr>
      <w:r>
        <w:t xml:space="preserve">The artificially generated landscape is </w:t>
      </w:r>
      <w:r w:rsidRPr="006A763B">
        <w:t xml:space="preserve">100 rows by 100 columns, and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r w:rsidRPr="001D7F06">
        <w:rPr>
          <w:i/>
        </w:rPr>
        <w:t>ParameterFile</w:t>
      </w:r>
      <w:r>
        <w:t>).</w:t>
      </w:r>
    </w:p>
    <w:p w14:paraId="050FA318" w14:textId="77777777" w:rsidR="005C0200" w:rsidRPr="009F0226" w:rsidRDefault="005C0200" w:rsidP="005C0200">
      <w:pPr>
        <w:pStyle w:val="Normalnumbered"/>
      </w:pPr>
      <w:r w:rsidRPr="009F0226">
        <w:t xml:space="preserve">The demography of the species is sexual (simple model) and stage-structured, having just two stages (juveniles and adults). Maximum fecundity is 6.0 (set in the </w:t>
      </w:r>
      <w:r w:rsidRPr="009F0226">
        <w:rPr>
          <w:i/>
        </w:rPr>
        <w:t>TransMatrixFile</w:t>
      </w:r>
      <w:r w:rsidRPr="009F0226">
        <w:t xml:space="preserve">) and density-dependent (but not stage-dependent). For the suitable habitat, set the </w:t>
      </w:r>
      <w:r w:rsidRPr="009F0226">
        <w:rPr>
          <w:i/>
        </w:rPr>
        <w:t>1/b</w:t>
      </w:r>
      <w:r w:rsidRPr="009F0226">
        <w:t xml:space="preserve"> parameter to 50 inds/ha (NB </w:t>
      </w:r>
      <w:r w:rsidRPr="009F0226">
        <w:rPr>
          <w:i/>
        </w:rPr>
        <w:t>1/b</w:t>
      </w:r>
      <w:r w:rsidRPr="009F0226">
        <w:t xml:space="preserve"> is represented by the column </w:t>
      </w:r>
      <w:r w:rsidRPr="009F0226">
        <w:rPr>
          <w:i/>
        </w:rPr>
        <w:t>K1</w:t>
      </w:r>
      <w:r w:rsidRPr="009F0226">
        <w:t xml:space="preserve"> in the </w:t>
      </w:r>
      <w:r w:rsidRPr="009F0226">
        <w:rPr>
          <w:i/>
        </w:rPr>
        <w:t>ParameterFile</w:t>
      </w:r>
      <w:r w:rsidRPr="009F0226">
        <w:t>).</w:t>
      </w:r>
    </w:p>
    <w:p w14:paraId="2AB797BE" w14:textId="77777777" w:rsidR="00A27D76" w:rsidRDefault="005C0200" w:rsidP="005C0200">
      <w:pPr>
        <w:pStyle w:val="Normalnumbered"/>
        <w:rPr>
          <w:ins w:id="759" w:author="Pannetier, Theo" w:date="2024-06-08T19:23:00Z"/>
        </w:rPr>
      </w:pPr>
      <w:r w:rsidRPr="009F0226">
        <w:t xml:space="preserve">Emigration is density-dependent, sex-dependent and exhibits individual variability. Only the juvenile stage may emigrate. The initial trait distributions </w:t>
      </w:r>
      <w:del w:id="760" w:author="Pannetier, Theo" w:date="2024-06-08T19:21:00Z">
        <w:r w:rsidRPr="009F0226" w:rsidDel="00A27D76">
          <w:delText xml:space="preserve">are </w:delText>
        </w:r>
      </w:del>
      <w:ins w:id="761" w:author="Pannetier, Theo" w:date="2024-06-08T19:21:00Z">
        <w:r w:rsidR="00A27D76">
          <w:t>(</w:t>
        </w:r>
      </w:ins>
      <w:r w:rsidRPr="009F0226">
        <w:t>the same for both sexes</w:t>
      </w:r>
      <w:ins w:id="762" w:author="Pannetier, Theo" w:date="2024-06-08T19:21:00Z">
        <w:r w:rsidR="00A27D76">
          <w:t>)</w:t>
        </w:r>
      </w:ins>
      <w:del w:id="763" w:author="Pannetier, Theo" w:date="2024-06-08T19:21:00Z">
        <w:r w:rsidRPr="009F0226" w:rsidDel="00A27D76">
          <w:delText xml:space="preserve">, and </w:delText>
        </w:r>
      </w:del>
      <w:r w:rsidRPr="009F0226">
        <w:t xml:space="preserve">should be </w:t>
      </w:r>
      <w:ins w:id="764" w:author="Pannetier, Theo" w:date="2024-06-08T19:21:00Z">
        <w:r w:rsidR="00A27D76">
          <w:t>normal distributions with the following parameters:</w:t>
        </w:r>
      </w:ins>
      <w:del w:id="765" w:author="Pannetier, Theo" w:date="2024-06-08T19:23:00Z">
        <w:r w:rsidRPr="009F0226" w:rsidDel="00A27D76">
          <w:delText xml:space="preserve">set as follows </w:delText>
        </w:r>
      </w:del>
    </w:p>
    <w:p w14:paraId="4022BC0A" w14:textId="63C0D4B3" w:rsidR="00A27D76" w:rsidRPr="00A27D76" w:rsidRDefault="005C0200" w:rsidP="00A27D76">
      <w:pPr>
        <w:pStyle w:val="Normalnumbered"/>
        <w:numPr>
          <w:ilvl w:val="1"/>
          <w:numId w:val="65"/>
        </w:numPr>
        <w:rPr>
          <w:ins w:id="766" w:author="Pannetier, Theo" w:date="2024-06-08T19:23:00Z"/>
          <w:rPrChange w:id="767" w:author="Pannetier, Theo" w:date="2024-06-08T19:23:00Z">
            <w:rPr>
              <w:ins w:id="768" w:author="Pannetier, Theo" w:date="2024-06-08T19:23:00Z"/>
              <w:i/>
            </w:rPr>
          </w:rPrChange>
        </w:rPr>
      </w:pPr>
      <w:r w:rsidRPr="009F0226">
        <w:rPr>
          <w:i/>
        </w:rPr>
        <w:t>D0</w:t>
      </w:r>
      <w:ins w:id="769" w:author="Pannetier, Theo" w:date="2024-06-08T19:23:00Z">
        <w:r w:rsidR="00A27D76">
          <w:rPr>
            <w:i/>
          </w:rPr>
          <w:t xml:space="preserve"> m</w:t>
        </w:r>
      </w:ins>
      <w:del w:id="770" w:author="Pannetier, Theo" w:date="2024-06-08T19:23:00Z">
        <w:r w:rsidRPr="009F0226" w:rsidDel="00A27D76">
          <w:rPr>
            <w:i/>
          </w:rPr>
          <w:delText>M</w:delText>
        </w:r>
      </w:del>
      <w:r w:rsidRPr="009F0226">
        <w:rPr>
          <w:i/>
        </w:rPr>
        <w:t>ean</w:t>
      </w:r>
      <w:r w:rsidRPr="009F0226">
        <w:t> = 0.</w:t>
      </w:r>
      <w:ins w:id="771" w:author="Pannetier, Theo" w:date="2024-06-08T19:24:00Z">
        <w:r w:rsidR="00A27D76">
          <w:t>0</w:t>
        </w:r>
      </w:ins>
      <w:r w:rsidRPr="009F0226">
        <w:t>5</w:t>
      </w:r>
      <w:del w:id="772" w:author="Pannetier, Theo" w:date="2024-06-08T19:23:00Z">
        <w:r w:rsidRPr="009F0226" w:rsidDel="00A27D76">
          <w:delText xml:space="preserve">, </w:delText>
        </w:r>
        <w:r w:rsidRPr="009F0226" w:rsidDel="00A27D76">
          <w:rPr>
            <w:i/>
          </w:rPr>
          <w:delText>D0SD</w:delText>
        </w:r>
      </w:del>
      <w:ins w:id="773" w:author="Pannetier, Theo" w:date="2024-06-08T19:23:00Z">
        <w:r w:rsidR="00A27D76">
          <w:rPr>
            <w:i/>
          </w:rPr>
          <w:t>s.d.</w:t>
        </w:r>
      </w:ins>
      <w:r w:rsidRPr="009F0226">
        <w:t> = 0.</w:t>
      </w:r>
      <w:ins w:id="774" w:author="Pannetier, Theo" w:date="2024-06-08T19:24:00Z">
        <w:r w:rsidR="00A27D76">
          <w:t>0</w:t>
        </w:r>
      </w:ins>
      <w:r w:rsidRPr="009F0226">
        <w:t xml:space="preserve">1, </w:t>
      </w:r>
      <w:del w:id="775" w:author="Pannetier, Theo" w:date="2024-06-08T19:21:00Z">
        <w:r w:rsidRPr="009F0226" w:rsidDel="00A27D76">
          <w:rPr>
            <w:i/>
          </w:rPr>
          <w:delText>D0Scale</w:delText>
        </w:r>
        <w:r w:rsidRPr="009F0226" w:rsidDel="00A27D76">
          <w:delText> = 0.1,</w:delText>
        </w:r>
        <w:r w:rsidRPr="009F0226" w:rsidDel="00A27D76">
          <w:rPr>
            <w:i/>
          </w:rPr>
          <w:delText xml:space="preserve"> </w:delText>
        </w:r>
      </w:del>
    </w:p>
    <w:p w14:paraId="337E66D7" w14:textId="77777777" w:rsidR="00A27D76" w:rsidRPr="00A27D76" w:rsidRDefault="00A27D76" w:rsidP="00A27D76">
      <w:pPr>
        <w:pStyle w:val="Normalnumbered"/>
        <w:numPr>
          <w:ilvl w:val="1"/>
          <w:numId w:val="65"/>
        </w:numPr>
        <w:rPr>
          <w:ins w:id="776" w:author="Pannetier, Theo" w:date="2024-06-08T19:24:00Z"/>
          <w:rPrChange w:id="777" w:author="Pannetier, Theo" w:date="2024-06-08T19:24:00Z">
            <w:rPr>
              <w:ins w:id="778" w:author="Pannetier, Theo" w:date="2024-06-08T19:24:00Z"/>
              <w:i/>
            </w:rPr>
          </w:rPrChange>
        </w:rPr>
      </w:pPr>
      <w:r w:rsidRPr="009F0226">
        <w:rPr>
          <w:i/>
        </w:rPr>
        <w:t>A</w:t>
      </w:r>
      <w:r w:rsidR="005C0200" w:rsidRPr="009F0226">
        <w:rPr>
          <w:i/>
        </w:rPr>
        <w:t>lpha</w:t>
      </w:r>
      <w:ins w:id="779" w:author="Pannetier, Theo" w:date="2024-06-08T19:23:00Z">
        <w:r>
          <w:rPr>
            <w:i/>
          </w:rPr>
          <w:t xml:space="preserve"> m</w:t>
        </w:r>
      </w:ins>
      <w:del w:id="780" w:author="Pannetier, Theo" w:date="2024-06-08T19:23:00Z">
        <w:r w:rsidR="005C0200" w:rsidRPr="009F0226" w:rsidDel="00A27D76">
          <w:rPr>
            <w:i/>
          </w:rPr>
          <w:delText>M</w:delText>
        </w:r>
      </w:del>
      <w:r w:rsidR="005C0200" w:rsidRPr="009F0226">
        <w:rPr>
          <w:i/>
        </w:rPr>
        <w:t>ean</w:t>
      </w:r>
      <w:r w:rsidR="005C0200" w:rsidRPr="009F0226">
        <w:t> = </w:t>
      </w:r>
      <w:ins w:id="781" w:author="Pannetier, Theo" w:date="2024-06-08T19:23:00Z">
        <w:r>
          <w:t>2</w:t>
        </w:r>
      </w:ins>
      <w:del w:id="782" w:author="Pannetier, Theo" w:date="2024-06-08T19:23:00Z">
        <w:r w:rsidR="005C0200" w:rsidRPr="009F0226" w:rsidDel="00A27D76">
          <w:delText>1</w:delText>
        </w:r>
      </w:del>
      <w:r w:rsidR="005C0200" w:rsidRPr="009F0226">
        <w:t xml:space="preserve">0.0, </w:t>
      </w:r>
      <w:del w:id="783" w:author="Pannetier, Theo" w:date="2024-06-08T19:24:00Z">
        <w:r w:rsidR="005C0200" w:rsidRPr="009F0226" w:rsidDel="00A27D76">
          <w:rPr>
            <w:i/>
          </w:rPr>
          <w:delText>alphaSD</w:delText>
        </w:r>
      </w:del>
      <w:ins w:id="784" w:author="Pannetier, Theo" w:date="2024-06-08T19:24:00Z">
        <w:r>
          <w:rPr>
            <w:i/>
          </w:rPr>
          <w:t>s.d.</w:t>
        </w:r>
      </w:ins>
      <w:r w:rsidR="005C0200" w:rsidRPr="009F0226">
        <w:t> = </w:t>
      </w:r>
      <w:ins w:id="785" w:author="Pannetier, Theo" w:date="2024-06-08T19:24:00Z">
        <w:r>
          <w:t>4</w:t>
        </w:r>
      </w:ins>
      <w:del w:id="786" w:author="Pannetier, Theo" w:date="2024-06-08T19:24:00Z">
        <w:r w:rsidR="005C0200" w:rsidRPr="009F0226" w:rsidDel="00A27D76">
          <w:delText>2</w:delText>
        </w:r>
      </w:del>
      <w:r w:rsidR="005C0200" w:rsidRPr="009F0226">
        <w:t xml:space="preserve">.0, </w:t>
      </w:r>
      <w:del w:id="787" w:author="Pannetier, Theo" w:date="2024-06-08T19:21:00Z">
        <w:r w:rsidR="005C0200" w:rsidRPr="009F0226" w:rsidDel="00A27D76">
          <w:rPr>
            <w:i/>
          </w:rPr>
          <w:delText>alphaScale</w:delText>
        </w:r>
        <w:r w:rsidR="005C0200" w:rsidRPr="009F0226" w:rsidDel="00A27D76">
          <w:delText> = 2.0,</w:delText>
        </w:r>
        <w:r w:rsidR="005C0200" w:rsidRPr="009F0226" w:rsidDel="00A27D76">
          <w:rPr>
            <w:i/>
          </w:rPr>
          <w:delText xml:space="preserve"> </w:delText>
        </w:r>
      </w:del>
    </w:p>
    <w:p w14:paraId="43F08B96" w14:textId="5F0E325E" w:rsidR="005C0200" w:rsidRPr="009F0226" w:rsidRDefault="00A27D76">
      <w:pPr>
        <w:pStyle w:val="Normalnumbered"/>
        <w:numPr>
          <w:ilvl w:val="1"/>
          <w:numId w:val="65"/>
        </w:numPr>
        <w:pPrChange w:id="788" w:author="Pannetier, Theo" w:date="2024-06-08T19:23:00Z">
          <w:pPr>
            <w:pStyle w:val="Normalnumbered"/>
          </w:pPr>
        </w:pPrChange>
      </w:pPr>
      <w:r w:rsidRPr="009F0226">
        <w:rPr>
          <w:i/>
        </w:rPr>
        <w:t>B</w:t>
      </w:r>
      <w:r w:rsidR="005C0200" w:rsidRPr="009F0226">
        <w:rPr>
          <w:i/>
        </w:rPr>
        <w:t>eta</w:t>
      </w:r>
      <w:ins w:id="789" w:author="Pannetier, Theo" w:date="2024-06-08T19:25:00Z">
        <w:r>
          <w:rPr>
            <w:i/>
          </w:rPr>
          <w:t xml:space="preserve"> m</w:t>
        </w:r>
      </w:ins>
      <w:del w:id="790" w:author="Pannetier, Theo" w:date="2024-06-08T19:25:00Z">
        <w:r w:rsidR="005C0200" w:rsidRPr="009F0226" w:rsidDel="00A27D76">
          <w:rPr>
            <w:i/>
          </w:rPr>
          <w:delText>M</w:delText>
        </w:r>
      </w:del>
      <w:r w:rsidR="005C0200" w:rsidRPr="009F0226">
        <w:rPr>
          <w:i/>
        </w:rPr>
        <w:t>ean</w:t>
      </w:r>
      <w:r w:rsidR="005C0200" w:rsidRPr="009F0226">
        <w:t> = </w:t>
      </w:r>
      <w:ins w:id="791" w:author="Pannetier, Theo" w:date="2024-06-08T19:25:00Z">
        <w:r>
          <w:t>0.2</w:t>
        </w:r>
      </w:ins>
      <w:del w:id="792" w:author="Pannetier, Theo" w:date="2024-06-08T19:25:00Z">
        <w:r w:rsidR="005C0200" w:rsidRPr="009F0226" w:rsidDel="00A27D76">
          <w:delText>1.0</w:delText>
        </w:r>
      </w:del>
      <w:r w:rsidR="005C0200" w:rsidRPr="009F0226">
        <w:t xml:space="preserve">, </w:t>
      </w:r>
      <w:ins w:id="793" w:author="Pannetier, Theo" w:date="2024-06-08T19:25:00Z">
        <w:r>
          <w:rPr>
            <w:i/>
          </w:rPr>
          <w:t>s.d.</w:t>
        </w:r>
      </w:ins>
      <w:del w:id="794" w:author="Pannetier, Theo" w:date="2024-06-08T19:25:00Z">
        <w:r w:rsidR="005C0200" w:rsidRPr="009F0226" w:rsidDel="00A27D76">
          <w:rPr>
            <w:i/>
          </w:rPr>
          <w:delText>betaSD</w:delText>
        </w:r>
      </w:del>
      <w:r w:rsidR="005C0200" w:rsidRPr="009F0226">
        <w:t> = 0.</w:t>
      </w:r>
      <w:ins w:id="795" w:author="Pannetier, Theo" w:date="2024-06-08T19:25:00Z">
        <w:r>
          <w:t>04</w:t>
        </w:r>
      </w:ins>
      <w:del w:id="796" w:author="Pannetier, Theo" w:date="2024-06-08T19:25:00Z">
        <w:r w:rsidR="005C0200" w:rsidRPr="009F0226" w:rsidDel="00A27D76">
          <w:delText>2</w:delText>
        </w:r>
      </w:del>
      <w:del w:id="797" w:author="Pannetier, Theo" w:date="2024-06-08T19:22:00Z">
        <w:r w:rsidR="005C0200" w:rsidRPr="009F0226" w:rsidDel="00A27D76">
          <w:delText xml:space="preserve">, </w:delText>
        </w:r>
        <w:r w:rsidR="005C0200" w:rsidRPr="009F0226" w:rsidDel="00A27D76">
          <w:rPr>
            <w:i/>
          </w:rPr>
          <w:delText>betaScale</w:delText>
        </w:r>
        <w:r w:rsidR="005C0200" w:rsidRPr="009F0226" w:rsidDel="00A27D76">
          <w:delText> = 0.2.</w:delText>
        </w:r>
      </w:del>
    </w:p>
    <w:p w14:paraId="7E27D859" w14:textId="77777777" w:rsidR="005C0200" w:rsidRDefault="005C0200" w:rsidP="005C0200">
      <w:pPr>
        <w:pStyle w:val="Normalnumbered"/>
      </w:pPr>
      <w:r>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r w:rsidRPr="00A32856">
        <w:rPr>
          <w:i/>
        </w:rPr>
        <w:t>GoalType</w:t>
      </w:r>
      <w:r>
        <w:t xml:space="preserve"> = 2, </w:t>
      </w:r>
      <w:r w:rsidRPr="00A32856">
        <w:rPr>
          <w:i/>
        </w:rPr>
        <w:t>G</w:t>
      </w:r>
      <w:r>
        <w:rPr>
          <w:i/>
        </w:rPr>
        <w:t>B</w:t>
      </w:r>
      <w:r>
        <w:t xml:space="preserve"> = 1.2, </w:t>
      </w:r>
      <w:r w:rsidRPr="00A32856">
        <w:rPr>
          <w:i/>
        </w:rPr>
        <w:t>AlphaDB</w:t>
      </w:r>
      <w:r>
        <w:t xml:space="preserve"> = 0.0001 and </w:t>
      </w:r>
      <w:r w:rsidRPr="00A32856">
        <w:rPr>
          <w:i/>
        </w:rPr>
        <w:t>BetaDB</w:t>
      </w:r>
      <w:r>
        <w:rPr>
          <w:i/>
        </w:rPr>
        <w:t> = </w:t>
      </w:r>
      <w:r>
        <w:t xml:space="preserve">1000. Per-step mortality risk is habitat-dependent, being zero within suitable habitat and 0.02 within the matrix, and </w:t>
      </w:r>
      <w:r w:rsidRPr="00450884">
        <w:rPr>
          <w:i/>
        </w:rPr>
        <w:t>StraightenPath</w:t>
      </w:r>
      <w:r>
        <w:t xml:space="preserve"> should be 1.</w:t>
      </w:r>
    </w:p>
    <w:p w14:paraId="610D0308" w14:textId="77777777" w:rsidR="00A27D76" w:rsidDel="00A27D76" w:rsidRDefault="005C0200" w:rsidP="00A27D76">
      <w:pPr>
        <w:pStyle w:val="Normalnumbered"/>
        <w:rPr>
          <w:del w:id="798" w:author="Pannetier, Theo" w:date="2024-06-08T19:26:00Z"/>
          <w:moveTo w:id="799" w:author="Pannetier, Theo" w:date="2024-06-08T19:26:00Z"/>
        </w:rPr>
      </w:pPr>
      <w:r>
        <w:t>Settlement is density-dependent, sex-dependent and exhibits individual variability in density dependence.</w:t>
      </w:r>
      <w:r w:rsidRPr="00A32856">
        <w:t xml:space="preserve"> </w:t>
      </w:r>
      <w:del w:id="800"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lastRenderedPageBreak/>
          <w:delText>Bet</w:delText>
        </w:r>
        <w:r w:rsidRPr="00A32856" w:rsidDel="00A27D76">
          <w:rPr>
            <w:i/>
          </w:rPr>
          <w:delText>a</w:delText>
        </w:r>
        <w:r w:rsidDel="00A27D76">
          <w:rPr>
            <w:i/>
          </w:rPr>
          <w:delText>SScale</w:delText>
        </w:r>
        <w:r w:rsidDel="00A27D76">
          <w:delText xml:space="preserve"> = 0.2. </w:delText>
        </w:r>
      </w:del>
      <w:ins w:id="801" w:author="Pannetier, Theo" w:date="2024-06-08T19:26:00Z">
        <w:r w:rsidR="00A27D76">
          <w:t xml:space="preserve"> </w:t>
        </w:r>
      </w:ins>
      <w:moveToRangeStart w:id="802" w:author="Pannetier, Theo" w:date="2024-06-08T19:26:00Z" w:name="move168767208"/>
      <w:moveTo w:id="803" w:author="Pannetier, Theo" w:date="2024-06-08T19:26:00Z">
        <w:r w:rsidR="00A27D76">
          <w:t xml:space="preserve">Males are required to find a mate in the cell in order to settle there. Also set </w:t>
        </w:r>
        <w:r w:rsidR="00A27D76" w:rsidRPr="00AD728C">
          <w:rPr>
            <w:i/>
          </w:rPr>
          <w:t>MinSteps</w:t>
        </w:r>
        <w:r w:rsidR="00A27D76">
          <w:t xml:space="preserve">, </w:t>
        </w:r>
        <w:r w:rsidR="00A27D76" w:rsidRPr="00AD728C">
          <w:rPr>
            <w:i/>
          </w:rPr>
          <w:t>M</w:t>
        </w:r>
        <w:r w:rsidR="00A27D76">
          <w:rPr>
            <w:i/>
          </w:rPr>
          <w:t>ax</w:t>
        </w:r>
        <w:r w:rsidR="00A27D76" w:rsidRPr="00AD728C">
          <w:rPr>
            <w:i/>
          </w:rPr>
          <w:t>Steps</w:t>
        </w:r>
        <w:r w:rsidR="00A27D76">
          <w:t xml:space="preserve"> and </w:t>
        </w:r>
        <w:r w:rsidR="00A27D76" w:rsidRPr="00AD728C">
          <w:rPr>
            <w:i/>
          </w:rPr>
          <w:t>M</w:t>
        </w:r>
        <w:r w:rsidR="00A27D76">
          <w:rPr>
            <w:i/>
          </w:rPr>
          <w:t>ax</w:t>
        </w:r>
        <w:r w:rsidR="00A27D76" w:rsidRPr="00AD728C">
          <w:rPr>
            <w:i/>
          </w:rPr>
          <w:t>Step</w:t>
        </w:r>
        <w:r w:rsidR="00A27D76">
          <w:rPr>
            <w:i/>
          </w:rPr>
          <w:t>sYear</w:t>
        </w:r>
        <w:r w:rsidR="00A27D76">
          <w:t xml:space="preserve"> to zero.</w:t>
        </w:r>
      </w:moveTo>
    </w:p>
    <w:moveToRangeEnd w:id="802"/>
    <w:p w14:paraId="575ADDA4" w14:textId="4B3A3641" w:rsidR="00A27D76" w:rsidRDefault="00A27D76">
      <w:pPr>
        <w:pStyle w:val="Normalnumbered"/>
        <w:numPr>
          <w:ilvl w:val="0"/>
          <w:numId w:val="0"/>
        </w:numPr>
        <w:ind w:left="360"/>
        <w:rPr>
          <w:ins w:id="804" w:author="Pannetier, Theo" w:date="2024-06-08T19:26:00Z"/>
        </w:rPr>
        <w:pPrChange w:id="805" w:author="Pannetier, Theo" w:date="2024-06-08T19:26:00Z">
          <w:pPr>
            <w:pStyle w:val="Normalnumbered"/>
          </w:pPr>
        </w:pPrChange>
      </w:pPr>
      <w:ins w:id="806" w:author="Pannetier, Theo" w:date="2024-06-08T19:26:00Z">
        <w:r w:rsidRPr="009F0226">
          <w:t xml:space="preserve">The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40256DF6" w:rsidR="00A27D76" w:rsidRPr="007E3231" w:rsidRDefault="00A27D76" w:rsidP="00A27D76">
      <w:pPr>
        <w:pStyle w:val="Normalnumbered"/>
        <w:numPr>
          <w:ilvl w:val="1"/>
          <w:numId w:val="65"/>
        </w:numPr>
        <w:rPr>
          <w:ins w:id="807" w:author="Pannetier, Theo" w:date="2024-06-08T19:26:00Z"/>
        </w:rPr>
      </w:pPr>
      <w:ins w:id="808" w:author="Pannetier, Theo" w:date="2024-06-08T19:27:00Z">
        <w:r>
          <w:rPr>
            <w:i/>
          </w:rPr>
          <w:t>S</w:t>
        </w:r>
      </w:ins>
      <w:ins w:id="809" w:author="Pannetier, Theo" w:date="2024-06-08T19:26:00Z">
        <w:r w:rsidRPr="009F0226">
          <w:rPr>
            <w:i/>
          </w:rPr>
          <w:t>0</w:t>
        </w:r>
        <w:r>
          <w:rPr>
            <w:i/>
          </w:rPr>
          <w:t xml:space="preserve"> m</w:t>
        </w:r>
        <w:r w:rsidRPr="009F0226">
          <w:rPr>
            <w:i/>
          </w:rPr>
          <w:t>ean</w:t>
        </w:r>
        <w:r w:rsidRPr="009F0226">
          <w:t> = 0.</w:t>
        </w:r>
      </w:ins>
      <w:ins w:id="810" w:author="Pannetier, Theo" w:date="2024-06-08T19:27:00Z">
        <w:r>
          <w:t>07</w:t>
        </w:r>
      </w:ins>
      <w:ins w:id="811" w:author="Pannetier, Theo" w:date="2024-06-08T19:26:00Z">
        <w:r w:rsidRPr="009F0226">
          <w:t>5</w:t>
        </w:r>
      </w:ins>
      <w:ins w:id="812" w:author="Pannetier, Theo" w:date="2024-06-08T19:27:00Z">
        <w:r>
          <w:t xml:space="preserve">, </w:t>
        </w:r>
      </w:ins>
      <w:ins w:id="813" w:author="Pannetier, Theo" w:date="2024-06-08T19:26:00Z">
        <w:r>
          <w:rPr>
            <w:i/>
          </w:rPr>
          <w:t>s.d.</w:t>
        </w:r>
        <w:r w:rsidRPr="009F0226">
          <w:t> = 0.</w:t>
        </w:r>
        <w:r>
          <w:t>0</w:t>
        </w:r>
        <w:r w:rsidRPr="009F0226">
          <w:t xml:space="preserve">1, </w:t>
        </w:r>
      </w:ins>
    </w:p>
    <w:p w14:paraId="186EC9FD" w14:textId="01CC507D" w:rsidR="00A27D76" w:rsidRPr="007E3231" w:rsidRDefault="00A27D76" w:rsidP="00A27D76">
      <w:pPr>
        <w:pStyle w:val="Normalnumbered"/>
        <w:numPr>
          <w:ilvl w:val="1"/>
          <w:numId w:val="65"/>
        </w:numPr>
        <w:rPr>
          <w:ins w:id="814" w:author="Pannetier, Theo" w:date="2024-06-08T19:26:00Z"/>
        </w:rPr>
      </w:pPr>
      <w:ins w:id="815" w:author="Pannetier, Theo" w:date="2024-06-08T19:26:00Z">
        <w:r w:rsidRPr="009F0226">
          <w:rPr>
            <w:i/>
          </w:rPr>
          <w:t>Alpha</w:t>
        </w:r>
        <w:r>
          <w:rPr>
            <w:i/>
          </w:rPr>
          <w:t xml:space="preserve"> m</w:t>
        </w:r>
        <w:r w:rsidRPr="009F0226">
          <w:rPr>
            <w:i/>
          </w:rPr>
          <w:t>ean</w:t>
        </w:r>
        <w:r w:rsidRPr="009F0226">
          <w:t> = </w:t>
        </w:r>
      </w:ins>
      <w:ins w:id="816" w:author="Pannetier, Theo" w:date="2024-06-08T19:27:00Z">
        <w:r>
          <w:t>-</w:t>
        </w:r>
      </w:ins>
      <w:ins w:id="817" w:author="Pannetier, Theo" w:date="2024-06-08T19:26:00Z">
        <w:r>
          <w:t>2</w:t>
        </w:r>
        <w:r w:rsidRPr="009F0226">
          <w:t xml:space="preserve">0.0, </w:t>
        </w:r>
        <w:r>
          <w:rPr>
            <w:i/>
          </w:rPr>
          <w:t>s.d.</w:t>
        </w:r>
        <w:r w:rsidRPr="009F0226">
          <w:t> = </w:t>
        </w:r>
        <w:r>
          <w:t>4</w:t>
        </w:r>
        <w:r w:rsidRPr="009F0226">
          <w:t xml:space="preserve">.0, </w:t>
        </w:r>
      </w:ins>
    </w:p>
    <w:p w14:paraId="4BFD88E2" w14:textId="17DB24DA" w:rsidR="00A27D76" w:rsidRDefault="00A27D76">
      <w:pPr>
        <w:pStyle w:val="Normalnumbered"/>
        <w:numPr>
          <w:ilvl w:val="1"/>
          <w:numId w:val="65"/>
        </w:numPr>
        <w:rPr>
          <w:ins w:id="818" w:author="Pannetier, Theo" w:date="2024-06-08T19:26:00Z"/>
        </w:rPr>
        <w:pPrChange w:id="819" w:author="Pannetier, Theo" w:date="2024-06-08T19:26:00Z">
          <w:pPr>
            <w:pStyle w:val="Normalnumbered"/>
          </w:pPr>
        </w:pPrChange>
      </w:pPr>
      <w:ins w:id="820" w:author="Pannetier, Theo" w:date="2024-06-08T19:26:00Z">
        <w:r w:rsidRPr="009F0226">
          <w:rPr>
            <w:i/>
          </w:rPr>
          <w:t>Beta</w:t>
        </w:r>
        <w:r>
          <w:rPr>
            <w:i/>
          </w:rPr>
          <w:t xml:space="preserve"> m</w:t>
        </w:r>
        <w:r w:rsidRPr="009F0226">
          <w:rPr>
            <w:i/>
          </w:rPr>
          <w:t>ean</w:t>
        </w:r>
        <w:r w:rsidRPr="009F0226">
          <w:t> = </w:t>
        </w:r>
        <w:r>
          <w:t>0.2</w:t>
        </w:r>
        <w:r w:rsidRPr="009F0226">
          <w:t xml:space="preserve">, </w:t>
        </w:r>
        <w:r>
          <w:rPr>
            <w:i/>
          </w:rPr>
          <w:t>s.d.</w:t>
        </w:r>
        <w:r w:rsidRPr="009F0226">
          <w:t> = 0.</w:t>
        </w:r>
        <w:r>
          <w:t>04</w:t>
        </w:r>
      </w:ins>
    </w:p>
    <w:p w14:paraId="59A3CCE2" w14:textId="5D5919AC" w:rsidR="005C0200" w:rsidDel="00A27D76" w:rsidRDefault="005C0200" w:rsidP="005C0200">
      <w:pPr>
        <w:pStyle w:val="Normalnumbered"/>
        <w:rPr>
          <w:moveFrom w:id="821" w:author="Pannetier, Theo" w:date="2024-06-08T19:26:00Z"/>
        </w:rPr>
      </w:pPr>
      <w:moveFromRangeStart w:id="822" w:author="Pannetier, Theo" w:date="2024-06-08T19:26:00Z" w:name="move168767208"/>
      <w:moveFrom w:id="823"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22"/>
    <w:p w14:paraId="7BF7F25C" w14:textId="05D82E64" w:rsidR="005C0200" w:rsidRPr="00E82CE9" w:rsidRDefault="005C0200" w:rsidP="005C0200">
      <w:pPr>
        <w:pStyle w:val="Normalnumbered"/>
      </w:pPr>
      <w:del w:id="824" w:author="Pannetier, Theo" w:date="2024-06-08T19:30:00Z">
        <w:r w:rsidDel="001E726F">
          <w:delText xml:space="preserve">The </w:delText>
        </w:r>
      </w:del>
      <w:ins w:id="825" w:author="Pannetier, Theo" w:date="2024-06-08T19:30:00Z">
        <w:r w:rsidR="001E726F">
          <w:t xml:space="preserve">Using the GeneticsFile and </w:t>
        </w:r>
      </w:ins>
      <w:ins w:id="826" w:author="Pannetier, Theo" w:date="2024-06-08T19:31:00Z">
        <w:r w:rsidR="001E726F">
          <w:t xml:space="preserve">TraitsFile, set the </w:t>
        </w:r>
      </w:ins>
      <w:r>
        <w:t xml:space="preserve">genetic architecture </w:t>
      </w:r>
      <w:del w:id="827" w:author="Pannetier, Theo" w:date="2024-06-08T19:31:00Z">
        <w:r w:rsidDel="001E726F">
          <w:delText>should comprise</w:delText>
        </w:r>
      </w:del>
      <w:ins w:id="828"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829" w:author="Pannetier, Theo" w:date="2024-06-08T19:32:00Z">
        <w:r w:rsidR="001E726F">
          <w:t xml:space="preserve"> for the trait it controls</w:t>
        </w:r>
      </w:ins>
      <w:r>
        <w:t xml:space="preserve">. Also </w:t>
      </w:r>
      <w:r w:rsidRPr="00E82CE9">
        <w:t xml:space="preserve">set </w:t>
      </w:r>
      <w:del w:id="830" w:author="Pannetier, Theo" w:date="2024-06-08T19:32:00Z">
        <w:r w:rsidRPr="00E82CE9" w:rsidDel="001E726F">
          <w:rPr>
            <w:rPrChange w:id="831" w:author="Pannetier, Theo" w:date="2024-06-08T20:17:00Z">
              <w:rPr>
                <w:i/>
                <w:iCs/>
              </w:rPr>
            </w:rPrChange>
          </w:rPr>
          <w:delText>ProbMutn</w:delText>
        </w:r>
        <w:r w:rsidRPr="00E82CE9" w:rsidDel="001E726F">
          <w:delText> =</w:delText>
        </w:r>
      </w:del>
      <w:ins w:id="832" w:author="Pannetier, Theo" w:date="2024-06-08T19:32:00Z">
        <w:r w:rsidR="001E726F" w:rsidRPr="00E82CE9">
          <w:rPr>
            <w:rPrChange w:id="833" w:author="Pannetier, Theo" w:date="2024-06-08T20:17:00Z">
              <w:rPr>
                <w:i/>
                <w:iCs/>
              </w:rPr>
            </w:rPrChange>
          </w:rPr>
          <w:t>the mutation rate to</w:t>
        </w:r>
      </w:ins>
      <w:r w:rsidRPr="00E82CE9">
        <w:t> 0.0001,</w:t>
      </w:r>
      <w:r w:rsidRPr="00E82CE9">
        <w:rPr>
          <w:rPrChange w:id="834" w:author="Pannetier, Theo" w:date="2024-06-08T20:17:00Z">
            <w:rPr>
              <w:i/>
              <w:iCs/>
            </w:rPr>
          </w:rPrChange>
        </w:rPr>
        <w:t xml:space="preserve"> </w:t>
      </w:r>
      <w:del w:id="835" w:author="Pannetier, Theo" w:date="2024-06-08T19:32:00Z">
        <w:r w:rsidRPr="00E82CE9" w:rsidDel="001E726F">
          <w:rPr>
            <w:rPrChange w:id="836" w:author="Pannetier, Theo" w:date="2024-06-08T20:17:00Z">
              <w:rPr>
                <w:i/>
                <w:iCs/>
              </w:rPr>
            </w:rPrChange>
          </w:rPr>
          <w:delText>ProbCross</w:delText>
        </w:r>
        <w:r w:rsidRPr="00E82CE9" w:rsidDel="001E726F">
          <w:delText> =</w:delText>
        </w:r>
      </w:del>
      <w:ins w:id="837" w:author="Pannetier, Theo" w:date="2024-06-08T19:32:00Z">
        <w:r w:rsidR="001E726F" w:rsidRPr="00E82CE9">
          <w:rPr>
            <w:rPrChange w:id="838" w:author="Pannetier, Theo" w:date="2024-06-08T20:17:00Z">
              <w:rPr>
                <w:i/>
                <w:iCs/>
              </w:rPr>
            </w:rPrChange>
          </w:rPr>
          <w:t>the recombination rate to</w:t>
        </w:r>
      </w:ins>
      <w:r w:rsidRPr="00E82CE9">
        <w:t> 0.25</w:t>
      </w:r>
      <w:ins w:id="839" w:author="Pannetier, Theo" w:date="2024-06-08T20:18:00Z">
        <w:r w:rsidR="00E82CE9">
          <w:t>. All mutations should be sampled in a normal distribution centered on 0, with standard deviation 0.1.</w:t>
        </w:r>
      </w:ins>
      <w:del w:id="840" w:author="Pannetier, Theo" w:date="2024-06-08T20:18:00Z">
        <w:r w:rsidRPr="00E82CE9" w:rsidDel="00E82CE9">
          <w:delText>,</w:delText>
        </w:r>
        <w:r w:rsidRPr="00E82CE9" w:rsidDel="00E82CE9">
          <w:rPr>
            <w:rPrChange w:id="841" w:author="Pannetier, Theo" w:date="2024-06-08T20:17:00Z">
              <w:rPr>
                <w:i/>
              </w:rPr>
            </w:rPrChange>
          </w:rPr>
          <w:delText xml:space="preserve"> AlleleSD</w:delText>
        </w:r>
        <w:r w:rsidRPr="00E82CE9" w:rsidDel="00E82CE9">
          <w:delText> = 0.01 and</w:delText>
        </w:r>
        <w:r w:rsidRPr="00E82CE9" w:rsidDel="00E82CE9">
          <w:rPr>
            <w:rPrChange w:id="842" w:author="Pannetier, Theo" w:date="2024-06-08T20:17:00Z">
              <w:rPr>
                <w:i/>
              </w:rPr>
            </w:rPrChange>
          </w:rPr>
          <w:delText xml:space="preserve"> MutationSD</w:delText>
        </w:r>
        <w:r w:rsidRPr="00E82CE9" w:rsidDel="00E82CE9">
          <w:delText>  = 0.02.</w:delText>
        </w:r>
      </w:del>
    </w:p>
    <w:p w14:paraId="7219A1B7" w14:textId="77777777"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years and </w:t>
      </w:r>
      <w:r w:rsidRPr="00066075">
        <w:rPr>
          <w:i/>
        </w:rPr>
        <w:t>Genetics</w:t>
      </w:r>
      <w:r>
        <w:t xml:space="preserve"> every 4000 years</w:t>
      </w:r>
      <w:del w:id="843" w:author="Pannetier, Theo" w:date="2024-06-08T19:29:00Z">
        <w:r w:rsidDel="00A27D76">
          <w:delText xml:space="preserve"> as a cross-table</w:delText>
        </w:r>
      </w:del>
      <w:r>
        <w:t xml:space="preserve"> for adults only.</w:t>
      </w:r>
      <w:r w:rsidRPr="00066075">
        <w:t xml:space="preserve"> </w:t>
      </w:r>
      <w:r>
        <w:t xml:space="preserve">The species is initialised in all suitable cells at half carrying capacity and at a quasi-equilibrium initial distribution. As there is only one non-juvenile stage, only one proportion column is required, i.e. </w:t>
      </w:r>
      <w:r w:rsidRPr="004D638E">
        <w:rPr>
          <w:i/>
        </w:rPr>
        <w:t>PropStage1</w:t>
      </w:r>
      <w:r>
        <w:t> = 1.</w:t>
      </w:r>
    </w:p>
    <w:p w14:paraId="5C5DD1B4" w14:textId="77777777" w:rsidR="005C0200" w:rsidRDefault="005C0200" w:rsidP="005C0200">
      <w:pPr>
        <w:rPr>
          <w:szCs w:val="24"/>
        </w:rPr>
      </w:pPr>
      <w:r>
        <w:rPr>
          <w:szCs w:val="24"/>
        </w:rPr>
        <w:t>Any parameters not mentioned above should be set to the values reported in the</w:t>
      </w:r>
      <w:r w:rsidRPr="004D638E">
        <w:rPr>
          <w:szCs w:val="24"/>
        </w:rPr>
        <w:t xml:space="preserve"> </w:t>
      </w:r>
      <w:r>
        <w:rPr>
          <w:szCs w:val="24"/>
        </w:rPr>
        <w:t xml:space="preserve">output </w:t>
      </w:r>
      <w:r w:rsidRPr="000B1E86">
        <w:rPr>
          <w:i/>
          <w:szCs w:val="24"/>
        </w:rPr>
        <w:t>Parameters</w:t>
      </w:r>
      <w:r>
        <w:rPr>
          <w:szCs w:val="24"/>
        </w:rPr>
        <w:t xml:space="preserve"> file. If all parameters are set correctly, the output </w:t>
      </w:r>
      <w:r w:rsidRPr="000B1E86">
        <w:rPr>
          <w:i/>
          <w:szCs w:val="24"/>
        </w:rPr>
        <w:t>Parameters</w:t>
      </w:r>
      <w:r>
        <w:rPr>
          <w:szCs w:val="24"/>
        </w:rPr>
        <w:t xml:space="preserve"> file should match the example one provided for simulation 1.</w:t>
      </w:r>
    </w:p>
    <w:p w14:paraId="1642D9B5" w14:textId="52D8A051" w:rsidR="005C0200" w:rsidDel="001E726F" w:rsidRDefault="005C0200" w:rsidP="005C0200">
      <w:pPr>
        <w:rPr>
          <w:del w:id="844" w:author="Pannetier, Theo" w:date="2024-06-08T19:30:00Z"/>
          <w:szCs w:val="24"/>
        </w:rPr>
      </w:pPr>
      <w:del w:id="845"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6788DC27" w:rsidR="005C0200" w:rsidRDefault="005C0200" w:rsidP="005C0200">
      <w:pPr>
        <w:pStyle w:val="Normalnumbered"/>
      </w:pPr>
      <w:del w:id="846" w:author="Pannetier, Theo" w:date="2024-06-08T20:19:00Z">
        <w:r w:rsidDel="00E82CE9">
          <w:delText>Using the same data file, p</w:delText>
        </w:r>
      </w:del>
      <w:ins w:id="847" w:author="Pannetier, Theo" w:date="2024-06-08T20:19:00Z">
        <w:r w:rsidR="00E82CE9">
          <w:t>P</w:t>
        </w:r>
      </w:ins>
      <w:r>
        <w:t>lot each of the six mean emigration traits against year. When do they reach equilibrium? Does the population become essentially homogenous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lastRenderedPageBreak/>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whether or not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848" w:author="Pannetier, Theo" w:date="2024-06-08T20:29:00Z">
        <w:r w:rsidDel="00442B9D">
          <w:delText xml:space="preserve">Applying </w:delText>
        </w:r>
      </w:del>
      <w:ins w:id="849" w:author="Pannetier, Theo" w:date="2024-06-08T20:29:00Z">
        <w:r w:rsidR="00442B9D">
          <w:t xml:space="preserve">Studying the </w:t>
        </w:r>
      </w:ins>
      <w:ins w:id="850" w:author="Pannetier, Theo" w:date="2024-06-08T20:30:00Z">
        <w:r w:rsidR="001000A3">
          <w:t xml:space="preserve">effect of the </w:t>
        </w:r>
      </w:ins>
      <w:r>
        <w:t>genetic architecture</w:t>
      </w:r>
      <w:del w:id="851" w:author="Pannetier, Theo" w:date="2024-06-08T20:30:00Z">
        <w:r w:rsidDel="00442B9D">
          <w:delText xml:space="preserve"> explicitly</w:delText>
        </w:r>
      </w:del>
    </w:p>
    <w:p w14:paraId="5E2D8D8F" w14:textId="0919BE70" w:rsidR="005C0200" w:rsidRDefault="00442B9D" w:rsidP="00442B9D">
      <w:ins w:id="852" w:author="Pannetier, Theo" w:date="2024-06-08T20:26:00Z">
        <w:r>
          <w:t>Change the genetic architecture so that</w:t>
        </w:r>
      </w:ins>
      <w:ins w:id="853" w:author="Pannetier, Theo" w:date="2024-06-08T20:28:00Z">
        <w:r>
          <w:t xml:space="preserve"> t</w:t>
        </w:r>
      </w:ins>
      <w:ins w:id="854" w:author="Pannetier, Theo" w:date="2024-06-08T20:27:00Z">
        <w:r>
          <w:t>he genome contains only 3 chromosomes</w:t>
        </w:r>
      </w:ins>
      <w:ins w:id="855" w:author="Pannetier, Theo" w:date="2024-06-08T20:28:00Z">
        <w:r>
          <w:t xml:space="preserve">. </w:t>
        </w:r>
      </w:ins>
      <w:ins w:id="856" w:author="Pannetier, Theo" w:date="2024-06-08T20:27:00Z">
        <w:r>
          <w:t xml:space="preserve">Each trait </w:t>
        </w:r>
      </w:ins>
      <w:ins w:id="857" w:author="Pannetier, Theo" w:date="2024-06-08T20:28:00Z">
        <w:r>
          <w:t xml:space="preserve">is controlled by two loci on the same chromosome, separated by three positions (so that they are only distantly linked). </w:t>
        </w:r>
      </w:ins>
      <w:del w:id="858"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859"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77777777" w:rsidR="005C0200" w:rsidRDefault="005C0200" w:rsidP="005C0200">
      <w:r>
        <w:lastRenderedPageBreak/>
        <w:t xml:space="preserve">Run the model, changing either the simulation number in all of the input files or (much easier) the batch number in the </w:t>
      </w:r>
      <w:r w:rsidRPr="009D4A32">
        <w:rPr>
          <w:i/>
        </w:rPr>
        <w:t>Control</w:t>
      </w:r>
      <w:r>
        <w:t xml:space="preserve"> file so that previous output is not overwritten. Re-run the data analyses on the output from this revised model, and determine how changing the genetic architecture has affected the behaviour of the species.</w:t>
      </w:r>
    </w:p>
    <w:p w14:paraId="52929C3A" w14:textId="0C65D2E8" w:rsidR="005C0200" w:rsidDel="00442B9D" w:rsidRDefault="005C0200" w:rsidP="00442B9D">
      <w:pPr>
        <w:rPr>
          <w:del w:id="860" w:author="Pannetier, Theo" w:date="2024-06-08T20:25:00Z"/>
          <w:szCs w:val="24"/>
        </w:rPr>
      </w:pPr>
      <w:del w:id="861"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862" w:author="Pannetier, Theo" w:date="2024-06-08T20:29:00Z"/>
          <w:szCs w:val="24"/>
        </w:rPr>
      </w:pPr>
      <w:del w:id="863"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864" w:name="_Toc54110107"/>
      <w:r w:rsidRPr="00D123FB">
        <w:lastRenderedPageBreak/>
        <w:t>References</w:t>
      </w:r>
      <w:bookmarkEnd w:id="864"/>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865"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866" w:author="Pannetier, Theo" w:date="2024-06-04T20:40:00Z">
            <w:rPr/>
          </w:rPrChange>
        </w:rPr>
      </w:pPr>
      <w:ins w:id="867" w:author="Pannetier, Theo" w:date="2024-06-04T20:39:00Z">
        <w:r w:rsidRPr="00046A8E">
          <w:rPr>
            <w:i/>
            <w:iCs/>
          </w:rPr>
          <w:t xml:space="preserve">Peng B., Kimmel M., Amos C. </w:t>
        </w:r>
      </w:ins>
      <w:ins w:id="868" w:author="Pannetier, Theo" w:date="2024-06-04T20:40:00Z">
        <w:r w:rsidRPr="00046A8E">
          <w:rPr>
            <w:i/>
            <w:iCs/>
          </w:rPr>
          <w:t xml:space="preserve">(2012) </w:t>
        </w:r>
      </w:ins>
      <w:ins w:id="869" w:author="Pannetier, Theo" w:date="2024-06-04T20:39:00Z">
        <w:r w:rsidRPr="00046A8E">
          <w:rPr>
            <w:i/>
            <w:iCs/>
          </w:rPr>
          <w:t xml:space="preserve">Forward-Time Population Genetics Simulations: Methods, Implementation, and Applications. </w:t>
        </w:r>
        <w:r w:rsidRPr="00046A8E">
          <w:rPr>
            <w:i/>
            <w:iCs/>
            <w:rPrChange w:id="870" w:author="Pannetier, Theo" w:date="2024-06-04T20:40:00Z">
              <w:rPr>
                <w:rFonts w:asciiTheme="minorHAnsi" w:eastAsiaTheme="minorHAnsi" w:hAnsiTheme="minorHAnsi" w:cstheme="minorBidi"/>
                <w:kern w:val="2"/>
                <w:szCs w:val="22"/>
              </w:rPr>
            </w:rPrChange>
          </w:rPr>
          <w:t>Wiley-Blackwel</w:t>
        </w:r>
      </w:ins>
      <w:ins w:id="871" w:author="Pannetier, Theo" w:date="2024-06-04T20:40:00Z">
        <w:r w:rsidRPr="00046A8E">
          <w:rPr>
            <w:i/>
            <w:iCs/>
            <w:rPrChange w:id="872"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873" w:author="Pannetier, Theo" w:date="2024-06-04T20:36:00Z"/>
        </w:rPr>
        <w:pPrChange w:id="874" w:author="Pannetier, Theo" w:date="2024-06-04T20:38:00Z">
          <w:pPr>
            <w:pStyle w:val="Heading1"/>
          </w:pPr>
        </w:pPrChange>
      </w:pPr>
      <w:ins w:id="875" w:author="Pannetier, Theo" w:date="2024-06-04T20:36:00Z">
        <w:r w:rsidRPr="00046A8E">
          <w:t xml:space="preserve">Weir, B.S., and Cockerham, C. C. </w:t>
        </w:r>
      </w:ins>
      <w:ins w:id="876" w:author="Pannetier, Theo" w:date="2024-06-04T20:39:00Z">
        <w:r w:rsidR="00BB6C1A" w:rsidRPr="00046A8E">
          <w:t xml:space="preserve">(1984) </w:t>
        </w:r>
      </w:ins>
      <w:ins w:id="877" w:author="Pannetier, Theo" w:date="2024-06-04T20:36:00Z">
        <w:r w:rsidRPr="00046A8E">
          <w:rPr>
            <w:rPrChange w:id="878" w:author="Pannetier, Theo" w:date="2024-06-04T20:39:00Z">
              <w:rPr>
                <w:rFonts w:asciiTheme="minorHAnsi" w:eastAsiaTheme="minorHAnsi" w:hAnsiTheme="minorHAnsi" w:cstheme="minorBidi"/>
                <w:i/>
                <w:iCs/>
                <w:kern w:val="2"/>
                <w:szCs w:val="22"/>
              </w:rPr>
            </w:rPrChange>
          </w:rPr>
          <w:t>Estimating F-Statistics for The Analysis of Population Structure</w:t>
        </w:r>
        <w:r w:rsidRPr="00046A8E">
          <w:t xml:space="preserve">. </w:t>
        </w:r>
        <w:r w:rsidRPr="00046A8E">
          <w:rPr>
            <w:rPrChange w:id="879" w:author="Pannetier, Theo" w:date="2024-06-04T20:39:00Z">
              <w:rPr>
                <w:rFonts w:asciiTheme="minorHAnsi" w:eastAsiaTheme="minorHAnsi" w:hAnsiTheme="minorHAnsi" w:cstheme="minorBidi"/>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880" w:author="Pannetier, Theo" w:date="2024-06-04T20:36:00Z"/>
        </w:rPr>
      </w:pPr>
      <w:ins w:id="881" w:author="Pannetier, Theo" w:date="2024-06-04T20:36:00Z">
        <w:r w:rsidRPr="00046A8E">
          <w:t xml:space="preserve">Weir, B.S., and Hill, W. G. </w:t>
        </w:r>
        <w:r w:rsidR="00BB6C1A" w:rsidRPr="00046A8E">
          <w:t xml:space="preserve">(2002) </w:t>
        </w:r>
        <w:r w:rsidRPr="00046A8E">
          <w:rPr>
            <w:rPrChange w:id="882"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883"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884"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0"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1"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2"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7"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8"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19"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0"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6"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7"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0"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1" w:author="Palmer, Steve [2]" w:date="2020-08-13T11:59:00Z" w:initials="PS">
    <w:p w14:paraId="6DF5FC28" w14:textId="4401B07B" w:rsidR="00D97DB2" w:rsidRDefault="00D97DB2">
      <w:pPr>
        <w:pStyle w:val="CommentText"/>
      </w:pPr>
      <w:r>
        <w:rPr>
          <w:rStyle w:val="CommentReference"/>
        </w:rPr>
        <w:annotationRef/>
      </w:r>
      <w:r>
        <w:t>NO</w:t>
      </w:r>
    </w:p>
  </w:comment>
  <w:comment w:id="712"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39D1C" w14:textId="77777777" w:rsidR="007656BD" w:rsidRDefault="007656BD" w:rsidP="00185BD6">
      <w:pPr>
        <w:spacing w:after="0"/>
      </w:pPr>
      <w:r>
        <w:separator/>
      </w:r>
    </w:p>
  </w:endnote>
  <w:endnote w:type="continuationSeparator" w:id="0">
    <w:p w14:paraId="5902B946" w14:textId="77777777" w:rsidR="007656BD" w:rsidRDefault="007656BD"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4287C" w14:textId="77777777" w:rsidR="007656BD" w:rsidRDefault="007656BD" w:rsidP="00185BD6">
      <w:pPr>
        <w:spacing w:after="0"/>
      </w:pPr>
      <w:r>
        <w:separator/>
      </w:r>
    </w:p>
  </w:footnote>
  <w:footnote w:type="continuationSeparator" w:id="0">
    <w:p w14:paraId="65BAB9D3" w14:textId="77777777" w:rsidR="007656BD" w:rsidRDefault="007656BD"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exactly the same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r>
      <w:rPr>
        <w:i/>
      </w:rPr>
      <w:t>RangeShifter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r>
      <w:rPr>
        <w:i/>
      </w:rPr>
      <w:t>RangeShifter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4951DC10"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Pr>
        <w:noProof/>
        <w:snapToGrid w:val="0"/>
      </w:rPr>
      <w:t>C:\MSWord\Normal.dotm</w:t>
    </w:r>
    <w:r>
      <w:rPr>
        <w:snapToGrid w:val="0"/>
      </w:rPr>
      <w:fldChar w:fldCharType="end"/>
    </w:r>
    <w:r>
      <w:tab/>
    </w:r>
    <w:r>
      <w:rPr>
        <w:sz w:val="20"/>
      </w:rPr>
      <w:fldChar w:fldCharType="begin"/>
    </w:r>
    <w:r>
      <w:rPr>
        <w:sz w:val="20"/>
      </w:rPr>
      <w:instrText xml:space="preserve"> TIME \@ "dd/MM/yy" </w:instrText>
    </w:r>
    <w:r>
      <w:rPr>
        <w:sz w:val="20"/>
      </w:rPr>
      <w:fldChar w:fldCharType="separate"/>
    </w:r>
    <w:r w:rsidR="006E3BD6">
      <w:rPr>
        <w:noProof/>
        <w:sz w:val="20"/>
      </w:rPr>
      <w:t>03/09/24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10C0A"/>
    <w:rsid w:val="00026B6E"/>
    <w:rsid w:val="00035FB0"/>
    <w:rsid w:val="0003780B"/>
    <w:rsid w:val="00037A8F"/>
    <w:rsid w:val="00040993"/>
    <w:rsid w:val="000454B1"/>
    <w:rsid w:val="00046A8E"/>
    <w:rsid w:val="00050F3C"/>
    <w:rsid w:val="000576B5"/>
    <w:rsid w:val="00057731"/>
    <w:rsid w:val="0006022B"/>
    <w:rsid w:val="0007125F"/>
    <w:rsid w:val="000712E6"/>
    <w:rsid w:val="0007424D"/>
    <w:rsid w:val="00087818"/>
    <w:rsid w:val="000920DA"/>
    <w:rsid w:val="00092A14"/>
    <w:rsid w:val="00093E67"/>
    <w:rsid w:val="00097726"/>
    <w:rsid w:val="000A3BD0"/>
    <w:rsid w:val="000A573C"/>
    <w:rsid w:val="000B0675"/>
    <w:rsid w:val="000B11BD"/>
    <w:rsid w:val="000B6917"/>
    <w:rsid w:val="000C2508"/>
    <w:rsid w:val="000C5225"/>
    <w:rsid w:val="000C5AD9"/>
    <w:rsid w:val="000C67A4"/>
    <w:rsid w:val="000C6E3D"/>
    <w:rsid w:val="000C7A8C"/>
    <w:rsid w:val="000D0A47"/>
    <w:rsid w:val="000D5509"/>
    <w:rsid w:val="000E5D9B"/>
    <w:rsid w:val="000E5FD2"/>
    <w:rsid w:val="000F2D3B"/>
    <w:rsid w:val="000F3BC1"/>
    <w:rsid w:val="000F7D87"/>
    <w:rsid w:val="001000A3"/>
    <w:rsid w:val="00100855"/>
    <w:rsid w:val="00111155"/>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8107B"/>
    <w:rsid w:val="00491BB7"/>
    <w:rsid w:val="00493DF3"/>
    <w:rsid w:val="004A3D59"/>
    <w:rsid w:val="004A73D8"/>
    <w:rsid w:val="004B7DEF"/>
    <w:rsid w:val="004D7A28"/>
    <w:rsid w:val="004E15EF"/>
    <w:rsid w:val="004E1714"/>
    <w:rsid w:val="004F264F"/>
    <w:rsid w:val="00500501"/>
    <w:rsid w:val="00510160"/>
    <w:rsid w:val="005117E2"/>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290E"/>
    <w:rsid w:val="0062081D"/>
    <w:rsid w:val="006326FA"/>
    <w:rsid w:val="006443A2"/>
    <w:rsid w:val="006470A6"/>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700978"/>
    <w:rsid w:val="00717866"/>
    <w:rsid w:val="00717D44"/>
    <w:rsid w:val="007203E6"/>
    <w:rsid w:val="007261F2"/>
    <w:rsid w:val="00730E36"/>
    <w:rsid w:val="00732856"/>
    <w:rsid w:val="00740288"/>
    <w:rsid w:val="007418A9"/>
    <w:rsid w:val="00744E86"/>
    <w:rsid w:val="007523FD"/>
    <w:rsid w:val="0076136E"/>
    <w:rsid w:val="007656BD"/>
    <w:rsid w:val="00766B34"/>
    <w:rsid w:val="00766DB5"/>
    <w:rsid w:val="00766E2A"/>
    <w:rsid w:val="00774CD2"/>
    <w:rsid w:val="00787453"/>
    <w:rsid w:val="007911EF"/>
    <w:rsid w:val="007A528D"/>
    <w:rsid w:val="007A78DF"/>
    <w:rsid w:val="007B0C29"/>
    <w:rsid w:val="007C7CB1"/>
    <w:rsid w:val="007D2B25"/>
    <w:rsid w:val="007D3BBD"/>
    <w:rsid w:val="007E30E0"/>
    <w:rsid w:val="007E77BC"/>
    <w:rsid w:val="007E7E6F"/>
    <w:rsid w:val="007F2FBE"/>
    <w:rsid w:val="007F5C3D"/>
    <w:rsid w:val="00800A84"/>
    <w:rsid w:val="00801134"/>
    <w:rsid w:val="00801706"/>
    <w:rsid w:val="008148C6"/>
    <w:rsid w:val="008275A3"/>
    <w:rsid w:val="00831B81"/>
    <w:rsid w:val="00834330"/>
    <w:rsid w:val="008350BD"/>
    <w:rsid w:val="00837787"/>
    <w:rsid w:val="008501A8"/>
    <w:rsid w:val="0085358A"/>
    <w:rsid w:val="00862E4F"/>
    <w:rsid w:val="00882914"/>
    <w:rsid w:val="00887D2B"/>
    <w:rsid w:val="00894FB3"/>
    <w:rsid w:val="008B18FB"/>
    <w:rsid w:val="008B28CC"/>
    <w:rsid w:val="008B705A"/>
    <w:rsid w:val="008C19A2"/>
    <w:rsid w:val="008C3B7C"/>
    <w:rsid w:val="008D3079"/>
    <w:rsid w:val="008D38C5"/>
    <w:rsid w:val="008D38CB"/>
    <w:rsid w:val="008F4EC0"/>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73D4A"/>
    <w:rsid w:val="00A763EA"/>
    <w:rsid w:val="00A81110"/>
    <w:rsid w:val="00A86C3C"/>
    <w:rsid w:val="00A92464"/>
    <w:rsid w:val="00A92FC4"/>
    <w:rsid w:val="00A95055"/>
    <w:rsid w:val="00A95A40"/>
    <w:rsid w:val="00AA4922"/>
    <w:rsid w:val="00AA6513"/>
    <w:rsid w:val="00AB02F6"/>
    <w:rsid w:val="00AB57E8"/>
    <w:rsid w:val="00AC04A8"/>
    <w:rsid w:val="00AC4209"/>
    <w:rsid w:val="00AC4401"/>
    <w:rsid w:val="00AC6D16"/>
    <w:rsid w:val="00AD57C0"/>
    <w:rsid w:val="00AD7A52"/>
    <w:rsid w:val="00AE27D5"/>
    <w:rsid w:val="00B02699"/>
    <w:rsid w:val="00B23FAF"/>
    <w:rsid w:val="00B35389"/>
    <w:rsid w:val="00B45BB1"/>
    <w:rsid w:val="00B50A96"/>
    <w:rsid w:val="00B57AEB"/>
    <w:rsid w:val="00B60DF1"/>
    <w:rsid w:val="00B67476"/>
    <w:rsid w:val="00B71120"/>
    <w:rsid w:val="00B74649"/>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E1417"/>
    <w:rsid w:val="00DE4FB9"/>
    <w:rsid w:val="00DE53B2"/>
    <w:rsid w:val="00DE723C"/>
    <w:rsid w:val="00DF2DC1"/>
    <w:rsid w:val="00E01233"/>
    <w:rsid w:val="00E03991"/>
    <w:rsid w:val="00E0496C"/>
    <w:rsid w:val="00E128C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67A8"/>
    <w:rsid w:val="00F42077"/>
    <w:rsid w:val="00F62F9C"/>
    <w:rsid w:val="00F6790F"/>
    <w:rsid w:val="00F706EA"/>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741"/>
        <o:r id="V:Rule2" type="connector" idref="#AutoShape 22"/>
        <o:r id="V:Rule3" type="connector" idref="#AutoShape 756"/>
        <o:r id="V:Rule4" type="connector" idref="#AutoShape 470"/>
        <o:r id="V:Rule5" type="connector" idref="#AutoShape 8"/>
        <o:r id="V:Rule6" type="connector" idref="#AutoShape 23"/>
        <o:r id="V:Rule7" type="connector" idref="#AutoShape 778"/>
        <o:r id="V:Rule8" type="connector" idref="#AutoShape 18"/>
        <o:r id="V:Rule9" type="connector" idref="#AutoShape 66"/>
        <o:r id="V:Rule10" type="connector" idref="#AutoShape 621"/>
        <o:r id="V:Rule11" type="connector" idref="#AutoShape 9"/>
        <o:r id="V:Rule12" type="connector" idref="#AutoShape 771"/>
        <o:r id="V:Rule13" type="connector" idref="#AutoShape 67"/>
        <o:r id="V:Rule14" type="connector" idref="#AutoShape 19"/>
        <o:r id="V:Rule15" type="connector" idref="#AutoShape 749"/>
        <o:r id="V:Rule16" type="connector" idref="#AutoShape 81"/>
        <o:r id="V:Rule17" type="connector" idref="#AutoShape 92"/>
        <o:r id="V:Rule18" type="connector" idref="#AutoShape 797"/>
        <o:r id="V:Rule19" type="connector" idref="#AutoShape 43"/>
        <o:r id="V:Rule20" type="connector" idref="#AutoShape 625"/>
        <o:r id="V:Rule21" type="connector" idref="#AutoShape 42"/>
        <o:r id="V:Rule22" type="connector" idref="#AutoShape 607"/>
        <o:r id="V:Rule23" type="connector" idref="#AutoShape 764"/>
        <o:r id="V:Rule24" type="connector" idref="#AutoShape 57"/>
        <o:r id="V:Rule25" type="connector" idref="#AutoShape 608"/>
        <o:r id="V:Rule26" type="connector" idref="#AutoShape 72"/>
        <o:r id="V:Rule27" type="connector" idref="#AutoShape 615"/>
        <o:r id="V:Rule28" type="connector" idref="#AutoShape 468"/>
        <o:r id="V:Rule29" type="connector" idref="#AutoShape 620"/>
        <o:r id="V:Rule30" type="connector" idref="#AutoShape 21"/>
        <o:r id="V:Rule31" type="connector" idref="#AutoShape 624"/>
        <o:r id="V:Rule32" type="connector" idref="#AutoShape 623"/>
        <o:r id="V:Rule33" type="connector" idref="#AutoShape 841"/>
        <o:r id="V:Rule34" type="connector" idref="#AutoShape 606"/>
        <o:r id="V:Rule35" type="connector" idref="#AutoShape 94"/>
        <o:r id="V:Rule36" type="connector" idref="#AutoShape 11"/>
        <o:r id="V:Rule37" type="connector" idref="#AutoShape 103"/>
        <o:r id="V:Rule38" type="connector" idref="#AutoShape 60"/>
        <o:r id="V:Rule39" type="connector" idref="#AutoShape 80"/>
        <o:r id="V:Rule40" type="connector" idref="#AutoShape 17"/>
        <o:r id="V:Rule41" type="connector" idref="#AutoShape 769"/>
        <o:r id="V:Rule42" type="connector" idref="#AutoShape 748"/>
        <o:r id="V:Rule43" type="connector" idref="#AutoShape 469"/>
        <o:r id="V:Rule44" type="connector" idref="#AutoShape 73"/>
        <o:r id="V:Rule45" type="connector" idref="#AutoShape 10"/>
        <o:r id="V:Rule46" type="connector" idref="#AutoShape 440"/>
        <o:r id="V:Rule47" type="connector" idref="#AutoShape 768"/>
        <o:r id="V:Rule48" type="connector" idref="#AutoShape 95"/>
        <o:r id="V:Rule49" type="connector" idref="#AutoShape 774"/>
        <o:r id="V:Rule50" type="connector" idref="#AutoShape 93"/>
        <o:r id="V:Rule51" type="connector" idref="#AutoShape 840"/>
        <o:r id="V:Rule52" type="connector" idref="#AutoShape 13"/>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6531</TotalTime>
  <Pages>161</Pages>
  <Words>170207</Words>
  <Characters>970183</Characters>
  <Application>Microsoft Office Word</Application>
  <DocSecurity>0</DocSecurity>
  <Lines>8084</Lines>
  <Paragraphs>2276</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1138114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43</cp:revision>
  <dcterms:created xsi:type="dcterms:W3CDTF">2020-11-01T10:05:00Z</dcterms:created>
  <dcterms:modified xsi:type="dcterms:W3CDTF">2024-09-03T14:06:00Z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