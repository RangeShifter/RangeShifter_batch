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27CC6" w14:textId="22EC534A" w:rsidR="0067520E" w:rsidRPr="00D123FB" w:rsidRDefault="00D97DB2" w:rsidP="00C57BF9">
      <w:pPr>
        <w:spacing w:line="360" w:lineRule="auto"/>
        <w:jc w:val="center"/>
        <w:rPr>
          <w:sz w:val="96"/>
          <w:szCs w:val="96"/>
        </w:rPr>
      </w:pPr>
      <w:commentRangeStart w:id="0"/>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commentRangeEnd w:id="0"/>
      <w:r w:rsidR="009D478F">
        <w:rPr>
          <w:rStyle w:val="CommentReference"/>
          <w:rFonts w:eastAsiaTheme="minorHAnsi" w:cstheme="minorBidi"/>
          <w:lang w:val="en-US"/>
        </w:rPr>
        <w:commentReference w:id="0"/>
      </w:r>
    </w:p>
    <w:p w14:paraId="17F98BED" w14:textId="77777777" w:rsidR="0067520E" w:rsidRPr="00D123FB" w:rsidRDefault="0067520E" w:rsidP="00C57BF9">
      <w:pPr>
        <w:pBdr>
          <w:bottom w:val="single" w:sz="24" w:space="1" w:color="auto"/>
        </w:pBdr>
        <w:spacing w:line="360" w:lineRule="auto"/>
        <w:jc w:val="center"/>
        <w:rPr>
          <w:sz w:val="96"/>
          <w:szCs w:val="96"/>
        </w:rPr>
      </w:pPr>
      <w:commentRangeStart w:id="1"/>
      <w:commentRangeStart w:id="2"/>
      <w:proofErr w:type="spellStart"/>
      <w:r w:rsidRPr="00D123FB">
        <w:rPr>
          <w:sz w:val="96"/>
          <w:szCs w:val="96"/>
        </w:rPr>
        <w:t>RangeShifte</w:t>
      </w:r>
      <w:proofErr w:type="spellEnd"/>
      <w:r w:rsidRPr="00D123FB">
        <w:rPr>
          <w:sz w:val="96"/>
          <w:szCs w:val="96"/>
        </w:rPr>
        <w:t>r</w:t>
      </w:r>
      <w:commentRangeEnd w:id="1"/>
      <w:r w:rsidR="009D478F">
        <w:rPr>
          <w:rStyle w:val="CommentReference"/>
          <w:rFonts w:eastAsiaTheme="minorHAnsi" w:cstheme="minorBidi"/>
          <w:lang w:val="en-US"/>
        </w:rPr>
        <w:commentReference w:id="1"/>
      </w:r>
      <w:commentRangeEnd w:id="2"/>
      <w:r w:rsidR="009D478F">
        <w:rPr>
          <w:rStyle w:val="CommentReference"/>
          <w:rFonts w:eastAsiaTheme="minorHAnsi" w:cstheme="minorBidi"/>
          <w:lang w:val="en-US"/>
        </w:rPr>
        <w:commentReference w:id="2"/>
      </w:r>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3C8E1AD6" w:rsidR="0067520E" w:rsidRPr="00D123FB" w:rsidRDefault="0067520E" w:rsidP="00C57BF9">
      <w:pPr>
        <w:spacing w:line="360" w:lineRule="auto"/>
        <w:jc w:val="right"/>
        <w:rPr>
          <w:b/>
          <w:sz w:val="52"/>
          <w:szCs w:val="52"/>
        </w:rPr>
      </w:pPr>
      <w:r w:rsidRPr="00D123FB">
        <w:rPr>
          <w:b/>
          <w:sz w:val="52"/>
          <w:szCs w:val="52"/>
        </w:rPr>
        <w:t xml:space="preserve">Version </w:t>
      </w:r>
      <w:ins w:id="3" w:author="Pannetier, Theo" w:date="2024-05-07T13:39:00Z">
        <w:r w:rsidR="009D478F">
          <w:rPr>
            <w:b/>
            <w:sz w:val="52"/>
            <w:szCs w:val="52"/>
          </w:rPr>
          <w:t>3</w:t>
        </w:r>
      </w:ins>
      <w:del w:id="4" w:author="Pannetier, Theo" w:date="2024-05-07T13:39:00Z">
        <w:r w:rsidDel="009D478F">
          <w:rPr>
            <w:b/>
            <w:sz w:val="52"/>
            <w:szCs w:val="52"/>
          </w:rPr>
          <w:delText>2</w:delText>
        </w:r>
      </w:del>
      <w:r>
        <w:rPr>
          <w:b/>
          <w:sz w:val="52"/>
          <w:szCs w:val="52"/>
        </w:rPr>
        <w:t>.0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021D0389" w:rsidR="0067520E" w:rsidRPr="00D123FB" w:rsidRDefault="004F264F" w:rsidP="00C57BF9">
      <w:pPr>
        <w:pBdr>
          <w:bottom w:val="single" w:sz="18" w:space="1" w:color="auto"/>
        </w:pBdr>
        <w:spacing w:line="360" w:lineRule="auto"/>
        <w:jc w:val="center"/>
        <w:rPr>
          <w:sz w:val="36"/>
          <w:szCs w:val="36"/>
        </w:rPr>
      </w:pPr>
      <w:del w:id="5" w:author="Pannetier, Theo" w:date="2024-05-07T13:48:00Z">
        <w:r w:rsidDel="009D478F">
          <w:rPr>
            <w:sz w:val="36"/>
            <w:szCs w:val="36"/>
          </w:rPr>
          <w:delText>Novem</w:delText>
        </w:r>
        <w:r w:rsidR="00240365" w:rsidDel="009D478F">
          <w:rPr>
            <w:sz w:val="36"/>
            <w:szCs w:val="36"/>
          </w:rPr>
          <w:delText>ber</w:delText>
        </w:r>
        <w:r w:rsidR="000D0A47" w:rsidDel="009D478F">
          <w:rPr>
            <w:sz w:val="36"/>
            <w:szCs w:val="36"/>
          </w:rPr>
          <w:delText xml:space="preserve"> </w:delText>
        </w:r>
        <w:r w:rsidR="00A27AA6" w:rsidDel="009D478F">
          <w:rPr>
            <w:sz w:val="36"/>
            <w:szCs w:val="36"/>
          </w:rPr>
          <w:delText>2020</w:delText>
        </w:r>
      </w:del>
      <w:ins w:id="6" w:author="Pannetier, Theo" w:date="2024-05-07T13:48:00Z">
        <w:r w:rsidR="009D478F">
          <w:rPr>
            <w:sz w:val="36"/>
            <w:szCs w:val="36"/>
          </w:rPr>
          <w:t>May 2024</w:t>
        </w:r>
      </w:ins>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 xml:space="preserve">How to use the </w:t>
      </w:r>
      <w:proofErr w:type="spellStart"/>
      <w:r w:rsidRPr="00F43747">
        <w:rPr>
          <w:b/>
          <w:sz w:val="32"/>
          <w:szCs w:val="32"/>
        </w:rPr>
        <w:t>RangeShifter</w:t>
      </w:r>
      <w:proofErr w:type="spellEnd"/>
      <w:r w:rsidRPr="00F43747">
        <w:rPr>
          <w:b/>
          <w:sz w:val="32"/>
          <w:szCs w:val="32"/>
        </w:rPr>
        <w:t xml:space="preserve">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w:t>
      </w:r>
      <w:proofErr w:type="spellStart"/>
      <w:r w:rsidRPr="00D123FB">
        <w:rPr>
          <w:szCs w:val="24"/>
          <w:lang w:eastAsia="en-GB"/>
        </w:rPr>
        <w:t>RangeShifter</w:t>
      </w:r>
      <w:proofErr w:type="spellEnd"/>
      <w:r w:rsidRPr="00D123FB">
        <w:rPr>
          <w:szCs w:val="24"/>
          <w:lang w:eastAsia="en-GB"/>
        </w:rPr>
        <w:t xml:space="preserve">.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w:t>
      </w:r>
      <w:proofErr w:type="spellStart"/>
      <w:r w:rsidRPr="00D123FB">
        <w:rPr>
          <w:szCs w:val="24"/>
          <w:lang w:eastAsia="en-GB"/>
        </w:rPr>
        <w:t>RangeShifter</w:t>
      </w:r>
      <w:proofErr w:type="spellEnd"/>
      <w:r w:rsidRPr="00D123FB">
        <w:rPr>
          <w:szCs w:val="24"/>
          <w:lang w:eastAsia="en-GB"/>
        </w:rPr>
        <w:t xml:space="preserve">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D123FB">
        <w:rPr>
          <w:szCs w:val="24"/>
          <w:lang w:eastAsia="en-GB"/>
        </w:rPr>
        <w:t>and also</w:t>
      </w:r>
      <w:proofErr w:type="gramEnd"/>
      <w:r w:rsidRPr="00D123FB">
        <w:rPr>
          <w:szCs w:val="24"/>
          <w:lang w:eastAsia="en-GB"/>
        </w:rPr>
        <w:t xml:space="preserve"> the section from ‘Getting Started’.  At the beginning of each </w:t>
      </w:r>
      <w:proofErr w:type="gramStart"/>
      <w:r w:rsidRPr="00D123FB">
        <w:rPr>
          <w:szCs w:val="24"/>
          <w:lang w:eastAsia="en-GB"/>
        </w:rPr>
        <w:t>tutorial</w:t>
      </w:r>
      <w:proofErr w:type="gramEnd"/>
      <w:r w:rsidRPr="00D123FB">
        <w:rPr>
          <w:szCs w:val="24"/>
          <w:lang w:eastAsia="en-GB"/>
        </w:rPr>
        <w:t xml:space="preserve">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2522E5">
          <w:headerReference w:type="even" r:id="rId13"/>
          <w:headerReference w:type="default" r:id="rId14"/>
          <w:footerReference w:type="even" r:id="rId15"/>
          <w:footerReference w:type="default" r:id="rId16"/>
          <w:footerReference w:type="first" r:id="rId17"/>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 xml:space="preserve">initial development of </w:t>
      </w:r>
      <w:proofErr w:type="spellStart"/>
      <w:r w:rsidR="00717D44">
        <w:rPr>
          <w:szCs w:val="24"/>
        </w:rPr>
        <w:t>RangeShifter</w:t>
      </w:r>
      <w:proofErr w:type="spellEnd"/>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8" w:history="1">
        <w:r w:rsidRPr="00D123FB">
          <w:rPr>
            <w:rStyle w:val="Hyperlink"/>
            <w:szCs w:val="24"/>
          </w:rPr>
          <w:t>www.scales-project.net</w:t>
        </w:r>
      </w:hyperlink>
      <w:r w:rsidRPr="00D123FB">
        <w:rPr>
          <w:szCs w:val="24"/>
        </w:rPr>
        <w:t>) and also by the Natural Environment Research Council</w:t>
      </w:r>
      <w:r>
        <w:rPr>
          <w:szCs w:val="24"/>
        </w:rPr>
        <w:t>, UK</w:t>
      </w:r>
      <w:bookmarkStart w:id="7" w:name="_1_Introduction"/>
      <w:bookmarkEnd w:id="7"/>
      <w:r w:rsidR="00717D44">
        <w:rPr>
          <w:szCs w:val="24"/>
        </w:rPr>
        <w:t>.</w:t>
      </w:r>
    </w:p>
    <w:p w14:paraId="39CCB3D1" w14:textId="02851BE9" w:rsidR="00717D44" w:rsidRDefault="00717D44" w:rsidP="00AD57C0">
      <w:pPr>
        <w:rPr>
          <w:szCs w:val="24"/>
        </w:rPr>
      </w:pPr>
      <w:bookmarkStart w:id="8" w:name="_Hlk56508570"/>
      <w:r>
        <w:rPr>
          <w:szCs w:val="24"/>
        </w:rPr>
        <w:t xml:space="preserve">Development of </w:t>
      </w:r>
      <w:proofErr w:type="spellStart"/>
      <w:r>
        <w:rPr>
          <w:szCs w:val="24"/>
        </w:rPr>
        <w:t>RangeShifter</w:t>
      </w:r>
      <w:proofErr w:type="spellEnd"/>
      <w:r>
        <w:rPr>
          <w:szCs w:val="24"/>
        </w:rPr>
        <w:t xml:space="preserve"> v2.0 was supported by the project PROBIS funded by the </w:t>
      </w:r>
      <w:proofErr w:type="spellStart"/>
      <w:r>
        <w:rPr>
          <w:szCs w:val="24"/>
        </w:rPr>
        <w:t>BiodivERsA</w:t>
      </w:r>
      <w:proofErr w:type="spellEnd"/>
      <w:r>
        <w:rPr>
          <w:szCs w:val="24"/>
        </w:rPr>
        <w:t xml:space="preserve"> European Joint Call 2012-2013.</w:t>
      </w:r>
      <w:bookmarkEnd w:id="8"/>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2522E5">
          <w:footerReference w:type="even" r:id="rId19"/>
          <w:footerReference w:type="default" r:id="rId20"/>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9" w:name="_Introduction"/>
      <w:bookmarkStart w:id="10" w:name="_Toc54110034"/>
      <w:bookmarkEnd w:id="9"/>
      <w:r w:rsidRPr="00D123FB">
        <w:lastRenderedPageBreak/>
        <w:t>Introduction</w:t>
      </w:r>
      <w:bookmarkEnd w:id="10"/>
    </w:p>
    <w:p w14:paraId="57F1A221" w14:textId="77777777" w:rsidR="0067520E" w:rsidRPr="00D123FB" w:rsidRDefault="0067520E" w:rsidP="009E434A">
      <w:pPr>
        <w:pStyle w:val="Heading2"/>
        <w:numPr>
          <w:ilvl w:val="1"/>
          <w:numId w:val="14"/>
        </w:numPr>
      </w:pPr>
      <w:bookmarkStart w:id="11" w:name="_Toc54110035"/>
      <w:r w:rsidRPr="00D123FB">
        <w:t>Background</w:t>
      </w:r>
      <w:bookmarkEnd w:id="11"/>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9D478F">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9D478F">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9D478F">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9D478F">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9D478F">
        <w:rPr>
          <w:noProof/>
          <w:lang w:val="fr-FR"/>
        </w:rPr>
        <w:t>(Krosby et al. 2010; Doerr et al. 2011; Hodgson et al. 2012)</w:t>
      </w:r>
      <w:r w:rsidRPr="00D123FB">
        <w:fldChar w:fldCharType="end"/>
      </w:r>
      <w:r w:rsidRPr="009D478F">
        <w:rPr>
          <w:lang w:val="fr-FR"/>
        </w:rPr>
        <w:t xml:space="preserve">, conservation </w:t>
      </w:r>
      <w:proofErr w:type="spellStart"/>
      <w:r w:rsidRPr="009D478F">
        <w:rPr>
          <w:lang w:val="fr-FR"/>
        </w:rPr>
        <w:t>genetics</w:t>
      </w:r>
      <w:proofErr w:type="spellEnd"/>
      <w:r w:rsidRPr="009D478F">
        <w:rPr>
          <w:lang w:val="fr-FR"/>
        </w:rPr>
        <w:t xml:space="preserve"> </w:t>
      </w:r>
      <w:r w:rsidRPr="00D123FB">
        <w:fldChar w:fldCharType="begin" w:fldLock="1"/>
      </w:r>
      <w:r w:rsidRPr="009D478F">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9D478F"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9D478F">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9D478F">
        <w:rPr>
          <w:noProof/>
          <w:lang w:val="fr-FR"/>
        </w:rPr>
        <w:t>(Holt 2003; Norberg et al. 2012; Schurr et al. 2012; Thuiller et al. 2013; Travis et al. 2014)</w:t>
      </w:r>
      <w:r w:rsidRPr="00D123FB">
        <w:fldChar w:fldCharType="end"/>
      </w:r>
      <w:r w:rsidRPr="009D478F">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w:t>
      </w:r>
      <w:proofErr w:type="gramStart"/>
      <w:r w:rsidRPr="00D123FB">
        <w:t>climatically-suitable</w:t>
      </w:r>
      <w:proofErr w:type="gramEnd"/>
      <w:r w:rsidRPr="00D123FB">
        <w:t xml:space="preserve"> regions will be inhibited by habitat fragmentation. Hence, understanding the synergy between climate change and habitat fragmentation and how </w:t>
      </w:r>
      <w:proofErr w:type="gramStart"/>
      <w:r w:rsidRPr="00D123FB">
        <w:t>species’</w:t>
      </w:r>
      <w:proofErr w:type="gramEnd"/>
      <w:r w:rsidRPr="00D123FB">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9D478F">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9D478F">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9D478F">
        <w:rPr>
          <w:lang w:val="fr-FR"/>
        </w:rPr>
        <w:t>.</w:t>
      </w:r>
    </w:p>
    <w:p w14:paraId="59E5A85D" w14:textId="77777777" w:rsidR="0067520E" w:rsidRPr="009D478F"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9D478F">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9D478F">
        <w:rPr>
          <w:noProof/>
          <w:lang w:val="fr-FR"/>
        </w:rPr>
        <w:t>(e.g. Thomas et al. 2004; Araújo et al. 2005; Thuiller et al. 2005, 2009)</w:t>
      </w:r>
      <w:r w:rsidRPr="00D123FB">
        <w:fldChar w:fldCharType="end"/>
      </w:r>
      <w:r w:rsidRPr="009D478F">
        <w:rPr>
          <w:lang w:val="fr-FR"/>
        </w:rPr>
        <w:t xml:space="preserve">. </w:t>
      </w:r>
      <w:r w:rsidRPr="00D123FB">
        <w:t xml:space="preserve">These are static statistical approaches that correlate the species’ past and current distributions with multiple environmental variables </w:t>
      </w:r>
      <w:proofErr w:type="gramStart"/>
      <w:r w:rsidRPr="00D123FB">
        <w:t>in order to</w:t>
      </w:r>
      <w:proofErr w:type="gramEnd"/>
      <w:r w:rsidRPr="00D123FB">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9D478F">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9D478F">
        <w:rPr>
          <w:noProof/>
          <w:lang w:val="fr-FR"/>
        </w:rPr>
        <w:t xml:space="preserve">(Pearson &amp; </w:t>
      </w:r>
      <w:r w:rsidRPr="009D478F">
        <w:rPr>
          <w:noProof/>
          <w:lang w:val="fr-FR"/>
        </w:rPr>
        <w:lastRenderedPageBreak/>
        <w:t>Dawson 2003; Guisan &amp; Thuiller 2005; Heikkinen et al. 2006; Dormann 2007; Zurell et al. 2009; Sinclair et al. 2010; Dawson et al. 2011)</w:t>
      </w:r>
      <w:r w:rsidRPr="00D123FB">
        <w:fldChar w:fldCharType="end"/>
      </w:r>
      <w:r w:rsidRPr="009D478F">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9D478F">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9D478F">
        <w:rPr>
          <w:noProof/>
          <w:lang w:val="fr-FR"/>
        </w:rPr>
        <w:t>(Thuiller et al. 2008, 2013; Engler &amp; Guisan 2009; Franklin 2010; Gallien et al. 2010; Huntley et al. 2010; Higgins et al. 2012; Schurr et al. 2012)</w:t>
      </w:r>
      <w:r w:rsidRPr="00D123FB">
        <w:fldChar w:fldCharType="end"/>
      </w:r>
      <w:r w:rsidRPr="009D478F">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w:t>
      </w:r>
      <w:proofErr w:type="gramStart"/>
      <w:r w:rsidRPr="00D123FB">
        <w:t>species’</w:t>
      </w:r>
      <w:proofErr w:type="gramEnd"/>
      <w:r w:rsidRPr="00D123FB">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9D478F">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9D478F">
        <w:rPr>
          <w:noProof/>
          <w:lang w:val="fr-FR"/>
        </w:rPr>
        <w:t>(Keith et al. 2008; Anderson et al. 2009; Midgley et al. 2010; Zurell et al. 2012; Conlisk et al. 2013)</w:t>
      </w:r>
      <w:r w:rsidRPr="00D123FB">
        <w:fldChar w:fldCharType="end"/>
      </w:r>
      <w:r w:rsidRPr="009D478F">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w:t>
      </w:r>
      <w:proofErr w:type="gramStart"/>
      <w:r w:rsidRPr="00D123FB">
        <w:t>all of</w:t>
      </w:r>
      <w:proofErr w:type="gramEnd"/>
      <w:r w:rsidRPr="00D123FB">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9D478F">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9D478F">
        <w:rPr>
          <w:noProof/>
          <w:lang w:val="fr-FR"/>
        </w:rPr>
        <w:t>(Holt 2003; Hastings et al. 2005; Excoffier et al. 2009; Sexton et al. 2009; Schurr et al. 2012)</w:t>
      </w:r>
      <w:r>
        <w:fldChar w:fldCharType="end"/>
      </w:r>
      <w:r w:rsidRPr="009D478F">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 xml:space="preserve">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D123FB">
        <w:t>widely-used</w:t>
      </w:r>
      <w:proofErr w:type="gramEnd"/>
      <w:r w:rsidRPr="00D123FB">
        <w:t xml:space="preserve">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 xml:space="preserve">ling platforms are introduced, we envisage the rapid development of methods for integrating them with the inverse fitting approaches offered by Bayesian techniques such as approximate Bayesian computation. </w:t>
      </w:r>
      <w:proofErr w:type="gramStart"/>
      <w:r w:rsidRPr="00D123FB">
        <w:t>Thus</w:t>
      </w:r>
      <w:proofErr w:type="gramEnd"/>
      <w:r w:rsidRPr="00D123FB">
        <w:t xml:space="preserve">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12" w:name="_Toc54110036"/>
      <w:r w:rsidRPr="00D123FB">
        <w:t xml:space="preserve">Aim and </w:t>
      </w:r>
      <w:proofErr w:type="gramStart"/>
      <w:r>
        <w:t>p</w:t>
      </w:r>
      <w:r w:rsidRPr="00D123FB">
        <w:t>urpose</w:t>
      </w:r>
      <w:bookmarkEnd w:id="12"/>
      <w:proofErr w:type="gramEnd"/>
    </w:p>
    <w:p w14:paraId="4511FD3C" w14:textId="77777777" w:rsidR="0067520E" w:rsidRPr="00D123FB" w:rsidRDefault="0067520E" w:rsidP="00C57BF9">
      <w:pPr>
        <w:rPr>
          <w:szCs w:val="24"/>
        </w:rPr>
      </w:pPr>
      <w:r w:rsidRPr="00D123FB">
        <w:rPr>
          <w:szCs w:val="24"/>
        </w:rPr>
        <w:t xml:space="preserve">The </w:t>
      </w:r>
      <w:proofErr w:type="spellStart"/>
      <w:r w:rsidRPr="00D123FB">
        <w:rPr>
          <w:szCs w:val="24"/>
        </w:rPr>
        <w:t>RangeShifter</w:t>
      </w:r>
      <w:proofErr w:type="spellEnd"/>
      <w:r w:rsidRPr="00D123FB">
        <w:rPr>
          <w:szCs w:val="24"/>
        </w:rPr>
        <w:t xml:space="preserve"> model has been developed in response to the recent calls for dynamic models of species’ range dynamics and for models that integrate movement and spatial population </w:t>
      </w:r>
      <w:r w:rsidRPr="00D123FB">
        <w:rPr>
          <w:szCs w:val="24"/>
        </w:rPr>
        <w:lastRenderedPageBreak/>
        <w:t xml:space="preserve">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proofErr w:type="gramStart"/>
      <w:r w:rsidRPr="00AA1F5E">
        <w:rPr>
          <w:szCs w:val="24"/>
        </w:rPr>
        <w:t>spatially-explicit</w:t>
      </w:r>
      <w:proofErr w:type="gramEnd"/>
      <w:r w:rsidRPr="00AA1F5E">
        <w:rPr>
          <w:szCs w:val="24"/>
        </w:rPr>
        <w:t xml:space="preserve">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w:t>
      </w:r>
      <w:proofErr w:type="gramStart"/>
      <w:r w:rsidRPr="00D123FB">
        <w:rPr>
          <w:szCs w:val="24"/>
        </w:rPr>
        <w:t>represented</w:t>
      </w:r>
      <w:proofErr w:type="gramEnd"/>
      <w:r w:rsidRPr="00D123FB">
        <w:rPr>
          <w:szCs w:val="24"/>
        </w:rPr>
        <w:t xml:space="preserve">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D123FB">
        <w:rPr>
          <w:szCs w:val="24"/>
        </w:rPr>
        <w:t>RangeShifter</w:t>
      </w:r>
      <w:proofErr w:type="spellEnd"/>
      <w:r w:rsidRPr="00D123FB">
        <w:rPr>
          <w:szCs w:val="24"/>
        </w:rPr>
        <w:t xml:space="preserve"> suitable for a variety of purposes.</w:t>
      </w:r>
    </w:p>
    <w:p w14:paraId="77654DAF" w14:textId="77777777" w:rsidR="0067520E" w:rsidRDefault="0067520E" w:rsidP="00744E86">
      <w:pPr>
        <w:pStyle w:val="Keepnext"/>
      </w:pPr>
      <w:r w:rsidRPr="00D123FB">
        <w:t xml:space="preserve">There are two broad categories of questions for which we envisage </w:t>
      </w:r>
      <w:proofErr w:type="spellStart"/>
      <w:r w:rsidRPr="00D123FB">
        <w:t>RangeShifter</w:t>
      </w:r>
      <w:proofErr w:type="spellEnd"/>
      <w:r w:rsidRPr="00D123FB">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w:t>
      </w:r>
      <w:proofErr w:type="spellStart"/>
      <w:r w:rsidRPr="00D123FB">
        <w:rPr>
          <w:szCs w:val="24"/>
        </w:rPr>
        <w:t>RangeShifter</w:t>
      </w:r>
      <w:proofErr w:type="spellEnd"/>
      <w:r w:rsidRPr="00D123FB">
        <w:rPr>
          <w:szCs w:val="24"/>
        </w:rPr>
        <w:t xml:space="preserve">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w:t>
      </w:r>
      <w:proofErr w:type="gramStart"/>
      <w:r w:rsidRPr="00D123FB">
        <w:rPr>
          <w:bCs/>
          <w:szCs w:val="24"/>
        </w:rPr>
        <w:t>particular parameters</w:t>
      </w:r>
      <w:proofErr w:type="gramEnd"/>
      <w:r w:rsidRPr="00D123FB">
        <w:rPr>
          <w:bCs/>
          <w:szCs w:val="24"/>
        </w:rPr>
        <w:t xml:space="preserve">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proofErr w:type="spellStart"/>
      <w:r w:rsidRPr="00D123FB">
        <w:rPr>
          <w:szCs w:val="24"/>
        </w:rPr>
        <w:t>RangeShifter</w:t>
      </w:r>
      <w:proofErr w:type="spellEnd"/>
      <w:r w:rsidRPr="00D123FB">
        <w:rPr>
          <w:szCs w:val="24"/>
        </w:rPr>
        <w:t xml:space="preserve">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w:t>
      </w:r>
      <w:proofErr w:type="spellStart"/>
      <w:r w:rsidRPr="00D123FB">
        <w:rPr>
          <w:bCs/>
          <w:szCs w:val="24"/>
        </w:rPr>
        <w:t>RangeShifter</w:t>
      </w:r>
      <w:proofErr w:type="spellEnd"/>
      <w:r w:rsidRPr="00D123FB">
        <w:rPr>
          <w:bCs/>
          <w:szCs w:val="24"/>
        </w:rPr>
        <w:t xml:space="preserve">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critically help to improve our predictions on future species’ distributions. We anticipate that ultimately much more robust estimates of species’ future ranges will be provided by dynamic models such as </w:t>
      </w:r>
      <w:proofErr w:type="spellStart"/>
      <w:r w:rsidRPr="00D123FB">
        <w:rPr>
          <w:bCs/>
          <w:szCs w:val="24"/>
        </w:rPr>
        <w:t>RangeShifter</w:t>
      </w:r>
      <w:proofErr w:type="spellEnd"/>
      <w:r w:rsidRPr="00D123FB">
        <w:rPr>
          <w:bCs/>
          <w:szCs w:val="24"/>
        </w:rPr>
        <w:t xml:space="preserve"> than is possible using SDMs. However, in its present form, </w:t>
      </w:r>
      <w:proofErr w:type="spellStart"/>
      <w:r w:rsidRPr="00D123FB">
        <w:rPr>
          <w:bCs/>
          <w:szCs w:val="24"/>
        </w:rPr>
        <w:lastRenderedPageBreak/>
        <w:t>RangeShifter</w:t>
      </w:r>
      <w:proofErr w:type="spellEnd"/>
      <w:r w:rsidRPr="00D123FB">
        <w:rPr>
          <w:bCs/>
          <w:szCs w:val="24"/>
        </w:rPr>
        <w:t xml:space="preserve">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w:t>
      </w:r>
      <w:proofErr w:type="spellStart"/>
      <w:r w:rsidRPr="00D123FB">
        <w:rPr>
          <w:bCs/>
          <w:szCs w:val="24"/>
        </w:rPr>
        <w:t>RangeShifter</w:t>
      </w:r>
      <w:proofErr w:type="spellEnd"/>
      <w:r w:rsidRPr="00D123FB">
        <w:rPr>
          <w:bCs/>
          <w:szCs w:val="24"/>
        </w:rPr>
        <w:t xml:space="preserve">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13" w:name="_Toc54110037"/>
      <w:r w:rsidRPr="00D123FB">
        <w:t xml:space="preserve">Strengths and </w:t>
      </w:r>
      <w:r>
        <w:t>l</w:t>
      </w:r>
      <w:r w:rsidRPr="00D123FB">
        <w:t>imitations</w:t>
      </w:r>
      <w:bookmarkEnd w:id="13"/>
    </w:p>
    <w:p w14:paraId="59745BDC" w14:textId="77777777" w:rsidR="0067520E" w:rsidRPr="00D123FB" w:rsidRDefault="0067520E" w:rsidP="00C57BF9">
      <w:pPr>
        <w:rPr>
          <w:szCs w:val="24"/>
        </w:rPr>
      </w:pPr>
      <w:r w:rsidRPr="00D123FB">
        <w:rPr>
          <w:szCs w:val="24"/>
        </w:rPr>
        <w:t xml:space="preserve">Throughout the manual there are explicit and implicit references to the strengths and limitations of </w:t>
      </w:r>
      <w:proofErr w:type="spellStart"/>
      <w:r w:rsidRPr="00D123FB">
        <w:rPr>
          <w:szCs w:val="24"/>
        </w:rPr>
        <w:t>RangeShifter</w:t>
      </w:r>
      <w:proofErr w:type="spellEnd"/>
      <w:r w:rsidRPr="00D123FB">
        <w:rPr>
          <w:szCs w:val="24"/>
        </w:rPr>
        <w:t xml:space="preserve">. However, it is useful to bring them together in one concise section. Thus, here we will summarize the strengths and limitations of the current version, </w:t>
      </w:r>
      <w:proofErr w:type="spellStart"/>
      <w:r w:rsidRPr="00D123FB">
        <w:rPr>
          <w:szCs w:val="24"/>
        </w:rPr>
        <w:t>RangeShifter</w:t>
      </w:r>
      <w:proofErr w:type="spellEnd"/>
      <w:r w:rsidRPr="00D123FB">
        <w:rPr>
          <w:szCs w:val="24"/>
        </w:rPr>
        <w:t xml:space="preserve">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 xml:space="preserve">The key strengths of </w:t>
      </w:r>
      <w:proofErr w:type="spellStart"/>
      <w:r w:rsidRPr="00D123FB">
        <w:t>RangeShifter</w:t>
      </w:r>
      <w:proofErr w:type="spellEnd"/>
      <w:r w:rsidRPr="00D123FB">
        <w:t>,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w:t>
      </w:r>
      <w:proofErr w:type="spellStart"/>
      <w:r w:rsidRPr="00D123FB">
        <w:t>RangeShifter</w:t>
      </w:r>
      <w:proofErr w:type="spellEnd"/>
      <w:r w:rsidRPr="00D123FB">
        <w:t xml:space="preserve">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proofErr w:type="spellStart"/>
      <w:r w:rsidRPr="00D123FB">
        <w:t>RangeShifter</w:t>
      </w:r>
      <w:proofErr w:type="spellEnd"/>
      <w:r w:rsidRPr="00D123FB">
        <w:t xml:space="preserve">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w:t>
      </w:r>
      <w:proofErr w:type="gramStart"/>
      <w:r w:rsidRPr="00D123FB">
        <w:t>and also</w:t>
      </w:r>
      <w:proofErr w:type="gramEnd"/>
      <w:r w:rsidRPr="00D123FB">
        <w:t xml:space="preserve"> few that explicitly model movement </w:t>
      </w:r>
      <w:r>
        <w:t>behaviour</w:t>
      </w:r>
      <w:r w:rsidRPr="00D123FB">
        <w:t xml:space="preserve">s during dispersal. Incorporating this complexity of movement is a major strength of </w:t>
      </w:r>
      <w:proofErr w:type="spellStart"/>
      <w:r w:rsidRPr="00D123FB">
        <w:t>RangeShifter</w:t>
      </w:r>
      <w:proofErr w:type="spellEnd"/>
      <w:r w:rsidRPr="00D123FB">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proofErr w:type="spellStart"/>
      <w:r w:rsidRPr="00D123FB">
        <w:t>RangeShifter</w:t>
      </w:r>
      <w:proofErr w:type="spellEnd"/>
      <w:r w:rsidRPr="00D123FB">
        <w:t xml:space="preserve"> incorporates the possibility for sophisticated stage-structured population dynamics. This enables linking classical stage-structured matrix models with spatial dynamics. </w:t>
      </w:r>
      <w:proofErr w:type="gramStart"/>
      <w:r w:rsidRPr="00D123FB">
        <w:t>In particular we</w:t>
      </w:r>
      <w:proofErr w:type="gramEnd"/>
      <w:r w:rsidRPr="00D123FB">
        <w:t xml:space="preserv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w:t>
      </w:r>
      <w:proofErr w:type="spellStart"/>
      <w:r w:rsidRPr="00D123FB">
        <w:t>RangeShifter</w:t>
      </w:r>
      <w:proofErr w:type="spellEnd"/>
      <w:r w:rsidRPr="00D123FB">
        <w:t xml:space="preserve">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proofErr w:type="spellStart"/>
      <w:r w:rsidRPr="00D123FB">
        <w:t>RangeShifter</w:t>
      </w:r>
      <w:proofErr w:type="spellEnd"/>
      <w:r w:rsidRPr="00D123FB">
        <w:t xml:space="preserve">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proofErr w:type="spellStart"/>
      <w:r w:rsidRPr="00D123FB">
        <w:t>RangeShifter</w:t>
      </w:r>
      <w:proofErr w:type="spellEnd"/>
      <w:r w:rsidRPr="00D123FB">
        <w:t xml:space="preserve"> has been designed with a user-friendly graphical user interface and runs under Microsoft Windows. Thus, a flexible and sophisticated platform for simulating </w:t>
      </w:r>
      <w:proofErr w:type="gramStart"/>
      <w:r w:rsidRPr="00D123FB">
        <w:t>spatially-explicit</w:t>
      </w:r>
      <w:proofErr w:type="gramEnd"/>
      <w:r w:rsidRPr="00D123FB">
        <w:t xml:space="preserve"> eco-evolutionary dynamics is now available for potentially wide use. Until now, most IBMs used in ecology have been developed and used by individual ecologists with programming skills, whereas SDMs, matrix models, PVAs, metapopulation models, </w:t>
      </w:r>
      <w:r w:rsidRPr="00D123FB">
        <w:lastRenderedPageBreak/>
        <w:t>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w:t>
      </w:r>
      <w:proofErr w:type="spellStart"/>
      <w:r w:rsidRPr="00D123FB">
        <w:t>RangeShifter</w:t>
      </w:r>
      <w:proofErr w:type="spellEnd"/>
      <w:r w:rsidRPr="00D123FB">
        <w:t xml:space="preserve">, as </w:t>
      </w:r>
      <w:r>
        <w:t>we see them, are:</w:t>
      </w:r>
    </w:p>
    <w:p w14:paraId="7D3CE993" w14:textId="77777777" w:rsidR="0067520E" w:rsidRPr="00D123FB" w:rsidRDefault="0067520E" w:rsidP="009E434A">
      <w:pPr>
        <w:pStyle w:val="Numbered"/>
        <w:numPr>
          <w:ilvl w:val="0"/>
          <w:numId w:val="16"/>
        </w:numPr>
      </w:pPr>
      <w:proofErr w:type="spellStart"/>
      <w:r w:rsidRPr="00D123FB">
        <w:t>RangeShifter</w:t>
      </w:r>
      <w:proofErr w:type="spellEnd"/>
      <w:r w:rsidRPr="00D123FB">
        <w:t xml:space="preserve">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w:t>
      </w:r>
      <w:proofErr w:type="gramStart"/>
      <w:r w:rsidRPr="00D123FB">
        <w:t>parameter-hungry</w:t>
      </w:r>
      <w:proofErr w:type="gramEnd"/>
      <w:r w:rsidRPr="00D123FB">
        <w:t xml:space="preserve">.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proofErr w:type="spellStart"/>
      <w:r w:rsidRPr="00D123FB">
        <w:t>RangeShifter</w:t>
      </w:r>
      <w:proofErr w:type="spellEnd"/>
      <w:r w:rsidRPr="00D123FB">
        <w:t xml:space="preserve"> does not yet provide for functional relationships between its demographic or dispersal parameters and climate variables. When applying </w:t>
      </w:r>
      <w:proofErr w:type="spellStart"/>
      <w:r w:rsidRPr="00D123FB">
        <w:t>RangeShifter</w:t>
      </w:r>
      <w:proofErr w:type="spellEnd"/>
      <w:r w:rsidRPr="00D123FB">
        <w:t xml:space="preserve">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xml:space="preserve">. Technically, it will be relatively straightforward to add the linkage between life-history parameters and climate variables when the methods have sufficiently matured to merit inclusion. </w:t>
      </w:r>
      <w:proofErr w:type="spellStart"/>
      <w:r w:rsidRPr="00D123FB">
        <w:t>RangeShifter</w:t>
      </w:r>
      <w:proofErr w:type="spellEnd"/>
      <w:r w:rsidRPr="00D123FB">
        <w:t xml:space="preserve">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9D478F">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9D478F">
        <w:rPr>
          <w:noProof/>
          <w:lang w:val="fr-FR"/>
        </w:rPr>
        <w:t>(Gilman et al. 2010; Hellmann et al. 2012; Singer et al. 2012; Urban et al. 2013; Wisz et al. 2013)</w:t>
      </w:r>
      <w:r w:rsidR="0067520E" w:rsidRPr="00D123FB">
        <w:fldChar w:fldCharType="end"/>
      </w:r>
      <w:r w:rsidR="0067520E" w:rsidRPr="009D478F">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w:t>
      </w:r>
      <w:proofErr w:type="spellStart"/>
      <w:r w:rsidR="0067520E" w:rsidRPr="00D123FB">
        <w:t>sDiv</w:t>
      </w:r>
      <w:proofErr w:type="spellEnd"/>
      <w:r w:rsidR="0067520E">
        <w:t xml:space="preserve">, Leipzig, Germany and </w:t>
      </w:r>
      <w:proofErr w:type="spellStart"/>
      <w:r w:rsidR="0067520E">
        <w:t>Diversitas</w:t>
      </w:r>
      <w:proofErr w:type="spellEnd"/>
      <w:r w:rsidR="0067520E">
        <w:t>).</w:t>
      </w:r>
      <w:r w:rsidR="00E01233">
        <w:t xml:space="preserve"> We anticipate that the inclusion of inter-specific interactions will be a major development of the upcoming versions of </w:t>
      </w:r>
      <w:proofErr w:type="spellStart"/>
      <w:r w:rsidR="00E01233">
        <w:t>RangeShifter</w:t>
      </w:r>
      <w:proofErr w:type="spellEnd"/>
      <w:r w:rsidR="00E01233">
        <w:t>.</w:t>
      </w:r>
    </w:p>
    <w:p w14:paraId="53D8B818" w14:textId="77777777" w:rsidR="0067520E" w:rsidRPr="00D123FB" w:rsidRDefault="0067520E" w:rsidP="00DE53B2">
      <w:pPr>
        <w:pStyle w:val="Numbered"/>
      </w:pPr>
      <w:proofErr w:type="spellStart"/>
      <w:r w:rsidRPr="00D123FB">
        <w:t>RangeShifter</w:t>
      </w:r>
      <w:proofErr w:type="spellEnd"/>
      <w:r w:rsidRPr="00D123FB">
        <w:t xml:space="preserve">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w:t>
      </w:r>
      <w:proofErr w:type="gramStart"/>
      <w:r w:rsidRPr="00D123FB">
        <w:t>particular model</w:t>
      </w:r>
      <w:proofErr w:type="gramEnd"/>
      <w:r w:rsidRPr="00D123FB">
        <w:t xml:space="preserve">.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14" w:name="_Concepts_&amp;_Methods"/>
      <w:bookmarkEnd w:id="14"/>
      <w:r>
        <w:br w:type="page"/>
      </w:r>
    </w:p>
    <w:p w14:paraId="3C1B50A1" w14:textId="20338FAF" w:rsidR="0067520E" w:rsidRPr="00D123FB" w:rsidRDefault="0067520E" w:rsidP="009E434A">
      <w:pPr>
        <w:pStyle w:val="Heading2"/>
        <w:numPr>
          <w:ilvl w:val="1"/>
          <w:numId w:val="14"/>
        </w:numPr>
      </w:pPr>
      <w:bookmarkStart w:id="15" w:name="_Toc54110038"/>
      <w:r>
        <w:lastRenderedPageBreak/>
        <w:t>Changes in version 2.0</w:t>
      </w:r>
      <w:bookmarkEnd w:id="15"/>
    </w:p>
    <w:p w14:paraId="7EF0F724" w14:textId="77777777" w:rsidR="0067520E" w:rsidRDefault="0067520E" w:rsidP="00C57BF9">
      <w:pPr>
        <w:rPr>
          <w:szCs w:val="24"/>
        </w:rPr>
      </w:pPr>
      <w:proofErr w:type="spellStart"/>
      <w:r>
        <w:rPr>
          <w:szCs w:val="24"/>
        </w:rPr>
        <w:t>RangeShifter</w:t>
      </w:r>
      <w:proofErr w:type="spellEnd"/>
      <w:r>
        <w:rPr>
          <w:szCs w:val="24"/>
        </w:rPr>
        <w:t xml:space="preserve"> v2.0 has been developed from v1.1, and users who have used only v1.0 are advised also to refer to the developments included in v1.</w:t>
      </w:r>
      <w:proofErr w:type="gramStart"/>
      <w:r>
        <w:rPr>
          <w:szCs w:val="24"/>
        </w:rPr>
        <w:t>1, and</w:t>
      </w:r>
      <w:proofErr w:type="gramEnd"/>
      <w:r>
        <w:rPr>
          <w:szCs w:val="24"/>
        </w:rPr>
        <w:t xml:space="preserve"> are strongly encouraged to check that previous simulations produce similar results if run in v2.0 (note that they cannot be expected to be identical, as </w:t>
      </w:r>
      <w:proofErr w:type="spellStart"/>
      <w:r>
        <w:rPr>
          <w:szCs w:val="24"/>
        </w:rPr>
        <w:t>RangeShifter</w:t>
      </w:r>
      <w:proofErr w:type="spellEnd"/>
      <w:r>
        <w:rPr>
          <w:szCs w:val="24"/>
        </w:rPr>
        <w:t xml:space="preserve">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75AE96FC" w:rsidR="0067520E" w:rsidRDefault="0067520E" w:rsidP="009E434A">
      <w:pPr>
        <w:pStyle w:val="Numbered"/>
        <w:numPr>
          <w:ilvl w:val="0"/>
          <w:numId w:val="17"/>
        </w:numPr>
      </w:pPr>
      <w:r>
        <w:t xml:space="preserve">The </w:t>
      </w:r>
      <w:proofErr w:type="gramStart"/>
      <w:r>
        <w:t>manner in which</w:t>
      </w:r>
      <w:proofErr w:type="gramEnd"/>
      <w:r>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w:t>
      </w:r>
      <w:del w:id="16" w:author="Pannetier, Theo" w:date="2024-05-07T13:51:00Z">
        <w:r w:rsidDel="00504219">
          <w:delText>, pleiotropy</w:delText>
        </w:r>
      </w:del>
      <w:r>
        <w:t xml:space="preserve">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proofErr w:type="gramStart"/>
      <w:r>
        <w:t>As a consequence of</w:t>
      </w:r>
      <w:proofErr w:type="gramEnd"/>
      <w:r>
        <w:t xml:space="preserve">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37E2CE90" w:rsidR="0067520E" w:rsidDel="00504219" w:rsidRDefault="0067520E" w:rsidP="0041626F">
      <w:pPr>
        <w:pStyle w:val="Numbered"/>
        <w:rPr>
          <w:del w:id="17" w:author="Pannetier, Theo" w:date="2024-05-07T13:52:00Z"/>
        </w:rPr>
      </w:pPr>
      <w:del w:id="18" w:author="Pannetier, Theo" w:date="2024-05-07T13:52:00Z">
        <w:r w:rsidDel="00504219">
          <w:delText>Trait maps displayed on the screen are now handled more flexibly, so that only one screen is displayed if there are six maps or fewer.</w:delText>
        </w:r>
      </w:del>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 xml:space="preserve">When SMS is the transfer model, ‘heat maps’ may be produced recording how many times each non-suitable cell has been visited by dispersers </w:t>
      </w:r>
      <w:proofErr w:type="gramStart"/>
      <w:r>
        <w:t>during the course of</w:t>
      </w:r>
      <w:proofErr w:type="gramEnd"/>
      <w:r>
        <w:t xml:space="preserve">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w:t>
      </w:r>
      <w:proofErr w:type="gramStart"/>
      <w:r w:rsidRPr="00BA4B4D">
        <w:t xml:space="preserve">during </w:t>
      </w:r>
      <w:r w:rsidR="00BA4B4D" w:rsidRPr="00BA4B4D">
        <w:t>the course of</w:t>
      </w:r>
      <w:proofErr w:type="gramEnd"/>
      <w:r w:rsidR="00BA4B4D" w:rsidRPr="00BA4B4D">
        <w:t xml:space="preserve">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 xml:space="preserve">Populations comprising only one sex or sub-adult stages are </w:t>
      </w:r>
      <w:r w:rsidR="00172E39">
        <w:t xml:space="preserve">treated as </w:t>
      </w:r>
      <w:proofErr w:type="gramStart"/>
      <w:r w:rsidR="00172E39">
        <w:t>unoccupied</w:t>
      </w:r>
      <w:r>
        <w:t>, but</w:t>
      </w:r>
      <w:proofErr w:type="gramEnd"/>
      <w:r>
        <w:t xml:space="preserve">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w:t>
      </w:r>
      <w:r w:rsidR="00111155">
        <w:lastRenderedPageBreak/>
        <w:t>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 xml:space="preserve">and Figure 3.27). </w:t>
      </w:r>
      <w:proofErr w:type="gramStart"/>
      <w:r>
        <w:t>Thus</w:t>
      </w:r>
      <w:proofErr w:type="gramEnd"/>
      <w:r>
        <w:t xml:space="preserve">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w:t>
      </w:r>
      <w:proofErr w:type="gramStart"/>
      <w:r>
        <w:t>a number of</w:t>
      </w:r>
      <w:proofErr w:type="gramEnd"/>
      <w:r>
        <w:t xml:space="preserve">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w:t>
      </w:r>
      <w:proofErr w:type="gramStart"/>
      <w:r>
        <w:t>in order to</w:t>
      </w:r>
      <w:proofErr w:type="gramEnd"/>
      <w:r>
        <w:t xml:space="preserve"> reduce the total population size.</w:t>
      </w:r>
    </w:p>
    <w:p w14:paraId="64CFD5B4" w14:textId="3B8FAD9C" w:rsidR="00504219" w:rsidRDefault="006E3F8A" w:rsidP="00504219">
      <w:pPr>
        <w:pStyle w:val="Numbered"/>
        <w:rPr>
          <w:ins w:id="19" w:author="Pannetier, Theo" w:date="2024-05-07T13:53:00Z"/>
        </w:rPr>
      </w:pPr>
      <w:r>
        <w:t xml:space="preserve">There is a new initialisation option, which allows </w:t>
      </w:r>
      <w:proofErr w:type="gramStart"/>
      <w:r>
        <w:t>particular numbers</w:t>
      </w:r>
      <w:proofErr w:type="gramEnd"/>
      <w:r>
        <w:t xml:space="preserve">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proofErr w:type="gramStart"/>
      <w:r>
        <w:noBreakHyphen/>
        <w:t>)introduction</w:t>
      </w:r>
      <w:proofErr w:type="gramEnd"/>
      <w:r>
        <w:t xml:space="preserve"> scenarios for species of conservation concern.</w:t>
      </w:r>
    </w:p>
    <w:p w14:paraId="5AEBF6E2" w14:textId="77777777" w:rsidR="00504219" w:rsidRDefault="00504219" w:rsidP="00504219">
      <w:pPr>
        <w:pStyle w:val="Numbered"/>
        <w:numPr>
          <w:ilvl w:val="0"/>
          <w:numId w:val="0"/>
        </w:numPr>
        <w:ind w:left="360" w:hanging="360"/>
        <w:pPrChange w:id="20" w:author="Pannetier, Theo" w:date="2024-05-07T13:57:00Z">
          <w:pPr>
            <w:pStyle w:val="Numbered"/>
          </w:pPr>
        </w:pPrChange>
      </w:pPr>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21" w:name="_Toc54110039"/>
      <w:r w:rsidRPr="00E54992">
        <w:lastRenderedPageBreak/>
        <w:t>Concepts &amp; Methods</w:t>
      </w:r>
      <w:bookmarkEnd w:id="21"/>
    </w:p>
    <w:p w14:paraId="7E04CB7C" w14:textId="77777777" w:rsidR="0067520E" w:rsidRPr="00D123FB" w:rsidRDefault="0067520E" w:rsidP="009E434A">
      <w:pPr>
        <w:pStyle w:val="Heading2"/>
        <w:numPr>
          <w:ilvl w:val="1"/>
          <w:numId w:val="14"/>
        </w:numPr>
      </w:pPr>
      <w:bookmarkStart w:id="22" w:name="_Toc54110040"/>
      <w:r w:rsidRPr="00D123FB">
        <w:t xml:space="preserve">Model </w:t>
      </w:r>
      <w:r>
        <w:t>e</w:t>
      </w:r>
      <w:r w:rsidRPr="00D123FB">
        <w:t xml:space="preserve">ntities, </w:t>
      </w:r>
      <w:r>
        <w:t>s</w:t>
      </w:r>
      <w:r w:rsidRPr="00D123FB">
        <w:t xml:space="preserve">tate </w:t>
      </w:r>
      <w:r>
        <w:t>v</w:t>
      </w:r>
      <w:r w:rsidRPr="00D123FB">
        <w:t xml:space="preserve">ariables and </w:t>
      </w:r>
      <w:proofErr w:type="gramStart"/>
      <w:r>
        <w:t>s</w:t>
      </w:r>
      <w:r w:rsidRPr="00D123FB">
        <w:t>cales</w:t>
      </w:r>
      <w:bookmarkEnd w:id="22"/>
      <w:proofErr w:type="gramEnd"/>
    </w:p>
    <w:p w14:paraId="18FF52D4" w14:textId="77777777" w:rsidR="0067520E" w:rsidRDefault="0067520E" w:rsidP="009E434A">
      <w:pPr>
        <w:pStyle w:val="Heading3"/>
        <w:numPr>
          <w:ilvl w:val="2"/>
          <w:numId w:val="14"/>
        </w:numPr>
      </w:pPr>
      <w:bookmarkStart w:id="23" w:name="_Toc54110041"/>
      <w:r w:rsidRPr="00D123FB">
        <w:t>Individuals</w:t>
      </w:r>
      <w:bookmarkEnd w:id="23"/>
    </w:p>
    <w:p w14:paraId="16194F62" w14:textId="77777777" w:rsidR="0067520E" w:rsidRDefault="0067520E" w:rsidP="00744E86">
      <w:pPr>
        <w:pStyle w:val="Keepnext"/>
      </w:pPr>
      <w:r w:rsidRPr="00D123FB">
        <w:t xml:space="preserve">Individuals are the basic entities of the </w:t>
      </w:r>
      <w:proofErr w:type="spellStart"/>
      <w:r w:rsidRPr="00D123FB">
        <w:t>RangeShifter</w:t>
      </w:r>
      <w:proofErr w:type="spellEnd"/>
      <w:r w:rsidRPr="00D123FB">
        <w:t xml:space="preserve"> model. </w:t>
      </w:r>
      <w:proofErr w:type="gramStart"/>
      <w:r w:rsidRPr="00D123FB">
        <w:t>Each individual</w:t>
      </w:r>
      <w:proofErr w:type="gramEnd"/>
      <w:r w:rsidRPr="00D123FB">
        <w:t xml:space="preserve">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w:t>
      </w:r>
      <w:proofErr w:type="gramStart"/>
      <w:r w:rsidRPr="00D123FB">
        <w:rPr>
          <w:rFonts w:cs="Times New Roman"/>
          <w:szCs w:val="24"/>
          <w:lang w:val="en-GB"/>
        </w:rPr>
        <w:t>include:</w:t>
      </w:r>
      <w:proofErr w:type="gramEnd"/>
      <w:r w:rsidRPr="00D123FB">
        <w:rPr>
          <w:rFonts w:cs="Times New Roman"/>
          <w:szCs w:val="24"/>
          <w:lang w:val="en-GB"/>
        </w:rPr>
        <w:t xml:space="preserv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24" w:name="_Toc54110042"/>
      <w:r w:rsidRPr="00D123FB">
        <w:t>Populations</w:t>
      </w:r>
      <w:bookmarkEnd w:id="24"/>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25" w:name="_Toc54110043"/>
      <w:r w:rsidRPr="00D123FB">
        <w:t xml:space="preserve">Landscape </w:t>
      </w:r>
      <w:proofErr w:type="gramStart"/>
      <w:r w:rsidRPr="00D123FB">
        <w:t>units</w:t>
      </w:r>
      <w:bookmarkEnd w:id="25"/>
      <w:proofErr w:type="gramEnd"/>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26" w:name="_Toc54110044"/>
      <w:r w:rsidRPr="00D123FB">
        <w:t>Spatial and temporal scales</w:t>
      </w:r>
      <w:bookmarkEnd w:id="26"/>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same scale is used as a single step unit for discrete movement models. In the patch-based version, </w:t>
      </w:r>
      <w:r w:rsidRPr="00D123FB">
        <w:rPr>
          <w:szCs w:val="24"/>
        </w:rPr>
        <w:lastRenderedPageBreak/>
        <w:t xml:space="preserve">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w:t>
      </w:r>
      <w:proofErr w:type="gramStart"/>
      <w:r w:rsidRPr="00D123FB">
        <w:rPr>
          <w:szCs w:val="24"/>
        </w:rPr>
        <w:t>is able to</w:t>
      </w:r>
      <w:proofErr w:type="gramEnd"/>
      <w:r w:rsidRPr="00D123FB">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D123FB">
        <w:rPr>
          <w:szCs w:val="24"/>
        </w:rPr>
        <w:t>similar to</w:t>
      </w:r>
      <w:proofErr w:type="gramEnd"/>
      <w:r w:rsidRPr="00D123FB">
        <w:rPr>
          <w:szCs w:val="24"/>
        </w:rPr>
        <w:t xml:space="preserve">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w:t>
      </w:r>
      <w:proofErr w:type="spellStart"/>
      <w:r w:rsidRPr="00D123FB">
        <w:rPr>
          <w:szCs w:val="24"/>
        </w:rPr>
        <w:t>RangeShifter</w:t>
      </w:r>
      <w:proofErr w:type="spellEnd"/>
      <w:r w:rsidRPr="00D123FB">
        <w:rPr>
          <w:szCs w:val="24"/>
        </w:rPr>
        <w:t xml:space="preserve"> does not explicitly model within-year variability in conditions). The intermediate scale is the species’ reproductive season. The model can be used to simulate the case where there is only one reproductive season per </w:t>
      </w:r>
      <w:proofErr w:type="gramStart"/>
      <w:r w:rsidRPr="00D123FB">
        <w:rPr>
          <w:szCs w:val="24"/>
        </w:rPr>
        <w:t>year</w:t>
      </w:r>
      <w:proofErr w:type="gramEnd"/>
      <w:r w:rsidRPr="00D123FB">
        <w:rPr>
          <w:szCs w:val="24"/>
        </w:rPr>
        <w:t xml:space="preserve">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27" w:name="_Toc54110045"/>
      <w:r w:rsidRPr="00D123FB">
        <w:lastRenderedPageBreak/>
        <w:t xml:space="preserve">Model </w:t>
      </w:r>
      <w:proofErr w:type="gramStart"/>
      <w:r w:rsidRPr="00D123FB">
        <w:t>work flow</w:t>
      </w:r>
      <w:proofErr w:type="gramEnd"/>
      <w:r w:rsidRPr="00D123FB">
        <w:t xml:space="preserve"> / schedule</w:t>
      </w:r>
      <w:bookmarkEnd w:id="27"/>
    </w:p>
    <w:p w14:paraId="307C57A9" w14:textId="1B90A595" w:rsidR="0067520E" w:rsidRPr="00D123FB" w:rsidRDefault="00A04E75" w:rsidP="00C57BF9">
      <w:pPr>
        <w:pStyle w:val="Figure"/>
      </w:pPr>
      <w:r>
        <w:rPr>
          <w:rFonts w:ascii="Arial" w:hAnsi="Arial" w:cs="Arial"/>
          <w:sz w:val="16"/>
          <w:szCs w:val="16"/>
        </w:rPr>
        <mc:AlternateContent>
          <mc:Choice Requires="wpc">
            <w:drawing>
              <wp:inline distT="0" distB="0" distL="0" distR="0" wp14:anchorId="172D1322" wp14:editId="6F6CB3D1">
                <wp:extent cx="5731510" cy="6017260"/>
                <wp:effectExtent l="0" t="0" r="0" b="21590"/>
                <wp:docPr id="12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 name="Rectangle 83"/>
                        <wps:cNvSpPr>
                          <a:spLocks noChangeArrowheads="1"/>
                        </wps:cNvSpPr>
                        <wps:spPr bwMode="auto">
                          <a:xfrm>
                            <a:off x="1600200" y="3144520"/>
                            <a:ext cx="2514600" cy="1656080"/>
                          </a:xfrm>
                          <a:prstGeom prst="rect">
                            <a:avLst/>
                          </a:prstGeom>
                          <a:solidFill>
                            <a:schemeClr val="accent1">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cNvPr id="28" name="Group 69"/>
                        <wpg:cNvGrpSpPr>
                          <a:grpSpLocks/>
                        </wpg:cNvGrpSpPr>
                        <wpg:grpSpPr bwMode="auto">
                          <a:xfrm>
                            <a:off x="2854960" y="1865630"/>
                            <a:ext cx="1666875" cy="307340"/>
                            <a:chOff x="5936" y="4378"/>
                            <a:chExt cx="2625" cy="484"/>
                          </a:xfrm>
                        </wpg:grpSpPr>
                        <wps:wsp>
                          <wps:cNvPr id="30" name="AutoShape 66"/>
                          <wps:cNvCnPr>
                            <a:cxnSpLocks noChangeShapeType="1"/>
                          </wps:cNvCnPr>
                          <wps:spPr bwMode="auto">
                            <a:xfrm>
                              <a:off x="8560" y="4378"/>
                              <a:ext cx="1" cy="4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AutoShape 67"/>
                          <wps:cNvCnPr>
                            <a:cxnSpLocks noChangeShapeType="1"/>
                          </wps:cNvCnPr>
                          <wps:spPr bwMode="auto">
                            <a:xfrm>
                              <a:off x="5936" y="4861"/>
                              <a:ext cx="2616" cy="1"/>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g:wgp>
                      <wps:wsp>
                        <wps:cNvPr id="37" name="AutoShape 57"/>
                        <wps:cNvCnPr>
                          <a:cxnSpLocks noChangeShapeType="1"/>
                        </wps:cNvCnPr>
                        <wps:spPr bwMode="auto">
                          <a:xfrm>
                            <a:off x="3314700" y="1791970"/>
                            <a:ext cx="685800" cy="63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57" name="AutoShape 37"/>
                        <wps:cNvSpPr>
                          <a:spLocks noChangeArrowheads="1"/>
                        </wps:cNvSpPr>
                        <wps:spPr bwMode="auto">
                          <a:xfrm>
                            <a:off x="3981450" y="1647825"/>
                            <a:ext cx="1080135" cy="288290"/>
                          </a:xfrm>
                          <a:prstGeom prst="flowChartAlternateProcess">
                            <a:avLst/>
                          </a:prstGeom>
                          <a:solidFill>
                            <a:srgbClr val="FFFFFF"/>
                          </a:solidFill>
                          <a:ln w="9525">
                            <a:solidFill>
                              <a:srgbClr val="000000"/>
                            </a:solidFill>
                            <a:miter lim="800000"/>
                            <a:headEnd/>
                            <a:tailEnd/>
                          </a:ln>
                        </wps:spPr>
                        <wps:txbx>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wps:txbx>
                        <wps:bodyPr rot="0" vert="horz" wrap="square" lIns="91440" tIns="0" rIns="91440" bIns="0" anchor="ctr" anchorCtr="0" upright="1">
                          <a:noAutofit/>
                        </wps:bodyPr>
                      </wps:wsp>
                      <wps:wsp>
                        <wps:cNvPr id="61" name="AutoShape 43"/>
                        <wps:cNvCnPr>
                          <a:cxnSpLocks noChangeShapeType="1"/>
                        </wps:cNvCnPr>
                        <wps:spPr bwMode="auto">
                          <a:xfrm>
                            <a:off x="2857500" y="2057400"/>
                            <a:ext cx="635" cy="30607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74" name="AutoShape 42"/>
                        <wps:cNvCnPr>
                          <a:cxnSpLocks noChangeShapeType="1"/>
                        </wps:cNvCnPr>
                        <wps:spPr bwMode="auto">
                          <a:xfrm>
                            <a:off x="2856865" y="1257300"/>
                            <a:ext cx="635" cy="306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75" name="Group 14"/>
                        <wpg:cNvGrpSpPr>
                          <a:grpSpLocks/>
                        </wpg:cNvGrpSpPr>
                        <wpg:grpSpPr bwMode="auto">
                          <a:xfrm>
                            <a:off x="1235075" y="457200"/>
                            <a:ext cx="3245485" cy="467995"/>
                            <a:chOff x="3385" y="2160"/>
                            <a:chExt cx="5111" cy="737"/>
                          </a:xfrm>
                        </wpg:grpSpPr>
                        <wps:wsp>
                          <wps:cNvPr id="76" name="AutoShape 8"/>
                          <wps:cNvCnPr>
                            <a:cxnSpLocks noChangeShapeType="1"/>
                          </wps:cNvCnPr>
                          <wps:spPr bwMode="auto">
                            <a:xfrm>
                              <a:off x="3385" y="2180"/>
                              <a:ext cx="1"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AutoShape 9"/>
                          <wps:cNvCnPr>
                            <a:cxnSpLocks noChangeShapeType="1"/>
                          </wps:cNvCnPr>
                          <wps:spPr bwMode="auto">
                            <a:xfrm>
                              <a:off x="8495" y="2180"/>
                              <a:ext cx="1" cy="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AutoShape 10"/>
                          <wps:cNvCnPr>
                            <a:cxnSpLocks noChangeShapeType="1"/>
                          </wps:cNvCnPr>
                          <wps:spPr bwMode="auto">
                            <a:xfrm>
                              <a:off x="3386" y="2520"/>
                              <a:ext cx="511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AutoShape 11"/>
                          <wps:cNvCnPr>
                            <a:cxnSpLocks noChangeShapeType="1"/>
                          </wps:cNvCnPr>
                          <wps:spPr bwMode="auto">
                            <a:xfrm>
                              <a:off x="5952" y="2160"/>
                              <a:ext cx="1" cy="737"/>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g:wgp>
                      <wps:wsp>
                        <wps:cNvPr id="81" name="Rectangle 4"/>
                        <wps:cNvSpPr>
                          <a:spLocks noChangeArrowheads="1"/>
                        </wps:cNvSpPr>
                        <wps:spPr bwMode="auto">
                          <a:xfrm>
                            <a:off x="2157730" y="114300"/>
                            <a:ext cx="1416050" cy="401320"/>
                          </a:xfrm>
                          <a:prstGeom prst="rect">
                            <a:avLst/>
                          </a:prstGeom>
                          <a:solidFill>
                            <a:srgbClr val="FFFFFF"/>
                          </a:solidFill>
                          <a:ln w="9525">
                            <a:solidFill>
                              <a:srgbClr val="000000"/>
                            </a:solidFill>
                            <a:miter lim="800000"/>
                            <a:headEnd/>
                            <a:tailEnd/>
                          </a:ln>
                        </wps:spPr>
                        <wps:txbx>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wps:txbx>
                        <wps:bodyPr rot="0" vert="horz" wrap="square" lIns="91440" tIns="0" rIns="91440" bIns="0" anchor="ctr" anchorCtr="0" upright="1">
                          <a:noAutofit/>
                        </wps:bodyPr>
                      </wps:wsp>
                      <wps:wsp>
                        <wps:cNvPr id="84" name="Rectangle 5"/>
                        <wps:cNvSpPr>
                          <a:spLocks noChangeArrowheads="1"/>
                        </wps:cNvSpPr>
                        <wps:spPr bwMode="auto">
                          <a:xfrm>
                            <a:off x="3771900" y="114300"/>
                            <a:ext cx="1493520" cy="401320"/>
                          </a:xfrm>
                          <a:prstGeom prst="rect">
                            <a:avLst/>
                          </a:prstGeom>
                          <a:solidFill>
                            <a:srgbClr val="FFFFFF"/>
                          </a:solidFill>
                          <a:ln w="9525">
                            <a:solidFill>
                              <a:srgbClr val="000000"/>
                            </a:solidFill>
                            <a:miter lim="800000"/>
                            <a:headEnd/>
                            <a:tailEnd/>
                          </a:ln>
                        </wps:spPr>
                        <wps:txbx>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wps:txbx>
                        <wps:bodyPr rot="0" vert="horz" wrap="square" lIns="91440" tIns="0" rIns="91440" bIns="0" anchor="t" anchorCtr="0" upright="1">
                          <a:noAutofit/>
                        </wps:bodyPr>
                      </wps:wsp>
                      <wps:wsp>
                        <wps:cNvPr id="85" name="Rectangle 6"/>
                        <wps:cNvSpPr>
                          <a:spLocks noChangeArrowheads="1"/>
                        </wps:cNvSpPr>
                        <wps:spPr bwMode="auto">
                          <a:xfrm>
                            <a:off x="527050" y="114300"/>
                            <a:ext cx="1416050" cy="401320"/>
                          </a:xfrm>
                          <a:prstGeom prst="rect">
                            <a:avLst/>
                          </a:prstGeom>
                          <a:solidFill>
                            <a:srgbClr val="FFFFFF"/>
                          </a:solidFill>
                          <a:ln w="9525">
                            <a:solidFill>
                              <a:srgbClr val="000000"/>
                            </a:solidFill>
                            <a:miter lim="800000"/>
                            <a:headEnd/>
                            <a:tailEnd/>
                          </a:ln>
                        </wps:spPr>
                        <wps:txbx>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wps:txbx>
                        <wps:bodyPr rot="0" vert="horz" wrap="square" lIns="91440" tIns="0" rIns="91440" bIns="0" anchor="t" anchorCtr="0" upright="1">
                          <a:noAutofit/>
                        </wps:bodyPr>
                      </wps:wsp>
                      <wps:wsp>
                        <wps:cNvPr id="87" name="AutoShape 22"/>
                        <wps:cNvCnPr>
                          <a:cxnSpLocks noChangeShapeType="1"/>
                        </wps:cNvCnPr>
                        <wps:spPr bwMode="auto">
                          <a:xfrm flipV="1">
                            <a:off x="1485900" y="1425575"/>
                            <a:ext cx="635" cy="3489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13"/>
                        <wps:cNvCnPr>
                          <a:cxnSpLocks noChangeShapeType="1"/>
                        </wps:cNvCnPr>
                        <wps:spPr bwMode="auto">
                          <a:xfrm>
                            <a:off x="2864485" y="2971800"/>
                            <a:ext cx="635" cy="46799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97" name="AutoShape 17"/>
                        <wps:cNvCnPr>
                          <a:cxnSpLocks noChangeShapeType="1"/>
                        </wps:cNvCnPr>
                        <wps:spPr bwMode="auto">
                          <a:xfrm>
                            <a:off x="2856865" y="3848735"/>
                            <a:ext cx="635" cy="28829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98" name="Oval 15"/>
                        <wps:cNvSpPr>
                          <a:spLocks noChangeAspect="1" noChangeArrowheads="1"/>
                        </wps:cNvSpPr>
                        <wps:spPr bwMode="auto">
                          <a:xfrm>
                            <a:off x="2008505" y="3451224"/>
                            <a:ext cx="1714500" cy="549276"/>
                          </a:xfrm>
                          <a:prstGeom prst="ellipse">
                            <a:avLst/>
                          </a:prstGeom>
                          <a:solidFill>
                            <a:srgbClr val="FFFFFF"/>
                          </a:solidFill>
                          <a:ln w="9525">
                            <a:solidFill>
                              <a:srgbClr val="000000"/>
                            </a:solidFill>
                            <a:round/>
                            <a:headEnd/>
                            <a:tailEnd/>
                          </a:ln>
                        </wps:spPr>
                        <wps:txbx>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wps:txbx>
                        <wps:bodyPr rot="0" vert="horz" wrap="square" lIns="91440" tIns="0" rIns="91440" bIns="45720" anchor="ctr" anchorCtr="0" upright="1">
                          <a:noAutofit/>
                        </wps:bodyPr>
                      </wps:wsp>
                      <wps:wsp>
                        <wps:cNvPr id="99" name="AutoShape 18"/>
                        <wps:cNvCnPr>
                          <a:cxnSpLocks noChangeShapeType="1"/>
                        </wps:cNvCnPr>
                        <wps:spPr bwMode="auto">
                          <a:xfrm flipH="1">
                            <a:off x="2860040" y="4343400"/>
                            <a:ext cx="5715" cy="80010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00" name="Oval 16"/>
                        <wps:cNvSpPr>
                          <a:spLocks noChangeAspect="1" noChangeArrowheads="1"/>
                        </wps:cNvSpPr>
                        <wps:spPr bwMode="auto">
                          <a:xfrm>
                            <a:off x="2008505" y="4140200"/>
                            <a:ext cx="1714500" cy="431800"/>
                          </a:xfrm>
                          <a:prstGeom prst="ellipse">
                            <a:avLst/>
                          </a:prstGeom>
                          <a:solidFill>
                            <a:srgbClr val="FFFFFF"/>
                          </a:solidFill>
                          <a:ln w="9525">
                            <a:solidFill>
                              <a:srgbClr val="000000"/>
                            </a:solidFill>
                            <a:round/>
                            <a:headEnd/>
                            <a:tailEnd/>
                          </a:ln>
                        </wps:spPr>
                        <wps:txbx>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wps:txbx>
                        <wps:bodyPr rot="0" vert="horz" wrap="square" lIns="91440" tIns="0" rIns="91440" bIns="45720" anchor="ctr" anchorCtr="0" upright="1">
                          <a:noAutofit/>
                        </wps:bodyPr>
                      </wps:wsp>
                      <wps:wsp>
                        <wps:cNvPr id="104" name="AutoShape 19"/>
                        <wps:cNvCnPr>
                          <a:cxnSpLocks noChangeShapeType="1"/>
                        </wps:cNvCnPr>
                        <wps:spPr bwMode="auto">
                          <a:xfrm flipH="1">
                            <a:off x="1828800" y="4686300"/>
                            <a:ext cx="10261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AutoShape 21"/>
                        <wps:cNvCnPr>
                          <a:cxnSpLocks noChangeShapeType="1"/>
                        </wps:cNvCnPr>
                        <wps:spPr bwMode="auto">
                          <a:xfrm flipV="1">
                            <a:off x="1828800" y="3200400"/>
                            <a:ext cx="635" cy="1486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AutoShape 23"/>
                        <wps:cNvCnPr>
                          <a:cxnSpLocks noChangeShapeType="1"/>
                        </wps:cNvCnPr>
                        <wps:spPr bwMode="auto">
                          <a:xfrm flipH="1">
                            <a:off x="1828800" y="3200400"/>
                            <a:ext cx="1043940" cy="63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09" name="Rectangle 26"/>
                        <wps:cNvSpPr>
                          <a:spLocks noChangeArrowheads="1"/>
                        </wps:cNvSpPr>
                        <wps:spPr bwMode="auto">
                          <a:xfrm rot="5400000">
                            <a:off x="872490" y="3608070"/>
                            <a:ext cx="1714500"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wps:txbx>
                        <wps:bodyPr rot="0" vert="vert270" wrap="square" lIns="91440" tIns="45720" rIns="91440" bIns="45720" anchor="t" anchorCtr="0" upright="1">
                          <a:noAutofit/>
                        </wps:bodyPr>
                      </wps:wsp>
                      <wps:wsp>
                        <wps:cNvPr id="110" name="Rectangle 27"/>
                        <wps:cNvSpPr>
                          <a:spLocks noChangeArrowheads="1"/>
                        </wps:cNvSpPr>
                        <wps:spPr bwMode="auto">
                          <a:xfrm rot="5400000">
                            <a:off x="704850" y="3018155"/>
                            <a:ext cx="12573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wps:txbx>
                        <wps:bodyPr rot="0" vert="vert270" wrap="square" lIns="91440" tIns="45720" rIns="91440" bIns="45720" anchor="t" anchorCtr="0" upright="1">
                          <a:noAutofit/>
                        </wps:bodyPr>
                      </wps:wsp>
                      <wps:wsp>
                        <wps:cNvPr id="111" name="Oval 39"/>
                        <wps:cNvSpPr>
                          <a:spLocks noChangeAspect="1" noChangeArrowheads="1"/>
                        </wps:cNvSpPr>
                        <wps:spPr bwMode="auto">
                          <a:xfrm>
                            <a:off x="2008505" y="914400"/>
                            <a:ext cx="1714500" cy="431800"/>
                          </a:xfrm>
                          <a:prstGeom prst="ellipse">
                            <a:avLst/>
                          </a:prstGeom>
                          <a:solidFill>
                            <a:srgbClr val="FFFFFF"/>
                          </a:solidFill>
                          <a:ln w="9525">
                            <a:solidFill>
                              <a:srgbClr val="000000"/>
                            </a:solidFill>
                            <a:round/>
                            <a:headEnd/>
                            <a:tailEnd/>
                          </a:ln>
                        </wps:spPr>
                        <wps:txbx>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wps:txbx>
                        <wps:bodyPr rot="0" vert="horz" wrap="square" lIns="91440" tIns="0" rIns="91440" bIns="45720" anchor="ctr" anchorCtr="0" upright="1">
                          <a:noAutofit/>
                        </wps:bodyPr>
                      </wps:wsp>
                      <wps:wsp>
                        <wps:cNvPr id="112" name="AutoShape 41"/>
                        <wps:cNvSpPr>
                          <a:spLocks noChangeArrowheads="1"/>
                        </wps:cNvSpPr>
                        <wps:spPr bwMode="auto">
                          <a:xfrm>
                            <a:off x="2109470" y="1485900"/>
                            <a:ext cx="1511935" cy="612140"/>
                          </a:xfrm>
                          <a:prstGeom prst="flowChartDecision">
                            <a:avLst/>
                          </a:prstGeom>
                          <a:solidFill>
                            <a:srgbClr val="FFFFFF"/>
                          </a:solidFill>
                          <a:ln w="9525">
                            <a:solidFill>
                              <a:srgbClr val="000000"/>
                            </a:solidFill>
                            <a:miter lim="800000"/>
                            <a:headEnd/>
                            <a:tailEnd/>
                          </a:ln>
                        </wps:spPr>
                        <wps:txbx>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wps:txbx>
                        <wps:bodyPr rot="0" vert="horz" wrap="square" lIns="0" tIns="0" rIns="0" bIns="0" anchor="t" anchorCtr="0" upright="1">
                          <a:noAutofit/>
                        </wps:bodyPr>
                      </wps:wsp>
                      <wps:wsp>
                        <wps:cNvPr id="113" name="Rectangle 64"/>
                        <wps:cNvSpPr>
                          <a:spLocks noChangeArrowheads="1"/>
                        </wps:cNvSpPr>
                        <wps:spPr bwMode="auto">
                          <a:xfrm>
                            <a:off x="3505200" y="1531620"/>
                            <a:ext cx="43878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wps:txbx>
                        <wps:bodyPr rot="0" vert="horz" wrap="square" lIns="91440" tIns="0" rIns="91440" bIns="45720" anchor="t" anchorCtr="0" upright="1">
                          <a:noAutofit/>
                        </wps:bodyPr>
                      </wps:wsp>
                      <wps:wsp>
                        <wps:cNvPr id="114" name="Rectangle 65"/>
                        <wps:cNvSpPr>
                          <a:spLocks noChangeArrowheads="1"/>
                        </wps:cNvSpPr>
                        <wps:spPr bwMode="auto">
                          <a:xfrm>
                            <a:off x="3578225" y="2411730"/>
                            <a:ext cx="3657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wps:txbx>
                        <wps:bodyPr rot="0" vert="horz" wrap="square" lIns="91440" tIns="0" rIns="91440" bIns="45720" anchor="t" anchorCtr="0" upright="1">
                          <a:noAutofit/>
                        </wps:bodyPr>
                      </wps:wsp>
                      <wps:wsp>
                        <wps:cNvPr id="115" name="AutoShape 72"/>
                        <wps:cNvCnPr>
                          <a:cxnSpLocks noChangeShapeType="1"/>
                        </wps:cNvCnPr>
                        <wps:spPr bwMode="auto">
                          <a:xfrm>
                            <a:off x="4718685" y="2778760"/>
                            <a:ext cx="635" cy="3060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AutoShape 73"/>
                        <wps:cNvCnPr>
                          <a:cxnSpLocks noChangeShapeType="1"/>
                        </wps:cNvCnPr>
                        <wps:spPr bwMode="auto">
                          <a:xfrm>
                            <a:off x="2854960" y="3085465"/>
                            <a:ext cx="1864360" cy="63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17" name="AutoShape 60"/>
                        <wps:cNvCnPr>
                          <a:cxnSpLocks noChangeShapeType="1"/>
                        </wps:cNvCnPr>
                        <wps:spPr bwMode="auto">
                          <a:xfrm>
                            <a:off x="3314700" y="2665730"/>
                            <a:ext cx="685800" cy="63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18" name="AutoShape 61"/>
                        <wps:cNvSpPr>
                          <a:spLocks noChangeArrowheads="1"/>
                        </wps:cNvSpPr>
                        <wps:spPr bwMode="auto">
                          <a:xfrm>
                            <a:off x="3981450" y="2521585"/>
                            <a:ext cx="1475740" cy="288290"/>
                          </a:xfrm>
                          <a:prstGeom prst="flowChartAlternateProcess">
                            <a:avLst/>
                          </a:prstGeom>
                          <a:solidFill>
                            <a:srgbClr val="FFFFFF"/>
                          </a:solidFill>
                          <a:ln w="9525">
                            <a:solidFill>
                              <a:srgbClr val="000000"/>
                            </a:solidFill>
                            <a:miter lim="800000"/>
                            <a:headEnd/>
                            <a:tailEnd/>
                          </a:ln>
                        </wps:spPr>
                        <wps:txbx>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wps:txbx>
                        <wps:bodyPr rot="0" vert="horz" wrap="square" lIns="91440" tIns="0" rIns="91440" bIns="0" anchor="ctr" anchorCtr="0" upright="1">
                          <a:noAutofit/>
                        </wps:bodyPr>
                      </wps:wsp>
                      <wps:wsp>
                        <wps:cNvPr id="119" name="AutoShape 38"/>
                        <wps:cNvSpPr>
                          <a:spLocks noChangeArrowheads="1"/>
                        </wps:cNvSpPr>
                        <wps:spPr bwMode="auto">
                          <a:xfrm>
                            <a:off x="2019300" y="2359660"/>
                            <a:ext cx="1678306" cy="612140"/>
                          </a:xfrm>
                          <a:prstGeom prst="flowChartDecision">
                            <a:avLst/>
                          </a:prstGeom>
                          <a:solidFill>
                            <a:srgbClr val="FFFFFF"/>
                          </a:solidFill>
                          <a:ln w="9525">
                            <a:solidFill>
                              <a:srgbClr val="000000"/>
                            </a:solidFill>
                            <a:miter lim="800000"/>
                            <a:headEnd/>
                            <a:tailEnd/>
                          </a:ln>
                        </wps:spPr>
                        <wps:txbx>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wps:txbx>
                        <wps:bodyPr rot="0" vert="horz" wrap="square" lIns="0" tIns="0" rIns="0" bIns="0" anchor="t" anchorCtr="0" upright="1">
                          <a:noAutofit/>
                        </wps:bodyPr>
                      </wps:wsp>
                      <wps:wsp>
                        <wps:cNvPr id="120" name="AutoShape 80"/>
                        <wps:cNvCnPr>
                          <a:cxnSpLocks noChangeShapeType="1"/>
                        </wps:cNvCnPr>
                        <wps:spPr bwMode="auto">
                          <a:xfrm flipH="1">
                            <a:off x="1485900" y="4914900"/>
                            <a:ext cx="1374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AutoShape 81"/>
                        <wps:cNvCnPr>
                          <a:cxnSpLocks noChangeShapeType="1"/>
                        </wps:cNvCnPr>
                        <wps:spPr bwMode="auto">
                          <a:xfrm flipH="1">
                            <a:off x="1485900" y="1425575"/>
                            <a:ext cx="1369060" cy="63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22" name="AutoShape 82"/>
                        <wps:cNvSpPr>
                          <a:spLocks noChangeArrowheads="1"/>
                        </wps:cNvSpPr>
                        <wps:spPr bwMode="auto">
                          <a:xfrm>
                            <a:off x="1684021" y="5143500"/>
                            <a:ext cx="2369819" cy="868680"/>
                          </a:xfrm>
                          <a:prstGeom prst="flowChartDocument">
                            <a:avLst/>
                          </a:prstGeom>
                          <a:solidFill>
                            <a:srgbClr val="FFFFFF"/>
                          </a:solidFill>
                          <a:ln w="9525">
                            <a:solidFill>
                              <a:srgbClr val="000000"/>
                            </a:solidFill>
                            <a:miter lim="800000"/>
                            <a:headEnd/>
                            <a:tailEnd/>
                          </a:ln>
                        </wps:spPr>
                        <wps:txb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wps:txbx>
                        <wps:bodyPr rot="0" vert="horz" wrap="square" lIns="91440" tIns="45720" rIns="91440" bIns="45720" anchor="ctr" anchorCtr="0" upright="1">
                          <a:noAutofit/>
                        </wps:bodyPr>
                      </wps:wsp>
                    </wpc:wpc>
                  </a:graphicData>
                </a:graphic>
              </wp:inline>
            </w:drawing>
          </mc:Choice>
          <mc:Fallback>
            <w:pict>
              <v:group w14:anchorId="172D1322" id="Canvas 3" o:spid="_x0000_s1026" editas="canvas" style="width:451.3pt;height:473.8pt;mso-position-horizontal-relative:char;mso-position-vertical-relative:line" coordsize="57315,60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315;height:60172;visibility:visible;mso-wrap-style:square">
                  <v:fill o:detectmouseclick="t"/>
                  <v:path o:connecttype="none"/>
                </v:shape>
                <v:rect id="Rectangle 83" o:spid="_x0000_s1028"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29"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30"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31"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32"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33"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34"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35"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36"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37"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38"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39"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40"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41"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42"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043"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044"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045"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046"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047"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048"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049"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050"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051"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052"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053"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054"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055"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056"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057"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058"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059"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060"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061"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062"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063"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064"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065"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066"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mc:Fallback>
        </mc:AlternateConten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7E556CCC" w:rsidR="0067520E" w:rsidRPr="00D123FB" w:rsidRDefault="00FD267A" w:rsidP="00C57BF9">
      <w:pPr>
        <w:pStyle w:val="Figure"/>
      </w:pPr>
      <w:r>
        <w:rPr>
          <w:rFonts w:ascii="Arial" w:hAnsi="Arial" w:cs="Arial"/>
          <w:sz w:val="16"/>
          <w:szCs w:val="16"/>
        </w:rPr>
        <w:lastRenderedPageBreak/>
        <mc:AlternateContent>
          <mc:Choice Requires="wpc">
            <w:drawing>
              <wp:inline distT="0" distB="0" distL="0" distR="0" wp14:anchorId="2E3BDAFA" wp14:editId="6D8B88A9">
                <wp:extent cx="5326380" cy="8122920"/>
                <wp:effectExtent l="0" t="0" r="0" b="0"/>
                <wp:docPr id="180" name="Canvas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4" name="AutoShape 630"/>
                        <wps:cNvSpPr>
                          <a:spLocks noChangeAspect="1" noChangeArrowheads="1"/>
                        </wps:cNvSpPr>
                        <wps:spPr bwMode="auto">
                          <a:xfrm>
                            <a:off x="1660525" y="7355205"/>
                            <a:ext cx="1511935" cy="381635"/>
                          </a:xfrm>
                          <a:prstGeom prst="flowChartAlternateProcess">
                            <a:avLst/>
                          </a:prstGeom>
                          <a:solidFill>
                            <a:srgbClr val="FFFFFF"/>
                          </a:solidFill>
                          <a:ln w="9525">
                            <a:solidFill>
                              <a:srgbClr val="000000"/>
                            </a:solidFill>
                            <a:miter lim="800000"/>
                            <a:headEnd/>
                            <a:tailEnd/>
                          </a:ln>
                        </wps:spPr>
                        <wps:txb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wps:txbx>
                        <wps:bodyPr rot="0" vert="horz" wrap="square" lIns="91440" tIns="45720" rIns="91440" bIns="45720" anchor="ctr" anchorCtr="0" upright="1">
                          <a:noAutofit/>
                        </wps:bodyPr>
                      </wps:wsp>
                      <wps:wsp>
                        <wps:cNvPr id="125" name="AutoShape 841"/>
                        <wps:cNvCnPr>
                          <a:cxnSpLocks noChangeShapeType="1"/>
                        </wps:cNvCnPr>
                        <wps:spPr bwMode="auto">
                          <a:xfrm flipH="1">
                            <a:off x="3002280" y="668655"/>
                            <a:ext cx="3911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AutoShape 440"/>
                        <wps:cNvCnPr>
                          <a:cxnSpLocks noChangeShapeType="1"/>
                        </wps:cNvCnPr>
                        <wps:spPr bwMode="auto">
                          <a:xfrm>
                            <a:off x="2411095" y="5189220"/>
                            <a:ext cx="635" cy="46799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27" name="AutoShape 840"/>
                        <wps:cNvCnPr>
                          <a:cxnSpLocks noChangeShapeType="1"/>
                        </wps:cNvCnPr>
                        <wps:spPr bwMode="auto">
                          <a:xfrm>
                            <a:off x="3295650" y="4307205"/>
                            <a:ext cx="231775" cy="635"/>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28" name="AutoShape 741"/>
                        <wps:cNvCnPr>
                          <a:cxnSpLocks noChangeShapeType="1"/>
                        </wps:cNvCnPr>
                        <wps:spPr bwMode="auto">
                          <a:xfrm>
                            <a:off x="2409825" y="4485005"/>
                            <a:ext cx="635" cy="43180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29" name="Rectangle 743"/>
                        <wps:cNvSpPr>
                          <a:spLocks noChangeArrowheads="1"/>
                        </wps:cNvSpPr>
                        <wps:spPr bwMode="auto">
                          <a:xfrm>
                            <a:off x="3294459" y="4069080"/>
                            <a:ext cx="429260" cy="279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wps:txbx>
                        <wps:bodyPr rot="0" vert="horz" wrap="square" lIns="91440" tIns="45720" rIns="91440" bIns="45720" anchor="t" anchorCtr="0" upright="1">
                          <a:noAutofit/>
                        </wps:bodyPr>
                      </wps:wsp>
                      <wps:wsp>
                        <wps:cNvPr id="130" name="AutoShape 747"/>
                        <wps:cNvSpPr>
                          <a:spLocks noChangeAspect="1" noChangeArrowheads="1"/>
                        </wps:cNvSpPr>
                        <wps:spPr bwMode="auto">
                          <a:xfrm>
                            <a:off x="1666240" y="4916805"/>
                            <a:ext cx="1511935" cy="381635"/>
                          </a:xfrm>
                          <a:prstGeom prst="flowChartAlternateProcess">
                            <a:avLst/>
                          </a:prstGeom>
                          <a:solidFill>
                            <a:srgbClr val="FFFFFF"/>
                          </a:solidFill>
                          <a:ln w="9525">
                            <a:solidFill>
                              <a:srgbClr val="000000"/>
                            </a:solidFill>
                            <a:miter lim="800000"/>
                            <a:headEnd/>
                            <a:tailEnd/>
                          </a:ln>
                        </wps:spPr>
                        <wps:txbx>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wps:txbx>
                        <wps:bodyPr rot="0" vert="horz" wrap="square" lIns="36000" tIns="0" rIns="0" bIns="0" anchor="ctr" anchorCtr="0" upright="1">
                          <a:noAutofit/>
                        </wps:bodyPr>
                      </wps:wsp>
                      <wps:wsp>
                        <wps:cNvPr id="132" name="AutoShape 748"/>
                        <wps:cNvCnPr>
                          <a:cxnSpLocks noChangeShapeType="1"/>
                        </wps:cNvCnPr>
                        <wps:spPr bwMode="auto">
                          <a:xfrm>
                            <a:off x="3528695" y="4307840"/>
                            <a:ext cx="635" cy="1180465"/>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34" name="AutoShape 749"/>
                        <wps:cNvCnPr>
                          <a:cxnSpLocks noChangeShapeType="1"/>
                        </wps:cNvCnPr>
                        <wps:spPr bwMode="auto">
                          <a:xfrm flipH="1">
                            <a:off x="2422525" y="5488305"/>
                            <a:ext cx="1106170" cy="635"/>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35" name="Rectangle 754"/>
                        <wps:cNvSpPr>
                          <a:spLocks noChangeArrowheads="1"/>
                        </wps:cNvSpPr>
                        <wps:spPr bwMode="auto">
                          <a:xfrm flipH="1">
                            <a:off x="2366009" y="2964180"/>
                            <a:ext cx="38925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wps:txbx>
                        <wps:bodyPr rot="0" vert="horz" wrap="square" lIns="91440" tIns="45720" rIns="91440" bIns="45720" anchor="t" anchorCtr="0" upright="1">
                          <a:noAutofit/>
                        </wps:bodyPr>
                      </wps:wsp>
                      <wps:wsp>
                        <wps:cNvPr id="136" name="AutoShape 756"/>
                        <wps:cNvCnPr>
                          <a:cxnSpLocks noChangeShapeType="1"/>
                        </wps:cNvCnPr>
                        <wps:spPr bwMode="auto">
                          <a:xfrm>
                            <a:off x="3017520" y="2731135"/>
                            <a:ext cx="3960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758"/>
                        <wps:cNvSpPr>
                          <a:spLocks noChangeArrowheads="1"/>
                        </wps:cNvSpPr>
                        <wps:spPr bwMode="auto">
                          <a:xfrm rot="16200000" flipH="1">
                            <a:off x="3238540" y="2067600"/>
                            <a:ext cx="586105" cy="337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wps:txbx>
                        <wps:bodyPr rot="0" vert="vert" wrap="square" lIns="91440" tIns="45720" rIns="91440" bIns="45720" anchor="t" anchorCtr="0" upright="1">
                          <a:noAutofit/>
                        </wps:bodyPr>
                      </wps:wsp>
                      <wps:wsp>
                        <wps:cNvPr id="138" name="AutoShape 764"/>
                        <wps:cNvCnPr>
                          <a:cxnSpLocks noChangeShapeType="1"/>
                        </wps:cNvCnPr>
                        <wps:spPr bwMode="auto">
                          <a:xfrm flipH="1">
                            <a:off x="2409825" y="2230120"/>
                            <a:ext cx="635" cy="5289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 name="Oval 767"/>
                        <wps:cNvSpPr>
                          <a:spLocks noChangeAspect="1" noChangeArrowheads="1"/>
                        </wps:cNvSpPr>
                        <wps:spPr bwMode="auto">
                          <a:xfrm flipH="1">
                            <a:off x="1608455" y="1958975"/>
                            <a:ext cx="1619885" cy="408305"/>
                          </a:xfrm>
                          <a:prstGeom prst="ellipse">
                            <a:avLst/>
                          </a:prstGeom>
                          <a:solidFill>
                            <a:srgbClr val="FFFFFF"/>
                          </a:solidFill>
                          <a:ln w="9525">
                            <a:solidFill>
                              <a:srgbClr val="000000"/>
                            </a:solidFill>
                            <a:round/>
                            <a:headEnd/>
                            <a:tailEnd/>
                          </a:ln>
                        </wps:spPr>
                        <wps:txb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wps:txbx>
                        <wps:bodyPr rot="0" vert="horz" wrap="square" lIns="91440" tIns="45720" rIns="91440" bIns="45720" anchor="ctr" anchorCtr="0" upright="1">
                          <a:noAutofit/>
                        </wps:bodyPr>
                      </wps:wsp>
                      <wps:wsp>
                        <wps:cNvPr id="140" name="AutoShape 768"/>
                        <wps:cNvCnPr>
                          <a:cxnSpLocks noChangeShapeType="1"/>
                        </wps:cNvCnPr>
                        <wps:spPr bwMode="auto">
                          <a:xfrm>
                            <a:off x="3422015" y="1730375"/>
                            <a:ext cx="635" cy="1000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AutoShape 769"/>
                        <wps:cNvCnPr>
                          <a:cxnSpLocks noChangeShapeType="1"/>
                        </wps:cNvCnPr>
                        <wps:spPr bwMode="auto">
                          <a:xfrm>
                            <a:off x="2409825" y="1729740"/>
                            <a:ext cx="1008000" cy="635"/>
                          </a:xfrm>
                          <a:prstGeom prst="straightConnector1">
                            <a:avLst/>
                          </a:prstGeom>
                          <a:noFill/>
                          <a:ln w="952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42" name="Rectangle 770"/>
                        <wps:cNvSpPr>
                          <a:spLocks noChangeArrowheads="1"/>
                        </wps:cNvSpPr>
                        <wps:spPr bwMode="auto">
                          <a:xfrm flipH="1">
                            <a:off x="3002280" y="2473960"/>
                            <a:ext cx="495378" cy="307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wps:txbx>
                        <wps:bodyPr rot="0" vert="horz" wrap="square" lIns="91440" tIns="45720" rIns="91440" bIns="45720" anchor="t" anchorCtr="0" upright="1">
                          <a:noAutofit/>
                        </wps:bodyPr>
                      </wps:wsp>
                      <wps:wsp>
                        <wps:cNvPr id="143" name="AutoShape 771"/>
                        <wps:cNvCnPr>
                          <a:cxnSpLocks noChangeShapeType="1"/>
                        </wps:cNvCnPr>
                        <wps:spPr bwMode="auto">
                          <a:xfrm flipH="1">
                            <a:off x="2409825" y="2987040"/>
                            <a:ext cx="635" cy="25209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44" name="AutoShape 774"/>
                        <wps:cNvCnPr>
                          <a:cxnSpLocks noChangeShapeType="1"/>
                        </wps:cNvCnPr>
                        <wps:spPr bwMode="auto">
                          <a:xfrm flipH="1">
                            <a:off x="2409825" y="3355975"/>
                            <a:ext cx="635" cy="54546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45" name="Oval 776"/>
                        <wps:cNvSpPr>
                          <a:spLocks noChangeAspect="1" noChangeArrowheads="1"/>
                        </wps:cNvSpPr>
                        <wps:spPr bwMode="auto">
                          <a:xfrm flipH="1">
                            <a:off x="1608455" y="3252470"/>
                            <a:ext cx="1619885" cy="408305"/>
                          </a:xfrm>
                          <a:prstGeom prst="ellipse">
                            <a:avLst/>
                          </a:prstGeom>
                          <a:solidFill>
                            <a:srgbClr val="FFFFFF"/>
                          </a:solidFill>
                          <a:ln w="9525">
                            <a:solidFill>
                              <a:srgbClr val="000000"/>
                            </a:solidFill>
                            <a:round/>
                            <a:headEnd/>
                            <a:tailEnd/>
                          </a:ln>
                        </wps:spPr>
                        <wps:txb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wps:txbx>
                        <wps:bodyPr rot="0" vert="horz" wrap="square" lIns="91440" tIns="45720" rIns="91440" bIns="45720" anchor="ctr" anchorCtr="0" upright="1">
                          <a:noAutofit/>
                        </wps:bodyPr>
                      </wps:wsp>
                      <wps:wsp>
                        <wps:cNvPr id="146" name="AutoShape 777"/>
                        <wps:cNvSpPr>
                          <a:spLocks noChangeAspect="1" noChangeArrowheads="1"/>
                        </wps:cNvSpPr>
                        <wps:spPr bwMode="auto">
                          <a:xfrm flipH="1">
                            <a:off x="1660525" y="2431415"/>
                            <a:ext cx="1489075" cy="596900"/>
                          </a:xfrm>
                          <a:prstGeom prst="flowChartDecision">
                            <a:avLst/>
                          </a:prstGeom>
                          <a:solidFill>
                            <a:srgbClr val="FFFFFF"/>
                          </a:solidFill>
                          <a:ln w="9525">
                            <a:solidFill>
                              <a:srgbClr val="000000"/>
                            </a:solidFill>
                            <a:miter lim="800000"/>
                            <a:headEnd/>
                            <a:tailEnd/>
                          </a:ln>
                        </wps:spPr>
                        <wps:txbx>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wps:txbx>
                        <wps:bodyPr rot="0" vert="horz" wrap="square" lIns="0" tIns="0" rIns="0" bIns="0" anchor="ctr" anchorCtr="0" upright="1">
                          <a:noAutofit/>
                        </wps:bodyPr>
                      </wps:wsp>
                      <wps:wsp>
                        <wps:cNvPr id="147" name="AutoShape 778"/>
                        <wps:cNvCnPr>
                          <a:cxnSpLocks noChangeShapeType="1"/>
                        </wps:cNvCnPr>
                        <wps:spPr bwMode="auto">
                          <a:xfrm>
                            <a:off x="2421890" y="1386840"/>
                            <a:ext cx="635" cy="57150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48" name="Oval 783"/>
                        <wps:cNvSpPr>
                          <a:spLocks noChangeAspect="1" noChangeArrowheads="1"/>
                        </wps:cNvSpPr>
                        <wps:spPr bwMode="auto">
                          <a:xfrm>
                            <a:off x="1612900" y="1158240"/>
                            <a:ext cx="1619250" cy="408305"/>
                          </a:xfrm>
                          <a:prstGeom prst="ellipse">
                            <a:avLst/>
                          </a:prstGeom>
                          <a:solidFill>
                            <a:srgbClr val="FFFFFF"/>
                          </a:solidFill>
                          <a:ln w="9525">
                            <a:solidFill>
                              <a:srgbClr val="000000"/>
                            </a:solidFill>
                            <a:round/>
                            <a:headEnd/>
                            <a:tailEnd/>
                          </a:ln>
                        </wps:spPr>
                        <wps:txb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wps:txbx>
                        <wps:bodyPr rot="0" vert="horz" wrap="square" lIns="91440" tIns="45720" rIns="91440" bIns="45720" anchor="ctr" anchorCtr="0" upright="1">
                          <a:noAutofit/>
                        </wps:bodyPr>
                      </wps:wsp>
                      <wps:wsp>
                        <wps:cNvPr id="149" name="AutoShape 797"/>
                        <wps:cNvCnPr>
                          <a:cxnSpLocks noChangeShapeType="1"/>
                        </wps:cNvCnPr>
                        <wps:spPr bwMode="auto">
                          <a:xfrm>
                            <a:off x="2409825" y="728345"/>
                            <a:ext cx="635" cy="39624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50" name="Oval 801"/>
                        <wps:cNvSpPr>
                          <a:spLocks noChangeAspect="1" noChangeArrowheads="1"/>
                        </wps:cNvSpPr>
                        <wps:spPr bwMode="auto">
                          <a:xfrm>
                            <a:off x="1590675" y="457200"/>
                            <a:ext cx="1619885" cy="408305"/>
                          </a:xfrm>
                          <a:prstGeom prst="ellipse">
                            <a:avLst/>
                          </a:prstGeom>
                          <a:solidFill>
                            <a:srgbClr val="FFFFFF"/>
                          </a:solidFill>
                          <a:ln w="9525">
                            <a:solidFill>
                              <a:srgbClr val="000000"/>
                            </a:solidFill>
                            <a:round/>
                            <a:headEnd/>
                            <a:tailEnd/>
                          </a:ln>
                        </wps:spPr>
                        <wps:txb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wps:txbx>
                        <wps:bodyPr rot="0" vert="horz" wrap="square" lIns="91440" tIns="45720" rIns="91440" bIns="45720" anchor="ctr" anchorCtr="0" upright="1">
                          <a:noAutofit/>
                        </wps:bodyPr>
                      </wps:wsp>
                      <wps:wsp>
                        <wps:cNvPr id="151" name="AutoShape 92"/>
                        <wps:cNvCnPr>
                          <a:cxnSpLocks noChangeShapeType="1"/>
                        </wps:cNvCnPr>
                        <wps:spPr bwMode="auto">
                          <a:xfrm>
                            <a:off x="4080510" y="1397635"/>
                            <a:ext cx="635" cy="545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 name="AutoShape 93"/>
                        <wps:cNvCnPr>
                          <a:cxnSpLocks noChangeShapeType="1"/>
                        </wps:cNvCnPr>
                        <wps:spPr bwMode="auto">
                          <a:xfrm>
                            <a:off x="4293870" y="891540"/>
                            <a:ext cx="635" cy="32385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53" name="AutoShape 620"/>
                        <wps:cNvCnPr>
                          <a:cxnSpLocks noChangeShapeType="1"/>
                        </wps:cNvCnPr>
                        <wps:spPr bwMode="auto">
                          <a:xfrm>
                            <a:off x="2404110" y="6851015"/>
                            <a:ext cx="635" cy="50419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54" name="AutoShape 468"/>
                        <wps:cNvCnPr>
                          <a:cxnSpLocks noChangeShapeType="1"/>
                        </wps:cNvCnPr>
                        <wps:spPr bwMode="auto">
                          <a:xfrm flipH="1">
                            <a:off x="1217520" y="5418455"/>
                            <a:ext cx="1188000" cy="635"/>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55" name="AutoShape 469"/>
                        <wps:cNvCnPr>
                          <a:cxnSpLocks noChangeShapeType="1"/>
                        </wps:cNvCnPr>
                        <wps:spPr bwMode="auto">
                          <a:xfrm flipV="1">
                            <a:off x="1219835" y="228600"/>
                            <a:ext cx="635" cy="5184000"/>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56" name="AutoShape 470"/>
                        <wps:cNvCnPr>
                          <a:cxnSpLocks noChangeShapeType="1"/>
                        </wps:cNvCnPr>
                        <wps:spPr bwMode="auto">
                          <a:xfrm>
                            <a:off x="1228090" y="228600"/>
                            <a:ext cx="1188000" cy="0"/>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57" name="Text Box 597"/>
                        <wps:cNvSpPr txBox="1">
                          <a:spLocks noChangeArrowheads="1"/>
                        </wps:cNvSpPr>
                        <wps:spPr bwMode="auto">
                          <a:xfrm>
                            <a:off x="924560" y="2118360"/>
                            <a:ext cx="349250" cy="1671320"/>
                          </a:xfrm>
                          <a:prstGeom prst="rect">
                            <a:avLst/>
                          </a:prstGeom>
                          <a:noFill/>
                          <a:ln>
                            <a:noFill/>
                          </a:ln>
                          <a:extLst>
                            <a:ext uri="{909E8E84-426E-40DD-AFC4-6F175D3DCCD1}">
                              <a14:hiddenFill xmlns:a14="http://schemas.microsoft.com/office/drawing/2010/main">
                                <a:solidFill>
                                  <a:schemeClr val="accent1">
                                    <a:lumMod val="20000"/>
                                    <a:lumOff val="80000"/>
                                  </a:schemeClr>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wps:txbx>
                        <wps:bodyPr rot="0" vert="vert270" wrap="square" lIns="91440" tIns="45720" rIns="91440" bIns="45720" anchor="ctr" anchorCtr="0" upright="1">
                          <a:noAutofit/>
                        </wps:bodyPr>
                      </wps:wsp>
                      <wps:wsp>
                        <wps:cNvPr id="158" name="AutoShape 607"/>
                        <wps:cNvCnPr>
                          <a:cxnSpLocks noChangeShapeType="1"/>
                        </wps:cNvCnPr>
                        <wps:spPr bwMode="auto">
                          <a:xfrm flipV="1">
                            <a:off x="819785" y="114935"/>
                            <a:ext cx="635" cy="7812000"/>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59" name="AutoShape 608"/>
                        <wps:cNvCnPr>
                          <a:cxnSpLocks noChangeShapeType="1"/>
                        </wps:cNvCnPr>
                        <wps:spPr bwMode="auto">
                          <a:xfrm>
                            <a:off x="820420" y="113665"/>
                            <a:ext cx="1584000" cy="635"/>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60" name="Text Box 610"/>
                        <wps:cNvSpPr txBox="1">
                          <a:spLocks noChangeArrowheads="1"/>
                        </wps:cNvSpPr>
                        <wps:spPr bwMode="auto">
                          <a:xfrm>
                            <a:off x="525780" y="2071370"/>
                            <a:ext cx="349250" cy="1671320"/>
                          </a:xfrm>
                          <a:prstGeom prst="rect">
                            <a:avLst/>
                          </a:prstGeom>
                          <a:noFill/>
                          <a:ln>
                            <a:noFill/>
                          </a:ln>
                          <a:extLst>
                            <a:ext uri="{909E8E84-426E-40DD-AFC4-6F175D3DCCD1}">
                              <a14:hiddenFill xmlns:a14="http://schemas.microsoft.com/office/drawing/2010/main">
                                <a:solidFill>
                                  <a:schemeClr val="accent1">
                                    <a:lumMod val="20000"/>
                                    <a:lumOff val="80000"/>
                                  </a:schemeClr>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wps:txbx>
                        <wps:bodyPr rot="0" vert="vert270" wrap="square" lIns="91440" tIns="45720" rIns="91440" bIns="45720" anchor="ctr" anchorCtr="0" upright="1">
                          <a:noAutofit/>
                        </wps:bodyPr>
                      </wps:wsp>
                      <wps:wsp>
                        <wps:cNvPr id="161" name="AutoShape 103"/>
                        <wps:cNvCnPr>
                          <a:cxnSpLocks noChangeShapeType="1"/>
                        </wps:cNvCnPr>
                        <wps:spPr bwMode="auto">
                          <a:xfrm flipH="1">
                            <a:off x="2409825" y="0"/>
                            <a:ext cx="635" cy="46799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62" name="Rectangle 613"/>
                        <wps:cNvSpPr>
                          <a:spLocks noChangeArrowheads="1"/>
                        </wps:cNvSpPr>
                        <wps:spPr bwMode="auto">
                          <a:xfrm>
                            <a:off x="2335530" y="6389368"/>
                            <a:ext cx="514350" cy="354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wps:txbx>
                        <wps:bodyPr rot="0" vert="horz" wrap="square" lIns="91440" tIns="45720" rIns="91440" bIns="45720" anchor="t" anchorCtr="0" upright="1">
                          <a:noAutofit/>
                        </wps:bodyPr>
                      </wps:wsp>
                      <wps:wsp>
                        <wps:cNvPr id="163" name="AutoShape 615"/>
                        <wps:cNvCnPr>
                          <a:cxnSpLocks noChangeShapeType="1"/>
                        </wps:cNvCnPr>
                        <wps:spPr bwMode="auto">
                          <a:xfrm>
                            <a:off x="2409825" y="6237605"/>
                            <a:ext cx="635" cy="43180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64" name="AutoShape 619"/>
                        <wps:cNvSpPr>
                          <a:spLocks noChangeAspect="1" noChangeArrowheads="1"/>
                        </wps:cNvSpPr>
                        <wps:spPr bwMode="auto">
                          <a:xfrm>
                            <a:off x="1666240" y="6669405"/>
                            <a:ext cx="1511935" cy="381635"/>
                          </a:xfrm>
                          <a:prstGeom prst="flowChartAlternateProcess">
                            <a:avLst/>
                          </a:prstGeom>
                          <a:solidFill>
                            <a:srgbClr val="FFFFFF"/>
                          </a:solidFill>
                          <a:ln w="9525">
                            <a:solidFill>
                              <a:srgbClr val="000000"/>
                            </a:solidFill>
                            <a:miter lim="800000"/>
                            <a:headEnd/>
                            <a:tailEnd/>
                          </a:ln>
                        </wps:spPr>
                        <wps:txbx>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wps:txbx>
                        <wps:bodyPr rot="0" vert="horz" wrap="square" lIns="0" tIns="45720" rIns="0" bIns="45720" anchor="ctr" anchorCtr="0" upright="1">
                          <a:noAutofit/>
                        </wps:bodyPr>
                      </wps:wsp>
                      <wps:wsp>
                        <wps:cNvPr id="165" name="AutoShape 621"/>
                        <wps:cNvCnPr>
                          <a:cxnSpLocks noChangeShapeType="1"/>
                        </wps:cNvCnPr>
                        <wps:spPr bwMode="auto">
                          <a:xfrm>
                            <a:off x="3294459" y="6061075"/>
                            <a:ext cx="231775" cy="635"/>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66" name="Rectangle 622"/>
                        <wps:cNvSpPr>
                          <a:spLocks noChangeArrowheads="1"/>
                        </wps:cNvSpPr>
                        <wps:spPr bwMode="auto">
                          <a:xfrm>
                            <a:off x="3310890" y="5798820"/>
                            <a:ext cx="429260" cy="296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wps:txbx>
                        <wps:bodyPr rot="0" vert="horz" wrap="square" lIns="91440" tIns="45720" rIns="91440" bIns="45720" anchor="t" anchorCtr="0" upright="1">
                          <a:noAutofit/>
                        </wps:bodyPr>
                      </wps:wsp>
                      <wps:wsp>
                        <wps:cNvPr id="167" name="AutoShape 623"/>
                        <wps:cNvCnPr>
                          <a:cxnSpLocks noChangeShapeType="1"/>
                        </wps:cNvCnPr>
                        <wps:spPr bwMode="auto">
                          <a:xfrm>
                            <a:off x="3528695" y="6059805"/>
                            <a:ext cx="635" cy="1108075"/>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68" name="AutoShape 624"/>
                        <wps:cNvCnPr>
                          <a:cxnSpLocks noChangeShapeType="1"/>
                        </wps:cNvCnPr>
                        <wps:spPr bwMode="auto">
                          <a:xfrm flipH="1">
                            <a:off x="2422525" y="7167880"/>
                            <a:ext cx="1106170" cy="635"/>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69" name="AutoShape 612"/>
                        <wps:cNvSpPr>
                          <a:spLocks noChangeAspect="1" noChangeArrowheads="1"/>
                        </wps:cNvSpPr>
                        <wps:spPr bwMode="auto">
                          <a:xfrm>
                            <a:off x="1410335" y="5684520"/>
                            <a:ext cx="2001520" cy="756285"/>
                          </a:xfrm>
                          <a:prstGeom prst="flowChartDecision">
                            <a:avLst/>
                          </a:prstGeom>
                          <a:solidFill>
                            <a:srgbClr val="FFFFFF"/>
                          </a:solidFill>
                          <a:ln w="9525">
                            <a:solidFill>
                              <a:srgbClr val="000000"/>
                            </a:solidFill>
                            <a:miter lim="800000"/>
                            <a:headEnd/>
                            <a:tailEnd/>
                          </a:ln>
                        </wps:spPr>
                        <wps:txbx>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wps:txbx>
                        <wps:bodyPr rot="0" vert="horz" wrap="square" lIns="0" tIns="0" rIns="0" bIns="0" anchor="ctr" anchorCtr="0" upright="1">
                          <a:noAutofit/>
                        </wps:bodyPr>
                      </wps:wsp>
                      <wps:wsp>
                        <wps:cNvPr id="170" name="AutoShape 625"/>
                        <wps:cNvCnPr>
                          <a:cxnSpLocks noChangeShapeType="1"/>
                        </wps:cNvCnPr>
                        <wps:spPr bwMode="auto">
                          <a:xfrm>
                            <a:off x="2411095" y="7738745"/>
                            <a:ext cx="635" cy="180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 name="AutoShape 606"/>
                        <wps:cNvCnPr>
                          <a:cxnSpLocks noChangeShapeType="1"/>
                        </wps:cNvCnPr>
                        <wps:spPr bwMode="auto">
                          <a:xfrm flipH="1">
                            <a:off x="819785" y="7925730"/>
                            <a:ext cx="1584000" cy="635"/>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172" name="AutoShape 86"/>
                        <wps:cNvSpPr>
                          <a:spLocks noChangeAspect="1" noChangeArrowheads="1"/>
                        </wps:cNvSpPr>
                        <wps:spPr bwMode="auto">
                          <a:xfrm>
                            <a:off x="3347798" y="373380"/>
                            <a:ext cx="1910715" cy="598170"/>
                          </a:xfrm>
                          <a:prstGeom prst="flowChartDecision">
                            <a:avLst/>
                          </a:prstGeom>
                          <a:solidFill>
                            <a:schemeClr val="bg1">
                              <a:lumMod val="100000"/>
                              <a:lumOff val="0"/>
                            </a:schemeClr>
                          </a:solidFill>
                          <a:ln w="9525">
                            <a:solidFill>
                              <a:srgbClr val="000000"/>
                            </a:solidFill>
                            <a:miter lim="800000"/>
                            <a:headEnd/>
                            <a:tailEnd/>
                          </a:ln>
                        </wps:spPr>
                        <wps:txbx>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wps:txbx>
                        <wps:bodyPr rot="0" vert="horz" wrap="square" lIns="0" tIns="0" rIns="0" bIns="0" anchor="ctr" anchorCtr="0" upright="1">
                          <a:noAutofit/>
                        </wps:bodyPr>
                      </wps:wsp>
                      <wps:wsp>
                        <wps:cNvPr id="173" name="Rectangle 96"/>
                        <wps:cNvSpPr>
                          <a:spLocks noChangeArrowheads="1"/>
                        </wps:cNvSpPr>
                        <wps:spPr bwMode="auto">
                          <a:xfrm>
                            <a:off x="4185920" y="895350"/>
                            <a:ext cx="485140"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wps:txbx>
                        <wps:bodyPr rot="0" vert="horz" wrap="square" lIns="91440" tIns="45720" rIns="91440" bIns="45720" anchor="t" anchorCtr="0" upright="1">
                          <a:noAutofit/>
                        </wps:bodyPr>
                      </wps:wsp>
                      <wps:wsp>
                        <wps:cNvPr id="174" name="AutoShape 90"/>
                        <wps:cNvSpPr>
                          <a:spLocks noChangeArrowheads="1"/>
                        </wps:cNvSpPr>
                        <wps:spPr bwMode="auto">
                          <a:xfrm>
                            <a:off x="3768724" y="1233805"/>
                            <a:ext cx="1146175" cy="252095"/>
                          </a:xfrm>
                          <a:prstGeom prst="flowChartAlternateProcess">
                            <a:avLst/>
                          </a:prstGeom>
                          <a:solidFill>
                            <a:srgbClr val="FFFFFF"/>
                          </a:solidFill>
                          <a:ln w="9525">
                            <a:solidFill>
                              <a:srgbClr val="000000"/>
                            </a:solidFill>
                            <a:miter lim="800000"/>
                            <a:headEnd/>
                            <a:tailEnd/>
                          </a:ln>
                        </wps:spPr>
                        <wps:txbx>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wps:txbx>
                        <wps:bodyPr rot="0" vert="horz" wrap="square" lIns="0" tIns="0" rIns="0" bIns="0" anchor="ctr" anchorCtr="0" upright="1">
                          <a:noAutofit/>
                        </wps:bodyPr>
                      </wps:wsp>
                      <wps:wsp>
                        <wps:cNvPr id="175" name="AutoShape 631"/>
                        <wps:cNvSpPr>
                          <a:spLocks noChangeArrowheads="1"/>
                        </wps:cNvSpPr>
                        <wps:spPr bwMode="auto">
                          <a:xfrm>
                            <a:off x="3768725" y="1600200"/>
                            <a:ext cx="1146174" cy="252095"/>
                          </a:xfrm>
                          <a:prstGeom prst="flowChartAlternateProcess">
                            <a:avLst/>
                          </a:prstGeom>
                          <a:solidFill>
                            <a:srgbClr val="FFFFFF"/>
                          </a:solidFill>
                          <a:ln w="9525">
                            <a:solidFill>
                              <a:srgbClr val="000000"/>
                            </a:solidFill>
                            <a:miter lim="800000"/>
                            <a:headEnd/>
                            <a:tailEnd/>
                          </a:ln>
                        </wps:spPr>
                        <wps:txbx>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wps:txbx>
                        <wps:bodyPr rot="0" vert="horz" wrap="square" lIns="0" tIns="0" rIns="0" bIns="0" anchor="ctr" anchorCtr="0" upright="1">
                          <a:noAutofit/>
                        </wps:bodyPr>
                      </wps:wsp>
                      <wps:wsp>
                        <wps:cNvPr id="176" name="AutoShape 94"/>
                        <wps:cNvCnPr>
                          <a:cxnSpLocks noChangeShapeType="1"/>
                        </wps:cNvCnPr>
                        <wps:spPr bwMode="auto">
                          <a:xfrm flipH="1">
                            <a:off x="3756660" y="1943100"/>
                            <a:ext cx="3238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AutoShape 95"/>
                        <wps:cNvCnPr>
                          <a:cxnSpLocks noChangeShapeType="1"/>
                        </wps:cNvCnPr>
                        <wps:spPr bwMode="auto">
                          <a:xfrm flipH="1" flipV="1">
                            <a:off x="3108325" y="836295"/>
                            <a:ext cx="648335" cy="110744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78" name="AutoShape 742"/>
                        <wps:cNvSpPr>
                          <a:spLocks noChangeAspect="1" noChangeArrowheads="1"/>
                        </wps:cNvSpPr>
                        <wps:spPr bwMode="auto">
                          <a:xfrm>
                            <a:off x="1406525" y="3901440"/>
                            <a:ext cx="2001520" cy="861060"/>
                          </a:xfrm>
                          <a:prstGeom prst="flowChartDecision">
                            <a:avLst/>
                          </a:prstGeom>
                          <a:solidFill>
                            <a:srgbClr val="FFFFFF"/>
                          </a:solidFill>
                          <a:ln w="9525">
                            <a:solidFill>
                              <a:srgbClr val="000000"/>
                            </a:solidFill>
                            <a:miter lim="800000"/>
                            <a:headEnd/>
                            <a:tailEnd/>
                          </a:ln>
                        </wps:spPr>
                        <wps:txbx>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wps:txbx>
                        <wps:bodyPr rot="0" vert="horz" wrap="square" lIns="0" tIns="0" rIns="0" bIns="0" anchor="ctr" anchorCtr="0" upright="1">
                          <a:noAutofit/>
                        </wps:bodyPr>
                      </wps:wsp>
                      <wps:wsp>
                        <wps:cNvPr id="179" name="Rectangle 842"/>
                        <wps:cNvSpPr>
                          <a:spLocks noChangeArrowheads="1"/>
                        </wps:cNvSpPr>
                        <wps:spPr bwMode="auto">
                          <a:xfrm>
                            <a:off x="2421890" y="4688205"/>
                            <a:ext cx="3714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wps:txbx>
                        <wps:bodyPr rot="0" vert="horz" wrap="square" lIns="91440" tIns="45720" rIns="91440" bIns="45720" anchor="t" anchorCtr="0" upright="1">
                          <a:noAutofit/>
                        </wps:bodyPr>
                      </wps:wsp>
                    </wpc:wpc>
                  </a:graphicData>
                </a:graphic>
              </wp:inline>
            </w:drawing>
          </mc:Choice>
          <mc:Fallback>
            <w:pict>
              <v:group w14:anchorId="2E3BDAFA" id="Canvas 180" o:spid="_x0000_s1067" editas="canvas" style="width:419.4pt;height:639.6pt;mso-position-horizontal-relative:char;mso-position-vertical-relative:line" coordsize="53263,81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">
                <v:shape id="_x0000_s1068" type="#_x0000_t75" style="position:absolute;width:53263;height:81229;visibility:visible;mso-wrap-style:square">
                  <v:fill o:detectmouseclick="t"/>
                  <v:path o:connecttype="none"/>
                </v:shape>
                <v:shape id="AutoShape 630" o:spid="_x0000_s106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7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7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7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7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7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7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7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7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7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7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8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8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8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8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8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8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8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8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8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8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9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9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9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9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9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9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9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9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9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9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10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10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10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10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10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10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10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10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10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10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11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11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11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11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11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11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11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11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11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11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12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12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12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mc:Fallback>
        </mc:AlternateConten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28" w:name="_Landscape"/>
      <w:bookmarkStart w:id="29" w:name="_Toc54110046"/>
      <w:bookmarkEnd w:id="28"/>
      <w:r w:rsidRPr="00D123FB">
        <w:lastRenderedPageBreak/>
        <w:t>Landscape</w:t>
      </w:r>
      <w:bookmarkEnd w:id="29"/>
    </w:p>
    <w:p w14:paraId="7EF4BA7B" w14:textId="77777777" w:rsidR="0067520E" w:rsidRPr="00D123FB" w:rsidRDefault="0067520E" w:rsidP="009E434A">
      <w:pPr>
        <w:pStyle w:val="Heading3"/>
        <w:numPr>
          <w:ilvl w:val="2"/>
          <w:numId w:val="14"/>
        </w:numPr>
      </w:pPr>
      <w:bookmarkStart w:id="30" w:name="_Toc54110047"/>
      <w:r w:rsidRPr="00D123FB">
        <w:t xml:space="preserve">Imported </w:t>
      </w:r>
      <w:proofErr w:type="gramStart"/>
      <w:r>
        <w:t>l</w:t>
      </w:r>
      <w:r w:rsidRPr="00D123FB">
        <w:t>andscape</w:t>
      </w:r>
      <w:bookmarkEnd w:id="30"/>
      <w:proofErr w:type="gramEnd"/>
    </w:p>
    <w:p w14:paraId="0DA2F055" w14:textId="77777777" w:rsidR="0067520E" w:rsidRDefault="0067520E" w:rsidP="00C57BF9">
      <w:pPr>
        <w:rPr>
          <w:szCs w:val="24"/>
        </w:rPr>
      </w:pPr>
      <w:r w:rsidRPr="00D123FB">
        <w:rPr>
          <w:szCs w:val="24"/>
        </w:rPr>
        <w:t xml:space="preserve">The model can be run on real landscape maps that can be imported into </w:t>
      </w:r>
      <w:proofErr w:type="spellStart"/>
      <w:r w:rsidRPr="00D123FB">
        <w:rPr>
          <w:szCs w:val="24"/>
        </w:rPr>
        <w:t>RangeShifter</w:t>
      </w:r>
      <w:proofErr w:type="spellEnd"/>
      <w:r w:rsidRPr="00D123FB">
        <w:rPr>
          <w:szCs w:val="24"/>
        </w:rPr>
        <w:t xml:space="preserve"> </w:t>
      </w:r>
      <w:proofErr w:type="gramStart"/>
      <w:r w:rsidRPr="00D123FB">
        <w:rPr>
          <w:szCs w:val="24"/>
        </w:rPr>
        <w:t>provided that</w:t>
      </w:r>
      <w:proofErr w:type="gramEnd"/>
      <w:r w:rsidRPr="00D123FB">
        <w:rPr>
          <w:szCs w:val="24"/>
        </w:rPr>
        <w:t xml:space="preserve">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31" w:name="_Dynamic_landscape"/>
      <w:bookmarkStart w:id="32" w:name="_Toc54110048"/>
      <w:bookmarkEnd w:id="31"/>
      <w:r>
        <w:t>Dynamic</w:t>
      </w:r>
      <w:r w:rsidR="0098777A" w:rsidRPr="00D123FB">
        <w:t xml:space="preserve"> </w:t>
      </w:r>
      <w:r w:rsidR="0098777A">
        <w:t>l</w:t>
      </w:r>
      <w:r w:rsidR="0098777A" w:rsidRPr="00D123FB">
        <w:t>andscape</w:t>
      </w:r>
      <w:bookmarkEnd w:id="32"/>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proofErr w:type="gramStart"/>
      <w:r w:rsidRPr="001A3BB4">
        <w:rPr>
          <w:szCs w:val="24"/>
        </w:rPr>
        <w:t>during the course of</w:t>
      </w:r>
      <w:proofErr w:type="gramEnd"/>
      <w:r w:rsidRPr="001A3BB4">
        <w:rPr>
          <w:szCs w:val="24"/>
        </w:rPr>
        <w:t xml:space="preserve"> a simulation. </w:t>
      </w:r>
      <w:r w:rsidR="001A3BB4" w:rsidRPr="001A3BB4">
        <w:rPr>
          <w:szCs w:val="24"/>
        </w:rPr>
        <w:t xml:space="preserve">Note that any landscape change occurs at the start of the year, i.e. before the first/only reproductive season. </w:t>
      </w:r>
      <w:r w:rsidRPr="001A3BB4">
        <w:rPr>
          <w:szCs w:val="24"/>
        </w:rPr>
        <w:t xml:space="preserve">In a patch-based model, the shape of patches may change, patches may be </w:t>
      </w:r>
      <w:proofErr w:type="gramStart"/>
      <w:r w:rsidRPr="001A3BB4">
        <w:rPr>
          <w:szCs w:val="24"/>
        </w:rPr>
        <w:t>removed</w:t>
      </w:r>
      <w:proofErr w:type="gramEnd"/>
      <w:r w:rsidRPr="001A3BB4">
        <w:rPr>
          <w:szCs w:val="24"/>
        </w:rPr>
        <w:t xml:space="preserve"> and new patches may be created where there was previously inter-patch matrix. </w:t>
      </w:r>
      <w:proofErr w:type="gramStart"/>
      <w:r w:rsidRPr="001A3BB4">
        <w:rPr>
          <w:szCs w:val="24"/>
        </w:rPr>
        <w:t>Thus</w:t>
      </w:r>
      <w:proofErr w:type="gramEnd"/>
      <w:r w:rsidRPr="001A3BB4">
        <w:rPr>
          <w:szCs w:val="24"/>
        </w:rPr>
        <w:t xml:space="preserve">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33"/>
      <w:commentRangeStart w:id="34"/>
      <w:r w:rsidR="000F3BC1" w:rsidRPr="00F21E9B">
        <w:rPr>
          <w:szCs w:val="24"/>
        </w:rPr>
        <w:t xml:space="preserve">Possible ways to </w:t>
      </w:r>
      <w:r w:rsidR="00B96B96" w:rsidRPr="00F21E9B">
        <w:rPr>
          <w:szCs w:val="24"/>
        </w:rPr>
        <w:t>work around this restriction include</w:t>
      </w:r>
      <w:commentRangeEnd w:id="33"/>
      <w:r w:rsidR="00F21E9B">
        <w:rPr>
          <w:rStyle w:val="CommentReference"/>
          <w:rFonts w:eastAsiaTheme="minorHAnsi" w:cstheme="minorBidi"/>
          <w:lang w:val="en-US"/>
        </w:rPr>
        <w:commentReference w:id="33"/>
      </w:r>
      <w:commentRangeEnd w:id="34"/>
      <w:r w:rsidR="00CD55D0">
        <w:rPr>
          <w:rStyle w:val="CommentReference"/>
          <w:rFonts w:eastAsiaTheme="minorHAnsi" w:cstheme="minorBidi"/>
          <w:lang w:val="en-US"/>
        </w:rPr>
        <w:commentReference w:id="34"/>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35" w:name="_Artificial_landscape_generator"/>
      <w:bookmarkStart w:id="36" w:name="_Toc54110049"/>
      <w:bookmarkEnd w:id="35"/>
      <w:r w:rsidRPr="00D123FB">
        <w:t xml:space="preserve">Artificial </w:t>
      </w:r>
      <w:r>
        <w:t>l</w:t>
      </w:r>
      <w:r w:rsidRPr="00D123FB">
        <w:t xml:space="preserve">andscape </w:t>
      </w:r>
      <w:r>
        <w:t>g</w:t>
      </w:r>
      <w:r w:rsidRPr="00D123FB">
        <w:t>enerator</w:t>
      </w:r>
      <w:bookmarkEnd w:id="36"/>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proofErr w:type="spellStart"/>
      <w:r w:rsidRPr="00D123FB">
        <w:rPr>
          <w:szCs w:val="24"/>
        </w:rPr>
        <w:t>RangeShifter</w:t>
      </w:r>
      <w:proofErr w:type="spellEnd"/>
      <w:r w:rsidRPr="00D123FB">
        <w:rPr>
          <w:szCs w:val="24"/>
        </w:rPr>
        <w:t xml:space="preserve"> can import artificial landscape</w:t>
      </w:r>
      <w:r>
        <w:rPr>
          <w:szCs w:val="24"/>
        </w:rPr>
        <w:t>s</w:t>
      </w:r>
      <w:r w:rsidRPr="00D123FB">
        <w:rPr>
          <w:szCs w:val="24"/>
        </w:rPr>
        <w:t xml:space="preserve"> that have been gene</w:t>
      </w:r>
      <w:r w:rsidR="00F21E9B">
        <w:rPr>
          <w:szCs w:val="24"/>
        </w:rPr>
        <w:t>rated by other generators (e.g. </w:t>
      </w:r>
      <w:proofErr w:type="spellStart"/>
      <w:r w:rsidRPr="00D123FB">
        <w:rPr>
          <w:szCs w:val="24"/>
        </w:rPr>
        <w:t>Qrule</w:t>
      </w:r>
      <w:proofErr w:type="spellEnd"/>
      <w:r w:rsidRPr="00D123FB">
        <w:rPr>
          <w:szCs w:val="24"/>
        </w:rPr>
        <w:t xml:space="preserve">, </w:t>
      </w:r>
      <w:proofErr w:type="spellStart"/>
      <w:r w:rsidRPr="00D123FB">
        <w:rPr>
          <w:szCs w:val="24"/>
        </w:rPr>
        <w:t>Simmap</w:t>
      </w:r>
      <w:proofErr w:type="spellEnd"/>
      <w:r w:rsidRPr="00D123FB">
        <w:rPr>
          <w:szCs w:val="24"/>
        </w:rPr>
        <w:t xml:space="preserve">, </w:t>
      </w:r>
      <w:proofErr w:type="spellStart"/>
      <w:r w:rsidRPr="00D123FB">
        <w:rPr>
          <w:szCs w:val="24"/>
        </w:rPr>
        <w:t>Dinamica</w:t>
      </w:r>
      <w:proofErr w:type="spellEnd"/>
      <w:r w:rsidRPr="00D123FB">
        <w:rPr>
          <w:szCs w:val="24"/>
        </w:rPr>
        <w:t xml:space="preserve">,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generated using the embedded algorithm can be completely random, where each cell has a </w:t>
      </w:r>
      <w:r w:rsidRPr="00D123FB">
        <w:rPr>
          <w:szCs w:val="24"/>
        </w:rPr>
        <w:lastRenderedPageBreak/>
        <w:t xml:space="preserve">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1"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 xml:space="preserve">erated with </w:t>
      </w:r>
      <w:proofErr w:type="spellStart"/>
      <w:r>
        <w:t>RangeShifter</w:t>
      </w:r>
      <w:proofErr w:type="spellEnd"/>
      <w:r>
        <w:t>.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w:t>
      </w:r>
      <w:proofErr w:type="spellStart"/>
      <w:proofErr w:type="gramStart"/>
      <w:r>
        <w:t>a,d</w:t>
      </w:r>
      <w:proofErr w:type="spellEnd"/>
      <w:proofErr w:type="gramEnd"/>
      <w:r>
        <w:t>) Random landscapes. (</w:t>
      </w:r>
      <w:proofErr w:type="spellStart"/>
      <w:proofErr w:type="gramStart"/>
      <w:r>
        <w:t>b,e</w:t>
      </w:r>
      <w:proofErr w:type="spellEnd"/>
      <w:proofErr w:type="gramEnd"/>
      <w:r>
        <w:t>) </w:t>
      </w:r>
      <w:r w:rsidRPr="00D123FB">
        <w:t>Fractal landscapes for which H</w:t>
      </w:r>
      <w:r>
        <w:t> = 0.1. (</w:t>
      </w:r>
      <w:proofErr w:type="spellStart"/>
      <w:proofErr w:type="gramStart"/>
      <w:r>
        <w:t>c,f</w:t>
      </w:r>
      <w:proofErr w:type="spellEnd"/>
      <w:proofErr w:type="gramEnd"/>
      <w:r>
        <w:t>)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37" w:name="_Environmental_gradient"/>
      <w:bookmarkStart w:id="38" w:name="_Toc54110050"/>
      <w:bookmarkEnd w:id="37"/>
      <w:r w:rsidRPr="00D123FB">
        <w:lastRenderedPageBreak/>
        <w:t xml:space="preserve">Environmental </w:t>
      </w:r>
      <w:r>
        <w:t>g</w:t>
      </w:r>
      <w:r w:rsidRPr="00D123FB">
        <w:t>radient</w:t>
      </w:r>
      <w:bookmarkEnd w:id="38"/>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9D478F"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9D478F">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9D478F">
        <w:rPr>
          <w:noProof/>
          <w:szCs w:val="24"/>
          <w:lang w:val="fr-FR"/>
        </w:rPr>
        <w:t>(Atkins &amp; Travis 2010; Bocedi et al. 2013; De Block et al. 2013; Kubisch et al. 2013)</w:t>
      </w:r>
      <w:r w:rsidRPr="00D123FB">
        <w:rPr>
          <w:szCs w:val="24"/>
        </w:rPr>
        <w:fldChar w:fldCharType="end"/>
      </w:r>
      <w:r w:rsidRPr="009D478F">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w:t>
      </w:r>
      <w:proofErr w:type="spellStart"/>
      <w:r w:rsidRPr="00D123FB">
        <w:t>RangeShifter</w:t>
      </w:r>
      <w:proofErr w:type="spellEnd"/>
      <w:r w:rsidRPr="00D123FB">
        <w:t>: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|y – </w:t>
      </w:r>
      <w:proofErr w:type="spellStart"/>
      <w:r w:rsidRPr="007E0DF7">
        <w:rPr>
          <w:i/>
        </w:rPr>
        <w:t>y</w:t>
      </w:r>
      <w:r w:rsidRPr="007E0DF7">
        <w:rPr>
          <w:i/>
          <w:vertAlign w:val="subscript"/>
        </w:rPr>
        <w:t>opt</w:t>
      </w:r>
      <w:proofErr w:type="spellEnd"/>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 xml:space="preserve">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proofErr w:type="spellStart"/>
      <w:r w:rsidRPr="00D123FB">
        <w:rPr>
          <w:i/>
          <w:szCs w:val="24"/>
        </w:rPr>
        <w:t>E</w:t>
      </w:r>
      <w:r w:rsidRPr="00D123FB">
        <w:rPr>
          <w:i/>
          <w:szCs w:val="24"/>
          <w:vertAlign w:val="subscript"/>
        </w:rPr>
        <w:t>opt</w:t>
      </w:r>
      <w:proofErr w:type="spellEnd"/>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proofErr w:type="spellStart"/>
      <w:r w:rsidRPr="00D123FB">
        <w:rPr>
          <w:i/>
          <w:szCs w:val="24"/>
        </w:rPr>
        <w:t>y</w:t>
      </w:r>
      <w:r w:rsidRPr="00D123FB">
        <w:rPr>
          <w:i/>
          <w:szCs w:val="24"/>
          <w:vertAlign w:val="subscript"/>
        </w:rPr>
        <w:t>opt</w:t>
      </w:r>
      <w:proofErr w:type="spellEnd"/>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w:t>
      </w:r>
      <w:proofErr w:type="spellStart"/>
      <w:proofErr w:type="gramStart"/>
      <w:r w:rsidRPr="00D123FB">
        <w:rPr>
          <w:i/>
          <w:szCs w:val="24"/>
          <w:vertAlign w:val="subscript"/>
        </w:rPr>
        <w:t>x,y</w:t>
      </w:r>
      <w:proofErr w:type="spellEnd"/>
      <w:proofErr w:type="gramEnd"/>
      <w:r w:rsidRPr="00D123FB">
        <w:rPr>
          <w:i/>
          <w:szCs w:val="24"/>
          <w:vertAlign w:val="subscript"/>
        </w:rPr>
        <w:t>)</w:t>
      </w:r>
      <w:r w:rsidRPr="00D123FB">
        <w:rPr>
          <w:szCs w:val="24"/>
        </w:rPr>
        <w:t xml:space="preserve"> is constrained to be &gt;= 0.0; any negative value is set to zero. A random number between -1.0 and 1.0 gives the 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lastRenderedPageBreak/>
        <w:t xml:space="preserve">For example, consider a gradient in carrying capacity with </w:t>
      </w:r>
      <w:proofErr w:type="spellStart"/>
      <w:r w:rsidRPr="00D123FB">
        <w:rPr>
          <w:i/>
        </w:rPr>
        <w:t>K</w:t>
      </w:r>
      <w:r w:rsidRPr="00D123FB">
        <w:rPr>
          <w:i/>
          <w:vertAlign w:val="subscript"/>
        </w:rPr>
        <w:t>opt</w:t>
      </w:r>
      <w:proofErr w:type="spellEnd"/>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39" w:name="_Temporal_environmental_stochasticit"/>
      <w:bookmarkStart w:id="40" w:name="_Toc54110051"/>
      <w:bookmarkEnd w:id="39"/>
      <w:r w:rsidRPr="00D123FB">
        <w:t xml:space="preserve">Temporal environmental </w:t>
      </w:r>
      <w:r>
        <w:t>s</w:t>
      </w:r>
      <w:r w:rsidRPr="00D123FB">
        <w:t>tochasticity</w:t>
      </w:r>
      <w:bookmarkEnd w:id="40"/>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w:t>
      </w:r>
      <w:proofErr w:type="spellStart"/>
      <w:r w:rsidRPr="00D123FB">
        <w:rPr>
          <w:szCs w:val="24"/>
        </w:rPr>
        <w:t>RangeShifter</w:t>
      </w:r>
      <w:proofErr w:type="spellEnd"/>
      <w:r w:rsidRPr="00D123FB">
        <w:rPr>
          <w:szCs w:val="24"/>
        </w:rPr>
        <w:t xml:space="preserve">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w:t>
      </w:r>
      <w:proofErr w:type="gramStart"/>
      <w:r w:rsidRPr="00D123FB">
        <w:rPr>
          <w:szCs w:val="24"/>
        </w:rPr>
        <w:t>0,</w:t>
      </w:r>
      <w:r w:rsidRPr="00D123FB">
        <w:rPr>
          <w:i/>
          <w:szCs w:val="24"/>
        </w:rPr>
        <w:t>σ</w:t>
      </w:r>
      <w:proofErr w:type="gramEnd"/>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w:t>
      </w:r>
      <w:r w:rsidRPr="00D123FB">
        <w:rPr>
          <w:szCs w:val="24"/>
        </w:rPr>
        <w:lastRenderedPageBreak/>
        <w:t>independently</w:t>
      </w:r>
      <w:proofErr w:type="gramStart"/>
      <w:r w:rsidRPr="00D123FB">
        <w:rPr>
          <w:szCs w:val="24"/>
        </w:rPr>
        <w:t>), and</w:t>
      </w:r>
      <w:proofErr w:type="gramEnd"/>
      <w:r w:rsidRPr="00D123FB">
        <w:rPr>
          <w:szCs w:val="24"/>
        </w:rPr>
        <w:t xml:space="preserve">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2"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w:t>
      </w:r>
      <w:proofErr w:type="gramStart"/>
      <w:r w:rsidR="0067520E" w:rsidRPr="00D123FB">
        <w:rPr>
          <w:lang w:val="en-GB"/>
        </w:rPr>
        <w:t>3</w:t>
      </w:r>
      <w:proofErr w:type="gramEnd"/>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w:t>
      </w:r>
      <w:proofErr w:type="gramStart"/>
      <w:r w:rsidR="0067520E" w:rsidRPr="00D123FB">
        <w:rPr>
          <w:rFonts w:eastAsiaTheme="minorEastAsia"/>
          <w:lang w:val="en-GB"/>
        </w:rPr>
        <w:t>4</w:t>
      </w:r>
      <w:proofErr w:type="gramEnd"/>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proofErr w:type="gramStart"/>
      <w:r w:rsidRPr="00D123FB">
        <w:rPr>
          <w:szCs w:val="24"/>
        </w:rPr>
        <w:t>)</w:t>
      </w:r>
      <w:proofErr w:type="gramEnd"/>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proofErr w:type="gramStart"/>
      <w:r w:rsidRPr="00D123FB">
        <w:rPr>
          <w:rFonts w:eastAsiaTheme="minorEastAsia"/>
          <w:i/>
          <w:szCs w:val="24"/>
        </w:rPr>
        <w:t>K</w:t>
      </w:r>
      <w:r w:rsidRPr="00D123FB">
        <w:rPr>
          <w:rFonts w:eastAsiaTheme="minorEastAsia"/>
          <w:i/>
          <w:szCs w:val="24"/>
          <w:vertAlign w:val="subscript"/>
        </w:rPr>
        <w:t>x,y</w:t>
      </w:r>
      <w:proofErr w:type="gramEnd"/>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41" w:name="_Toc54110052"/>
      <w:r w:rsidRPr="00394380">
        <w:t>Local extinction probability</w:t>
      </w:r>
      <w:bookmarkEnd w:id="41"/>
    </w:p>
    <w:p w14:paraId="23E0A548" w14:textId="77777777" w:rsidR="0067520E" w:rsidRPr="00D123FB" w:rsidRDefault="0067520E" w:rsidP="00C57BF9">
      <w:pPr>
        <w:contextualSpacing/>
        <w:rPr>
          <w:szCs w:val="24"/>
        </w:rPr>
      </w:pPr>
      <w:r w:rsidRPr="00D123FB">
        <w:rPr>
          <w:szCs w:val="24"/>
        </w:rPr>
        <w:t xml:space="preserve">Alternatively, or additionally, to temporally auto-correlated environmental stochasticity, </w:t>
      </w:r>
      <w:proofErr w:type="spellStart"/>
      <w:r w:rsidRPr="00D123FB">
        <w:rPr>
          <w:szCs w:val="24"/>
        </w:rPr>
        <w:t>RangeShifter</w:t>
      </w:r>
      <w:proofErr w:type="spellEnd"/>
      <w:r w:rsidRPr="00D123FB">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42" w:name="_Population_dynamics"/>
      <w:bookmarkStart w:id="43" w:name="_Toc54110053"/>
      <w:bookmarkEnd w:id="42"/>
      <w:r w:rsidRPr="00D123FB">
        <w:t xml:space="preserve">Population </w:t>
      </w:r>
      <w:r>
        <w:t>d</w:t>
      </w:r>
      <w:r w:rsidRPr="00D123FB">
        <w:t>ynamics</w:t>
      </w:r>
      <w:bookmarkEnd w:id="43"/>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9D478F">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9D478F">
        <w:rPr>
          <w:noProof/>
          <w:szCs w:val="24"/>
          <w:lang w:val="fr-FR"/>
        </w:rPr>
        <w:t xml:space="preserve">(Clark et al. 2001; Kendall &amp; Fox 2003; Robert et al. 2003; Grimm &amp; Railsback 2005; Jongejans et al. 2008; Travis et al. </w:t>
      </w:r>
      <w:r w:rsidRPr="009D478F">
        <w:rPr>
          <w:noProof/>
          <w:szCs w:val="24"/>
          <w:lang w:val="fr-FR"/>
        </w:rPr>
        <w:lastRenderedPageBreak/>
        <w:t>2011)</w:t>
      </w:r>
      <w:r w:rsidRPr="00D123FB">
        <w:rPr>
          <w:szCs w:val="24"/>
        </w:rPr>
        <w:fldChar w:fldCharType="end"/>
      </w:r>
      <w:r w:rsidRPr="009D478F">
        <w:rPr>
          <w:szCs w:val="24"/>
          <w:lang w:val="fr-FR"/>
        </w:rPr>
        <w:t xml:space="preserve">. </w:t>
      </w:r>
      <w:r w:rsidRPr="00D123FB">
        <w:rPr>
          <w:szCs w:val="24"/>
        </w:rPr>
        <w:t xml:space="preserve">Thus, population dynamics in </w:t>
      </w:r>
      <w:proofErr w:type="spellStart"/>
      <w:r w:rsidRPr="00D123FB">
        <w:rPr>
          <w:szCs w:val="24"/>
        </w:rPr>
        <w:t>RangeShifter</w:t>
      </w:r>
      <w:proofErr w:type="spellEnd"/>
      <w:r w:rsidRPr="00D123FB">
        <w:rPr>
          <w:szCs w:val="24"/>
        </w:rPr>
        <w:t xml:space="preserve">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w:t>
      </w:r>
      <w:proofErr w:type="spellStart"/>
      <w:r w:rsidRPr="00D123FB">
        <w:rPr>
          <w:szCs w:val="24"/>
        </w:rPr>
        <w:t>RangeShifter</w:t>
      </w:r>
      <w:proofErr w:type="spellEnd"/>
      <w:r w:rsidRPr="00D123FB">
        <w:rPr>
          <w:szCs w:val="24"/>
        </w:rPr>
        <w:t xml:space="preserve">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w:t>
      </w:r>
      <w:proofErr w:type="spellStart"/>
      <w:r w:rsidRPr="00D123FB">
        <w:t>RangeShifter</w:t>
      </w:r>
      <w:proofErr w:type="spellEnd"/>
      <w:r w:rsidRPr="00D123FB">
        <w:t>.</w:t>
      </w:r>
    </w:p>
    <w:p w14:paraId="6681DA4D" w14:textId="77777777" w:rsidR="0067520E" w:rsidRPr="00D7386B" w:rsidRDefault="0067520E" w:rsidP="009E434A">
      <w:pPr>
        <w:pStyle w:val="Heading3"/>
        <w:numPr>
          <w:ilvl w:val="2"/>
          <w:numId w:val="14"/>
        </w:numPr>
      </w:pPr>
      <w:bookmarkStart w:id="44" w:name="_Cell-based_vs._patch-based"/>
      <w:bookmarkStart w:id="45" w:name="_Toc54110054"/>
      <w:bookmarkEnd w:id="44"/>
      <w:r w:rsidRPr="00D7386B">
        <w:t>Cell-based vs. patch-based model</w:t>
      </w:r>
      <w:bookmarkEnd w:id="45"/>
    </w:p>
    <w:p w14:paraId="1EA0A1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 xml:space="preserve">In both cases, the landscape is represented as a grid with cells belonging to a particular habitat type, holding proportions of different habitats or being assigned a habitat quality index. However, when </w:t>
      </w:r>
      <w:proofErr w:type="spellStart"/>
      <w:r w:rsidRPr="00D123FB">
        <w:rPr>
          <w:szCs w:val="24"/>
        </w:rPr>
        <w:t>RangeShifter</w:t>
      </w:r>
      <w:proofErr w:type="spellEnd"/>
      <w:r w:rsidRPr="00D123FB">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w:t>
      </w:r>
      <w:proofErr w:type="spellStart"/>
      <w:r w:rsidRPr="00D123FB">
        <w:rPr>
          <w:szCs w:val="24"/>
        </w:rPr>
        <w:t>RangeShifter</w:t>
      </w:r>
      <w:proofErr w:type="spellEnd"/>
      <w:r w:rsidRPr="00D123FB">
        <w:rPr>
          <w:szCs w:val="24"/>
        </w:rPr>
        <w:t xml:space="preserve">. Rather, the user is required to define which cells belong to which patch, </w:t>
      </w:r>
      <w:proofErr w:type="gramStart"/>
      <w:r w:rsidRPr="00D123FB">
        <w:rPr>
          <w:szCs w:val="24"/>
        </w:rPr>
        <w:t>taking into account</w:t>
      </w:r>
      <w:proofErr w:type="gramEnd"/>
      <w:r w:rsidRPr="00D123FB">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D123FB">
        <w:rPr>
          <w:szCs w:val="24"/>
        </w:rPr>
        <w:t>step-wise</w:t>
      </w:r>
      <w:proofErr w:type="gramEnd"/>
      <w:r w:rsidRPr="00D123FB">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w:t>
      </w:r>
      <w:r w:rsidRPr="00D123FB">
        <w:rPr>
          <w:szCs w:val="24"/>
        </w:rPr>
        <w:lastRenderedPageBreak/>
        <w:t xml:space="preserve">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w:t>
      </w:r>
      <w:proofErr w:type="gramStart"/>
      <w:r w:rsidRPr="00D123FB">
        <w:rPr>
          <w:szCs w:val="24"/>
        </w:rPr>
        <w:t>in order to</w:t>
      </w:r>
      <w:proofErr w:type="gramEnd"/>
      <w:r w:rsidRPr="00D123FB">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46" w:name="_Non-overlapping_generations_&amp;"/>
      <w:bookmarkStart w:id="47" w:name="_Toc54110055"/>
      <w:bookmarkEnd w:id="46"/>
      <w:r w:rsidRPr="00D123FB">
        <w:t>Non-overlapping generations &amp; no stage-structure</w:t>
      </w:r>
      <w:bookmarkEnd w:id="47"/>
    </w:p>
    <w:p w14:paraId="141A477C" w14:textId="77777777" w:rsidR="0067520E" w:rsidRPr="00D123FB" w:rsidRDefault="0067520E" w:rsidP="00C57BF9">
      <w:pPr>
        <w:rPr>
          <w:szCs w:val="24"/>
        </w:rPr>
      </w:pPr>
      <w:r w:rsidRPr="00D123FB">
        <w:rPr>
          <w:szCs w:val="24"/>
        </w:rPr>
        <w:t xml:space="preserve">This is the appropriate way to model species that have discrete generations. At each generation the life cycle </w:t>
      </w:r>
      <w:proofErr w:type="gramStart"/>
      <w:r w:rsidRPr="00D123FB">
        <w:rPr>
          <w:szCs w:val="24"/>
        </w:rPr>
        <w:t>comprises:</w:t>
      </w:r>
      <w:proofErr w:type="gramEnd"/>
      <w:r w:rsidRPr="00D123FB">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proofErr w:type="gramStart"/>
      <w:r>
        <w:t>only-</w:t>
      </w:r>
      <w:r w:rsidRPr="00D123FB">
        <w:t>female</w:t>
      </w:r>
      <w:proofErr w:type="gramEnd"/>
      <w:r w:rsidRPr="00D123FB">
        <w:t xml:space="preserv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proofErr w:type="spellStart"/>
      <w:r w:rsidRPr="00D123FB">
        <w:rPr>
          <w:i/>
        </w:rPr>
        <w:t>i</w:t>
      </w:r>
      <w:proofErr w:type="spellEnd"/>
      <w:r w:rsidRPr="00D123FB">
        <w:rPr>
          <w:i/>
        </w:rPr>
        <w:t xml:space="preserve">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is the maximum growth rate (obtained at very low density only)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4105B0">
        <w:rPr>
          <w:rFonts w:eastAsiaTheme="minorEastAsia"/>
          <w:szCs w:val="24"/>
        </w:rPr>
        <w:t xml:space="preserve"> is the carrying capacity. Both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D123FB">
        <w:rPr>
          <w:rFonts w:eastAsiaTheme="minorEastAsia"/>
          <w:szCs w:val="24"/>
        </w:rPr>
        <w:t xml:space="preserve"> can vary in space and time, depending on the model setting.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szCs w:val="24"/>
        </w:rPr>
        <w:t xml:space="preserve"> is the competition coefficient which describes the type of density regulation, providing for under-compensatory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&lt; 1), 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Pr>
          <w:rFonts w:eastAsiaTheme="minorEastAsia"/>
          <w:i/>
          <w:szCs w:val="24"/>
        </w:rPr>
        <w:t> = </w:t>
      </w:r>
      <w:r w:rsidRPr="00D123FB">
        <w:rPr>
          <w:rFonts w:eastAsiaTheme="minorEastAsia"/>
          <w:szCs w:val="24"/>
        </w:rPr>
        <w:t>1) or over-compensatory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t>Mating system is simplest form of mate limitation</w:t>
      </w:r>
      <w:r w:rsidRPr="006973CE">
        <w:rPr>
          <w:rFonts w:eastAsiaTheme="minorEastAsia"/>
        </w:rPr>
        <w:t xml:space="preserve">. Each female individual is assumed to mate, </w:t>
      </w:r>
      <w:proofErr w:type="gramStart"/>
      <w:r w:rsidRPr="006973CE">
        <w:rPr>
          <w:rFonts w:eastAsiaTheme="minorEastAsia"/>
        </w:rPr>
        <w:t>as long as</w:t>
      </w:r>
      <w:proofErr w:type="gramEnd"/>
      <w:r w:rsidRPr="006973CE">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6973CE">
        <w:rPr>
          <w:rFonts w:eastAsiaTheme="minorEastAsia"/>
          <w:i/>
        </w:rPr>
        <w:t>R</w:t>
      </w:r>
      <w:r w:rsidRPr="006973CE">
        <w:rPr>
          <w:rFonts w:eastAsiaTheme="minorEastAsia"/>
          <w:i/>
          <w:vertAlign w:val="subscript"/>
        </w:rPr>
        <w:t>i,t</w:t>
      </w:r>
      <w:proofErr w:type="spellEnd"/>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lastRenderedPageBreak/>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48" w:name="_Overlapping_generations_&amp;"/>
      <w:bookmarkEnd w:id="48"/>
    </w:p>
    <w:p w14:paraId="17BC0457" w14:textId="77777777" w:rsidR="0067520E" w:rsidRPr="00D123FB" w:rsidRDefault="0067520E" w:rsidP="009E434A">
      <w:pPr>
        <w:pStyle w:val="Heading3"/>
        <w:numPr>
          <w:ilvl w:val="2"/>
          <w:numId w:val="14"/>
        </w:numPr>
      </w:pPr>
      <w:bookmarkStart w:id="49" w:name="_Toc54110056"/>
      <w:r w:rsidRPr="00D123FB">
        <w:t>Overlapping generations &amp; stage-structure</w:t>
      </w:r>
      <w:bookmarkEnd w:id="49"/>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However, in </w:t>
      </w:r>
      <w:proofErr w:type="spellStart"/>
      <w:r w:rsidRPr="00D123FB">
        <w:rPr>
          <w:szCs w:val="24"/>
        </w:rPr>
        <w:t>RangeShifter</w:t>
      </w:r>
      <w:proofErr w:type="spellEnd"/>
      <w:r w:rsidRPr="00D123FB">
        <w:rPr>
          <w:szCs w:val="24"/>
        </w:rPr>
        <w:t>,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t xml:space="preserve">In </w:t>
      </w:r>
      <w:proofErr w:type="spellStart"/>
      <w:r w:rsidRPr="00D123FB">
        <w:t>RangeShifter</w:t>
      </w:r>
      <w:proofErr w:type="spellEnd"/>
      <w:r w:rsidRPr="00D123FB">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w:t>
      </w:r>
      <w:proofErr w:type="gramStart"/>
      <w:r w:rsidRPr="00D123FB">
        <w:t>system</w:t>
      </w:r>
      <w:proofErr w:type="gramEnd"/>
      <w:r w:rsidRPr="00D123FB">
        <w:t xml:space="preserve">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lastRenderedPageBreak/>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w:t>
      </w:r>
      <w:proofErr w:type="spellStart"/>
      <w:r w:rsidRPr="00D123FB">
        <w:rPr>
          <w:szCs w:val="24"/>
        </w:rPr>
        <w:t>RangeShifter</w:t>
      </w:r>
      <w:proofErr w:type="spellEnd"/>
      <w:r w:rsidRPr="00D123FB">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w:t>
      </w:r>
      <w:proofErr w:type="gramStart"/>
      <w:r>
        <w:t>only-</w:t>
      </w:r>
      <w:r w:rsidRPr="00D123FB">
        <w:t>female</w:t>
      </w:r>
      <w:proofErr w:type="gramEnd"/>
      <w:r w:rsidRPr="00D123FB">
        <w:t xml:space="preserv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proofErr w:type="spellStart"/>
      <w:r w:rsidRPr="00D123FB">
        <w:rPr>
          <w:i/>
        </w:rPr>
        <w:t>t</w:t>
      </w:r>
      <w:proofErr w:type="spellEnd"/>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w:t>
      </w:r>
      <w:proofErr w:type="gramStart"/>
      <w:r w:rsidRPr="00D123FB">
        <w:t>have to</w:t>
      </w:r>
      <w:proofErr w:type="gramEnd"/>
      <w:r w:rsidRPr="00D123FB">
        <w:t xml:space="preserve">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w:t>
      </w:r>
      <w:r w:rsidRPr="00D123FB">
        <w:lastRenderedPageBreak/>
        <w:t xml:space="preserve">allows straightforward direct comparison with standard analytical matrix models. In </w:t>
      </w:r>
      <w:proofErr w:type="spellStart"/>
      <w:r w:rsidRPr="00D123FB">
        <w:t>RangeShifter</w:t>
      </w:r>
      <w:proofErr w:type="spellEnd"/>
      <w:r w:rsidRPr="00D123FB">
        <w:t xml:space="preserve">,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t xml:space="preserve">The parameters in the matrix are used in a stochastic way at the individual level. Hence, each female at stage </w:t>
      </w:r>
      <w:r w:rsidRPr="00D123FB">
        <w:rPr>
          <w:i/>
          <w:szCs w:val="24"/>
        </w:rPr>
        <w:t>s,</w:t>
      </w:r>
      <w:r w:rsidRPr="00D123FB">
        <w:rPr>
          <w:szCs w:val="24"/>
        </w:rPr>
        <w:t xml:space="preserve"> if it reproduces, produces </w:t>
      </w:r>
      <w:proofErr w:type="gramStart"/>
      <w:r w:rsidRPr="00D123FB">
        <w:rPr>
          <w:szCs w:val="24"/>
        </w:rPr>
        <w:t>a number of</w:t>
      </w:r>
      <w:proofErr w:type="gramEnd"/>
      <w:r w:rsidRPr="00D123FB">
        <w:rPr>
          <w:szCs w:val="24"/>
        </w:rPr>
        <w:t xml:space="preserve"> offspring given by </w:t>
      </w:r>
      <w:r w:rsidRPr="00D123FB">
        <w:rPr>
          <w:i/>
          <w:szCs w:val="24"/>
        </w:rPr>
        <w:t>Poisson</w:t>
      </w:r>
      <w:r w:rsidRPr="00D123FB">
        <w:rPr>
          <w:szCs w:val="24"/>
        </w:rPr>
        <w:t>(</w:t>
      </w:r>
      <w:proofErr w:type="spellStart"/>
      <w:r w:rsidRPr="00D123FB">
        <w:rPr>
          <w:i/>
          <w:szCs w:val="24"/>
        </w:rPr>
        <w:t>ϕ</w:t>
      </w:r>
      <w:r w:rsidRPr="00D123FB">
        <w:rPr>
          <w:i/>
          <w:szCs w:val="24"/>
          <w:vertAlign w:val="subscript"/>
        </w:rPr>
        <w:t>s</w:t>
      </w:r>
      <w:proofErr w:type="spellEnd"/>
      <w:r w:rsidRPr="00D123FB">
        <w:rPr>
          <w:szCs w:val="24"/>
        </w:rPr>
        <w:t xml:space="preserve">), while Bernoulli trials </w:t>
      </w:r>
      <w:r w:rsidRPr="00D123FB">
        <w:rPr>
          <w:i/>
          <w:szCs w:val="24"/>
        </w:rPr>
        <w:t>Bern</w:t>
      </w:r>
      <w:r w:rsidRPr="00D123FB">
        <w:rPr>
          <w:szCs w:val="24"/>
        </w:rPr>
        <w:t>(</w:t>
      </w:r>
      <w:proofErr w:type="spellStart"/>
      <w:r w:rsidRPr="00D123FB">
        <w:rPr>
          <w:i/>
          <w:szCs w:val="24"/>
        </w:rPr>
        <w:t>σ</w:t>
      </w:r>
      <w:r w:rsidRPr="00D123FB">
        <w:rPr>
          <w:i/>
          <w:szCs w:val="24"/>
          <w:vertAlign w:val="subscript"/>
        </w:rPr>
        <w:t>s</w:t>
      </w:r>
      <w:proofErr w:type="spellEnd"/>
      <w:r w:rsidRPr="00D123FB">
        <w:rPr>
          <w:szCs w:val="24"/>
        </w:rPr>
        <w:t xml:space="preserve">) and </w:t>
      </w:r>
      <w:r w:rsidRPr="00D123FB">
        <w:rPr>
          <w:i/>
          <w:szCs w:val="24"/>
        </w:rPr>
        <w:t>Bern</w:t>
      </w:r>
      <w:r w:rsidRPr="00D123FB">
        <w:rPr>
          <w:szCs w:val="24"/>
        </w:rPr>
        <w:t>(</w:t>
      </w:r>
      <w:proofErr w:type="spellStart"/>
      <w:r w:rsidRPr="00D123FB">
        <w:rPr>
          <w:i/>
          <w:szCs w:val="24"/>
        </w:rPr>
        <w:t>γ</w:t>
      </w:r>
      <w:r w:rsidRPr="00D123FB">
        <w:rPr>
          <w:i/>
          <w:szCs w:val="24"/>
          <w:vertAlign w:val="subscript"/>
        </w:rPr>
        <w:t>s</w:t>
      </w:r>
      <w:proofErr w:type="spellEnd"/>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w:t>
      </w:r>
      <w:proofErr w:type="spellStart"/>
      <w:r w:rsidRPr="00D123FB">
        <w:rPr>
          <w:rFonts w:eastAsiaTheme="minorEastAsia"/>
        </w:rPr>
        <w:t>RangeShifter</w:t>
      </w:r>
      <w:proofErr w:type="spellEnd"/>
      <w:r w:rsidRPr="00D123FB">
        <w:rPr>
          <w:rFonts w:eastAsiaTheme="minorEastAsia"/>
        </w:rPr>
        <w:t xml:space="preserve">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 xml:space="preserve">&amp; demographic parameters are not </w:t>
      </w:r>
      <w:proofErr w:type="gramStart"/>
      <w:r w:rsidRPr="006973CE">
        <w:rPr>
          <w:rFonts w:eastAsiaTheme="minorEastAsia"/>
          <w:i/>
        </w:rPr>
        <w:t>sex-specific</w:t>
      </w:r>
      <w:proofErr w:type="gramEnd"/>
      <w:r w:rsidRPr="006973CE">
        <w:rPr>
          <w:rFonts w:eastAsiaTheme="minorEastAsia"/>
          <w:i/>
        </w:rPr>
        <w:t>.</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w:t>
      </w:r>
      <w:proofErr w:type="gramStart"/>
      <w:r w:rsidRPr="00D123FB">
        <w:rPr>
          <w:rFonts w:eastAsiaTheme="minorEastAsia"/>
          <w:i/>
        </w:rPr>
        <w:t>sex-specific</w:t>
      </w:r>
      <w:proofErr w:type="gramEnd"/>
      <w:r w:rsidRPr="00D123FB">
        <w:rPr>
          <w:rFonts w:eastAsiaTheme="minorEastAsia"/>
          <w:i/>
        </w:rPr>
        <w:t xml:space="preserve">.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w:t>
      </w:r>
      <w:r w:rsidRPr="00D123FB">
        <w:rPr>
          <w:rFonts w:eastAsiaTheme="minorEastAsia"/>
        </w:rPr>
        <w:lastRenderedPageBreak/>
        <w:t>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proofErr w:type="spellStart"/>
      <w:r w:rsidRPr="00D123FB">
        <w:rPr>
          <w:rFonts w:cs="Times New Roman"/>
          <w:i/>
          <w:szCs w:val="24"/>
          <w:lang w:val="en-GB"/>
        </w:rPr>
        <w:t>γ</w:t>
      </w:r>
      <w:r w:rsidRPr="00D123FB">
        <w:rPr>
          <w:rFonts w:cs="Times New Roman"/>
          <w:i/>
          <w:szCs w:val="24"/>
          <w:vertAlign w:val="subscript"/>
          <w:lang w:val="en-GB"/>
        </w:rPr>
        <w:t>m</w:t>
      </w:r>
      <w:proofErr w:type="spellEnd"/>
      <w:r w:rsidRPr="00D123FB">
        <w:rPr>
          <w:rFonts w:cs="Times New Roman"/>
          <w:szCs w:val="24"/>
          <w:lang w:val="en-GB"/>
        </w:rPr>
        <w:t xml:space="preserve"> and </w:t>
      </w:r>
      <w:proofErr w:type="spellStart"/>
      <w:r w:rsidRPr="00D123FB">
        <w:rPr>
          <w:rFonts w:cs="Times New Roman"/>
          <w:i/>
          <w:szCs w:val="24"/>
          <w:lang w:val="en-GB"/>
        </w:rPr>
        <w:t>γ</w:t>
      </w:r>
      <w:r w:rsidRPr="00D123FB">
        <w:rPr>
          <w:rFonts w:cs="Times New Roman"/>
          <w:i/>
          <w:szCs w:val="24"/>
          <w:vertAlign w:val="subscript"/>
          <w:lang w:val="en-GB"/>
        </w:rPr>
        <w:t>f</w:t>
      </w:r>
      <w:proofErr w:type="spellEnd"/>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w:t>
      </w:r>
      <w:proofErr w:type="gramStart"/>
      <w:r w:rsidRPr="00D123FB">
        <w:rPr>
          <w:rFonts w:eastAsiaTheme="minorEastAsia" w:cs="Times New Roman"/>
          <w:szCs w:val="24"/>
          <w:lang w:val="en-GB"/>
        </w:rPr>
        <w:t>non sex</w:t>
      </w:r>
      <w:proofErr w:type="gramEnd"/>
      <w:r w:rsidRPr="00D123FB">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w:t>
      </w:r>
      <w:proofErr w:type="gramStart"/>
      <w:r w:rsidRPr="00D123FB">
        <w:rPr>
          <w:rFonts w:eastAsiaTheme="minorEastAsia"/>
        </w:rPr>
        <w:t>have to</w:t>
      </w:r>
      <w:proofErr w:type="gramEnd"/>
      <w:r w:rsidRPr="00D123FB">
        <w:rPr>
          <w:rFonts w:eastAsiaTheme="minorEastAsia"/>
        </w:rPr>
        <w:t xml:space="preserve">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50" w:name="_Density-dependence"/>
      <w:bookmarkStart w:id="51" w:name="_Density_dependence"/>
      <w:bookmarkEnd w:id="50"/>
      <w:bookmarkEnd w:id="51"/>
      <w:r>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is the fecundity of stage </w:t>
      </w:r>
      <w:proofErr w:type="spellStart"/>
      <w:r w:rsidRPr="00D123FB">
        <w:rPr>
          <w:rFonts w:eastAsiaTheme="minorEastAsia"/>
          <w:i/>
        </w:rPr>
        <w:t>i</w:t>
      </w:r>
      <w:proofErr w:type="spellEnd"/>
      <w:r w:rsidRPr="00D123FB">
        <w:rPr>
          <w:rFonts w:eastAsiaTheme="minorEastAsia"/>
        </w:rPr>
        <w:t xml:space="preserve">, </w:t>
      </w:r>
      <w:r w:rsidRPr="00D123FB">
        <w:rPr>
          <w:rFonts w:eastAsiaTheme="minorEastAsia"/>
          <w:i/>
        </w:rPr>
        <w:t>ϕ</w:t>
      </w:r>
      <w:proofErr w:type="gramStart"/>
      <w:r w:rsidRPr="00D123FB">
        <w:rPr>
          <w:rFonts w:eastAsiaTheme="minorEastAsia"/>
          <w:i/>
          <w:vertAlign w:val="subscript"/>
        </w:rPr>
        <w:t>0,i</w:t>
      </w:r>
      <w:proofErr w:type="gramEnd"/>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lastRenderedPageBreak/>
        <w:t xml:space="preserve">where, </w:t>
      </w:r>
      <w:proofErr w:type="spellStart"/>
      <w:r w:rsidRPr="00D123FB">
        <w:rPr>
          <w:rFonts w:eastAsiaTheme="minorEastAsia"/>
          <w:i/>
        </w:rPr>
        <w:t>ϕ</w:t>
      </w:r>
      <w:proofErr w:type="gramStart"/>
      <w:r w:rsidRPr="00D123FB">
        <w:rPr>
          <w:rFonts w:eastAsiaTheme="minorEastAsia"/>
          <w:i/>
          <w:vertAlign w:val="subscript"/>
        </w:rPr>
        <w:t>i</w:t>
      </w:r>
      <w:proofErr w:type="spellEnd"/>
      <w:r w:rsidRPr="00D123FB">
        <w:rPr>
          <w:rFonts w:eastAsiaTheme="minorEastAsia"/>
        </w:rPr>
        <w:t xml:space="preserve"> ,</w:t>
      </w:r>
      <w:proofErr w:type="gramEnd"/>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proofErr w:type="spellStart"/>
      <w:r w:rsidRPr="00D123FB">
        <w:rPr>
          <w:rFonts w:eastAsiaTheme="minorEastAsia"/>
          <w:i/>
        </w:rPr>
        <w:t>ω</w:t>
      </w:r>
      <w:r w:rsidRPr="00D123FB">
        <w:rPr>
          <w:rFonts w:eastAsiaTheme="minorEastAsia"/>
          <w:i/>
          <w:vertAlign w:val="subscript"/>
        </w:rPr>
        <w:t>ij</w:t>
      </w:r>
      <w:proofErr w:type="spellEnd"/>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proofErr w:type="spellStart"/>
      <w:r w:rsidRPr="00D123FB">
        <w:rPr>
          <w:rFonts w:eastAsiaTheme="minorEastAsia"/>
          <w:i/>
        </w:rPr>
        <w:t>i</w:t>
      </w:r>
      <w:proofErr w:type="spellEnd"/>
      <w:r w:rsidRPr="00D123FB">
        <w:rPr>
          <w:rFonts w:eastAsiaTheme="minorEastAsia"/>
        </w:rPr>
        <w:t xml:space="preserve">. Hence, the total number of individuals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proofErr w:type="spellStart"/>
      <w:r w:rsidRPr="00D123FB">
        <w:rPr>
          <w:i/>
        </w:rPr>
        <w:t>σ</w:t>
      </w:r>
      <w:r w:rsidRPr="00D123FB">
        <w:rPr>
          <w:i/>
          <w:vertAlign w:val="subscript"/>
        </w:rPr>
        <w:t>i</w:t>
      </w:r>
      <w:proofErr w:type="spellEnd"/>
      <w:r w:rsidRPr="00D123FB">
        <w:t xml:space="preserve"> is the survival probability of stage </w:t>
      </w:r>
      <w:proofErr w:type="spellStart"/>
      <w:r w:rsidRPr="00D123FB">
        <w:rPr>
          <w:i/>
        </w:rPr>
        <w:t>i</w:t>
      </w:r>
      <w:proofErr w:type="spellEnd"/>
      <w:r w:rsidRPr="00D123FB">
        <w:rPr>
          <w:i/>
        </w:rPr>
        <w:t>, σ</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proofErr w:type="spellStart"/>
      <w:r w:rsidRPr="00D123FB">
        <w:rPr>
          <w:rFonts w:eastAsiaTheme="minorEastAsia"/>
          <w:i/>
        </w:rPr>
        <w:t>C</w:t>
      </w:r>
      <w:r w:rsidRPr="00D123FB">
        <w:rPr>
          <w:rFonts w:eastAsiaTheme="minorEastAsia"/>
          <w:i/>
          <w:vertAlign w:val="subscript"/>
        </w:rPr>
        <w:t>σ</w:t>
      </w:r>
      <w:proofErr w:type="spellEnd"/>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t xml:space="preserve">where </w:t>
      </w:r>
      <w:proofErr w:type="spellStart"/>
      <w:r w:rsidRPr="00D123FB">
        <w:rPr>
          <w:i/>
        </w:rPr>
        <w:t>γ</w:t>
      </w:r>
      <w:r w:rsidRPr="00D123FB">
        <w:rPr>
          <w:i/>
          <w:vertAlign w:val="subscript"/>
        </w:rPr>
        <w:t>i</w:t>
      </w:r>
      <w:proofErr w:type="spellEnd"/>
      <w:r w:rsidRPr="00D123FB">
        <w:t xml:space="preserve"> is the development probability of stage </w:t>
      </w:r>
      <w:proofErr w:type="spellStart"/>
      <w:r w:rsidRPr="00D123FB">
        <w:rPr>
          <w:i/>
        </w:rPr>
        <w:t>i</w:t>
      </w:r>
      <w:proofErr w:type="spellEnd"/>
      <w:r w:rsidRPr="00D123FB">
        <w:rPr>
          <w:i/>
        </w:rPr>
        <w:t>, γ</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proofErr w:type="spellStart"/>
      <w:r w:rsidRPr="00D123FB">
        <w:rPr>
          <w:rFonts w:eastAsiaTheme="minorEastAsia"/>
          <w:i/>
        </w:rPr>
        <w:t>C</w:t>
      </w:r>
      <w:r w:rsidRPr="00D123FB">
        <w:rPr>
          <w:rFonts w:eastAsiaTheme="minorEastAsia"/>
          <w:i/>
          <w:vertAlign w:val="subscript"/>
        </w:rPr>
        <w:t>γ</w:t>
      </w:r>
      <w:proofErr w:type="spellEnd"/>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52" w:name="_Dispersal"/>
      <w:bookmarkStart w:id="53" w:name="_Toc54110057"/>
      <w:bookmarkEnd w:id="52"/>
      <w:r w:rsidRPr="00D123FB">
        <w:lastRenderedPageBreak/>
        <w:t>Dispersal</w:t>
      </w:r>
      <w:bookmarkEnd w:id="53"/>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w:t>
      </w:r>
      <w:proofErr w:type="spellStart"/>
      <w:r w:rsidRPr="00D123FB">
        <w:rPr>
          <w:szCs w:val="24"/>
        </w:rPr>
        <w:t>RangeShifter</w:t>
      </w:r>
      <w:proofErr w:type="spellEnd"/>
      <w:r w:rsidRPr="00D123FB">
        <w:rPr>
          <w:szCs w:val="24"/>
        </w:rPr>
        <w:t xml:space="preserve">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w:t>
      </w:r>
      <w:proofErr w:type="spellStart"/>
      <w:r w:rsidRPr="00D123FB">
        <w:rPr>
          <w:szCs w:val="24"/>
        </w:rPr>
        <w:t>RangeShifter</w:t>
      </w:r>
      <w:proofErr w:type="spellEnd"/>
      <w:r w:rsidRPr="00D123FB">
        <w:rPr>
          <w:szCs w:val="24"/>
        </w:rPr>
        <w:t xml:space="preserve"> provides a platform that facilitates future theory development and aims to motivate greater collection of detailed dispersal data </w:t>
      </w:r>
      <w:r>
        <w:rPr>
          <w:szCs w:val="24"/>
        </w:rPr>
        <w:t xml:space="preserve">in the field. </w:t>
      </w:r>
      <w:r w:rsidRPr="00D123FB">
        <w:rPr>
          <w:szCs w:val="24"/>
        </w:rPr>
        <w:t xml:space="preserve">Importantly, </w:t>
      </w:r>
      <w:proofErr w:type="spellStart"/>
      <w:r w:rsidRPr="00D123FB">
        <w:rPr>
          <w:szCs w:val="24"/>
        </w:rPr>
        <w:t>RangeShifter</w:t>
      </w:r>
      <w:proofErr w:type="spellEnd"/>
      <w:r w:rsidRPr="00D123FB">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54" w:name="_Dispersal_traits,_genetic"/>
      <w:bookmarkEnd w:id="54"/>
      <w:r w:rsidRPr="00D12492">
        <w:t>Dispersal traits, genetic architecture and evolution</w:t>
      </w:r>
    </w:p>
    <w:p w14:paraId="524F946D" w14:textId="741377ED" w:rsidR="0067520E" w:rsidRPr="00D123FB" w:rsidRDefault="00353E74" w:rsidP="00C57BF9">
      <w:proofErr w:type="spellStart"/>
      <w:r>
        <w:t>RangeShifter</w:t>
      </w:r>
      <w:proofErr w:type="spellEnd"/>
      <w:r>
        <w:t xml:space="preserve">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w:t>
      </w:r>
      <w:proofErr w:type="gramStart"/>
      <w:r w:rsidR="0067520E" w:rsidRPr="00D123FB">
        <w:t>each individual</w:t>
      </w:r>
      <w:proofErr w:type="gramEnd"/>
      <w:r w:rsidR="0067520E" w:rsidRPr="00D123FB">
        <w:t xml:space="preserve">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w:t>
      </w:r>
      <w:proofErr w:type="gramStart"/>
      <w:r w:rsidR="0067520E" w:rsidRPr="00D123FB">
        <w:t>haploid</w:t>
      </w:r>
      <w:proofErr w:type="gramEnd"/>
      <w:r w:rsidR="0067520E" w:rsidRPr="00D123FB">
        <w:t xml:space="preserve">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w:t>
      </w:r>
      <w:proofErr w:type="gramStart"/>
      <w:r w:rsidR="0067520E" w:rsidRPr="00D123FB">
        <w:t>diploid</w:t>
      </w:r>
      <w:proofErr w:type="gramEnd"/>
      <w:r w:rsidR="0067520E" w:rsidRPr="00D123FB">
        <w:t xml:space="preserve">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55" w:name="_Emigration"/>
      <w:bookmarkStart w:id="56" w:name="_Toc54110058"/>
      <w:bookmarkEnd w:id="55"/>
      <w:r w:rsidRPr="00D123FB">
        <w:t>Emigration</w:t>
      </w:r>
      <w:bookmarkEnd w:id="56"/>
    </w:p>
    <w:p w14:paraId="2A46DFBB" w14:textId="77777777" w:rsidR="0067520E" w:rsidRDefault="0067520E" w:rsidP="00C57BF9">
      <w:pPr>
        <w:rPr>
          <w:szCs w:val="24"/>
        </w:rPr>
      </w:pPr>
      <w:r w:rsidRPr="00D123FB">
        <w:rPr>
          <w:szCs w:val="24"/>
        </w:rPr>
        <w:t xml:space="preserve">Emigration is the first phase of </w:t>
      </w:r>
      <w:proofErr w:type="gramStart"/>
      <w:r w:rsidRPr="00D123FB">
        <w:rPr>
          <w:szCs w:val="24"/>
        </w:rPr>
        <w:t>dispersal, and</w:t>
      </w:r>
      <w:proofErr w:type="gramEnd"/>
      <w:r w:rsidRPr="00D123FB">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D123FB">
        <w:rPr>
          <w:szCs w:val="24"/>
        </w:rPr>
        <w:t>context-dependent</w:t>
      </w:r>
      <w:proofErr w:type="gramEnd"/>
      <w:r w:rsidRPr="00D123FB">
        <w:rPr>
          <w:szCs w:val="24"/>
        </w:rPr>
        <w:t xml:space="preserve">.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9D478F">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9D478F">
        <w:rPr>
          <w:noProof/>
          <w:lang w:val="fr-FR"/>
        </w:rPr>
        <w:t>(Travis &amp; Dytham 1999; Heino &amp; Hanski 2001; Mathias et al. 2001; Bonte et al. 2006; Schtickzelle et al. 2006; Baguette &amp; Van Dyck 2007; Zheng et al. 2009a; Hanski &amp; Mononen 2011)</w:t>
      </w:r>
      <w:r w:rsidRPr="00D123FB">
        <w:fldChar w:fldCharType="end"/>
      </w:r>
      <w:r w:rsidRPr="009D478F">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Hovestadt 2002; Matthysen 2005; </w:t>
      </w:r>
      <w:r w:rsidRPr="00D123FB">
        <w:rPr>
          <w:noProof/>
        </w:rPr>
        <w:lastRenderedPageBreak/>
        <w:t>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w:t>
      </w:r>
      <w:proofErr w:type="spellStart"/>
      <w:r>
        <w:rPr>
          <w:rFonts w:eastAsiaTheme="minorEastAsia" w:cs="Times New Roman"/>
          <w:szCs w:val="24"/>
          <w:lang w:val="en-GB"/>
        </w:rPr>
        <w:t>Poethke</w:t>
      </w:r>
      <w:proofErr w:type="spellEnd"/>
      <w:r>
        <w:rPr>
          <w:rFonts w:eastAsiaTheme="minorEastAsia" w:cs="Times New Roman"/>
          <w:szCs w:val="24"/>
          <w:lang w:val="en-GB"/>
        </w:rPr>
        <w:t xml:space="preserv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xml:space="preserve">.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w:t>
      </w:r>
    </w:p>
    <w:p w14:paraId="7D7AEC3E" w14:textId="77777777" w:rsidR="009E7060" w:rsidRPr="00D123FB" w:rsidRDefault="009E7060" w:rsidP="009E7060">
      <w:pPr>
        <w:pStyle w:val="Figure"/>
      </w:pPr>
      <w:r w:rsidRPr="002B79BE">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w:t>
      </w:r>
      <w:proofErr w:type="gramStart"/>
      <w:r w:rsidRPr="00E74F45">
        <w:t>point</w:t>
      </w:r>
      <w:proofErr w:type="gramEnd"/>
      <w:r w:rsidRPr="00E74F45">
        <w:t xml:space="preserve">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proofErr w:type="spellStart"/>
      <w:r w:rsidRPr="00E74F45">
        <w:rPr>
          <w:i/>
        </w:rPr>
        <w:t>bN</w:t>
      </w:r>
      <w:proofErr w:type="spellEnd"/>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lastRenderedPageBreak/>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xml:space="preserve">. In </w:t>
      </w:r>
      <w:proofErr w:type="spellStart"/>
      <w:r w:rsidRPr="00D123FB">
        <w:t>RangeShifter</w:t>
      </w:r>
      <w:proofErr w:type="spellEnd"/>
      <w:r w:rsidRPr="00D123FB">
        <w:t>,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w:t>
      </w:r>
      <w:proofErr w:type="spellStart"/>
      <w:r w:rsidRPr="00D123FB">
        <w:t>RangeShifter</w:t>
      </w:r>
      <w:proofErr w:type="spellEnd"/>
      <w:r w:rsidRPr="00D123FB">
        <w:t xml:space="preserve">,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w:t>
      </w:r>
      <w:proofErr w:type="spellStart"/>
      <w:r w:rsidRPr="00D123FB">
        <w:t>nter</w:t>
      </w:r>
      <w:proofErr w:type="spellEnd"/>
      <w:r w:rsidRPr="00D123FB">
        <w:t xml:space="preserve">-individual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w:t>
      </w:r>
      <w:proofErr w:type="spellStart"/>
      <w:r>
        <w:t>RangeShifter</w:t>
      </w:r>
      <w:proofErr w:type="spellEnd"/>
      <w:r>
        <w:t xml:space="preserve"> </w:t>
      </w:r>
      <w:proofErr w:type="gramStart"/>
      <w:r>
        <w:t>v2, and</w:t>
      </w:r>
      <w:proofErr w:type="gramEnd"/>
      <w:r>
        <w:t xml:space="preserve">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57" w:name="_Toc54110059"/>
      <w:r w:rsidRPr="00D123FB">
        <w:t>Transfer</w:t>
      </w:r>
      <w:bookmarkEnd w:id="57"/>
    </w:p>
    <w:p w14:paraId="3BEC22FC" w14:textId="77777777" w:rsidR="0067520E" w:rsidRPr="00D123FB" w:rsidRDefault="0067520E" w:rsidP="00C57BF9">
      <w:pPr>
        <w:rPr>
          <w:b/>
          <w:i/>
        </w:rPr>
      </w:pPr>
      <w:r>
        <w:t>Transfer</w:t>
      </w:r>
      <w:r w:rsidRPr="00D123FB">
        <w:t xml:space="preserve"> is the second phase of </w:t>
      </w:r>
      <w:proofErr w:type="gramStart"/>
      <w:r w:rsidRPr="00D123FB">
        <w:t>dispersal, and</w:t>
      </w:r>
      <w:proofErr w:type="gramEnd"/>
      <w:r w:rsidRPr="00D123FB">
        <w:t xml:space="preserve"> consists of the movement of an individual starting from when it </w:t>
      </w:r>
      <w:r>
        <w:t>emigrates</w:t>
      </w:r>
      <w:r w:rsidRPr="00D123FB">
        <w:t xml:space="preserve"> from its natal patch and ending with settlement </w:t>
      </w:r>
      <w:r>
        <w:t xml:space="preserve">in another 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58" w:author="Palmer, Steve [2]" w:date="2020-11-01T09:57:00Z">
        <w:r w:rsidRPr="00D123FB" w:rsidDel="00F62F9C">
          <w:delText xml:space="preserve">transience </w:delText>
        </w:r>
      </w:del>
      <w:ins w:id="59" w:author="Palmer, Steve [2]"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 xml:space="preserve">Depending on the information available for a given species and the level of detail that is considered important to represent in models (which will depend on the aim and the scale of the </w:t>
      </w:r>
      <w:r w:rsidRPr="00D123FB">
        <w:lastRenderedPageBreak/>
        <w:t xml:space="preserve">model), there are two main methods to model the transfer phase: phenomenological dispersal kernels or mechanistic movement processes. Versions of both methods are incorporated in </w:t>
      </w:r>
      <w:proofErr w:type="spellStart"/>
      <w:r w:rsidRPr="00D123FB">
        <w:t>RangeShifter</w:t>
      </w:r>
      <w:proofErr w:type="spellEnd"/>
      <w:r w:rsidRPr="00D123FB">
        <w:t>.</w:t>
      </w:r>
    </w:p>
    <w:p w14:paraId="210B0391" w14:textId="77777777" w:rsidR="0067520E" w:rsidRDefault="0067520E" w:rsidP="009E434A">
      <w:pPr>
        <w:pStyle w:val="Heading3"/>
        <w:numPr>
          <w:ilvl w:val="2"/>
          <w:numId w:val="14"/>
        </w:numPr>
        <w:rPr>
          <w:rFonts w:eastAsiaTheme="minorEastAsia"/>
        </w:rPr>
      </w:pPr>
      <w:bookmarkStart w:id="60" w:name="_Dispersal_kernels"/>
      <w:bookmarkStart w:id="61" w:name="_Toc54110060"/>
      <w:bookmarkEnd w:id="60"/>
      <w:r w:rsidRPr="00D123FB">
        <w:rPr>
          <w:rFonts w:eastAsiaTheme="minorEastAsia"/>
        </w:rPr>
        <w:t>Dispersal kernels</w:t>
      </w:r>
      <w:bookmarkEnd w:id="61"/>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9D478F">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9D478F">
        <w:rPr>
          <w:noProof/>
          <w:lang w:val="fr-FR"/>
        </w:rPr>
        <w:t>(Keith et al. 2008; Anderson et al. 2009; Engler &amp; Guisan 2009; Willis et al. 2009b; Mitikka et al. 2010; Boulangeat et al. 2012; Pagel &amp; Schurr 2012; Schurr et al. 2012)</w:t>
      </w:r>
      <w:r w:rsidRPr="00D123FB">
        <w:fldChar w:fldCharType="end"/>
      </w:r>
      <w:r w:rsidRPr="009D478F">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9D478F"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9D478F">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9D478F">
        <w:rPr>
          <w:noProof/>
          <w:lang w:val="fr-FR"/>
        </w:rPr>
        <w:t>(Bullock &amp; Clarke 2000; Clark et al. 2001; Hovestadt et al. 2011; Fronhofer et al. 2013)</w:t>
      </w:r>
      <w:r w:rsidRPr="00D123FB">
        <w:fldChar w:fldCharType="end"/>
      </w:r>
      <w:r w:rsidRPr="009D478F">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9D478F">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9D478F">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9D478F">
        <w:rPr>
          <w:rFonts w:eastAsiaTheme="minorEastAsia" w:cs="Times New Roman"/>
          <w:szCs w:val="24"/>
          <w:lang w:val="fr-FR"/>
        </w:rPr>
        <w:t xml:space="preserve">, </w:t>
      </w:r>
      <w:proofErr w:type="spellStart"/>
      <w:r w:rsidRPr="009D478F">
        <w:rPr>
          <w:rFonts w:eastAsiaTheme="minorEastAsia" w:cs="Times New Roman"/>
          <w:szCs w:val="24"/>
          <w:lang w:val="fr-FR"/>
        </w:rPr>
        <w:t>environmental</w:t>
      </w:r>
      <w:proofErr w:type="spellEnd"/>
      <w:r w:rsidRPr="009D478F">
        <w:rPr>
          <w:rFonts w:eastAsiaTheme="minorEastAsia" w:cs="Times New Roman"/>
          <w:szCs w:val="24"/>
          <w:lang w:val="fr-FR"/>
        </w:rPr>
        <w:t xml:space="preserve"> gradients and range expansion </w:t>
      </w:r>
      <w:r w:rsidRPr="00D123FB">
        <w:rPr>
          <w:rFonts w:eastAsiaTheme="minorEastAsia" w:cs="Times New Roman"/>
          <w:szCs w:val="24"/>
          <w:lang w:val="en-GB"/>
        </w:rPr>
        <w:fldChar w:fldCharType="begin" w:fldLock="1"/>
      </w:r>
      <w:r w:rsidRPr="009D478F">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w:t>
      </w:r>
      <w:r w:rsidRPr="00D123FB">
        <w:rPr>
          <w:rFonts w:eastAsiaTheme="minorEastAsia" w:cs="Times New Roman"/>
          <w:szCs w:val="24"/>
          <w:lang w:val="en-GB"/>
        </w:rPr>
        <w:lastRenderedPageBreak/>
        <w:t xml:space="preserve">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D123FB">
        <w:rPr>
          <w:rFonts w:cs="Times New Roman"/>
          <w:szCs w:val="24"/>
          <w:lang w:val="en-GB"/>
        </w:rPr>
        <w:t>In order to</w:t>
      </w:r>
      <w:proofErr w:type="gramEnd"/>
      <w:r w:rsidRPr="00D123FB">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D123FB">
        <w:rPr>
          <w:rFonts w:cs="Times New Roman"/>
          <w:szCs w:val="24"/>
          <w:lang w:val="en-GB"/>
        </w:rPr>
        <w:t>independent</w:t>
      </w:r>
      <w:proofErr w:type="gramEnd"/>
      <w:r w:rsidRPr="00D123FB">
        <w:rPr>
          <w:rFonts w:cs="Times New Roman"/>
          <w:szCs w:val="24"/>
          <w:lang w:val="en-GB"/>
        </w:rPr>
        <w:t xml:space="preserve">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t>
      </w:r>
      <w:proofErr w:type="gramStart"/>
      <w:r>
        <w:rPr>
          <w:rFonts w:eastAsiaTheme="minorEastAsia" w:cs="Times New Roman"/>
          <w:szCs w:val="24"/>
          <w:lang w:val="en-GB"/>
        </w:rPr>
        <w:t>whether or not</w:t>
      </w:r>
      <w:proofErr w:type="gramEnd"/>
      <w:r>
        <w:rPr>
          <w:rFonts w:eastAsiaTheme="minorEastAsia" w:cs="Times New Roman"/>
          <w:szCs w:val="24"/>
          <w:lang w:val="en-GB"/>
        </w:rPr>
        <w:t xml:space="preserve">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w:t>
      </w:r>
      <w:proofErr w:type="gramStart"/>
      <w:r w:rsidRPr="00D123FB">
        <w:rPr>
          <w:rFonts w:eastAsiaTheme="minorEastAsia" w:cs="Times New Roman"/>
          <w:szCs w:val="24"/>
          <w:lang w:val="en-GB"/>
        </w:rPr>
        <w:t>kernel</w:t>
      </w:r>
      <w:proofErr w:type="gramEnd"/>
      <w:r w:rsidRPr="00D123FB">
        <w:rPr>
          <w:rFonts w:eastAsiaTheme="minorEastAsia" w:cs="Times New Roman"/>
          <w:szCs w:val="24"/>
          <w:lang w:val="en-GB"/>
        </w:rPr>
        <w:t xml:space="preserve">,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w:t>
      </w:r>
      <w:r w:rsidRPr="00D123FB">
        <w:rPr>
          <w:rFonts w:eastAsiaTheme="minorEastAsia" w:cs="Times New Roman"/>
          <w:szCs w:val="24"/>
          <w:lang w:val="en-GB"/>
        </w:rPr>
        <w:lastRenderedPageBreak/>
        <w:t xml:space="preserve">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62" w:name="_Movement_processes"/>
      <w:bookmarkStart w:id="63" w:name="_Toc54110061"/>
      <w:bookmarkEnd w:id="62"/>
      <w:r w:rsidRPr="00D123FB">
        <w:rPr>
          <w:rFonts w:eastAsiaTheme="minorEastAsia"/>
        </w:rPr>
        <w:t>Movement processes</w:t>
      </w:r>
      <w:bookmarkEnd w:id="63"/>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9D478F">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9D478F">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9D478F">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 xml:space="preserve">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D123FB">
        <w:rPr>
          <w:rFonts w:cs="Times New Roman"/>
          <w:szCs w:val="24"/>
          <w:lang w:val="en-GB"/>
        </w:rPr>
        <w:t>Moreover</w:t>
      </w:r>
      <w:proofErr w:type="gramEnd"/>
      <w:r w:rsidRPr="00D123FB">
        <w:rPr>
          <w:rFonts w:cs="Times New Roman"/>
          <w:szCs w:val="24"/>
          <w:lang w:val="en-GB"/>
        </w:rPr>
        <w:t xml:space="preserve">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w:t>
      </w:r>
      <w:proofErr w:type="spellStart"/>
      <w:r>
        <w:rPr>
          <w:rFonts w:cs="Times New Roman"/>
          <w:szCs w:val="24"/>
          <w:lang w:val="en-GB"/>
        </w:rPr>
        <w:t>i</w:t>
      </w:r>
      <w:proofErr w:type="spellEnd"/>
      <w:r>
        <w:rPr>
          <w:rFonts w:cs="Times New Roman"/>
          <w:szCs w:val="24"/>
          <w:lang w:val="en-GB"/>
        </w:rPr>
        <w:t>)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9D478F">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9D478F">
        <w:rPr>
          <w:rFonts w:cs="Times New Roman"/>
          <w:noProof/>
          <w:szCs w:val="24"/>
          <w:lang w:val="fr-FR"/>
        </w:rPr>
        <w:t>(Fryxell et al. 2008; Delattre et al. 2010; Pe’er et al. 2011)</w:t>
      </w:r>
      <w:r w:rsidRPr="00D123FB">
        <w:rPr>
          <w:rFonts w:cs="Times New Roman"/>
          <w:szCs w:val="24"/>
          <w:lang w:val="en-GB"/>
        </w:rPr>
        <w:fldChar w:fldCharType="end"/>
      </w:r>
      <w:r w:rsidRPr="009D478F">
        <w:rPr>
          <w:rFonts w:cs="Times New Roman"/>
          <w:szCs w:val="24"/>
          <w:lang w:val="fr-FR"/>
        </w:rPr>
        <w:t xml:space="preserve">]; (ii) the </w:t>
      </w:r>
      <w:proofErr w:type="spellStart"/>
      <w:r w:rsidRPr="009D478F">
        <w:rPr>
          <w:rFonts w:cs="Times New Roman"/>
          <w:szCs w:val="24"/>
          <w:lang w:val="fr-FR"/>
        </w:rPr>
        <w:t>individuals</w:t>
      </w:r>
      <w:proofErr w:type="spellEnd"/>
      <w:r w:rsidRPr="009D478F">
        <w:rPr>
          <w:rFonts w:cs="Times New Roman"/>
          <w:szCs w:val="24"/>
          <w:lang w:val="fr-FR"/>
        </w:rPr>
        <w:t xml:space="preserve">’ </w:t>
      </w:r>
      <w:proofErr w:type="spellStart"/>
      <w:r w:rsidRPr="009D478F">
        <w:rPr>
          <w:rFonts w:cs="Times New Roman"/>
          <w:szCs w:val="24"/>
          <w:lang w:val="fr-FR"/>
        </w:rPr>
        <w:t>perceptual</w:t>
      </w:r>
      <w:proofErr w:type="spellEnd"/>
      <w:r w:rsidRPr="009D478F">
        <w:rPr>
          <w:rFonts w:cs="Times New Roman"/>
          <w:szCs w:val="24"/>
          <w:lang w:val="fr-FR"/>
        </w:rPr>
        <w:t xml:space="preserve"> range </w:t>
      </w:r>
      <w:r w:rsidRPr="00D123FB">
        <w:rPr>
          <w:rFonts w:cs="Times New Roman"/>
          <w:szCs w:val="24"/>
          <w:lang w:val="en-GB"/>
        </w:rPr>
        <w:fldChar w:fldCharType="begin" w:fldLock="1"/>
      </w:r>
      <w:r w:rsidRPr="009D478F">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(Zollner &amp;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t>
      </w:r>
      <w:r w:rsidRPr="00D123FB">
        <w:lastRenderedPageBreak/>
        <w:t xml:space="preserve">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proofErr w:type="spellStart"/>
      <w:r>
        <w:rPr>
          <w:rFonts w:cs="Times New Roman"/>
          <w:szCs w:val="24"/>
          <w:lang w:val="en-GB"/>
        </w:rPr>
        <w:t>RangeShifter</w:t>
      </w:r>
      <w:proofErr w:type="spellEnd"/>
      <w:r>
        <w:rPr>
          <w:rFonts w:cs="Times New Roman"/>
          <w:szCs w:val="24"/>
          <w:lang w:val="en-GB"/>
        </w:rPr>
        <w:t xml:space="preserve">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xml:space="preserve">. More detailed and species-specific movement models are beyond the scope of </w:t>
      </w:r>
      <w:proofErr w:type="spellStart"/>
      <w:proofErr w:type="gramStart"/>
      <w:r w:rsidR="0067520E" w:rsidRPr="00D123FB">
        <w:rPr>
          <w:rFonts w:cs="Times New Roman"/>
          <w:szCs w:val="24"/>
          <w:lang w:val="en-GB"/>
        </w:rPr>
        <w:t>RangeShifter</w:t>
      </w:r>
      <w:proofErr w:type="spellEnd"/>
      <w:proofErr w:type="gramEnd"/>
      <w:r w:rsidR="0067520E" w:rsidRPr="00D123FB">
        <w:rPr>
          <w:rFonts w:cs="Times New Roman"/>
          <w:szCs w:val="24"/>
          <w:lang w:val="en-GB"/>
        </w:rPr>
        <w:t xml:space="preserve"> but they could be added relatively easily in the future versions for more specific purposes.</w:t>
      </w:r>
    </w:p>
    <w:p w14:paraId="37D7C893" w14:textId="77777777" w:rsidR="0067520E" w:rsidRPr="00D123FB" w:rsidRDefault="0067520E" w:rsidP="00C57BF9">
      <w:pPr>
        <w:pStyle w:val="Heading4"/>
      </w:pPr>
      <w:bookmarkStart w:id="64" w:name="_Stochastic_Movement_Simulator,"/>
      <w:bookmarkEnd w:id="64"/>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w:t>
      </w:r>
      <w:proofErr w:type="gramStart"/>
      <w:r w:rsidRPr="00D123FB">
        <w:rPr>
          <w:rFonts w:eastAsiaTheme="minorEastAsia" w:cs="Times New Roman"/>
          <w:szCs w:val="24"/>
          <w:lang w:val="en-GB"/>
        </w:rPr>
        <w:t>final destination</w:t>
      </w:r>
      <w:proofErr w:type="gramEnd"/>
      <w:r w:rsidRPr="00D123FB">
        <w:rPr>
          <w:rFonts w:eastAsiaTheme="minorEastAsia" w:cs="Times New Roman"/>
          <w:szCs w:val="24"/>
          <w:lang w:val="en-GB"/>
        </w:rPr>
        <w:t>,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D123FB">
        <w:rPr>
          <w:rFonts w:eastAsiaTheme="minorEastAsia"/>
        </w:rPr>
        <w:t>a number of</w:t>
      </w:r>
      <w:proofErr w:type="gramEnd"/>
      <w:r w:rsidRPr="00D123FB">
        <w:rPr>
          <w:rFonts w:eastAsiaTheme="minorEastAsia"/>
        </w:rPr>
        <w:t xml:space="preserve"> cells. At each step, the individual evaluates the surrounding habitat </w:t>
      </w:r>
      <w:proofErr w:type="gramStart"/>
      <w:r w:rsidRPr="00D123FB">
        <w:rPr>
          <w:rFonts w:eastAsiaTheme="minorEastAsia"/>
        </w:rPr>
        <w:t>in order to</w:t>
      </w:r>
      <w:proofErr w:type="gramEnd"/>
      <w:r w:rsidRPr="00D123FB">
        <w:rPr>
          <w:rFonts w:eastAsiaTheme="minorEastAsia"/>
        </w:rPr>
        <w:t xml:space="preserve">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xml:space="preserve">. The reciprocal of the arithmetic </w:t>
      </w:r>
      <w:proofErr w:type="gramStart"/>
      <w:r w:rsidRPr="00D123FB">
        <w:rPr>
          <w:rFonts w:eastAsiaTheme="minorEastAsia"/>
        </w:rPr>
        <w:t>mean</w:t>
      </w:r>
      <w:proofErr w:type="gramEnd"/>
      <w:r w:rsidRPr="00D123FB">
        <w:rPr>
          <w:rFonts w:eastAsiaTheme="minorEastAsia"/>
        </w:rPr>
        <w:t xml:space="preserve"> of the reciprocals of the observations (cell costs). This method increases the detectability of </w:t>
      </w:r>
      <w:proofErr w:type="gramStart"/>
      <w:r w:rsidRPr="00D123FB">
        <w:rPr>
          <w:rFonts w:eastAsiaTheme="minorEastAsia"/>
        </w:rPr>
        <w:t>low cost</w:t>
      </w:r>
      <w:proofErr w:type="gramEnd"/>
      <w:r w:rsidRPr="00D123FB">
        <w:rPr>
          <w:rFonts w:eastAsiaTheme="minorEastAsia"/>
        </w:rPr>
        <w:t xml:space="preserve"> cells but performs less well than the arithmetic mean in detecting high cost cells. Therefore, the </w:t>
      </w:r>
      <w:r w:rsidRPr="00D123FB">
        <w:rPr>
          <w:rFonts w:eastAsiaTheme="minorEastAsia"/>
        </w:rPr>
        <w:lastRenderedPageBreak/>
        <w:t>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proofErr w:type="spellStart"/>
      <w:r>
        <w:rPr>
          <w:rFonts w:eastAsiaTheme="minorEastAsia"/>
          <w:szCs w:val="24"/>
        </w:rPr>
        <w:t>RangeShifter</w:t>
      </w:r>
      <w:proofErr w:type="spellEnd"/>
      <w:r>
        <w:rPr>
          <w:rFonts w:eastAsiaTheme="minorEastAsia"/>
          <w:szCs w:val="24"/>
        </w:rPr>
        <w:t xml:space="preserve">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w:t>
      </w:r>
      <w:proofErr w:type="spellStart"/>
      <w:r>
        <w:rPr>
          <w:rFonts w:eastAsiaTheme="minorEastAsia"/>
          <w:szCs w:val="24"/>
        </w:rPr>
        <w:t>RangeShifter</w:t>
      </w:r>
      <w:proofErr w:type="spellEnd"/>
      <w:r>
        <w:rPr>
          <w:rFonts w:eastAsiaTheme="minorEastAsia"/>
          <w:szCs w:val="24"/>
        </w:rPr>
        <w:t xml:space="preserve">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w:t>
      </w:r>
      <w:proofErr w:type="gramStart"/>
      <w:r w:rsidRPr="00D123FB">
        <w:rPr>
          <w:rFonts w:eastAsiaTheme="minorEastAsia"/>
          <w:szCs w:val="24"/>
        </w:rPr>
        <w:t>a number of</w:t>
      </w:r>
      <w:proofErr w:type="gramEnd"/>
      <w:r w:rsidRPr="00D123FB">
        <w:rPr>
          <w:rFonts w:eastAsiaTheme="minorEastAsia"/>
          <w:szCs w:val="24"/>
        </w:rPr>
        <w:t xml:space="preserve">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w:t>
      </w:r>
      <w:proofErr w:type="spellStart"/>
      <w:r w:rsidRPr="00D123FB">
        <w:rPr>
          <w:rFonts w:eastAsiaTheme="minorEastAsia"/>
          <w:szCs w:val="24"/>
        </w:rPr>
        <w:t>RangeShifter</w:t>
      </w:r>
      <w:proofErr w:type="spellEnd"/>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9D478F"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9D478F">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9D478F">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9D478F">
        <w:rPr>
          <w:rFonts w:eastAsiaTheme="minorEastAsia" w:cs="Times New Roman"/>
          <w:szCs w:val="24"/>
          <w:lang w:val="fr-FR"/>
        </w:rPr>
        <w:t>.</w:t>
      </w:r>
    </w:p>
    <w:p w14:paraId="03300947" w14:textId="77777777" w:rsidR="0067520E" w:rsidRPr="00D123FB" w:rsidRDefault="0067520E" w:rsidP="00C57BF9">
      <w:pPr>
        <w:pStyle w:val="Heading4"/>
      </w:pPr>
      <w:r w:rsidRPr="00D123FB">
        <w:lastRenderedPageBreak/>
        <w:t xml:space="preserve">Correlated </w:t>
      </w:r>
      <w:r>
        <w:t>r</w:t>
      </w:r>
      <w:r w:rsidRPr="00D123FB">
        <w:t xml:space="preserve">andom </w:t>
      </w:r>
      <w:r>
        <w:t>w</w:t>
      </w:r>
      <w:r w:rsidRPr="00D123FB">
        <w:t xml:space="preserve">alk, </w:t>
      </w:r>
      <w:proofErr w:type="gramStart"/>
      <w:r w:rsidRPr="00D123FB">
        <w:t>CRW</w:t>
      </w:r>
      <w:proofErr w:type="gramEnd"/>
    </w:p>
    <w:p w14:paraId="64E0A64F" w14:textId="77777777" w:rsidR="0067520E" w:rsidRPr="00D123FB" w:rsidRDefault="0067520E" w:rsidP="00C57BF9">
      <w:pPr>
        <w:pStyle w:val="ListParagraph"/>
        <w:ind w:left="0"/>
        <w:rPr>
          <w:rFonts w:eastAsiaTheme="minorEastAsia" w:cs="Times New Roman"/>
          <w:szCs w:val="24"/>
          <w:lang w:val="en-GB"/>
        </w:rPr>
      </w:pP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65" w:name="_Settlement"/>
      <w:bookmarkStart w:id="66" w:name="_Toc54110062"/>
      <w:bookmarkEnd w:id="65"/>
      <w:r w:rsidRPr="00D123FB">
        <w:t>Settlement</w:t>
      </w:r>
      <w:bookmarkEnd w:id="66"/>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 xml:space="preserve">s and reaction norms that lead individuals to the decision to stop in a particular place. Habitat selection, mate </w:t>
      </w:r>
      <w:proofErr w:type="gramStart"/>
      <w:r w:rsidRPr="00D123FB">
        <w:rPr>
          <w:szCs w:val="24"/>
        </w:rPr>
        <w:t>finding</w:t>
      </w:r>
      <w:proofErr w:type="gramEnd"/>
      <w:r w:rsidRPr="00D123FB">
        <w:rPr>
          <w:szCs w:val="24"/>
        </w:rPr>
        <w:t xml:space="preserve">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9D478F"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9D478F">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9D478F">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9D478F">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proofErr w:type="spellStart"/>
      <w:r w:rsidRPr="00D123FB">
        <w:rPr>
          <w:rFonts w:eastAsiaTheme="minorEastAsia"/>
          <w:szCs w:val="24"/>
        </w:rPr>
        <w:lastRenderedPageBreak/>
        <w:t>RangeShifter</w:t>
      </w:r>
      <w:proofErr w:type="spellEnd"/>
      <w:r w:rsidRPr="00D123FB">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w:t>
      </w:r>
      <w:proofErr w:type="gramStart"/>
      <w:r w:rsidRPr="00D123FB">
        <w:rPr>
          <w:rFonts w:eastAsiaTheme="minorEastAsia" w:cs="Times New Roman"/>
          <w:szCs w:val="24"/>
          <w:lang w:val="en-GB"/>
        </w:rPr>
        <w:t>has to</w:t>
      </w:r>
      <w:proofErr w:type="gramEnd"/>
      <w:r w:rsidRPr="00D123FB">
        <w:rPr>
          <w:rFonts w:eastAsiaTheme="minorEastAsia" w:cs="Times New Roman"/>
          <w:szCs w:val="24"/>
          <w:lang w:val="en-GB"/>
        </w:rPr>
        <w:t xml:space="preserve">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67" w:name="_Settlement_with_movement"/>
      <w:bookmarkEnd w:id="67"/>
      <w:r w:rsidRPr="00D123FB">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D123FB">
        <w:rPr>
          <w:rFonts w:eastAsiaTheme="minorEastAsia"/>
        </w:rPr>
        <w:t>density-dependent</w:t>
      </w:r>
      <w:proofErr w:type="gramEnd"/>
      <w:r w:rsidRPr="00D123FB">
        <w:rPr>
          <w:rFonts w:eastAsiaTheme="minorEastAsia"/>
        </w:rPr>
        <w:t xml:space="preserve">. The individual has a probability, </w:t>
      </w:r>
      <w:proofErr w:type="spellStart"/>
      <w:r w:rsidRPr="00D123FB">
        <w:rPr>
          <w:rFonts w:eastAsiaTheme="minorEastAsia"/>
          <w:i/>
        </w:rPr>
        <w:t>p</w:t>
      </w:r>
      <w:r w:rsidRPr="00D123FB">
        <w:rPr>
          <w:rFonts w:eastAsiaTheme="minorEastAsia"/>
          <w:i/>
          <w:vertAlign w:val="subscript"/>
        </w:rPr>
        <w:t>s</w:t>
      </w:r>
      <w:proofErr w:type="spellEnd"/>
      <w:r w:rsidRPr="00D123FB">
        <w:rPr>
          <w:rFonts w:eastAsiaTheme="minorEastAsia"/>
        </w:rPr>
        <w:t xml:space="preserve">, of settling in the cell or patch </w:t>
      </w:r>
      <w:proofErr w:type="spellStart"/>
      <w:r w:rsidRPr="00D123FB">
        <w:rPr>
          <w:rFonts w:eastAsiaTheme="minorEastAsia"/>
          <w:i/>
        </w:rPr>
        <w:t>i</w:t>
      </w:r>
      <w:proofErr w:type="spellEnd"/>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proofErr w:type="spellStart"/>
      <w:r w:rsidRPr="00D123FB">
        <w:rPr>
          <w:rFonts w:eastAsiaTheme="minorEastAsia" w:cs="Times New Roman"/>
          <w:i/>
          <w:szCs w:val="24"/>
          <w:lang w:val="en-GB"/>
        </w:rPr>
        <w:t>i</w:t>
      </w:r>
      <w:proofErr w:type="spellEnd"/>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w:t>
      </w:r>
      <w:proofErr w:type="gramStart"/>
      <w:r w:rsidRPr="00D123FB">
        <w:rPr>
          <w:rFonts w:eastAsiaTheme="minorEastAsia" w:cs="Times New Roman"/>
          <w:szCs w:val="24"/>
          <w:lang w:val="en-GB"/>
        </w:rPr>
        <w:t>in order to</w:t>
      </w:r>
      <w:proofErr w:type="gramEnd"/>
      <w:r w:rsidRPr="00D123FB">
        <w:rPr>
          <w:rFonts w:eastAsiaTheme="minorEastAsia" w:cs="Times New Roman"/>
          <w:szCs w:val="24"/>
          <w:lang w:val="en-GB"/>
        </w:rPr>
        <w:t xml:space="preserve">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xml:space="preserve">. Density-dependence and mating requirements can also be </w:t>
      </w:r>
      <w:proofErr w:type="gramStart"/>
      <w:r w:rsidRPr="00D123FB">
        <w:rPr>
          <w:rFonts w:eastAsiaTheme="minorEastAsia" w:cs="Times New Roman"/>
          <w:szCs w:val="24"/>
          <w:lang w:val="en-GB"/>
        </w:rPr>
        <w:t>combined together</w:t>
      </w:r>
      <w:proofErr w:type="gramEnd"/>
      <w:r w:rsidRPr="00D123FB">
        <w:rPr>
          <w:rFonts w:eastAsiaTheme="minorEastAsia" w:cs="Times New Roman"/>
          <w:szCs w:val="24"/>
          <w:lang w:val="en-GB"/>
        </w:rPr>
        <w:t xml:space="preserve">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lastRenderedPageBreak/>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w:t>
      </w:r>
      <w:proofErr w:type="gramStart"/>
      <w:r w:rsidRPr="00D123FB">
        <w:rPr>
          <w:rFonts w:eastAsiaTheme="minorEastAsia" w:cs="Times New Roman"/>
          <w:szCs w:val="24"/>
          <w:lang w:val="en-GB"/>
        </w:rPr>
        <w:t>each individual</w:t>
      </w:r>
      <w:proofErr w:type="gramEnd"/>
      <w:r w:rsidRPr="00D123FB">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68" w:name="_Toc54110063"/>
      <w:r w:rsidRPr="00D123FB">
        <w:rPr>
          <w:rFonts w:eastAsiaTheme="minorEastAsia"/>
        </w:rPr>
        <w:t>Dispersal mortality</w:t>
      </w:r>
      <w:bookmarkEnd w:id="68"/>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requires that these mortality costs are described </w:t>
      </w:r>
      <w:proofErr w:type="gramStart"/>
      <w:r w:rsidRPr="007003E7">
        <w:rPr>
          <w:rFonts w:eastAsiaTheme="minorEastAsia" w:cs="Times New Roman"/>
          <w:szCs w:val="24"/>
        </w:rPr>
        <w:t>appropriately</w:t>
      </w:r>
      <w:proofErr w:type="gramEnd"/>
      <w:r w:rsidRPr="007003E7">
        <w:rPr>
          <w:rFonts w:eastAsiaTheme="minorEastAsia" w:cs="Times New Roman"/>
          <w:szCs w:val="24"/>
        </w:rPr>
        <w:t xml:space="preserve"> and, for this, it is important to recognize how dispersal mortality is incorporated in </w:t>
      </w:r>
      <w:proofErr w:type="spellStart"/>
      <w:r w:rsidRPr="007003E7">
        <w:rPr>
          <w:rFonts w:eastAsiaTheme="minorEastAsia" w:cs="Times New Roman"/>
          <w:szCs w:val="24"/>
        </w:rPr>
        <w:t>RangeShifter</w:t>
      </w:r>
      <w:proofErr w:type="spellEnd"/>
      <w:r w:rsidRPr="007003E7">
        <w:rPr>
          <w:rFonts w:eastAsiaTheme="minorEastAsia" w:cs="Times New Roman"/>
          <w:szCs w:val="24"/>
        </w:rPr>
        <w:t>.</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First, dispersal mortality can arise </w:t>
      </w:r>
      <w:proofErr w:type="gramStart"/>
      <w:r w:rsidRPr="007003E7">
        <w:rPr>
          <w:rFonts w:eastAsiaTheme="minorEastAsia" w:cs="Times New Roman"/>
          <w:szCs w:val="24"/>
        </w:rPr>
        <w:t>as a result of</w:t>
      </w:r>
      <w:proofErr w:type="gramEnd"/>
      <w:r w:rsidRPr="007003E7">
        <w:rPr>
          <w:rFonts w:eastAsiaTheme="minorEastAsia" w:cs="Times New Roman"/>
          <w:szCs w:val="24"/>
        </w:rPr>
        <w:t xml:space="preserve"> individuals failing to reach suitable habitat. For example, when a simple dispersal kernel is used with no possibility for individuals to search for </w:t>
      </w:r>
      <w:proofErr w:type="gramStart"/>
      <w:r w:rsidRPr="007003E7">
        <w:rPr>
          <w:rFonts w:eastAsiaTheme="minorEastAsia" w:cs="Times New Roman"/>
          <w:szCs w:val="24"/>
        </w:rPr>
        <w:t>locally-suitable</w:t>
      </w:r>
      <w:proofErr w:type="gramEnd"/>
      <w:r w:rsidRPr="007003E7">
        <w:rPr>
          <w:rFonts w:eastAsiaTheme="minorEastAsia" w:cs="Times New Roman"/>
          <w:szCs w:val="24"/>
        </w:rPr>
        <w:t xml:space="preserve"> habitat, mortality occurs to all individuals that arrive in unsuitable habitat. The same is true when a movement model </w:t>
      </w:r>
      <w:proofErr w:type="gramStart"/>
      <w:r w:rsidRPr="007003E7">
        <w:rPr>
          <w:rFonts w:eastAsiaTheme="minorEastAsia" w:cs="Times New Roman"/>
          <w:szCs w:val="24"/>
        </w:rPr>
        <w:t>is used</w:t>
      </w:r>
      <w:proofErr w:type="gramEnd"/>
      <w:r w:rsidRPr="007003E7">
        <w:rPr>
          <w:rFonts w:eastAsiaTheme="minorEastAsia" w:cs="Times New Roman"/>
          <w:szCs w:val="24"/>
        </w:rPr>
        <w:t xml:space="preserve">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proofErr w:type="gramStart"/>
      <w:r w:rsidRPr="007003E7">
        <w:rPr>
          <w:rFonts w:eastAsiaTheme="minorEastAsia" w:cs="Times New Roman"/>
          <w:szCs w:val="24"/>
        </w:rPr>
        <w:t>A second source of dispersal mortality can be specified by the user</w:t>
      </w:r>
      <w:proofErr w:type="gramEnd"/>
      <w:r w:rsidRPr="007003E7">
        <w:rPr>
          <w:rFonts w:eastAsiaTheme="minorEastAsia" w:cs="Times New Roman"/>
          <w:szCs w:val="24"/>
        </w:rPr>
        <w:t xml:space="preserve">.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w:t>
      </w:r>
      <w:proofErr w:type="gramStart"/>
      <w:r>
        <w:rPr>
          <w:rFonts w:eastAsiaTheme="minorEastAsia" w:cs="Times New Roman"/>
          <w:szCs w:val="24"/>
        </w:rPr>
        <w:t>i.e.</w:t>
      </w:r>
      <w:proofErr w:type="gramEnd"/>
      <w:r>
        <w:rPr>
          <w:rFonts w:eastAsiaTheme="minorEastAsia" w:cs="Times New Roman"/>
          <w:szCs w:val="24"/>
        </w:rPr>
        <w:t xml:space="preserv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Where movement rules </w:t>
      </w:r>
      <w:proofErr w:type="gramStart"/>
      <w:r w:rsidRPr="007003E7">
        <w:rPr>
          <w:rFonts w:eastAsiaTheme="minorEastAsia" w:cs="Times New Roman"/>
          <w:szCs w:val="24"/>
        </w:rPr>
        <w:t>are used</w:t>
      </w:r>
      <w:proofErr w:type="gramEnd"/>
      <w:r w:rsidRPr="007003E7">
        <w:rPr>
          <w:rFonts w:eastAsiaTheme="minorEastAsia" w:cs="Times New Roman"/>
          <w:szCs w:val="24"/>
        </w:rPr>
        <w:t xml:space="preserve">, a per-step probability of mortality can be included and again, this can be useful for representing mortality risks that increase with distance or time spent travelling. Additionally, where movement across a complex landscape </w:t>
      </w:r>
      <w:proofErr w:type="gramStart"/>
      <w:r w:rsidRPr="007003E7">
        <w:rPr>
          <w:rFonts w:eastAsiaTheme="minorEastAsia" w:cs="Times New Roman"/>
          <w:szCs w:val="24"/>
        </w:rPr>
        <w:t>is modeled</w:t>
      </w:r>
      <w:proofErr w:type="gramEnd"/>
      <w:r w:rsidRPr="007003E7">
        <w:rPr>
          <w:rFonts w:eastAsiaTheme="minorEastAsia" w:cs="Times New Roman"/>
          <w:szCs w:val="24"/>
        </w:rPr>
        <w:t xml:space="preserve"> more explicitly, it is possible that the per-step mortality varies according to the nature of the local environment and the possibility for including this additional detai</w:t>
      </w:r>
      <w:r>
        <w:rPr>
          <w:rFonts w:eastAsiaTheme="minorEastAsia" w:cs="Times New Roman"/>
          <w:szCs w:val="24"/>
        </w:rPr>
        <w:t xml:space="preserve">l is provided in </w:t>
      </w:r>
      <w:proofErr w:type="spellStart"/>
      <w:r>
        <w:rPr>
          <w:rFonts w:eastAsiaTheme="minorEastAsia" w:cs="Times New Roman"/>
          <w:szCs w:val="24"/>
        </w:rPr>
        <w:t>RangeShifter</w:t>
      </w:r>
      <w:proofErr w:type="spellEnd"/>
      <w:r>
        <w:rPr>
          <w:rFonts w:eastAsiaTheme="minorEastAsia" w:cs="Times New Roman"/>
          <w:szCs w:val="24"/>
        </w:rPr>
        <w:t>.</w:t>
      </w:r>
    </w:p>
    <w:p w14:paraId="497C998A"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lastRenderedPageBreak/>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4C1B2FC7" w14:textId="77777777" w:rsidR="0067520E" w:rsidRDefault="0067520E" w:rsidP="009E434A">
      <w:pPr>
        <w:pStyle w:val="Heading2"/>
        <w:numPr>
          <w:ilvl w:val="1"/>
          <w:numId w:val="14"/>
        </w:numPr>
        <w:rPr>
          <w:rFonts w:eastAsiaTheme="minorEastAsia"/>
        </w:rPr>
      </w:pPr>
      <w:bookmarkStart w:id="69" w:name="_Genetics"/>
      <w:bookmarkStart w:id="70" w:name="_Toc54110064"/>
      <w:bookmarkEnd w:id="69"/>
      <w:r>
        <w:rPr>
          <w:rFonts w:eastAsiaTheme="minorEastAsia"/>
        </w:rPr>
        <w:t>Genetics</w:t>
      </w:r>
      <w:bookmarkEnd w:id="70"/>
    </w:p>
    <w:p w14:paraId="03E30219" w14:textId="1C94F3E9" w:rsidR="00732856" w:rsidRDefault="006A00CB" w:rsidP="00C57BF9">
      <w:pPr>
        <w:pStyle w:val="ListParagraph"/>
        <w:ind w:left="0"/>
        <w:rPr>
          <w:rFonts w:eastAsiaTheme="minorEastAsia" w:cs="Times New Roman"/>
          <w:szCs w:val="24"/>
          <w:lang w:val="en-GB"/>
        </w:rPr>
      </w:pPr>
      <w:r>
        <w:rPr>
          <w:rFonts w:eastAsiaTheme="minorEastAsia" w:cs="Times New Roman"/>
          <w:szCs w:val="24"/>
          <w:lang w:val="en-GB"/>
        </w:rPr>
        <w:t xml:space="preserve">Computer simulations are becoming increasingly popular </w:t>
      </w:r>
      <w:r w:rsidR="003A5728">
        <w:rPr>
          <w:rFonts w:eastAsiaTheme="minorEastAsia" w:cs="Times New Roman"/>
          <w:szCs w:val="24"/>
          <w:lang w:val="en-GB"/>
        </w:rPr>
        <w:t>tool</w:t>
      </w:r>
      <w:r w:rsidR="008B28CC">
        <w:rPr>
          <w:rFonts w:eastAsiaTheme="minorEastAsia" w:cs="Times New Roman"/>
          <w:szCs w:val="24"/>
          <w:lang w:val="en-GB"/>
        </w:rPr>
        <w:t>s</w:t>
      </w:r>
      <w:r w:rsidR="003A5728">
        <w:rPr>
          <w:rFonts w:eastAsiaTheme="minorEastAsia" w:cs="Times New Roman"/>
          <w:szCs w:val="24"/>
          <w:lang w:val="en-GB"/>
        </w:rPr>
        <w:t xml:space="preserve"> for understanding the evolutionary and genetic consequences of complex processes (Hoban et al. </w:t>
      </w:r>
      <w:r w:rsidR="004148F5">
        <w:rPr>
          <w:rFonts w:eastAsiaTheme="minorEastAsia" w:cs="Times New Roman"/>
          <w:szCs w:val="24"/>
          <w:lang w:val="en-GB"/>
        </w:rPr>
        <w:t>2011</w:t>
      </w:r>
      <w:r w:rsidR="003A5728">
        <w:rPr>
          <w:rFonts w:eastAsiaTheme="minorEastAsia" w:cs="Times New Roman"/>
          <w:szCs w:val="24"/>
          <w:lang w:val="en-GB"/>
        </w:rPr>
        <w:t>)</w:t>
      </w:r>
      <w:r w:rsidR="004148F5">
        <w:rPr>
          <w:rFonts w:eastAsiaTheme="minorEastAsia" w:cs="Times New Roman"/>
          <w:szCs w:val="24"/>
          <w:lang w:val="en-GB"/>
        </w:rPr>
        <w:t>, and many</w:t>
      </w:r>
      <w:r w:rsidR="00CF511E">
        <w:rPr>
          <w:rFonts w:eastAsiaTheme="minorEastAsia" w:cs="Times New Roman"/>
          <w:szCs w:val="24"/>
          <w:lang w:val="en-GB"/>
        </w:rPr>
        <w:t xml:space="preserve"> </w:t>
      </w:r>
      <w:r w:rsidR="004148F5">
        <w:rPr>
          <w:rFonts w:eastAsiaTheme="minorEastAsia" w:cs="Times New Roman"/>
          <w:szCs w:val="24"/>
          <w:lang w:val="en-GB"/>
        </w:rPr>
        <w:t>population genetic</w:t>
      </w:r>
      <w:r w:rsidR="00CF511E">
        <w:rPr>
          <w:rFonts w:eastAsiaTheme="minorEastAsia" w:cs="Times New Roman"/>
          <w:szCs w:val="24"/>
          <w:lang w:val="en-GB"/>
        </w:rPr>
        <w:t>s</w:t>
      </w:r>
      <w:r w:rsidR="004148F5">
        <w:rPr>
          <w:rFonts w:eastAsiaTheme="minorEastAsia" w:cs="Times New Roman"/>
          <w:szCs w:val="24"/>
          <w:lang w:val="en-GB"/>
        </w:rPr>
        <w:t xml:space="preserve"> software</w:t>
      </w:r>
      <w:r w:rsidR="006C101D">
        <w:rPr>
          <w:rFonts w:eastAsiaTheme="minorEastAsia" w:cs="Times New Roman"/>
          <w:szCs w:val="24"/>
          <w:lang w:val="en-GB"/>
        </w:rPr>
        <w:t xml:space="preserve"> packages</w:t>
      </w:r>
      <w:r w:rsidR="004148F5">
        <w:rPr>
          <w:rFonts w:eastAsiaTheme="minorEastAsia" w:cs="Times New Roman"/>
          <w:szCs w:val="24"/>
          <w:lang w:val="en-GB"/>
        </w:rPr>
        <w:t>, including individual-based forward</w:t>
      </w:r>
      <w:r w:rsidR="00A81110">
        <w:rPr>
          <w:rFonts w:eastAsiaTheme="minorEastAsia" w:cs="Times New Roman"/>
          <w:szCs w:val="24"/>
          <w:lang w:val="en-GB"/>
        </w:rPr>
        <w:t>-</w:t>
      </w:r>
      <w:r w:rsidR="004148F5">
        <w:rPr>
          <w:rFonts w:eastAsiaTheme="minorEastAsia" w:cs="Times New Roman"/>
          <w:szCs w:val="24"/>
          <w:lang w:val="en-GB"/>
        </w:rPr>
        <w:t xml:space="preserve">time </w:t>
      </w:r>
      <w:r w:rsidR="00CF511E">
        <w:rPr>
          <w:rFonts w:eastAsiaTheme="minorEastAsia" w:cs="Times New Roman"/>
          <w:szCs w:val="24"/>
          <w:lang w:val="en-GB"/>
        </w:rPr>
        <w:t>models (</w:t>
      </w:r>
      <w:r w:rsidR="0029471B" w:rsidRPr="00DB1103">
        <w:rPr>
          <w:rFonts w:eastAsiaTheme="minorEastAsia" w:cs="Times New Roman"/>
          <w:szCs w:val="24"/>
          <w:lang w:val="en-GB"/>
        </w:rPr>
        <w:t xml:space="preserve">e.g. </w:t>
      </w:r>
      <w:r w:rsidR="00AC6D16">
        <w:rPr>
          <w:rFonts w:eastAsiaTheme="minorEastAsia" w:cs="Times New Roman"/>
          <w:szCs w:val="24"/>
          <w:lang w:val="en-GB"/>
        </w:rPr>
        <w:t xml:space="preserve">Nemo: </w:t>
      </w:r>
      <w:r w:rsidR="0029471B" w:rsidRPr="00DB1103">
        <w:rPr>
          <w:rFonts w:eastAsiaTheme="minorEastAsia" w:cs="Times New Roman"/>
          <w:szCs w:val="24"/>
          <w:lang w:val="en-GB"/>
        </w:rPr>
        <w:t xml:space="preserve">Guillaume &amp; Rougemont, 2006; </w:t>
      </w:r>
      <w:r w:rsidR="00CB27D1">
        <w:rPr>
          <w:rFonts w:eastAsiaTheme="minorEastAsia" w:cs="Times New Roman"/>
          <w:szCs w:val="24"/>
          <w:lang w:val="en-GB"/>
        </w:rPr>
        <w:t xml:space="preserve">Cotto et al. </w:t>
      </w:r>
      <w:r w:rsidR="00133146">
        <w:rPr>
          <w:rFonts w:eastAsiaTheme="minorEastAsia" w:cs="Times New Roman"/>
          <w:szCs w:val="24"/>
          <w:lang w:val="en-GB"/>
        </w:rPr>
        <w:t xml:space="preserve">2020; </w:t>
      </w:r>
      <w:proofErr w:type="spellStart"/>
      <w:r w:rsidR="00AC6D16">
        <w:rPr>
          <w:rFonts w:eastAsiaTheme="minorEastAsia" w:cs="Times New Roman"/>
          <w:szCs w:val="24"/>
          <w:lang w:val="en-GB"/>
        </w:rPr>
        <w:t>SLiM</w:t>
      </w:r>
      <w:proofErr w:type="spellEnd"/>
      <w:r w:rsidR="00AC6D16">
        <w:rPr>
          <w:rFonts w:eastAsiaTheme="minorEastAsia" w:cs="Times New Roman"/>
          <w:szCs w:val="24"/>
          <w:lang w:val="en-GB"/>
        </w:rPr>
        <w:t xml:space="preserve">: </w:t>
      </w:r>
      <w:r w:rsidR="0029471B" w:rsidRPr="00DB1103">
        <w:rPr>
          <w:rFonts w:eastAsiaTheme="minorEastAsia" w:cs="Times New Roman"/>
          <w:szCs w:val="24"/>
          <w:lang w:val="en-GB"/>
        </w:rPr>
        <w:t>Haller &amp; Messer, 2019</w:t>
      </w:r>
      <w:r w:rsidR="00AC6D16">
        <w:rPr>
          <w:rFonts w:eastAsiaTheme="minorEastAsia" w:cs="Times New Roman"/>
          <w:szCs w:val="24"/>
          <w:lang w:val="en-GB"/>
        </w:rPr>
        <w:t xml:space="preserve">; </w:t>
      </w:r>
      <w:proofErr w:type="spellStart"/>
      <w:r w:rsidR="00133146">
        <w:rPr>
          <w:rFonts w:eastAsiaTheme="minorEastAsia" w:cs="Times New Roman"/>
          <w:szCs w:val="24"/>
          <w:lang w:val="en-GB"/>
        </w:rPr>
        <w:t>sPEGG</w:t>
      </w:r>
      <w:proofErr w:type="spellEnd"/>
      <w:r w:rsidR="00133146">
        <w:rPr>
          <w:rFonts w:eastAsiaTheme="minorEastAsia" w:cs="Times New Roman"/>
          <w:szCs w:val="24"/>
          <w:lang w:val="en-GB"/>
        </w:rPr>
        <w:t xml:space="preserve">: Okamoto &amp; </w:t>
      </w:r>
      <w:proofErr w:type="spellStart"/>
      <w:r w:rsidR="00133146">
        <w:rPr>
          <w:rFonts w:eastAsiaTheme="minorEastAsia" w:cs="Times New Roman"/>
          <w:szCs w:val="24"/>
          <w:lang w:val="en-GB"/>
        </w:rPr>
        <w:t>Amarasekare</w:t>
      </w:r>
      <w:proofErr w:type="spellEnd"/>
      <w:r w:rsidR="00E85374">
        <w:rPr>
          <w:rFonts w:eastAsiaTheme="minorEastAsia" w:cs="Times New Roman"/>
          <w:szCs w:val="24"/>
          <w:lang w:val="en-GB"/>
        </w:rPr>
        <w:t xml:space="preserve"> 2017</w:t>
      </w:r>
      <w:r w:rsidR="00CF511E">
        <w:rPr>
          <w:rFonts w:eastAsiaTheme="minorEastAsia" w:cs="Times New Roman"/>
          <w:szCs w:val="24"/>
          <w:lang w:val="en-GB"/>
        </w:rPr>
        <w:t>), have been and are being developed. Typically</w:t>
      </w:r>
      <w:r w:rsidR="00114E98">
        <w:rPr>
          <w:rFonts w:eastAsiaTheme="minorEastAsia" w:cs="Times New Roman"/>
          <w:szCs w:val="24"/>
          <w:lang w:val="en-GB"/>
        </w:rPr>
        <w:t>,</w:t>
      </w:r>
      <w:r w:rsidR="00CF511E">
        <w:rPr>
          <w:rFonts w:eastAsiaTheme="minorEastAsia" w:cs="Times New Roman"/>
          <w:szCs w:val="24"/>
          <w:lang w:val="en-GB"/>
        </w:rPr>
        <w:t xml:space="preserve"> however, </w:t>
      </w:r>
      <w:r w:rsidR="00114E98">
        <w:rPr>
          <w:rFonts w:eastAsiaTheme="minorEastAsia" w:cs="Times New Roman"/>
          <w:szCs w:val="24"/>
          <w:lang w:val="en-GB"/>
        </w:rPr>
        <w:t xml:space="preserve">these platforms </w:t>
      </w:r>
      <w:r w:rsidR="00E85374">
        <w:rPr>
          <w:rFonts w:eastAsiaTheme="minorEastAsia" w:cs="Times New Roman"/>
          <w:szCs w:val="24"/>
          <w:lang w:val="en-GB"/>
        </w:rPr>
        <w:t xml:space="preserve">(but see </w:t>
      </w:r>
      <w:proofErr w:type="spellStart"/>
      <w:r w:rsidR="00E85374">
        <w:rPr>
          <w:rFonts w:eastAsiaTheme="minorEastAsia" w:cs="Times New Roman"/>
          <w:szCs w:val="24"/>
          <w:lang w:val="en-GB"/>
        </w:rPr>
        <w:t>sPEGG</w:t>
      </w:r>
      <w:proofErr w:type="spellEnd"/>
      <w:r w:rsidR="00E85374">
        <w:rPr>
          <w:rFonts w:eastAsiaTheme="minorEastAsia" w:cs="Times New Roman"/>
          <w:szCs w:val="24"/>
          <w:lang w:val="en-GB"/>
        </w:rPr>
        <w:t xml:space="preserve">) </w:t>
      </w:r>
      <w:r w:rsidR="00114E98">
        <w:rPr>
          <w:rFonts w:eastAsiaTheme="minorEastAsia" w:cs="Times New Roman"/>
          <w:szCs w:val="24"/>
          <w:lang w:val="en-GB"/>
        </w:rPr>
        <w:t>represent ecology in a fairly simple way</w:t>
      </w:r>
      <w:r w:rsidR="00766DB5">
        <w:rPr>
          <w:rFonts w:eastAsiaTheme="minorEastAsia" w:cs="Times New Roman"/>
          <w:szCs w:val="24"/>
          <w:lang w:val="en-GB"/>
        </w:rPr>
        <w:t xml:space="preserve">, thus missing the ecological, behavioural and spatial complexity that </w:t>
      </w:r>
      <w:r w:rsidR="00AA4922">
        <w:rPr>
          <w:rFonts w:eastAsiaTheme="minorEastAsia" w:cs="Times New Roman"/>
          <w:szCs w:val="24"/>
          <w:lang w:val="en-GB"/>
        </w:rPr>
        <w:t xml:space="preserve">can feedback to genetic and evolutionary processes and determine eco-evolutionary dynamics. </w:t>
      </w:r>
      <w:r w:rsidR="007F2FBE">
        <w:rPr>
          <w:rFonts w:eastAsiaTheme="minorEastAsia" w:cs="Times New Roman"/>
          <w:szCs w:val="24"/>
          <w:lang w:val="en-GB"/>
        </w:rPr>
        <w:t>There is therefore a need for tools that integrate sophisticated spatial processes, demography and dispersal, together with a mechanistic</w:t>
      </w:r>
      <w:r w:rsidR="00E8637B">
        <w:rPr>
          <w:rFonts w:eastAsiaTheme="minorEastAsia" w:cs="Times New Roman"/>
          <w:szCs w:val="24"/>
          <w:lang w:val="en-GB"/>
        </w:rPr>
        <w:t xml:space="preserve"> and explicit representation of the individuals’ genomes. </w:t>
      </w:r>
      <w:r w:rsidR="00FE7DDA">
        <w:rPr>
          <w:rFonts w:eastAsiaTheme="minorEastAsia" w:cs="Times New Roman"/>
          <w:szCs w:val="24"/>
          <w:lang w:val="en-GB"/>
        </w:rPr>
        <w:t xml:space="preserve">This is particularly important for a variety of applications, from landscape genetics (i.e. </w:t>
      </w:r>
      <w:r w:rsidR="007A528D" w:rsidRPr="007A528D">
        <w:rPr>
          <w:rFonts w:eastAsiaTheme="minorEastAsia" w:cs="Times New Roman"/>
          <w:szCs w:val="24"/>
          <w:lang w:val="en-GB"/>
        </w:rPr>
        <w:t>understanding of how geographical and</w:t>
      </w:r>
      <w:r w:rsidR="007A528D">
        <w:rPr>
          <w:rFonts w:eastAsiaTheme="minorEastAsia" w:cs="Times New Roman"/>
          <w:szCs w:val="24"/>
          <w:lang w:val="en-GB"/>
        </w:rPr>
        <w:t xml:space="preserve"> </w:t>
      </w:r>
      <w:r w:rsidR="007A528D" w:rsidRPr="007A528D">
        <w:rPr>
          <w:rFonts w:eastAsiaTheme="minorEastAsia" w:cs="Times New Roman"/>
          <w:szCs w:val="24"/>
          <w:lang w:val="en-GB"/>
        </w:rPr>
        <w:t xml:space="preserve">environmental </w:t>
      </w:r>
      <w:proofErr w:type="gramStart"/>
      <w:r w:rsidR="007A528D" w:rsidRPr="007A528D">
        <w:rPr>
          <w:rFonts w:eastAsiaTheme="minorEastAsia" w:cs="Times New Roman"/>
          <w:szCs w:val="24"/>
          <w:lang w:val="en-GB"/>
        </w:rPr>
        <w:t>features</w:t>
      </w:r>
      <w:proofErr w:type="gramEnd"/>
      <w:r w:rsidR="007A528D" w:rsidRPr="007A528D">
        <w:rPr>
          <w:rFonts w:eastAsiaTheme="minorEastAsia" w:cs="Times New Roman"/>
          <w:szCs w:val="24"/>
          <w:lang w:val="en-GB"/>
        </w:rPr>
        <w:t xml:space="preserve"> structure genetic variation at</w:t>
      </w:r>
      <w:r w:rsidR="007A528D">
        <w:rPr>
          <w:rFonts w:eastAsiaTheme="minorEastAsia" w:cs="Times New Roman"/>
          <w:szCs w:val="24"/>
          <w:lang w:val="en-GB"/>
        </w:rPr>
        <w:t xml:space="preserve"> </w:t>
      </w:r>
      <w:r w:rsidR="007A528D" w:rsidRPr="007A528D">
        <w:rPr>
          <w:rFonts w:eastAsiaTheme="minorEastAsia" w:cs="Times New Roman"/>
          <w:szCs w:val="24"/>
          <w:lang w:val="en-GB"/>
        </w:rPr>
        <w:t>both the population and individual levels</w:t>
      </w:r>
      <w:r w:rsidR="007A528D">
        <w:rPr>
          <w:rFonts w:eastAsiaTheme="minorEastAsia" w:cs="Times New Roman"/>
          <w:szCs w:val="24"/>
          <w:lang w:val="en-GB"/>
        </w:rPr>
        <w:t xml:space="preserve">; Manel et al. </w:t>
      </w:r>
      <w:r w:rsidR="00A4401A">
        <w:rPr>
          <w:rFonts w:eastAsiaTheme="minorEastAsia" w:cs="Times New Roman"/>
          <w:szCs w:val="24"/>
          <w:lang w:val="en-GB"/>
        </w:rPr>
        <w:t>2003</w:t>
      </w:r>
      <w:r w:rsidR="000F7D87">
        <w:rPr>
          <w:rFonts w:eastAsiaTheme="minorEastAsia" w:cs="Times New Roman"/>
          <w:szCs w:val="24"/>
          <w:lang w:val="en-GB"/>
        </w:rPr>
        <w:t>; Epperson et al. 2010)</w:t>
      </w:r>
      <w:r w:rsidR="004E1714">
        <w:rPr>
          <w:rFonts w:eastAsiaTheme="minorEastAsia" w:cs="Times New Roman"/>
          <w:szCs w:val="24"/>
          <w:lang w:val="en-GB"/>
        </w:rPr>
        <w:t xml:space="preserve">, including </w:t>
      </w:r>
      <w:r w:rsidR="00A81110">
        <w:rPr>
          <w:rFonts w:eastAsiaTheme="minorEastAsia" w:cs="Times New Roman"/>
          <w:szCs w:val="24"/>
          <w:lang w:val="en-GB"/>
        </w:rPr>
        <w:t xml:space="preserve">incorporating </w:t>
      </w:r>
      <w:r w:rsidR="004E1714">
        <w:rPr>
          <w:rFonts w:eastAsiaTheme="minorEastAsia" w:cs="Times New Roman"/>
          <w:szCs w:val="24"/>
          <w:lang w:val="en-GB"/>
        </w:rPr>
        <w:t xml:space="preserve">genetic viability </w:t>
      </w:r>
      <w:r w:rsidR="000D5509">
        <w:rPr>
          <w:rFonts w:eastAsiaTheme="minorEastAsia" w:cs="Times New Roman"/>
          <w:szCs w:val="24"/>
          <w:lang w:val="en-GB"/>
        </w:rPr>
        <w:t xml:space="preserve">and inbreeding depression </w:t>
      </w:r>
      <w:r w:rsidR="004E1714">
        <w:rPr>
          <w:rFonts w:eastAsiaTheme="minorEastAsia" w:cs="Times New Roman"/>
          <w:szCs w:val="24"/>
          <w:lang w:val="en-GB"/>
        </w:rPr>
        <w:t xml:space="preserve">into population viability analyses, to </w:t>
      </w:r>
      <w:r w:rsidR="00A52C6B">
        <w:rPr>
          <w:rFonts w:eastAsiaTheme="minorEastAsia" w:cs="Times New Roman"/>
          <w:szCs w:val="24"/>
          <w:lang w:val="en-GB"/>
        </w:rPr>
        <w:t xml:space="preserve">understanding the genetic and evolutionary consequences of environmental changes for populations and species. </w:t>
      </w:r>
      <w:proofErr w:type="spellStart"/>
      <w:r w:rsidR="00A52C6B">
        <w:rPr>
          <w:rFonts w:eastAsiaTheme="minorEastAsia" w:cs="Times New Roman"/>
          <w:szCs w:val="24"/>
          <w:lang w:val="en-GB"/>
        </w:rPr>
        <w:t>RangeShifter</w:t>
      </w:r>
      <w:proofErr w:type="spellEnd"/>
      <w:r w:rsidR="00A52C6B">
        <w:rPr>
          <w:rFonts w:eastAsiaTheme="minorEastAsia" w:cs="Times New Roman"/>
          <w:szCs w:val="24"/>
          <w:lang w:val="en-GB"/>
        </w:rPr>
        <w:t xml:space="preserve">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 and we are actively prioritising this area of development</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proofErr w:type="spellStart"/>
      <w:r w:rsidR="00DB1103" w:rsidRPr="00DB1103">
        <w:rPr>
          <w:rFonts w:eastAsiaTheme="minorEastAsia" w:cs="Times New Roman"/>
          <w:szCs w:val="24"/>
          <w:lang w:val="en-GB"/>
        </w:rPr>
        <w:t>RangeShifter</w:t>
      </w:r>
      <w:proofErr w:type="spellEnd"/>
      <w:r w:rsidR="00DB1103" w:rsidRPr="00DB1103">
        <w:rPr>
          <w:rFonts w:eastAsiaTheme="minorEastAsia" w:cs="Times New Roman"/>
          <w:szCs w:val="24"/>
          <w:lang w:val="en-GB"/>
        </w:rPr>
        <w:t xml:space="preserve"> </w:t>
      </w:r>
      <w:r w:rsidR="0062081D">
        <w:rPr>
          <w:rFonts w:eastAsiaTheme="minorEastAsia" w:cs="Times New Roman"/>
          <w:szCs w:val="24"/>
          <w:lang w:val="en-GB"/>
        </w:rPr>
        <w:t>v</w:t>
      </w:r>
      <w:r w:rsidR="00DB1103" w:rsidRPr="00DB1103">
        <w:rPr>
          <w:rFonts w:eastAsiaTheme="minorEastAsia" w:cs="Times New Roman"/>
          <w:szCs w:val="24"/>
          <w:lang w:val="en-GB"/>
        </w:rPr>
        <w:t>2.0</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37EFC19A"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any heritable variable trait (at present limited to dispersal traits) is controlled by a separate </w:t>
      </w:r>
      <w:proofErr w:type="gramStart"/>
      <w:r>
        <w:rPr>
          <w:rFonts w:eastAsiaTheme="minorEastAsia" w:cs="Times New Roman"/>
          <w:szCs w:val="24"/>
          <w:lang w:val="en-GB"/>
        </w:rPr>
        <w:t>genetics</w:t>
      </w:r>
      <w:proofErr w:type="gramEnd"/>
      <w:r>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proofErr w:type="gramStart"/>
      <w:r>
        <w:rPr>
          <w:rFonts w:eastAsiaTheme="minorEastAsia" w:cs="Times New Roman"/>
          <w:szCs w:val="24"/>
          <w:lang w:val="en-GB"/>
        </w:rPr>
        <w:t>option, and</w:t>
      </w:r>
      <w:proofErr w:type="gramEnd"/>
      <w:r>
        <w:rPr>
          <w:rFonts w:eastAsiaTheme="minorEastAsia" w:cs="Times New Roman"/>
          <w:szCs w:val="24"/>
          <w:lang w:val="en-GB"/>
        </w:rPr>
        <w:t xml:space="preserve"> setting one locus per chromosome. </w:t>
      </w:r>
      <w:commentRangeStart w:id="71"/>
      <w:commentRangeStart w:id="72"/>
      <w:r w:rsidRPr="00C65543">
        <w:rPr>
          <w:rFonts w:eastAsiaTheme="minorEastAsia" w:cs="Times New Roman"/>
          <w:szCs w:val="24"/>
          <w:lang w:val="en-GB"/>
        </w:rPr>
        <w:t>Note that we use the term ‘chromosome’ here to represent both the single chromosomes of a haploid species and the chromosome pair of a diploid species.</w:t>
      </w:r>
      <w:commentRangeEnd w:id="71"/>
      <w:r w:rsidR="00C65543">
        <w:rPr>
          <w:rStyle w:val="CommentReference"/>
        </w:rPr>
        <w:commentReference w:id="71"/>
      </w:r>
      <w:commentRangeEnd w:id="72"/>
      <w:r w:rsidR="00500501">
        <w:rPr>
          <w:rStyle w:val="CommentReference"/>
        </w:rPr>
        <w:commentReference w:id="72"/>
      </w:r>
    </w:p>
    <w:p w14:paraId="4A64F75C" w14:textId="77777777" w:rsidR="0067520E" w:rsidRDefault="0067520E" w:rsidP="009E434A">
      <w:pPr>
        <w:pStyle w:val="Heading3"/>
        <w:numPr>
          <w:ilvl w:val="2"/>
          <w:numId w:val="14"/>
        </w:numPr>
        <w:rPr>
          <w:rFonts w:eastAsiaTheme="minorEastAsia"/>
        </w:rPr>
      </w:pPr>
      <w:bookmarkStart w:id="73" w:name="_Flexible_genetic_architecture"/>
      <w:bookmarkStart w:id="74" w:name="_Toc54110065"/>
      <w:bookmarkEnd w:id="73"/>
      <w:r>
        <w:rPr>
          <w:rFonts w:eastAsiaTheme="minorEastAsia"/>
        </w:rPr>
        <w:t>Flexible genetic architecture</w:t>
      </w:r>
      <w:bookmarkEnd w:id="74"/>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Pr>
          <w:rFonts w:eastAsiaTheme="minorEastAsia" w:cs="Times New Roman"/>
          <w:szCs w:val="24"/>
          <w:lang w:val="en-GB"/>
        </w:rPr>
        <w:t>each individual</w:t>
      </w:r>
      <w:proofErr w:type="gramEnd"/>
      <w:r w:rsidR="0067520E">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w:t>
      </w:r>
      <w:r w:rsidR="0067520E">
        <w:rPr>
          <w:rFonts w:eastAsiaTheme="minorEastAsia" w:cs="Times New Roman"/>
          <w:szCs w:val="24"/>
          <w:lang w:val="en-GB"/>
        </w:rPr>
        <w:lastRenderedPageBreak/>
        <w:t>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 xml:space="preserve">e will be several chromosomes and traits will be mapped across them. In contrast to </w:t>
      </w:r>
      <w:proofErr w:type="spellStart"/>
      <w:r w:rsidR="0067520E">
        <w:rPr>
          <w:rFonts w:eastAsiaTheme="minorEastAsia" w:cs="Times New Roman"/>
          <w:szCs w:val="24"/>
          <w:lang w:val="en-GB"/>
        </w:rPr>
        <w:t>RangeShifter</w:t>
      </w:r>
      <w:proofErr w:type="spellEnd"/>
      <w:r w:rsidR="0067520E">
        <w:rPr>
          <w:rFonts w:eastAsiaTheme="minorEastAsia" w:cs="Times New Roman"/>
          <w:szCs w:val="24"/>
          <w:lang w:val="en-GB"/>
        </w:rPr>
        <w:t xml:space="preserve">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75"/>
      <w:commentRangeStart w:id="76"/>
      <w:r>
        <w:rPr>
          <w:rFonts w:eastAsiaTheme="minorEastAsia" w:cs="Times New Roman"/>
          <w:szCs w:val="24"/>
          <w:lang w:val="en-GB"/>
        </w:rPr>
        <w:t xml:space="preserve">neutral loci </w:t>
      </w:r>
      <w:commentRangeEnd w:id="75"/>
      <w:r w:rsidR="00C65543">
        <w:rPr>
          <w:rStyle w:val="CommentReference"/>
        </w:rPr>
        <w:commentReference w:id="75"/>
      </w:r>
      <w:commentRangeEnd w:id="76"/>
      <w:r w:rsidR="009247C6">
        <w:rPr>
          <w:rStyle w:val="CommentReference"/>
        </w:rPr>
        <w:commentReference w:id="76"/>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77"/>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77"/>
      <w:r w:rsidR="009247C6">
        <w:rPr>
          <w:rStyle w:val="CommentReference"/>
        </w:rPr>
        <w:commentReference w:id="77"/>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78" w:name="_Genome_initialisation"/>
      <w:bookmarkStart w:id="79" w:name="_Toc54110066"/>
      <w:bookmarkEnd w:id="78"/>
      <w:r>
        <w:rPr>
          <w:rFonts w:eastAsiaTheme="minorEastAsia"/>
        </w:rPr>
        <w:t>Genome initialisation</w:t>
      </w:r>
      <w:bookmarkEnd w:id="79"/>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w:t>
      </w:r>
      <w:proofErr w:type="gramStart"/>
      <w:r>
        <w:rPr>
          <w:rFonts w:eastAsiaTheme="minorEastAsia" w:cs="Times New Roman"/>
          <w:szCs w:val="24"/>
          <w:lang w:val="en-GB"/>
        </w:rPr>
        <w:t>thus</w:t>
      </w:r>
      <w:proofErr w:type="gramEnd"/>
      <w:r>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w:t>
      </w:r>
      <w:proofErr w:type="gramStart"/>
      <w:r>
        <w:rPr>
          <w:rFonts w:eastAsiaTheme="minorEastAsia" w:cs="Times New Roman"/>
          <w:szCs w:val="24"/>
          <w:lang w:val="en-GB"/>
        </w:rPr>
        <w:t>high phenotypic values of that trait parameter</w:t>
      </w:r>
      <w:proofErr w:type="gramEnd"/>
      <w:r>
        <w:rPr>
          <w:rFonts w:eastAsiaTheme="minorEastAsia" w:cs="Times New Roman"/>
          <w:szCs w:val="24"/>
          <w:lang w:val="en-GB"/>
        </w:rPr>
        <w:t xml:space="preserve">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80" w:name="_Pleiotropy,_neutral_loci"/>
      <w:bookmarkStart w:id="81" w:name="_Toc54110067"/>
      <w:bookmarkEnd w:id="80"/>
      <w:r>
        <w:rPr>
          <w:rFonts w:eastAsiaTheme="minorEastAsia"/>
        </w:rPr>
        <w:t>Pleiotropy, neutral loci and mutation</w:t>
      </w:r>
      <w:bookmarkEnd w:id="81"/>
    </w:p>
    <w:p w14:paraId="188C994C" w14:textId="7A317174" w:rsidR="0067520E" w:rsidRDefault="0067520E" w:rsidP="00C57BF9">
      <w:pPr>
        <w:pStyle w:val="ListParagraph"/>
        <w:ind w:left="0"/>
        <w:rPr>
          <w:rFonts w:eastAsiaTheme="minorEastAsia" w:cs="Times New Roman"/>
          <w:szCs w:val="24"/>
          <w:lang w:val="en-GB"/>
        </w:rPr>
      </w:pPr>
      <w:commentRangeStart w:id="82"/>
      <w:commentRangeStart w:id="83"/>
      <w:r>
        <w:rPr>
          <w:rFonts w:eastAsiaTheme="minorEastAsia" w:cs="Times New Roman"/>
          <w:szCs w:val="24"/>
          <w:lang w:val="en-GB"/>
        </w:rPr>
        <w:t xml:space="preserve">It is possible that a particular locus can be specified more than once for a particular trait; </w:t>
      </w:r>
      <w:commentRangeEnd w:id="82"/>
      <w:r w:rsidR="003928F0">
        <w:rPr>
          <w:rStyle w:val="CommentReference"/>
        </w:rPr>
        <w:commentReference w:id="82"/>
      </w:r>
      <w:commentRangeEnd w:id="83"/>
      <w:r w:rsidR="00A81110">
        <w:rPr>
          <w:rStyle w:val="CommentReference"/>
        </w:rPr>
        <w:commentReference w:id="83"/>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Pr>
          <w:rFonts w:eastAsiaTheme="minorEastAsia" w:cs="Times New Roman"/>
          <w:szCs w:val="24"/>
          <w:lang w:val="en-GB"/>
        </w:rPr>
        <w:t>Thus</w:t>
      </w:r>
      <w:proofErr w:type="gramEnd"/>
      <w:r>
        <w:rPr>
          <w:rFonts w:eastAsiaTheme="minorEastAsia" w:cs="Times New Roman"/>
          <w:szCs w:val="24"/>
          <w:lang w:val="en-GB"/>
        </w:rPr>
        <w:t xml:space="preserve"> the two traits are forced (to some extent) to be positively correlated. </w:t>
      </w:r>
      <w:commentRangeStart w:id="84"/>
      <w:commentRangeStart w:id="85"/>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84"/>
      <w:r w:rsidR="00CA4552">
        <w:rPr>
          <w:rStyle w:val="CommentReference"/>
        </w:rPr>
        <w:commentReference w:id="84"/>
      </w:r>
      <w:commentRangeEnd w:id="85"/>
      <w:r w:rsidR="00F96410">
        <w:rPr>
          <w:rStyle w:val="CommentReference"/>
        </w:rPr>
        <w:commentReference w:id="85"/>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86" w:name="_Using_RangeShifter"/>
      <w:bookmarkStart w:id="87" w:name="_Toc54110068"/>
      <w:bookmarkEnd w:id="86"/>
      <w:r w:rsidRPr="00D123FB">
        <w:lastRenderedPageBreak/>
        <w:t xml:space="preserve">Using </w:t>
      </w:r>
      <w:proofErr w:type="spellStart"/>
      <w:r w:rsidRPr="00D123FB">
        <w:t>RangeShifter</w:t>
      </w:r>
      <w:bookmarkEnd w:id="87"/>
      <w:proofErr w:type="spellEnd"/>
    </w:p>
    <w:p w14:paraId="5BE31510"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D123FB">
        <w:rPr>
          <w:szCs w:val="24"/>
        </w:rPr>
        <w:t>GUI</w:t>
      </w:r>
      <w:r>
        <w:rPr>
          <w:szCs w:val="24"/>
        </w:rPr>
        <w:t>, but</w:t>
      </w:r>
      <w:proofErr w:type="gramEnd"/>
      <w:r>
        <w:rPr>
          <w:szCs w:val="24"/>
        </w:rPr>
        <w:t xml:space="preserve">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 xml:space="preserve">In this chapter, we will describe how to use </w:t>
      </w:r>
      <w:proofErr w:type="spellStart"/>
      <w:r w:rsidRPr="00D123FB">
        <w:rPr>
          <w:szCs w:val="24"/>
        </w:rPr>
        <w:t>RangeShifter</w:t>
      </w:r>
      <w:proofErr w:type="spellEnd"/>
      <w:r w:rsidRPr="00D123FB">
        <w:rPr>
          <w:szCs w:val="24"/>
        </w:rPr>
        <w:t>.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proofErr w:type="spellStart"/>
      <w:r w:rsidRPr="00E92618">
        <w:rPr>
          <w:szCs w:val="24"/>
        </w:rPr>
        <w:t>RangeShifter</w:t>
      </w:r>
      <w:proofErr w:type="spellEnd"/>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w:t>
      </w:r>
      <w:proofErr w:type="gramStart"/>
      <w:r w:rsidR="00E92618">
        <w:rPr>
          <w:i/>
          <w:szCs w:val="24"/>
        </w:rPr>
        <w:t>floating point</w:t>
      </w:r>
      <w:proofErr w:type="gramEnd"/>
      <w:r w:rsidR="00E92618">
        <w:rPr>
          <w:i/>
          <w:szCs w:val="24"/>
        </w:rPr>
        <w: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88" w:name="_Toc54110069"/>
      <w:r w:rsidRPr="00D123FB">
        <w:t>Inputs</w:t>
      </w:r>
      <w:bookmarkEnd w:id="88"/>
    </w:p>
    <w:p w14:paraId="0882A4E4" w14:textId="77777777" w:rsidR="0067520E" w:rsidRPr="00D123FB" w:rsidRDefault="0067520E" w:rsidP="009E434A">
      <w:pPr>
        <w:pStyle w:val="Heading3"/>
        <w:numPr>
          <w:ilvl w:val="2"/>
          <w:numId w:val="14"/>
        </w:numPr>
      </w:pPr>
      <w:bookmarkStart w:id="89" w:name="_Landscape_1"/>
      <w:bookmarkStart w:id="90" w:name="_Toc54110070"/>
      <w:bookmarkEnd w:id="89"/>
      <w:r w:rsidRPr="00D123FB">
        <w:t>Landscape</w:t>
      </w:r>
      <w:bookmarkEnd w:id="90"/>
    </w:p>
    <w:p w14:paraId="16FC6711" w14:textId="77777777" w:rsidR="0067520E" w:rsidRPr="00D123FB" w:rsidRDefault="0067520E" w:rsidP="00B35389">
      <w:pPr>
        <w:pStyle w:val="Keepnext"/>
      </w:pPr>
      <w:proofErr w:type="spellStart"/>
      <w:r w:rsidRPr="00D123FB">
        <w:t>RangeShifter</w:t>
      </w:r>
      <w:proofErr w:type="spellEnd"/>
      <w:r w:rsidRPr="00D123FB">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ncols</w:t>
            </w:r>
            <w:proofErr w:type="spellEnd"/>
            <w:r w:rsidRPr="00D123FB">
              <w:rPr>
                <w:rFonts w:ascii="Courier New" w:hAnsi="Courier New" w:cs="Courier New"/>
              </w:rPr>
              <w:t xml:space="preserve">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nrows</w:t>
            </w:r>
            <w:proofErr w:type="spellEnd"/>
            <w:r w:rsidRPr="00D123FB">
              <w:rPr>
                <w:rFonts w:ascii="Courier New" w:hAnsi="Courier New" w:cs="Courier New"/>
              </w:rPr>
              <w:t xml:space="preserve">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xllcorner</w:t>
            </w:r>
            <w:proofErr w:type="spellEnd"/>
            <w:r w:rsidRPr="00D123FB">
              <w:rPr>
                <w:rFonts w:ascii="Courier New" w:hAnsi="Courier New" w:cs="Courier New"/>
              </w:rPr>
              <w:t xml:space="preserve">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yllcorner</w:t>
            </w:r>
            <w:proofErr w:type="spellEnd"/>
            <w:r w:rsidRPr="00D123FB">
              <w:rPr>
                <w:rFonts w:ascii="Courier New" w:hAnsi="Courier New" w:cs="Courier New"/>
              </w:rPr>
              <w:t xml:space="preserve">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cellsize</w:t>
            </w:r>
            <w:proofErr w:type="spellEnd"/>
            <w:r w:rsidRPr="00D123FB">
              <w:rPr>
                <w:rFonts w:ascii="Courier New" w:hAnsi="Courier New" w:cs="Courier New"/>
              </w:rPr>
              <w:t xml:space="preserv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NODATA_value</w:t>
            </w:r>
            <w:proofErr w:type="spellEnd"/>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 xml:space="preserve">The rest of the file is a grid containing a value for each cell, one line per row. </w:t>
      </w:r>
      <w:proofErr w:type="spellStart"/>
      <w:r w:rsidRPr="00D123FB">
        <w:t>RangeShifter</w:t>
      </w:r>
      <w:proofErr w:type="spellEnd"/>
      <w:r w:rsidRPr="00D123FB">
        <w:t xml:space="preserve">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91"/>
      <w:commentRangeStart w:id="92"/>
      <w:r w:rsidRPr="00D123FB">
        <w:t>In the batch mode, the codes are required to be sequential integers starting from 1.</w:t>
      </w:r>
      <w:commentRangeEnd w:id="91"/>
      <w:r w:rsidR="00C44765">
        <w:rPr>
          <w:rStyle w:val="CommentReference"/>
          <w:rFonts w:eastAsiaTheme="minorHAnsi" w:cstheme="minorBidi"/>
          <w:lang w:val="en-US"/>
        </w:rPr>
        <w:commentReference w:id="91"/>
      </w:r>
      <w:commentRangeEnd w:id="92"/>
      <w:r w:rsidR="00240365">
        <w:rPr>
          <w:rStyle w:val="CommentReference"/>
          <w:rFonts w:eastAsiaTheme="minorHAnsi" w:cstheme="minorBidi"/>
          <w:lang w:val="en-US"/>
        </w:rPr>
        <w:commentReference w:id="92"/>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xml:space="preserve">. A single cell in the landscape can contain different habitats in different proportions. In this case, </w:t>
      </w:r>
      <w:proofErr w:type="spellStart"/>
      <w:r w:rsidRPr="00D123FB">
        <w:t>RangeShifter</w:t>
      </w:r>
      <w:proofErr w:type="spellEnd"/>
      <w:r w:rsidRPr="00D123FB">
        <w:t xml:space="preserve">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 xml:space="preserve">Note that </w:t>
      </w:r>
      <w:proofErr w:type="spellStart"/>
      <w:r w:rsidRPr="00D123FB">
        <w:rPr>
          <w:b/>
        </w:rPr>
        <w:t>RangeShifter</w:t>
      </w:r>
      <w:proofErr w:type="spellEnd"/>
      <w:r w:rsidRPr="00D123FB">
        <w:rPr>
          <w:b/>
        </w:rPr>
        <w:t xml:space="preserve">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 xml:space="preserve">Patch-based </w:t>
      </w:r>
      <w:proofErr w:type="gramStart"/>
      <w:r w:rsidRPr="00D123FB">
        <w:t>model</w:t>
      </w:r>
      <w:proofErr w:type="gramEnd"/>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cells that are not physically </w:t>
      </w:r>
      <w:r w:rsidRPr="00D123FB">
        <w:rPr>
          <w:rFonts w:cs="Times New Roman"/>
          <w:szCs w:val="24"/>
          <w:lang w:val="en-GB"/>
        </w:rPr>
        <w:lastRenderedPageBreak/>
        <w:t>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xml:space="preserve">), </w:t>
      </w:r>
      <w:proofErr w:type="spellStart"/>
      <w:r w:rsidRPr="00D123FB">
        <w:rPr>
          <w:szCs w:val="24"/>
        </w:rPr>
        <w:t>RangeShifter</w:t>
      </w:r>
      <w:proofErr w:type="spellEnd"/>
      <w:r w:rsidRPr="00D123FB">
        <w:rPr>
          <w:szCs w:val="24"/>
        </w:rPr>
        <w:t xml:space="preserve"> requires habitat costs or resistance to movement. These can be set manually or imported as a raster map. The map </w:t>
      </w:r>
      <w:proofErr w:type="gramStart"/>
      <w:r w:rsidRPr="00D123FB">
        <w:rPr>
          <w:szCs w:val="24"/>
        </w:rPr>
        <w:t>has to</w:t>
      </w:r>
      <w:proofErr w:type="gramEnd"/>
      <w:r w:rsidRPr="00D123FB">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93" w:name="_Species_distribution"/>
      <w:bookmarkStart w:id="94" w:name="_Toc54110071"/>
      <w:bookmarkEnd w:id="93"/>
      <w:r>
        <w:t>Species</w:t>
      </w:r>
      <w:r w:rsidRPr="00D123FB">
        <w:t xml:space="preserve"> distribution</w:t>
      </w:r>
      <w:bookmarkEnd w:id="94"/>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xml:space="preserve">). The extent of the map does not have to be necessarily the same as the landscape. The resolution can be the same or coarser, </w:t>
      </w:r>
      <w:proofErr w:type="gramStart"/>
      <w:r w:rsidRPr="00D123FB">
        <w:rPr>
          <w:szCs w:val="24"/>
        </w:rPr>
        <w:t>provided that</w:t>
      </w:r>
      <w:proofErr w:type="gramEnd"/>
      <w:r w:rsidRPr="00D123FB">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 xml:space="preserve">The current version of </w:t>
      </w:r>
      <w:proofErr w:type="spellStart"/>
      <w:r w:rsidRPr="00D123FB">
        <w:rPr>
          <w:szCs w:val="24"/>
        </w:rPr>
        <w:t>RangeShifter</w:t>
      </w:r>
      <w:proofErr w:type="spellEnd"/>
      <w:r w:rsidRPr="00D123FB">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95"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95"/>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w:t>
      </w:r>
      <w:proofErr w:type="spellStart"/>
      <w:r w:rsidRPr="00D123FB">
        <w:t>RangeShifter</w:t>
      </w:r>
      <w:proofErr w:type="spellEnd"/>
      <w:r w:rsidRPr="00D123FB">
        <w:t xml:space="preserve"> graphical user interface.</w:t>
      </w:r>
    </w:p>
    <w:p w14:paraId="2D5CF9BB" w14:textId="77777777" w:rsidR="0067520E" w:rsidRPr="00D123FB" w:rsidRDefault="0067520E" w:rsidP="009E434A">
      <w:pPr>
        <w:pStyle w:val="Heading3"/>
        <w:numPr>
          <w:ilvl w:val="2"/>
          <w:numId w:val="14"/>
        </w:numPr>
      </w:pPr>
      <w:bookmarkStart w:id="96" w:name="_Toc54110073"/>
      <w:r w:rsidRPr="00D123FB">
        <w:t xml:space="preserve">Main </w:t>
      </w:r>
      <w:r>
        <w:t>m</w:t>
      </w:r>
      <w:r w:rsidRPr="00D123FB">
        <w:t>enu</w:t>
      </w:r>
      <w:bookmarkEnd w:id="96"/>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xml:space="preserve">. Allows interrupting the simulation before it is completed. If running the program via GUI, the program can be refreshed for further use without the need to re-start it. If running in batch </w:t>
      </w:r>
      <w:proofErr w:type="gramStart"/>
      <w:r w:rsidRPr="00D123FB">
        <w:t>mode</w:t>
      </w:r>
      <w:proofErr w:type="gramEnd"/>
      <w:r w:rsidRPr="00D123FB">
        <w:t xml:space="preserv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Pr>
          <w:szCs w:val="24"/>
        </w:rPr>
        <w:t>may</w:t>
      </w:r>
      <w:proofErr w:type="gramEnd"/>
      <w:r>
        <w:rPr>
          <w:szCs w:val="24"/>
        </w:rPr>
        <w:t xml:space="preserve"> necessary to close </w:t>
      </w:r>
      <w:proofErr w:type="spellStart"/>
      <w:r>
        <w:rPr>
          <w:szCs w:val="24"/>
        </w:rPr>
        <w:t>RangeShifter</w:t>
      </w:r>
      <w:proofErr w:type="spellEnd"/>
      <w:r>
        <w:rPr>
          <w:szCs w:val="24"/>
        </w:rPr>
        <w:t xml:space="preserve"> and restart it.</w:t>
      </w:r>
    </w:p>
    <w:p w14:paraId="03CBC922" w14:textId="77777777" w:rsidR="0067520E" w:rsidRPr="00D123FB" w:rsidRDefault="0067520E" w:rsidP="009E434A">
      <w:pPr>
        <w:pStyle w:val="Heading3"/>
        <w:numPr>
          <w:ilvl w:val="2"/>
          <w:numId w:val="14"/>
        </w:numPr>
      </w:pPr>
      <w:bookmarkStart w:id="97" w:name="_Toc54110074"/>
      <w:r w:rsidRPr="00D123FB">
        <w:t xml:space="preserve">Getting </w:t>
      </w:r>
      <w:r>
        <w:t>s</w:t>
      </w:r>
      <w:r w:rsidRPr="00D123FB">
        <w:t>tarted</w:t>
      </w:r>
      <w:bookmarkEnd w:id="97"/>
    </w:p>
    <w:p w14:paraId="3BEFC9DC" w14:textId="77777777" w:rsidR="0067520E" w:rsidRPr="00D123FB" w:rsidRDefault="0067520E" w:rsidP="00C57BF9">
      <w:pPr>
        <w:contextualSpacing/>
        <w:rPr>
          <w:szCs w:val="24"/>
        </w:rPr>
      </w:pPr>
      <w:r w:rsidRPr="00D123FB">
        <w:rPr>
          <w:szCs w:val="24"/>
        </w:rPr>
        <w:t xml:space="preserve">Open </w:t>
      </w:r>
      <w:proofErr w:type="spellStart"/>
      <w:r w:rsidRPr="00D123FB">
        <w:rPr>
          <w:szCs w:val="24"/>
        </w:rPr>
        <w:t>RangeShifter</w:t>
      </w:r>
      <w:proofErr w:type="spellEnd"/>
      <w:r w:rsidRPr="00D123FB">
        <w:rPr>
          <w:szCs w:val="24"/>
        </w:rPr>
        <w:t xml:space="preserve">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proofErr w:type="spellStart"/>
      <w:r w:rsidRPr="00D123FB">
        <w:rPr>
          <w:b/>
          <w:szCs w:val="24"/>
        </w:rPr>
        <w:t>Output_Maps</w:t>
      </w:r>
      <w:proofErr w:type="spellEnd"/>
      <w:r w:rsidRPr="00D123FB">
        <w:rPr>
          <w:b/>
          <w:szCs w:val="24"/>
        </w:rPr>
        <w:t xml:space="preserve">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98" w:name="_Setting_the_landscape"/>
      <w:bookmarkStart w:id="99" w:name="_Toc54110075"/>
      <w:bookmarkEnd w:id="98"/>
      <w:r w:rsidRPr="00D123FB">
        <w:lastRenderedPageBreak/>
        <w:t>Setting the landscape</w:t>
      </w:r>
      <w:bookmarkEnd w:id="99"/>
    </w:p>
    <w:p w14:paraId="6EADAAF8" w14:textId="77777777" w:rsidR="0067520E" w:rsidRPr="00D123FB" w:rsidRDefault="0067520E" w:rsidP="00B35389">
      <w:pPr>
        <w:pStyle w:val="Keepnext"/>
      </w:pPr>
      <w:r w:rsidRPr="00D123FB">
        <w:t xml:space="preserve">From the </w:t>
      </w:r>
      <w:proofErr w:type="gramStart"/>
      <w:r w:rsidRPr="00D123FB">
        <w:t>drop down</w:t>
      </w:r>
      <w:proofErr w:type="gramEnd"/>
      <w:r w:rsidRPr="00D123FB">
        <w:t xml:space="preserve">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 xml:space="preserve">Import </w:t>
      </w:r>
      <w:proofErr w:type="gramStart"/>
      <w:r w:rsidRPr="00D123FB">
        <w:t>raster</w:t>
      </w:r>
      <w:proofErr w:type="gramEnd"/>
    </w:p>
    <w:p w14:paraId="1B77E3FB" w14:textId="77777777" w:rsidR="0067520E" w:rsidRPr="00D123FB" w:rsidRDefault="0067520E" w:rsidP="00C57BF9">
      <w:pPr>
        <w:rPr>
          <w:szCs w:val="24"/>
        </w:rPr>
      </w:pPr>
      <w:r w:rsidRPr="00D123FB">
        <w:rPr>
          <w:szCs w:val="24"/>
        </w:rPr>
        <w:t xml:space="preserve">In this case the model will run on imported maps. </w:t>
      </w:r>
      <w:proofErr w:type="spellStart"/>
      <w:r w:rsidRPr="00D123FB">
        <w:rPr>
          <w:szCs w:val="24"/>
        </w:rPr>
        <w:t>RangeShifter</w:t>
      </w:r>
      <w:proofErr w:type="spellEnd"/>
      <w:r w:rsidRPr="00D123FB">
        <w:rPr>
          <w:szCs w:val="24"/>
        </w:rPr>
        <w:t xml:space="preserve">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xml:space="preserve">). The maps can either be real landscapes or artificial landscapes that have been previously generated with any landscape generator (including the one available in </w:t>
      </w:r>
      <w:proofErr w:type="spellStart"/>
      <w:r w:rsidRPr="00D123FB">
        <w:rPr>
          <w:szCs w:val="24"/>
        </w:rPr>
        <w:t>RangeShifter</w:t>
      </w:r>
      <w:proofErr w:type="spellEnd"/>
      <w:r w:rsidRPr="00D123FB">
        <w:rPr>
          <w:szCs w:val="24"/>
        </w:rPr>
        <w:t>).</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t>
      </w:r>
      <w:proofErr w:type="gramStart"/>
      <w:r w:rsidRPr="00D123FB">
        <w:t>window</w:t>
      </w:r>
      <w:proofErr w:type="gramEnd"/>
      <w:r w:rsidRPr="00D123FB">
        <w:t>.</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w:t>
      </w:r>
      <w:proofErr w:type="gramStart"/>
      <w:r w:rsidRPr="00D123FB">
        <w:t>has to</w:t>
      </w:r>
      <w:proofErr w:type="gramEnd"/>
      <w:r w:rsidRPr="00D123FB">
        <w:t xml:space="preserve">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w:t>
      </w:r>
      <w:proofErr w:type="gramStart"/>
      <w:r w:rsidRPr="00D123FB">
        <w:t>has to</w:t>
      </w:r>
      <w:proofErr w:type="gramEnd"/>
      <w:r w:rsidRPr="00D123FB">
        <w:t xml:space="preserve">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than </w:t>
      </w:r>
      <w:r w:rsidRPr="00D123FB">
        <w:lastRenderedPageBreak/>
        <w:t>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proofErr w:type="spellStart"/>
      <w:r w:rsidRPr="00D123FB">
        <w:rPr>
          <w:i/>
        </w:rPr>
        <w:t>Neovison</w:t>
      </w:r>
      <w:proofErr w:type="spellEnd"/>
      <w:r w:rsidRPr="00D123FB">
        <w:rPr>
          <w:i/>
        </w:rPr>
        <w:t xml:space="preserve">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100" w:name="_Import_raster:_Landscape"/>
      <w:bookmarkStart w:id="101" w:name="_Import_raster:_Model"/>
      <w:bookmarkEnd w:id="100"/>
      <w:bookmarkEnd w:id="101"/>
      <w:r w:rsidRPr="00D123FB">
        <w:t xml:space="preserve">Import raster: </w:t>
      </w:r>
      <w:r>
        <w:t>m</w:t>
      </w:r>
      <w:r w:rsidRPr="00D123FB">
        <w:t xml:space="preserve">odel </w:t>
      </w:r>
      <w:proofErr w:type="gramStart"/>
      <w:r w:rsidRPr="00D123FB">
        <w:t>type</w:t>
      </w:r>
      <w:proofErr w:type="gramEnd"/>
    </w:p>
    <w:p w14:paraId="4EBD45B9"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xml:space="preserve">, </w:t>
      </w:r>
      <w:proofErr w:type="spellStart"/>
      <w:r w:rsidRPr="00D123FB">
        <w:rPr>
          <w:szCs w:val="24"/>
        </w:rPr>
        <w:t>RangeShifter</w:t>
      </w:r>
      <w:proofErr w:type="spellEnd"/>
      <w:r w:rsidRPr="00D123FB">
        <w:rPr>
          <w:szCs w:val="24"/>
        </w:rPr>
        <w:t xml:space="preserve">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102" w:name="_Dynamic_landscapes"/>
      <w:bookmarkEnd w:id="102"/>
      <w:r>
        <w:t>Dynamic</w:t>
      </w:r>
      <w:r w:rsidRPr="00D123FB">
        <w:t xml:space="preserve"> landscapes</w:t>
      </w:r>
    </w:p>
    <w:p w14:paraId="6D99CFEA" w14:textId="77777777" w:rsidR="00BA4B4D" w:rsidRDefault="009E2399" w:rsidP="00BA4B4D">
      <w:pPr>
        <w:rPr>
          <w:szCs w:val="24"/>
        </w:rPr>
      </w:pPr>
      <w:r>
        <w:rPr>
          <w:szCs w:val="24"/>
        </w:rPr>
        <w:t xml:space="preserve">Once a habitat codes or habitat quality landscape has been loaded, an option is provided to specify a dynamic landscape, i.e. one that changes </w:t>
      </w:r>
      <w:proofErr w:type="gramStart"/>
      <w:r>
        <w:rPr>
          <w:szCs w:val="24"/>
        </w:rPr>
        <w:t>during the course of</w:t>
      </w:r>
      <w:proofErr w:type="gramEnd"/>
      <w:r>
        <w:rPr>
          <w:szCs w:val="24"/>
        </w:rPr>
        <w:t xml:space="preserve">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t>Finished</w:t>
      </w:r>
      <w:r w:rsidR="00D4658D">
        <w:rPr>
          <w:szCs w:val="24"/>
        </w:rPr>
        <w:t xml:space="preserve"> button to close the </w:t>
      </w:r>
      <w:r w:rsidR="00D4658D">
        <w:rPr>
          <w:szCs w:val="24"/>
        </w:rPr>
        <w:lastRenderedPageBreak/>
        <w:t xml:space="preserve">window. </w:t>
      </w:r>
      <w:r w:rsidR="00D71131">
        <w:rPr>
          <w:szCs w:val="24"/>
        </w:rPr>
        <w:t xml:space="preserve">The </w:t>
      </w:r>
      <w:r w:rsidR="00D71131" w:rsidRPr="00B71120">
        <w:rPr>
          <w:i/>
          <w:szCs w:val="24"/>
        </w:rPr>
        <w:t>Dynamic Landscape</w:t>
      </w:r>
      <w:r w:rsidR="00D71131">
        <w:rPr>
          <w:szCs w:val="24"/>
        </w:rPr>
        <w:t xml:space="preserve"> button remains </w:t>
      </w:r>
      <w:proofErr w:type="gramStart"/>
      <w:r w:rsidR="00D71131">
        <w:rPr>
          <w:szCs w:val="24"/>
        </w:rPr>
        <w:t>active, and</w:t>
      </w:r>
      <w:proofErr w:type="gramEnd"/>
      <w:r w:rsidR="00D71131">
        <w:rPr>
          <w:szCs w:val="24"/>
        </w:rPr>
        <w:t xml:space="preserve">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w:t>
      </w:r>
      <w:proofErr w:type="spellStart"/>
      <w:r w:rsidR="00D71131">
        <w:rPr>
          <w:szCs w:val="24"/>
        </w:rPr>
        <w:t>RangeShifter</w:t>
      </w:r>
      <w:proofErr w:type="spellEnd"/>
      <w:r w:rsidR="00D71131">
        <w:rPr>
          <w:szCs w:val="24"/>
        </w:rPr>
        <w:t xml:space="preserve"> now searches through all the selected habitat </w:t>
      </w:r>
      <w:proofErr w:type="spellStart"/>
      <w:r w:rsidR="00D71131">
        <w:rPr>
          <w:szCs w:val="24"/>
        </w:rPr>
        <w:t>rasters</w:t>
      </w:r>
      <w:proofErr w:type="spellEnd"/>
      <w:r w:rsidR="00D71131">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t>
      </w:r>
      <w:proofErr w:type="gramStart"/>
      <w:r w:rsidRPr="00D123FB">
        <w:t>window</w:t>
      </w:r>
      <w:proofErr w:type="gramEnd"/>
      <w:r w:rsidRPr="00D123FB">
        <w:t>.</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w:t>
      </w:r>
      <w:proofErr w:type="spellStart"/>
      <w:r w:rsidRPr="00D123FB">
        <w:rPr>
          <w:szCs w:val="24"/>
        </w:rPr>
        <w:t>RangeShifter</w:t>
      </w:r>
      <w:proofErr w:type="spellEnd"/>
      <w:r w:rsidRPr="00D123FB">
        <w:rPr>
          <w:szCs w:val="24"/>
        </w:rPr>
        <w:t xml:space="preserve">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 xml:space="preserve">As an alternative to importing landscape maps, either real or artificial, </w:t>
      </w:r>
      <w:proofErr w:type="spellStart"/>
      <w:r w:rsidRPr="00D123FB">
        <w:t>RangeShifter</w:t>
      </w:r>
      <w:proofErr w:type="spellEnd"/>
      <w:r w:rsidRPr="00D123FB">
        <w:t xml:space="preserve">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 xml:space="preserve">Generate a landscape at each </w:t>
      </w:r>
      <w:proofErr w:type="gramStart"/>
      <w:r w:rsidRPr="00D123FB">
        <w:t>replicate</w:t>
      </w:r>
      <w:proofErr w:type="gramEnd"/>
    </w:p>
    <w:p w14:paraId="42D7507E" w14:textId="77777777" w:rsidR="0067520E" w:rsidRPr="00D123FB" w:rsidRDefault="0067520E" w:rsidP="00AC4209">
      <w:pPr>
        <w:pStyle w:val="Numbered"/>
      </w:pPr>
      <w:r w:rsidRPr="00D123FB">
        <w:t>Generat</w:t>
      </w:r>
      <w:r>
        <w:t xml:space="preserve">e &amp; save a series of </w:t>
      </w:r>
      <w:proofErr w:type="gramStart"/>
      <w:r>
        <w:t>landscapes</w:t>
      </w:r>
      <w:proofErr w:type="gramEnd"/>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t>
      </w:r>
      <w:proofErr w:type="gramStart"/>
      <w:r w:rsidRPr="00D123FB">
        <w:t>window</w:t>
      </w:r>
      <w:proofErr w:type="gramEnd"/>
      <w:r w:rsidRPr="00D123FB">
        <w:t>.</w:t>
      </w:r>
    </w:p>
    <w:p w14:paraId="4A38FCE0" w14:textId="77777777" w:rsidR="0067520E" w:rsidRPr="00D123FB" w:rsidRDefault="0067520E" w:rsidP="00C57BF9">
      <w:pPr>
        <w:pStyle w:val="Heading4"/>
      </w:pPr>
      <w:r w:rsidRPr="00D123FB">
        <w:t xml:space="preserve">Artificial landscapes: </w:t>
      </w:r>
      <w:r>
        <w:t>g</w:t>
      </w:r>
      <w:r w:rsidRPr="00D123FB">
        <w:t xml:space="preserve">enerate a landscape at each </w:t>
      </w:r>
      <w:proofErr w:type="gramStart"/>
      <w:r w:rsidRPr="00D123FB">
        <w:t>replicate</w:t>
      </w:r>
      <w:proofErr w:type="gramEnd"/>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 xml:space="preserve">ave a series of </w:t>
      </w:r>
      <w:proofErr w:type="gramStart"/>
      <w:r w:rsidRPr="00D123FB">
        <w:t>landscapes</w:t>
      </w:r>
      <w:proofErr w:type="gramEnd"/>
    </w:p>
    <w:p w14:paraId="02517136" w14:textId="7EE9D400" w:rsidR="0067520E" w:rsidRDefault="0067520E" w:rsidP="00C57BF9">
      <w:pPr>
        <w:rPr>
          <w:szCs w:val="24"/>
        </w:rPr>
      </w:pPr>
      <w:r w:rsidRPr="00D123FB">
        <w:rPr>
          <w:szCs w:val="24"/>
        </w:rPr>
        <w:t xml:space="preserve">This option allows generation of a series of artificial landscapes, which can be subsequently used within </w:t>
      </w:r>
      <w:proofErr w:type="spellStart"/>
      <w:r w:rsidRPr="00D123FB">
        <w:rPr>
          <w:szCs w:val="24"/>
        </w:rPr>
        <w:t>RangeShifter</w:t>
      </w:r>
      <w:proofErr w:type="spellEnd"/>
      <w:r w:rsidRPr="00D123FB">
        <w:rPr>
          <w:szCs w:val="24"/>
        </w:rPr>
        <w:t xml:space="preserve">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w:t>
      </w:r>
      <w:proofErr w:type="spellStart"/>
      <w:r>
        <w:rPr>
          <w:szCs w:val="24"/>
        </w:rPr>
        <w:t>RangeShifter</w:t>
      </w:r>
      <w:proofErr w:type="spellEnd"/>
      <w:r>
        <w:rPr>
          <w:szCs w:val="24"/>
        </w:rPr>
        <w:t xml:space="preserve">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 xml:space="preserve">of 100 </w:t>
      </w:r>
      <w:proofErr w:type="spellStart"/>
      <w:r>
        <w:rPr>
          <w:szCs w:val="24"/>
        </w:rPr>
        <w:t>rows</w:t>
      </w:r>
      <w:proofErr w:type="spellEnd"/>
      <w:r>
        <w:rPr>
          <w:szCs w:val="24"/>
        </w:rPr>
        <w:t xml:space="preserve">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103" w:name="_Importing_a_species"/>
      <w:bookmarkEnd w:id="103"/>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w:t>
      </w:r>
      <w:proofErr w:type="gramStart"/>
      <w:r>
        <w:rPr>
          <w:szCs w:val="24"/>
        </w:rPr>
        <w:t>Thus</w:t>
      </w:r>
      <w:proofErr w:type="gramEnd"/>
      <w:r>
        <w:rPr>
          <w:szCs w:val="24"/>
        </w:rPr>
        <w:t xml:space="preserve"> they differ from artificial landscapes generated within </w:t>
      </w:r>
      <w:proofErr w:type="spellStart"/>
      <w:r>
        <w:rPr>
          <w:szCs w:val="24"/>
        </w:rPr>
        <w:t>RangeShifter</w:t>
      </w:r>
      <w:proofErr w:type="spellEnd"/>
      <w:r>
        <w:rPr>
          <w:szCs w:val="24"/>
        </w:rPr>
        <w:t xml:space="preserve">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104" w:name="_Toc54110076"/>
      <w:r w:rsidRPr="00D123FB">
        <w:lastRenderedPageBreak/>
        <w:t>Importing a species distribution map</w:t>
      </w:r>
      <w:bookmarkEnd w:id="104"/>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w:t>
      </w:r>
      <w:proofErr w:type="spellStart"/>
      <w:r w:rsidRPr="00D123FB">
        <w:rPr>
          <w:szCs w:val="24"/>
        </w:rPr>
        <w:t>RangeShifter</w:t>
      </w:r>
      <w:proofErr w:type="spellEnd"/>
      <w:r w:rsidRPr="00D123FB">
        <w:rPr>
          <w:szCs w:val="24"/>
        </w:rPr>
        <w:t xml:space="preserve">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105" w:name="_Environmental_gradient_1"/>
      <w:bookmarkStart w:id="106" w:name="_Toc54110077"/>
      <w:bookmarkEnd w:id="105"/>
      <w:r w:rsidRPr="00D123FB">
        <w:t>Environmental gradient</w:t>
      </w:r>
      <w:bookmarkEnd w:id="106"/>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t>
      </w:r>
      <w:proofErr w:type="gramStart"/>
      <w:r w:rsidRPr="00D123FB">
        <w:t>window</w:t>
      </w:r>
      <w:proofErr w:type="gramEnd"/>
      <w:r w:rsidRPr="00D123FB">
        <w:t>.</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xml:space="preserve">. If different stages have different fecundities, the same gradient will be applied to the respective fecundity values, </w:t>
      </w:r>
      <w:proofErr w:type="gramStart"/>
      <w:r w:rsidRPr="00D123FB">
        <w:rPr>
          <w:szCs w:val="24"/>
        </w:rPr>
        <w:t>assuming that</w:t>
      </w:r>
      <w:proofErr w:type="gramEnd"/>
      <w:r w:rsidRPr="00D123FB">
        <w:rPr>
          <w:szCs w:val="24"/>
        </w:rPr>
        <w:t xml:space="preserve">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107" w:name="_Setting_the_species"/>
      <w:bookmarkStart w:id="108" w:name="_Toc54110078"/>
      <w:bookmarkEnd w:id="107"/>
      <w:r w:rsidRPr="00D123FB">
        <w:t xml:space="preserve">Setting the species parameters: </w:t>
      </w:r>
      <w:r>
        <w:t>p</w:t>
      </w:r>
      <w:r w:rsidRPr="00D123FB">
        <w:t>opulation dynamics</w:t>
      </w:r>
      <w:bookmarkEnd w:id="108"/>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 xml:space="preserve">Number of reproductive </w:t>
      </w:r>
      <w:proofErr w:type="gramStart"/>
      <w:r w:rsidRPr="00D123FB">
        <w:rPr>
          <w:i/>
        </w:rPr>
        <w:t>seasons / year</w:t>
      </w:r>
      <w:proofErr w:type="gramEnd"/>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proofErr w:type="spellStart"/>
      <w:r w:rsidRPr="00AC4209">
        <w:rPr>
          <w:i/>
        </w:rPr>
        <w:t>Rmax</w:t>
      </w:r>
      <w:proofErr w:type="spellEnd"/>
      <w:r w:rsidRPr="00D123FB">
        <w:t xml:space="preserve"> and the competition coefficient </w:t>
      </w:r>
      <w:proofErr w:type="spellStart"/>
      <w:proofErr w:type="gramStart"/>
      <w:r w:rsidRPr="00AC4209">
        <w:rPr>
          <w:i/>
        </w:rPr>
        <w:t>b</w:t>
      </w:r>
      <w:r w:rsidRPr="00AC4209">
        <w:rPr>
          <w:i/>
          <w:vertAlign w:val="subscript"/>
        </w:rPr>
        <w:t>c</w:t>
      </w:r>
      <w:proofErr w:type="spellEnd"/>
      <w:proofErr w:type="gramEnd"/>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and the </w:t>
      </w:r>
      <w:r w:rsidRPr="00D123FB">
        <w:rPr>
          <w:i/>
        </w:rPr>
        <w:t xml:space="preserve">proportion of </w:t>
      </w:r>
      <w:proofErr w:type="gramStart"/>
      <w:r w:rsidRPr="00D123FB">
        <w:rPr>
          <w:i/>
        </w:rPr>
        <w:t>males</w:t>
      </w:r>
      <w:proofErr w:type="gramEnd"/>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the </w:t>
      </w:r>
      <w:r w:rsidRPr="00D123FB">
        <w:rPr>
          <w:i/>
        </w:rPr>
        <w:t>proportion of males</w:t>
      </w:r>
      <w:r w:rsidRPr="00D123FB">
        <w:t xml:space="preserve"> and the </w:t>
      </w:r>
      <w:r>
        <w:t>maximum</w:t>
      </w:r>
      <w:r w:rsidRPr="00D123FB">
        <w:t xml:space="preserve"> harem size </w:t>
      </w:r>
      <w:proofErr w:type="gramStart"/>
      <w:r w:rsidRPr="00D123FB">
        <w:rPr>
          <w:i/>
        </w:rPr>
        <w:t>h</w:t>
      </w:r>
      <w:proofErr w:type="gramEnd"/>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proofErr w:type="gramStart"/>
      <w:r w:rsidRPr="007261F2">
        <w:rPr>
          <w:i/>
        </w:rPr>
        <w:t>seasons / year</w:t>
      </w:r>
      <w:proofErr w:type="gramEnd"/>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 xml:space="preserve">proportion of </w:t>
      </w:r>
      <w:proofErr w:type="gramStart"/>
      <w:r w:rsidRPr="007261F2">
        <w:rPr>
          <w:i/>
        </w:rPr>
        <w:t>males</w:t>
      </w:r>
      <w:proofErr w:type="gramEnd"/>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proofErr w:type="gramStart"/>
      <w:r w:rsidRPr="007261F2">
        <w:rPr>
          <w:i/>
        </w:rPr>
        <w:t>h</w:t>
      </w:r>
      <w:proofErr w:type="gramEnd"/>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xml:space="preserve">). The maximum age sets an upper age limit at which </w:t>
      </w:r>
      <w:proofErr w:type="gramStart"/>
      <w:r w:rsidRPr="00D123FB">
        <w:rPr>
          <w:szCs w:val="24"/>
        </w:rPr>
        <w:t>each individual</w:t>
      </w:r>
      <w:proofErr w:type="gramEnd"/>
      <w:r w:rsidRPr="00D123FB">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w:t>
      </w:r>
      <w:proofErr w:type="gramStart"/>
      <w:r w:rsidRPr="00D123FB">
        <w:rPr>
          <w:szCs w:val="24"/>
        </w:rPr>
        <w:t>by definition zero</w:t>
      </w:r>
      <w:proofErr w:type="gramEnd"/>
      <w:r w:rsidRPr="00D123FB">
        <w:rPr>
          <w:szCs w:val="24"/>
        </w:rPr>
        <w:t xml:space="preserve">,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proofErr w:type="spellStart"/>
      <w:r w:rsidRPr="00D123FB">
        <w:t>RangeShifter</w:t>
      </w:r>
      <w:proofErr w:type="spellEnd"/>
      <w:r w:rsidRPr="00D123FB">
        <w:t>,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w:t>
      </w:r>
      <w:proofErr w:type="gramStart"/>
      <w:r w:rsidRPr="00D123FB">
        <w:rPr>
          <w:szCs w:val="24"/>
        </w:rPr>
        <w:t>right hand</w:t>
      </w:r>
      <w:proofErr w:type="gramEnd"/>
      <w:r w:rsidRPr="00D123FB">
        <w:rPr>
          <w:szCs w:val="24"/>
        </w:rPr>
        <w:t xml:space="preserve">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proofErr w:type="spellStart"/>
      <w:r w:rsidRPr="00D123FB">
        <w:rPr>
          <w:i/>
          <w:szCs w:val="24"/>
        </w:rPr>
        <w:t>C</w:t>
      </w:r>
      <w:r w:rsidRPr="00D123FB">
        <w:rPr>
          <w:i/>
          <w:szCs w:val="24"/>
          <w:vertAlign w:val="subscript"/>
        </w:rPr>
        <w:t>γ</w:t>
      </w:r>
      <w:proofErr w:type="spellEnd"/>
      <w:r w:rsidRPr="00D123FB">
        <w:rPr>
          <w:szCs w:val="24"/>
        </w:rPr>
        <w:t xml:space="preserve"> and </w:t>
      </w:r>
      <w:proofErr w:type="spellStart"/>
      <w:r w:rsidRPr="00D123FB">
        <w:rPr>
          <w:i/>
          <w:szCs w:val="24"/>
        </w:rPr>
        <w:t>C</w:t>
      </w:r>
      <w:r w:rsidRPr="00D123FB">
        <w:rPr>
          <w:i/>
          <w:szCs w:val="24"/>
          <w:vertAlign w:val="subscript"/>
        </w:rPr>
        <w:t>σ</w:t>
      </w:r>
      <w:proofErr w:type="spellEnd"/>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w:t>
      </w:r>
      <w:proofErr w:type="gramStart"/>
      <w:r w:rsidRPr="00D123FB">
        <w:rPr>
          <w:szCs w:val="24"/>
        </w:rPr>
        <w:t>have to</w:t>
      </w:r>
      <w:proofErr w:type="gramEnd"/>
      <w:r w:rsidRPr="00D123FB">
        <w:rPr>
          <w:szCs w:val="24"/>
        </w:rPr>
        <w:t xml:space="preserve"> be filled in with the stages’ weights </w:t>
      </w:r>
      <w:proofErr w:type="spellStart"/>
      <w:r w:rsidRPr="00D123FB">
        <w:rPr>
          <w:i/>
          <w:szCs w:val="24"/>
        </w:rPr>
        <w:t>ω</w:t>
      </w:r>
      <w:r w:rsidRPr="00D123FB">
        <w:rPr>
          <w:i/>
          <w:szCs w:val="24"/>
          <w:vertAlign w:val="subscript"/>
        </w:rPr>
        <w:t>ij</w:t>
      </w:r>
      <w:proofErr w:type="spellEnd"/>
      <w:r w:rsidRPr="00D123FB">
        <w:rPr>
          <w:szCs w:val="24"/>
        </w:rPr>
        <w:t xml:space="preserve">, i.e. the effect of density of stage </w:t>
      </w:r>
      <w:r w:rsidRPr="00D123FB">
        <w:rPr>
          <w:i/>
          <w:szCs w:val="24"/>
        </w:rPr>
        <w:t>j</w:t>
      </w:r>
      <w:r w:rsidRPr="00D123FB">
        <w:rPr>
          <w:szCs w:val="24"/>
        </w:rPr>
        <w:t xml:space="preserve"> on the demographic parameters of stage </w:t>
      </w:r>
      <w:proofErr w:type="spellStart"/>
      <w:r w:rsidRPr="00D123FB">
        <w:rPr>
          <w:i/>
          <w:szCs w:val="24"/>
        </w:rPr>
        <w:t>i</w:t>
      </w:r>
      <w:proofErr w:type="spellEnd"/>
      <w:r w:rsidRPr="00D123FB">
        <w:rPr>
          <w:szCs w:val="24"/>
        </w:rPr>
        <w:t xml:space="preserve">. A value of zero means that stage </w:t>
      </w:r>
      <w:proofErr w:type="spellStart"/>
      <w:r w:rsidRPr="00D123FB">
        <w:rPr>
          <w:i/>
          <w:szCs w:val="24"/>
        </w:rPr>
        <w:t>i</w:t>
      </w:r>
      <w:proofErr w:type="spellEnd"/>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 xml:space="preserve">s in (b) and (c) </w:t>
      </w:r>
      <w:proofErr w:type="gramStart"/>
      <w:r>
        <w:t>reproduce</w:t>
      </w:r>
      <w:r w:rsidRPr="00D123FB">
        <w:t xml:space="preserve"> ,</w:t>
      </w:r>
      <w:proofErr w:type="gramEnd"/>
      <w:r w:rsidRPr="00D123FB">
        <w:t xml:space="preserve">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proofErr w:type="spellStart"/>
      <w:r w:rsidRPr="00D123FB">
        <w:rPr>
          <w:i/>
        </w:rPr>
        <w:t>ω</w:t>
      </w:r>
      <w:r w:rsidRPr="00D123FB">
        <w:rPr>
          <w:i/>
          <w:vertAlign w:val="subscript"/>
        </w:rPr>
        <w:t>ij</w:t>
      </w:r>
      <w:proofErr w:type="spellEnd"/>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 xml:space="preserve">stage-structured model that applies the Maynard-Smith and Slatkin function, two parameters determine the nature of density-dependence, </w:t>
      </w:r>
      <w:proofErr w:type="spellStart"/>
      <w:r w:rsidRPr="00D123FB">
        <w:rPr>
          <w:i/>
          <w:szCs w:val="24"/>
        </w:rPr>
        <w:t>b</w:t>
      </w:r>
      <w:r w:rsidRPr="00D123FB">
        <w:rPr>
          <w:i/>
          <w:szCs w:val="24"/>
          <w:vertAlign w:val="subscript"/>
        </w:rPr>
        <w:t>c</w:t>
      </w:r>
      <w:proofErr w:type="spellEnd"/>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lastRenderedPageBreak/>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 xml:space="preserve">100/ha. A cell with 30% cover of </w:t>
      </w:r>
      <w:proofErr w:type="gramStart"/>
      <w:r w:rsidRPr="00D123FB">
        <w:t>habitat</w:t>
      </w:r>
      <w:proofErr w:type="gramEnd"/>
      <w:r w:rsidRPr="00D123FB">
        <w:t xml:space="preserve">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 xml:space="preserve">dependence can have a major influence on the outcomes of a model. </w:t>
      </w:r>
      <w:proofErr w:type="gramStart"/>
      <w:r w:rsidRPr="007378D7">
        <w:rPr>
          <w:szCs w:val="24"/>
        </w:rPr>
        <w:t>Thus</w:t>
      </w:r>
      <w:proofErr w:type="gramEnd"/>
      <w:r w:rsidRPr="007378D7">
        <w:rPr>
          <w:szCs w:val="24"/>
        </w:rPr>
        <w:t xml:space="preserve">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w:t>
      </w:r>
      <w:proofErr w:type="gramStart"/>
      <w:r w:rsidRPr="007378D7">
        <w:rPr>
          <w:szCs w:val="24"/>
        </w:rPr>
        <w:t>case</w:t>
      </w:r>
      <w:proofErr w:type="gramEnd"/>
      <w:r w:rsidRPr="007378D7">
        <w:rPr>
          <w:szCs w:val="24"/>
        </w:rPr>
        <w:t xml:space="preserv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lastRenderedPageBreak/>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7378D7">
        <w:rPr>
          <w:szCs w:val="24"/>
        </w:rPr>
        <w:t>particular v</w:t>
      </w:r>
      <w:r>
        <w:rPr>
          <w:szCs w:val="24"/>
        </w:rPr>
        <w:t>alues</w:t>
      </w:r>
      <w:proofErr w:type="gramEnd"/>
      <w:r>
        <w:rPr>
          <w:szCs w:val="24"/>
        </w:rPr>
        <w:t xml:space="preserve"> selected is ascertained.</w:t>
      </w:r>
    </w:p>
    <w:p w14:paraId="52A2D999" w14:textId="77777777" w:rsidR="0067520E" w:rsidRPr="00D123FB" w:rsidRDefault="0067520E" w:rsidP="009E434A">
      <w:pPr>
        <w:pStyle w:val="Heading3"/>
        <w:numPr>
          <w:ilvl w:val="2"/>
          <w:numId w:val="14"/>
        </w:numPr>
      </w:pPr>
      <w:bookmarkStart w:id="109" w:name="_Setting_the_species_1"/>
      <w:bookmarkStart w:id="110" w:name="_Toc54110079"/>
      <w:bookmarkEnd w:id="109"/>
      <w:r>
        <w:t>Setting the species</w:t>
      </w:r>
      <w:r w:rsidRPr="00D123FB">
        <w:t xml:space="preserve"> parameters: </w:t>
      </w:r>
      <w:r>
        <w:t>d</w:t>
      </w:r>
      <w:r w:rsidRPr="00D123FB">
        <w:t>ispersal</w:t>
      </w:r>
      <w:bookmarkEnd w:id="110"/>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t>
      </w:r>
      <w:proofErr w:type="gramStart"/>
      <w:r>
        <w:t>will</w:t>
      </w:r>
      <w:proofErr w:type="gramEnd"/>
      <w:r>
        <w:t xml:space="preserve">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proofErr w:type="gramStart"/>
      <w:r w:rsidRPr="00D123FB">
        <w:rPr>
          <w:i/>
        </w:rPr>
        <w:t>β</w:t>
      </w:r>
      <w:proofErr w:type="gramEnd"/>
    </w:p>
    <w:p w14:paraId="65D26030" w14:textId="77777777" w:rsidR="0067520E" w:rsidRPr="00D123FB" w:rsidRDefault="0067520E" w:rsidP="00C57BF9">
      <w:pPr>
        <w:rPr>
          <w:szCs w:val="24"/>
        </w:rPr>
      </w:pPr>
      <w:r w:rsidRPr="00D123FB">
        <w:rPr>
          <w:i/>
          <w:szCs w:val="24"/>
        </w:rPr>
        <w:lastRenderedPageBreak/>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 xml:space="preserve">Stage </w:t>
      </w:r>
      <w:proofErr w:type="gramStart"/>
      <w:r w:rsidRPr="00D123FB">
        <w:rPr>
          <w:i/>
          <w:szCs w:val="24"/>
        </w:rPr>
        <w:t>dependent</w:t>
      </w:r>
      <w:r w:rsidRPr="00D123FB">
        <w:rPr>
          <w:szCs w:val="24"/>
        </w:rPr>
        <w:t>, and</w:t>
      </w:r>
      <w:proofErr w:type="gramEnd"/>
      <w:r w:rsidRPr="00D123FB">
        <w:rPr>
          <w:szCs w:val="24"/>
        </w:rPr>
        <w:t xml:space="preserve">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D123FB">
        <w:rPr>
          <w:szCs w:val="24"/>
        </w:rPr>
        <w:t>density-dependent</w:t>
      </w:r>
      <w:proofErr w:type="gramEnd"/>
      <w:r w:rsidRPr="00D123FB">
        <w:rPr>
          <w:szCs w:val="24"/>
        </w:rPr>
        <w: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xml:space="preserve">) this has been achieved both with </w:t>
      </w:r>
      <w:proofErr w:type="spellStart"/>
      <w:r w:rsidRPr="00D123FB">
        <w:rPr>
          <w:szCs w:val="24"/>
        </w:rPr>
        <w:t>RangeShifter</w:t>
      </w:r>
      <w:proofErr w:type="spellEnd"/>
      <w:r w:rsidRPr="00D123FB">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 xml:space="preserve">Example of sex- and stage-specific density-dependent emigration where only males </w:t>
      </w:r>
      <w:proofErr w:type="gramStart"/>
      <w:r w:rsidRPr="00D123FB">
        <w:t>emigrate</w:t>
      </w:r>
      <w:proofErr w:type="gramEnd"/>
      <w:r w:rsidRPr="00D123FB">
        <w:t xml:space="preserv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w:t>
      </w:r>
      <w:proofErr w:type="gramStart"/>
      <w:r w:rsidRPr="00D123FB">
        <w:t>Each individual</w:t>
      </w:r>
      <w:proofErr w:type="gramEnd"/>
      <w:r w:rsidRPr="00D123FB">
        <w:t xml:space="preserve">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lastRenderedPageBreak/>
        <w:t>Inter-individual variability</w:t>
      </w:r>
      <w:r w:rsidRPr="00910641">
        <w:t xml:space="preserve">. Emigration parameters can be set to vary between individuals by checking the box </w:t>
      </w:r>
      <w:r w:rsidRPr="00910641">
        <w:rPr>
          <w:i/>
        </w:rPr>
        <w:t>Individual variability</w:t>
      </w:r>
      <w:r w:rsidRPr="00910641">
        <w:t xml:space="preserve">, in which case </w:t>
      </w:r>
      <w:proofErr w:type="gramStart"/>
      <w:r w:rsidRPr="00910641">
        <w:t>each individual</w:t>
      </w:r>
      <w:proofErr w:type="gramEnd"/>
      <w:r w:rsidRPr="00910641">
        <w:t xml:space="preserve">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proofErr w:type="spellStart"/>
      <w:proofErr w:type="gramStart"/>
      <w:r w:rsidRPr="00C3051D">
        <w:rPr>
          <w:i/>
        </w:rPr>
        <w:t>mean</w:t>
      </w:r>
      <w:r w:rsidRPr="00910641">
        <w:t>,</w:t>
      </w:r>
      <w:r w:rsidRPr="00C3051D">
        <w:rPr>
          <w:i/>
        </w:rPr>
        <w:t>s.d</w:t>
      </w:r>
      <w:proofErr w:type="spellEnd"/>
      <w:r w:rsidRPr="00C3051D">
        <w:rPr>
          <w:i/>
        </w:rPr>
        <w:t>.</w:t>
      </w:r>
      <w:proofErr w:type="gramEnd"/>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(Figure 3.</w:t>
      </w:r>
      <w:proofErr w:type="gramStart"/>
      <w:r w:rsidRPr="00910641">
        <w:t>16b, and</w:t>
      </w:r>
      <w:proofErr w:type="gramEnd"/>
      <w:r w:rsidRPr="00910641">
        <w:t xml:space="preserve">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w:t>
      </w:r>
      <w:proofErr w:type="spellStart"/>
      <w:r w:rsidRPr="00910641">
        <w:t>s.d.</w:t>
      </w:r>
      <w:proofErr w:type="spellEnd"/>
      <w:r w:rsidRPr="00910641">
        <w:t xml:space="preserve">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xml:space="preserve">. The initial individual traits will </w:t>
      </w:r>
      <w:proofErr w:type="gramStart"/>
      <w:r w:rsidRPr="00910641">
        <w:t>sampled independently as above</w:t>
      </w:r>
      <w:proofErr w:type="gramEnd"/>
      <w:r w:rsidRPr="00910641">
        <w:t>.</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w:t>
      </w:r>
      <w:proofErr w:type="spellStart"/>
      <w:r w:rsidRPr="00D123FB">
        <w:rPr>
          <w:szCs w:val="24"/>
        </w:rPr>
        <w:t>RangeShifter</w:t>
      </w:r>
      <w:proofErr w:type="spellEnd"/>
      <w:r w:rsidRPr="00D123FB">
        <w:rPr>
          <w:szCs w:val="24"/>
        </w:rPr>
        <w:t xml:space="preserve">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w:t>
      </w:r>
      <w:proofErr w:type="gramStart"/>
      <w:r w:rsidRPr="00D123FB">
        <w:rPr>
          <w:szCs w:val="24"/>
        </w:rPr>
        <w:t>therefore</w:t>
      </w:r>
      <w:proofErr w:type="gramEnd"/>
      <w:r w:rsidRPr="00D123FB">
        <w:rPr>
          <w:szCs w:val="24"/>
        </w:rPr>
        <w:t xml:space="preserv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111" w:author="Palmer, Steve [2]" w:date="2020-11-01T09:57:00Z">
        <w:r w:rsidDel="00F62F9C">
          <w:rPr>
            <w:szCs w:val="24"/>
          </w:rPr>
          <w:delText xml:space="preserve">transience </w:delText>
        </w:r>
      </w:del>
      <w:ins w:id="112" w:author="Palmer, Steve [2]"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w:t>
      </w:r>
      <w:proofErr w:type="gramStart"/>
      <w:r w:rsidRPr="00D123FB">
        <w:rPr>
          <w:szCs w:val="24"/>
        </w:rPr>
        <w:t>kernel</w:t>
      </w:r>
      <w:proofErr w:type="gramEnd"/>
      <w:r w:rsidRPr="00D123FB">
        <w:rPr>
          <w:szCs w:val="24"/>
        </w:rPr>
        <w:t xml:space="preserve">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 xml:space="preserve">Negative </w:t>
      </w:r>
      <w:proofErr w:type="gramStart"/>
      <w:r w:rsidRPr="00C3051D">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 xml:space="preserve">Double negative </w:t>
      </w:r>
      <w:proofErr w:type="gramStart"/>
      <w:r w:rsidRPr="00D123FB">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of individuals </w:t>
      </w:r>
      <w:r w:rsidRPr="00D123FB">
        <w:rPr>
          <w:szCs w:val="24"/>
        </w:rPr>
        <w:lastRenderedPageBreak/>
        <w:t>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w:t>
      </w:r>
      <w:proofErr w:type="spellStart"/>
      <w:r w:rsidRPr="00D123FB">
        <w:rPr>
          <w:szCs w:val="24"/>
        </w:rPr>
        <w:t>RangeShifter</w:t>
      </w:r>
      <w:proofErr w:type="spellEnd"/>
      <w:r w:rsidRPr="00D123FB">
        <w:rPr>
          <w:szCs w:val="24"/>
        </w:rPr>
        <w:t xml:space="preserve">: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113" w:name="_Stochastic_Movement_Simulator,_1"/>
      <w:bookmarkEnd w:id="113"/>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 xml:space="preserve">19). This version of </w:t>
      </w:r>
      <w:proofErr w:type="spellStart"/>
      <w:r w:rsidRPr="00CA4552">
        <w:rPr>
          <w:szCs w:val="24"/>
        </w:rPr>
        <w:t>RangeShifter</w:t>
      </w:r>
      <w:proofErr w:type="spellEnd"/>
      <w:r w:rsidRPr="00CA4552">
        <w:rPr>
          <w:szCs w:val="24"/>
        </w:rPr>
        <w:t xml:space="preserve">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xml:space="preserve">, in which case </w:t>
      </w:r>
      <w:proofErr w:type="gramStart"/>
      <w:r w:rsidRPr="0013792C">
        <w:t>each individual</w:t>
      </w:r>
      <w:proofErr w:type="gramEnd"/>
      <w:r w:rsidRPr="0013792C">
        <w:t xml:space="preserve">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 xml:space="preserve">alk, </w:t>
      </w:r>
      <w:proofErr w:type="gramStart"/>
      <w:r w:rsidRPr="00D123FB">
        <w:t>CRW</w:t>
      </w:r>
      <w:proofErr w:type="gramEnd"/>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 xml:space="preserve">Action after deciding not to </w:t>
      </w:r>
      <w:proofErr w:type="gramStart"/>
      <w:r>
        <w:t>settle</w:t>
      </w:r>
      <w:proofErr w:type="gramEnd"/>
    </w:p>
    <w:p w14:paraId="66B5AB16" w14:textId="3D62A95A" w:rsidR="008D38C5" w:rsidRDefault="008D38C5" w:rsidP="008D38C5">
      <w:pPr>
        <w:rPr>
          <w:szCs w:val="24"/>
        </w:rPr>
      </w:pPr>
      <w:r>
        <w:rPr>
          <w:szCs w:val="24"/>
        </w:rPr>
        <w:t xml:space="preserve">A new feature in </w:t>
      </w:r>
      <w:proofErr w:type="spellStart"/>
      <w:r>
        <w:rPr>
          <w:szCs w:val="24"/>
        </w:rPr>
        <w:t>RangeShifter</w:t>
      </w:r>
      <w:proofErr w:type="spellEnd"/>
      <w:r>
        <w:rPr>
          <w:szCs w:val="24"/>
        </w:rPr>
        <w:t xml:space="preserve"> v2.0 is the </w:t>
      </w:r>
      <w:r w:rsidRPr="008D38C5">
        <w:rPr>
          <w:i/>
          <w:szCs w:val="24"/>
        </w:rPr>
        <w:t>Straighten path after decision not to settle</w:t>
      </w:r>
      <w:r>
        <w:rPr>
          <w:szCs w:val="24"/>
        </w:rPr>
        <w:t xml:space="preserve"> </w:t>
      </w:r>
      <w:proofErr w:type="gramStart"/>
      <w:r>
        <w:rPr>
          <w:szCs w:val="24"/>
        </w:rPr>
        <w:t>check-box</w:t>
      </w:r>
      <w:proofErr w:type="gramEnd"/>
      <w:r>
        <w:rPr>
          <w:szCs w:val="24"/>
        </w:rPr>
        <w:t xml:space="preserve">,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w:t>
      </w:r>
      <w:proofErr w:type="gramStart"/>
      <w:r w:rsidR="00955037">
        <w:rPr>
          <w:szCs w:val="24"/>
        </w:rPr>
        <w:t>GUI</w:t>
      </w:r>
      <w:proofErr w:type="gramEnd"/>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w:t>
      </w:r>
      <w:proofErr w:type="gramStart"/>
      <w:r>
        <w:rPr>
          <w:szCs w:val="24"/>
        </w:rPr>
        <w:t>model</w:t>
      </w:r>
      <w:proofErr w:type="gramEnd"/>
      <w:r>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xml:space="preserve">, although care must be taken that individuals do not become trapped in patches surrounded by very </w:t>
      </w:r>
      <w:proofErr w:type="gramStart"/>
      <w:r>
        <w:rPr>
          <w:szCs w:val="24"/>
        </w:rPr>
        <w:t>high cost</w:t>
      </w:r>
      <w:proofErr w:type="gramEnd"/>
      <w:r>
        <w:rPr>
          <w:szCs w:val="24"/>
        </w:rPr>
        <w:t xml:space="preserve">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w:t>
      </w:r>
      <w:proofErr w:type="spellStart"/>
      <w:r w:rsidRPr="00D123FB">
        <w:rPr>
          <w:szCs w:val="24"/>
        </w:rPr>
        <w:t>RangeShifter</w:t>
      </w:r>
      <w:proofErr w:type="spellEnd"/>
      <w:r w:rsidRPr="00D123FB">
        <w:rPr>
          <w:szCs w:val="24"/>
        </w:rPr>
        <w:t xml:space="preserve">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D123FB">
        <w:t>suitable</w:t>
      </w:r>
      <w:proofErr w:type="gramEnd"/>
      <w:r w:rsidRPr="00D123FB">
        <w:t xml:space="preserv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xml:space="preserve">. Possible only in the case of stage-structured models. The individual stays in dispersal </w:t>
      </w:r>
      <w:proofErr w:type="gramStart"/>
      <w:r w:rsidR="0067520E" w:rsidRPr="00D123FB">
        <w:t>mode, and</w:t>
      </w:r>
      <w:proofErr w:type="gramEnd"/>
      <w:r w:rsidR="0067520E" w:rsidRPr="00D123FB">
        <w:t xml:space="preserve">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case </w:t>
      </w:r>
      <w:r w:rsidR="0067520E" w:rsidRPr="00D123FB">
        <w:lastRenderedPageBreak/>
        <w:t>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w:t>
      </w:r>
      <w:proofErr w:type="gramStart"/>
      <w:r w:rsidRPr="00D123FB">
        <w:rPr>
          <w:szCs w:val="24"/>
        </w:rPr>
        <w:t>particular mating</w:t>
      </w:r>
      <w:proofErr w:type="gramEnd"/>
      <w:r w:rsidRPr="00D123FB">
        <w:rPr>
          <w:szCs w:val="24"/>
        </w:rPr>
        <w:t xml:space="preserve">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w:t>
      </w:r>
      <w:proofErr w:type="gramStart"/>
      <w:r w:rsidRPr="00D123FB">
        <w:rPr>
          <w:szCs w:val="24"/>
        </w:rPr>
        <w:t>has to</w:t>
      </w:r>
      <w:proofErr w:type="gramEnd"/>
      <w:r w:rsidRPr="00D123FB">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w:t>
      </w:r>
      <w:proofErr w:type="gramStart"/>
      <w:r w:rsidRPr="00D123FB">
        <w:rPr>
          <w:szCs w:val="24"/>
        </w:rPr>
        <w:t>parameter</w:t>
      </w:r>
      <w:proofErr w:type="gramEnd"/>
      <w:r w:rsidRPr="00D123FB">
        <w:rPr>
          <w:szCs w:val="24"/>
        </w:rPr>
        <w:t xml:space="preserve">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w:t>
      </w:r>
      <w:proofErr w:type="gramStart"/>
      <w:r w:rsidRPr="00D123FB">
        <w:rPr>
          <w:szCs w:val="24"/>
        </w:rPr>
        <w:t xml:space="preserve">settlement, </w:t>
      </w:r>
      <w:r>
        <w:rPr>
          <w:szCs w:val="24"/>
        </w:rPr>
        <w:t>and</w:t>
      </w:r>
      <w:proofErr w:type="gramEnd"/>
      <w:r>
        <w:rPr>
          <w:szCs w:val="24"/>
        </w:rPr>
        <w:t xml:space="preserve"> are displayed only if there is density dependence without individual variability.</w:t>
      </w:r>
    </w:p>
    <w:p w14:paraId="40259271" w14:textId="77777777" w:rsidR="0067520E" w:rsidRDefault="0067520E" w:rsidP="009E434A">
      <w:pPr>
        <w:pStyle w:val="Heading3"/>
        <w:numPr>
          <w:ilvl w:val="2"/>
          <w:numId w:val="14"/>
        </w:numPr>
      </w:pPr>
      <w:bookmarkStart w:id="114" w:name="_Setting_the_genetics"/>
      <w:bookmarkStart w:id="115" w:name="_Toc54110080"/>
      <w:bookmarkEnd w:id="114"/>
      <w:r>
        <w:t>Setting the genetics parameters</w:t>
      </w:r>
      <w:bookmarkEnd w:id="115"/>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lastRenderedPageBreak/>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w:t>
      </w:r>
      <w:proofErr w:type="spellStart"/>
      <w:r w:rsidRPr="00F96926">
        <w:rPr>
          <w:i/>
          <w:szCs w:val="24"/>
        </w:rPr>
        <w:t>s.d.</w:t>
      </w:r>
      <w:proofErr w:type="spellEnd"/>
      <w:r>
        <w:rPr>
          <w:szCs w:val="24"/>
        </w:rPr>
        <w:t xml:space="preserve"> and the </w:t>
      </w:r>
      <w:r w:rsidRPr="00F96926">
        <w:rPr>
          <w:i/>
          <w:szCs w:val="24"/>
        </w:rPr>
        <w:t>Mutation </w:t>
      </w:r>
      <w:proofErr w:type="spellStart"/>
      <w:r w:rsidRPr="00F96926">
        <w:rPr>
          <w:i/>
          <w:szCs w:val="24"/>
        </w:rPr>
        <w:t>s.d.</w:t>
      </w:r>
      <w:proofErr w:type="spellEnd"/>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xml:space="preserve">). A close approximation to the variable trait implementation of </w:t>
      </w:r>
      <w:proofErr w:type="spellStart"/>
      <w:r>
        <w:rPr>
          <w:szCs w:val="24"/>
        </w:rPr>
        <w:t>RangeShifter</w:t>
      </w:r>
      <w:proofErr w:type="spellEnd"/>
      <w:r>
        <w:rPr>
          <w:szCs w:val="24"/>
        </w:rPr>
        <w:t xml:space="preserve"> v1 may be specified by setting one locus per chromosome, crossover probability to zero and the initial allele </w:t>
      </w:r>
      <w:proofErr w:type="spellStart"/>
      <w:r>
        <w:rPr>
          <w:szCs w:val="24"/>
        </w:rPr>
        <w:t>s.d.</w:t>
      </w:r>
      <w:proofErr w:type="spellEnd"/>
      <w:r>
        <w:rPr>
          <w:szCs w:val="24"/>
        </w:rPr>
        <w:t xml:space="preserve">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proofErr w:type="spellStart"/>
      <w:r w:rsidRPr="0010206E">
        <w:rPr>
          <w:i/>
          <w:szCs w:val="24"/>
        </w:rPr>
        <w:t>NChromosomes</w:t>
      </w:r>
      <w:proofErr w:type="spellEnd"/>
      <w:r>
        <w:rPr>
          <w:szCs w:val="24"/>
        </w:rPr>
        <w:t xml:space="preserve"> followed by a single integer giving the number of chromosomes in the genome, which does not have to match the number of </w:t>
      </w:r>
      <w:proofErr w:type="gramStart"/>
      <w:r>
        <w:rPr>
          <w:szCs w:val="24"/>
        </w:rPr>
        <w:t>traits;</w:t>
      </w:r>
      <w:proofErr w:type="gramEnd"/>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proofErr w:type="spellStart"/>
      <w:r w:rsidRPr="0010206E">
        <w:rPr>
          <w:i/>
          <w:szCs w:val="24"/>
        </w:rPr>
        <w:t>NLoci</w:t>
      </w:r>
      <w:proofErr w:type="spellEnd"/>
      <w:r>
        <w:rPr>
          <w:szCs w:val="24"/>
        </w:rPr>
        <w:t xml:space="preserve"> followed by a list of integers equal to the number of chromosomes, which specify the number of loci on each </w:t>
      </w:r>
      <w:proofErr w:type="gramStart"/>
      <w:r>
        <w:rPr>
          <w:szCs w:val="24"/>
        </w:rPr>
        <w:t>chromosome;</w:t>
      </w:r>
      <w:proofErr w:type="gramEnd"/>
    </w:p>
    <w:p w14:paraId="73951E63" w14:textId="77777777" w:rsidR="0067520E" w:rsidRDefault="0067520E" w:rsidP="008D38CB">
      <w:pPr>
        <w:spacing w:after="120"/>
        <w:ind w:left="360"/>
        <w:rPr>
          <w:szCs w:val="24"/>
        </w:rPr>
      </w:pPr>
      <w:r w:rsidRPr="0084079B">
        <w:rPr>
          <w:i/>
          <w:szCs w:val="24"/>
        </w:rPr>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proofErr w:type="spellStart"/>
      <w:r w:rsidRPr="0010206E">
        <w:rPr>
          <w:i/>
          <w:szCs w:val="24"/>
        </w:rPr>
        <w:t>NLoci</w:t>
      </w:r>
      <w:proofErr w:type="spellEnd"/>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lastRenderedPageBreak/>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116" w:name="_Setting_the_simulation"/>
      <w:bookmarkStart w:id="117" w:name="_Toc54110081"/>
      <w:bookmarkEnd w:id="116"/>
      <w:r w:rsidRPr="00D123FB">
        <w:t>Setting the simulation parameters</w:t>
      </w:r>
      <w:bookmarkEnd w:id="117"/>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w:t>
      </w:r>
      <w:proofErr w:type="gramStart"/>
      <w:r w:rsidRPr="00D123FB">
        <w:rPr>
          <w:szCs w:val="24"/>
        </w:rPr>
        <w:t>regarding:</w:t>
      </w:r>
      <w:proofErr w:type="gramEnd"/>
      <w:r w:rsidRPr="00D123FB">
        <w:rPr>
          <w:szCs w:val="24"/>
        </w:rPr>
        <w:t xml:space="preserve">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xml:space="preserve">. This number defines the identity of the </w:t>
      </w:r>
      <w:proofErr w:type="gramStart"/>
      <w:r w:rsidRPr="00AE27D5">
        <w:t>simulation</w:t>
      </w:r>
      <w:proofErr w:type="gramEnd"/>
      <w:r w:rsidRPr="00AE27D5">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w:t>
      </w:r>
      <w:proofErr w:type="spellStart"/>
      <w:r w:rsidRPr="00AE27D5">
        <w:t>RangeShifter</w:t>
      </w:r>
      <w:proofErr w:type="spellEnd"/>
      <w:r w:rsidRPr="00AE27D5">
        <w:t xml:space="preserve"> v1), in which case it is regarded as having emigrated from the system or died. </w:t>
      </w:r>
    </w:p>
    <w:p w14:paraId="47AC5BA9" w14:textId="77777777" w:rsidR="0067520E" w:rsidRPr="00D123FB" w:rsidRDefault="0067520E" w:rsidP="00C57BF9">
      <w:pPr>
        <w:pStyle w:val="Heading4"/>
      </w:pPr>
      <w:bookmarkStart w:id="118" w:name="_Initialisation_rules"/>
      <w:bookmarkEnd w:id="118"/>
      <w:r>
        <w:lastRenderedPageBreak/>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119" w:author="Palmer, Steve [2]" w:date="2020-11-01T10:02:00Z">
        <w:r w:rsidR="0067520E" w:rsidRPr="00D123FB" w:rsidDel="00F62F9C">
          <w:delText xml:space="preserve">three </w:delText>
        </w:r>
      </w:del>
      <w:ins w:id="120" w:author="Palmer, Steve [2]"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w:t>
      </w:r>
      <w:proofErr w:type="gramStart"/>
      <w:r>
        <w:rPr>
          <w:i/>
        </w:rPr>
        <w:t>individuals</w:t>
      </w:r>
      <w:proofErr w:type="gramEnd"/>
      <w:r>
        <w:rPr>
          <w:i/>
        </w:rPr>
        <w:t>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xml:space="preserve">. The cell/patch will be saturated at </w:t>
      </w:r>
      <w:proofErr w:type="gramStart"/>
      <w:r w:rsidRPr="00D123FB">
        <w:t>its</w:t>
      </w:r>
      <w:proofErr w:type="gramEnd"/>
      <w:r w:rsidRPr="00D123FB">
        <w:t xml:space="preserve">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proofErr w:type="gramStart"/>
      <w:r w:rsidRPr="00D123FB">
        <w:t>its</w:t>
      </w:r>
      <w:proofErr w:type="gramEnd"/>
      <w:r w:rsidRPr="00D123FB">
        <w:t xml:space="preserve"> carrying capacity</w:t>
      </w:r>
      <w:r>
        <w:t>.</w:t>
      </w:r>
    </w:p>
    <w:p w14:paraId="665076E4" w14:textId="77777777" w:rsidR="0067520E" w:rsidRPr="00D123FB" w:rsidRDefault="0067520E" w:rsidP="008D38CB">
      <w:pPr>
        <w:pStyle w:val="Numbered"/>
      </w:pPr>
      <w:r w:rsidRPr="00D123FB">
        <w:rPr>
          <w:i/>
        </w:rPr>
        <w:lastRenderedPageBreak/>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at </w:t>
      </w:r>
      <w:proofErr w:type="gramStart"/>
      <w:r w:rsidRPr="00D123FB">
        <w:rPr>
          <w:szCs w:val="24"/>
        </w:rPr>
        <w:t>its</w:t>
      </w:r>
      <w:proofErr w:type="gramEnd"/>
      <w:r w:rsidRPr="00D123FB">
        <w:rPr>
          <w:szCs w:val="24"/>
        </w:rPr>
        <w:t xml:space="preserve">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w:t>
      </w:r>
      <w:proofErr w:type="spellStart"/>
      <w:r>
        <w:rPr>
          <w:szCs w:val="24"/>
        </w:rPr>
        <w:t>i</w:t>
      </w:r>
      <w:proofErr w:type="spellEnd"/>
      <w:r>
        <w:rPr>
          <w:szCs w:val="24"/>
        </w:rPr>
        <w:t>)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121" w:name="_Free_initialization"/>
      <w:bookmarkEnd w:id="121"/>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lastRenderedPageBreak/>
        <w:t xml:space="preserve">A further option, </w:t>
      </w:r>
      <w:proofErr w:type="gramStart"/>
      <w:r w:rsidRPr="009C0EE9">
        <w:rPr>
          <w:i/>
        </w:rPr>
        <w:t>Restrict</w:t>
      </w:r>
      <w:proofErr w:type="gramEnd"/>
      <w:r w:rsidRPr="009C0EE9">
        <w:rPr>
          <w:i/>
        </w:rPr>
        <w: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w:t>
      </w:r>
      <w:proofErr w:type="gramStart"/>
      <w:r w:rsidR="00302976">
        <w:t>a number of</w:t>
      </w:r>
      <w:proofErr w:type="gramEnd"/>
      <w:r w:rsidR="00302976">
        <w:t xml:space="preserve">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w:t>
      </w:r>
      <w:proofErr w:type="gramStart"/>
      <w:r>
        <w:t>reached, or</w:t>
      </w:r>
      <w:proofErr w:type="gramEnd"/>
      <w:r>
        <w:t xml:space="preserve">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w:t>
      </w:r>
      <w:proofErr w:type="gramStart"/>
      <w:r w:rsidR="0067520E" w:rsidRPr="00D123FB">
        <w:t>have to</w:t>
      </w:r>
      <w:proofErr w:type="gramEnd"/>
      <w:r w:rsidR="0067520E" w:rsidRPr="00D123FB">
        <w:t xml:space="preserve">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122" w:name="_From_species’_distribution"/>
      <w:bookmarkEnd w:id="122"/>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 xml:space="preserve">Species presence </w:t>
      </w:r>
      <w:r w:rsidRPr="00D123FB">
        <w:rPr>
          <w:i/>
        </w:rPr>
        <w:lastRenderedPageBreak/>
        <w:t>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 xml:space="preserve">Patch-based </w:t>
      </w:r>
      <w:proofErr w:type="gramStart"/>
      <w:r>
        <w:t>models</w:t>
      </w:r>
      <w:proofErr w:type="gramEnd"/>
    </w:p>
    <w:p w14:paraId="60883FB0" w14:textId="77777777" w:rsidR="0067520E" w:rsidRPr="00C74D21" w:rsidRDefault="0067520E" w:rsidP="00B35389">
      <w:pPr>
        <w:pStyle w:val="Keepnext"/>
      </w:pPr>
      <w:r>
        <w:t xml:space="preserve">In the case of </w:t>
      </w:r>
      <w:proofErr w:type="gramStart"/>
      <w:r>
        <w:t>patch based</w:t>
      </w:r>
      <w:proofErr w:type="gramEnd"/>
      <w:r>
        <w:t xml:space="preserve">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123" w:name="_From_Initialization_File"/>
      <w:bookmarkStart w:id="124" w:name="_From_initial_individuals"/>
      <w:bookmarkEnd w:id="123"/>
      <w:bookmarkEnd w:id="124"/>
      <w:r>
        <w:t xml:space="preserve">From initial </w:t>
      </w:r>
      <w:proofErr w:type="gramStart"/>
      <w:r>
        <w:t>individuals</w:t>
      </w:r>
      <w:proofErr w:type="gramEnd"/>
      <w:r>
        <w:t xml:space="preserve">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w:t>
      </w:r>
      <w:proofErr w:type="gramStart"/>
      <w:r w:rsidR="0067220A">
        <w:t>and also</w:t>
      </w:r>
      <w:proofErr w:type="gramEnd"/>
      <w:r w:rsidR="0067220A">
        <w:t xml:space="preserve">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lastRenderedPageBreak/>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w:t>
      </w:r>
      <w:proofErr w:type="spellStart"/>
      <w:r>
        <w:t>RangeShifter</w:t>
      </w:r>
      <w:proofErr w:type="spellEnd"/>
      <w:r>
        <w:t xml:space="preserve">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lastRenderedPageBreak/>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proofErr w:type="spellStart"/>
      <w:r w:rsidRPr="00F712BD">
        <w:rPr>
          <w:i/>
          <w:szCs w:val="24"/>
        </w:rPr>
        <w:t>SeedType</w:t>
      </w:r>
      <w:proofErr w:type="spellEnd"/>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proofErr w:type="spellStart"/>
      <w:r w:rsidRPr="00F712BD">
        <w:rPr>
          <w:i/>
          <w:szCs w:val="24"/>
        </w:rPr>
        <w:t>FreeType</w:t>
      </w:r>
      <w:proofErr w:type="spellEnd"/>
      <w:r w:rsidRPr="00F712BD">
        <w:rPr>
          <w:szCs w:val="24"/>
        </w:rPr>
        <w:t xml:space="preserve">: type of free initialisation for </w:t>
      </w:r>
      <w:proofErr w:type="spellStart"/>
      <w:r w:rsidRPr="00F712BD">
        <w:rPr>
          <w:i/>
          <w:szCs w:val="24"/>
        </w:rPr>
        <w:t>SeedType</w:t>
      </w:r>
      <w:proofErr w:type="spellEnd"/>
      <w:r w:rsidRPr="00F712BD">
        <w:rPr>
          <w:szCs w:val="24"/>
        </w:rPr>
        <w:t xml:space="preserve"> = 0 (0 = random; 1 = all suitable cells/patches; 2 = manually selected cells/patches; -9 if </w:t>
      </w:r>
      <w:proofErr w:type="spellStart"/>
      <w:r w:rsidRPr="00F712BD">
        <w:rPr>
          <w:i/>
          <w:szCs w:val="24"/>
        </w:rPr>
        <w:t>SeedType</w:t>
      </w:r>
      <w:proofErr w:type="spellEnd"/>
      <w:r w:rsidRPr="00F712BD">
        <w:rPr>
          <w:szCs w:val="24"/>
        </w:rPr>
        <w:t> = 1)</w:t>
      </w:r>
    </w:p>
    <w:p w14:paraId="560224CD" w14:textId="77777777" w:rsidR="0067520E" w:rsidRPr="00F712BD" w:rsidRDefault="0067520E" w:rsidP="008D38CB">
      <w:pPr>
        <w:spacing w:after="120"/>
        <w:ind w:left="720"/>
        <w:rPr>
          <w:szCs w:val="24"/>
        </w:rPr>
      </w:pPr>
      <w:proofErr w:type="spellStart"/>
      <w:r w:rsidRPr="00F712BD">
        <w:rPr>
          <w:i/>
          <w:szCs w:val="24"/>
        </w:rPr>
        <w:t>SpType</w:t>
      </w:r>
      <w:proofErr w:type="spellEnd"/>
      <w:r w:rsidRPr="00F712BD">
        <w:rPr>
          <w:szCs w:val="24"/>
        </w:rPr>
        <w:t xml:space="preserve">: initialisation type when </w:t>
      </w:r>
      <w:proofErr w:type="spellStart"/>
      <w:r w:rsidRPr="00F712BD">
        <w:rPr>
          <w:i/>
          <w:szCs w:val="24"/>
        </w:rPr>
        <w:t>SeedType</w:t>
      </w:r>
      <w:proofErr w:type="spellEnd"/>
      <w:r w:rsidRPr="00F712BD">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F712BD">
        <w:rPr>
          <w:i/>
          <w:szCs w:val="24"/>
        </w:rPr>
        <w:t>SeedType</w:t>
      </w:r>
      <w:proofErr w:type="spellEnd"/>
      <w:r w:rsidRPr="00F712BD">
        <w:rPr>
          <w:szCs w:val="24"/>
        </w:rPr>
        <w:t> = 0)</w:t>
      </w:r>
    </w:p>
    <w:p w14:paraId="2B4AA723" w14:textId="77777777" w:rsidR="0067520E" w:rsidRPr="00F712BD" w:rsidRDefault="0067520E" w:rsidP="008D38CB">
      <w:pPr>
        <w:spacing w:after="120"/>
        <w:ind w:left="720"/>
        <w:rPr>
          <w:szCs w:val="24"/>
        </w:rPr>
      </w:pPr>
      <w:proofErr w:type="spellStart"/>
      <w:r w:rsidRPr="00F712BD">
        <w:rPr>
          <w:i/>
          <w:szCs w:val="24"/>
        </w:rPr>
        <w:t>InitDens</w:t>
      </w:r>
      <w:proofErr w:type="spellEnd"/>
      <w:r w:rsidRPr="00F712BD">
        <w:rPr>
          <w:szCs w:val="24"/>
        </w:rPr>
        <w:t>: how to initialise each cell/patch. 0 = at its carrying capacity; 1 </w:t>
      </w:r>
      <w:proofErr w:type="gramStart"/>
      <w:r w:rsidRPr="00F712BD">
        <w:rPr>
          <w:szCs w:val="24"/>
        </w:rPr>
        <w:t>=  at</w:t>
      </w:r>
      <w:proofErr w:type="gramEnd"/>
      <w:r w:rsidRPr="00F712BD">
        <w:rPr>
          <w:szCs w:val="24"/>
        </w:rPr>
        <w:t xml:space="preserve"> half its carrying capacity; 2 = at a set number of individuals or density</w:t>
      </w:r>
    </w:p>
    <w:p w14:paraId="69FABB4F" w14:textId="77777777" w:rsidR="0067520E" w:rsidRPr="00F712BD" w:rsidRDefault="0067520E" w:rsidP="008D38CB">
      <w:pPr>
        <w:spacing w:after="120"/>
        <w:ind w:left="720"/>
        <w:rPr>
          <w:szCs w:val="24"/>
        </w:rPr>
      </w:pPr>
      <w:proofErr w:type="spellStart"/>
      <w:r w:rsidRPr="00F712BD">
        <w:rPr>
          <w:i/>
          <w:szCs w:val="24"/>
        </w:rPr>
        <w:t>IndXCell</w:t>
      </w:r>
      <w:proofErr w:type="spellEnd"/>
      <w:r w:rsidRPr="00F712BD">
        <w:rPr>
          <w:i/>
          <w:szCs w:val="24"/>
        </w:rPr>
        <w:t xml:space="preserve"> / </w:t>
      </w:r>
      <w:proofErr w:type="spellStart"/>
      <w:r w:rsidRPr="00F712BD">
        <w:rPr>
          <w:i/>
          <w:szCs w:val="24"/>
        </w:rPr>
        <w:t>Ind_per_ha</w:t>
      </w:r>
      <w:proofErr w:type="spellEnd"/>
      <w:r w:rsidRPr="00F712BD">
        <w:rPr>
          <w:szCs w:val="24"/>
        </w:rPr>
        <w:t xml:space="preserve">: number of </w:t>
      </w:r>
      <w:proofErr w:type="gramStart"/>
      <w:r w:rsidRPr="00F712BD">
        <w:rPr>
          <w:szCs w:val="24"/>
        </w:rPr>
        <w:t>individuals / density</w:t>
      </w:r>
      <w:proofErr w:type="gramEnd"/>
      <w:r w:rsidRPr="00F712BD">
        <w:rPr>
          <w:szCs w:val="24"/>
        </w:rPr>
        <w:t xml:space="preserve"> to seed in each cell/patch in case of </w:t>
      </w:r>
      <w:proofErr w:type="spellStart"/>
      <w:r w:rsidRPr="00F712BD">
        <w:rPr>
          <w:i/>
          <w:szCs w:val="24"/>
        </w:rPr>
        <w:t>InitDens</w:t>
      </w:r>
      <w:proofErr w:type="spellEnd"/>
      <w:r w:rsidRPr="00F712BD">
        <w:rPr>
          <w:i/>
          <w:szCs w:val="24"/>
        </w:rPr>
        <w:t> </w:t>
      </w:r>
      <w:r w:rsidRPr="00F712BD">
        <w:rPr>
          <w:szCs w:val="24"/>
        </w:rPr>
        <w:t xml:space="preserve">= 2; otherwise -9 </w:t>
      </w:r>
    </w:p>
    <w:p w14:paraId="52F0BE7C" w14:textId="77777777" w:rsidR="0067520E" w:rsidRPr="00F712BD" w:rsidRDefault="0067520E" w:rsidP="008D38CB">
      <w:pPr>
        <w:spacing w:after="120"/>
        <w:ind w:left="720"/>
        <w:rPr>
          <w:szCs w:val="24"/>
        </w:rPr>
      </w:pPr>
      <w:proofErr w:type="spellStart"/>
      <w:r w:rsidRPr="00F712BD">
        <w:rPr>
          <w:i/>
          <w:szCs w:val="24"/>
        </w:rPr>
        <w:t>IndXStage</w:t>
      </w:r>
      <w:proofErr w:type="spellEnd"/>
      <w:r w:rsidRPr="00F712BD">
        <w:rPr>
          <w:szCs w:val="24"/>
        </w:rPr>
        <w:t xml:space="preserve">: proportion of individuals to initialise in each stage class in the case of stage structured models; -9 for non-stage-structured </w:t>
      </w:r>
      <w:proofErr w:type="gramStart"/>
      <w:r w:rsidRPr="00F712BD">
        <w:rPr>
          <w:szCs w:val="24"/>
        </w:rPr>
        <w:t>models</w:t>
      </w:r>
      <w:proofErr w:type="gramEnd"/>
    </w:p>
    <w:p w14:paraId="78C86D64" w14:textId="77777777" w:rsidR="0067520E" w:rsidRPr="00F712BD" w:rsidRDefault="0067520E" w:rsidP="008D38CB">
      <w:pPr>
        <w:spacing w:after="120"/>
        <w:ind w:left="720"/>
        <w:rPr>
          <w:szCs w:val="24"/>
        </w:rPr>
      </w:pPr>
      <w:proofErr w:type="spellStart"/>
      <w:r w:rsidRPr="00F712BD">
        <w:rPr>
          <w:i/>
          <w:szCs w:val="24"/>
        </w:rPr>
        <w:t>InitAge</w:t>
      </w:r>
      <w:proofErr w:type="spellEnd"/>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proofErr w:type="spellStart"/>
      <w:r w:rsidRPr="00F712BD">
        <w:rPr>
          <w:i/>
          <w:szCs w:val="24"/>
        </w:rPr>
        <w:t>minX</w:t>
      </w:r>
      <w:proofErr w:type="spellEnd"/>
      <w:r w:rsidRPr="00F712BD">
        <w:rPr>
          <w:szCs w:val="24"/>
        </w:rPr>
        <w:t xml:space="preserve">, </w:t>
      </w:r>
      <w:proofErr w:type="spellStart"/>
      <w:r w:rsidRPr="00F712BD">
        <w:rPr>
          <w:i/>
          <w:szCs w:val="24"/>
        </w:rPr>
        <w:t>maxX</w:t>
      </w:r>
      <w:proofErr w:type="spellEnd"/>
      <w:r w:rsidRPr="00F712BD">
        <w:rPr>
          <w:szCs w:val="24"/>
        </w:rPr>
        <w:t xml:space="preserve">, </w:t>
      </w:r>
      <w:proofErr w:type="spellStart"/>
      <w:r w:rsidRPr="00F712BD">
        <w:rPr>
          <w:i/>
          <w:szCs w:val="24"/>
        </w:rPr>
        <w:t>minY</w:t>
      </w:r>
      <w:proofErr w:type="spellEnd"/>
      <w:r w:rsidR="008D38CB">
        <w:rPr>
          <w:szCs w:val="24"/>
        </w:rPr>
        <w:t>,</w:t>
      </w:r>
      <w:r w:rsidRPr="00F712BD">
        <w:rPr>
          <w:szCs w:val="24"/>
        </w:rPr>
        <w:t xml:space="preserve"> </w:t>
      </w:r>
      <w:proofErr w:type="spellStart"/>
      <w:r w:rsidRPr="00F712BD">
        <w:rPr>
          <w:i/>
          <w:szCs w:val="24"/>
        </w:rPr>
        <w:t>maxY</w:t>
      </w:r>
      <w:proofErr w:type="spellEnd"/>
      <w:r w:rsidRPr="00F712BD">
        <w:rPr>
          <w:szCs w:val="24"/>
        </w:rPr>
        <w:t>: minimum and maximum coordinates of the area to initialise in the case of free initialisation (</w:t>
      </w:r>
      <w:proofErr w:type="spellStart"/>
      <w:r w:rsidRPr="00F712BD">
        <w:rPr>
          <w:i/>
          <w:szCs w:val="24"/>
        </w:rPr>
        <w:t>SeedType</w:t>
      </w:r>
      <w:proofErr w:type="spellEnd"/>
      <w:r w:rsidRPr="00F712BD">
        <w:rPr>
          <w:szCs w:val="24"/>
        </w:rPr>
        <w:t xml:space="preserve"> = 0); if </w:t>
      </w:r>
      <w:proofErr w:type="spellStart"/>
      <w:r w:rsidRPr="00F712BD">
        <w:rPr>
          <w:i/>
          <w:szCs w:val="24"/>
        </w:rPr>
        <w:t>SeedType</w:t>
      </w:r>
      <w:proofErr w:type="spellEnd"/>
      <w:r w:rsidRPr="00F712BD">
        <w:rPr>
          <w:szCs w:val="24"/>
        </w:rPr>
        <w:t> = 1, these are set to -9</w:t>
      </w:r>
    </w:p>
    <w:p w14:paraId="3A5F8D30" w14:textId="77777777" w:rsidR="0067520E" w:rsidRPr="00F712BD" w:rsidRDefault="0067520E" w:rsidP="008D38CB">
      <w:pPr>
        <w:spacing w:after="120"/>
        <w:ind w:left="720"/>
        <w:rPr>
          <w:szCs w:val="24"/>
        </w:rPr>
      </w:pPr>
      <w:proofErr w:type="spellStart"/>
      <w:r w:rsidRPr="00F712BD">
        <w:rPr>
          <w:i/>
          <w:szCs w:val="24"/>
        </w:rPr>
        <w:t>NCells</w:t>
      </w:r>
      <w:proofErr w:type="spellEnd"/>
      <w:r w:rsidRPr="00F712BD">
        <w:rPr>
          <w:szCs w:val="24"/>
        </w:rPr>
        <w:t>: number of cells / patches to initialise in the case of free random initialisation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0); otherwise set to -9</w:t>
      </w:r>
    </w:p>
    <w:p w14:paraId="7EB8477F" w14:textId="77777777" w:rsidR="0067520E" w:rsidRPr="00F712BD" w:rsidRDefault="0067520E" w:rsidP="008D38CB">
      <w:pPr>
        <w:spacing w:after="120"/>
        <w:ind w:left="720"/>
        <w:rPr>
          <w:szCs w:val="24"/>
        </w:rPr>
      </w:pPr>
      <w:proofErr w:type="spellStart"/>
      <w:r w:rsidRPr="00F712BD">
        <w:rPr>
          <w:i/>
          <w:szCs w:val="24"/>
        </w:rPr>
        <w:t>FreezeYear</w:t>
      </w:r>
      <w:proofErr w:type="spellEnd"/>
      <w:r w:rsidRPr="00F712BD">
        <w:rPr>
          <w:szCs w:val="24"/>
        </w:rPr>
        <w:t>: year at which the species range is allowed to expand beyond the initial range for free initialisation of random / all cells / patches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&lt; 2); otherwise set to -9</w:t>
      </w:r>
    </w:p>
    <w:p w14:paraId="7E9BC3E6" w14:textId="77777777" w:rsidR="0067520E" w:rsidRPr="00F712BD" w:rsidRDefault="0067520E" w:rsidP="008D38CB">
      <w:pPr>
        <w:spacing w:after="120"/>
        <w:ind w:left="720"/>
        <w:rPr>
          <w:i/>
          <w:szCs w:val="24"/>
        </w:rPr>
      </w:pPr>
      <w:proofErr w:type="spellStart"/>
      <w:r w:rsidRPr="00F712BD">
        <w:rPr>
          <w:i/>
          <w:szCs w:val="24"/>
        </w:rPr>
        <w:t>InitCells_File</w:t>
      </w:r>
      <w:proofErr w:type="spellEnd"/>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2</w:t>
      </w:r>
    </w:p>
    <w:p w14:paraId="6D7761A6"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proofErr w:type="spellStart"/>
      <w:r w:rsidRPr="00F712BD">
        <w:rPr>
          <w:i/>
          <w:szCs w:val="24"/>
        </w:rPr>
        <w:t>NSpCells</w:t>
      </w:r>
      <w:proofErr w:type="spellEnd"/>
      <w:r w:rsidRPr="00F712BD">
        <w:rPr>
          <w:szCs w:val="24"/>
        </w:rPr>
        <w:t xml:space="preserve">: number of species' presence cells to initialise randomly when </w:t>
      </w:r>
      <w:proofErr w:type="spellStart"/>
      <w:r w:rsidRPr="00F712BD">
        <w:rPr>
          <w:i/>
          <w:szCs w:val="24"/>
        </w:rPr>
        <w:t>SpType</w:t>
      </w:r>
      <w:proofErr w:type="spellEnd"/>
      <w:r w:rsidRPr="00F712BD">
        <w:rPr>
          <w:szCs w:val="24"/>
        </w:rPr>
        <w:t> = 1.</w:t>
      </w:r>
    </w:p>
    <w:p w14:paraId="0697D165" w14:textId="77777777" w:rsidR="0067520E" w:rsidRPr="00F712BD" w:rsidRDefault="0067520E" w:rsidP="008D38CB">
      <w:pPr>
        <w:spacing w:after="120"/>
        <w:ind w:left="720"/>
        <w:rPr>
          <w:i/>
          <w:szCs w:val="24"/>
        </w:rPr>
      </w:pPr>
      <w:proofErr w:type="spellStart"/>
      <w:r w:rsidRPr="00F712BD">
        <w:rPr>
          <w:i/>
          <w:szCs w:val="24"/>
        </w:rPr>
        <w:t>InitSpDistCells_File</w:t>
      </w:r>
      <w:proofErr w:type="spellEnd"/>
      <w:r w:rsidRPr="00F712BD">
        <w:rPr>
          <w:szCs w:val="24"/>
        </w:rPr>
        <w:t xml:space="preserve">: name of the file containing the list of species' distribution </w:t>
      </w:r>
      <w:proofErr w:type="gramStart"/>
      <w:r w:rsidRPr="00F712BD">
        <w:rPr>
          <w:szCs w:val="24"/>
        </w:rPr>
        <w:t>cells  to</w:t>
      </w:r>
      <w:proofErr w:type="gramEnd"/>
      <w:r w:rsidRPr="00F712BD">
        <w:rPr>
          <w:szCs w:val="24"/>
        </w:rPr>
        <w:t xml:space="preserve"> initialise. This is the third file that is created if </w:t>
      </w:r>
      <w:proofErr w:type="spellStart"/>
      <w:r w:rsidRPr="00F712BD">
        <w:rPr>
          <w:i/>
          <w:szCs w:val="24"/>
        </w:rPr>
        <w:t>SeedType</w:t>
      </w:r>
      <w:proofErr w:type="spellEnd"/>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lastRenderedPageBreak/>
        <w:t>Sim1_Initialisation_InitSpDistCells.txt</w:t>
      </w:r>
      <w:r w:rsidRPr="00F712BD">
        <w:rPr>
          <w:szCs w:val="24"/>
        </w:rPr>
        <w:t xml:space="preserve"> in the above example). If </w:t>
      </w:r>
      <w:proofErr w:type="spellStart"/>
      <w:r w:rsidRPr="00F712BD">
        <w:rPr>
          <w:i/>
          <w:szCs w:val="24"/>
        </w:rPr>
        <w:t>SeedType</w:t>
      </w:r>
      <w:proofErr w:type="spellEnd"/>
      <w:r w:rsidRPr="00F712BD">
        <w:rPr>
          <w:szCs w:val="24"/>
        </w:rPr>
        <w:t xml:space="preserve"> = 0 this file will not be </w:t>
      </w:r>
      <w:proofErr w:type="gramStart"/>
      <w:r w:rsidRPr="00F712BD">
        <w:rPr>
          <w:szCs w:val="24"/>
        </w:rPr>
        <w:t>produced</w:t>
      </w:r>
      <w:proofErr w:type="gramEnd"/>
      <w:r w:rsidRPr="00F712BD">
        <w:rPr>
          <w:szCs w:val="24"/>
        </w:rPr>
        <w:t xml:space="preserve">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6979DB">
        <w:rPr>
          <w:b/>
          <w:szCs w:val="24"/>
        </w:rPr>
        <w:t>Therefore</w:t>
      </w:r>
      <w:proofErr w:type="gramEnd"/>
      <w:r w:rsidRPr="006979DB">
        <w:rPr>
          <w:b/>
          <w:szCs w:val="24"/>
        </w:rPr>
        <w:t xml:space="preserv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lastRenderedPageBreak/>
        <w:t>Environmental stochasticity</w:t>
      </w:r>
    </w:p>
    <w:p w14:paraId="00F344A3" w14:textId="77777777" w:rsidR="0067520E" w:rsidRDefault="0067520E" w:rsidP="00C57BF9">
      <w:pPr>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w:t>
      </w:r>
      <w:proofErr w:type="gramStart"/>
      <w:r w:rsidRPr="00D123FB">
        <w:t>2</w:t>
      </w:r>
      <w:r>
        <w:t>, but</w:t>
      </w:r>
      <w:proofErr w:type="gramEnd"/>
      <w:r>
        <w:t xml:space="preserve">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proofErr w:type="gramStart"/>
      <w:r w:rsidRPr="00D123FB">
        <w:rPr>
          <w:i/>
        </w:rPr>
        <w:t>σ</w:t>
      </w:r>
      <w:r>
        <w:t>, but</w:t>
      </w:r>
      <w:proofErr w:type="gramEnd"/>
      <w:r>
        <w:t xml:space="preserve">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w:t>
      </w:r>
      <w:proofErr w:type="spellStart"/>
      <w:r w:rsidRPr="00D123FB">
        <w:rPr>
          <w:szCs w:val="24"/>
        </w:rPr>
        <w:t>RangeShifter</w:t>
      </w:r>
      <w:proofErr w:type="spellEnd"/>
      <w:r w:rsidRPr="00D123FB">
        <w:rPr>
          <w:szCs w:val="24"/>
        </w:rPr>
        <w:t xml:space="preserve">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roofErr w:type="gramStart"/>
      <w:r w:rsidRPr="00D123FB">
        <w:rPr>
          <w:rFonts w:cs="Times New Roman"/>
          <w:szCs w:val="24"/>
          <w:lang w:val="en-GB"/>
        </w:rPr>
        <w:t>);</w:t>
      </w:r>
      <w:proofErr w:type="gramEnd"/>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w:t>
      </w:r>
      <w:proofErr w:type="gramStart"/>
      <w:r w:rsidRPr="00D123FB">
        <w:rPr>
          <w:rFonts w:cs="Times New Roman"/>
          <w:szCs w:val="24"/>
          <w:lang w:val="en-GB"/>
        </w:rPr>
        <w:t>habitat;</w:t>
      </w:r>
      <w:proofErr w:type="gramEnd"/>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w:t>
      </w:r>
      <w:proofErr w:type="gramStart"/>
      <w:r w:rsidRPr="00D123FB">
        <w:rPr>
          <w:rFonts w:cs="Times New Roman"/>
          <w:szCs w:val="24"/>
          <w:lang w:val="en-GB"/>
        </w:rPr>
        <w:t>100;</w:t>
      </w:r>
      <w:proofErr w:type="gramEnd"/>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w:t>
      </w:r>
      <w:proofErr w:type="gramStart"/>
      <w:r w:rsidRPr="00787453">
        <w:t>therefore</w:t>
      </w:r>
      <w:proofErr w:type="gramEnd"/>
      <w:r w:rsidRPr="00787453">
        <w:t xml:space="preserv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w:t>
      </w:r>
      <w:proofErr w:type="gramStart"/>
      <w:r w:rsidRPr="004E7A0B">
        <w:t>paths, and</w:t>
      </w:r>
      <w:proofErr w:type="gramEnd"/>
      <w:r w:rsidRPr="004E7A0B">
        <w:t xml:space="preserve">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w:t>
      </w:r>
      <w:proofErr w:type="gramStart"/>
      <w:r w:rsidRPr="00D123FB">
        <w:t>screen-shot</w:t>
      </w:r>
      <w:proofErr w:type="gramEnd"/>
      <w:r w:rsidRPr="00D123FB">
        <w:t xml:space="preserve">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proofErr w:type="spellStart"/>
      <w:r w:rsidRPr="00D123FB">
        <w:t>RangeShifter</w:t>
      </w:r>
      <w:proofErr w:type="spellEnd"/>
      <w:r w:rsidRPr="00D123FB">
        <w:t xml:space="preserve"> offers the possibility of saving maps as outputs in bitmap (*.bmp) format. All the maps produced will be saved in the folder </w:t>
      </w:r>
      <w:proofErr w:type="spellStart"/>
      <w:r w:rsidRPr="00D123FB">
        <w:rPr>
          <w:i/>
        </w:rPr>
        <w:t>Output_Maps</w:t>
      </w:r>
      <w:proofErr w:type="spellEnd"/>
      <w:r w:rsidRPr="00D123FB">
        <w:t xml:space="preserve">, which must be present in the working directory. Two types of </w:t>
      </w:r>
      <w:proofErr w:type="gramStart"/>
      <w:r w:rsidRPr="00D123FB">
        <w:t>map</w:t>
      </w:r>
      <w:proofErr w:type="gramEnd"/>
      <w:r w:rsidRPr="00D123FB">
        <w:t xml:space="preserve">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125" w:name="_Batch_mode"/>
      <w:bookmarkStart w:id="126" w:name="_Ref371684055"/>
      <w:bookmarkStart w:id="127" w:name="_Toc54110082"/>
      <w:bookmarkEnd w:id="125"/>
      <w:r w:rsidRPr="00D123FB">
        <w:t xml:space="preserve">Batch </w:t>
      </w:r>
      <w:proofErr w:type="gramStart"/>
      <w:r>
        <w:t>m</w:t>
      </w:r>
      <w:r w:rsidRPr="00D123FB">
        <w:t>ode</w:t>
      </w:r>
      <w:bookmarkEnd w:id="126"/>
      <w:bookmarkEnd w:id="127"/>
      <w:proofErr w:type="gramEnd"/>
    </w:p>
    <w:p w14:paraId="31C11579" w14:textId="77777777" w:rsidR="0067520E" w:rsidRDefault="0067520E" w:rsidP="00C57BF9">
      <w:r>
        <w:t xml:space="preserve">The batch option for </w:t>
      </w:r>
      <w:proofErr w:type="spellStart"/>
      <w:r>
        <w:t>RangeShifter</w:t>
      </w:r>
      <w:proofErr w:type="spellEnd"/>
      <w:r>
        <w:t xml:space="preserve"> may be activated by selecting the </w:t>
      </w:r>
      <w:r w:rsidRPr="00F36D87">
        <w:rPr>
          <w:i/>
        </w:rPr>
        <w:t>Batch Mode</w:t>
      </w:r>
      <w:r>
        <w:t xml:space="preserve"> option from the </w:t>
      </w:r>
      <w:r w:rsidRPr="00344735">
        <w:rPr>
          <w:i/>
        </w:rPr>
        <w:t>File</w:t>
      </w:r>
      <w:r>
        <w:t xml:space="preserve"> menu, and it enables </w:t>
      </w:r>
      <w:proofErr w:type="gramStart"/>
      <w:r>
        <w:t>a number of</w:t>
      </w:r>
      <w:proofErr w:type="gramEnd"/>
      <w:r>
        <w:t xml:space="preserve"> simulations to be run without needing to set up all the required parameters separately for each simulation using the GUI. A batch comprises one or more sets of parameters (representing distinct simulations) run on one or more landscapes, </w:t>
      </w:r>
      <w:r>
        <w:lastRenderedPageBreak/>
        <w:t>although there are constraints on which types of simulations and which types of landscapes may be combined within a single batch.</w:t>
      </w:r>
    </w:p>
    <w:p w14:paraId="5761A051" w14:textId="77777777" w:rsidR="0067520E" w:rsidRDefault="0067520E" w:rsidP="00B35389">
      <w:pPr>
        <w:pStyle w:val="Keepnext"/>
      </w:pPr>
      <w:r>
        <w:t xml:space="preserve">A batch may also be processed using the batch-only version of </w:t>
      </w:r>
      <w:proofErr w:type="spellStart"/>
      <w:r>
        <w:t>RangeShifter</w:t>
      </w:r>
      <w:proofErr w:type="spellEnd"/>
      <w:r>
        <w:t xml:space="preserve">, which is a command-line version of the program, i.e. it has no GUI. </w:t>
      </w:r>
      <w:r w:rsidR="00566DCF">
        <w:t xml:space="preserve">Output map files cannot </w:t>
      </w:r>
      <w:proofErr w:type="gramStart"/>
      <w:r w:rsidR="00566DCF">
        <w:t>produced</w:t>
      </w:r>
      <w:proofErr w:type="gramEnd"/>
      <w:r w:rsidR="00566DCF">
        <w:t xml:space="preserve"> by this version (even if specified in the input files). </w:t>
      </w:r>
      <w:r>
        <w:t>There are three possible ways to invoke the batch-only version:</w:t>
      </w:r>
    </w:p>
    <w:p w14:paraId="575029B4" w14:textId="77777777" w:rsidR="0067520E" w:rsidRDefault="0067520E" w:rsidP="009E434A">
      <w:pPr>
        <w:pStyle w:val="Numbered"/>
        <w:numPr>
          <w:ilvl w:val="0"/>
          <w:numId w:val="52"/>
        </w:numPr>
      </w:pPr>
      <w:r>
        <w:t xml:space="preserve">Copy the batch executable file to the working directory you wish to </w:t>
      </w:r>
      <w:proofErr w:type="gramStart"/>
      <w:r>
        <w:t>use, and</w:t>
      </w:r>
      <w:proofErr w:type="gramEnd"/>
      <w:r>
        <w:t xml:space="preserve"> run the program from there. As with the GUI version, the working directory</w:t>
      </w:r>
      <w:r w:rsidRPr="009E1F76">
        <w:t xml:space="preserve"> </w:t>
      </w:r>
      <w:r>
        <w:t xml:space="preserve">is required to have three sub-folders named </w:t>
      </w:r>
      <w:r w:rsidRPr="00787453">
        <w:rPr>
          <w:i/>
        </w:rPr>
        <w:t>Inputs</w:t>
      </w:r>
      <w:r>
        <w:t xml:space="preserve">, </w:t>
      </w:r>
      <w:r w:rsidRPr="00787453">
        <w:rPr>
          <w:i/>
        </w:rPr>
        <w:t>Outputs</w:t>
      </w:r>
      <w:r>
        <w:t xml:space="preserve"> and </w:t>
      </w:r>
      <w:proofErr w:type="spellStart"/>
      <w:r w:rsidRPr="00787453">
        <w:rPr>
          <w:i/>
        </w:rPr>
        <w:t>Output_Maps</w:t>
      </w:r>
      <w:proofErr w:type="spellEnd"/>
      <w:r>
        <w:t xml:space="preserve">. The </w:t>
      </w:r>
      <w:r w:rsidRPr="00787453">
        <w:rPr>
          <w:i/>
        </w:rPr>
        <w:t>Control File</w:t>
      </w:r>
      <w:r>
        <w:t xml:space="preserve"> (in the </w:t>
      </w:r>
      <w:r w:rsidRPr="00787453">
        <w:rPr>
          <w:i/>
        </w:rPr>
        <w:t>Inputs</w:t>
      </w:r>
      <w:r>
        <w:t xml:space="preserve"> folder) </w:t>
      </w:r>
      <w:r w:rsidRPr="00787453">
        <w:rPr>
          <w:u w:val="single"/>
        </w:rPr>
        <w:t>must</w:t>
      </w:r>
      <w:r>
        <w:t xml:space="preserve"> take the name </w:t>
      </w:r>
      <w:r w:rsidRPr="00787453">
        <w:rPr>
          <w:i/>
        </w:rPr>
        <w:t>CONTROL.txt</w:t>
      </w:r>
      <w:r>
        <w:t>.</w:t>
      </w:r>
    </w:p>
    <w:p w14:paraId="395CB5E8" w14:textId="77777777" w:rsidR="0067520E" w:rsidRDefault="0067520E" w:rsidP="00787453">
      <w:pPr>
        <w:pStyle w:val="Numbered"/>
      </w:pPr>
      <w:r>
        <w:t xml:space="preserve">Run the batch executable file from a script (or command line), passing it as </w:t>
      </w:r>
      <w:r w:rsidRPr="003E6932">
        <w:rPr>
          <w:u w:val="single"/>
        </w:rPr>
        <w:t>a single argument</w:t>
      </w:r>
      <w:r>
        <w:t xml:space="preserve"> the full path name (including final back-slash character) of the working directory you wish to use, which must not contain any embedded spaces. As above, the </w:t>
      </w:r>
      <w:r>
        <w:rPr>
          <w:i/>
        </w:rPr>
        <w:t>Control File</w:t>
      </w:r>
      <w:r>
        <w:t xml:space="preserve"> </w:t>
      </w:r>
      <w:r>
        <w:rPr>
          <w:u w:val="single"/>
        </w:rPr>
        <w:t>must</w:t>
      </w:r>
      <w:r>
        <w:t xml:space="preserve"> take the name </w:t>
      </w:r>
      <w:r>
        <w:rPr>
          <w:i/>
        </w:rPr>
        <w:t>CONTROL.txt</w:t>
      </w:r>
      <w:r>
        <w:t>. For example:</w:t>
      </w:r>
    </w:p>
    <w:p w14:paraId="34BB651E" w14:textId="77777777" w:rsidR="0067520E" w:rsidRDefault="0067520E" w:rsidP="00C57BF9">
      <w:pPr>
        <w:ind w:left="720"/>
      </w:pPr>
      <w:r>
        <w:t>c:\Programs\RangeShifter_v2.0.</w:t>
      </w:r>
      <w:r w:rsidRPr="005977D8">
        <w:t>1</w:t>
      </w:r>
      <w:r>
        <w:t>   </w:t>
      </w:r>
      <w:r w:rsidRPr="005977D8">
        <w:t>c</w:t>
      </w:r>
      <w:r>
        <w:t>:\Projects\Connectivity\</w:t>
      </w:r>
    </w:p>
    <w:p w14:paraId="1422EF97" w14:textId="77777777" w:rsidR="0067520E" w:rsidRDefault="0067520E" w:rsidP="00787453">
      <w:pPr>
        <w:pStyle w:val="Numbered"/>
      </w:pPr>
      <w:r>
        <w:t xml:space="preserve">Run the batch executable file from a script (or command line), passing it </w:t>
      </w:r>
      <w:r w:rsidRPr="003E6932">
        <w:rPr>
          <w:u w:val="single"/>
        </w:rPr>
        <w:t>two arguments</w:t>
      </w:r>
      <w:r>
        <w:t xml:space="preserve">, the first being the full path name of the working directory (as above) and the second being the name of the </w:t>
      </w:r>
      <w:r>
        <w:rPr>
          <w:i/>
        </w:rPr>
        <w:t>Control File</w:t>
      </w:r>
      <w:r>
        <w:t xml:space="preserve"> </w:t>
      </w:r>
      <w:r>
        <w:rPr>
          <w:u w:val="single"/>
        </w:rPr>
        <w:t xml:space="preserve">within its </w:t>
      </w:r>
      <w:r w:rsidRPr="005E5333">
        <w:rPr>
          <w:i/>
          <w:u w:val="single"/>
        </w:rPr>
        <w:t>Inputs</w:t>
      </w:r>
      <w:r>
        <w:rPr>
          <w:u w:val="single"/>
        </w:rPr>
        <w:t xml:space="preserve"> folder.</w:t>
      </w:r>
      <w:r w:rsidRPr="003E6932">
        <w:t xml:space="preserve"> </w:t>
      </w:r>
      <w:r w:rsidRPr="003E6932">
        <w:rPr>
          <w:u w:val="single"/>
        </w:rPr>
        <w:t xml:space="preserve">In this case, the </w:t>
      </w:r>
      <w:r w:rsidRPr="003E6932">
        <w:rPr>
          <w:i/>
          <w:u w:val="single"/>
        </w:rPr>
        <w:t>Control File</w:t>
      </w:r>
      <w:r w:rsidRPr="003E6932">
        <w:rPr>
          <w:u w:val="single"/>
        </w:rPr>
        <w:t xml:space="preserve"> may have any name, </w:t>
      </w:r>
      <w:proofErr w:type="gramStart"/>
      <w:r w:rsidRPr="003E6932">
        <w:rPr>
          <w:u w:val="single"/>
        </w:rPr>
        <w:t>as long as</w:t>
      </w:r>
      <w:proofErr w:type="gramEnd"/>
      <w:r w:rsidRPr="003E6932">
        <w:rPr>
          <w:u w:val="single"/>
        </w:rPr>
        <w:t xml:space="preserve"> it contains no embedded spaces.</w:t>
      </w:r>
      <w:r w:rsidRPr="001709BA">
        <w:t xml:space="preserve"> </w:t>
      </w:r>
      <w:r>
        <w:t>For example:</w:t>
      </w:r>
    </w:p>
    <w:p w14:paraId="1B4E3678" w14:textId="77777777" w:rsidR="0067520E" w:rsidRDefault="0067520E" w:rsidP="00C57BF9">
      <w:pPr>
        <w:ind w:left="720"/>
      </w:pPr>
      <w:r>
        <w:t>c:\Programs\RangeShifter_v2.0.</w:t>
      </w:r>
      <w:r w:rsidRPr="005977D8">
        <w:t>1</w:t>
      </w:r>
      <w:r>
        <w:t>   </w:t>
      </w:r>
      <w:r w:rsidRPr="005977D8">
        <w:t>c</w:t>
      </w:r>
      <w:r>
        <w:t>:\Projects\Connectivity\   Expt1_control.txt</w:t>
      </w:r>
    </w:p>
    <w:p w14:paraId="228C5F6E" w14:textId="77777777"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and optional genetic architecture file comprise </w:t>
      </w:r>
      <w:proofErr w:type="gramStart"/>
      <w:r>
        <w:t>a number of</w:t>
      </w:r>
      <w:proofErr w:type="gramEnd"/>
      <w:r>
        <w:t xml:space="preserve">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 xml:space="preserve">must </w:t>
      </w:r>
      <w:proofErr w:type="gramStart"/>
      <w:r w:rsidRPr="00BA1BE8">
        <w:rPr>
          <w:u w:val="single"/>
        </w:rPr>
        <w:t>be</w:t>
      </w:r>
      <w:r>
        <w:t xml:space="preserve"> located in</w:t>
      </w:r>
      <w:proofErr w:type="gramEnd"/>
      <w:r>
        <w:t xml:space="preserve">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w:t>
      </w:r>
      <w:proofErr w:type="gramStart"/>
      <w:r>
        <w:t>file, and</w:t>
      </w:r>
      <w:proofErr w:type="gramEnd"/>
      <w:r>
        <w:t xml:space="preserve">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proofErr w:type="spellStart"/>
      <w:r w:rsidRPr="00557FEF">
        <w:rPr>
          <w:i/>
        </w:rPr>
        <w:t>ParameterFile</w:t>
      </w:r>
      <w:proofErr w:type="spellEnd"/>
      <w:r>
        <w:t xml:space="preserve"> (see below) have no effect in the batch-only version.</w:t>
      </w:r>
    </w:p>
    <w:p w14:paraId="6EB4B137" w14:textId="77777777" w:rsidR="0067520E" w:rsidRDefault="0067520E" w:rsidP="009E434A">
      <w:pPr>
        <w:pStyle w:val="Heading3"/>
        <w:numPr>
          <w:ilvl w:val="2"/>
          <w:numId w:val="14"/>
        </w:numPr>
      </w:pPr>
      <w:bookmarkStart w:id="128" w:name="_Toc54110083"/>
      <w:r>
        <w:t xml:space="preserve">Control </w:t>
      </w:r>
      <w:proofErr w:type="gramStart"/>
      <w:r>
        <w:t>file</w:t>
      </w:r>
      <w:bookmarkEnd w:id="128"/>
      <w:proofErr w:type="gramEnd"/>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129" w:name="_Model_parameters"/>
      <w:bookmarkStart w:id="130" w:name="_Ref371685142"/>
      <w:bookmarkEnd w:id="129"/>
      <w:r>
        <w:lastRenderedPageBreak/>
        <w:t xml:space="preserve">Model </w:t>
      </w:r>
      <w:proofErr w:type="gramStart"/>
      <w:r>
        <w:t>parameters</w:t>
      </w:r>
      <w:bookmarkEnd w:id="130"/>
      <w:proofErr w:type="gramEnd"/>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batch runs are required. However, there is no limit to the number of parameter combinations nor to the number of landscapes used. Note that the total number of simulations is the product of the number of </w:t>
      </w:r>
      <w:proofErr w:type="gramStart"/>
      <w:r>
        <w:t>parameter</w:t>
      </w:r>
      <w:proofErr w:type="gramEnd"/>
      <w:r>
        <w:t xml:space="preserve">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 xml:space="preserve">File name </w:t>
      </w:r>
      <w:proofErr w:type="gramStart"/>
      <w:r>
        <w:t>parameters</w:t>
      </w:r>
      <w:proofErr w:type="gramEnd"/>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proofErr w:type="spellStart"/>
      <w:r w:rsidRPr="00012144">
        <w:rPr>
          <w:i/>
        </w:rPr>
        <w:t>StageStructFile</w:t>
      </w:r>
      <w:proofErr w:type="spellEnd"/>
      <w:r>
        <w:t xml:space="preserve"> filename must be set to NULL, and the </w:t>
      </w:r>
      <w:proofErr w:type="spellStart"/>
      <w:r w:rsidRPr="00473EB6">
        <w:rPr>
          <w:i/>
        </w:rPr>
        <w:t>GeneticsFile</w:t>
      </w:r>
      <w:proofErr w:type="spellEnd"/>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lastRenderedPageBreak/>
        <w:t>without any embedded spaces</w:t>
      </w:r>
      <w:r>
        <w:t xml:space="preserve">) must be specified. Thereafter, lines in the </w:t>
      </w:r>
      <w:r w:rsidRPr="0013438B">
        <w:rPr>
          <w:i/>
        </w:rPr>
        <w:t>Control File</w:t>
      </w:r>
      <w:r>
        <w:t xml:space="preserve"> are not read by </w:t>
      </w:r>
      <w:proofErr w:type="spellStart"/>
      <w:proofErr w:type="gramStart"/>
      <w:r>
        <w:t>RangeShifter</w:t>
      </w:r>
      <w:proofErr w:type="spellEnd"/>
      <w:r>
        <w:t>, and</w:t>
      </w:r>
      <w:proofErr w:type="gramEnd"/>
      <w:r>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42398D63" w14:textId="77777777" w:rsidR="0067520E" w:rsidRPr="00211309" w:rsidRDefault="0067520E" w:rsidP="00C57BF9">
            <w:pPr>
              <w:pStyle w:val="Table11"/>
            </w:pPr>
            <w:r w:rsidRPr="00473EB6">
              <w:t>GeneticsFile</w:t>
            </w:r>
          </w:p>
        </w:tc>
        <w:tc>
          <w:tcPr>
            <w:tcW w:w="1152" w:type="dxa"/>
          </w:tcPr>
          <w:p w14:paraId="34F1F013" w14:textId="77777777" w:rsidR="0067520E" w:rsidRPr="00211309" w:rsidRDefault="0067520E" w:rsidP="00C57BF9">
            <w:pPr>
              <w:pStyle w:val="Table11"/>
            </w:pPr>
            <w:r>
              <w:t>yes</w:t>
            </w:r>
          </w:p>
        </w:tc>
        <w:tc>
          <w:tcPr>
            <w:tcW w:w="6480" w:type="dxa"/>
          </w:tcPr>
          <w:p w14:paraId="4093CBF7" w14:textId="77777777" w:rsidR="0067520E" w:rsidRPr="00211309" w:rsidRDefault="0067520E" w:rsidP="00C57BF9">
            <w:pPr>
              <w:pStyle w:val="Table11"/>
            </w:pPr>
            <w:r>
              <w:t xml:space="preserve">Must have matching simulation nos. to those in </w:t>
            </w:r>
            <w:r w:rsidRPr="00DB4A70">
              <w:rPr>
                <w:i/>
              </w:rPr>
              <w:t>ParametersFile</w:t>
            </w:r>
            <w:r>
              <w:br/>
              <w:t>1 line per simulation; may be NULL, but if there are heritable traits, default genome structure will be applied</w:t>
            </w:r>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77777777" w:rsidR="0067520E" w:rsidRPr="00211309" w:rsidRDefault="0067520E" w:rsidP="00C57BF9">
            <w:pPr>
              <w:pStyle w:val="Table11"/>
            </w:pPr>
            <w:r>
              <w:t>yes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131" w:name="_Toc54110084"/>
      <w:r>
        <w:t>Parameter files</w:t>
      </w:r>
      <w:bookmarkEnd w:id="131"/>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w:t>
      </w:r>
      <w:proofErr w:type="gramStart"/>
      <w:r>
        <w:t>a brief summary</w:t>
      </w:r>
      <w:proofErr w:type="gramEnd"/>
      <w:r>
        <w:t xml:space="preserve">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proofErr w:type="spellStart"/>
      <w:r w:rsidRPr="00AC5ADD">
        <w:rPr>
          <w:i/>
        </w:rPr>
        <w:t>LandType</w:t>
      </w:r>
      <w:proofErr w:type="spellEnd"/>
      <w:r w:rsidRPr="00AC5ADD">
        <w:t xml:space="preserve">, </w:t>
      </w:r>
      <w:proofErr w:type="spellStart"/>
      <w:r w:rsidRPr="00AC5ADD">
        <w:rPr>
          <w:i/>
        </w:rPr>
        <w:t>MaxHabitats</w:t>
      </w:r>
      <w:proofErr w:type="spellEnd"/>
      <w:r w:rsidRPr="00AC5ADD">
        <w:t>,</w:t>
      </w:r>
      <w:r w:rsidRPr="00AC5ADD">
        <w:rPr>
          <w:i/>
        </w:rPr>
        <w:t xml:space="preserve"> Transfer</w:t>
      </w:r>
      <w:r>
        <w:t xml:space="preserve">), and care must be taken to ensure that the correct file format is applied. If the wrong file type is specified, the </w:t>
      </w:r>
      <w:proofErr w:type="spellStart"/>
      <w:r w:rsidRPr="00F93293">
        <w:rPr>
          <w:i/>
        </w:rPr>
        <w:t>BatchLog</w:t>
      </w:r>
      <w:proofErr w:type="spellEnd"/>
      <w:r>
        <w:t xml:space="preserve"> will report errors in the column headers.</w:t>
      </w:r>
    </w:p>
    <w:p w14:paraId="695DBE35" w14:textId="77777777" w:rsidR="0067520E" w:rsidRDefault="0067520E" w:rsidP="00C57BF9">
      <w:r>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xml:space="preserve">’ (i.e. to end of file). Text applies to file names </w:t>
      </w:r>
      <w:proofErr w:type="gramStart"/>
      <w:r>
        <w:t>only, and</w:t>
      </w:r>
      <w:proofErr w:type="gramEnd"/>
      <w:r>
        <w:t xml:space="preserve"> must not contain any embedded spaces; if no file is required for a particular simulation, the entry in the column must be set to NULL.</w:t>
      </w:r>
    </w:p>
    <w:p w14:paraId="4C56E03A" w14:textId="77777777" w:rsidR="0067520E" w:rsidRDefault="0067520E" w:rsidP="00C57BF9">
      <w:r>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t>particular convention</w:t>
      </w:r>
      <w:proofErr w:type="gramEnd"/>
      <w:r>
        <w:t>) and shaded in grey, whereas compulsory parameter entries have been highlighted in yellow.</w:t>
      </w:r>
    </w:p>
    <w:p w14:paraId="3BE4FD44" w14:textId="77777777" w:rsidR="0067520E" w:rsidRDefault="0067520E" w:rsidP="00C57BF9">
      <w:pPr>
        <w:pStyle w:val="Heading4"/>
      </w:pPr>
      <w:proofErr w:type="spellStart"/>
      <w:r>
        <w:lastRenderedPageBreak/>
        <w:t>Parameter</w:t>
      </w:r>
      <w:r w:rsidRPr="0058460F">
        <w:t>Fil</w:t>
      </w:r>
      <w:r>
        <w:t>e</w:t>
      </w:r>
      <w:proofErr w:type="spellEnd"/>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w:t>
      </w:r>
      <w:proofErr w:type="spellStart"/>
      <w:r>
        <w:t>RangeShifter</w:t>
      </w:r>
      <w:proofErr w:type="spellEnd"/>
      <w:r w:rsidDel="002664C0">
        <w:t xml:space="preserve"> </w:t>
      </w:r>
      <w:r>
        <w:t xml:space="preserve">in the </w:t>
      </w:r>
      <w:r w:rsidRPr="00F93293">
        <w:rPr>
          <w:i/>
        </w:rPr>
        <w:t>Outputs</w:t>
      </w:r>
      <w:r>
        <w:t xml:space="preserve"> and </w:t>
      </w:r>
      <w:proofErr w:type="spellStart"/>
      <w:r w:rsidRPr="00F93293">
        <w:rPr>
          <w:i/>
        </w:rPr>
        <w:t>Output_Maps</w:t>
      </w:r>
      <w:proofErr w:type="spellEnd"/>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proofErr w:type="spellStart"/>
      <w:r w:rsidRPr="00C02994">
        <w:t>LandFile</w:t>
      </w:r>
      <w:proofErr w:type="spellEnd"/>
    </w:p>
    <w:p w14:paraId="0B3F9BD5" w14:textId="77D38F66" w:rsidR="0067520E" w:rsidRDefault="0067520E" w:rsidP="00C57BF9">
      <w:r>
        <w:t xml:space="preserve">For </w:t>
      </w:r>
      <w:proofErr w:type="spellStart"/>
      <w:r w:rsidRPr="00724228">
        <w:rPr>
          <w:i/>
        </w:rPr>
        <w:t>LandType</w:t>
      </w:r>
      <w:proofErr w:type="spellEnd"/>
      <w:r>
        <w:t xml:space="preserve"> options 0 and 2 (imported raster landscapes – either real, or previously-generated artificial), the </w:t>
      </w:r>
      <w:proofErr w:type="spellStart"/>
      <w:r w:rsidRPr="00DB4A70">
        <w:rPr>
          <w:i/>
        </w:rPr>
        <w:t>LandFile</w:t>
      </w:r>
      <w:proofErr w:type="spellEnd"/>
      <w:r>
        <w:t xml:space="preserve"> specifies one or more landscapes to be read by </w:t>
      </w:r>
      <w:proofErr w:type="spellStart"/>
      <w:r>
        <w:t>RangeShifter</w:t>
      </w:r>
      <w:proofErr w:type="spellEnd"/>
      <w:r w:rsidDel="002664C0">
        <w:t xml:space="preserve"> </w:t>
      </w:r>
      <w:r>
        <w:t xml:space="preserve">for each simulation specified in the </w:t>
      </w:r>
      <w:proofErr w:type="spellStart"/>
      <w:r w:rsidRPr="00DB4A70">
        <w:rPr>
          <w:i/>
        </w:rPr>
        <w:t>ParameterFile</w:t>
      </w:r>
      <w:proofErr w:type="spellEnd"/>
      <w:r>
        <w:t xml:space="preserve">. A landscape comprises the compulsory </w:t>
      </w:r>
      <w:proofErr w:type="spellStart"/>
      <w:r w:rsidRPr="00724228">
        <w:rPr>
          <w:i/>
        </w:rPr>
        <w:t>LandscapeFile</w:t>
      </w:r>
      <w:proofErr w:type="spellEnd"/>
      <w:r>
        <w:t>, which holds either habitat codes (</w:t>
      </w:r>
      <w:proofErr w:type="spellStart"/>
      <w:r w:rsidRPr="00724228">
        <w:rPr>
          <w:i/>
        </w:rPr>
        <w:t>LandType</w:t>
      </w:r>
      <w:proofErr w:type="spellEnd"/>
      <w:r>
        <w:t xml:space="preserve"> = 0, integers, </w:t>
      </w:r>
      <w:r w:rsidRPr="002F49B1">
        <w:rPr>
          <w:u w:val="single"/>
        </w:rPr>
        <w:t>sequentially numbered from 1</w:t>
      </w:r>
      <w:r>
        <w:t>) or a landscape quality index (</w:t>
      </w:r>
      <w:proofErr w:type="spellStart"/>
      <w:r w:rsidRPr="00724228">
        <w:rPr>
          <w:i/>
        </w:rPr>
        <w:t>LandType</w:t>
      </w:r>
      <w:proofErr w:type="spellEnd"/>
      <w:r>
        <w:t> = 2</w:t>
      </w:r>
      <w:r w:rsidRPr="00784E14">
        <w:t>, decimal, from 0.0 to 100.0),</w:t>
      </w:r>
      <w:r>
        <w:t xml:space="preserve"> and optionally a </w:t>
      </w:r>
      <w:proofErr w:type="spellStart"/>
      <w:r w:rsidRPr="00724228">
        <w:rPr>
          <w:i/>
        </w:rPr>
        <w:t>PatchFile</w:t>
      </w:r>
      <w:proofErr w:type="spellEnd"/>
      <w:r>
        <w:t xml:space="preserve"> identifying patches for a patched-based model</w:t>
      </w:r>
      <w:r w:rsidR="00037A8F">
        <w:t xml:space="preserve">, a </w:t>
      </w:r>
      <w:proofErr w:type="spellStart"/>
      <w:r w:rsidR="00037A8F" w:rsidRPr="00037A8F">
        <w:rPr>
          <w:i/>
        </w:rPr>
        <w:t>DynLandFile</w:t>
      </w:r>
      <w:proofErr w:type="spellEnd"/>
      <w:r w:rsidR="00037A8F">
        <w:t xml:space="preserve"> for dynamic landscapes</w:t>
      </w:r>
      <w:r>
        <w:t xml:space="preserve"> and/or </w:t>
      </w:r>
      <w:r w:rsidR="00037A8F">
        <w:t>a</w:t>
      </w:r>
      <w:r>
        <w:t xml:space="preserve"> </w:t>
      </w:r>
      <w:proofErr w:type="spellStart"/>
      <w:r w:rsidRPr="00724228">
        <w:rPr>
          <w:i/>
        </w:rPr>
        <w:t>SpDistFile</w:t>
      </w:r>
      <w:proofErr w:type="spellEnd"/>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proofErr w:type="spellStart"/>
      <w:r w:rsidRPr="00724228">
        <w:rPr>
          <w:i/>
        </w:rPr>
        <w:t>LandType</w:t>
      </w:r>
      <w:proofErr w:type="spellEnd"/>
      <w:r>
        <w:t xml:space="preserve"> option 9 (artificial landscapes), the </w:t>
      </w:r>
      <w:proofErr w:type="spellStart"/>
      <w:r w:rsidRPr="00DB4A70">
        <w:rPr>
          <w:i/>
        </w:rPr>
        <w:t>LandFile</w:t>
      </w:r>
      <w:proofErr w:type="spellEnd"/>
      <w:r>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t>zero, and</w:t>
      </w:r>
      <w:proofErr w:type="gramEnd"/>
      <w:r>
        <w:t xml:space="preserve"> is therefore not specified in the </w:t>
      </w:r>
      <w:proofErr w:type="spellStart"/>
      <w:r>
        <w:t>ParameterFile</w:t>
      </w:r>
      <w:proofErr w:type="spellEnd"/>
      <w:r>
        <w:t>.</w:t>
      </w:r>
    </w:p>
    <w:p w14:paraId="0A0892CB" w14:textId="77777777" w:rsidR="0067520E" w:rsidRDefault="0067520E" w:rsidP="00C57BF9">
      <w:r>
        <w:t xml:space="preserve">For all </w:t>
      </w:r>
      <w:proofErr w:type="spellStart"/>
      <w:r w:rsidRPr="00724228">
        <w:rPr>
          <w:i/>
        </w:rPr>
        <w:t>LandType</w:t>
      </w:r>
      <w:proofErr w:type="spellEnd"/>
      <w:r>
        <w:t xml:space="preserve"> options, landscapes must be uniquely numbered in the </w:t>
      </w:r>
      <w:commentRangeStart w:id="132"/>
      <w:commentRangeStart w:id="133"/>
      <w:proofErr w:type="spellStart"/>
      <w:r w:rsidRPr="00252C9C">
        <w:rPr>
          <w:i/>
        </w:rPr>
        <w:t>LandNum</w:t>
      </w:r>
      <w:proofErr w:type="spellEnd"/>
      <w:r>
        <w:t xml:space="preserve"> </w:t>
      </w:r>
      <w:commentRangeEnd w:id="132"/>
      <w:r w:rsidR="00DF2DC1">
        <w:rPr>
          <w:rStyle w:val="CommentReference"/>
          <w:rFonts w:eastAsiaTheme="minorHAnsi" w:cstheme="minorBidi"/>
          <w:lang w:val="en-US"/>
        </w:rPr>
        <w:commentReference w:id="132"/>
      </w:r>
      <w:commentRangeEnd w:id="133"/>
      <w:r w:rsidR="00603062">
        <w:rPr>
          <w:rStyle w:val="CommentReference"/>
          <w:rFonts w:eastAsiaTheme="minorHAnsi" w:cstheme="minorBidi"/>
          <w:lang w:val="en-US"/>
        </w:rPr>
        <w:commentReference w:id="133"/>
      </w:r>
      <w:r>
        <w:t>column, which also is included in output file names.</w:t>
      </w:r>
    </w:p>
    <w:p w14:paraId="05F42ED8" w14:textId="77777777" w:rsidR="0067520E" w:rsidRDefault="0067520E" w:rsidP="00C57BF9">
      <w:pPr>
        <w:pStyle w:val="Heading4"/>
      </w:pPr>
      <w:proofErr w:type="spellStart"/>
      <w:r w:rsidRPr="00C02994">
        <w:t>StageStructFile</w:t>
      </w:r>
      <w:proofErr w:type="spellEnd"/>
    </w:p>
    <w:p w14:paraId="03B5D7AF" w14:textId="77777777" w:rsidR="0067520E" w:rsidRDefault="0067520E" w:rsidP="00C57BF9">
      <w:r>
        <w:t xml:space="preserve">This file specifies additional parameters required for a stage-structured model. These include the compulsory </w:t>
      </w:r>
      <w:proofErr w:type="spellStart"/>
      <w:r w:rsidRPr="003118D9">
        <w:rPr>
          <w:i/>
        </w:rPr>
        <w:t>TransMatrixFile</w:t>
      </w:r>
      <w:proofErr w:type="spellEnd"/>
      <w:r>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proofErr w:type="spellStart"/>
      <w:r w:rsidRPr="004B5657">
        <w:rPr>
          <w:i/>
        </w:rPr>
        <w:t>EmigrationFile</w:t>
      </w:r>
      <w:proofErr w:type="spellEnd"/>
      <w:r>
        <w:t xml:space="preserve">, </w:t>
      </w:r>
      <w:proofErr w:type="spellStart"/>
      <w:r w:rsidRPr="004B5657">
        <w:rPr>
          <w:i/>
        </w:rPr>
        <w:t>TransferFile</w:t>
      </w:r>
      <w:proofErr w:type="spellEnd"/>
      <w:r>
        <w:t xml:space="preserve"> and </w:t>
      </w:r>
      <w:proofErr w:type="spellStart"/>
      <w:r w:rsidRPr="004B5657">
        <w:rPr>
          <w:i/>
        </w:rPr>
        <w:t>SettlementFile</w:t>
      </w:r>
      <w:proofErr w:type="spellEnd"/>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426986">
        <w:rPr>
          <w:i/>
        </w:rPr>
        <w:t>StageDep</w:t>
      </w:r>
      <w:proofErr w:type="spellEnd"/>
      <w:r>
        <w:t> = 1), but not sex-dependent (</w:t>
      </w:r>
      <w:proofErr w:type="spellStart"/>
      <w:r w:rsidRPr="00426986">
        <w:rPr>
          <w:i/>
        </w:rPr>
        <w:t>S</w:t>
      </w:r>
      <w:r>
        <w:rPr>
          <w:i/>
        </w:rPr>
        <w:t>ex</w:t>
      </w:r>
      <w:r w:rsidRPr="00426986">
        <w:rPr>
          <w:i/>
        </w:rPr>
        <w:t>Dep</w:t>
      </w:r>
      <w:proofErr w:type="spellEnd"/>
      <w:r>
        <w:t xml:space="preserve"> = 0), and the number of required lines in the </w:t>
      </w:r>
      <w:proofErr w:type="spellStart"/>
      <w:r w:rsidRPr="00DF03E3">
        <w:rPr>
          <w:i/>
        </w:rPr>
        <w:t>EmigrationFile</w:t>
      </w:r>
      <w:proofErr w:type="spellEnd"/>
      <w:r>
        <w:t xml:space="preserve"> would equal the number of stages in the population. For the same population, the mean of the dispersal kernel may differ between the sexes, and the </w:t>
      </w:r>
      <w:proofErr w:type="spellStart"/>
      <w:r w:rsidRPr="00DF03E3">
        <w:rPr>
          <w:i/>
        </w:rPr>
        <w:t>TransferFile</w:t>
      </w:r>
      <w:proofErr w:type="spellEnd"/>
      <w:r>
        <w:t xml:space="preserve"> would therefore have </w:t>
      </w:r>
      <w:proofErr w:type="spellStart"/>
      <w:r w:rsidRPr="00426986">
        <w:rPr>
          <w:i/>
        </w:rPr>
        <w:t>S</w:t>
      </w:r>
      <w:r>
        <w:rPr>
          <w:i/>
        </w:rPr>
        <w:t>ex</w:t>
      </w:r>
      <w:r w:rsidRPr="00426986">
        <w:rPr>
          <w:i/>
        </w:rPr>
        <w:t>Dep</w:t>
      </w:r>
      <w:proofErr w:type="spellEnd"/>
      <w:r>
        <w:t> = 1 and the number of required lines would be twice the number of stages.</w:t>
      </w:r>
    </w:p>
    <w:p w14:paraId="45FEFDFC" w14:textId="77777777" w:rsidR="0067520E" w:rsidRDefault="0067520E" w:rsidP="00C57BF9">
      <w:r>
        <w:lastRenderedPageBreak/>
        <w:t xml:space="preserve">When there is more than one line for a simulation, the </w:t>
      </w:r>
      <w:proofErr w:type="spellStart"/>
      <w:r w:rsidRPr="00426986">
        <w:rPr>
          <w:i/>
        </w:rPr>
        <w:t>StageDep</w:t>
      </w:r>
      <w:proofErr w:type="spellEnd"/>
      <w:r>
        <w:t xml:space="preserve"> and </w:t>
      </w:r>
      <w:proofErr w:type="spellStart"/>
      <w:r w:rsidRPr="00426986">
        <w:rPr>
          <w:i/>
        </w:rPr>
        <w:t>S</w:t>
      </w:r>
      <w:r>
        <w:rPr>
          <w:i/>
        </w:rPr>
        <w:t>ex</w:t>
      </w:r>
      <w:r w:rsidRPr="00426986">
        <w:rPr>
          <w:i/>
        </w:rPr>
        <w:t>Dep</w:t>
      </w:r>
      <w:proofErr w:type="spellEnd"/>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134" w:name="_Outputs"/>
      <w:bookmarkEnd w:id="134"/>
      <w:proofErr w:type="spellStart"/>
      <w:r>
        <w:t>Genetics</w:t>
      </w:r>
      <w:r w:rsidRPr="002C1A8A">
        <w:t>File</w:t>
      </w:r>
      <w:proofErr w:type="spellEnd"/>
    </w:p>
    <w:p w14:paraId="6E141F84" w14:textId="77777777" w:rsidR="0067520E" w:rsidRDefault="0067520E" w:rsidP="00C57BF9">
      <w:r>
        <w:t xml:space="preserve">This file provides the genome-level genetics parameters and, if applicable, the name of the genetic architecture file to be used for the simulation. The format of the architecture file is described in </w:t>
      </w:r>
      <w:hyperlink w:anchor="_Setting_the_genetics" w:history="1">
        <w:r w:rsidRPr="00B3004F">
          <w:rPr>
            <w:rStyle w:val="Hyperlink"/>
          </w:rPr>
          <w:t>section 3.2.8</w:t>
        </w:r>
      </w:hyperlink>
      <w:r>
        <w:t>.</w:t>
      </w:r>
    </w:p>
    <w:p w14:paraId="1509F37B" w14:textId="77777777" w:rsidR="0067520E" w:rsidRDefault="0067520E" w:rsidP="00C57BF9">
      <w:pPr>
        <w:pStyle w:val="Heading4"/>
      </w:pPr>
      <w:proofErr w:type="spellStart"/>
      <w:r w:rsidRPr="002C1A8A">
        <w:t>InitialisationFile</w:t>
      </w:r>
      <w:proofErr w:type="spellEnd"/>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135" w:name="_Toc54110085"/>
      <w:r w:rsidRPr="00D123FB">
        <w:lastRenderedPageBreak/>
        <w:t>Outputs</w:t>
      </w:r>
      <w:bookmarkEnd w:id="135"/>
    </w:p>
    <w:p w14:paraId="06221D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w:t>
      </w:r>
      <w:proofErr w:type="gramStart"/>
      <w:r>
        <w:rPr>
          <w:szCs w:val="24"/>
        </w:rPr>
        <w:t xml:space="preserve">and </w:t>
      </w:r>
      <w:r w:rsidRPr="00D123FB">
        <w:rPr>
          <w:szCs w:val="24"/>
        </w:rPr>
        <w:t>also</w:t>
      </w:r>
      <w:proofErr w:type="gramEnd"/>
      <w:r w:rsidRPr="00D123FB">
        <w:rPr>
          <w:szCs w:val="24"/>
        </w:rPr>
        <w:t xml:space="preserve"> indicate the number of the landscape to which the output refers.</w:t>
      </w:r>
    </w:p>
    <w:p w14:paraId="65C6F9F4" w14:textId="77777777" w:rsidR="0067520E" w:rsidRPr="00D123FB" w:rsidRDefault="0067520E" w:rsidP="009E434A">
      <w:pPr>
        <w:pStyle w:val="Heading3"/>
        <w:numPr>
          <w:ilvl w:val="2"/>
          <w:numId w:val="14"/>
        </w:numPr>
      </w:pPr>
      <w:bookmarkStart w:id="136" w:name="_Toc54110086"/>
      <w:r w:rsidRPr="00D123FB">
        <w:t>Parameters</w:t>
      </w:r>
      <w:bookmarkEnd w:id="136"/>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137" w:name="_Species_range"/>
      <w:bookmarkStart w:id="138" w:name="_Toc54110087"/>
      <w:bookmarkEnd w:id="137"/>
      <w:r>
        <w:t>R</w:t>
      </w:r>
      <w:r w:rsidR="0067520E" w:rsidRPr="00D123FB">
        <w:t>ange</w:t>
      </w:r>
      <w:bookmarkEnd w:id="138"/>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5F93E0E2" w14:textId="77777777" w:rsidR="0067520E" w:rsidRPr="00D123FB" w:rsidRDefault="0067520E" w:rsidP="00787453">
      <w:pPr>
        <w:pStyle w:val="Numbered"/>
      </w:pPr>
      <w:r w:rsidRPr="00D123FB">
        <w:t>Total number of individuals (</w:t>
      </w:r>
      <w:proofErr w:type="spellStart"/>
      <w:r w:rsidRPr="00D123FB">
        <w:rPr>
          <w:i/>
        </w:rPr>
        <w:t>NInds</w:t>
      </w:r>
      <w:proofErr w:type="spellEnd"/>
      <w:r w:rsidRPr="00D123FB">
        <w:t>)</w:t>
      </w:r>
    </w:p>
    <w:p w14:paraId="47271731" w14:textId="77777777" w:rsidR="0067520E" w:rsidRPr="00D123FB" w:rsidRDefault="0067520E" w:rsidP="00787453">
      <w:pPr>
        <w:pStyle w:val="Numbered"/>
      </w:pPr>
      <w:r w:rsidRPr="00D123FB">
        <w:t>Total number of individuals in each stage (</w:t>
      </w:r>
      <w:proofErr w:type="spellStart"/>
      <w:r w:rsidRPr="00D123FB">
        <w:rPr>
          <w:i/>
        </w:rPr>
        <w:t>NInd_stage</w:t>
      </w:r>
      <w:r w:rsidRPr="00D123FB">
        <w:t>X</w:t>
      </w:r>
      <w:proofErr w:type="spellEnd"/>
      <w:r w:rsidRPr="00D123FB">
        <w:t>)</w:t>
      </w:r>
      <w:r>
        <w:t>;</w:t>
      </w:r>
      <w:r w:rsidRPr="00D123FB">
        <w:t xml:space="preserve"> </w:t>
      </w:r>
      <w:r>
        <w:t>t</w:t>
      </w:r>
      <w:r w:rsidRPr="00D123FB">
        <w:t>hese columns will be present only in case of stage</w:t>
      </w:r>
      <w:r>
        <w:t>-</w:t>
      </w:r>
      <w:r w:rsidRPr="00D123FB">
        <w:t xml:space="preserve">structured </w:t>
      </w:r>
      <w:proofErr w:type="gramStart"/>
      <w:r w:rsidRPr="00D123FB">
        <w:t>models</w:t>
      </w:r>
      <w:proofErr w:type="gramEnd"/>
    </w:p>
    <w:p w14:paraId="41B18B84" w14:textId="77777777" w:rsidR="0067520E" w:rsidRPr="00D123FB" w:rsidRDefault="0067520E" w:rsidP="00787453">
      <w:pPr>
        <w:pStyle w:val="Numbered"/>
      </w:pPr>
      <w:r w:rsidRPr="00D123FB">
        <w:t xml:space="preserve">Total number of </w:t>
      </w:r>
      <w:r>
        <w:t>juveniles born</w:t>
      </w:r>
      <w:r w:rsidRPr="00D123FB">
        <w:t xml:space="preserve"> (</w:t>
      </w:r>
      <w:proofErr w:type="spellStart"/>
      <w:r w:rsidRPr="00D123FB">
        <w:rPr>
          <w:i/>
        </w:rPr>
        <w:t>N</w:t>
      </w:r>
      <w:r>
        <w:rPr>
          <w:i/>
        </w:rPr>
        <w:t>Juvs</w:t>
      </w:r>
      <w:proofErr w:type="spellEnd"/>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proofErr w:type="spellStart"/>
      <w:r w:rsidRPr="00D123FB">
        <w:rPr>
          <w:i/>
        </w:rPr>
        <w:t>NOccupCells</w:t>
      </w:r>
      <w:proofErr w:type="spellEnd"/>
      <w:r w:rsidRPr="00D123FB">
        <w:t>) or total number of patches (</w:t>
      </w:r>
      <w:proofErr w:type="spellStart"/>
      <w:r w:rsidRPr="00D123FB">
        <w:rPr>
          <w:i/>
        </w:rPr>
        <w:t>NOccupPatches</w:t>
      </w:r>
      <w:proofErr w:type="spellEnd"/>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w:t>
      </w:r>
      <w:proofErr w:type="gramStart"/>
      <w:r w:rsidR="00C17E64">
        <w:t>present</w:t>
      </w:r>
      <w:proofErr w:type="gramEnd"/>
    </w:p>
    <w:p w14:paraId="2B4CD948" w14:textId="77777777" w:rsidR="0067520E" w:rsidRPr="00D123FB" w:rsidRDefault="0067520E" w:rsidP="00787453">
      <w:pPr>
        <w:pStyle w:val="Numbered"/>
      </w:pPr>
      <w:r w:rsidRPr="00D123FB">
        <w:t>Ratio between occupied and suitable cells or patches (</w:t>
      </w:r>
      <w:proofErr w:type="spellStart"/>
      <w:r w:rsidRPr="00D123FB">
        <w:rPr>
          <w:i/>
        </w:rPr>
        <w:t>OccupSuit</w:t>
      </w:r>
      <w:proofErr w:type="spellEnd"/>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proofErr w:type="spellStart"/>
      <w:r w:rsidRPr="00D123FB">
        <w:rPr>
          <w:i/>
        </w:rPr>
        <w:t>min_</w:t>
      </w:r>
      <w:r>
        <w:rPr>
          <w:i/>
        </w:rPr>
        <w:t>X</w:t>
      </w:r>
      <w:proofErr w:type="spellEnd"/>
      <w:r w:rsidRPr="00D123FB">
        <w:rPr>
          <w:i/>
        </w:rPr>
        <w:t xml:space="preserve">, </w:t>
      </w:r>
      <w:proofErr w:type="spellStart"/>
      <w:r w:rsidRPr="00D123FB">
        <w:rPr>
          <w:i/>
        </w:rPr>
        <w:t>max_</w:t>
      </w:r>
      <w:r>
        <w:rPr>
          <w:i/>
        </w:rPr>
        <w:t>X</w:t>
      </w:r>
      <w:proofErr w:type="spellEnd"/>
      <w:r w:rsidRPr="00D123FB">
        <w:rPr>
          <w:i/>
        </w:rPr>
        <w:t xml:space="preserve">, </w:t>
      </w:r>
      <w:proofErr w:type="spellStart"/>
      <w:r w:rsidRPr="00D123FB">
        <w:rPr>
          <w:i/>
        </w:rPr>
        <w:t>min_</w:t>
      </w:r>
      <w:r>
        <w:rPr>
          <w:i/>
        </w:rPr>
        <w:t>Y</w:t>
      </w:r>
      <w:proofErr w:type="spellEnd"/>
      <w:r w:rsidRPr="00D123FB">
        <w:rPr>
          <w:i/>
        </w:rPr>
        <w:t xml:space="preserve">, </w:t>
      </w:r>
      <w:proofErr w:type="spellStart"/>
      <w:r w:rsidRPr="00D123FB">
        <w:rPr>
          <w:i/>
        </w:rPr>
        <w:t>max_</w:t>
      </w:r>
      <w:r>
        <w:rPr>
          <w:i/>
        </w:rPr>
        <w:t>Y</w:t>
      </w:r>
      <w:proofErr w:type="spellEnd"/>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139" w:name="_Toc54110088"/>
      <w:r w:rsidRPr="00D123FB">
        <w:lastRenderedPageBreak/>
        <w:t>Occupancy</w:t>
      </w:r>
      <w:bookmarkEnd w:id="139"/>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proofErr w:type="spellStart"/>
      <w:r w:rsidR="0067520E" w:rsidRPr="00787453">
        <w:rPr>
          <w:i/>
        </w:rPr>
        <w:t>PatchID</w:t>
      </w:r>
      <w:proofErr w:type="spellEnd"/>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 xml:space="preserve">s been occupied </w:t>
      </w:r>
      <w:proofErr w:type="gramStart"/>
      <w:r w:rsidR="00111155">
        <w:t>in a given year</w:t>
      </w:r>
      <w:proofErr w:type="gramEnd"/>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proofErr w:type="spellStart"/>
      <w:r w:rsidRPr="00D123FB">
        <w:rPr>
          <w:i/>
        </w:rPr>
        <w:t>Mean_OccupSuit</w:t>
      </w:r>
      <w:proofErr w:type="spellEnd"/>
      <w:r w:rsidRPr="00D123FB">
        <w:t xml:space="preserve">) and </w:t>
      </w:r>
      <w:r>
        <w:t>its</w:t>
      </w:r>
      <w:r w:rsidRPr="00D123FB">
        <w:t xml:space="preserve"> standard </w:t>
      </w:r>
      <w:r>
        <w:t>error</w:t>
      </w:r>
      <w:r w:rsidRPr="00D123FB">
        <w:t xml:space="preserve"> (</w:t>
      </w:r>
      <w:proofErr w:type="spellStart"/>
      <w:r w:rsidRPr="00D123FB">
        <w:rPr>
          <w:i/>
        </w:rPr>
        <w:t>S</w:t>
      </w:r>
      <w:r>
        <w:rPr>
          <w:i/>
        </w:rPr>
        <w:t>td_error</w:t>
      </w:r>
      <w:proofErr w:type="spellEnd"/>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140" w:name="_Toc54110089"/>
      <w:r w:rsidRPr="00D123FB">
        <w:t>Populations</w:t>
      </w:r>
      <w:bookmarkEnd w:id="140"/>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w:t>
      </w:r>
      <w:proofErr w:type="gramStart"/>
      <w:r w:rsidRPr="00D123FB">
        <w:t>coordinates )</w:t>
      </w:r>
      <w:proofErr w:type="gramEnd"/>
      <w:r w:rsidRPr="00D123FB">
        <w:t xml:space="preserve"> or patch ID (</w:t>
      </w:r>
      <w:proofErr w:type="spellStart"/>
      <w:r w:rsidRPr="00D123FB">
        <w:rPr>
          <w:i/>
        </w:rPr>
        <w:t>PatchID</w:t>
      </w:r>
      <w:proofErr w:type="spellEnd"/>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xml:space="preserve">; not yet used, always </w:t>
      </w:r>
      <w:proofErr w:type="gramStart"/>
      <w:r>
        <w:t>zero</w:t>
      </w:r>
      <w:proofErr w:type="gramEnd"/>
    </w:p>
    <w:p w14:paraId="30644412" w14:textId="77777777" w:rsidR="0067520E" w:rsidRPr="00D123FB" w:rsidRDefault="0067520E" w:rsidP="00787453">
      <w:pPr>
        <w:pStyle w:val="Numbered"/>
      </w:pPr>
      <w:r w:rsidRPr="00D123FB">
        <w:t>Number of individuals in the population (</w:t>
      </w:r>
      <w:proofErr w:type="spellStart"/>
      <w:r w:rsidRPr="00D123FB">
        <w:rPr>
          <w:i/>
        </w:rPr>
        <w:t>NInd</w:t>
      </w:r>
      <w:proofErr w:type="spellEnd"/>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proofErr w:type="spellStart"/>
      <w:r w:rsidRPr="00D123FB">
        <w:rPr>
          <w:i/>
        </w:rPr>
        <w:t>NInd</w:t>
      </w:r>
      <w:r w:rsidRPr="00037A8F">
        <w:t>_</w:t>
      </w:r>
      <w:r w:rsidRPr="00D123FB">
        <w:rPr>
          <w:i/>
        </w:rPr>
        <w:t>stage</w:t>
      </w:r>
      <w:r w:rsidRPr="00D123FB">
        <w:t>X</w:t>
      </w:r>
      <w:proofErr w:type="spellEnd"/>
      <w:r w:rsidRPr="00D123FB">
        <w:t>). If the reproduction is sexual, these columns will be replaced by the number of females (</w:t>
      </w:r>
      <w:proofErr w:type="spellStart"/>
      <w:r w:rsidRPr="00D123FB">
        <w:rPr>
          <w:i/>
        </w:rPr>
        <w:t>Nfemales</w:t>
      </w:r>
      <w:r w:rsidRPr="00037A8F">
        <w:t>_</w:t>
      </w:r>
      <w:r w:rsidRPr="00D123FB">
        <w:rPr>
          <w:i/>
        </w:rPr>
        <w:t>stage</w:t>
      </w:r>
      <w:r w:rsidRPr="00D123FB">
        <w:t>X</w:t>
      </w:r>
      <w:proofErr w:type="spellEnd"/>
      <w:r w:rsidRPr="00D123FB">
        <w:t>) and of males (</w:t>
      </w:r>
      <w:proofErr w:type="spellStart"/>
      <w:r w:rsidRPr="00D123FB">
        <w:rPr>
          <w:i/>
        </w:rPr>
        <w:t>Nmales</w:t>
      </w:r>
      <w:r w:rsidRPr="00037A8F">
        <w:t>_</w:t>
      </w:r>
      <w:r w:rsidRPr="00D123FB">
        <w:rPr>
          <w:i/>
        </w:rPr>
        <w:t>stage</w:t>
      </w:r>
      <w:r w:rsidRPr="00D123FB">
        <w:t>X</w:t>
      </w:r>
      <w:proofErr w:type="spellEnd"/>
      <w:r w:rsidRPr="00D123FB">
        <w:t>) in each stage. In the case of sexual model without stage structure, two columns will indicate the number of females (</w:t>
      </w:r>
      <w:proofErr w:type="spellStart"/>
      <w:r w:rsidRPr="00D123FB">
        <w:rPr>
          <w:i/>
        </w:rPr>
        <w:t>Nfemales</w:t>
      </w:r>
      <w:proofErr w:type="spellEnd"/>
      <w:r w:rsidRPr="00D123FB">
        <w:t>) and of males (</w:t>
      </w:r>
      <w:proofErr w:type="spellStart"/>
      <w:r w:rsidRPr="00D123FB">
        <w:rPr>
          <w:i/>
        </w:rPr>
        <w:t>Nmales</w:t>
      </w:r>
      <w:proofErr w:type="spellEnd"/>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proofErr w:type="spellStart"/>
      <w:r w:rsidRPr="00D123FB">
        <w:rPr>
          <w:i/>
        </w:rPr>
        <w:t>N</w:t>
      </w:r>
      <w:r>
        <w:rPr>
          <w:i/>
        </w:rPr>
        <w:t>Juvs</w:t>
      </w:r>
      <w:proofErr w:type="spellEnd"/>
      <w:r w:rsidRPr="00D123FB">
        <w:t>). If the reproduction is sexual, these columns will be replaced by the number of females</w:t>
      </w:r>
      <w:r>
        <w:t xml:space="preserve"> juveniles</w:t>
      </w:r>
      <w:r w:rsidRPr="00D123FB">
        <w:t xml:space="preserve"> (</w:t>
      </w:r>
      <w:proofErr w:type="spellStart"/>
      <w:r w:rsidRPr="00D123FB">
        <w:rPr>
          <w:i/>
        </w:rPr>
        <w:t>N</w:t>
      </w:r>
      <w:r>
        <w:rPr>
          <w:i/>
        </w:rPr>
        <w:t>JuvF</w:t>
      </w:r>
      <w:r w:rsidRPr="00D123FB">
        <w:rPr>
          <w:i/>
        </w:rPr>
        <w:t>emales</w:t>
      </w:r>
      <w:proofErr w:type="spellEnd"/>
      <w:r w:rsidRPr="00D123FB">
        <w:t xml:space="preserve">) </w:t>
      </w:r>
      <w:r>
        <w:t>and</w:t>
      </w:r>
      <w:r w:rsidRPr="00D123FB">
        <w:t xml:space="preserve"> males (</w:t>
      </w:r>
      <w:proofErr w:type="spellStart"/>
      <w:r w:rsidRPr="00D123FB">
        <w:rPr>
          <w:i/>
        </w:rPr>
        <w:t>N</w:t>
      </w:r>
      <w:r>
        <w:rPr>
          <w:i/>
        </w:rPr>
        <w:t>JuvM</w:t>
      </w:r>
      <w:r w:rsidRPr="00D123FB">
        <w:rPr>
          <w:i/>
        </w:rPr>
        <w:t>ales</w:t>
      </w:r>
      <w:proofErr w:type="spellEnd"/>
      <w:r w:rsidRPr="00D123FB">
        <w:t>)</w:t>
      </w:r>
      <w:r>
        <w:t>.</w:t>
      </w:r>
    </w:p>
    <w:p w14:paraId="7A9F41B6" w14:textId="77777777" w:rsidR="0067520E" w:rsidRPr="00D123FB" w:rsidRDefault="0067520E" w:rsidP="009E434A">
      <w:pPr>
        <w:pStyle w:val="Heading3"/>
        <w:numPr>
          <w:ilvl w:val="2"/>
          <w:numId w:val="14"/>
        </w:numPr>
      </w:pPr>
      <w:bookmarkStart w:id="141" w:name="_Individuals"/>
      <w:bookmarkStart w:id="142" w:name="_Toc54110090"/>
      <w:bookmarkEnd w:id="141"/>
      <w:r w:rsidRPr="00D123FB">
        <w:lastRenderedPageBreak/>
        <w:t>Individuals</w:t>
      </w:r>
      <w:bookmarkEnd w:id="142"/>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w:t>
      </w:r>
      <w:proofErr w:type="gramStart"/>
      <w:r w:rsidRPr="00D123FB">
        <w:t>each individual</w:t>
      </w:r>
      <w:proofErr w:type="gramEnd"/>
      <w:r w:rsidRPr="00D123FB">
        <w:t xml:space="preserve">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 xml:space="preserve">For </w:t>
      </w:r>
      <w:proofErr w:type="gramStart"/>
      <w:r w:rsidRPr="00D123FB">
        <w:t>each individual</w:t>
      </w:r>
      <w:proofErr w:type="gramEnd"/>
      <w:r w:rsidRPr="00D123FB">
        <w:t xml:space="preserve">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proofErr w:type="spellStart"/>
      <w:r>
        <w:rPr>
          <w:i/>
        </w:rPr>
        <w:t>I</w:t>
      </w:r>
      <w:r w:rsidRPr="00D123FB">
        <w:rPr>
          <w:i/>
        </w:rPr>
        <w:t>ndID</w:t>
      </w:r>
      <w:proofErr w:type="spellEnd"/>
      <w:r w:rsidRPr="00D123FB">
        <w:t xml:space="preserve">), a unique integer number that identifies the </w:t>
      </w:r>
      <w:proofErr w:type="gramStart"/>
      <w:r w:rsidRPr="00D123FB">
        <w:t>individual</w:t>
      </w:r>
      <w:proofErr w:type="gramEnd"/>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proofErr w:type="spellStart"/>
      <w:r>
        <w:rPr>
          <w:i/>
        </w:rPr>
        <w:t>Natal</w:t>
      </w:r>
      <w:r w:rsidRPr="00037A8F">
        <w:t>_</w:t>
      </w:r>
      <w:r>
        <w:rPr>
          <w:i/>
        </w:rPr>
        <w:t>X</w:t>
      </w:r>
      <w:proofErr w:type="spellEnd"/>
      <w:r w:rsidRPr="00D123FB">
        <w:t xml:space="preserve"> and </w:t>
      </w:r>
      <w:proofErr w:type="spellStart"/>
      <w:r>
        <w:rPr>
          <w:i/>
        </w:rPr>
        <w:t>Natal</w:t>
      </w:r>
      <w:r w:rsidRPr="00037A8F">
        <w:t>_</w:t>
      </w:r>
      <w:r>
        <w:rPr>
          <w:i/>
        </w:rPr>
        <w:t>Y</w:t>
      </w:r>
      <w:proofErr w:type="spellEnd"/>
      <w:r w:rsidRPr="00D123FB">
        <w:t>) and current cell (</w:t>
      </w:r>
      <w:r w:rsidR="00316C72">
        <w:rPr>
          <w:i/>
        </w:rPr>
        <w:t>X</w:t>
      </w:r>
      <w:r w:rsidRPr="00D123FB">
        <w:t xml:space="preserve"> and </w:t>
      </w:r>
      <w:r w:rsidR="00316C72">
        <w:rPr>
          <w:i/>
        </w:rPr>
        <w:t>Y</w:t>
      </w:r>
      <w:r w:rsidRPr="00D123FB">
        <w:t>) coordinates or natal and current patch IDs (</w:t>
      </w:r>
      <w:proofErr w:type="spellStart"/>
      <w:r>
        <w:rPr>
          <w:i/>
        </w:rPr>
        <w:t>N</w:t>
      </w:r>
      <w:r w:rsidRPr="00D123FB">
        <w:rPr>
          <w:i/>
        </w:rPr>
        <w:t>atal</w:t>
      </w:r>
      <w:r w:rsidRPr="00037A8F">
        <w:t>_</w:t>
      </w:r>
      <w:r>
        <w:rPr>
          <w:i/>
        </w:rPr>
        <w:t>p</w:t>
      </w:r>
      <w:r w:rsidRPr="00D123FB">
        <w:rPr>
          <w:i/>
        </w:rPr>
        <w:t>atch</w:t>
      </w:r>
      <w:proofErr w:type="spellEnd"/>
      <w:r w:rsidRPr="00D123FB">
        <w:rPr>
          <w:i/>
        </w:rPr>
        <w:t xml:space="preserve"> </w:t>
      </w:r>
      <w:r w:rsidRPr="00D123FB">
        <w:t xml:space="preserve">and </w:t>
      </w:r>
      <w:proofErr w:type="spellStart"/>
      <w:r w:rsidRPr="00D123FB">
        <w:rPr>
          <w:i/>
        </w:rPr>
        <w:t>PatchID</w:t>
      </w:r>
      <w:proofErr w:type="spellEnd"/>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w:t>
      </w:r>
      <w:proofErr w:type="gramStart"/>
      <w:r w:rsidRPr="00D123FB">
        <w:t>generations</w:t>
      </w:r>
      <w:proofErr w:type="gramEnd"/>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proofErr w:type="gramStart"/>
      <w:r w:rsidRPr="00D123FB">
        <w:rPr>
          <w:rFonts w:cs="Times New Roman"/>
          <w:szCs w:val="24"/>
          <w:lang w:val="en-GB"/>
        </w:rPr>
        <w:t>)</w:t>
      </w:r>
      <w:r>
        <w:rPr>
          <w:rFonts w:cs="Times New Roman"/>
          <w:szCs w:val="24"/>
          <w:lang w:val="en-GB"/>
        </w:rPr>
        <w:t>;</w:t>
      </w:r>
      <w:proofErr w:type="gramEnd"/>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proofErr w:type="gramStart"/>
      <w:r w:rsidRPr="00D123FB">
        <w:rPr>
          <w:rFonts w:cs="Times New Roman"/>
          <w:szCs w:val="24"/>
          <w:lang w:val="en-GB"/>
        </w:rPr>
        <w:t>)</w:t>
      </w:r>
      <w:r>
        <w:rPr>
          <w:rFonts w:cs="Times New Roman"/>
          <w:szCs w:val="24"/>
          <w:lang w:val="en-GB"/>
        </w:rPr>
        <w:t>;</w:t>
      </w:r>
      <w:proofErr w:type="gramEnd"/>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proofErr w:type="spellStart"/>
      <w:r w:rsidRPr="00D123FB">
        <w:rPr>
          <w:rFonts w:cs="Times New Roman"/>
          <w:i/>
          <w:szCs w:val="24"/>
          <w:lang w:val="en-GB"/>
        </w:rPr>
        <w:t>mean_distI</w:t>
      </w:r>
      <w:proofErr w:type="spellEnd"/>
      <w:proofErr w:type="gramStart"/>
      <w:r w:rsidRPr="00D123FB">
        <w:rPr>
          <w:rFonts w:cs="Times New Roman"/>
          <w:szCs w:val="24"/>
          <w:lang w:val="en-GB"/>
        </w:rPr>
        <w:t>)</w:t>
      </w:r>
      <w:r>
        <w:rPr>
          <w:rFonts w:cs="Times New Roman"/>
          <w:szCs w:val="24"/>
          <w:lang w:val="en-GB"/>
        </w:rPr>
        <w:t>;</w:t>
      </w:r>
      <w:proofErr w:type="gramEnd"/>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proofErr w:type="spellStart"/>
      <w:r w:rsidRPr="00D123FB">
        <w:rPr>
          <w:rFonts w:cs="Times New Roman"/>
          <w:i/>
          <w:szCs w:val="24"/>
          <w:lang w:val="en-GB"/>
        </w:rPr>
        <w:t>mean_distII</w:t>
      </w:r>
      <w:proofErr w:type="spellEnd"/>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proofErr w:type="spellStart"/>
      <w:r w:rsidRPr="00D123FB">
        <w:rPr>
          <w:rFonts w:cs="Times New Roman"/>
          <w:i/>
          <w:szCs w:val="24"/>
          <w:lang w:val="en-GB"/>
        </w:rPr>
        <w:t>PfirstKernel</w:t>
      </w:r>
      <w:proofErr w:type="spellEnd"/>
      <w:proofErr w:type="gramStart"/>
      <w:r>
        <w:rPr>
          <w:rFonts w:cs="Times New Roman"/>
          <w:szCs w:val="24"/>
          <w:lang w:val="en-GB"/>
        </w:rPr>
        <w:t>);</w:t>
      </w:r>
      <w:proofErr w:type="gramEnd"/>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proofErr w:type="spellStart"/>
      <w:r w:rsidRPr="00D123FB">
        <w:rPr>
          <w:i/>
        </w:rPr>
        <w:t>StepLength</w:t>
      </w:r>
      <w:proofErr w:type="spellEnd"/>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proofErr w:type="spellStart"/>
      <w:r w:rsidRPr="00D123FB">
        <w:rPr>
          <w:i/>
        </w:rPr>
        <w:t>alpha</w:t>
      </w:r>
      <w:r>
        <w:rPr>
          <w:i/>
        </w:rPr>
        <w:t>S</w:t>
      </w:r>
      <w:proofErr w:type="spellEnd"/>
      <w:r w:rsidRPr="00D123FB">
        <w:t xml:space="preserve"> and </w:t>
      </w:r>
      <w:proofErr w:type="spellStart"/>
      <w:r w:rsidRPr="00D123FB">
        <w:rPr>
          <w:i/>
        </w:rPr>
        <w:t>beta</w:t>
      </w:r>
      <w:r>
        <w:rPr>
          <w:i/>
        </w:rPr>
        <w:t>S</w:t>
      </w:r>
      <w:proofErr w:type="spellEnd"/>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proofErr w:type="spellStart"/>
      <w:r w:rsidRPr="00D123FB">
        <w:rPr>
          <w:i/>
        </w:rPr>
        <w:t>DistMoved</w:t>
      </w:r>
      <w:proofErr w:type="spellEnd"/>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proofErr w:type="spellStart"/>
      <w:r w:rsidRPr="00D123FB">
        <w:rPr>
          <w:i/>
        </w:rPr>
        <w:t>Nsteps</w:t>
      </w:r>
      <w:proofErr w:type="spellEnd"/>
      <w:r>
        <w:t>) for movement models</w:t>
      </w:r>
    </w:p>
    <w:p w14:paraId="2BF0577C" w14:textId="77777777" w:rsidR="0067520E" w:rsidRPr="0064244C" w:rsidRDefault="0067520E" w:rsidP="00787453">
      <w:pPr>
        <w:keepNext/>
        <w:keepLines/>
        <w:spacing w:before="120" w:after="120"/>
        <w:ind w:left="360"/>
        <w:jc w:val="center"/>
        <w:rPr>
          <w:sz w:val="22"/>
        </w:rPr>
      </w:pPr>
      <w:bookmarkStart w:id="143" w:name="Table2"/>
      <w:r w:rsidRPr="0064244C">
        <w:rPr>
          <w:b/>
          <w:sz w:val="22"/>
        </w:rPr>
        <w:lastRenderedPageBreak/>
        <w:t xml:space="preserve">Table </w:t>
      </w:r>
      <w:r>
        <w:rPr>
          <w:b/>
          <w:sz w:val="22"/>
        </w:rPr>
        <w:t>2</w:t>
      </w:r>
      <w:bookmarkEnd w:id="143"/>
      <w:r w:rsidRPr="0064244C">
        <w:rPr>
          <w:b/>
          <w:sz w:val="22"/>
        </w:rPr>
        <w:t xml:space="preserve">. </w:t>
      </w:r>
      <w:r>
        <w:rPr>
          <w:sz w:val="22"/>
        </w:rPr>
        <w:t xml:space="preserve">Status codes reported in the Individuals output </w:t>
      </w:r>
      <w:proofErr w:type="gramStart"/>
      <w:r>
        <w:rPr>
          <w:sz w:val="22"/>
        </w:rPr>
        <w:t>file</w:t>
      </w:r>
      <w:proofErr w:type="gramEnd"/>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77777777" w:rsidR="0067520E" w:rsidRDefault="0067520E" w:rsidP="009E434A">
      <w:pPr>
        <w:pStyle w:val="Heading3"/>
        <w:numPr>
          <w:ilvl w:val="2"/>
          <w:numId w:val="14"/>
        </w:numPr>
      </w:pPr>
      <w:bookmarkStart w:id="144" w:name="_Toc54110091"/>
      <w:r>
        <w:t>Genetics</w:t>
      </w:r>
      <w:bookmarkEnd w:id="144"/>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w:t>
      </w:r>
      <w:proofErr w:type="gramStart"/>
      <w:r w:rsidRPr="00D123FB">
        <w:rPr>
          <w:szCs w:val="24"/>
        </w:rPr>
        <w:t>each individual</w:t>
      </w:r>
      <w:proofErr w:type="gramEnd"/>
      <w:r w:rsidRPr="00D123FB">
        <w:rPr>
          <w:szCs w:val="24"/>
        </w:rPr>
        <w:t xml:space="preserve">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proofErr w:type="spellStart"/>
      <w:r>
        <w:rPr>
          <w:i/>
        </w:rPr>
        <w:t>I</w:t>
      </w:r>
      <w:r w:rsidRPr="00D123FB">
        <w:rPr>
          <w:i/>
        </w:rPr>
        <w:t>ndID</w:t>
      </w:r>
      <w:proofErr w:type="spellEnd"/>
      <w:r w:rsidRPr="00D123FB">
        <w:t xml:space="preserve">), a unique integer number that identifies the </w:t>
      </w:r>
      <w:proofErr w:type="gramStart"/>
      <w:r w:rsidRPr="00D123FB">
        <w:t>individual</w:t>
      </w:r>
      <w:proofErr w:type="gramEnd"/>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w:t>
      </w:r>
      <w:proofErr w:type="gramStart"/>
      <w:r w:rsidRPr="00DC7DE9">
        <w:rPr>
          <w:i/>
        </w:rPr>
        <w:t>0,Allele</w:t>
      </w:r>
      <w:proofErr w:type="gramEnd"/>
      <w:r w:rsidRPr="00DC7DE9">
        <w:rPr>
          <w:i/>
        </w:rPr>
        <w:t>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7016F758" w14:textId="45C944D1" w:rsidR="0067520E" w:rsidRPr="00D123FB" w:rsidRDefault="0067520E" w:rsidP="009E434A">
      <w:pPr>
        <w:pStyle w:val="Heading3"/>
        <w:numPr>
          <w:ilvl w:val="2"/>
          <w:numId w:val="14"/>
        </w:numPr>
      </w:pPr>
      <w:bookmarkStart w:id="145" w:name="_Toc54110092"/>
      <w:r w:rsidRPr="00D123FB">
        <w:lastRenderedPageBreak/>
        <w:t>Traits</w:t>
      </w:r>
      <w:bookmarkEnd w:id="145"/>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146" w:name="_Toc54110093"/>
      <w:r w:rsidRPr="00D123FB">
        <w:t xml:space="preserve">Connectivity </w:t>
      </w:r>
      <w:r w:rsidRPr="00C11307">
        <w:t>matrix</w:t>
      </w:r>
      <w:bookmarkEnd w:id="146"/>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proofErr w:type="spellStart"/>
      <w:r>
        <w:rPr>
          <w:i/>
        </w:rPr>
        <w:t>StartPatch</w:t>
      </w:r>
      <w:proofErr w:type="spellEnd"/>
      <w:r w:rsidRPr="00D123FB">
        <w:t>)</w:t>
      </w:r>
    </w:p>
    <w:p w14:paraId="04DA5C21" w14:textId="77777777" w:rsidR="0067520E" w:rsidRPr="00D123FB" w:rsidRDefault="0067520E" w:rsidP="00236CD2">
      <w:pPr>
        <w:pStyle w:val="Numbered"/>
      </w:pPr>
      <w:r>
        <w:t>ID number of settlement patch</w:t>
      </w:r>
      <w:r w:rsidRPr="00D123FB">
        <w:t xml:space="preserve"> (</w:t>
      </w:r>
      <w:proofErr w:type="spellStart"/>
      <w:r>
        <w:rPr>
          <w:i/>
        </w:rPr>
        <w:t>EndPatch</w:t>
      </w:r>
      <w:proofErr w:type="spellEnd"/>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proofErr w:type="spellStart"/>
      <w:r>
        <w:rPr>
          <w:i/>
        </w:rPr>
        <w:t>StartPatch</w:t>
      </w:r>
      <w:proofErr w:type="spellEnd"/>
      <w:r>
        <w:t xml:space="preserve"> to</w:t>
      </w:r>
      <w:r w:rsidRPr="00D123FB">
        <w:t xml:space="preserve"> </w:t>
      </w:r>
      <w:proofErr w:type="spellStart"/>
      <w:r>
        <w:rPr>
          <w:i/>
        </w:rPr>
        <w:t>EndPatch</w:t>
      </w:r>
      <w:proofErr w:type="spellEnd"/>
      <w:r w:rsidRPr="00D123FB">
        <w:t xml:space="preserve"> (</w:t>
      </w:r>
      <w:proofErr w:type="spellStart"/>
      <w:r w:rsidRPr="00D123FB">
        <w:rPr>
          <w:i/>
        </w:rPr>
        <w:t>NInd</w:t>
      </w:r>
      <w:r>
        <w:rPr>
          <w:i/>
        </w:rPr>
        <w:t>s</w:t>
      </w:r>
      <w:proofErr w:type="spellEnd"/>
      <w:r w:rsidRPr="00D123FB">
        <w:t>)</w:t>
      </w:r>
    </w:p>
    <w:p w14:paraId="13786778" w14:textId="0A30314D" w:rsidR="005D0B95" w:rsidRDefault="005D0B95" w:rsidP="005D0B95">
      <w:bookmarkStart w:id="147" w:name="_Examples_&amp;_Tutorials"/>
      <w:bookmarkEnd w:id="147"/>
      <w:r w:rsidRPr="005D0B95">
        <w:t xml:space="preserve">The rows having </w:t>
      </w:r>
      <w:r>
        <w:t xml:space="preserve">an entry of </w:t>
      </w:r>
      <w:r w:rsidRPr="005D0B95">
        <w:t>-999 are sum</w:t>
      </w:r>
      <w:r>
        <w:t>mary rows, showing the total number</w:t>
      </w:r>
      <w:r w:rsidRPr="005D0B95">
        <w:t xml:space="preserve"> of successful emigrants from a patch (</w:t>
      </w:r>
      <w:r>
        <w:t xml:space="preserve">if </w:t>
      </w:r>
      <w:proofErr w:type="spellStart"/>
      <w:r>
        <w:t>EndPatch</w:t>
      </w:r>
      <w:proofErr w:type="spellEnd"/>
      <w:r>
        <w:t> = -999) and the total number</w:t>
      </w:r>
      <w:r w:rsidRPr="005D0B95">
        <w:t xml:space="preserve"> of successful immigrants into a patch (</w:t>
      </w:r>
      <w:r>
        <w:t xml:space="preserve">if </w:t>
      </w:r>
      <w:proofErr w:type="spellStart"/>
      <w:r>
        <w:t>StartPatch</w:t>
      </w:r>
      <w:proofErr w:type="spellEnd"/>
      <w:r>
        <w:t>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148" w:name="_Heat_maps"/>
      <w:bookmarkStart w:id="149" w:name="_Toc54110094"/>
      <w:bookmarkEnd w:id="148"/>
      <w:r>
        <w:t xml:space="preserve">Heat </w:t>
      </w:r>
      <w:proofErr w:type="gramStart"/>
      <w:r>
        <w:t>maps</w:t>
      </w:r>
      <w:bookmarkEnd w:id="149"/>
      <w:proofErr w:type="gramEnd"/>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t>time period</w:t>
      </w:r>
      <w:proofErr w:type="gramEnd"/>
      <w:r>
        <w:t xml:space="preserve"> of the model. These heat maps may be useful, for example, for identifying corridors which are heavily used during the dispersal phase. One map is created in the </w:t>
      </w:r>
      <w:proofErr w:type="spellStart"/>
      <w:r w:rsidRPr="00831B81">
        <w:rPr>
          <w:i/>
        </w:rPr>
        <w:t>Output_Maps</w:t>
      </w:r>
      <w:proofErr w:type="spellEnd"/>
      <w:r>
        <w:t xml:space="preserve"> folder for each replicate </w:t>
      </w:r>
      <w:proofErr w:type="gramStart"/>
      <w:r>
        <w:t>simulation, and</w:t>
      </w:r>
      <w:proofErr w:type="gramEnd"/>
      <w:r>
        <w:t xml:space="preserve">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150" w:name="_Toc54110095"/>
      <w:r>
        <w:lastRenderedPageBreak/>
        <w:t xml:space="preserve">Log </w:t>
      </w:r>
      <w:proofErr w:type="gramStart"/>
      <w:r>
        <w:t>file</w:t>
      </w:r>
      <w:bookmarkEnd w:id="150"/>
      <w:proofErr w:type="gramEnd"/>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 xml:space="preserve">between </w:t>
      </w:r>
      <w:proofErr w:type="gramStart"/>
      <w:r w:rsidR="007F5C3D">
        <w:t>files</w:t>
      </w:r>
      <w:proofErr w:type="gramEnd"/>
      <w:r w:rsidR="007F5C3D">
        <w:t xml:space="preserve"> or an invalid habitat code or patch number occurs in an</w:t>
      </w:r>
      <w:r w:rsidR="00831B81">
        <w:t xml:space="preserve"> input map file</w:t>
      </w:r>
      <w:r w:rsidR="007F5C3D">
        <w:t xml:space="preserve">. In such cases, only the </w:t>
      </w:r>
      <w:proofErr w:type="gramStart"/>
      <w:r w:rsidR="007F5C3D">
        <w:t>particular simulation</w:t>
      </w:r>
      <w:proofErr w:type="gramEnd"/>
      <w:r w:rsidR="007F5C3D">
        <w:t xml:space="preserve">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151" w:name="_Toc54110096"/>
      <w:r w:rsidRPr="00D123FB">
        <w:lastRenderedPageBreak/>
        <w:t>Examples &amp; Tutorials</w:t>
      </w:r>
      <w:bookmarkEnd w:id="151"/>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w:t>
      </w:r>
      <w:proofErr w:type="spellStart"/>
      <w:proofErr w:type="gramStart"/>
      <w:r w:rsidRPr="00D123FB">
        <w:rPr>
          <w:szCs w:val="24"/>
        </w:rPr>
        <w:t>RangeShifter</w:t>
      </w:r>
      <w:proofErr w:type="spellEnd"/>
      <w:r w:rsidRPr="00D123FB">
        <w:rPr>
          <w:szCs w:val="24"/>
        </w:rPr>
        <w:t>, and</w:t>
      </w:r>
      <w:proofErr w:type="gramEnd"/>
      <w:r w:rsidRPr="00D123FB">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D123FB">
        <w:rPr>
          <w:szCs w:val="24"/>
        </w:rPr>
        <w:t>for getting</w:t>
      </w:r>
      <w:proofErr w:type="gramEnd"/>
      <w:r w:rsidRPr="00D123FB">
        <w:rPr>
          <w:szCs w:val="24"/>
        </w:rPr>
        <w:t xml:space="preserve">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152" w:name="_Exercise_1"/>
      <w:bookmarkStart w:id="153" w:name="_Toc54110097"/>
      <w:bookmarkEnd w:id="152"/>
      <w:r w:rsidRPr="00D123FB">
        <w:t>Exercise 1</w:t>
      </w:r>
      <w:bookmarkEnd w:id="153"/>
      <w:r w:rsidRPr="00D123FB">
        <w:t xml:space="preserve"> </w:t>
      </w:r>
    </w:p>
    <w:p w14:paraId="47B3483B" w14:textId="0191D9FF" w:rsidR="0067520E" w:rsidRPr="00D123FB" w:rsidRDefault="00301C87" w:rsidP="009E434A">
      <w:pPr>
        <w:pStyle w:val="Heading3"/>
        <w:numPr>
          <w:ilvl w:val="2"/>
          <w:numId w:val="14"/>
        </w:numPr>
      </w:pPr>
      <w:bookmarkStart w:id="154" w:name="_Toc54110098"/>
      <w:r>
        <w:t>R</w:t>
      </w:r>
      <w:r w:rsidR="0067520E" w:rsidRPr="00D123FB">
        <w:t>ange expansion, long-distance dispersal and environmental stochasticity</w:t>
      </w:r>
      <w:bookmarkEnd w:id="154"/>
    </w:p>
    <w:p w14:paraId="43E6EAA8" w14:textId="77777777" w:rsidR="0067520E" w:rsidRPr="00D123FB" w:rsidRDefault="0067520E" w:rsidP="00C57BF9">
      <w:pPr>
        <w:rPr>
          <w:szCs w:val="24"/>
        </w:rPr>
      </w:pPr>
      <w:r w:rsidRPr="00D123FB">
        <w:rPr>
          <w:szCs w:val="24"/>
        </w:rPr>
        <w:t xml:space="preserve">This is an example of how </w:t>
      </w:r>
      <w:proofErr w:type="spellStart"/>
      <w:r w:rsidRPr="00D123FB">
        <w:rPr>
          <w:szCs w:val="24"/>
        </w:rPr>
        <w:t>RangeShifter</w:t>
      </w:r>
      <w:proofErr w:type="spellEnd"/>
      <w:r w:rsidRPr="00D123FB">
        <w:rPr>
          <w:szCs w:val="24"/>
        </w:rPr>
        <w:t xml:space="preserve"> can be used at national scale for </w:t>
      </w:r>
      <w:r>
        <w:rPr>
          <w:szCs w:val="24"/>
        </w:rPr>
        <w:t>modelling</w:t>
      </w:r>
      <w:r w:rsidRPr="00D123FB">
        <w:rPr>
          <w:szCs w:val="24"/>
        </w:rPr>
        <w:t xml:space="preserve"> species range dynamics. Here we model a hypothetical grassland species distributed initially in the South-West of </w:t>
      </w:r>
      <w:proofErr w:type="gramStart"/>
      <w:r w:rsidRPr="00D123FB">
        <w:rPr>
          <w:szCs w:val="24"/>
        </w:rPr>
        <w:t>England, and</w:t>
      </w:r>
      <w:proofErr w:type="gramEnd"/>
      <w:r w:rsidRPr="00D123FB">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 xml:space="preserve">and species </w:t>
      </w:r>
      <w:proofErr w:type="gramStart"/>
      <w:r w:rsidRPr="009704C4">
        <w:rPr>
          <w:i/>
        </w:rPr>
        <w:t>distribution</w:t>
      </w:r>
      <w:proofErr w:type="gramEnd"/>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w:t>
      </w:r>
      <w:proofErr w:type="gramStart"/>
      <w:r w:rsidRPr="00D123FB">
        <w:t>map</w:t>
      </w:r>
      <w:proofErr w:type="gramEnd"/>
      <w:r w:rsidRPr="00D123FB">
        <w:t xml:space="preserve">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w:t>
      </w:r>
      <w:proofErr w:type="gramStart"/>
      <w:r w:rsidRPr="00D123FB">
        <w:rPr>
          <w:rFonts w:cs="Times New Roman"/>
          <w:szCs w:val="24"/>
          <w:lang w:val="en-GB"/>
        </w:rPr>
        <w:t>only-female</w:t>
      </w:r>
      <w:proofErr w:type="gramEnd"/>
      <w:r w:rsidRPr="00D123FB">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w:t>
      </w:r>
      <w:proofErr w:type="gramStart"/>
      <w:r w:rsidRPr="00D123FB">
        <w:rPr>
          <w:rFonts w:cs="Times New Roman"/>
          <w:szCs w:val="24"/>
          <w:lang w:val="en-GB"/>
        </w:rPr>
        <w:t>into</w:t>
      </w:r>
      <w:proofErr w:type="gramEnd"/>
      <w:r w:rsidRPr="00D123FB">
        <w:rPr>
          <w:rFonts w:cs="Times New Roman"/>
          <w:szCs w:val="24"/>
          <w:lang w:val="en-GB"/>
        </w:rPr>
        <w:t xml:space="preserve">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w:t>
      </w:r>
      <w:proofErr w:type="gramStart"/>
      <w:r w:rsidRPr="00D123FB">
        <w:rPr>
          <w:rFonts w:cs="Times New Roman"/>
          <w:szCs w:val="24"/>
          <w:lang w:val="en-GB"/>
        </w:rPr>
        <w:t>its</w:t>
      </w:r>
      <w:proofErr w:type="gramEnd"/>
      <w:r w:rsidRPr="00D123FB">
        <w:rPr>
          <w:rFonts w:cs="Times New Roman"/>
          <w:szCs w:val="24"/>
          <w:lang w:val="en-GB"/>
        </w:rPr>
        <w:t xml:space="preserve">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proofErr w:type="gramStart"/>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w:t>
      </w:r>
      <w:proofErr w:type="gramEnd"/>
      <w:r w:rsidRPr="002F49B1">
        <w:rPr>
          <w:rFonts w:cs="Times New Roman"/>
          <w:szCs w:val="24"/>
          <w:lang w:val="en-GB"/>
        </w:rPr>
        <w:t xml:space="preserve">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proofErr w:type="spellStart"/>
      <w:r w:rsidRPr="00744096">
        <w:rPr>
          <w:b/>
          <w:i/>
        </w:rPr>
        <w:t>Output_Maps</w:t>
      </w:r>
      <w:proofErr w:type="spellEnd"/>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w:t>
      </w:r>
      <w:proofErr w:type="gramStart"/>
      <w:r w:rsidRPr="00D123FB">
        <w:t>In order to</w:t>
      </w:r>
      <w:proofErr w:type="gramEnd"/>
      <w:r w:rsidRPr="00D123FB">
        <w:t xml:space="preserve">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 xml:space="preserve">In the next step of this </w:t>
      </w:r>
      <w:proofErr w:type="gramStart"/>
      <w:r w:rsidRPr="00D123FB">
        <w:t>exercise</w:t>
      </w:r>
      <w:proofErr w:type="gramEnd"/>
      <w:r w:rsidRPr="00D123FB">
        <w:t xml:space="preserv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proofErr w:type="gramStart"/>
      <w:r w:rsidRPr="00D123FB">
        <w:rPr>
          <w:i/>
        </w:rPr>
        <w:t>Transfer</w:t>
      </w:r>
      <w:proofErr w:type="gramEnd"/>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w:t>
      </w:r>
      <w:proofErr w:type="gramStart"/>
      <w:r w:rsidRPr="00D123FB">
        <w:t>each individual</w:t>
      </w:r>
      <w:proofErr w:type="gramEnd"/>
      <w:r w:rsidRPr="00D123FB">
        <w:t xml:space="preserve">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w:t>
      </w:r>
      <w:proofErr w:type="gramStart"/>
      <w:r w:rsidRPr="00D123FB">
        <w:t>habitat, but</w:t>
      </w:r>
      <w:proofErr w:type="gramEnd"/>
      <w:r w:rsidRPr="00D123FB">
        <w:t xml:space="preserve">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w:t>
      </w:r>
      <w:proofErr w:type="gramStart"/>
      <w:r w:rsidRPr="00D123FB">
        <w:t>example</w:t>
      </w:r>
      <w:proofErr w:type="gramEnd"/>
      <w:r w:rsidRPr="00D123FB">
        <w:t xml:space="preserv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types of stochasticity: temporally uncorrelated (white noise) and positively correlated (red noise). For </w:t>
      </w:r>
      <w:r w:rsidRPr="00D123FB">
        <w:lastRenderedPageBreak/>
        <w:t>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155" w:name="_Exercise_2"/>
      <w:bookmarkStart w:id="156" w:name="_Toc54110099"/>
      <w:bookmarkEnd w:id="155"/>
      <w:r w:rsidRPr="00D123FB">
        <w:t>Exercise 2</w:t>
      </w:r>
      <w:bookmarkEnd w:id="156"/>
      <w:r w:rsidRPr="00D123FB">
        <w:t xml:space="preserve"> </w:t>
      </w:r>
    </w:p>
    <w:p w14:paraId="2995979E" w14:textId="77777777" w:rsidR="0067520E" w:rsidRPr="00D123FB" w:rsidRDefault="0067520E" w:rsidP="009E434A">
      <w:pPr>
        <w:pStyle w:val="Heading3"/>
        <w:numPr>
          <w:ilvl w:val="2"/>
          <w:numId w:val="14"/>
        </w:numPr>
      </w:pPr>
      <w:bookmarkStart w:id="157" w:name="_Toc54110100"/>
      <w:r>
        <w:t>Landscape-</w:t>
      </w:r>
      <w:r w:rsidRPr="00D123FB">
        <w:t xml:space="preserve">scale connectivity, matrix permeability and dispersal </w:t>
      </w:r>
      <w:proofErr w:type="gramStart"/>
      <w:r>
        <w:t>behaviour</w:t>
      </w:r>
      <w:bookmarkEnd w:id="157"/>
      <w:proofErr w:type="gramEnd"/>
      <w:r w:rsidR="00EC4BC7">
        <w:t xml:space="preserve">   </w:t>
      </w:r>
    </w:p>
    <w:p w14:paraId="6AE65C3E" w14:textId="77777777" w:rsidR="0067520E" w:rsidRPr="00D123FB" w:rsidRDefault="0067520E" w:rsidP="009704C4">
      <w:r w:rsidRPr="00D123FB">
        <w:t xml:space="preserve">In our second example, </w:t>
      </w:r>
      <w:proofErr w:type="spellStart"/>
      <w:r w:rsidRPr="00D123FB">
        <w:t>RangeShifter</w:t>
      </w:r>
      <w:proofErr w:type="spellEnd"/>
      <w:r w:rsidRPr="00D123FB">
        <w:t xml:space="preserve"> is used at the landscape scale to model functional connectivity of a woodland network for a hypothetical woodland species (</w:t>
      </w:r>
      <w:r>
        <w:t>Figure </w:t>
      </w:r>
      <w:r w:rsidRPr="00D123FB">
        <w:t xml:space="preserve">3 in the paper). The aims </w:t>
      </w:r>
      <w:proofErr w:type="gramStart"/>
      <w:r w:rsidRPr="00D123FB">
        <w:t>are:</w:t>
      </w:r>
      <w:proofErr w:type="gramEnd"/>
      <w:r w:rsidRPr="00D123FB">
        <w:t xml:space="preserv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proofErr w:type="gramStart"/>
      <w:r w:rsidRPr="00D123FB">
        <w:rPr>
          <w:rFonts w:eastAsiaTheme="minorEastAsia" w:cs="Times New Roman"/>
          <w:szCs w:val="24"/>
          <w:lang w:val="en-GB"/>
        </w:rPr>
        <w:t>Only-female</w:t>
      </w:r>
      <w:proofErr w:type="gramEnd"/>
      <w:r w:rsidRPr="00D123FB">
        <w:rPr>
          <w:rFonts w:eastAsiaTheme="minorEastAsia" w:cs="Times New Roman"/>
          <w:szCs w:val="24"/>
          <w:lang w:val="en-GB"/>
        </w:rPr>
        <w:t xml:space="preserv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lastRenderedPageBreak/>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lastRenderedPageBreak/>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36.3pt" o:ole="">
            <v:imagedata r:id="rId85" o:title=""/>
          </v:shape>
          <o:OLEObject Type="Embed" ProgID="Equation.3" ShapeID="_x0000_i1025" DrawAspect="Content" ObjectID="_1776595420" r:id="rId86"/>
        </w:object>
      </w:r>
    </w:p>
    <w:p w14:paraId="5D1144F4" w14:textId="77777777" w:rsidR="0067520E" w:rsidRPr="00D123FB" w:rsidRDefault="0067520E" w:rsidP="009704C4">
      <w:pPr>
        <w:pStyle w:val="NormalIndent"/>
        <w:keepNext/>
      </w:pPr>
      <w:r w:rsidRPr="00D123FB">
        <w:rPr>
          <w:rFonts w:eastAsiaTheme="minorEastAsia"/>
        </w:rPr>
        <w:t xml:space="preserve">To implement the corresponding matrix in </w:t>
      </w:r>
      <w:proofErr w:type="spellStart"/>
      <w:r w:rsidRPr="00D123FB">
        <w:rPr>
          <w:rFonts w:eastAsiaTheme="minorEastAsia"/>
        </w:rPr>
        <w:t>RangeShifter</w:t>
      </w:r>
      <w:proofErr w:type="spellEnd"/>
      <w:r w:rsidRPr="00D123FB">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 xml:space="preserve">Habitat-specific </w:t>
      </w:r>
      <w:r w:rsidRPr="00D123FB">
        <w:rPr>
          <w:i/>
        </w:rPr>
        <w:lastRenderedPageBreak/>
        <w:t>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t>
      </w:r>
      <w:r w:rsidRPr="00D123FB">
        <w:rPr>
          <w:rFonts w:cs="Times New Roman"/>
          <w:szCs w:val="24"/>
          <w:lang w:val="en-GB"/>
        </w:rPr>
        <w:lastRenderedPageBreak/>
        <w:t xml:space="preserve">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proofErr w:type="gramStart"/>
      <w:r w:rsidRPr="00D123FB">
        <w:rPr>
          <w:i/>
        </w:rPr>
        <w:t>Simulations</w:t>
      </w:r>
      <w:r>
        <w:t>, and</w:t>
      </w:r>
      <w:proofErr w:type="gramEnd"/>
      <w:r>
        <w:t xml:space="preserve">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w:t>
      </w:r>
      <w:proofErr w:type="gramStart"/>
      <w:r w:rsidRPr="00D123FB">
        <w:t>screen</w:t>
      </w:r>
      <w:proofErr w:type="gramEnd"/>
      <w:r w:rsidRPr="00D123FB">
        <w:t xml:space="preserve">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lastRenderedPageBreak/>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w:t>
      </w:r>
      <w:proofErr w:type="gramStart"/>
      <w:r w:rsidRPr="00D123FB">
        <w:t>Screen-shot</w:t>
      </w:r>
      <w:proofErr w:type="gramEnd"/>
      <w:r w:rsidRPr="00D123FB">
        <w:t xml:space="preserve"> of the </w:t>
      </w:r>
      <w:proofErr w:type="spellStart"/>
      <w:r w:rsidRPr="00D123FB">
        <w:t>RangeShifter</w:t>
      </w:r>
      <w:proofErr w:type="spellEnd"/>
      <w:r w:rsidRPr="00D123FB">
        <w:t xml:space="preserve">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w:t>
      </w:r>
      <w:proofErr w:type="gramStart"/>
      <w:r w:rsidR="00A92464">
        <w:t>similar to</w:t>
      </w:r>
      <w:proofErr w:type="gramEnd"/>
      <w:r w:rsidR="00A92464">
        <w:t xml:space="preserve">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proofErr w:type="gramStart"/>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roofErr w:type="gramEnd"/>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w:t>
      </w:r>
      <w:proofErr w:type="gramStart"/>
      <w:r w:rsidRPr="00D123FB">
        <w:rPr>
          <w:szCs w:val="24"/>
        </w:rPr>
        <w:t>only</w:t>
      </w:r>
      <w:r>
        <w:rPr>
          <w:szCs w:val="24"/>
        </w:rPr>
        <w:t>-</w:t>
      </w:r>
      <w:r w:rsidRPr="00D123FB">
        <w:rPr>
          <w:szCs w:val="24"/>
        </w:rPr>
        <w:t>female</w:t>
      </w:r>
      <w:proofErr w:type="gramEnd"/>
      <w:r w:rsidRPr="00D123FB">
        <w:rPr>
          <w:szCs w:val="24"/>
        </w:rPr>
        <w:t xml:space="preserv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w:t>
      </w:r>
      <w:proofErr w:type="gramStart"/>
      <w:r w:rsidRPr="00D123FB">
        <w:rPr>
          <w:szCs w:val="24"/>
        </w:rPr>
        <w:t>only-female</w:t>
      </w:r>
      <w:proofErr w:type="gramEnd"/>
      <w:r w:rsidRPr="00D123FB">
        <w:rPr>
          <w:szCs w:val="24"/>
        </w:rPr>
        <w:t xml:space="preserve"> model. This assumes that males are not limiting, and that the population dynamics are driven only by females. It also means that sexes are not </w:t>
      </w:r>
      <w:r>
        <w:rPr>
          <w:szCs w:val="24"/>
        </w:rPr>
        <w:t>modelled</w:t>
      </w:r>
      <w:r w:rsidRPr="00D123FB">
        <w:rPr>
          <w:szCs w:val="24"/>
        </w:rPr>
        <w:t xml:space="preserve"> </w:t>
      </w:r>
      <w:proofErr w:type="gramStart"/>
      <w:r w:rsidRPr="00D123FB">
        <w:rPr>
          <w:szCs w:val="24"/>
        </w:rPr>
        <w:t>explicitly</w:t>
      </w:r>
      <w:proofErr w:type="gramEnd"/>
      <w:r w:rsidRPr="00D123FB">
        <w:rPr>
          <w:szCs w:val="24"/>
        </w:rPr>
        <w:t xml:space="preserve">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w:t>
      </w:r>
      <w:proofErr w:type="gramStart"/>
      <w:r w:rsidRPr="00D123FB">
        <w:rPr>
          <w:i/>
          <w:szCs w:val="24"/>
        </w:rPr>
        <w:t>females</w:t>
      </w:r>
      <w:proofErr w:type="gramEnd"/>
      <w:r w:rsidRPr="00D123FB">
        <w:rPr>
          <w:i/>
          <w:szCs w:val="24"/>
        </w:rPr>
        <w:t>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w:t>
      </w:r>
      <w:proofErr w:type="spellStart"/>
      <w:r w:rsidRPr="00D123FB">
        <w:t>RangeShifter</w:t>
      </w:r>
      <w:proofErr w:type="spellEnd"/>
      <w:r w:rsidRPr="00D123FB">
        <w:t xml:space="preserve"> can incorporate more complexity in the way that movement is </w:t>
      </w:r>
      <w:r>
        <w:t>modelled</w:t>
      </w:r>
      <w:r w:rsidRPr="00D123FB">
        <w:t xml:space="preserve">. In this case, we relaxed the unrealistic assumption that the per-step mortality is constant across all the land-cover </w:t>
      </w:r>
      <w:proofErr w:type="gramStart"/>
      <w:r w:rsidRPr="00D123FB">
        <w:t>types, and</w:t>
      </w:r>
      <w:proofErr w:type="gramEnd"/>
      <w:r w:rsidRPr="00D123FB">
        <w:t xml:space="preserve"> assigned </w:t>
      </w:r>
      <w:r w:rsidRPr="00D123FB">
        <w:lastRenderedPageBreak/>
        <w:t xml:space="preserve">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158" w:name="_Exercise_3"/>
      <w:bookmarkStart w:id="159" w:name="_Toc54110101"/>
      <w:bookmarkEnd w:id="158"/>
      <w:r w:rsidRPr="00D123FB">
        <w:t>Exercise 3</w:t>
      </w:r>
      <w:bookmarkEnd w:id="159"/>
    </w:p>
    <w:p w14:paraId="14125AE0" w14:textId="77777777" w:rsidR="0067520E" w:rsidRPr="00D123FB" w:rsidRDefault="0067520E" w:rsidP="009E434A">
      <w:pPr>
        <w:pStyle w:val="Heading3"/>
        <w:numPr>
          <w:ilvl w:val="2"/>
          <w:numId w:val="14"/>
        </w:numPr>
      </w:pPr>
      <w:bookmarkStart w:id="160" w:name="_Toc54110102"/>
      <w:r w:rsidRPr="00D123FB">
        <w:t>Evolution of dispersal during range shifting</w:t>
      </w:r>
      <w:bookmarkEnd w:id="160"/>
    </w:p>
    <w:p w14:paraId="1F351221" w14:textId="77777777" w:rsidR="0067520E" w:rsidRPr="00D123FB" w:rsidRDefault="0067520E" w:rsidP="00C57BF9">
      <w:pPr>
        <w:rPr>
          <w:szCs w:val="24"/>
        </w:rPr>
      </w:pPr>
      <w:r w:rsidRPr="00D123FB">
        <w:rPr>
          <w:szCs w:val="24"/>
        </w:rPr>
        <w:t xml:space="preserve">With this example, we show how </w:t>
      </w:r>
      <w:proofErr w:type="spellStart"/>
      <w:r w:rsidRPr="00D123FB">
        <w:rPr>
          <w:szCs w:val="24"/>
        </w:rPr>
        <w:t>RangeShifter</w:t>
      </w:r>
      <w:proofErr w:type="spellEnd"/>
      <w:r w:rsidRPr="00D123FB">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D123FB">
        <w:rPr>
          <w:szCs w:val="24"/>
        </w:rPr>
        <w:t>a period of time</w:t>
      </w:r>
      <w:proofErr w:type="gramEnd"/>
      <w:r w:rsidRPr="00D123FB">
        <w:rPr>
          <w:szCs w:val="24"/>
        </w:rPr>
        <w:t xml:space="preserv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w:t>
      </w:r>
      <w:proofErr w:type="gramStart"/>
      <w:r w:rsidRPr="00D123FB">
        <w:t>have to</w:t>
      </w:r>
      <w:proofErr w:type="gramEnd"/>
      <w:r w:rsidRPr="00D123FB">
        <w:t xml:space="preserve">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w:t>
      </w:r>
      <w:proofErr w:type="spellStart"/>
      <w:r w:rsidRPr="00D123FB">
        <w:t>RangeShifter</w:t>
      </w:r>
      <w:proofErr w:type="spellEnd"/>
      <w:r w:rsidRPr="00D123FB">
        <w:t xml:space="preserve">.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proofErr w:type="gramStart"/>
      <w:r w:rsidRPr="00A86C3C">
        <w:rPr>
          <w:i/>
          <w:iCs/>
        </w:rPr>
        <w:t>Start</w:t>
      </w:r>
      <w:proofErr w:type="gramEnd"/>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proofErr w:type="spellStart"/>
      <w:r w:rsidRPr="00D123FB">
        <w:rPr>
          <w:i/>
        </w:rPr>
        <w:t>Rmax</w:t>
      </w:r>
      <w:proofErr w:type="spellEnd"/>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proofErr w:type="spellStart"/>
      <w:r>
        <w:rPr>
          <w:i/>
        </w:rPr>
        <w:t>S.d.</w:t>
      </w:r>
      <w:proofErr w:type="spellEnd"/>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w:t>
      </w:r>
      <w:proofErr w:type="spellStart"/>
      <w:r w:rsidRPr="007203E6">
        <w:rPr>
          <w:i/>
        </w:rPr>
        <w:t>s.d.</w:t>
      </w:r>
      <w:proofErr w:type="spellEnd"/>
      <w:r w:rsidRPr="005920E3">
        <w:t xml:space="preserve"> to 0.3 and the </w:t>
      </w:r>
      <w:r w:rsidRPr="007203E6">
        <w:rPr>
          <w:i/>
        </w:rPr>
        <w:t>Mutation </w:t>
      </w:r>
      <w:proofErr w:type="spellStart"/>
      <w:r w:rsidRPr="007203E6">
        <w:rPr>
          <w:i/>
        </w:rPr>
        <w:t>s.d.</w:t>
      </w:r>
      <w:proofErr w:type="spellEnd"/>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w:t>
      </w:r>
      <w:proofErr w:type="gramStart"/>
      <w:r w:rsidRPr="00D123FB">
        <w:t>on, but</w:t>
      </w:r>
      <w:proofErr w:type="gramEnd"/>
      <w:r w:rsidRPr="00D123FB">
        <w:t xml:space="preserve"> switch them off when running 20 replicates. To produce the same type of figures as </w:t>
      </w:r>
      <w:r>
        <w:t>Figure </w:t>
      </w:r>
      <w:r w:rsidRPr="00D123FB">
        <w:t xml:space="preserve">4 in the paper, you need the </w:t>
      </w:r>
      <w:r>
        <w:t>visualis</w:t>
      </w:r>
      <w:r w:rsidRPr="00D123FB">
        <w:t xml:space="preserve">ations switched on and to select the </w:t>
      </w:r>
      <w:r w:rsidRPr="00D123FB">
        <w:lastRenderedPageBreak/>
        <w:t xml:space="preserve">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proofErr w:type="spellStart"/>
      <w:r w:rsidRPr="007203E6">
        <w:rPr>
          <w:i/>
        </w:rPr>
        <w:t>Output_Maps</w:t>
      </w:r>
      <w:proofErr w:type="spellEnd"/>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proofErr w:type="spellStart"/>
      <w:r w:rsidRPr="005920E3">
        <w:rPr>
          <w:rFonts w:cs="Times New Roman"/>
          <w:i/>
          <w:szCs w:val="24"/>
          <w:lang w:val="en-GB"/>
        </w:rPr>
        <w:t>Inds</w:t>
      </w:r>
      <w:proofErr w:type="spellEnd"/>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D123FB">
        <w:t>lags behind</w:t>
      </w:r>
      <w:proofErr w:type="gramEnd"/>
      <w:r w:rsidRPr="00D123FB">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proofErr w:type="spellStart"/>
      <w:r w:rsidRPr="007446D2">
        <w:rPr>
          <w:i/>
        </w:rPr>
        <w:t>S.d.</w:t>
      </w:r>
      <w:proofErr w:type="spellEnd"/>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w:t>
      </w:r>
      <w:proofErr w:type="gramStart"/>
      <w:r w:rsidRPr="00245E3F">
        <w:rPr>
          <w:szCs w:val="24"/>
        </w:rPr>
        <w:t>in reality are</w:t>
      </w:r>
      <w:proofErr w:type="gramEnd"/>
      <w:r w:rsidRPr="00245E3F">
        <w:rPr>
          <w:szCs w:val="24"/>
        </w:rPr>
        <w:t xml:space="preserv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w:t>
      </w:r>
      <w:proofErr w:type="gramStart"/>
      <w:r w:rsidRPr="00245E3F">
        <w:rPr>
          <w:szCs w:val="24"/>
        </w:rPr>
        <w:t>emerges</w:t>
      </w:r>
      <w:proofErr w:type="gramEnd"/>
      <w:r w:rsidRPr="00245E3F">
        <w:rPr>
          <w:szCs w:val="24"/>
        </w:rPr>
        <w:t xml:space="preserve">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161" w:name="_Toc54110103"/>
      <w:r w:rsidRPr="00D123FB">
        <w:t xml:space="preserve">Exercise </w:t>
      </w:r>
      <w:r>
        <w:t>4</w:t>
      </w:r>
      <w:bookmarkEnd w:id="161"/>
      <w:r w:rsidRPr="00D123FB">
        <w:t xml:space="preserve"> </w:t>
      </w:r>
    </w:p>
    <w:p w14:paraId="73516BA4" w14:textId="77777777" w:rsidR="0067520E" w:rsidRPr="00D123FB" w:rsidRDefault="0067520E" w:rsidP="009E434A">
      <w:pPr>
        <w:pStyle w:val="Heading3"/>
        <w:numPr>
          <w:ilvl w:val="2"/>
          <w:numId w:val="14"/>
        </w:numPr>
      </w:pPr>
      <w:bookmarkStart w:id="162" w:name="_Toc54110104"/>
      <w:r>
        <w:t>Landscape-scale connectivity</w:t>
      </w:r>
      <w:r w:rsidRPr="00D123FB">
        <w:t xml:space="preserve"> </w:t>
      </w:r>
      <w:r>
        <w:t xml:space="preserve">in batch </w:t>
      </w:r>
      <w:proofErr w:type="gramStart"/>
      <w:r>
        <w:t>mode</w:t>
      </w:r>
      <w:bookmarkEnd w:id="162"/>
      <w:proofErr w:type="gramEnd"/>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w:t>
      </w:r>
      <w:proofErr w:type="spellStart"/>
      <w:r w:rsidRPr="00D123FB">
        <w:t>RangeShifter</w:t>
      </w:r>
      <w:proofErr w:type="spellEnd"/>
      <w:r w:rsidRPr="00D123FB">
        <w:t xml:space="preserve"> is used </w:t>
      </w:r>
      <w:r>
        <w:t xml:space="preserve">to reproduce the simulations in Exercise 2, but in </w:t>
      </w:r>
      <w:hyperlink w:anchor="_Batch_mode" w:history="1">
        <w:r>
          <w:rPr>
            <w:rStyle w:val="Hyperlink"/>
          </w:rPr>
          <w:t>batch </w:t>
        </w:r>
        <w:r w:rsidRPr="004348C6">
          <w:rPr>
            <w:rStyle w:val="Hyperlink"/>
          </w:rPr>
          <w:t>mode</w:t>
        </w:r>
      </w:hyperlink>
      <w:r>
        <w:t xml:space="preserve">, i.e. all the parameters are provided to the program in </w:t>
      </w:r>
      <w:proofErr w:type="gramStart"/>
      <w:r>
        <w:t>a number of</w:t>
      </w:r>
      <w:proofErr w:type="gramEnd"/>
      <w:r>
        <w:t xml:space="preserve">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w:t>
      </w:r>
      <w:proofErr w:type="gramStart"/>
      <w:r>
        <w:rPr>
          <w:szCs w:val="24"/>
        </w:rPr>
        <w:t>a number of</w:t>
      </w:r>
      <w:proofErr w:type="gramEnd"/>
      <w:r>
        <w:rPr>
          <w:szCs w:val="24"/>
        </w:rPr>
        <w:t xml:space="preserve">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w:t>
      </w:r>
      <w:proofErr w:type="gramStart"/>
      <w:r>
        <w:rPr>
          <w:szCs w:val="24"/>
        </w:rPr>
        <w:t>provided that</w:t>
      </w:r>
      <w:proofErr w:type="gramEnd"/>
      <w:r>
        <w:rPr>
          <w:szCs w:val="24"/>
        </w:rPr>
        <w:t xml:space="preserve">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proofErr w:type="gramStart"/>
      <w:r w:rsidRPr="0044544A">
        <w:rPr>
          <w:i/>
        </w:rPr>
        <w:t>Open</w:t>
      </w:r>
      <w:proofErr w:type="gramEnd"/>
      <w:r w:rsidRPr="0044544A">
        <w:rPr>
          <w:i/>
        </w:rPr>
        <w:t> with </w:t>
      </w:r>
      <w:r w:rsidRPr="0044544A">
        <w:rPr>
          <w:i/>
        </w:rPr>
        <w:sym w:font="Symbol" w:char="F0AE"/>
      </w:r>
      <w:r w:rsidRPr="0044544A">
        <w:rPr>
          <w:i/>
        </w:rPr>
        <w:t> Excel</w:t>
      </w:r>
      <w:r>
        <w:t xml:space="preserve">). The file contains one header row and one data row specifying parameters for simulation no. 1. Note that the </w:t>
      </w:r>
      <w:proofErr w:type="spellStart"/>
      <w:r w:rsidRPr="00D55D65">
        <w:rPr>
          <w:i/>
        </w:rPr>
        <w:t>ParameterFile</w:t>
      </w:r>
      <w:proofErr w:type="spellEnd"/>
      <w:r>
        <w:t xml:space="preserve"> governs the content of all other input files (except the </w:t>
      </w:r>
      <w:proofErr w:type="spellStart"/>
      <w:r w:rsidRPr="0044544A">
        <w:rPr>
          <w:i/>
        </w:rPr>
        <w:t>LandFile</w:t>
      </w:r>
      <w:proofErr w:type="spellEnd"/>
      <w:r>
        <w:t xml:space="preserve">), which therefore must also specify parameters for a single simulation numbered 1. Some columns in the file hold the value -9; this is a </w:t>
      </w:r>
      <w:proofErr w:type="gramStart"/>
      <w:r>
        <w:t>place-holder</w:t>
      </w:r>
      <w:proofErr w:type="gramEnd"/>
      <w:r>
        <w:t xml:space="preserve"> for parameters which are not needed in this particular exercise, e.g. </w:t>
      </w:r>
      <w:proofErr w:type="spellStart"/>
      <w:r w:rsidRPr="0044544A">
        <w:rPr>
          <w:i/>
        </w:rPr>
        <w:t>GradSteep</w:t>
      </w:r>
      <w:proofErr w:type="spellEnd"/>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proofErr w:type="spellStart"/>
      <w:r w:rsidRPr="00D55D65">
        <w:rPr>
          <w:i/>
        </w:rPr>
        <w:t>ParameterFile</w:t>
      </w:r>
      <w:proofErr w:type="spellEnd"/>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proofErr w:type="spellStart"/>
      <w:r w:rsidRPr="0044544A">
        <w:rPr>
          <w:i/>
          <w:szCs w:val="24"/>
        </w:rPr>
        <w:t>LandFile</w:t>
      </w:r>
      <w:proofErr w:type="spellEnd"/>
      <w:r>
        <w:rPr>
          <w:szCs w:val="24"/>
        </w:rPr>
        <w:t xml:space="preserve">, named </w:t>
      </w:r>
      <w:r w:rsidRPr="0044544A">
        <w:rPr>
          <w:i/>
          <w:szCs w:val="24"/>
        </w:rPr>
        <w:t>LandFile_ex4.txt</w:t>
      </w:r>
      <w:r>
        <w:rPr>
          <w:szCs w:val="24"/>
        </w:rPr>
        <w:t xml:space="preserve">. Again, there is one header row and one data row. </w:t>
      </w:r>
      <w:proofErr w:type="gramStart"/>
      <w:r>
        <w:rPr>
          <w:szCs w:val="24"/>
        </w:rPr>
        <w:t>In order to</w:t>
      </w:r>
      <w:proofErr w:type="gramEnd"/>
      <w:r>
        <w:rPr>
          <w:szCs w:val="24"/>
        </w:rPr>
        <w:t xml:space="preserve"> illustrate that the landscape number is not tied to the simulation number, the landscape has been given an arbitrary number of 37. The next point to note is that the </w:t>
      </w:r>
      <w:proofErr w:type="spellStart"/>
      <w:r w:rsidRPr="0044544A">
        <w:rPr>
          <w:i/>
          <w:szCs w:val="24"/>
        </w:rPr>
        <w:t>LandscapeFile</w:t>
      </w:r>
      <w:proofErr w:type="spellEnd"/>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w:t>
      </w:r>
      <w:proofErr w:type="spellStart"/>
      <w:r>
        <w:rPr>
          <w:szCs w:val="24"/>
        </w:rPr>
        <w:t>RangeShifter</w:t>
      </w:r>
      <w:proofErr w:type="spellEnd"/>
      <w:r>
        <w:rPr>
          <w:szCs w:val="24"/>
        </w:rPr>
        <w:t xml:space="preserve">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proofErr w:type="spellStart"/>
      <w:r w:rsidRPr="00BD4FC6">
        <w:rPr>
          <w:i/>
          <w:szCs w:val="24"/>
        </w:rPr>
        <w:t>LandFile</w:t>
      </w:r>
      <w:proofErr w:type="spellEnd"/>
      <w:r>
        <w:rPr>
          <w:szCs w:val="24"/>
        </w:rPr>
        <w:t xml:space="preserve"> specifies an initial distribution file (</w:t>
      </w:r>
      <w:proofErr w:type="spellStart"/>
      <w:r w:rsidRPr="0044544A">
        <w:rPr>
          <w:i/>
          <w:szCs w:val="24"/>
        </w:rPr>
        <w:t>SpDistFile</w:t>
      </w:r>
      <w:proofErr w:type="spellEnd"/>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proofErr w:type="spellStart"/>
      <w:proofErr w:type="gramStart"/>
      <w:r w:rsidRPr="00BD4FC6">
        <w:rPr>
          <w:i/>
          <w:szCs w:val="24"/>
        </w:rPr>
        <w:t>LandFile</w:t>
      </w:r>
      <w:proofErr w:type="spellEnd"/>
      <w:r>
        <w:rPr>
          <w:szCs w:val="24"/>
        </w:rPr>
        <w:t>, but</w:t>
      </w:r>
      <w:proofErr w:type="gramEnd"/>
      <w:r>
        <w:rPr>
          <w:szCs w:val="24"/>
        </w:rPr>
        <w:t xml:space="preserve">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proofErr w:type="spellStart"/>
      <w:r w:rsidRPr="0044544A">
        <w:rPr>
          <w:i/>
          <w:szCs w:val="24"/>
        </w:rPr>
        <w:t>TransMatrixFile</w:t>
      </w:r>
      <w:proofErr w:type="spellEnd"/>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proofErr w:type="spellStart"/>
      <w:r w:rsidRPr="00F102DA">
        <w:rPr>
          <w:i/>
          <w:szCs w:val="24"/>
        </w:rPr>
        <w:t>StageStructFile</w:t>
      </w:r>
      <w:proofErr w:type="spellEnd"/>
      <w:r>
        <w:rPr>
          <w:szCs w:val="24"/>
        </w:rPr>
        <w:t xml:space="preserve"> indicates that the population exhibits density dependence in fecundity (</w:t>
      </w:r>
      <w:proofErr w:type="spellStart"/>
      <w:r w:rsidRPr="0061290E">
        <w:rPr>
          <w:i/>
          <w:szCs w:val="24"/>
        </w:rPr>
        <w:t>FecDensDep</w:t>
      </w:r>
      <w:proofErr w:type="spellEnd"/>
      <w:r>
        <w:rPr>
          <w:szCs w:val="24"/>
        </w:rPr>
        <w:t xml:space="preserve">), but not in development or survival. Moreover, there are three columns in the </w:t>
      </w:r>
      <w:proofErr w:type="spellStart"/>
      <w:r w:rsidRPr="0044544A">
        <w:rPr>
          <w:i/>
          <w:szCs w:val="24"/>
        </w:rPr>
        <w:t>StageStructFile</w:t>
      </w:r>
      <w:proofErr w:type="spellEnd"/>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proofErr w:type="spellStart"/>
      <w:r w:rsidRPr="0044544A">
        <w:rPr>
          <w:i/>
          <w:szCs w:val="24"/>
        </w:rPr>
        <w:t>StageDep</w:t>
      </w:r>
      <w:proofErr w:type="spellEnd"/>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proofErr w:type="spellStart"/>
      <w:r w:rsidRPr="0044544A">
        <w:rPr>
          <w:i/>
          <w:szCs w:val="24"/>
        </w:rPr>
        <w:t>SexDep</w:t>
      </w:r>
      <w:proofErr w:type="spellEnd"/>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w:t>
      </w:r>
      <w:proofErr w:type="gramStart"/>
      <w:r>
        <w:rPr>
          <w:szCs w:val="24"/>
        </w:rPr>
        <w:t>Take a look</w:t>
      </w:r>
      <w:proofErr w:type="gramEnd"/>
      <w:r>
        <w:rPr>
          <w:szCs w:val="24"/>
        </w:rPr>
        <w:t xml:space="preserve">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w:t>
      </w:r>
      <w:proofErr w:type="spellStart"/>
      <w:r w:rsidRPr="0044544A">
        <w:rPr>
          <w:i/>
          <w:szCs w:val="24"/>
        </w:rPr>
        <w:t>Movt</w:t>
      </w:r>
      <w:proofErr w:type="spellEnd"/>
      <w:r w:rsidRPr="0044544A">
        <w:rPr>
          <w:i/>
          <w:szCs w:val="24"/>
        </w:rPr>
        <w:t> Process</w:t>
      </w:r>
      <w:r>
        <w:rPr>
          <w:szCs w:val="24"/>
        </w:rPr>
        <w:t xml:space="preserve"> respectively; different formats would apply if transfer were by the kernel or CRW methods. In the </w:t>
      </w:r>
      <w:proofErr w:type="spellStart"/>
      <w:r w:rsidRPr="00603D35">
        <w:rPr>
          <w:i/>
          <w:szCs w:val="24"/>
        </w:rPr>
        <w:t>TransferFile</w:t>
      </w:r>
      <w:proofErr w:type="spellEnd"/>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proofErr w:type="spellStart"/>
      <w:r w:rsidRPr="0044544A">
        <w:rPr>
          <w:i/>
          <w:szCs w:val="24"/>
        </w:rPr>
        <w:t>MortHab</w:t>
      </w:r>
      <w:proofErr w:type="spellEnd"/>
      <w:r>
        <w:rPr>
          <w:szCs w:val="24"/>
        </w:rPr>
        <w:t xml:space="preserve"> columns, even though in this exercise, step-dependent mortality risk is not habitat-dependent. Note that the number of </w:t>
      </w:r>
      <w:proofErr w:type="spellStart"/>
      <w:r w:rsidRPr="00535830">
        <w:rPr>
          <w:i/>
          <w:szCs w:val="24"/>
        </w:rPr>
        <w:t>MortHab</w:t>
      </w:r>
      <w:proofErr w:type="spellEnd"/>
      <w:r>
        <w:rPr>
          <w:szCs w:val="24"/>
        </w:rPr>
        <w:t xml:space="preserve"> and </w:t>
      </w:r>
      <w:proofErr w:type="spellStart"/>
      <w:r>
        <w:rPr>
          <w:i/>
          <w:szCs w:val="24"/>
        </w:rPr>
        <w:t>CostHab</w:t>
      </w:r>
      <w:proofErr w:type="spellEnd"/>
      <w:r>
        <w:rPr>
          <w:szCs w:val="24"/>
        </w:rPr>
        <w:t xml:space="preserve"> columns depends on the parameter </w:t>
      </w:r>
      <w:proofErr w:type="spellStart"/>
      <w:r w:rsidRPr="0044544A">
        <w:rPr>
          <w:i/>
          <w:szCs w:val="24"/>
        </w:rPr>
        <w:t>MaxHabitats</w:t>
      </w:r>
      <w:proofErr w:type="spellEnd"/>
      <w:r>
        <w:rPr>
          <w:szCs w:val="24"/>
        </w:rPr>
        <w:t xml:space="preserve"> in the </w:t>
      </w:r>
      <w:r w:rsidRPr="0044544A">
        <w:rPr>
          <w:i/>
          <w:szCs w:val="24"/>
        </w:rPr>
        <w:t>Control file</w:t>
      </w:r>
      <w:r>
        <w:rPr>
          <w:szCs w:val="24"/>
        </w:rPr>
        <w:t xml:space="preserve">, which may be greater than the number of habitats in any </w:t>
      </w:r>
      <w:proofErr w:type="gramStart"/>
      <w:r>
        <w:rPr>
          <w:szCs w:val="24"/>
        </w:rPr>
        <w:t xml:space="preserve">particular </w:t>
      </w:r>
      <w:proofErr w:type="spellStart"/>
      <w:r w:rsidRPr="0044544A">
        <w:rPr>
          <w:i/>
          <w:szCs w:val="24"/>
        </w:rPr>
        <w:t>LandscapeFile</w:t>
      </w:r>
      <w:proofErr w:type="spellEnd"/>
      <w:proofErr w:type="gramEnd"/>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w:t>
      </w:r>
      <w:proofErr w:type="gramStart"/>
      <w:r>
        <w:rPr>
          <w:szCs w:val="24"/>
        </w:rPr>
        <w:t>take a look</w:t>
      </w:r>
      <w:proofErr w:type="gramEnd"/>
      <w:r>
        <w:rPr>
          <w:szCs w:val="24"/>
        </w:rPr>
        <w:t xml:space="preserve"> at the </w:t>
      </w:r>
      <w:r w:rsidRPr="0044544A">
        <w:rPr>
          <w:i/>
          <w:szCs w:val="24"/>
        </w:rPr>
        <w:t>InitialisationFile_ex4.txt</w:t>
      </w:r>
      <w:r>
        <w:rPr>
          <w:szCs w:val="24"/>
        </w:rPr>
        <w:t xml:space="preserve"> file. This is relatively straightforward to </w:t>
      </w:r>
      <w:proofErr w:type="gramStart"/>
      <w:r>
        <w:rPr>
          <w:szCs w:val="24"/>
        </w:rPr>
        <w:t>understand, but</w:t>
      </w:r>
      <w:proofErr w:type="gramEnd"/>
      <w:r>
        <w:rPr>
          <w:szCs w:val="24"/>
        </w:rPr>
        <w:t xml:space="preserve">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486F2A6" w14:textId="77777777" w:rsidR="0067520E" w:rsidRDefault="0067520E">
      <w:pPr>
        <w:rPr>
          <w:szCs w:val="24"/>
        </w:rPr>
      </w:pPr>
      <w:r w:rsidRPr="00D123FB">
        <w:rPr>
          <w:szCs w:val="24"/>
        </w:rPr>
        <w:t xml:space="preserve">Double-click on the </w:t>
      </w:r>
      <w:proofErr w:type="spellStart"/>
      <w:r w:rsidRPr="00D123FB">
        <w:rPr>
          <w:szCs w:val="24"/>
        </w:rPr>
        <w:t>RangeShifter</w:t>
      </w:r>
      <w:proofErr w:type="spellEnd"/>
      <w:r w:rsidRPr="00D123FB">
        <w:rPr>
          <w:szCs w:val="24"/>
        </w:rPr>
        <w:t xml:space="preserve"> executable file to start the program. Click on </w:t>
      </w:r>
      <w:r w:rsidRPr="00D123FB">
        <w:rPr>
          <w:i/>
          <w:szCs w:val="24"/>
        </w:rPr>
        <w:t>File </w:t>
      </w:r>
      <w:r w:rsidRPr="00D123FB">
        <w:rPr>
          <w:i/>
          <w:szCs w:val="24"/>
        </w:rPr>
        <w:sym w:font="Wingdings" w:char="F0E0"/>
      </w:r>
      <w:r w:rsidRPr="00D123FB">
        <w:rPr>
          <w:i/>
          <w:szCs w:val="24"/>
        </w:rPr>
        <w:t> Set Directory</w:t>
      </w:r>
      <w:r w:rsidRPr="00D123FB">
        <w:rPr>
          <w:szCs w:val="24"/>
        </w:rPr>
        <w:t xml:space="preserve"> and select the working directory, </w:t>
      </w:r>
      <w:r w:rsidRPr="00D123FB">
        <w:rPr>
          <w:b/>
          <w:szCs w:val="24"/>
        </w:rPr>
        <w:t>RS_Example</w:t>
      </w:r>
      <w:r>
        <w:rPr>
          <w:b/>
          <w:szCs w:val="24"/>
        </w:rPr>
        <w:t>4</w:t>
      </w:r>
      <w:r>
        <w:rPr>
          <w:szCs w:val="24"/>
        </w:rPr>
        <w:t>, in the same way as for the previous exercises</w:t>
      </w:r>
      <w:r w:rsidRPr="00D123FB">
        <w:rPr>
          <w:szCs w:val="24"/>
        </w:rPr>
        <w:t>.</w:t>
      </w:r>
      <w:r>
        <w:rPr>
          <w:szCs w:val="24"/>
        </w:rPr>
        <w:t xml:space="preserve"> Click on </w:t>
      </w:r>
      <w:r w:rsidRPr="0044544A">
        <w:rPr>
          <w:i/>
          <w:szCs w:val="24"/>
        </w:rPr>
        <w:t>File</w:t>
      </w:r>
      <w:r>
        <w:rPr>
          <w:szCs w:val="24"/>
        </w:rPr>
        <w:t xml:space="preserve"> a second time, and then on </w:t>
      </w:r>
      <w:r w:rsidRPr="0044544A">
        <w:rPr>
          <w:i/>
          <w:szCs w:val="24"/>
        </w:rPr>
        <w:t>Batch Mode</w:t>
      </w:r>
      <w:r>
        <w:rPr>
          <w:szCs w:val="24"/>
        </w:rPr>
        <w:t xml:space="preserve">. Select the file </w:t>
      </w:r>
      <w:r w:rsidRPr="0044544A">
        <w:rPr>
          <w:i/>
          <w:szCs w:val="24"/>
        </w:rPr>
        <w:t>Control_exercise4.txt</w:t>
      </w:r>
      <w:r>
        <w:rPr>
          <w:szCs w:val="24"/>
        </w:rPr>
        <w:t xml:space="preserve"> and then click on </w:t>
      </w:r>
      <w:r w:rsidRPr="0044544A">
        <w:rPr>
          <w:i/>
          <w:szCs w:val="24"/>
        </w:rPr>
        <w:t>Open</w:t>
      </w:r>
      <w:r>
        <w:rPr>
          <w:szCs w:val="24"/>
        </w:rPr>
        <w:t xml:space="preserve">. You should immediately see an error message box appear. This is because mistakes have deliberately been included in the template input files </w:t>
      </w:r>
      <w:proofErr w:type="gramStart"/>
      <w:r>
        <w:rPr>
          <w:szCs w:val="24"/>
        </w:rPr>
        <w:t>in order to</w:t>
      </w:r>
      <w:proofErr w:type="gramEnd"/>
      <w:r>
        <w:rPr>
          <w:szCs w:val="24"/>
        </w:rPr>
        <w:t xml:space="preserve"> demonstrate how to deal with input errors. Note the details of the error message, and then click on </w:t>
      </w:r>
      <w:r w:rsidRPr="0044544A">
        <w:rPr>
          <w:i/>
          <w:szCs w:val="24"/>
        </w:rPr>
        <w:t>OK</w:t>
      </w:r>
      <w:r>
        <w:rPr>
          <w:szCs w:val="24"/>
        </w:rPr>
        <w:t xml:space="preserve"> to cancel the message. It is </w:t>
      </w:r>
      <w:r w:rsidRPr="0044544A">
        <w:rPr>
          <w:szCs w:val="24"/>
          <w:u w:val="single"/>
        </w:rPr>
        <w:t>not</w:t>
      </w:r>
      <w:r>
        <w:rPr>
          <w:szCs w:val="24"/>
        </w:rPr>
        <w:t xml:space="preserve"> necessary to close </w:t>
      </w:r>
      <w:proofErr w:type="spellStart"/>
      <w:r>
        <w:rPr>
          <w:szCs w:val="24"/>
        </w:rPr>
        <w:t>RangeShifter</w:t>
      </w:r>
      <w:proofErr w:type="spellEnd"/>
      <w:r>
        <w:rPr>
          <w:szCs w:val="24"/>
        </w:rPr>
        <w:t xml:space="preserve"> at this point. Instead, </w:t>
      </w:r>
      <w:proofErr w:type="gramStart"/>
      <w:r>
        <w:rPr>
          <w:szCs w:val="24"/>
        </w:rPr>
        <w:t>take a look</w:t>
      </w:r>
      <w:proofErr w:type="gramEnd"/>
      <w:r>
        <w:rPr>
          <w:szCs w:val="24"/>
        </w:rPr>
        <w:t xml:space="preserve">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proofErr w:type="spellStart"/>
      <w:r w:rsidRPr="0044544A">
        <w:rPr>
          <w:i/>
          <w:szCs w:val="24"/>
        </w:rPr>
        <w:t>PropMales</w:t>
      </w:r>
      <w:proofErr w:type="spellEnd"/>
      <w:r>
        <w:rPr>
          <w:szCs w:val="24"/>
        </w:rPr>
        <w:t xml:space="preserve"> column of line 1 of the </w:t>
      </w:r>
      <w:proofErr w:type="spellStart"/>
      <w:r w:rsidRPr="0044544A">
        <w:rPr>
          <w:i/>
          <w:szCs w:val="24"/>
        </w:rPr>
        <w:t>ParameterFile</w:t>
      </w:r>
      <w:proofErr w:type="spellEnd"/>
      <w:r>
        <w:rPr>
          <w:szCs w:val="24"/>
        </w:rPr>
        <w:t xml:space="preserve">. Open the file </w:t>
      </w:r>
      <w:r w:rsidRPr="0044544A">
        <w:rPr>
          <w:i/>
          <w:szCs w:val="24"/>
        </w:rPr>
        <w:t>ParameterFile_ex4.txt</w:t>
      </w:r>
      <w:r>
        <w:rPr>
          <w:szCs w:val="24"/>
        </w:rPr>
        <w:t xml:space="preserve">, change the value of 0 for </w:t>
      </w:r>
      <w:proofErr w:type="spellStart"/>
      <w:r w:rsidRPr="00F12B80">
        <w:rPr>
          <w:i/>
          <w:szCs w:val="24"/>
        </w:rPr>
        <w:t>PropMales</w:t>
      </w:r>
      <w:proofErr w:type="spellEnd"/>
      <w:r>
        <w:rPr>
          <w:szCs w:val="24"/>
        </w:rPr>
        <w:t xml:space="preserve"> to the correct value of 0.5 for the balanced sex-ratio population being simulated in this exercise, and save the file. Note that </w:t>
      </w:r>
      <w:r>
        <w:rPr>
          <w:szCs w:val="24"/>
        </w:rPr>
        <w:lastRenderedPageBreak/>
        <w:t xml:space="preserve">any errors in the </w:t>
      </w:r>
      <w:proofErr w:type="spellStart"/>
      <w:r w:rsidRPr="00F12B80">
        <w:rPr>
          <w:i/>
          <w:szCs w:val="24"/>
        </w:rPr>
        <w:t>ParameterFile</w:t>
      </w:r>
      <w:proofErr w:type="spellEnd"/>
      <w:r>
        <w:rPr>
          <w:szCs w:val="24"/>
        </w:rPr>
        <w:t xml:space="preserve"> must be corrected before other files are checked (as the number and identity of simulations is taken from the </w:t>
      </w:r>
      <w:proofErr w:type="spellStart"/>
      <w:r w:rsidRPr="00F12B80">
        <w:rPr>
          <w:i/>
          <w:szCs w:val="24"/>
        </w:rPr>
        <w:t>ParameterFile</w:t>
      </w:r>
      <w:proofErr w:type="spellEnd"/>
      <w:r>
        <w:rPr>
          <w:szCs w:val="24"/>
        </w:rPr>
        <w:t>).</w:t>
      </w:r>
    </w:p>
    <w:p w14:paraId="68179D79" w14:textId="77777777" w:rsidR="0067520E" w:rsidRDefault="0067520E">
      <w:pPr>
        <w:rPr>
          <w:szCs w:val="24"/>
        </w:rPr>
      </w:pPr>
      <w:r>
        <w:rPr>
          <w:szCs w:val="24"/>
        </w:rPr>
        <w:t xml:space="preserve">Return to </w:t>
      </w:r>
      <w:proofErr w:type="spellStart"/>
      <w:r>
        <w:rPr>
          <w:szCs w:val="24"/>
        </w:rPr>
        <w:t>RangeShifter</w:t>
      </w:r>
      <w:proofErr w:type="spellEnd"/>
      <w:r>
        <w:rPr>
          <w:szCs w:val="24"/>
        </w:rPr>
        <w:t xml:space="preserve">, click on </w:t>
      </w:r>
      <w:r w:rsidRPr="00D123FB">
        <w:rPr>
          <w:i/>
          <w:szCs w:val="24"/>
        </w:rPr>
        <w:t>File </w:t>
      </w:r>
      <w:r w:rsidRPr="00D123FB">
        <w:rPr>
          <w:i/>
          <w:szCs w:val="24"/>
        </w:rPr>
        <w:sym w:font="Wingdings" w:char="F0E0"/>
      </w:r>
      <w:r w:rsidRPr="00D123FB">
        <w:rPr>
          <w:i/>
          <w:szCs w:val="24"/>
        </w:rPr>
        <w:t> </w:t>
      </w:r>
      <w:r w:rsidRPr="00A22AB6">
        <w:rPr>
          <w:i/>
          <w:szCs w:val="24"/>
        </w:rPr>
        <w:t>Batch Mode</w:t>
      </w:r>
      <w:r w:rsidRPr="00D123FB">
        <w:rPr>
          <w:szCs w:val="24"/>
        </w:rPr>
        <w:t xml:space="preserve"> </w:t>
      </w:r>
      <w:r>
        <w:rPr>
          <w:szCs w:val="24"/>
        </w:rPr>
        <w:t xml:space="preserve">again, and as previously select and run the </w:t>
      </w:r>
      <w:r w:rsidRPr="00A22AB6">
        <w:rPr>
          <w:i/>
          <w:szCs w:val="24"/>
        </w:rPr>
        <w:t>Control_exercise4.txt</w:t>
      </w:r>
      <w:r>
        <w:rPr>
          <w:szCs w:val="24"/>
        </w:rPr>
        <w:t xml:space="preserve"> file. The same error message should appear, despite having corrected the </w:t>
      </w:r>
      <w:proofErr w:type="spellStart"/>
      <w:r w:rsidRPr="00F12B80">
        <w:rPr>
          <w:i/>
          <w:szCs w:val="24"/>
        </w:rPr>
        <w:t>ParameterFile</w:t>
      </w:r>
      <w:proofErr w:type="spellEnd"/>
      <w:r>
        <w:rPr>
          <w:szCs w:val="24"/>
        </w:rPr>
        <w:t xml:space="preserve">. Take another look at the </w:t>
      </w:r>
      <w:r w:rsidRPr="00F230D7">
        <w:rPr>
          <w:i/>
          <w:szCs w:val="24"/>
        </w:rPr>
        <w:t>BatchLog.txt</w:t>
      </w:r>
      <w:r>
        <w:rPr>
          <w:szCs w:val="24"/>
        </w:rPr>
        <w:t xml:space="preserve"> file. This time, the </w:t>
      </w:r>
      <w:proofErr w:type="spellStart"/>
      <w:r w:rsidRPr="00F12B80">
        <w:rPr>
          <w:i/>
          <w:szCs w:val="24"/>
        </w:rPr>
        <w:t>ParameterFile</w:t>
      </w:r>
      <w:proofErr w:type="spellEnd"/>
      <w:r>
        <w:rPr>
          <w:szCs w:val="24"/>
        </w:rPr>
        <w:t xml:space="preserve"> should be reported as OK, but there are error messages relating (1) to the resolution of the </w:t>
      </w:r>
      <w:proofErr w:type="spellStart"/>
      <w:r w:rsidRPr="0044544A">
        <w:rPr>
          <w:i/>
          <w:szCs w:val="24"/>
        </w:rPr>
        <w:t>SpDistFile</w:t>
      </w:r>
      <w:proofErr w:type="spellEnd"/>
      <w:r>
        <w:rPr>
          <w:szCs w:val="24"/>
        </w:rPr>
        <w:t xml:space="preserve"> and (2) to the </w:t>
      </w:r>
      <w:proofErr w:type="spellStart"/>
      <w:r w:rsidRPr="0044544A">
        <w:rPr>
          <w:i/>
          <w:szCs w:val="24"/>
        </w:rPr>
        <w:t>TransferFile</w:t>
      </w:r>
      <w:proofErr w:type="spellEnd"/>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proofErr w:type="spellStart"/>
      <w:r w:rsidRPr="0044544A">
        <w:rPr>
          <w:i/>
          <w:szCs w:val="24"/>
        </w:rPr>
        <w:t>cellsize</w:t>
      </w:r>
      <w:proofErr w:type="spellEnd"/>
      <w:r>
        <w:rPr>
          <w:szCs w:val="24"/>
        </w:rPr>
        <w:t xml:space="preserve"> of 10 (metres), the same as the other two landscape files. In fact, the error lies in the </w:t>
      </w:r>
      <w:r w:rsidRPr="00A22AB6">
        <w:rPr>
          <w:i/>
          <w:szCs w:val="24"/>
        </w:rPr>
        <w:t>Control_exercise4.txt</w:t>
      </w:r>
      <w:r>
        <w:rPr>
          <w:szCs w:val="24"/>
        </w:rPr>
        <w:t xml:space="preserve"> file, where </w:t>
      </w:r>
      <w:proofErr w:type="spellStart"/>
      <w:r w:rsidRPr="0044544A">
        <w:rPr>
          <w:i/>
          <w:szCs w:val="24"/>
        </w:rPr>
        <w:t>DistResolution</w:t>
      </w:r>
      <w:proofErr w:type="spellEnd"/>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proofErr w:type="spellStart"/>
      <w:r w:rsidRPr="0044544A">
        <w:rPr>
          <w:i/>
          <w:szCs w:val="24"/>
        </w:rPr>
        <w:t>PRmethod</w:t>
      </w:r>
      <w:proofErr w:type="spellEnd"/>
      <w:r>
        <w:rPr>
          <w:szCs w:val="24"/>
        </w:rPr>
        <w:t xml:space="preserve"> should be 1 rather than 0. Edit and save the file accordingly.</w:t>
      </w:r>
    </w:p>
    <w:p w14:paraId="37D77647" w14:textId="77777777" w:rsidR="0067520E" w:rsidRDefault="0067520E">
      <w:pPr>
        <w:rPr>
          <w:szCs w:val="24"/>
        </w:rPr>
      </w:pPr>
      <w:r>
        <w:rPr>
          <w:szCs w:val="24"/>
        </w:rPr>
        <w:t xml:space="preserve">Now repeat the procedure to select and run the </w:t>
      </w:r>
      <w:r w:rsidRPr="0044544A">
        <w:rPr>
          <w:i/>
          <w:szCs w:val="24"/>
        </w:rPr>
        <w:t>Control file</w:t>
      </w:r>
      <w:r>
        <w:rPr>
          <w:szCs w:val="24"/>
        </w:rPr>
        <w:t xml:space="preserve"> for this exercise. This time, if you have corrected the mistakes as described, there should be no error box, and the message “Control file valid” should appear in the information panel in the </w:t>
      </w:r>
      <w:proofErr w:type="spellStart"/>
      <w:r>
        <w:rPr>
          <w:szCs w:val="24"/>
        </w:rPr>
        <w:t>RangeShifter</w:t>
      </w:r>
      <w:proofErr w:type="spellEnd"/>
      <w:r>
        <w:rPr>
          <w:szCs w:val="24"/>
        </w:rPr>
        <w:t xml:space="preserve"> main window. If that is the case, </w:t>
      </w:r>
      <w:r w:rsidRPr="0044544A">
        <w:rPr>
          <w:i/>
          <w:szCs w:val="24"/>
        </w:rPr>
        <w:t>Run</w:t>
      </w:r>
      <w:r>
        <w:rPr>
          <w:szCs w:val="24"/>
        </w:rPr>
        <w:t xml:space="preserve"> the model; if not, identify and correct the outstanding error(s) before repeating the batch validation procedure. When the model is running, nothing will appear on the screen except for short messages regarding each replicate in the information panel.</w:t>
      </w:r>
    </w:p>
    <w:p w14:paraId="5FE15410" w14:textId="77777777" w:rsidR="0067520E" w:rsidRDefault="0067520E">
      <w:pPr>
        <w:rPr>
          <w:szCs w:val="24"/>
        </w:rPr>
      </w:pPr>
      <w:r>
        <w:rPr>
          <w:szCs w:val="24"/>
        </w:rPr>
        <w:t xml:space="preserve">All being well, the batch will run until completion, when the only option is </w:t>
      </w:r>
      <w:proofErr w:type="gramStart"/>
      <w:r>
        <w:rPr>
          <w:szCs w:val="24"/>
        </w:rPr>
        <w:t>to</w:t>
      </w:r>
      <w:proofErr w:type="gramEnd"/>
      <w:r>
        <w:rPr>
          <w:szCs w:val="24"/>
        </w:rPr>
        <w:t xml:space="preserve"> close </w:t>
      </w:r>
      <w:proofErr w:type="spellStart"/>
      <w:r>
        <w:rPr>
          <w:szCs w:val="24"/>
        </w:rPr>
        <w:t>RangeShifter</w:t>
      </w:r>
      <w:proofErr w:type="spellEnd"/>
      <w:r>
        <w:rPr>
          <w:szCs w:val="24"/>
        </w:rPr>
        <w:t xml:space="preserve">. Now </w:t>
      </w:r>
      <w:proofErr w:type="gramStart"/>
      <w:r>
        <w:rPr>
          <w:szCs w:val="24"/>
        </w:rPr>
        <w:t>take a look</w:t>
      </w:r>
      <w:proofErr w:type="gramEnd"/>
      <w:r>
        <w:rPr>
          <w:szCs w:val="24"/>
        </w:rPr>
        <w:t xml:space="preserve"> at the output files in the </w:t>
      </w:r>
      <w:r w:rsidRPr="0044544A">
        <w:rPr>
          <w:i/>
          <w:szCs w:val="24"/>
        </w:rPr>
        <w:t>Outputs</w:t>
      </w:r>
      <w:r>
        <w:rPr>
          <w:szCs w:val="24"/>
        </w:rPr>
        <w:t xml:space="preserve"> folder for this exercise. The files should be </w:t>
      </w:r>
      <w:proofErr w:type="gramStart"/>
      <w:r>
        <w:rPr>
          <w:szCs w:val="24"/>
        </w:rPr>
        <w:t>similar to</w:t>
      </w:r>
      <w:proofErr w:type="gramEnd"/>
      <w:r>
        <w:rPr>
          <w:szCs w:val="24"/>
        </w:rPr>
        <w:t xml:space="preserve">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proofErr w:type="spellStart"/>
      <w:r w:rsidRPr="0044544A">
        <w:rPr>
          <w:i/>
          <w:szCs w:val="24"/>
        </w:rPr>
        <w:t>LandFile</w:t>
      </w:r>
      <w:proofErr w:type="spellEnd"/>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w:t>
      </w:r>
      <w:proofErr w:type="gramStart"/>
      <w:r>
        <w:rPr>
          <w:szCs w:val="24"/>
        </w:rPr>
        <w:t>namely</w:t>
      </w:r>
      <w:proofErr w:type="gramEnd"/>
      <w:r>
        <w:rPr>
          <w:szCs w:val="24"/>
        </w:rPr>
        <w:t xml:space="preserve">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w:t>
      </w:r>
      <w:r>
        <w:lastRenderedPageBreak/>
        <w:t xml:space="preserve">file. Repeat this procedure for the </w:t>
      </w:r>
      <w:proofErr w:type="spellStart"/>
      <w:r>
        <w:rPr>
          <w:i/>
        </w:rPr>
        <w:t>StageStructFile</w:t>
      </w:r>
      <w:proofErr w:type="spellEnd"/>
      <w:r>
        <w:t xml:space="preserve">, </w:t>
      </w:r>
      <w:proofErr w:type="spellStart"/>
      <w:r w:rsidRPr="0044544A">
        <w:rPr>
          <w:i/>
        </w:rPr>
        <w:t>T</w:t>
      </w:r>
      <w:r>
        <w:rPr>
          <w:i/>
        </w:rPr>
        <w:t>ransf</w:t>
      </w:r>
      <w:r w:rsidRPr="00BB07FF">
        <w:rPr>
          <w:i/>
        </w:rPr>
        <w:t>erFile</w:t>
      </w:r>
      <w:proofErr w:type="spellEnd"/>
      <w:r>
        <w:t xml:space="preserve"> and </w:t>
      </w:r>
      <w:proofErr w:type="spellStart"/>
      <w:r w:rsidRPr="0044544A">
        <w:rPr>
          <w:i/>
        </w:rPr>
        <w:t>I</w:t>
      </w:r>
      <w:r>
        <w:rPr>
          <w:i/>
        </w:rPr>
        <w:t>nitialisation</w:t>
      </w:r>
      <w:r w:rsidRPr="00BB07FF">
        <w:rPr>
          <w:i/>
        </w:rPr>
        <w:t>File</w:t>
      </w:r>
      <w:proofErr w:type="spellEnd"/>
      <w:r>
        <w:t xml:space="preserve">. In the </w:t>
      </w:r>
      <w:proofErr w:type="spellStart"/>
      <w:r w:rsidRPr="0044544A">
        <w:rPr>
          <w:i/>
        </w:rPr>
        <w:t>EmigrationFile</w:t>
      </w:r>
      <w:proofErr w:type="spellEnd"/>
      <w:r>
        <w:t xml:space="preserve">, all three lines must be copied and changed to </w:t>
      </w:r>
      <w:r w:rsidRPr="0044544A">
        <w:rPr>
          <w:i/>
        </w:rPr>
        <w:t>Simulation</w:t>
      </w:r>
      <w:r>
        <w:t xml:space="preserve"> 2. So far, the second simulation is the same as the first; the critical change is in the </w:t>
      </w:r>
      <w:proofErr w:type="spellStart"/>
      <w:r w:rsidRPr="0044544A">
        <w:rPr>
          <w:i/>
        </w:rPr>
        <w:t>SettlementFile</w:t>
      </w:r>
      <w:proofErr w:type="spellEnd"/>
      <w:r>
        <w:t xml:space="preserve">, where we now need to specify different behaviour for the two sexes. Copy the existing single line </w:t>
      </w:r>
      <w:proofErr w:type="gramStart"/>
      <w:r>
        <w:t>twice, and</w:t>
      </w:r>
      <w:proofErr w:type="gramEnd"/>
      <w:r>
        <w:t xml:space="preserve"> change both new lines to </w:t>
      </w:r>
      <w:r w:rsidRPr="000F78E8">
        <w:rPr>
          <w:i/>
        </w:rPr>
        <w:t>Simulation</w:t>
      </w:r>
      <w:r>
        <w:t xml:space="preserve"> 2. Then, on the first of these new lines change </w:t>
      </w:r>
      <w:proofErr w:type="spellStart"/>
      <w:r w:rsidRPr="00D07062">
        <w:rPr>
          <w:i/>
        </w:rPr>
        <w:t>Se</w:t>
      </w:r>
      <w:r>
        <w:rPr>
          <w:i/>
        </w:rPr>
        <w:t>xDep</w:t>
      </w:r>
      <w:proofErr w:type="spellEnd"/>
      <w:r>
        <w:t xml:space="preserve"> to 1</w:t>
      </w:r>
      <w:r w:rsidRPr="00244ADF">
        <w:t xml:space="preserve"> </w:t>
      </w:r>
      <w:r>
        <w:t xml:space="preserve">and </w:t>
      </w:r>
      <w:proofErr w:type="spellStart"/>
      <w:r>
        <w:rPr>
          <w:i/>
        </w:rPr>
        <w:t>FindMate</w:t>
      </w:r>
      <w:proofErr w:type="spellEnd"/>
      <w:r>
        <w:t xml:space="preserve"> to 0, and on the second new line change </w:t>
      </w:r>
      <w:proofErr w:type="spellStart"/>
      <w:r w:rsidRPr="00D07062">
        <w:rPr>
          <w:i/>
        </w:rPr>
        <w:t>Se</w:t>
      </w:r>
      <w:r>
        <w:rPr>
          <w:i/>
        </w:rPr>
        <w:t>xDep</w:t>
      </w:r>
      <w:proofErr w:type="spellEnd"/>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444C3C07">
            <wp:extent cx="5724525" cy="6191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619125"/>
                    </a:xfrm>
                    <a:prstGeom prst="rect">
                      <a:avLst/>
                    </a:prstGeom>
                    <a:noFill/>
                    <a:ln w="12700">
                      <a:solidFill>
                        <a:schemeClr val="tx1"/>
                      </a:solidFill>
                    </a:ln>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proofErr w:type="spellStart"/>
      <w:r w:rsidRPr="000F78E8">
        <w:rPr>
          <w:i/>
          <w:szCs w:val="24"/>
        </w:rPr>
        <w:t>SettlementFile</w:t>
      </w:r>
      <w:proofErr w:type="spellEnd"/>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proofErr w:type="spellStart"/>
      <w:r w:rsidRPr="002F49B1">
        <w:rPr>
          <w:i/>
          <w:szCs w:val="24"/>
        </w:rPr>
        <w:t>BatchNum</w:t>
      </w:r>
      <w:proofErr w:type="spellEnd"/>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proofErr w:type="spellStart"/>
      <w:r w:rsidRPr="0044544A">
        <w:rPr>
          <w:i/>
          <w:szCs w:val="24"/>
        </w:rPr>
        <w:t>SettlementFile</w:t>
      </w:r>
      <w:proofErr w:type="spellEnd"/>
      <w:r>
        <w:rPr>
          <w:szCs w:val="24"/>
        </w:rPr>
        <w:t xml:space="preserve">). The key change for Experiment (d) is to specify habitat-dependent mortality risk, and so in the </w:t>
      </w:r>
      <w:proofErr w:type="spellStart"/>
      <w:r w:rsidRPr="0044544A">
        <w:rPr>
          <w:i/>
          <w:szCs w:val="24"/>
        </w:rPr>
        <w:t>TransferFile</w:t>
      </w:r>
      <w:proofErr w:type="spellEnd"/>
      <w:r>
        <w:rPr>
          <w:szCs w:val="24"/>
        </w:rPr>
        <w:t xml:space="preserve">, the </w:t>
      </w:r>
      <w:proofErr w:type="spellStart"/>
      <w:r w:rsidRPr="0044544A">
        <w:rPr>
          <w:i/>
          <w:szCs w:val="24"/>
        </w:rPr>
        <w:t>SMtype</w:t>
      </w:r>
      <w:proofErr w:type="spellEnd"/>
      <w:r>
        <w:rPr>
          <w:szCs w:val="24"/>
        </w:rPr>
        <w:t xml:space="preserve"> column must be changed to 1, and the seven </w:t>
      </w:r>
      <w:proofErr w:type="spellStart"/>
      <w:r w:rsidRPr="0044544A">
        <w:rPr>
          <w:i/>
          <w:szCs w:val="24"/>
        </w:rPr>
        <w:t>MortHab</w:t>
      </w:r>
      <w:proofErr w:type="spellEnd"/>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proofErr w:type="spellStart"/>
      <w:r w:rsidRPr="0044544A">
        <w:rPr>
          <w:i/>
          <w:szCs w:val="24"/>
        </w:rPr>
        <w:t>Output_</w:t>
      </w:r>
      <w:r>
        <w:rPr>
          <w:i/>
          <w:szCs w:val="24"/>
        </w:rPr>
        <w:t>M</w:t>
      </w:r>
      <w:r w:rsidRPr="0044544A">
        <w:rPr>
          <w:i/>
          <w:szCs w:val="24"/>
        </w:rPr>
        <w:t>aps</w:t>
      </w:r>
      <w:proofErr w:type="spellEnd"/>
      <w:r>
        <w:rPr>
          <w:szCs w:val="24"/>
        </w:rPr>
        <w:t xml:space="preserve"> folders), or, in the same working directory, by allocating a different </w:t>
      </w:r>
      <w:proofErr w:type="spellStart"/>
      <w:r w:rsidRPr="005E5333">
        <w:rPr>
          <w:i/>
          <w:szCs w:val="24"/>
        </w:rPr>
        <w:t>BatchNum</w:t>
      </w:r>
      <w:proofErr w:type="spellEnd"/>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proofErr w:type="spellStart"/>
      <w:r w:rsidRPr="0044544A">
        <w:rPr>
          <w:i/>
          <w:szCs w:val="24"/>
        </w:rPr>
        <w:t>LandFile</w:t>
      </w:r>
      <w:proofErr w:type="spellEnd"/>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proofErr w:type="spellStart"/>
      <w:r w:rsidRPr="002F49B1">
        <w:rPr>
          <w:i/>
          <w:szCs w:val="24"/>
        </w:rPr>
        <w:t>BatchNum</w:t>
      </w:r>
      <w:proofErr w:type="spellEnd"/>
      <w:r>
        <w:rPr>
          <w:szCs w:val="24"/>
        </w:rPr>
        <w:t xml:space="preserve"> to some previously unused number, e.g. 99, set </w:t>
      </w:r>
      <w:r w:rsidRPr="0044544A">
        <w:rPr>
          <w:i/>
          <w:szCs w:val="24"/>
        </w:rPr>
        <w:t>Reproduction</w:t>
      </w:r>
      <w:r>
        <w:rPr>
          <w:szCs w:val="24"/>
        </w:rPr>
        <w:t xml:space="preserve"> to 0, and add ‘C’ to all the file names (except the </w:t>
      </w:r>
      <w:proofErr w:type="spellStart"/>
      <w:r w:rsidRPr="005522A6">
        <w:rPr>
          <w:i/>
          <w:szCs w:val="24"/>
        </w:rPr>
        <w:t>LandFile</w:t>
      </w:r>
      <w:proofErr w:type="spellEnd"/>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proofErr w:type="spellStart"/>
      <w:r w:rsidRPr="0044544A">
        <w:rPr>
          <w:i/>
          <w:szCs w:val="24"/>
        </w:rPr>
        <w:t>ParameterFile</w:t>
      </w:r>
      <w:proofErr w:type="spellEnd"/>
      <w:r>
        <w:rPr>
          <w:szCs w:val="24"/>
        </w:rPr>
        <w:t xml:space="preserve">; change the name of the </w:t>
      </w:r>
      <w:proofErr w:type="spellStart"/>
      <w:r w:rsidRPr="0044544A">
        <w:rPr>
          <w:i/>
          <w:szCs w:val="24"/>
        </w:rPr>
        <w:t>TransMatrixFile</w:t>
      </w:r>
      <w:proofErr w:type="spellEnd"/>
      <w:r>
        <w:rPr>
          <w:szCs w:val="24"/>
        </w:rPr>
        <w:t xml:space="preserve"> in the </w:t>
      </w:r>
      <w:proofErr w:type="spellStart"/>
      <w:r w:rsidRPr="0044544A">
        <w:rPr>
          <w:i/>
          <w:szCs w:val="24"/>
        </w:rPr>
        <w:t>StageStructFile</w:t>
      </w:r>
      <w:proofErr w:type="spellEnd"/>
      <w:r>
        <w:rPr>
          <w:szCs w:val="24"/>
        </w:rPr>
        <w:t xml:space="preserve">, and in the new </w:t>
      </w:r>
      <w:proofErr w:type="spellStart"/>
      <w:r w:rsidRPr="00984BDA">
        <w:rPr>
          <w:i/>
          <w:szCs w:val="24"/>
        </w:rPr>
        <w:t>TransMatrixFile</w:t>
      </w:r>
      <w:proofErr w:type="spellEnd"/>
      <w:r>
        <w:rPr>
          <w:szCs w:val="24"/>
        </w:rPr>
        <w:t xml:space="preserve"> itself, set the fecundity of stage 2 to 2.5; change </w:t>
      </w:r>
      <w:proofErr w:type="spellStart"/>
      <w:r>
        <w:rPr>
          <w:i/>
          <w:szCs w:val="24"/>
        </w:rPr>
        <w:t>FindMate</w:t>
      </w:r>
      <w:proofErr w:type="spellEnd"/>
      <w:r>
        <w:rPr>
          <w:szCs w:val="24"/>
        </w:rPr>
        <w:t xml:space="preserve"> to 0 in the </w:t>
      </w:r>
      <w:proofErr w:type="spellStart"/>
      <w:r w:rsidRPr="0044544A">
        <w:rPr>
          <w:i/>
          <w:szCs w:val="24"/>
        </w:rPr>
        <w:t>SettlementFile</w:t>
      </w:r>
      <w:proofErr w:type="spellEnd"/>
      <w:r>
        <w:rPr>
          <w:szCs w:val="24"/>
        </w:rPr>
        <w:t xml:space="preserve">; change </w:t>
      </w:r>
      <w:proofErr w:type="spellStart"/>
      <w:r w:rsidRPr="0044544A">
        <w:rPr>
          <w:i/>
          <w:szCs w:val="24"/>
        </w:rPr>
        <w:t>IndsHa</w:t>
      </w:r>
      <w:proofErr w:type="spellEnd"/>
      <w:r>
        <w:rPr>
          <w:szCs w:val="24"/>
        </w:rPr>
        <w:t xml:space="preserve"> to 5</w:t>
      </w:r>
      <w:r w:rsidRPr="00E732A7">
        <w:rPr>
          <w:szCs w:val="24"/>
        </w:rPr>
        <w:t xml:space="preserve"> </w:t>
      </w:r>
      <w:r>
        <w:rPr>
          <w:szCs w:val="24"/>
        </w:rPr>
        <w:t xml:space="preserve">in the </w:t>
      </w:r>
      <w:proofErr w:type="spellStart"/>
      <w:r w:rsidRPr="0044544A">
        <w:rPr>
          <w:i/>
          <w:szCs w:val="24"/>
        </w:rPr>
        <w:t>InitialisationFile</w:t>
      </w:r>
      <w:proofErr w:type="spellEnd"/>
      <w:r>
        <w:rPr>
          <w:szCs w:val="24"/>
        </w:rPr>
        <w:t xml:space="preserve">. Run the batch, taking care to select the new </w:t>
      </w:r>
      <w:r w:rsidRPr="00AF395C">
        <w:rPr>
          <w:i/>
          <w:szCs w:val="24"/>
        </w:rPr>
        <w:t>Control file</w:t>
      </w:r>
      <w:r>
        <w:rPr>
          <w:szCs w:val="24"/>
        </w:rPr>
        <w:t xml:space="preserve">, and, </w:t>
      </w:r>
      <w:proofErr w:type="gramStart"/>
      <w:r>
        <w:rPr>
          <w:szCs w:val="24"/>
        </w:rPr>
        <w:t>provided that</w:t>
      </w:r>
      <w:proofErr w:type="gramEnd"/>
      <w:r>
        <w:rPr>
          <w:szCs w:val="24"/>
        </w:rPr>
        <w:t xml:space="preserve">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163" w:name="_Toc457377030"/>
      <w:r>
        <w:br w:type="page"/>
      </w:r>
    </w:p>
    <w:p w14:paraId="661B5CB0" w14:textId="0AB8ED66" w:rsidR="005C0200" w:rsidRPr="00D123FB" w:rsidRDefault="005C0200" w:rsidP="005C0200">
      <w:pPr>
        <w:pStyle w:val="Heading2"/>
        <w:numPr>
          <w:ilvl w:val="1"/>
          <w:numId w:val="14"/>
        </w:numPr>
      </w:pPr>
      <w:bookmarkStart w:id="164" w:name="_Toc54110105"/>
      <w:r w:rsidRPr="00D123FB">
        <w:lastRenderedPageBreak/>
        <w:t xml:space="preserve">Exercise </w:t>
      </w:r>
      <w:bookmarkEnd w:id="163"/>
      <w:r>
        <w:t>5</w:t>
      </w:r>
      <w:bookmarkEnd w:id="164"/>
      <w:r w:rsidRPr="00D123FB">
        <w:t xml:space="preserve"> </w:t>
      </w:r>
    </w:p>
    <w:p w14:paraId="42BFB6B6" w14:textId="77777777" w:rsidR="005C0200" w:rsidRPr="00D123FB" w:rsidRDefault="005C0200" w:rsidP="005C0200">
      <w:pPr>
        <w:pStyle w:val="Heading3"/>
        <w:numPr>
          <w:ilvl w:val="2"/>
          <w:numId w:val="14"/>
        </w:numPr>
      </w:pPr>
      <w:bookmarkStart w:id="165" w:name="_Toc54110106"/>
      <w:r>
        <w:t xml:space="preserve">Introduction to genetics in </w:t>
      </w:r>
      <w:proofErr w:type="spellStart"/>
      <w:r w:rsidRPr="00D123FB">
        <w:t>RangeShifter</w:t>
      </w:r>
      <w:proofErr w:type="spellEnd"/>
      <w:r>
        <w:t xml:space="preserve"> v2</w:t>
      </w:r>
      <w:bookmarkEnd w:id="165"/>
    </w:p>
    <w:p w14:paraId="4FD137BD" w14:textId="163B31C0"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proofErr w:type="spellStart"/>
      <w:r w:rsidRPr="00F3526D">
        <w:rPr>
          <w:i/>
        </w:rPr>
        <w:t>Batchmode</w:t>
      </w:r>
      <w:proofErr w:type="spellEnd"/>
      <w:r>
        <w:t xml:space="preserve"> folder, especially with regard to how to set up the </w:t>
      </w:r>
      <w:proofErr w:type="spellStart"/>
      <w:r w:rsidRPr="00F3526D">
        <w:rPr>
          <w:i/>
        </w:rPr>
        <w:t>GeneticsFile</w:t>
      </w:r>
      <w:proofErr w:type="spellEnd"/>
      <w:r>
        <w:t xml:space="preserve"> and the </w:t>
      </w:r>
      <w:proofErr w:type="spellStart"/>
      <w:r w:rsidRPr="00F3526D">
        <w:rPr>
          <w:i/>
        </w:rPr>
        <w:t>Archfile</w:t>
      </w:r>
      <w:proofErr w:type="spellEnd"/>
      <w:r>
        <w:t xml:space="preserve">. Additionally, you will gain further familiarity with some of the output files which </w:t>
      </w:r>
      <w:proofErr w:type="spellStart"/>
      <w:r w:rsidRPr="00D123FB">
        <w:t>RangeShifter</w:t>
      </w:r>
      <w:proofErr w:type="spellEnd"/>
      <w:r w:rsidRPr="00D123FB">
        <w:t xml:space="preserve"> </w:t>
      </w:r>
      <w:r>
        <w:t xml:space="preserve">can </w:t>
      </w:r>
      <w:proofErr w:type="gramStart"/>
      <w:r>
        <w:t>produce, and</w:t>
      </w:r>
      <w:proofErr w:type="gramEnd"/>
      <w:r>
        <w:t xml:space="preserve">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w:t>
      </w:r>
      <w:proofErr w:type="gramStart"/>
      <w:r w:rsidRPr="006A763B">
        <w:t>columns, and</w:t>
      </w:r>
      <w:proofErr w:type="gramEnd"/>
      <w:r w:rsidRPr="006A763B">
        <w:t xml:space="preserve">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proofErr w:type="spellStart"/>
      <w:r w:rsidRPr="001D7F06">
        <w:rPr>
          <w:i/>
        </w:rPr>
        <w:t>ParameterFile</w:t>
      </w:r>
      <w:proofErr w:type="spellEnd"/>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proofErr w:type="spellStart"/>
      <w:r w:rsidRPr="009F0226">
        <w:rPr>
          <w:i/>
        </w:rPr>
        <w:t>TransMatrixFile</w:t>
      </w:r>
      <w:proofErr w:type="spellEnd"/>
      <w:r w:rsidRPr="009F0226">
        <w:t xml:space="preserve">) and density-dependent (but not stage-dependent). For the suitable habitat, set the </w:t>
      </w:r>
      <w:r w:rsidRPr="009F0226">
        <w:rPr>
          <w:i/>
        </w:rPr>
        <w:t>1/b</w:t>
      </w:r>
      <w:r w:rsidRPr="009F0226">
        <w:t xml:space="preserve"> parameter to 50 </w:t>
      </w:r>
      <w:proofErr w:type="spellStart"/>
      <w:r w:rsidRPr="009F0226">
        <w:t>inds</w:t>
      </w:r>
      <w:proofErr w:type="spellEnd"/>
      <w:r w:rsidRPr="009F0226">
        <w:t xml:space="preserve">/ha (NB </w:t>
      </w:r>
      <w:r w:rsidRPr="009F0226">
        <w:rPr>
          <w:i/>
        </w:rPr>
        <w:t>1/b</w:t>
      </w:r>
      <w:r w:rsidRPr="009F0226">
        <w:t xml:space="preserve"> is represented by the column </w:t>
      </w:r>
      <w:r w:rsidRPr="009F0226">
        <w:rPr>
          <w:i/>
        </w:rPr>
        <w:t>K1</w:t>
      </w:r>
      <w:r w:rsidRPr="009F0226">
        <w:t xml:space="preserve"> in the </w:t>
      </w:r>
      <w:proofErr w:type="spellStart"/>
      <w:r w:rsidRPr="009F0226">
        <w:rPr>
          <w:i/>
        </w:rPr>
        <w:t>ParameterFile</w:t>
      </w:r>
      <w:proofErr w:type="spellEnd"/>
      <w:r w:rsidRPr="009F0226">
        <w:t>).</w:t>
      </w:r>
    </w:p>
    <w:p w14:paraId="43F08B96" w14:textId="77777777" w:rsidR="005C0200" w:rsidRPr="009F0226" w:rsidRDefault="005C0200" w:rsidP="005C0200">
      <w:pPr>
        <w:pStyle w:val="Normalnumbered"/>
      </w:pPr>
      <w:r w:rsidRPr="009F0226">
        <w:t xml:space="preserve">Emigration is density-dependent, sex-dependent and exhibits individual variability. Only the juvenile stage may emigrate. The initial trait distributions are the same for both sexes, and should be set as follows </w:t>
      </w:r>
      <w:r w:rsidRPr="009F0226">
        <w:rPr>
          <w:i/>
        </w:rPr>
        <w:t>D0Mean</w:t>
      </w:r>
      <w:r w:rsidRPr="009F0226">
        <w:t xml:space="preserve"> = 0.5, </w:t>
      </w:r>
      <w:r w:rsidRPr="009F0226">
        <w:rPr>
          <w:i/>
        </w:rPr>
        <w:t>D0SD</w:t>
      </w:r>
      <w:r w:rsidRPr="009F0226">
        <w:t xml:space="preserve"> = 0.1, </w:t>
      </w:r>
      <w:r w:rsidRPr="009F0226">
        <w:rPr>
          <w:i/>
        </w:rPr>
        <w:t>D0Scale</w:t>
      </w:r>
      <w:r w:rsidRPr="009F0226">
        <w:t> = 0.1,</w:t>
      </w:r>
      <w:r w:rsidRPr="009F0226">
        <w:rPr>
          <w:i/>
        </w:rPr>
        <w:t xml:space="preserve"> </w:t>
      </w:r>
      <w:proofErr w:type="spellStart"/>
      <w:r w:rsidRPr="009F0226">
        <w:rPr>
          <w:i/>
        </w:rPr>
        <w:t>alphaMean</w:t>
      </w:r>
      <w:proofErr w:type="spellEnd"/>
      <w:r w:rsidRPr="009F0226">
        <w:t xml:space="preserve"> = 10.0, </w:t>
      </w:r>
      <w:proofErr w:type="spellStart"/>
      <w:r w:rsidRPr="009F0226">
        <w:rPr>
          <w:i/>
        </w:rPr>
        <w:t>alphaSD</w:t>
      </w:r>
      <w:proofErr w:type="spellEnd"/>
      <w:r w:rsidRPr="009F0226">
        <w:t xml:space="preserve"> = 2.0, </w:t>
      </w:r>
      <w:proofErr w:type="spellStart"/>
      <w:r w:rsidRPr="009F0226">
        <w:rPr>
          <w:i/>
        </w:rPr>
        <w:t>alphaScale</w:t>
      </w:r>
      <w:proofErr w:type="spellEnd"/>
      <w:r w:rsidRPr="009F0226">
        <w:t> = 2.0,</w:t>
      </w:r>
      <w:r w:rsidRPr="009F0226">
        <w:rPr>
          <w:i/>
        </w:rPr>
        <w:t xml:space="preserve"> </w:t>
      </w:r>
      <w:proofErr w:type="spellStart"/>
      <w:r w:rsidRPr="009F0226">
        <w:rPr>
          <w:i/>
        </w:rPr>
        <w:t>betaMean</w:t>
      </w:r>
      <w:proofErr w:type="spellEnd"/>
      <w:r w:rsidRPr="009F0226">
        <w:t xml:space="preserve"> = 1.0, </w:t>
      </w:r>
      <w:proofErr w:type="spellStart"/>
      <w:r w:rsidRPr="009F0226">
        <w:rPr>
          <w:i/>
        </w:rPr>
        <w:t>betaSD</w:t>
      </w:r>
      <w:proofErr w:type="spellEnd"/>
      <w:r w:rsidRPr="009F0226">
        <w:t xml:space="preserve"> = 0.2, </w:t>
      </w:r>
      <w:proofErr w:type="spellStart"/>
      <w:r w:rsidRPr="009F0226">
        <w:rPr>
          <w:i/>
        </w:rPr>
        <w:t>betaScale</w:t>
      </w:r>
      <w:proofErr w:type="spellEnd"/>
      <w:r w:rsidRPr="009F0226">
        <w:t> = 0.2.</w:t>
      </w:r>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A32856">
        <w:rPr>
          <w:i/>
        </w:rPr>
        <w:t>GoalType</w:t>
      </w:r>
      <w:proofErr w:type="spellEnd"/>
      <w:r>
        <w:t xml:space="preserve"> = 2, </w:t>
      </w:r>
      <w:r w:rsidRPr="00A32856">
        <w:rPr>
          <w:i/>
        </w:rPr>
        <w:t>G</w:t>
      </w:r>
      <w:r>
        <w:rPr>
          <w:i/>
        </w:rPr>
        <w:t>B</w:t>
      </w:r>
      <w:r>
        <w:t xml:space="preserve"> = 1.2, </w:t>
      </w:r>
      <w:proofErr w:type="spellStart"/>
      <w:r w:rsidRPr="00A32856">
        <w:rPr>
          <w:i/>
        </w:rPr>
        <w:t>AlphaDB</w:t>
      </w:r>
      <w:proofErr w:type="spellEnd"/>
      <w:r>
        <w:t xml:space="preserve"> = 0.0001 and </w:t>
      </w:r>
      <w:proofErr w:type="spellStart"/>
      <w:r w:rsidRPr="00A32856">
        <w:rPr>
          <w:i/>
        </w:rPr>
        <w:t>BetaDB</w:t>
      </w:r>
      <w:proofErr w:type="spellEnd"/>
      <w:r>
        <w:rPr>
          <w:i/>
        </w:rPr>
        <w:t> = </w:t>
      </w:r>
      <w:r>
        <w:t xml:space="preserve">1000. Per-step mortality risk is habitat-dependent, being zero within suitable habitat and 0.02 within the matrix, and </w:t>
      </w:r>
      <w:proofErr w:type="spellStart"/>
      <w:r w:rsidRPr="00450884">
        <w:rPr>
          <w:i/>
        </w:rPr>
        <w:t>StraightenPath</w:t>
      </w:r>
      <w:proofErr w:type="spellEnd"/>
      <w:r>
        <w:t xml:space="preserve"> should be 1.</w:t>
      </w:r>
    </w:p>
    <w:p w14:paraId="59A3CCE2" w14:textId="77777777" w:rsidR="005C0200" w:rsidRDefault="005C0200" w:rsidP="005C0200">
      <w:pPr>
        <w:pStyle w:val="Normalnumbered"/>
      </w:pPr>
      <w:r>
        <w:t>Settlement is density-dependent, sex-dependent and exhibits individual variability in density dependence.</w:t>
      </w:r>
      <w:r w:rsidRPr="00A32856">
        <w:t xml:space="preserve"> </w:t>
      </w:r>
      <w:r>
        <w:t xml:space="preserve">The initial trait distributions are the same for both sexes, and should be set as follows </w:t>
      </w:r>
      <w:r>
        <w:rPr>
          <w:i/>
        </w:rPr>
        <w:t>S</w:t>
      </w:r>
      <w:r w:rsidRPr="00A32856">
        <w:rPr>
          <w:i/>
        </w:rPr>
        <w:t>0Mean</w:t>
      </w:r>
      <w:r>
        <w:t xml:space="preserve"> = 0.75, </w:t>
      </w:r>
      <w:r>
        <w:rPr>
          <w:i/>
        </w:rPr>
        <w:t>S</w:t>
      </w:r>
      <w:r w:rsidRPr="00A32856">
        <w:rPr>
          <w:i/>
        </w:rPr>
        <w:t>0</w:t>
      </w:r>
      <w:r>
        <w:rPr>
          <w:i/>
        </w:rPr>
        <w:t>SD</w:t>
      </w:r>
      <w:r>
        <w:t xml:space="preserve"> = 0.1, </w:t>
      </w:r>
      <w:r>
        <w:rPr>
          <w:i/>
        </w:rPr>
        <w:t>S</w:t>
      </w:r>
      <w:r w:rsidRPr="00A32856">
        <w:rPr>
          <w:i/>
        </w:rPr>
        <w:t>0</w:t>
      </w:r>
      <w:r>
        <w:rPr>
          <w:i/>
        </w:rPr>
        <w:t>Scale</w:t>
      </w:r>
      <w:r>
        <w:t> = 0.1,</w:t>
      </w:r>
      <w:r w:rsidRPr="00697F43">
        <w:rPr>
          <w:i/>
        </w:rPr>
        <w:t xml:space="preserve"> </w:t>
      </w:r>
      <w:proofErr w:type="spellStart"/>
      <w:r>
        <w:rPr>
          <w:i/>
        </w:rPr>
        <w:t>A</w:t>
      </w:r>
      <w:r w:rsidRPr="00A32856">
        <w:rPr>
          <w:i/>
        </w:rPr>
        <w:t>lpha</w:t>
      </w:r>
      <w:r>
        <w:rPr>
          <w:i/>
        </w:rPr>
        <w:t>S</w:t>
      </w:r>
      <w:r w:rsidRPr="00A32856">
        <w:rPr>
          <w:i/>
        </w:rPr>
        <w:t>Mean</w:t>
      </w:r>
      <w:proofErr w:type="spellEnd"/>
      <w:r>
        <w:t> = </w:t>
      </w:r>
      <w:r w:rsidRPr="009B4C0B">
        <w:rPr>
          <w:b/>
        </w:rPr>
        <w:noBreakHyphen/>
      </w:r>
      <w:r>
        <w:t xml:space="preserve">10.0 (note negative sign), </w:t>
      </w:r>
      <w:proofErr w:type="spellStart"/>
      <w:r>
        <w:rPr>
          <w:i/>
        </w:rPr>
        <w:t>A</w:t>
      </w:r>
      <w:r w:rsidRPr="00A32856">
        <w:rPr>
          <w:i/>
        </w:rPr>
        <w:t>lpha</w:t>
      </w:r>
      <w:r>
        <w:rPr>
          <w:i/>
        </w:rPr>
        <w:t>SSD</w:t>
      </w:r>
      <w:proofErr w:type="spellEnd"/>
      <w:r>
        <w:t xml:space="preserve"> = 2.0, </w:t>
      </w:r>
      <w:proofErr w:type="spellStart"/>
      <w:r>
        <w:rPr>
          <w:i/>
        </w:rPr>
        <w:t>A</w:t>
      </w:r>
      <w:r w:rsidRPr="00A32856">
        <w:rPr>
          <w:i/>
        </w:rPr>
        <w:t>lpha</w:t>
      </w:r>
      <w:r>
        <w:rPr>
          <w:i/>
        </w:rPr>
        <w:t>SScale</w:t>
      </w:r>
      <w:proofErr w:type="spellEnd"/>
      <w:r>
        <w:t> = 2.0,</w:t>
      </w:r>
      <w:r w:rsidRPr="00697F43">
        <w:rPr>
          <w:i/>
        </w:rPr>
        <w:t xml:space="preserve"> </w:t>
      </w:r>
      <w:proofErr w:type="spellStart"/>
      <w:r>
        <w:rPr>
          <w:i/>
        </w:rPr>
        <w:t>B</w:t>
      </w:r>
      <w:r w:rsidRPr="00A32856">
        <w:rPr>
          <w:i/>
        </w:rPr>
        <w:t>eta</w:t>
      </w:r>
      <w:r>
        <w:rPr>
          <w:i/>
        </w:rPr>
        <w:t>S</w:t>
      </w:r>
      <w:r w:rsidRPr="00A32856">
        <w:rPr>
          <w:i/>
        </w:rPr>
        <w:t>Mean</w:t>
      </w:r>
      <w:proofErr w:type="spellEnd"/>
      <w:r>
        <w:t xml:space="preserve"> = 1.0, </w:t>
      </w:r>
      <w:proofErr w:type="spellStart"/>
      <w:r>
        <w:rPr>
          <w:i/>
        </w:rPr>
        <w:t>Bet</w:t>
      </w:r>
      <w:r w:rsidRPr="00A32856">
        <w:rPr>
          <w:i/>
        </w:rPr>
        <w:t>a</w:t>
      </w:r>
      <w:r>
        <w:rPr>
          <w:i/>
        </w:rPr>
        <w:t>SSD</w:t>
      </w:r>
      <w:proofErr w:type="spellEnd"/>
      <w:r>
        <w:t xml:space="preserve"> = 0.2, </w:t>
      </w:r>
      <w:proofErr w:type="spellStart"/>
      <w:r>
        <w:rPr>
          <w:i/>
        </w:rPr>
        <w:t>Bet</w:t>
      </w:r>
      <w:r w:rsidRPr="00A32856">
        <w:rPr>
          <w:i/>
        </w:rPr>
        <w:t>a</w:t>
      </w:r>
      <w:r>
        <w:rPr>
          <w:i/>
        </w:rPr>
        <w:t>SScale</w:t>
      </w:r>
      <w:proofErr w:type="spellEnd"/>
      <w:r>
        <w:t xml:space="preserve"> = 0.2. Males are required to find a mate in the cell </w:t>
      </w:r>
      <w:proofErr w:type="gramStart"/>
      <w:r>
        <w:t>in order to</w:t>
      </w:r>
      <w:proofErr w:type="gramEnd"/>
      <w:r>
        <w:t xml:space="preserve"> settle there. Also set </w:t>
      </w:r>
      <w:proofErr w:type="spellStart"/>
      <w:r w:rsidRPr="00AD728C">
        <w:rPr>
          <w:i/>
        </w:rPr>
        <w:t>MinSteps</w:t>
      </w:r>
      <w:proofErr w:type="spellEnd"/>
      <w:r>
        <w:t xml:space="preserve">, </w:t>
      </w:r>
      <w:proofErr w:type="spellStart"/>
      <w:r w:rsidRPr="00AD728C">
        <w:rPr>
          <w:i/>
        </w:rPr>
        <w:t>M</w:t>
      </w:r>
      <w:r>
        <w:rPr>
          <w:i/>
        </w:rPr>
        <w:t>ax</w:t>
      </w:r>
      <w:r w:rsidRPr="00AD728C">
        <w:rPr>
          <w:i/>
        </w:rPr>
        <w:t>Steps</w:t>
      </w:r>
      <w:proofErr w:type="spellEnd"/>
      <w:r>
        <w:t xml:space="preserve"> and </w:t>
      </w:r>
      <w:proofErr w:type="spellStart"/>
      <w:r w:rsidRPr="00AD728C">
        <w:rPr>
          <w:i/>
        </w:rPr>
        <w:t>M</w:t>
      </w:r>
      <w:r>
        <w:rPr>
          <w:i/>
        </w:rPr>
        <w:t>ax</w:t>
      </w:r>
      <w:r w:rsidRPr="00AD728C">
        <w:rPr>
          <w:i/>
        </w:rPr>
        <w:t>Step</w:t>
      </w:r>
      <w:r>
        <w:rPr>
          <w:i/>
        </w:rPr>
        <w:t>sYear</w:t>
      </w:r>
      <w:proofErr w:type="spellEnd"/>
      <w:r>
        <w:t xml:space="preserve"> to zero.</w:t>
      </w:r>
    </w:p>
    <w:p w14:paraId="7BF7F25C" w14:textId="77777777" w:rsidR="005C0200" w:rsidRDefault="005C0200" w:rsidP="005C0200">
      <w:pPr>
        <w:pStyle w:val="Normalnumbered"/>
      </w:pPr>
      <w:r>
        <w:t xml:space="preserve">The genetic architecture should comprise one chromosome for each of the species’ twelve variable traits (three for the emigration norm of each sex and three for the settlement norm </w:t>
      </w:r>
      <w:r>
        <w:lastRenderedPageBreak/>
        <w:t xml:space="preserve">of each sex), and each chromosome should have three loci. Also set </w:t>
      </w:r>
      <w:proofErr w:type="spellStart"/>
      <w:r w:rsidRPr="000B1E86">
        <w:rPr>
          <w:i/>
        </w:rPr>
        <w:t>ProbMutn</w:t>
      </w:r>
      <w:proofErr w:type="spellEnd"/>
      <w:r>
        <w:t> = 0.0001,</w:t>
      </w:r>
      <w:r w:rsidRPr="000B1E86">
        <w:rPr>
          <w:i/>
        </w:rPr>
        <w:t xml:space="preserve"> </w:t>
      </w:r>
      <w:proofErr w:type="spellStart"/>
      <w:r w:rsidRPr="000B1E86">
        <w:rPr>
          <w:i/>
        </w:rPr>
        <w:t>Prob</w:t>
      </w:r>
      <w:r>
        <w:rPr>
          <w:i/>
        </w:rPr>
        <w:t>Cross</w:t>
      </w:r>
      <w:proofErr w:type="spellEnd"/>
      <w:r>
        <w:t> = 0.25,</w:t>
      </w:r>
      <w:r w:rsidRPr="000B1E86">
        <w:rPr>
          <w:i/>
        </w:rPr>
        <w:t xml:space="preserve"> </w:t>
      </w:r>
      <w:proofErr w:type="spellStart"/>
      <w:r>
        <w:rPr>
          <w:i/>
        </w:rPr>
        <w:t>AlleleSD</w:t>
      </w:r>
      <w:proofErr w:type="spellEnd"/>
      <w:r>
        <w:t> = 0.01 and</w:t>
      </w:r>
      <w:r w:rsidRPr="000B1E86">
        <w:rPr>
          <w:i/>
        </w:rPr>
        <w:t xml:space="preserve"> </w:t>
      </w:r>
      <w:proofErr w:type="spellStart"/>
      <w:proofErr w:type="gramStart"/>
      <w:r>
        <w:rPr>
          <w:i/>
        </w:rPr>
        <w:t>MutationSD</w:t>
      </w:r>
      <w:proofErr w:type="spellEnd"/>
      <w:r>
        <w:t>  =</w:t>
      </w:r>
      <w:proofErr w:type="gramEnd"/>
      <w:r>
        <w:t> 0.02.</w:t>
      </w:r>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 as a cross-table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77777777" w:rsidR="005C0200" w:rsidRDefault="005C0200" w:rsidP="005C0200">
      <w:pPr>
        <w:rPr>
          <w:szCs w:val="24"/>
        </w:rPr>
      </w:pPr>
      <w:r>
        <w:rPr>
          <w:szCs w:val="24"/>
        </w:rPr>
        <w:t>The simulation should take around 10 minutes to run, but times vary from one computer to another.</w:t>
      </w:r>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77777777" w:rsidR="005C0200" w:rsidRDefault="005C0200" w:rsidP="005C0200">
      <w:pPr>
        <w:pStyle w:val="Normalnumbered"/>
      </w:pPr>
      <w:r>
        <w:t>Using the same data file, plot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lastRenderedPageBreak/>
        <w:t xml:space="preserve">Take a sample of juveniles from the </w:t>
      </w:r>
      <w:r w:rsidRPr="00FA7965">
        <w:rPr>
          <w:i/>
        </w:rPr>
        <w:t>Individuals</w:t>
      </w:r>
      <w:r>
        <w:t xml:space="preserve"> file in year 4000 (e.g. 10%, </w:t>
      </w:r>
      <w:proofErr w:type="gramStart"/>
      <w:r>
        <w:t>whether or not</w:t>
      </w:r>
      <w:proofErr w:type="gramEnd"/>
      <w:r>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77777777" w:rsidR="005C0200" w:rsidRDefault="005C0200" w:rsidP="005C0200">
      <w:pPr>
        <w:pStyle w:val="Heading4"/>
      </w:pPr>
      <w:r>
        <w:t>Applying genetic architecture explicitly</w:t>
      </w:r>
    </w:p>
    <w:p w14:paraId="5E2D8D8F" w14:textId="77777777" w:rsidR="005C0200" w:rsidRDefault="005C0200" w:rsidP="005C0200">
      <w:r>
        <w:t>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The first chromosome codes for the maximum probability traits (</w:t>
      </w:r>
      <w:r w:rsidRPr="006A30A3">
        <w:rPr>
          <w:i/>
        </w:rPr>
        <w:t>D0</w:t>
      </w:r>
      <w:r>
        <w:t xml:space="preserve">… and </w:t>
      </w:r>
      <w:r w:rsidRPr="006A30A3">
        <w:rPr>
          <w:i/>
        </w:rPr>
        <w:t>S0</w:t>
      </w:r>
      <w:r>
        <w:t>…), the second for the slopes (</w:t>
      </w:r>
      <w:r w:rsidRPr="006A30A3">
        <w:rPr>
          <w:i/>
        </w:rPr>
        <w:t>alpha</w:t>
      </w:r>
      <w:r>
        <w:t>…) and the third for the inflection points (</w:t>
      </w:r>
      <w:r w:rsidRPr="006A30A3">
        <w:rPr>
          <w:i/>
        </w:rPr>
        <w:t>beta</w:t>
      </w:r>
      <w:r>
        <w:t xml:space="preserve">…). All loci code for a trait (i.e. there is no pleiotropy or neutral loci); the required architecture is as shown in the </w:t>
      </w:r>
      <w:r>
        <w:rPr>
          <w:szCs w:val="24"/>
        </w:rPr>
        <w:t xml:space="preserve">output </w:t>
      </w:r>
      <w:r w:rsidRPr="000B1E86">
        <w:rPr>
          <w:i/>
          <w:szCs w:val="24"/>
        </w:rPr>
        <w:t>Parameters</w:t>
      </w:r>
      <w:r>
        <w:rPr>
          <w:szCs w:val="24"/>
        </w:rPr>
        <w:t xml:space="preserve"> file provided for simulation 2.</w:t>
      </w:r>
    </w:p>
    <w:p w14:paraId="149C7DCB" w14:textId="77777777" w:rsidR="005C0200" w:rsidRDefault="005C0200" w:rsidP="005C0200">
      <w:r>
        <w:t xml:space="preserve">Run the model, changing either the simulation number in </w:t>
      </w:r>
      <w:proofErr w:type="gramStart"/>
      <w:r>
        <w:t>all of</w:t>
      </w:r>
      <w:proofErr w:type="gramEnd"/>
      <w:r>
        <w:t xml:space="preserve"> the input files or (much easier) the batch number in the </w:t>
      </w:r>
      <w:r w:rsidRPr="009D4A32">
        <w:rPr>
          <w:i/>
        </w:rPr>
        <w:t>Control</w:t>
      </w:r>
      <w:r>
        <w:t xml:space="preserve"> file so that previous output is not overwritten. Re-run the data analyses on the output from this revised </w:t>
      </w:r>
      <w:proofErr w:type="gramStart"/>
      <w:r>
        <w:t>model, and</w:t>
      </w:r>
      <w:proofErr w:type="gramEnd"/>
      <w:r>
        <w:t xml:space="preserve"> determine how changing the genetic architecture has affected the behaviour of the species.</w:t>
      </w:r>
    </w:p>
    <w:p w14:paraId="52929C3A" w14:textId="77777777" w:rsidR="005C0200" w:rsidRDefault="005C0200" w:rsidP="005C0200">
      <w:pPr>
        <w:rPr>
          <w:szCs w:val="24"/>
        </w:rPr>
      </w:pPr>
      <w:r>
        <w: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t>
      </w:r>
      <w:proofErr w:type="spellStart"/>
      <w:r w:rsidRPr="00D0067F">
        <w:rPr>
          <w:i/>
        </w:rPr>
        <w:t>beta_F</w:t>
      </w:r>
      <w:proofErr w:type="spellEnd"/>
      <w:r>
        <w:t xml:space="preserve"> also coding for </w:t>
      </w:r>
      <w:proofErr w:type="spellStart"/>
      <w:r w:rsidRPr="00D0067F">
        <w:rPr>
          <w:i/>
        </w:rPr>
        <w:t>betaS_F</w:t>
      </w:r>
      <w:proofErr w:type="spellEnd"/>
      <w:r>
        <w:t xml:space="preserve"> and (3) the two loci coding for </w:t>
      </w:r>
      <w:proofErr w:type="spellStart"/>
      <w:r w:rsidRPr="00D0067F">
        <w:rPr>
          <w:i/>
        </w:rPr>
        <w:t>beta_</w:t>
      </w:r>
      <w:r>
        <w:rPr>
          <w:i/>
        </w:rPr>
        <w:t>M</w:t>
      </w:r>
      <w:proofErr w:type="spellEnd"/>
      <w:r>
        <w:t xml:space="preserve"> also coding for </w:t>
      </w:r>
      <w:proofErr w:type="spellStart"/>
      <w:r w:rsidRPr="00D0067F">
        <w:rPr>
          <w:i/>
        </w:rPr>
        <w:t>betaS_</w:t>
      </w:r>
      <w:r>
        <w:rPr>
          <w:i/>
        </w:rPr>
        <w:t>M</w:t>
      </w:r>
      <w:proofErr w:type="spellEnd"/>
      <w:r>
        <w:t xml:space="preserve">. As a result, there should be seven neutral loci in the genome, as shown in the </w:t>
      </w:r>
      <w:r>
        <w:rPr>
          <w:szCs w:val="24"/>
        </w:rPr>
        <w:t xml:space="preserve">output </w:t>
      </w:r>
      <w:r w:rsidRPr="000B1E86">
        <w:rPr>
          <w:i/>
          <w:szCs w:val="24"/>
        </w:rPr>
        <w:t>Parameters</w:t>
      </w:r>
      <w:r>
        <w:rPr>
          <w:szCs w:val="24"/>
        </w:rPr>
        <w:t xml:space="preserve"> file provided for simulation 3.</w:t>
      </w:r>
    </w:p>
    <w:p w14:paraId="5D8041D9" w14:textId="77777777" w:rsidR="005C0200" w:rsidRDefault="005C0200" w:rsidP="005C0200">
      <w:pPr>
        <w:rPr>
          <w:szCs w:val="24"/>
        </w:rPr>
      </w:pPr>
      <w:r>
        <w:rPr>
          <w:szCs w:val="24"/>
        </w:rPr>
        <w:t>Again, run the model, having distinguished it in some way from the previous two models, and compare analyses of the output data with those of the previous two variants.</w:t>
      </w:r>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166" w:name="_Toc54110107"/>
      <w:r w:rsidRPr="00D123FB">
        <w:lastRenderedPageBreak/>
        <w:t>References</w:t>
      </w:r>
      <w:bookmarkEnd w:id="166"/>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9D478F">
        <w:rPr>
          <w:lang w:val="fr-FR"/>
          <w:rPrChange w:id="167" w:author="Pannetier, Theo" w:date="2024-05-07T13:39:00Z">
            <w:rPr/>
          </w:rPrChange>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9D478F" w:rsidRDefault="0067520E" w:rsidP="001A0286">
      <w:pPr>
        <w:pStyle w:val="Reference"/>
        <w:rPr>
          <w:lang w:val="fr-FR"/>
          <w:rPrChange w:id="168" w:author="Pannetier, Theo" w:date="2024-05-07T13:39:00Z">
            <w:rPr/>
          </w:rPrChange>
        </w:rPr>
      </w:pPr>
      <w:r w:rsidRPr="002D0CC2">
        <w:t xml:space="preserve">Dawson, T.P., Jackson, S.T., House, J.I., Prentice, I.C. &amp; Mace, G.M. (2011). Beyond predictions: biodiversity conservation in a changing climate. </w:t>
      </w:r>
      <w:r w:rsidRPr="009D478F">
        <w:rPr>
          <w:i/>
          <w:iCs/>
          <w:lang w:val="fr-FR"/>
          <w:rPrChange w:id="169" w:author="Pannetier, Theo" w:date="2024-05-07T13:39:00Z">
            <w:rPr>
              <w:i/>
              <w:iCs/>
            </w:rPr>
          </w:rPrChange>
        </w:rPr>
        <w:t>Science</w:t>
      </w:r>
      <w:r w:rsidRPr="009D478F">
        <w:rPr>
          <w:lang w:val="fr-FR"/>
          <w:rPrChange w:id="170" w:author="Pannetier, Theo" w:date="2024-05-07T13:39:00Z">
            <w:rPr/>
          </w:rPrChange>
        </w:rPr>
        <w:t>, 332, 53–8.</w:t>
      </w:r>
    </w:p>
    <w:p w14:paraId="0465C4F9" w14:textId="77777777" w:rsidR="0067520E" w:rsidRPr="00DF2DC1" w:rsidRDefault="0067520E" w:rsidP="001A0286">
      <w:pPr>
        <w:pStyle w:val="Reference"/>
        <w:rPr>
          <w:lang w:val="it-IT"/>
        </w:rPr>
      </w:pPr>
      <w:r w:rsidRPr="009D478F">
        <w:rPr>
          <w:lang w:val="fr-FR"/>
          <w:rPrChange w:id="171" w:author="Pannetier, Theo" w:date="2024-05-07T13:39:00Z">
            <w:rPr/>
          </w:rPrChange>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lastRenderedPageBreak/>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lastRenderedPageBreak/>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lastRenderedPageBreak/>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9D478F" w:rsidRDefault="0067520E" w:rsidP="001A0286">
      <w:pPr>
        <w:pStyle w:val="Reference"/>
        <w:rPr>
          <w:lang w:val="fr-FR"/>
          <w:rPrChange w:id="172" w:author="Pannetier, Theo" w:date="2024-05-07T13:39:00Z">
            <w:rPr/>
          </w:rPrChange>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9D478F">
        <w:rPr>
          <w:lang w:val="fr-FR"/>
          <w:rPrChange w:id="173" w:author="Pannetier, Theo" w:date="2024-05-07T13:39:00Z">
            <w:rPr/>
          </w:rPrChange>
        </w:rPr>
        <w:t>Cambridge University Press, pp. 41–58.</w:t>
      </w:r>
    </w:p>
    <w:p w14:paraId="24F74F01" w14:textId="77777777" w:rsidR="0067520E" w:rsidRPr="002D0CC2" w:rsidRDefault="0067520E" w:rsidP="001A0286">
      <w:pPr>
        <w:pStyle w:val="Reference"/>
      </w:pPr>
      <w:r w:rsidRPr="009D478F">
        <w:rPr>
          <w:lang w:val="fr-FR"/>
          <w:rPrChange w:id="174" w:author="Pannetier, Theo" w:date="2024-05-07T13:39:00Z">
            <w:rPr/>
          </w:rPrChange>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lastRenderedPageBreak/>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lastRenderedPageBreak/>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lastRenderedPageBreak/>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Pr="002D0CC2" w:rsidRDefault="0067520E" w:rsidP="001A0286">
      <w:pPr>
        <w:pStyle w:val="Reference"/>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lastRenderedPageBreak/>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9D478F">
        <w:rPr>
          <w:lang w:val="fr-FR"/>
          <w:rPrChange w:id="175" w:author="Pannetier, Theo" w:date="2024-05-07T13:39:00Z">
            <w:rPr/>
          </w:rPrChange>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lastRenderedPageBreak/>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lastRenderedPageBreak/>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9D478F">
        <w:rPr>
          <w:lang w:val="fr-FR"/>
          <w:rPrChange w:id="176" w:author="Pannetier, Theo" w:date="2024-05-07T13:39:00Z">
            <w:rPr/>
          </w:rPrChange>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lastRenderedPageBreak/>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7104F6D4" w14:textId="77777777"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2D0CC2">
        <w:rPr>
          <w:i/>
          <w:iCs/>
        </w:rPr>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2D0CC2">
        <w:rPr>
          <w:i/>
          <w:iCs/>
        </w:rPr>
        <w:t>Conservation Letters</w:t>
      </w:r>
      <w:r w:rsidRPr="002D0CC2">
        <w:t>, 2, 46–52.</w:t>
      </w:r>
    </w:p>
    <w:p w14:paraId="0F3117A5" w14:textId="77777777" w:rsidR="0067520E" w:rsidRPr="009D478F" w:rsidRDefault="0067520E" w:rsidP="001A0286">
      <w:pPr>
        <w:pStyle w:val="Reference"/>
        <w:rPr>
          <w:lang w:val="fr-FR"/>
          <w:rPrChange w:id="177" w:author="Pannetier, Theo" w:date="2024-05-07T13:39:00Z">
            <w:rPr/>
          </w:rPrChange>
        </w:rPr>
      </w:pPr>
      <w:r w:rsidRPr="002D0CC2">
        <w:t xml:space="preserve">Willis, S.G., Thomas, C.D., Hill, J.K., Collingham, Y.C., Telfer, M.G., Fox, R., et al. (2009b). Dynamic distribution modelling: predicting the present from the past. </w:t>
      </w:r>
      <w:r w:rsidRPr="009D478F">
        <w:rPr>
          <w:i/>
          <w:iCs/>
          <w:lang w:val="fr-FR"/>
          <w:rPrChange w:id="178" w:author="Pannetier, Theo" w:date="2024-05-07T13:39:00Z">
            <w:rPr>
              <w:i/>
              <w:iCs/>
            </w:rPr>
          </w:rPrChange>
        </w:rPr>
        <w:t>Ecography</w:t>
      </w:r>
      <w:r w:rsidRPr="009D478F">
        <w:rPr>
          <w:lang w:val="fr-FR"/>
          <w:rPrChange w:id="179" w:author="Pannetier, Theo" w:date="2024-05-07T13:39:00Z">
            <w:rPr/>
          </w:rPrChange>
        </w:rPr>
        <w:t>, 32, 5–12.</w:t>
      </w:r>
    </w:p>
    <w:p w14:paraId="6964CA70" w14:textId="77777777" w:rsidR="0067520E" w:rsidRPr="002D0CC2" w:rsidRDefault="0067520E" w:rsidP="001A0286">
      <w:pPr>
        <w:pStyle w:val="Reference"/>
      </w:pPr>
      <w:r w:rsidRPr="009D478F">
        <w:rPr>
          <w:lang w:val="fr-FR"/>
          <w:rPrChange w:id="180" w:author="Pannetier, Theo" w:date="2024-05-07T13:39:00Z">
            <w:rPr/>
          </w:rPrChange>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2D0CC2">
        <w:rPr>
          <w:i/>
          <w:iCs/>
        </w:rPr>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2D0CC2">
        <w:rPr>
          <w:i/>
          <w:iCs/>
        </w:rPr>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2D0CC2">
        <w:rPr>
          <w:i/>
          <w:iCs/>
        </w:rPr>
        <w:t>Conservation Biology</w:t>
      </w:r>
      <w:r w:rsidRPr="002D0CC2">
        <w:t>, 13, 314–326.</w:t>
      </w:r>
    </w:p>
    <w:p w14:paraId="2EF6332B" w14:textId="77777777" w:rsidR="0067520E" w:rsidRPr="002D0CC2" w:rsidRDefault="0067520E" w:rsidP="001A0286">
      <w:pPr>
        <w:pStyle w:val="Reference"/>
      </w:pPr>
      <w:r w:rsidRPr="002D0CC2">
        <w:lastRenderedPageBreak/>
        <w:t xml:space="preserve">Zheng, C., Ovaskainen, O. &amp; Hanski, I. (2009a). Modelling single nucleotide effects in phosphoglucose isomerase on dispersal in the Glanville fritillary butterfly: coupling of ecological and evolutionary dynamics. </w:t>
      </w:r>
      <w:r w:rsidRPr="002D0CC2">
        <w:rPr>
          <w:i/>
          <w:iCs/>
        </w:rPr>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2D0CC2">
        <w:rPr>
          <w:i/>
          <w:iCs/>
        </w:rPr>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2D0CC2">
        <w:rPr>
          <w:i/>
          <w:iCs/>
        </w:rPr>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2D0CC2">
        <w:rPr>
          <w:i/>
          <w:iCs/>
        </w:rPr>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2D0CC2">
        <w:rPr>
          <w:i/>
          <w:iCs/>
        </w:rPr>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2D0CC2">
        <w:rPr>
          <w:i/>
          <w:iCs/>
        </w:rPr>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2D0CC2">
        <w:rPr>
          <w:i/>
          <w:iCs/>
        </w:rPr>
        <w:t>Ecography</w:t>
      </w:r>
      <w:r w:rsidRPr="002D0CC2">
        <w:t>, 32, 733–744.</w:t>
      </w:r>
    </w:p>
    <w:p w14:paraId="602972F6" w14:textId="77777777" w:rsidR="0067520E" w:rsidRPr="00D123FB" w:rsidRDefault="0067520E" w:rsidP="001A0286">
      <w:r w:rsidRPr="00D123FB">
        <w:fldChar w:fldCharType="end"/>
      </w:r>
    </w:p>
    <w:sectPr w:rsidR="0067520E" w:rsidRPr="00D123FB" w:rsidSect="002522E5">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annetier, Theo" w:date="2024-05-07T13:42:00Z" w:initials="PT">
    <w:p w14:paraId="7B6EC41A" w14:textId="77777777" w:rsidR="009D478F" w:rsidRDefault="009D478F" w:rsidP="009D478F">
      <w:pPr>
        <w:pStyle w:val="CommentText"/>
        <w:jc w:val="left"/>
      </w:pPr>
      <w:r>
        <w:rPr>
          <w:rStyle w:val="CommentReference"/>
        </w:rPr>
        <w:annotationRef/>
      </w:r>
      <w:r>
        <w:t>TODO: Do we keep the Batch-GUI separation, or shift to a separation simulation vs interface? What  about the new GUI?</w:t>
      </w:r>
    </w:p>
  </w:comment>
  <w:comment w:id="1" w:author="Pannetier, Theo" w:date="2024-05-07T13:43:00Z" w:initials="PT">
    <w:p w14:paraId="440988FF" w14:textId="77777777" w:rsidR="009D478F" w:rsidRDefault="009D478F" w:rsidP="009D478F">
      <w:pPr>
        <w:pStyle w:val="CommentText"/>
        <w:jc w:val="left"/>
      </w:pPr>
      <w:r>
        <w:rPr>
          <w:rStyle w:val="CommentReference"/>
        </w:rPr>
        <w:annotationRef/>
      </w:r>
      <w:r>
        <w:t>Case for switching to LaTeX - easier to integrate with Git &amp; GitHub?</w:t>
      </w:r>
    </w:p>
  </w:comment>
  <w:comment w:id="2" w:author="Pannetier, Theo" w:date="2024-05-07T13:48:00Z" w:initials="PT">
    <w:p w14:paraId="1C8270F9" w14:textId="77777777" w:rsidR="009D478F" w:rsidRDefault="009D478F" w:rsidP="009D478F">
      <w:pPr>
        <w:pStyle w:val="CommentText"/>
        <w:jc w:val="left"/>
      </w:pPr>
      <w:r>
        <w:rPr>
          <w:rStyle w:val="CommentReference"/>
        </w:rPr>
        <w:annotationRef/>
      </w:r>
      <w:r>
        <w:t>Alternatively, GitHub Wiki?</w:t>
      </w:r>
    </w:p>
  </w:comment>
  <w:comment w:id="33" w:author="Palmer, Steve" w:date="2016-04-20T17:07:00Z" w:initials="PS">
    <w:p w14:paraId="2F2B9B86" w14:textId="6DB18B2D"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34"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71" w:author="Palmer, Steve" w:date="2016-06-16T14:45:00Z" w:initials="PS">
    <w:p w14:paraId="2169167F" w14:textId="67895E0E" w:rsidR="00D97DB2" w:rsidRDefault="00D97DB2">
      <w:pPr>
        <w:pStyle w:val="CommentText"/>
      </w:pPr>
      <w:r>
        <w:rPr>
          <w:rStyle w:val="CommentReference"/>
        </w:rPr>
        <w:annotationRef/>
      </w:r>
      <w:r>
        <w:t>Is this the right way of describing it?</w:t>
      </w:r>
    </w:p>
  </w:comment>
  <w:comment w:id="72" w:author="Bocedi, Greta" w:date="2020-10-08T15:59:00Z" w:initials="BG">
    <w:p w14:paraId="315F13F8" w14:textId="3F126336" w:rsidR="00D97DB2" w:rsidRDefault="00D97DB2">
      <w:pPr>
        <w:pStyle w:val="CommentText"/>
      </w:pPr>
      <w:r>
        <w:rPr>
          <w:rStyle w:val="CommentReference"/>
        </w:rPr>
        <w:annotationRef/>
      </w:r>
      <w:r>
        <w:t>I actually don’t think you need to specify it, as it is still a chromosome regardless the number of homologs…. I think.</w:t>
      </w:r>
    </w:p>
  </w:comment>
  <w:comment w:id="75"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76"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77"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82"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83"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84"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85"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91"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92"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132" w:author="Bocedi, Greta" w:date="2020-03-06T11:20:00Z" w:initials="BG">
    <w:p w14:paraId="6A9BDE6B" w14:textId="4CDDF29D" w:rsidR="00D97DB2" w:rsidRDefault="00D97DB2">
      <w:pPr>
        <w:pStyle w:val="CommentText"/>
      </w:pPr>
      <w:r>
        <w:rPr>
          <w:rStyle w:val="CommentReference"/>
        </w:rPr>
        <w:annotationRef/>
      </w:r>
      <w:r>
        <w:t>Same as Sim number???</w:t>
      </w:r>
    </w:p>
  </w:comment>
  <w:comment w:id="133" w:author="Palmer, Steve [2]" w:date="2020-08-13T11:59:00Z" w:initials="PS">
    <w:p w14:paraId="6DF5FC28" w14:textId="4401B07B" w:rsidR="00D97DB2" w:rsidRDefault="00D97DB2">
      <w:pPr>
        <w:pStyle w:val="CommentText"/>
      </w:pPr>
      <w:r>
        <w:rPr>
          <w:rStyle w:val="CommentReference"/>
        </w:rPr>
        <w:annotationRef/>
      </w:r>
      <w:r>
        <w:t>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6EC41A" w15:done="0"/>
  <w15:commentEx w15:paraId="440988FF" w15:done="0"/>
  <w15:commentEx w15:paraId="1C8270F9" w15:paraIdParent="440988FF" w15:done="0"/>
  <w15:commentEx w15:paraId="3D107FB4" w15:done="0"/>
  <w15:commentEx w15:paraId="6CE58173" w15:paraIdParent="3D107FB4" w15:done="0"/>
  <w15:commentEx w15:paraId="2169167F" w15:done="0"/>
  <w15:commentEx w15:paraId="315F13F8" w15:paraIdParent="2169167F"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07E1611" w16cex:dateUtc="2024-05-07T12:42:00Z"/>
  <w16cex:commentExtensible w16cex:durableId="0B73CC0B" w16cex:dateUtc="2024-05-07T12:43:00Z"/>
  <w16cex:commentExtensible w16cex:durableId="5B203CAE" w16cex:dateUtc="2024-05-07T1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6EC41A" w16cid:durableId="707E1611"/>
  <w16cid:commentId w16cid:paraId="440988FF" w16cid:durableId="0B73CC0B"/>
  <w16cid:commentId w16cid:paraId="1C8270F9" w16cid:durableId="5B203CAE"/>
  <w16cid:commentId w16cid:paraId="3D107FB4" w16cid:durableId="220CAD5B"/>
  <w16cid:commentId w16cid:paraId="6CE58173" w16cid:durableId="22B9456E"/>
  <w16cid:commentId w16cid:paraId="2169167F" w16cid:durableId="220CAD5D"/>
  <w16cid:commentId w16cid:paraId="315F13F8" w16cid:durableId="2329B5E6"/>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0D511" w14:textId="77777777" w:rsidR="002522E5" w:rsidRDefault="002522E5" w:rsidP="00185BD6">
      <w:pPr>
        <w:spacing w:after="0"/>
      </w:pPr>
      <w:r>
        <w:separator/>
      </w:r>
    </w:p>
  </w:endnote>
  <w:endnote w:type="continuationSeparator" w:id="0">
    <w:p w14:paraId="5A77CCE3" w14:textId="77777777" w:rsidR="002522E5" w:rsidRDefault="002522E5"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03"/>
      <w:gridCol w:w="8123"/>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09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47775" w14:textId="77777777" w:rsidR="002522E5" w:rsidRDefault="002522E5" w:rsidP="00185BD6">
      <w:pPr>
        <w:spacing w:after="0"/>
      </w:pPr>
      <w:r>
        <w:separator/>
      </w:r>
    </w:p>
  </w:footnote>
  <w:footnote w:type="continuationSeparator" w:id="0">
    <w:p w14:paraId="0C0AB077" w14:textId="77777777" w:rsidR="002522E5" w:rsidRDefault="002522E5"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ACE1A" w14:textId="0E4E8A93"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9D478F">
      <w:rPr>
        <w:noProof/>
        <w:sz w:val="20"/>
      </w:rPr>
      <w:t>07/05/24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1"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A5F066C"/>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7"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5"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8"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90942123">
    <w:abstractNumId w:val="9"/>
  </w:num>
  <w:num w:numId="2" w16cid:durableId="2085226807">
    <w:abstractNumId w:val="4"/>
  </w:num>
  <w:num w:numId="3" w16cid:durableId="631864880">
    <w:abstractNumId w:val="15"/>
  </w:num>
  <w:num w:numId="4" w16cid:durableId="80566335">
    <w:abstractNumId w:val="11"/>
  </w:num>
  <w:num w:numId="5" w16cid:durableId="473789742">
    <w:abstractNumId w:val="12"/>
  </w:num>
  <w:num w:numId="6" w16cid:durableId="834220178">
    <w:abstractNumId w:val="13"/>
  </w:num>
  <w:num w:numId="7" w16cid:durableId="1981810369">
    <w:abstractNumId w:val="0"/>
  </w:num>
  <w:num w:numId="8" w16cid:durableId="2117675572">
    <w:abstractNumId w:val="16"/>
  </w:num>
  <w:num w:numId="9" w16cid:durableId="626087358">
    <w:abstractNumId w:val="1"/>
  </w:num>
  <w:num w:numId="10" w16cid:durableId="747534500">
    <w:abstractNumId w:val="5"/>
  </w:num>
  <w:num w:numId="11" w16cid:durableId="840243750">
    <w:abstractNumId w:val="14"/>
  </w:num>
  <w:num w:numId="12" w16cid:durableId="1619332117">
    <w:abstractNumId w:val="6"/>
  </w:num>
  <w:num w:numId="13" w16cid:durableId="179201850">
    <w:abstractNumId w:val="18"/>
  </w:num>
  <w:num w:numId="14" w16cid:durableId="122577039">
    <w:abstractNumId w:val="3"/>
  </w:num>
  <w:num w:numId="15" w16cid:durableId="1915894823">
    <w:abstractNumId w:val="7"/>
  </w:num>
  <w:num w:numId="16" w16cid:durableId="730349027">
    <w:abstractNumId w:val="7"/>
    <w:lvlOverride w:ilvl="0">
      <w:startOverride w:val="1"/>
    </w:lvlOverride>
  </w:num>
  <w:num w:numId="17" w16cid:durableId="1288662564">
    <w:abstractNumId w:val="7"/>
    <w:lvlOverride w:ilvl="0">
      <w:startOverride w:val="1"/>
    </w:lvlOverride>
  </w:num>
  <w:num w:numId="18" w16cid:durableId="2076857766">
    <w:abstractNumId w:val="7"/>
    <w:lvlOverride w:ilvl="0">
      <w:startOverride w:val="1"/>
    </w:lvlOverride>
  </w:num>
  <w:num w:numId="19" w16cid:durableId="1489857613">
    <w:abstractNumId w:val="7"/>
    <w:lvlOverride w:ilvl="0">
      <w:startOverride w:val="1"/>
    </w:lvlOverride>
  </w:num>
  <w:num w:numId="20" w16cid:durableId="1008140513">
    <w:abstractNumId w:val="7"/>
    <w:lvlOverride w:ilvl="0">
      <w:startOverride w:val="1"/>
    </w:lvlOverride>
  </w:num>
  <w:num w:numId="21" w16cid:durableId="739524884">
    <w:abstractNumId w:val="7"/>
    <w:lvlOverride w:ilvl="0">
      <w:startOverride w:val="1"/>
    </w:lvlOverride>
  </w:num>
  <w:num w:numId="22" w16cid:durableId="463080452">
    <w:abstractNumId w:val="7"/>
    <w:lvlOverride w:ilvl="0">
      <w:startOverride w:val="1"/>
    </w:lvlOverride>
  </w:num>
  <w:num w:numId="23" w16cid:durableId="1247038240">
    <w:abstractNumId w:val="7"/>
    <w:lvlOverride w:ilvl="0">
      <w:startOverride w:val="1"/>
    </w:lvlOverride>
  </w:num>
  <w:num w:numId="24" w16cid:durableId="1628047634">
    <w:abstractNumId w:val="7"/>
    <w:lvlOverride w:ilvl="0">
      <w:startOverride w:val="1"/>
    </w:lvlOverride>
  </w:num>
  <w:num w:numId="25" w16cid:durableId="871500949">
    <w:abstractNumId w:val="7"/>
    <w:lvlOverride w:ilvl="0">
      <w:startOverride w:val="1"/>
    </w:lvlOverride>
  </w:num>
  <w:num w:numId="26" w16cid:durableId="1980764785">
    <w:abstractNumId w:val="7"/>
    <w:lvlOverride w:ilvl="0">
      <w:startOverride w:val="1"/>
    </w:lvlOverride>
  </w:num>
  <w:num w:numId="27" w16cid:durableId="407772728">
    <w:abstractNumId w:val="7"/>
    <w:lvlOverride w:ilvl="0">
      <w:startOverride w:val="1"/>
    </w:lvlOverride>
  </w:num>
  <w:num w:numId="28" w16cid:durableId="658459640">
    <w:abstractNumId w:val="7"/>
    <w:lvlOverride w:ilvl="0">
      <w:startOverride w:val="1"/>
    </w:lvlOverride>
  </w:num>
  <w:num w:numId="29" w16cid:durableId="1593465587">
    <w:abstractNumId w:val="7"/>
    <w:lvlOverride w:ilvl="0">
      <w:startOverride w:val="1"/>
    </w:lvlOverride>
  </w:num>
  <w:num w:numId="30" w16cid:durableId="1221601054">
    <w:abstractNumId w:val="7"/>
    <w:lvlOverride w:ilvl="0">
      <w:startOverride w:val="1"/>
    </w:lvlOverride>
  </w:num>
  <w:num w:numId="31" w16cid:durableId="236940968">
    <w:abstractNumId w:val="7"/>
    <w:lvlOverride w:ilvl="0">
      <w:startOverride w:val="1"/>
    </w:lvlOverride>
  </w:num>
  <w:num w:numId="32" w16cid:durableId="1273588779">
    <w:abstractNumId w:val="7"/>
    <w:lvlOverride w:ilvl="0">
      <w:startOverride w:val="1"/>
    </w:lvlOverride>
  </w:num>
  <w:num w:numId="33" w16cid:durableId="1812364119">
    <w:abstractNumId w:val="7"/>
    <w:lvlOverride w:ilvl="0">
      <w:startOverride w:val="1"/>
    </w:lvlOverride>
  </w:num>
  <w:num w:numId="34" w16cid:durableId="251670274">
    <w:abstractNumId w:val="7"/>
    <w:lvlOverride w:ilvl="0">
      <w:startOverride w:val="1"/>
    </w:lvlOverride>
  </w:num>
  <w:num w:numId="35" w16cid:durableId="151990296">
    <w:abstractNumId w:val="7"/>
    <w:lvlOverride w:ilvl="0">
      <w:startOverride w:val="1"/>
    </w:lvlOverride>
  </w:num>
  <w:num w:numId="36" w16cid:durableId="286395453">
    <w:abstractNumId w:val="7"/>
    <w:lvlOverride w:ilvl="0">
      <w:startOverride w:val="1"/>
    </w:lvlOverride>
  </w:num>
  <w:num w:numId="37" w16cid:durableId="2018267500">
    <w:abstractNumId w:val="7"/>
    <w:lvlOverride w:ilvl="0">
      <w:startOverride w:val="1"/>
    </w:lvlOverride>
  </w:num>
  <w:num w:numId="38" w16cid:durableId="1658538464">
    <w:abstractNumId w:val="7"/>
    <w:lvlOverride w:ilvl="0">
      <w:startOverride w:val="1"/>
    </w:lvlOverride>
  </w:num>
  <w:num w:numId="39" w16cid:durableId="1328511339">
    <w:abstractNumId w:val="7"/>
    <w:lvlOverride w:ilvl="0">
      <w:startOverride w:val="1"/>
    </w:lvlOverride>
  </w:num>
  <w:num w:numId="40" w16cid:durableId="1446344761">
    <w:abstractNumId w:val="7"/>
    <w:lvlOverride w:ilvl="0">
      <w:startOverride w:val="1"/>
    </w:lvlOverride>
  </w:num>
  <w:num w:numId="41" w16cid:durableId="513419837">
    <w:abstractNumId w:val="7"/>
    <w:lvlOverride w:ilvl="0">
      <w:startOverride w:val="1"/>
    </w:lvlOverride>
  </w:num>
  <w:num w:numId="42" w16cid:durableId="1607617680">
    <w:abstractNumId w:val="7"/>
    <w:lvlOverride w:ilvl="0">
      <w:startOverride w:val="1"/>
    </w:lvlOverride>
  </w:num>
  <w:num w:numId="43" w16cid:durableId="1845702754">
    <w:abstractNumId w:val="7"/>
    <w:lvlOverride w:ilvl="0">
      <w:startOverride w:val="1"/>
    </w:lvlOverride>
  </w:num>
  <w:num w:numId="44" w16cid:durableId="1159077411">
    <w:abstractNumId w:val="7"/>
    <w:lvlOverride w:ilvl="0">
      <w:startOverride w:val="1"/>
    </w:lvlOverride>
  </w:num>
  <w:num w:numId="45" w16cid:durableId="1206217753">
    <w:abstractNumId w:val="7"/>
    <w:lvlOverride w:ilvl="0">
      <w:startOverride w:val="1"/>
    </w:lvlOverride>
  </w:num>
  <w:num w:numId="46" w16cid:durableId="1162887610">
    <w:abstractNumId w:val="7"/>
    <w:lvlOverride w:ilvl="0">
      <w:startOverride w:val="1"/>
    </w:lvlOverride>
  </w:num>
  <w:num w:numId="47" w16cid:durableId="1849252522">
    <w:abstractNumId w:val="7"/>
    <w:lvlOverride w:ilvl="0">
      <w:startOverride w:val="1"/>
    </w:lvlOverride>
  </w:num>
  <w:num w:numId="48" w16cid:durableId="71660742">
    <w:abstractNumId w:val="7"/>
    <w:lvlOverride w:ilvl="0">
      <w:startOverride w:val="1"/>
    </w:lvlOverride>
  </w:num>
  <w:num w:numId="49" w16cid:durableId="1632857121">
    <w:abstractNumId w:val="7"/>
    <w:lvlOverride w:ilvl="0">
      <w:startOverride w:val="1"/>
    </w:lvlOverride>
  </w:num>
  <w:num w:numId="50" w16cid:durableId="244926364">
    <w:abstractNumId w:val="7"/>
    <w:lvlOverride w:ilvl="0">
      <w:startOverride w:val="1"/>
    </w:lvlOverride>
  </w:num>
  <w:num w:numId="51" w16cid:durableId="296761099">
    <w:abstractNumId w:val="7"/>
    <w:lvlOverride w:ilvl="0">
      <w:startOverride w:val="1"/>
    </w:lvlOverride>
  </w:num>
  <w:num w:numId="52" w16cid:durableId="1214925436">
    <w:abstractNumId w:val="7"/>
    <w:lvlOverride w:ilvl="0">
      <w:startOverride w:val="1"/>
    </w:lvlOverride>
  </w:num>
  <w:num w:numId="53" w16cid:durableId="1116101568">
    <w:abstractNumId w:val="7"/>
    <w:lvlOverride w:ilvl="0">
      <w:startOverride w:val="1"/>
    </w:lvlOverride>
  </w:num>
  <w:num w:numId="54" w16cid:durableId="1819762465">
    <w:abstractNumId w:val="7"/>
    <w:lvlOverride w:ilvl="0">
      <w:startOverride w:val="1"/>
    </w:lvlOverride>
  </w:num>
  <w:num w:numId="55" w16cid:durableId="1877935701">
    <w:abstractNumId w:val="7"/>
    <w:lvlOverride w:ilvl="0">
      <w:startOverride w:val="1"/>
    </w:lvlOverride>
  </w:num>
  <w:num w:numId="56" w16cid:durableId="1439596304">
    <w:abstractNumId w:val="7"/>
    <w:lvlOverride w:ilvl="0">
      <w:startOverride w:val="1"/>
    </w:lvlOverride>
  </w:num>
  <w:num w:numId="57" w16cid:durableId="1815291499">
    <w:abstractNumId w:val="7"/>
    <w:lvlOverride w:ilvl="0">
      <w:startOverride w:val="1"/>
    </w:lvlOverride>
  </w:num>
  <w:num w:numId="58" w16cid:durableId="676882971">
    <w:abstractNumId w:val="7"/>
    <w:lvlOverride w:ilvl="0">
      <w:startOverride w:val="1"/>
    </w:lvlOverride>
  </w:num>
  <w:num w:numId="59" w16cid:durableId="731733006">
    <w:abstractNumId w:val="7"/>
    <w:lvlOverride w:ilvl="0">
      <w:startOverride w:val="1"/>
    </w:lvlOverride>
  </w:num>
  <w:num w:numId="60" w16cid:durableId="1843353139">
    <w:abstractNumId w:val="7"/>
    <w:lvlOverride w:ilvl="0">
      <w:startOverride w:val="1"/>
    </w:lvlOverride>
  </w:num>
  <w:num w:numId="61" w16cid:durableId="897056985">
    <w:abstractNumId w:val="7"/>
    <w:lvlOverride w:ilvl="0">
      <w:startOverride w:val="1"/>
    </w:lvlOverride>
  </w:num>
  <w:num w:numId="62" w16cid:durableId="657924412">
    <w:abstractNumId w:val="7"/>
    <w:lvlOverride w:ilvl="0">
      <w:startOverride w:val="1"/>
    </w:lvlOverride>
  </w:num>
  <w:num w:numId="63" w16cid:durableId="1655255414">
    <w:abstractNumId w:val="8"/>
  </w:num>
  <w:num w:numId="64" w16cid:durableId="801460168">
    <w:abstractNumId w:val="7"/>
    <w:lvlOverride w:ilvl="0">
      <w:startOverride w:val="1"/>
    </w:lvlOverride>
  </w:num>
  <w:num w:numId="65" w16cid:durableId="578903717">
    <w:abstractNumId w:val="2"/>
  </w:num>
  <w:num w:numId="66" w16cid:durableId="911818073">
    <w:abstractNumId w:val="2"/>
    <w:lvlOverride w:ilvl="0">
      <w:startOverride w:val="1"/>
    </w:lvlOverride>
  </w:num>
  <w:num w:numId="67" w16cid:durableId="25839633">
    <w:abstractNumId w:val="17"/>
  </w:num>
  <w:num w:numId="68" w16cid:durableId="125009057">
    <w:abstractNumId w:val="10"/>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20E"/>
    <w:rsid w:val="00010C0A"/>
    <w:rsid w:val="0003780B"/>
    <w:rsid w:val="00037A8F"/>
    <w:rsid w:val="00040993"/>
    <w:rsid w:val="000454B1"/>
    <w:rsid w:val="000576B5"/>
    <w:rsid w:val="00057731"/>
    <w:rsid w:val="0007125F"/>
    <w:rsid w:val="000712E6"/>
    <w:rsid w:val="0007424D"/>
    <w:rsid w:val="000920DA"/>
    <w:rsid w:val="00092A14"/>
    <w:rsid w:val="00097726"/>
    <w:rsid w:val="000A3BD0"/>
    <w:rsid w:val="000B0675"/>
    <w:rsid w:val="000B11BD"/>
    <w:rsid w:val="000C2508"/>
    <w:rsid w:val="000C5225"/>
    <w:rsid w:val="000C5AD9"/>
    <w:rsid w:val="000C67A4"/>
    <w:rsid w:val="000C6E3D"/>
    <w:rsid w:val="000D0A47"/>
    <w:rsid w:val="000D5509"/>
    <w:rsid w:val="000E5D9B"/>
    <w:rsid w:val="000E5FD2"/>
    <w:rsid w:val="000F3BC1"/>
    <w:rsid w:val="000F7D87"/>
    <w:rsid w:val="00100855"/>
    <w:rsid w:val="00111155"/>
    <w:rsid w:val="00114E98"/>
    <w:rsid w:val="00117BC7"/>
    <w:rsid w:val="00133146"/>
    <w:rsid w:val="0013792C"/>
    <w:rsid w:val="00142939"/>
    <w:rsid w:val="00144084"/>
    <w:rsid w:val="00172E39"/>
    <w:rsid w:val="0018402C"/>
    <w:rsid w:val="00185BD6"/>
    <w:rsid w:val="00186FAC"/>
    <w:rsid w:val="001A0286"/>
    <w:rsid w:val="001A3BB4"/>
    <w:rsid w:val="001A6CE9"/>
    <w:rsid w:val="001B69EB"/>
    <w:rsid w:val="001C7153"/>
    <w:rsid w:val="001E2D50"/>
    <w:rsid w:val="001E5C22"/>
    <w:rsid w:val="001F53B0"/>
    <w:rsid w:val="002000F6"/>
    <w:rsid w:val="0021180A"/>
    <w:rsid w:val="00214710"/>
    <w:rsid w:val="00236CD2"/>
    <w:rsid w:val="00240365"/>
    <w:rsid w:val="00243ED5"/>
    <w:rsid w:val="002522E5"/>
    <w:rsid w:val="00257808"/>
    <w:rsid w:val="00261F91"/>
    <w:rsid w:val="00274A91"/>
    <w:rsid w:val="0027646E"/>
    <w:rsid w:val="00290346"/>
    <w:rsid w:val="0029471B"/>
    <w:rsid w:val="002B7CC8"/>
    <w:rsid w:val="002D2032"/>
    <w:rsid w:val="002F15DC"/>
    <w:rsid w:val="002F4486"/>
    <w:rsid w:val="002F7FDB"/>
    <w:rsid w:val="00301C87"/>
    <w:rsid w:val="00302976"/>
    <w:rsid w:val="00316C72"/>
    <w:rsid w:val="00324A32"/>
    <w:rsid w:val="00344E29"/>
    <w:rsid w:val="00353E74"/>
    <w:rsid w:val="00356F32"/>
    <w:rsid w:val="00357DB0"/>
    <w:rsid w:val="003659E1"/>
    <w:rsid w:val="00370EB3"/>
    <w:rsid w:val="00377BDB"/>
    <w:rsid w:val="003928F0"/>
    <w:rsid w:val="00392AD2"/>
    <w:rsid w:val="003A5728"/>
    <w:rsid w:val="003B05CD"/>
    <w:rsid w:val="003B0805"/>
    <w:rsid w:val="003B1803"/>
    <w:rsid w:val="003B7315"/>
    <w:rsid w:val="003D24BD"/>
    <w:rsid w:val="003D7325"/>
    <w:rsid w:val="003F161B"/>
    <w:rsid w:val="003F2FA0"/>
    <w:rsid w:val="00402138"/>
    <w:rsid w:val="00404D19"/>
    <w:rsid w:val="004058AD"/>
    <w:rsid w:val="004148F5"/>
    <w:rsid w:val="0041626F"/>
    <w:rsid w:val="0041661E"/>
    <w:rsid w:val="00440B8A"/>
    <w:rsid w:val="0048107B"/>
    <w:rsid w:val="00493DF3"/>
    <w:rsid w:val="004A3D59"/>
    <w:rsid w:val="004A73D8"/>
    <w:rsid w:val="004D7A28"/>
    <w:rsid w:val="004E15EF"/>
    <w:rsid w:val="004E1714"/>
    <w:rsid w:val="004F264F"/>
    <w:rsid w:val="00500501"/>
    <w:rsid w:val="00504219"/>
    <w:rsid w:val="00537BBF"/>
    <w:rsid w:val="00552FBF"/>
    <w:rsid w:val="00553287"/>
    <w:rsid w:val="00557FEF"/>
    <w:rsid w:val="00566DCF"/>
    <w:rsid w:val="00587B80"/>
    <w:rsid w:val="00595377"/>
    <w:rsid w:val="005A1B49"/>
    <w:rsid w:val="005B2206"/>
    <w:rsid w:val="005B3F70"/>
    <w:rsid w:val="005C0200"/>
    <w:rsid w:val="005C779D"/>
    <w:rsid w:val="005D0B95"/>
    <w:rsid w:val="005E10CA"/>
    <w:rsid w:val="00603062"/>
    <w:rsid w:val="0060532C"/>
    <w:rsid w:val="006076C9"/>
    <w:rsid w:val="0061290E"/>
    <w:rsid w:val="0062081D"/>
    <w:rsid w:val="006326FA"/>
    <w:rsid w:val="006443A2"/>
    <w:rsid w:val="006470A6"/>
    <w:rsid w:val="0065668A"/>
    <w:rsid w:val="00661549"/>
    <w:rsid w:val="00663EA4"/>
    <w:rsid w:val="0067220A"/>
    <w:rsid w:val="0067520E"/>
    <w:rsid w:val="0067767E"/>
    <w:rsid w:val="00686419"/>
    <w:rsid w:val="00690BE5"/>
    <w:rsid w:val="00690CE7"/>
    <w:rsid w:val="00692414"/>
    <w:rsid w:val="006973CE"/>
    <w:rsid w:val="006A00CB"/>
    <w:rsid w:val="006A2C44"/>
    <w:rsid w:val="006A747A"/>
    <w:rsid w:val="006C101D"/>
    <w:rsid w:val="006D77B3"/>
    <w:rsid w:val="006E3A42"/>
    <w:rsid w:val="006E3F8A"/>
    <w:rsid w:val="006F0A57"/>
    <w:rsid w:val="00700978"/>
    <w:rsid w:val="00717866"/>
    <w:rsid w:val="00717D44"/>
    <w:rsid w:val="007203E6"/>
    <w:rsid w:val="007261F2"/>
    <w:rsid w:val="00730E36"/>
    <w:rsid w:val="00732856"/>
    <w:rsid w:val="00740288"/>
    <w:rsid w:val="007418A9"/>
    <w:rsid w:val="00744E86"/>
    <w:rsid w:val="0076136E"/>
    <w:rsid w:val="00766DB5"/>
    <w:rsid w:val="00766E2A"/>
    <w:rsid w:val="00774CD2"/>
    <w:rsid w:val="00787453"/>
    <w:rsid w:val="007911EF"/>
    <w:rsid w:val="007A528D"/>
    <w:rsid w:val="007A78DF"/>
    <w:rsid w:val="007B0C29"/>
    <w:rsid w:val="007C7CB1"/>
    <w:rsid w:val="007D2B25"/>
    <w:rsid w:val="007E30E0"/>
    <w:rsid w:val="007E77BC"/>
    <w:rsid w:val="007E7E6F"/>
    <w:rsid w:val="007F2FBE"/>
    <w:rsid w:val="007F5C3D"/>
    <w:rsid w:val="00800A84"/>
    <w:rsid w:val="00801134"/>
    <w:rsid w:val="00831B81"/>
    <w:rsid w:val="00834330"/>
    <w:rsid w:val="008350BD"/>
    <w:rsid w:val="00837787"/>
    <w:rsid w:val="008501A8"/>
    <w:rsid w:val="0085358A"/>
    <w:rsid w:val="00862E4F"/>
    <w:rsid w:val="00882914"/>
    <w:rsid w:val="00887D2B"/>
    <w:rsid w:val="00894FB3"/>
    <w:rsid w:val="008B28CC"/>
    <w:rsid w:val="008B705A"/>
    <w:rsid w:val="008C19A2"/>
    <w:rsid w:val="008C3B7C"/>
    <w:rsid w:val="008D38C5"/>
    <w:rsid w:val="008D38CB"/>
    <w:rsid w:val="008F4EC0"/>
    <w:rsid w:val="009126CD"/>
    <w:rsid w:val="00913064"/>
    <w:rsid w:val="009135A1"/>
    <w:rsid w:val="00916454"/>
    <w:rsid w:val="00917CB3"/>
    <w:rsid w:val="009247C6"/>
    <w:rsid w:val="009264F4"/>
    <w:rsid w:val="0092702D"/>
    <w:rsid w:val="00933E15"/>
    <w:rsid w:val="00940ABC"/>
    <w:rsid w:val="009528C2"/>
    <w:rsid w:val="00955037"/>
    <w:rsid w:val="009704C4"/>
    <w:rsid w:val="0097108C"/>
    <w:rsid w:val="009745B1"/>
    <w:rsid w:val="00981C1A"/>
    <w:rsid w:val="0098777A"/>
    <w:rsid w:val="0099010D"/>
    <w:rsid w:val="00994387"/>
    <w:rsid w:val="00995C87"/>
    <w:rsid w:val="009A02A9"/>
    <w:rsid w:val="009A3BA6"/>
    <w:rsid w:val="009B1D22"/>
    <w:rsid w:val="009B2492"/>
    <w:rsid w:val="009B3EED"/>
    <w:rsid w:val="009C0EE9"/>
    <w:rsid w:val="009D478F"/>
    <w:rsid w:val="009E2399"/>
    <w:rsid w:val="009E434A"/>
    <w:rsid w:val="009E7060"/>
    <w:rsid w:val="009F1D2A"/>
    <w:rsid w:val="00A04E75"/>
    <w:rsid w:val="00A0663E"/>
    <w:rsid w:val="00A27456"/>
    <w:rsid w:val="00A27AA6"/>
    <w:rsid w:val="00A339E9"/>
    <w:rsid w:val="00A4401A"/>
    <w:rsid w:val="00A4684D"/>
    <w:rsid w:val="00A5267E"/>
    <w:rsid w:val="00A52C6B"/>
    <w:rsid w:val="00A57734"/>
    <w:rsid w:val="00A64C73"/>
    <w:rsid w:val="00A763EA"/>
    <w:rsid w:val="00A81110"/>
    <w:rsid w:val="00A86C3C"/>
    <w:rsid w:val="00A92464"/>
    <w:rsid w:val="00A92FC4"/>
    <w:rsid w:val="00A95055"/>
    <w:rsid w:val="00A95A40"/>
    <w:rsid w:val="00AA4922"/>
    <w:rsid w:val="00AA6513"/>
    <w:rsid w:val="00AC04A8"/>
    <w:rsid w:val="00AC4209"/>
    <w:rsid w:val="00AC4401"/>
    <w:rsid w:val="00AC6D16"/>
    <w:rsid w:val="00AD57C0"/>
    <w:rsid w:val="00AD7A52"/>
    <w:rsid w:val="00AE27D5"/>
    <w:rsid w:val="00B02699"/>
    <w:rsid w:val="00B23FAF"/>
    <w:rsid w:val="00B35389"/>
    <w:rsid w:val="00B45BB1"/>
    <w:rsid w:val="00B50A96"/>
    <w:rsid w:val="00B57AEB"/>
    <w:rsid w:val="00B71120"/>
    <w:rsid w:val="00B74649"/>
    <w:rsid w:val="00B96B96"/>
    <w:rsid w:val="00B973E7"/>
    <w:rsid w:val="00B97641"/>
    <w:rsid w:val="00BA4B4D"/>
    <w:rsid w:val="00BA67C4"/>
    <w:rsid w:val="00BB6886"/>
    <w:rsid w:val="00BB6E19"/>
    <w:rsid w:val="00BC250B"/>
    <w:rsid w:val="00BC476F"/>
    <w:rsid w:val="00BD485B"/>
    <w:rsid w:val="00BD66E7"/>
    <w:rsid w:val="00BE19E3"/>
    <w:rsid w:val="00BE5832"/>
    <w:rsid w:val="00BE7B66"/>
    <w:rsid w:val="00BF51F9"/>
    <w:rsid w:val="00C02DC0"/>
    <w:rsid w:val="00C17E64"/>
    <w:rsid w:val="00C3051D"/>
    <w:rsid w:val="00C328B0"/>
    <w:rsid w:val="00C44765"/>
    <w:rsid w:val="00C45FF9"/>
    <w:rsid w:val="00C46935"/>
    <w:rsid w:val="00C477B1"/>
    <w:rsid w:val="00C5136E"/>
    <w:rsid w:val="00C57BF9"/>
    <w:rsid w:val="00C643B3"/>
    <w:rsid w:val="00C65543"/>
    <w:rsid w:val="00C829A3"/>
    <w:rsid w:val="00CA4552"/>
    <w:rsid w:val="00CB27D1"/>
    <w:rsid w:val="00CB2939"/>
    <w:rsid w:val="00CB495F"/>
    <w:rsid w:val="00CB60E8"/>
    <w:rsid w:val="00CC10E8"/>
    <w:rsid w:val="00CC3302"/>
    <w:rsid w:val="00CD4A02"/>
    <w:rsid w:val="00CD55D0"/>
    <w:rsid w:val="00CE3AE5"/>
    <w:rsid w:val="00CE54AF"/>
    <w:rsid w:val="00CF22C0"/>
    <w:rsid w:val="00CF3D07"/>
    <w:rsid w:val="00CF511E"/>
    <w:rsid w:val="00D00A3D"/>
    <w:rsid w:val="00D03909"/>
    <w:rsid w:val="00D062B0"/>
    <w:rsid w:val="00D20542"/>
    <w:rsid w:val="00D22805"/>
    <w:rsid w:val="00D370A8"/>
    <w:rsid w:val="00D45898"/>
    <w:rsid w:val="00D4658D"/>
    <w:rsid w:val="00D566EA"/>
    <w:rsid w:val="00D573A8"/>
    <w:rsid w:val="00D61BC5"/>
    <w:rsid w:val="00D71131"/>
    <w:rsid w:val="00D77815"/>
    <w:rsid w:val="00D80F41"/>
    <w:rsid w:val="00D81A16"/>
    <w:rsid w:val="00D85E53"/>
    <w:rsid w:val="00D97DB2"/>
    <w:rsid w:val="00DA247E"/>
    <w:rsid w:val="00DB1103"/>
    <w:rsid w:val="00DE1417"/>
    <w:rsid w:val="00DE4FB9"/>
    <w:rsid w:val="00DE53B2"/>
    <w:rsid w:val="00DF2DC1"/>
    <w:rsid w:val="00E01233"/>
    <w:rsid w:val="00E0496C"/>
    <w:rsid w:val="00E128C1"/>
    <w:rsid w:val="00E21CD0"/>
    <w:rsid w:val="00E25480"/>
    <w:rsid w:val="00E5549E"/>
    <w:rsid w:val="00E62947"/>
    <w:rsid w:val="00E85374"/>
    <w:rsid w:val="00E8637B"/>
    <w:rsid w:val="00E92618"/>
    <w:rsid w:val="00EA6136"/>
    <w:rsid w:val="00EA7026"/>
    <w:rsid w:val="00EB0E49"/>
    <w:rsid w:val="00EB454C"/>
    <w:rsid w:val="00EB64FA"/>
    <w:rsid w:val="00EC4BC7"/>
    <w:rsid w:val="00ED762A"/>
    <w:rsid w:val="00EE46EF"/>
    <w:rsid w:val="00EF1F99"/>
    <w:rsid w:val="00EF2BA4"/>
    <w:rsid w:val="00EF5BA0"/>
    <w:rsid w:val="00F07DA0"/>
    <w:rsid w:val="00F12AE5"/>
    <w:rsid w:val="00F21E9B"/>
    <w:rsid w:val="00F24D85"/>
    <w:rsid w:val="00F31162"/>
    <w:rsid w:val="00F3484B"/>
    <w:rsid w:val="00F367A8"/>
    <w:rsid w:val="00F42077"/>
    <w:rsid w:val="00F62F9C"/>
    <w:rsid w:val="00F6790F"/>
    <w:rsid w:val="00F706EA"/>
    <w:rsid w:val="00F83362"/>
    <w:rsid w:val="00F847E0"/>
    <w:rsid w:val="00F8674E"/>
    <w:rsid w:val="00F96410"/>
    <w:rsid w:val="00F97938"/>
    <w:rsid w:val="00FB5BE9"/>
    <w:rsid w:val="00FB764F"/>
    <w:rsid w:val="00FC71B7"/>
    <w:rsid w:val="00FC77CF"/>
    <w:rsid w:val="00FD267A"/>
    <w:rsid w:val="00FE20FC"/>
    <w:rsid w:val="00FE7DDA"/>
    <w:rsid w:val="00FF50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F8AD6"/>
  <w15:chartTrackingRefBased/>
  <w15:docId w15:val="{68B979B1-B0AF-4BDB-B7C5-50ED4F4B2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wmf"/><Relationship Id="rId21" Type="http://schemas.openxmlformats.org/officeDocument/2006/relationships/image" Target="media/image2.emf"/><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2.xml"/><Relationship Id="rId107" Type="http://schemas.openxmlformats.org/officeDocument/2006/relationships/fontTable" Target="fontTable.xml"/><Relationship Id="rId11" Type="http://schemas.microsoft.com/office/2016/09/relationships/commentsIds" Target="commentsIds.xml"/><Relationship Id="rId32" Type="http://schemas.openxmlformats.org/officeDocument/2006/relationships/image" Target="media/image13.emf"/><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image" Target="media/image60.png"/><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3.emf"/><Relationship Id="rId27" Type="http://schemas.openxmlformats.org/officeDocument/2006/relationships/image" Target="media/image8.em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emf"/><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wmf"/><Relationship Id="rId12" Type="http://schemas.microsoft.com/office/2018/08/relationships/commentsExtensible" Target="commentsExtensible.xml"/><Relationship Id="rId17" Type="http://schemas.openxmlformats.org/officeDocument/2006/relationships/footer" Target="footer3.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4.emf"/><Relationship Id="rId28" Type="http://schemas.openxmlformats.org/officeDocument/2006/relationships/image" Target="media/image9.wmf"/><Relationship Id="rId36" Type="http://schemas.openxmlformats.org/officeDocument/2006/relationships/image" Target="media/image17.png"/><Relationship Id="rId49" Type="http://schemas.openxmlformats.org/officeDocument/2006/relationships/image" Target="media/image30.emf"/><Relationship Id="rId57" Type="http://schemas.openxmlformats.org/officeDocument/2006/relationships/image" Target="media/image38.emf"/><Relationship Id="rId106" Type="http://schemas.openxmlformats.org/officeDocument/2006/relationships/footer" Target="footer6.xml"/><Relationship Id="rId10" Type="http://schemas.microsoft.com/office/2011/relationships/commentsExtended" Target="commentsExtended.xml"/><Relationship Id="rId31" Type="http://schemas.openxmlformats.org/officeDocument/2006/relationships/image" Target="media/image12.emf"/><Relationship Id="rId44" Type="http://schemas.openxmlformats.org/officeDocument/2006/relationships/image" Target="media/image25.emf"/><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image" Target="media/image46.emf"/><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hyperlink" Target="http://www.scales-project.net" TargetMode="External"/><Relationship Id="rId39" Type="http://schemas.openxmlformats.org/officeDocument/2006/relationships/image" Target="media/image20.emf"/><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7.png"/><Relationship Id="rId61" Type="http://schemas.openxmlformats.org/officeDocument/2006/relationships/image" Target="media/image42.emf"/><Relationship Id="rId82" Type="http://schemas.openxmlformats.org/officeDocument/2006/relationships/image" Target="media/image63.pn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11.emf"/><Relationship Id="rId35" Type="http://schemas.openxmlformats.org/officeDocument/2006/relationships/image" Target="media/image16.png"/><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27.emf"/><Relationship Id="rId67" Type="http://schemas.openxmlformats.org/officeDocument/2006/relationships/image" Target="media/image48.emf"/><Relationship Id="rId20" Type="http://schemas.openxmlformats.org/officeDocument/2006/relationships/footer" Target="footer5.xml"/><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147</Pages>
  <Words>167051</Words>
  <Characters>952191</Characters>
  <Application>Microsoft Office Word</Application>
  <DocSecurity>0</DocSecurity>
  <Lines>7934</Lines>
  <Paragraphs>2234</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1117008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7</cp:revision>
  <dcterms:created xsi:type="dcterms:W3CDTF">2020-11-01T10:05:00Z</dcterms:created>
  <dcterms:modified xsi:type="dcterms:W3CDTF">2024-05-07T12:57:00Z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