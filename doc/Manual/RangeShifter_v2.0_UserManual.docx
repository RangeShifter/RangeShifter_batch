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827CC6" w14:textId="22EC534A" w:rsidR="0067520E" w:rsidRPr="00D123FB" w:rsidRDefault="00D97DB2" w:rsidP="00C57BF9">
      <w:pPr>
        <w:spacing w:line="360" w:lineRule="auto"/>
        <w:jc w:val="center"/>
        <w:rPr>
          <w:sz w:val="96"/>
          <w:szCs w:val="96"/>
        </w:rPr>
      </w:pPr>
      <w:r>
        <w:rPr>
          <w:noProof/>
          <w:sz w:val="96"/>
          <w:szCs w:val="96"/>
        </w:rPr>
        <w:drawing>
          <wp:inline distT="0" distB="0" distL="0" distR="0" wp14:anchorId="5F440789" wp14:editId="60616407">
            <wp:extent cx="1325880" cy="12344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RangeShifter Polygo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5880" cy="1234440"/>
                    </a:xfrm>
                    <a:prstGeom prst="rect">
                      <a:avLst/>
                    </a:prstGeom>
                  </pic:spPr>
                </pic:pic>
              </a:graphicData>
            </a:graphic>
          </wp:inline>
        </w:drawing>
      </w:r>
    </w:p>
    <w:p w14:paraId="17F98BED" w14:textId="77777777" w:rsidR="0067520E" w:rsidRPr="00D123FB" w:rsidRDefault="0067520E" w:rsidP="00C57BF9">
      <w:pPr>
        <w:pBdr>
          <w:bottom w:val="single" w:sz="24" w:space="1" w:color="auto"/>
        </w:pBdr>
        <w:spacing w:line="360" w:lineRule="auto"/>
        <w:jc w:val="center"/>
        <w:rPr>
          <w:sz w:val="96"/>
          <w:szCs w:val="96"/>
        </w:rPr>
      </w:pPr>
      <w:proofErr w:type="spellStart"/>
      <w:r w:rsidRPr="00D123FB">
        <w:rPr>
          <w:sz w:val="96"/>
          <w:szCs w:val="96"/>
        </w:rPr>
        <w:t>RangeShifter</w:t>
      </w:r>
      <w:proofErr w:type="spellEnd"/>
    </w:p>
    <w:p w14:paraId="6AED2E13" w14:textId="65AD5649" w:rsidR="0067520E" w:rsidRPr="00B97641" w:rsidRDefault="0067520E" w:rsidP="00B97641">
      <w:pPr>
        <w:spacing w:before="480" w:line="360" w:lineRule="auto"/>
        <w:jc w:val="center"/>
        <w:rPr>
          <w:b/>
          <w:i/>
          <w:sz w:val="36"/>
          <w:szCs w:val="36"/>
        </w:rPr>
      </w:pPr>
      <w:r w:rsidRPr="00D123FB">
        <w:rPr>
          <w:b/>
          <w:i/>
          <w:sz w:val="36"/>
          <w:szCs w:val="36"/>
        </w:rPr>
        <w:t>Mode</w:t>
      </w:r>
      <w:r>
        <w:rPr>
          <w:b/>
          <w:i/>
          <w:sz w:val="36"/>
          <w:szCs w:val="36"/>
        </w:rPr>
        <w:t>l</w:t>
      </w:r>
      <w:r w:rsidRPr="00D123FB">
        <w:rPr>
          <w:b/>
          <w:i/>
          <w:sz w:val="36"/>
          <w:szCs w:val="36"/>
        </w:rPr>
        <w:t>ling eco-evo</w:t>
      </w:r>
      <w:r w:rsidR="00B97641">
        <w:rPr>
          <w:b/>
          <w:i/>
          <w:sz w:val="36"/>
          <w:szCs w:val="36"/>
        </w:rPr>
        <w:t>lutionary dispersal dynamics &amp;</w:t>
      </w:r>
      <w:r w:rsidR="00B97641">
        <w:rPr>
          <w:b/>
          <w:i/>
          <w:sz w:val="36"/>
          <w:szCs w:val="36"/>
        </w:rPr>
        <w:br/>
      </w:r>
      <w:r w:rsidRPr="00D123FB">
        <w:rPr>
          <w:b/>
          <w:i/>
          <w:sz w:val="36"/>
          <w:szCs w:val="36"/>
        </w:rPr>
        <w:t>Investigating species’ responses to environmental changes</w:t>
      </w:r>
    </w:p>
    <w:p w14:paraId="280D8CA2" w14:textId="77777777" w:rsidR="0067520E" w:rsidRPr="00D123FB" w:rsidRDefault="0067520E" w:rsidP="00C57BF9">
      <w:pPr>
        <w:spacing w:line="360" w:lineRule="auto"/>
        <w:rPr>
          <w:b/>
          <w:sz w:val="36"/>
          <w:szCs w:val="36"/>
        </w:rPr>
      </w:pPr>
    </w:p>
    <w:p w14:paraId="2AD8F4E6" w14:textId="63BAE80A" w:rsidR="0067520E" w:rsidRPr="00D123FB" w:rsidRDefault="0067520E" w:rsidP="00C57BF9">
      <w:pPr>
        <w:spacing w:line="360" w:lineRule="auto"/>
        <w:jc w:val="right"/>
        <w:rPr>
          <w:b/>
          <w:sz w:val="52"/>
          <w:szCs w:val="52"/>
        </w:rPr>
      </w:pPr>
      <w:r w:rsidRPr="00D123FB">
        <w:rPr>
          <w:b/>
          <w:sz w:val="52"/>
          <w:szCs w:val="52"/>
        </w:rPr>
        <w:t xml:space="preserve">Version </w:t>
      </w:r>
      <w:r>
        <w:rPr>
          <w:b/>
          <w:sz w:val="52"/>
          <w:szCs w:val="52"/>
        </w:rPr>
        <w:t>2.0</w:t>
      </w:r>
    </w:p>
    <w:p w14:paraId="6037F16C" w14:textId="77777777" w:rsidR="0067520E" w:rsidRPr="00D123FB" w:rsidRDefault="0067520E" w:rsidP="00C57BF9">
      <w:pPr>
        <w:spacing w:line="360" w:lineRule="auto"/>
        <w:jc w:val="right"/>
        <w:rPr>
          <w:b/>
          <w:sz w:val="52"/>
          <w:szCs w:val="52"/>
        </w:rPr>
      </w:pPr>
      <w:r w:rsidRPr="00D123FB">
        <w:rPr>
          <w:b/>
          <w:sz w:val="52"/>
          <w:szCs w:val="52"/>
        </w:rPr>
        <w:t>User Manual</w:t>
      </w:r>
    </w:p>
    <w:p w14:paraId="5D359C37" w14:textId="77777777" w:rsidR="0067520E" w:rsidRPr="00D123FB" w:rsidRDefault="0067520E" w:rsidP="00C57BF9">
      <w:pPr>
        <w:spacing w:after="0" w:line="360" w:lineRule="auto"/>
        <w:jc w:val="center"/>
        <w:rPr>
          <w:i/>
          <w:sz w:val="28"/>
          <w:szCs w:val="28"/>
        </w:rPr>
      </w:pPr>
      <w:r w:rsidRPr="00D123FB">
        <w:rPr>
          <w:i/>
          <w:sz w:val="28"/>
          <w:szCs w:val="28"/>
        </w:rPr>
        <w:t>Greta Bocedi</w:t>
      </w:r>
    </w:p>
    <w:p w14:paraId="6CB6DDF8" w14:textId="77777777" w:rsidR="0067520E" w:rsidRPr="00D123FB" w:rsidRDefault="0067520E" w:rsidP="00C57BF9">
      <w:pPr>
        <w:spacing w:after="0" w:line="360" w:lineRule="auto"/>
        <w:jc w:val="center"/>
        <w:rPr>
          <w:i/>
          <w:sz w:val="28"/>
          <w:szCs w:val="28"/>
        </w:rPr>
      </w:pPr>
      <w:r w:rsidRPr="00D123FB">
        <w:rPr>
          <w:i/>
          <w:sz w:val="28"/>
          <w:szCs w:val="28"/>
        </w:rPr>
        <w:t>Stephen C.F. Palmer</w:t>
      </w:r>
    </w:p>
    <w:p w14:paraId="3E6E53D4" w14:textId="77777777" w:rsidR="0067520E" w:rsidRPr="00D123FB" w:rsidRDefault="0067520E" w:rsidP="00C57BF9">
      <w:pPr>
        <w:spacing w:line="360" w:lineRule="auto"/>
        <w:jc w:val="center"/>
        <w:rPr>
          <w:i/>
          <w:sz w:val="28"/>
          <w:szCs w:val="28"/>
        </w:rPr>
      </w:pPr>
      <w:r w:rsidRPr="00D123FB">
        <w:rPr>
          <w:i/>
          <w:sz w:val="28"/>
          <w:szCs w:val="28"/>
        </w:rPr>
        <w:t>and Justin M. J. Travis</w:t>
      </w:r>
    </w:p>
    <w:p w14:paraId="2992B2AD" w14:textId="77777777" w:rsidR="0067520E" w:rsidRPr="00D123FB" w:rsidRDefault="0067520E" w:rsidP="00C57BF9">
      <w:pPr>
        <w:spacing w:line="360" w:lineRule="auto"/>
        <w:jc w:val="center"/>
        <w:rPr>
          <w:i/>
          <w:sz w:val="28"/>
          <w:szCs w:val="28"/>
        </w:rPr>
      </w:pPr>
    </w:p>
    <w:p w14:paraId="7BDD5556" w14:textId="2E467846" w:rsidR="0067520E" w:rsidRPr="00D123FB" w:rsidRDefault="004F264F" w:rsidP="00C57BF9">
      <w:pPr>
        <w:pBdr>
          <w:bottom w:val="single" w:sz="18" w:space="1" w:color="auto"/>
        </w:pBdr>
        <w:spacing w:line="360" w:lineRule="auto"/>
        <w:jc w:val="center"/>
        <w:rPr>
          <w:sz w:val="36"/>
          <w:szCs w:val="36"/>
        </w:rPr>
      </w:pPr>
      <w:r>
        <w:rPr>
          <w:sz w:val="36"/>
          <w:szCs w:val="36"/>
        </w:rPr>
        <w:t>Novem</w:t>
      </w:r>
      <w:r w:rsidR="00240365">
        <w:rPr>
          <w:sz w:val="36"/>
          <w:szCs w:val="36"/>
        </w:rPr>
        <w:t>ber</w:t>
      </w:r>
      <w:r w:rsidR="000D0A47">
        <w:rPr>
          <w:sz w:val="36"/>
          <w:szCs w:val="36"/>
        </w:rPr>
        <w:t xml:space="preserve"> </w:t>
      </w:r>
      <w:r w:rsidR="00A27AA6">
        <w:rPr>
          <w:sz w:val="36"/>
          <w:szCs w:val="36"/>
        </w:rPr>
        <w:t>2020</w:t>
      </w:r>
    </w:p>
    <w:p w14:paraId="751FB0CF" w14:textId="77777777" w:rsidR="0067520E" w:rsidRPr="00F10682" w:rsidRDefault="0067520E">
      <w:pPr>
        <w:spacing w:after="200" w:line="276" w:lineRule="auto"/>
        <w:rPr>
          <w:b/>
          <w:szCs w:val="24"/>
        </w:rPr>
      </w:pPr>
      <w:r>
        <w:rPr>
          <w:b/>
          <w:sz w:val="32"/>
          <w:szCs w:val="32"/>
        </w:rPr>
        <w:br w:type="page"/>
      </w:r>
    </w:p>
    <w:p w14:paraId="5BCEFD0B" w14:textId="77777777" w:rsidR="0067520E" w:rsidRPr="00F43747" w:rsidRDefault="0067520E" w:rsidP="00C57BF9">
      <w:pPr>
        <w:rPr>
          <w:b/>
          <w:sz w:val="32"/>
          <w:szCs w:val="32"/>
        </w:rPr>
      </w:pPr>
      <w:r w:rsidRPr="00F43747">
        <w:rPr>
          <w:b/>
          <w:sz w:val="32"/>
          <w:szCs w:val="32"/>
        </w:rPr>
        <w:lastRenderedPageBreak/>
        <w:t xml:space="preserve">How to use the </w:t>
      </w:r>
      <w:proofErr w:type="spellStart"/>
      <w:r w:rsidRPr="00F43747">
        <w:rPr>
          <w:b/>
          <w:sz w:val="32"/>
          <w:szCs w:val="32"/>
        </w:rPr>
        <w:t>RangeShifter</w:t>
      </w:r>
      <w:proofErr w:type="spellEnd"/>
      <w:r w:rsidRPr="00F43747">
        <w:rPr>
          <w:b/>
          <w:sz w:val="32"/>
          <w:szCs w:val="32"/>
        </w:rPr>
        <w:t xml:space="preserve"> manual</w:t>
      </w:r>
    </w:p>
    <w:p w14:paraId="2ECE74FA" w14:textId="77777777" w:rsidR="0067520E" w:rsidRDefault="0067520E" w:rsidP="00C57BF9">
      <w:pPr>
        <w:spacing w:before="100" w:beforeAutospacing="1" w:after="100" w:afterAutospacing="1"/>
        <w:rPr>
          <w:szCs w:val="24"/>
          <w:lang w:eastAsia="en-GB"/>
        </w:rPr>
      </w:pPr>
      <w:r w:rsidRPr="00D123FB">
        <w:rPr>
          <w:szCs w:val="24"/>
          <w:lang w:eastAsia="en-GB"/>
        </w:rPr>
        <w:t xml:space="preserve">This manual serves as a reference guide and an introduction with tutorials for </w:t>
      </w:r>
      <w:proofErr w:type="spellStart"/>
      <w:r w:rsidRPr="00D123FB">
        <w:rPr>
          <w:szCs w:val="24"/>
          <w:lang w:eastAsia="en-GB"/>
        </w:rPr>
        <w:t>RangeShifter</w:t>
      </w:r>
      <w:proofErr w:type="spellEnd"/>
      <w:r w:rsidRPr="00D123FB">
        <w:rPr>
          <w:szCs w:val="24"/>
          <w:lang w:eastAsia="en-GB"/>
        </w:rPr>
        <w:t xml:space="preserve">. The manual is split into three parts. The first main part (chapters </w:t>
      </w:r>
      <w:hyperlink w:anchor="_Introduction" w:history="1">
        <w:r w:rsidRPr="00D123FB">
          <w:rPr>
            <w:rStyle w:val="Hyperlink"/>
            <w:szCs w:val="24"/>
            <w:lang w:eastAsia="en-GB"/>
          </w:rPr>
          <w:t>1</w:t>
        </w:r>
      </w:hyperlink>
      <w:r w:rsidRPr="00D123FB">
        <w:rPr>
          <w:szCs w:val="24"/>
          <w:lang w:eastAsia="en-GB"/>
        </w:rPr>
        <w:t xml:space="preserve"> and </w:t>
      </w:r>
      <w:hyperlink w:anchor="_Concepts_&amp;_Methods" w:history="1">
        <w:r w:rsidRPr="00D123FB">
          <w:rPr>
            <w:rStyle w:val="Hyperlink"/>
            <w:szCs w:val="24"/>
            <w:lang w:eastAsia="en-GB"/>
          </w:rPr>
          <w:t>2</w:t>
        </w:r>
      </w:hyperlink>
      <w:r w:rsidRPr="00D123FB">
        <w:rPr>
          <w:szCs w:val="24"/>
          <w:lang w:eastAsia="en-GB"/>
        </w:rPr>
        <w:t xml:space="preserve">) introduces the conceptual basis of the </w:t>
      </w:r>
      <w:proofErr w:type="spellStart"/>
      <w:r w:rsidRPr="00D123FB">
        <w:rPr>
          <w:szCs w:val="24"/>
          <w:lang w:eastAsia="en-GB"/>
        </w:rPr>
        <w:t>RangeShifter</w:t>
      </w:r>
      <w:proofErr w:type="spellEnd"/>
      <w:r w:rsidRPr="00D123FB">
        <w:rPr>
          <w:szCs w:val="24"/>
          <w:lang w:eastAsia="en-GB"/>
        </w:rPr>
        <w:t xml:space="preserve"> package. The second main part (chapter </w:t>
      </w:r>
      <w:hyperlink w:anchor="_Using_RangeShifter" w:history="1">
        <w:r w:rsidRPr="00D123FB">
          <w:rPr>
            <w:rStyle w:val="Hyperlink"/>
            <w:szCs w:val="24"/>
            <w:lang w:eastAsia="en-GB"/>
          </w:rPr>
          <w:t>3</w:t>
        </w:r>
      </w:hyperlink>
      <w:r w:rsidRPr="00D123FB">
        <w:rPr>
          <w:szCs w:val="24"/>
          <w:lang w:eastAsia="en-GB"/>
        </w:rPr>
        <w:t xml:space="preserve">) provides a user guide, explaining how to use the software with a step-by-step guide to the different features of the program. This section is comprehensive, covering both standard and more advanced methods. The final section (chapter </w:t>
      </w:r>
      <w:hyperlink w:anchor="_Examples_&amp;_Tutorials" w:history="1">
        <w:r w:rsidRPr="00D123FB">
          <w:rPr>
            <w:rStyle w:val="Hyperlink"/>
            <w:szCs w:val="24"/>
            <w:lang w:eastAsia="en-GB"/>
          </w:rPr>
          <w:t>4</w:t>
        </w:r>
      </w:hyperlink>
      <w:r w:rsidRPr="00D123FB">
        <w:rPr>
          <w:szCs w:val="24"/>
          <w:lang w:eastAsia="en-GB"/>
        </w:rPr>
        <w:t>) of the manual provides a set of tutorials designed to introduce the user to a broad range of the functionality that the package provides.</w:t>
      </w:r>
    </w:p>
    <w:p w14:paraId="416A5677" w14:textId="65D6838C" w:rsidR="0067520E" w:rsidRDefault="0067520E" w:rsidP="00C57BF9">
      <w:pPr>
        <w:spacing w:before="100" w:beforeAutospacing="1" w:after="100" w:afterAutospacing="1"/>
        <w:rPr>
          <w:szCs w:val="24"/>
          <w:lang w:eastAsia="en-GB"/>
        </w:rPr>
      </w:pPr>
      <w:r w:rsidRPr="00D123FB">
        <w:rPr>
          <w:szCs w:val="24"/>
          <w:lang w:eastAsia="en-GB"/>
        </w:rPr>
        <w:t>Different people have different learning styles, and this will likely influence the way in which you utilize the manual. W</w:t>
      </w:r>
      <w:r w:rsidR="00493DF3">
        <w:rPr>
          <w:szCs w:val="24"/>
          <w:lang w:eastAsia="en-GB"/>
        </w:rPr>
        <w:t>hile</w:t>
      </w:r>
      <w:r w:rsidRPr="00D123FB">
        <w:rPr>
          <w:szCs w:val="24"/>
          <w:lang w:eastAsia="en-GB"/>
        </w:rPr>
        <w:t xml:space="preserve"> everyone is likely to eventually consult the range of material provided in the manual, different people will benefit more from starting in different places. Some of you will prefer to dive into the software at the first opportunity and will learn through so doing, consulting the manual as and when you run into difficulties or as and when you want to understand exactly what it is you are simulating. If this is your approach then you have a kinaesthetic learning style (you learn by doing) and you will probably want to start with the tutorials (chapter </w:t>
      </w:r>
      <w:hyperlink w:anchor="_Examples_&amp;_Tutorials" w:history="1">
        <w:r w:rsidRPr="00D123FB">
          <w:rPr>
            <w:rStyle w:val="Hyperlink"/>
            <w:szCs w:val="24"/>
            <w:lang w:eastAsia="en-GB"/>
          </w:rPr>
          <w:t>4</w:t>
        </w:r>
      </w:hyperlink>
      <w:r w:rsidRPr="00D123FB">
        <w:rPr>
          <w:szCs w:val="24"/>
          <w:lang w:eastAsia="en-GB"/>
        </w:rPr>
        <w:t xml:space="preserve">), subsequently referring to the second section (chapter </w:t>
      </w:r>
      <w:hyperlink w:anchor="_Using_RangeShifter" w:history="1">
        <w:r w:rsidRPr="00D123FB">
          <w:rPr>
            <w:rStyle w:val="Hyperlink"/>
            <w:szCs w:val="24"/>
            <w:lang w:eastAsia="en-GB"/>
          </w:rPr>
          <w:t>3</w:t>
        </w:r>
      </w:hyperlink>
      <w:r w:rsidRPr="00D123FB">
        <w:rPr>
          <w:szCs w:val="24"/>
          <w:lang w:eastAsia="en-GB"/>
        </w:rPr>
        <w:t xml:space="preserve">) for help with using the software (we suggest you start at the Getting Started section) and dipping in and out of the first section as you want to find out more about the model concepts.  Other amongst you will prefer to read through some material prior to opening the software and trying it out. For you, we recommend that you initially read the first part of the introduction </w:t>
      </w:r>
      <w:proofErr w:type="gramStart"/>
      <w:r w:rsidRPr="00D123FB">
        <w:rPr>
          <w:szCs w:val="24"/>
          <w:lang w:eastAsia="en-GB"/>
        </w:rPr>
        <w:t>and also</w:t>
      </w:r>
      <w:proofErr w:type="gramEnd"/>
      <w:r w:rsidRPr="00D123FB">
        <w:rPr>
          <w:szCs w:val="24"/>
          <w:lang w:eastAsia="en-GB"/>
        </w:rPr>
        <w:t xml:space="preserve"> the section from ‘Getting Started’.  At the beginning of each </w:t>
      </w:r>
      <w:proofErr w:type="gramStart"/>
      <w:r w:rsidRPr="00D123FB">
        <w:rPr>
          <w:szCs w:val="24"/>
          <w:lang w:eastAsia="en-GB"/>
        </w:rPr>
        <w:t>tutorial</w:t>
      </w:r>
      <w:proofErr w:type="gramEnd"/>
      <w:r w:rsidRPr="00D123FB">
        <w:rPr>
          <w:szCs w:val="24"/>
          <w:lang w:eastAsia="en-GB"/>
        </w:rPr>
        <w:t xml:space="preserve"> we indicate to which earlier sections in the manual the tutorial relates, and you may want to read these before working through each tutorial, perhaps having the relevant sections in front of you as you work with the software. There may be yet more of you who would first like to read through all the concepts and the technical details before starting, in which case you are likely to read the manual more as a typical book, starting at the beginning </w:t>
      </w:r>
      <w:r>
        <w:rPr>
          <w:szCs w:val="24"/>
          <w:lang w:eastAsia="en-GB"/>
        </w:rPr>
        <w:t>and reading through to the end.</w:t>
      </w:r>
    </w:p>
    <w:p w14:paraId="2783DD30" w14:textId="77777777" w:rsidR="0067520E" w:rsidRDefault="0067520E" w:rsidP="00C57BF9"/>
    <w:p w14:paraId="08C938A2" w14:textId="77777777" w:rsidR="0067520E" w:rsidRDefault="0067520E" w:rsidP="00C57BF9">
      <w:pPr>
        <w:sectPr w:rsidR="0067520E" w:rsidSect="00C57BF9">
          <w:headerReference w:type="even" r:id="rId9"/>
          <w:headerReference w:type="default" r:id="rId10"/>
          <w:footerReference w:type="even" r:id="rId11"/>
          <w:footerReference w:type="default" r:id="rId12"/>
          <w:footerReference w:type="first" r:id="rId13"/>
          <w:pgSz w:w="11906" w:h="16838" w:code="9"/>
          <w:pgMar w:top="1440" w:right="1440" w:bottom="1440" w:left="1440" w:header="706" w:footer="706" w:gutter="0"/>
          <w:cols w:space="708"/>
          <w:titlePg/>
          <w:docGrid w:linePitch="360"/>
        </w:sectPr>
      </w:pPr>
    </w:p>
    <w:p w14:paraId="2A8E4930" w14:textId="77777777" w:rsidR="0067520E" w:rsidRPr="00767B91" w:rsidRDefault="0067520E" w:rsidP="00C57BF9">
      <w:pPr>
        <w:pStyle w:val="TOCHeading"/>
      </w:pPr>
      <w:r w:rsidRPr="00767B91">
        <w:lastRenderedPageBreak/>
        <w:t>Table of Contents</w:t>
      </w:r>
    </w:p>
    <w:p w14:paraId="02E508DF" w14:textId="66D37961" w:rsidR="00092A14" w:rsidRDefault="0067520E">
      <w:pPr>
        <w:pStyle w:val="TOC1"/>
        <w:rPr>
          <w:rFonts w:asciiTheme="minorHAnsi" w:eastAsiaTheme="minorEastAsia" w:hAnsiTheme="minorHAnsi" w:cstheme="minorBidi"/>
          <w:b w:val="0"/>
          <w:sz w:val="22"/>
          <w:szCs w:val="22"/>
          <w:lang w:eastAsia="en-GB"/>
        </w:rPr>
      </w:pPr>
      <w:r>
        <w:rPr>
          <w:szCs w:val="24"/>
        </w:rPr>
        <w:fldChar w:fldCharType="begin"/>
      </w:r>
      <w:r>
        <w:rPr>
          <w:szCs w:val="24"/>
        </w:rPr>
        <w:instrText xml:space="preserve"> TOC \o "1-3" \h \z \u </w:instrText>
      </w:r>
      <w:r>
        <w:rPr>
          <w:szCs w:val="24"/>
        </w:rPr>
        <w:fldChar w:fldCharType="separate"/>
      </w:r>
      <w:hyperlink w:anchor="_Toc54110034" w:history="1">
        <w:r w:rsidR="00092A14" w:rsidRPr="00E02478">
          <w:rPr>
            <w:rStyle w:val="Hyperlink"/>
          </w:rPr>
          <w:t>1</w:t>
        </w:r>
        <w:r w:rsidR="00092A14">
          <w:rPr>
            <w:rFonts w:asciiTheme="minorHAnsi" w:eastAsiaTheme="minorEastAsia" w:hAnsiTheme="minorHAnsi" w:cstheme="minorBidi"/>
            <w:b w:val="0"/>
            <w:sz w:val="22"/>
            <w:szCs w:val="22"/>
            <w:lang w:eastAsia="en-GB"/>
          </w:rPr>
          <w:tab/>
        </w:r>
        <w:r w:rsidR="00092A14" w:rsidRPr="00E02478">
          <w:rPr>
            <w:rStyle w:val="Hyperlink"/>
          </w:rPr>
          <w:t>Introduction</w:t>
        </w:r>
        <w:r w:rsidR="00092A14">
          <w:rPr>
            <w:webHidden/>
          </w:rPr>
          <w:tab/>
        </w:r>
        <w:r w:rsidR="00092A14">
          <w:rPr>
            <w:webHidden/>
          </w:rPr>
          <w:fldChar w:fldCharType="begin"/>
        </w:r>
        <w:r w:rsidR="00092A14">
          <w:rPr>
            <w:webHidden/>
          </w:rPr>
          <w:instrText xml:space="preserve"> PAGEREF _Toc54110034 \h </w:instrText>
        </w:r>
        <w:r w:rsidR="00092A14">
          <w:rPr>
            <w:webHidden/>
          </w:rPr>
        </w:r>
        <w:r w:rsidR="00092A14">
          <w:rPr>
            <w:webHidden/>
          </w:rPr>
          <w:fldChar w:fldCharType="separate"/>
        </w:r>
        <w:r w:rsidR="004F264F">
          <w:rPr>
            <w:webHidden/>
          </w:rPr>
          <w:t>1</w:t>
        </w:r>
        <w:r w:rsidR="00092A14">
          <w:rPr>
            <w:webHidden/>
          </w:rPr>
          <w:fldChar w:fldCharType="end"/>
        </w:r>
      </w:hyperlink>
    </w:p>
    <w:p w14:paraId="2791FB06" w14:textId="3CE81343" w:rsidR="00092A14" w:rsidRDefault="00000000">
      <w:pPr>
        <w:pStyle w:val="TOC2"/>
        <w:rPr>
          <w:rFonts w:asciiTheme="minorHAnsi" w:eastAsiaTheme="minorEastAsia" w:hAnsiTheme="minorHAnsi" w:cstheme="minorBidi"/>
          <w:b w:val="0"/>
          <w:sz w:val="22"/>
          <w:szCs w:val="22"/>
          <w:lang w:eastAsia="en-GB"/>
        </w:rPr>
      </w:pPr>
      <w:hyperlink w:anchor="_Toc54110035" w:history="1">
        <w:r w:rsidR="00092A14" w:rsidRPr="00E02478">
          <w:rPr>
            <w:rStyle w:val="Hyperlink"/>
          </w:rPr>
          <w:t>1.1</w:t>
        </w:r>
        <w:r w:rsidR="00092A14">
          <w:rPr>
            <w:rFonts w:asciiTheme="minorHAnsi" w:eastAsiaTheme="minorEastAsia" w:hAnsiTheme="minorHAnsi" w:cstheme="minorBidi"/>
            <w:b w:val="0"/>
            <w:sz w:val="22"/>
            <w:szCs w:val="22"/>
            <w:lang w:eastAsia="en-GB"/>
          </w:rPr>
          <w:tab/>
        </w:r>
        <w:r w:rsidR="00092A14" w:rsidRPr="00E02478">
          <w:rPr>
            <w:rStyle w:val="Hyperlink"/>
          </w:rPr>
          <w:t>Background</w:t>
        </w:r>
        <w:r w:rsidR="00092A14">
          <w:rPr>
            <w:webHidden/>
          </w:rPr>
          <w:tab/>
        </w:r>
        <w:r w:rsidR="00092A14">
          <w:rPr>
            <w:webHidden/>
          </w:rPr>
          <w:fldChar w:fldCharType="begin"/>
        </w:r>
        <w:r w:rsidR="00092A14">
          <w:rPr>
            <w:webHidden/>
          </w:rPr>
          <w:instrText xml:space="preserve"> PAGEREF _Toc54110035 \h </w:instrText>
        </w:r>
        <w:r w:rsidR="00092A14">
          <w:rPr>
            <w:webHidden/>
          </w:rPr>
        </w:r>
        <w:r w:rsidR="00092A14">
          <w:rPr>
            <w:webHidden/>
          </w:rPr>
          <w:fldChar w:fldCharType="separate"/>
        </w:r>
        <w:r w:rsidR="004F264F">
          <w:rPr>
            <w:webHidden/>
          </w:rPr>
          <w:t>1</w:t>
        </w:r>
        <w:r w:rsidR="00092A14">
          <w:rPr>
            <w:webHidden/>
          </w:rPr>
          <w:fldChar w:fldCharType="end"/>
        </w:r>
      </w:hyperlink>
    </w:p>
    <w:p w14:paraId="2657EEE0" w14:textId="110E9A4E" w:rsidR="00092A14" w:rsidRDefault="00000000">
      <w:pPr>
        <w:pStyle w:val="TOC2"/>
        <w:rPr>
          <w:rFonts w:asciiTheme="minorHAnsi" w:eastAsiaTheme="minorEastAsia" w:hAnsiTheme="minorHAnsi" w:cstheme="minorBidi"/>
          <w:b w:val="0"/>
          <w:sz w:val="22"/>
          <w:szCs w:val="22"/>
          <w:lang w:eastAsia="en-GB"/>
        </w:rPr>
      </w:pPr>
      <w:hyperlink w:anchor="_Toc54110036" w:history="1">
        <w:r w:rsidR="00092A14" w:rsidRPr="00E02478">
          <w:rPr>
            <w:rStyle w:val="Hyperlink"/>
          </w:rPr>
          <w:t>1.2</w:t>
        </w:r>
        <w:r w:rsidR="00092A14">
          <w:rPr>
            <w:rFonts w:asciiTheme="minorHAnsi" w:eastAsiaTheme="minorEastAsia" w:hAnsiTheme="minorHAnsi" w:cstheme="minorBidi"/>
            <w:b w:val="0"/>
            <w:sz w:val="22"/>
            <w:szCs w:val="22"/>
            <w:lang w:eastAsia="en-GB"/>
          </w:rPr>
          <w:tab/>
        </w:r>
        <w:r w:rsidR="00092A14" w:rsidRPr="00E02478">
          <w:rPr>
            <w:rStyle w:val="Hyperlink"/>
          </w:rPr>
          <w:t>Aim and purpose</w:t>
        </w:r>
        <w:r w:rsidR="00092A14">
          <w:rPr>
            <w:webHidden/>
          </w:rPr>
          <w:tab/>
        </w:r>
        <w:r w:rsidR="00092A14">
          <w:rPr>
            <w:webHidden/>
          </w:rPr>
          <w:fldChar w:fldCharType="begin"/>
        </w:r>
        <w:r w:rsidR="00092A14">
          <w:rPr>
            <w:webHidden/>
          </w:rPr>
          <w:instrText xml:space="preserve"> PAGEREF _Toc54110036 \h </w:instrText>
        </w:r>
        <w:r w:rsidR="00092A14">
          <w:rPr>
            <w:webHidden/>
          </w:rPr>
        </w:r>
        <w:r w:rsidR="00092A14">
          <w:rPr>
            <w:webHidden/>
          </w:rPr>
          <w:fldChar w:fldCharType="separate"/>
        </w:r>
        <w:r w:rsidR="004F264F">
          <w:rPr>
            <w:webHidden/>
          </w:rPr>
          <w:t>3</w:t>
        </w:r>
        <w:r w:rsidR="00092A14">
          <w:rPr>
            <w:webHidden/>
          </w:rPr>
          <w:fldChar w:fldCharType="end"/>
        </w:r>
      </w:hyperlink>
    </w:p>
    <w:p w14:paraId="1673BBC1" w14:textId="6920F9C6" w:rsidR="00092A14" w:rsidRDefault="00000000">
      <w:pPr>
        <w:pStyle w:val="TOC2"/>
        <w:rPr>
          <w:rFonts w:asciiTheme="minorHAnsi" w:eastAsiaTheme="minorEastAsia" w:hAnsiTheme="minorHAnsi" w:cstheme="minorBidi"/>
          <w:b w:val="0"/>
          <w:sz w:val="22"/>
          <w:szCs w:val="22"/>
          <w:lang w:eastAsia="en-GB"/>
        </w:rPr>
      </w:pPr>
      <w:hyperlink w:anchor="_Toc54110037" w:history="1">
        <w:r w:rsidR="00092A14" w:rsidRPr="00E02478">
          <w:rPr>
            <w:rStyle w:val="Hyperlink"/>
          </w:rPr>
          <w:t>1.3</w:t>
        </w:r>
        <w:r w:rsidR="00092A14">
          <w:rPr>
            <w:rFonts w:asciiTheme="minorHAnsi" w:eastAsiaTheme="minorEastAsia" w:hAnsiTheme="minorHAnsi" w:cstheme="minorBidi"/>
            <w:b w:val="0"/>
            <w:sz w:val="22"/>
            <w:szCs w:val="22"/>
            <w:lang w:eastAsia="en-GB"/>
          </w:rPr>
          <w:tab/>
        </w:r>
        <w:r w:rsidR="00092A14" w:rsidRPr="00E02478">
          <w:rPr>
            <w:rStyle w:val="Hyperlink"/>
          </w:rPr>
          <w:t>Strengths and limitations</w:t>
        </w:r>
        <w:r w:rsidR="00092A14">
          <w:rPr>
            <w:webHidden/>
          </w:rPr>
          <w:tab/>
        </w:r>
        <w:r w:rsidR="00092A14">
          <w:rPr>
            <w:webHidden/>
          </w:rPr>
          <w:fldChar w:fldCharType="begin"/>
        </w:r>
        <w:r w:rsidR="00092A14">
          <w:rPr>
            <w:webHidden/>
          </w:rPr>
          <w:instrText xml:space="preserve"> PAGEREF _Toc54110037 \h </w:instrText>
        </w:r>
        <w:r w:rsidR="00092A14">
          <w:rPr>
            <w:webHidden/>
          </w:rPr>
        </w:r>
        <w:r w:rsidR="00092A14">
          <w:rPr>
            <w:webHidden/>
          </w:rPr>
          <w:fldChar w:fldCharType="separate"/>
        </w:r>
        <w:r w:rsidR="004F264F">
          <w:rPr>
            <w:webHidden/>
          </w:rPr>
          <w:t>5</w:t>
        </w:r>
        <w:r w:rsidR="00092A14">
          <w:rPr>
            <w:webHidden/>
          </w:rPr>
          <w:fldChar w:fldCharType="end"/>
        </w:r>
      </w:hyperlink>
    </w:p>
    <w:p w14:paraId="70F68D50" w14:textId="0F4673ED" w:rsidR="00092A14" w:rsidRDefault="00000000">
      <w:pPr>
        <w:pStyle w:val="TOC2"/>
        <w:rPr>
          <w:rFonts w:asciiTheme="minorHAnsi" w:eastAsiaTheme="minorEastAsia" w:hAnsiTheme="minorHAnsi" w:cstheme="minorBidi"/>
          <w:b w:val="0"/>
          <w:sz w:val="22"/>
          <w:szCs w:val="22"/>
          <w:lang w:eastAsia="en-GB"/>
        </w:rPr>
      </w:pPr>
      <w:hyperlink w:anchor="_Toc54110038" w:history="1">
        <w:r w:rsidR="00092A14" w:rsidRPr="00E02478">
          <w:rPr>
            <w:rStyle w:val="Hyperlink"/>
          </w:rPr>
          <w:t>1.4</w:t>
        </w:r>
        <w:r w:rsidR="00092A14">
          <w:rPr>
            <w:rFonts w:asciiTheme="minorHAnsi" w:eastAsiaTheme="minorEastAsia" w:hAnsiTheme="minorHAnsi" w:cstheme="minorBidi"/>
            <w:b w:val="0"/>
            <w:sz w:val="22"/>
            <w:szCs w:val="22"/>
            <w:lang w:eastAsia="en-GB"/>
          </w:rPr>
          <w:tab/>
        </w:r>
        <w:r w:rsidR="00092A14" w:rsidRPr="00E02478">
          <w:rPr>
            <w:rStyle w:val="Hyperlink"/>
          </w:rPr>
          <w:t>Changes in version 2.0</w:t>
        </w:r>
        <w:r w:rsidR="00092A14">
          <w:rPr>
            <w:webHidden/>
          </w:rPr>
          <w:tab/>
        </w:r>
        <w:r w:rsidR="00092A14">
          <w:rPr>
            <w:webHidden/>
          </w:rPr>
          <w:fldChar w:fldCharType="begin"/>
        </w:r>
        <w:r w:rsidR="00092A14">
          <w:rPr>
            <w:webHidden/>
          </w:rPr>
          <w:instrText xml:space="preserve"> PAGEREF _Toc54110038 \h </w:instrText>
        </w:r>
        <w:r w:rsidR="00092A14">
          <w:rPr>
            <w:webHidden/>
          </w:rPr>
        </w:r>
        <w:r w:rsidR="00092A14">
          <w:rPr>
            <w:webHidden/>
          </w:rPr>
          <w:fldChar w:fldCharType="separate"/>
        </w:r>
        <w:r w:rsidR="004F264F">
          <w:rPr>
            <w:webHidden/>
          </w:rPr>
          <w:t>7</w:t>
        </w:r>
        <w:r w:rsidR="00092A14">
          <w:rPr>
            <w:webHidden/>
          </w:rPr>
          <w:fldChar w:fldCharType="end"/>
        </w:r>
      </w:hyperlink>
    </w:p>
    <w:p w14:paraId="3D982ABA" w14:textId="5836570A" w:rsidR="00092A14" w:rsidRDefault="00000000">
      <w:pPr>
        <w:pStyle w:val="TOC1"/>
        <w:rPr>
          <w:rFonts w:asciiTheme="minorHAnsi" w:eastAsiaTheme="minorEastAsia" w:hAnsiTheme="minorHAnsi" w:cstheme="minorBidi"/>
          <w:b w:val="0"/>
          <w:sz w:val="22"/>
          <w:szCs w:val="22"/>
          <w:lang w:eastAsia="en-GB"/>
        </w:rPr>
      </w:pPr>
      <w:hyperlink w:anchor="_Toc54110039" w:history="1">
        <w:r w:rsidR="00092A14" w:rsidRPr="00E02478">
          <w:rPr>
            <w:rStyle w:val="Hyperlink"/>
          </w:rPr>
          <w:t>2</w:t>
        </w:r>
        <w:r w:rsidR="00092A14">
          <w:rPr>
            <w:rFonts w:asciiTheme="minorHAnsi" w:eastAsiaTheme="minorEastAsia" w:hAnsiTheme="minorHAnsi" w:cstheme="minorBidi"/>
            <w:b w:val="0"/>
            <w:sz w:val="22"/>
            <w:szCs w:val="22"/>
            <w:lang w:eastAsia="en-GB"/>
          </w:rPr>
          <w:tab/>
        </w:r>
        <w:r w:rsidR="00092A14" w:rsidRPr="00E02478">
          <w:rPr>
            <w:rStyle w:val="Hyperlink"/>
          </w:rPr>
          <w:t>Concepts &amp; Methods</w:t>
        </w:r>
        <w:r w:rsidR="00092A14">
          <w:rPr>
            <w:webHidden/>
          </w:rPr>
          <w:tab/>
        </w:r>
        <w:r w:rsidR="00092A14">
          <w:rPr>
            <w:webHidden/>
          </w:rPr>
          <w:fldChar w:fldCharType="begin"/>
        </w:r>
        <w:r w:rsidR="00092A14">
          <w:rPr>
            <w:webHidden/>
          </w:rPr>
          <w:instrText xml:space="preserve"> PAGEREF _Toc54110039 \h </w:instrText>
        </w:r>
        <w:r w:rsidR="00092A14">
          <w:rPr>
            <w:webHidden/>
          </w:rPr>
        </w:r>
        <w:r w:rsidR="00092A14">
          <w:rPr>
            <w:webHidden/>
          </w:rPr>
          <w:fldChar w:fldCharType="separate"/>
        </w:r>
        <w:r w:rsidR="004F264F">
          <w:rPr>
            <w:webHidden/>
          </w:rPr>
          <w:t>9</w:t>
        </w:r>
        <w:r w:rsidR="00092A14">
          <w:rPr>
            <w:webHidden/>
          </w:rPr>
          <w:fldChar w:fldCharType="end"/>
        </w:r>
      </w:hyperlink>
    </w:p>
    <w:p w14:paraId="11ABF45F" w14:textId="6CECD27B" w:rsidR="00092A14" w:rsidRDefault="00000000">
      <w:pPr>
        <w:pStyle w:val="TOC2"/>
        <w:rPr>
          <w:rFonts w:asciiTheme="minorHAnsi" w:eastAsiaTheme="minorEastAsia" w:hAnsiTheme="minorHAnsi" w:cstheme="minorBidi"/>
          <w:b w:val="0"/>
          <w:sz w:val="22"/>
          <w:szCs w:val="22"/>
          <w:lang w:eastAsia="en-GB"/>
        </w:rPr>
      </w:pPr>
      <w:hyperlink w:anchor="_Toc54110040" w:history="1">
        <w:r w:rsidR="00092A14" w:rsidRPr="00E02478">
          <w:rPr>
            <w:rStyle w:val="Hyperlink"/>
          </w:rPr>
          <w:t>2.1</w:t>
        </w:r>
        <w:r w:rsidR="00092A14">
          <w:rPr>
            <w:rFonts w:asciiTheme="minorHAnsi" w:eastAsiaTheme="minorEastAsia" w:hAnsiTheme="minorHAnsi" w:cstheme="minorBidi"/>
            <w:b w:val="0"/>
            <w:sz w:val="22"/>
            <w:szCs w:val="22"/>
            <w:lang w:eastAsia="en-GB"/>
          </w:rPr>
          <w:tab/>
        </w:r>
        <w:r w:rsidR="00092A14" w:rsidRPr="00E02478">
          <w:rPr>
            <w:rStyle w:val="Hyperlink"/>
          </w:rPr>
          <w:t>Model entities, state variables and scales</w:t>
        </w:r>
        <w:r w:rsidR="00092A14">
          <w:rPr>
            <w:webHidden/>
          </w:rPr>
          <w:tab/>
        </w:r>
        <w:r w:rsidR="00092A14">
          <w:rPr>
            <w:webHidden/>
          </w:rPr>
          <w:fldChar w:fldCharType="begin"/>
        </w:r>
        <w:r w:rsidR="00092A14">
          <w:rPr>
            <w:webHidden/>
          </w:rPr>
          <w:instrText xml:space="preserve"> PAGEREF _Toc54110040 \h </w:instrText>
        </w:r>
        <w:r w:rsidR="00092A14">
          <w:rPr>
            <w:webHidden/>
          </w:rPr>
        </w:r>
        <w:r w:rsidR="00092A14">
          <w:rPr>
            <w:webHidden/>
          </w:rPr>
          <w:fldChar w:fldCharType="separate"/>
        </w:r>
        <w:r w:rsidR="004F264F">
          <w:rPr>
            <w:webHidden/>
          </w:rPr>
          <w:t>9</w:t>
        </w:r>
        <w:r w:rsidR="00092A14">
          <w:rPr>
            <w:webHidden/>
          </w:rPr>
          <w:fldChar w:fldCharType="end"/>
        </w:r>
      </w:hyperlink>
    </w:p>
    <w:p w14:paraId="0CCA88FA" w14:textId="12A88CC2" w:rsidR="00092A14" w:rsidRDefault="00000000">
      <w:pPr>
        <w:pStyle w:val="TOC3"/>
        <w:rPr>
          <w:rFonts w:asciiTheme="minorHAnsi" w:eastAsiaTheme="minorEastAsia" w:hAnsiTheme="minorHAnsi" w:cstheme="minorBidi"/>
          <w:sz w:val="22"/>
          <w:szCs w:val="22"/>
          <w:lang w:eastAsia="en-GB"/>
        </w:rPr>
      </w:pPr>
      <w:hyperlink w:anchor="_Toc54110041" w:history="1">
        <w:r w:rsidR="00092A14" w:rsidRPr="00E02478">
          <w:rPr>
            <w:rStyle w:val="Hyperlink"/>
          </w:rPr>
          <w:t>2.1.1</w:t>
        </w:r>
        <w:r w:rsidR="00092A14">
          <w:rPr>
            <w:rFonts w:asciiTheme="minorHAnsi" w:eastAsiaTheme="minorEastAsia" w:hAnsiTheme="minorHAnsi" w:cstheme="minorBidi"/>
            <w:sz w:val="22"/>
            <w:szCs w:val="22"/>
            <w:lang w:eastAsia="en-GB"/>
          </w:rPr>
          <w:tab/>
        </w:r>
        <w:r w:rsidR="00092A14" w:rsidRPr="00E02478">
          <w:rPr>
            <w:rStyle w:val="Hyperlink"/>
          </w:rPr>
          <w:t>Individuals</w:t>
        </w:r>
        <w:r w:rsidR="00092A14">
          <w:rPr>
            <w:webHidden/>
          </w:rPr>
          <w:tab/>
        </w:r>
        <w:r w:rsidR="00092A14">
          <w:rPr>
            <w:webHidden/>
          </w:rPr>
          <w:fldChar w:fldCharType="begin"/>
        </w:r>
        <w:r w:rsidR="00092A14">
          <w:rPr>
            <w:webHidden/>
          </w:rPr>
          <w:instrText xml:space="preserve"> PAGEREF _Toc54110041 \h </w:instrText>
        </w:r>
        <w:r w:rsidR="00092A14">
          <w:rPr>
            <w:webHidden/>
          </w:rPr>
        </w:r>
        <w:r w:rsidR="00092A14">
          <w:rPr>
            <w:webHidden/>
          </w:rPr>
          <w:fldChar w:fldCharType="separate"/>
        </w:r>
        <w:r w:rsidR="004F264F">
          <w:rPr>
            <w:webHidden/>
          </w:rPr>
          <w:t>9</w:t>
        </w:r>
        <w:r w:rsidR="00092A14">
          <w:rPr>
            <w:webHidden/>
          </w:rPr>
          <w:fldChar w:fldCharType="end"/>
        </w:r>
      </w:hyperlink>
    </w:p>
    <w:p w14:paraId="50F59598" w14:textId="24F3D70F" w:rsidR="00092A14" w:rsidRDefault="00000000">
      <w:pPr>
        <w:pStyle w:val="TOC3"/>
        <w:rPr>
          <w:rFonts w:asciiTheme="minorHAnsi" w:eastAsiaTheme="minorEastAsia" w:hAnsiTheme="minorHAnsi" w:cstheme="minorBidi"/>
          <w:sz w:val="22"/>
          <w:szCs w:val="22"/>
          <w:lang w:eastAsia="en-GB"/>
        </w:rPr>
      </w:pPr>
      <w:hyperlink w:anchor="_Toc54110042" w:history="1">
        <w:r w:rsidR="00092A14" w:rsidRPr="00E02478">
          <w:rPr>
            <w:rStyle w:val="Hyperlink"/>
          </w:rPr>
          <w:t>2.1.2</w:t>
        </w:r>
        <w:r w:rsidR="00092A14">
          <w:rPr>
            <w:rFonts w:asciiTheme="minorHAnsi" w:eastAsiaTheme="minorEastAsia" w:hAnsiTheme="minorHAnsi" w:cstheme="minorBidi"/>
            <w:sz w:val="22"/>
            <w:szCs w:val="22"/>
            <w:lang w:eastAsia="en-GB"/>
          </w:rPr>
          <w:tab/>
        </w:r>
        <w:r w:rsidR="00092A14" w:rsidRPr="00E02478">
          <w:rPr>
            <w:rStyle w:val="Hyperlink"/>
          </w:rPr>
          <w:t>Populations</w:t>
        </w:r>
        <w:r w:rsidR="00092A14">
          <w:rPr>
            <w:webHidden/>
          </w:rPr>
          <w:tab/>
        </w:r>
        <w:r w:rsidR="00092A14">
          <w:rPr>
            <w:webHidden/>
          </w:rPr>
          <w:fldChar w:fldCharType="begin"/>
        </w:r>
        <w:r w:rsidR="00092A14">
          <w:rPr>
            <w:webHidden/>
          </w:rPr>
          <w:instrText xml:space="preserve"> PAGEREF _Toc54110042 \h </w:instrText>
        </w:r>
        <w:r w:rsidR="00092A14">
          <w:rPr>
            <w:webHidden/>
          </w:rPr>
        </w:r>
        <w:r w:rsidR="00092A14">
          <w:rPr>
            <w:webHidden/>
          </w:rPr>
          <w:fldChar w:fldCharType="separate"/>
        </w:r>
        <w:r w:rsidR="004F264F">
          <w:rPr>
            <w:webHidden/>
          </w:rPr>
          <w:t>9</w:t>
        </w:r>
        <w:r w:rsidR="00092A14">
          <w:rPr>
            <w:webHidden/>
          </w:rPr>
          <w:fldChar w:fldCharType="end"/>
        </w:r>
      </w:hyperlink>
    </w:p>
    <w:p w14:paraId="7878B996" w14:textId="4F81BBE3" w:rsidR="00092A14" w:rsidRDefault="00000000">
      <w:pPr>
        <w:pStyle w:val="TOC3"/>
        <w:rPr>
          <w:rFonts w:asciiTheme="minorHAnsi" w:eastAsiaTheme="minorEastAsia" w:hAnsiTheme="minorHAnsi" w:cstheme="minorBidi"/>
          <w:sz w:val="22"/>
          <w:szCs w:val="22"/>
          <w:lang w:eastAsia="en-GB"/>
        </w:rPr>
      </w:pPr>
      <w:hyperlink w:anchor="_Toc54110043" w:history="1">
        <w:r w:rsidR="00092A14" w:rsidRPr="00E02478">
          <w:rPr>
            <w:rStyle w:val="Hyperlink"/>
          </w:rPr>
          <w:t>2.1.3</w:t>
        </w:r>
        <w:r w:rsidR="00092A14">
          <w:rPr>
            <w:rFonts w:asciiTheme="minorHAnsi" w:eastAsiaTheme="minorEastAsia" w:hAnsiTheme="minorHAnsi" w:cstheme="minorBidi"/>
            <w:sz w:val="22"/>
            <w:szCs w:val="22"/>
            <w:lang w:eastAsia="en-GB"/>
          </w:rPr>
          <w:tab/>
        </w:r>
        <w:r w:rsidR="00092A14" w:rsidRPr="00E02478">
          <w:rPr>
            <w:rStyle w:val="Hyperlink"/>
          </w:rPr>
          <w:t>Landscape units</w:t>
        </w:r>
        <w:r w:rsidR="00092A14">
          <w:rPr>
            <w:webHidden/>
          </w:rPr>
          <w:tab/>
        </w:r>
        <w:r w:rsidR="00092A14">
          <w:rPr>
            <w:webHidden/>
          </w:rPr>
          <w:fldChar w:fldCharType="begin"/>
        </w:r>
        <w:r w:rsidR="00092A14">
          <w:rPr>
            <w:webHidden/>
          </w:rPr>
          <w:instrText xml:space="preserve"> PAGEREF _Toc54110043 \h </w:instrText>
        </w:r>
        <w:r w:rsidR="00092A14">
          <w:rPr>
            <w:webHidden/>
          </w:rPr>
        </w:r>
        <w:r w:rsidR="00092A14">
          <w:rPr>
            <w:webHidden/>
          </w:rPr>
          <w:fldChar w:fldCharType="separate"/>
        </w:r>
        <w:r w:rsidR="004F264F">
          <w:rPr>
            <w:webHidden/>
          </w:rPr>
          <w:t>9</w:t>
        </w:r>
        <w:r w:rsidR="00092A14">
          <w:rPr>
            <w:webHidden/>
          </w:rPr>
          <w:fldChar w:fldCharType="end"/>
        </w:r>
      </w:hyperlink>
    </w:p>
    <w:p w14:paraId="4A74B9BC" w14:textId="48780AAC" w:rsidR="00092A14" w:rsidRDefault="00000000">
      <w:pPr>
        <w:pStyle w:val="TOC3"/>
        <w:rPr>
          <w:rFonts w:asciiTheme="minorHAnsi" w:eastAsiaTheme="minorEastAsia" w:hAnsiTheme="minorHAnsi" w:cstheme="minorBidi"/>
          <w:sz w:val="22"/>
          <w:szCs w:val="22"/>
          <w:lang w:eastAsia="en-GB"/>
        </w:rPr>
      </w:pPr>
      <w:hyperlink w:anchor="_Toc54110044" w:history="1">
        <w:r w:rsidR="00092A14" w:rsidRPr="00E02478">
          <w:rPr>
            <w:rStyle w:val="Hyperlink"/>
          </w:rPr>
          <w:t>2.1.4</w:t>
        </w:r>
        <w:r w:rsidR="00092A14">
          <w:rPr>
            <w:rFonts w:asciiTheme="minorHAnsi" w:eastAsiaTheme="minorEastAsia" w:hAnsiTheme="minorHAnsi" w:cstheme="minorBidi"/>
            <w:sz w:val="22"/>
            <w:szCs w:val="22"/>
            <w:lang w:eastAsia="en-GB"/>
          </w:rPr>
          <w:tab/>
        </w:r>
        <w:r w:rsidR="00092A14" w:rsidRPr="00E02478">
          <w:rPr>
            <w:rStyle w:val="Hyperlink"/>
          </w:rPr>
          <w:t>Spatial and temporal scales</w:t>
        </w:r>
        <w:r w:rsidR="00092A14">
          <w:rPr>
            <w:webHidden/>
          </w:rPr>
          <w:tab/>
        </w:r>
        <w:r w:rsidR="00092A14">
          <w:rPr>
            <w:webHidden/>
          </w:rPr>
          <w:fldChar w:fldCharType="begin"/>
        </w:r>
        <w:r w:rsidR="00092A14">
          <w:rPr>
            <w:webHidden/>
          </w:rPr>
          <w:instrText xml:space="preserve"> PAGEREF _Toc54110044 \h </w:instrText>
        </w:r>
        <w:r w:rsidR="00092A14">
          <w:rPr>
            <w:webHidden/>
          </w:rPr>
        </w:r>
        <w:r w:rsidR="00092A14">
          <w:rPr>
            <w:webHidden/>
          </w:rPr>
          <w:fldChar w:fldCharType="separate"/>
        </w:r>
        <w:r w:rsidR="004F264F">
          <w:rPr>
            <w:webHidden/>
          </w:rPr>
          <w:t>9</w:t>
        </w:r>
        <w:r w:rsidR="00092A14">
          <w:rPr>
            <w:webHidden/>
          </w:rPr>
          <w:fldChar w:fldCharType="end"/>
        </w:r>
      </w:hyperlink>
    </w:p>
    <w:p w14:paraId="7B064014" w14:textId="1B17E5D2" w:rsidR="00092A14" w:rsidRDefault="00000000">
      <w:pPr>
        <w:pStyle w:val="TOC2"/>
        <w:rPr>
          <w:rFonts w:asciiTheme="minorHAnsi" w:eastAsiaTheme="minorEastAsia" w:hAnsiTheme="minorHAnsi" w:cstheme="minorBidi"/>
          <w:b w:val="0"/>
          <w:sz w:val="22"/>
          <w:szCs w:val="22"/>
          <w:lang w:eastAsia="en-GB"/>
        </w:rPr>
      </w:pPr>
      <w:hyperlink w:anchor="_Toc54110045" w:history="1">
        <w:r w:rsidR="00092A14" w:rsidRPr="00E02478">
          <w:rPr>
            <w:rStyle w:val="Hyperlink"/>
          </w:rPr>
          <w:t>2.2</w:t>
        </w:r>
        <w:r w:rsidR="00092A14">
          <w:rPr>
            <w:rFonts w:asciiTheme="minorHAnsi" w:eastAsiaTheme="minorEastAsia" w:hAnsiTheme="minorHAnsi" w:cstheme="minorBidi"/>
            <w:b w:val="0"/>
            <w:sz w:val="22"/>
            <w:szCs w:val="22"/>
            <w:lang w:eastAsia="en-GB"/>
          </w:rPr>
          <w:tab/>
        </w:r>
        <w:r w:rsidR="00092A14" w:rsidRPr="00E02478">
          <w:rPr>
            <w:rStyle w:val="Hyperlink"/>
          </w:rPr>
          <w:t>Model work flow / schedule</w:t>
        </w:r>
        <w:r w:rsidR="00092A14">
          <w:rPr>
            <w:webHidden/>
          </w:rPr>
          <w:tab/>
        </w:r>
        <w:r w:rsidR="00092A14">
          <w:rPr>
            <w:webHidden/>
          </w:rPr>
          <w:fldChar w:fldCharType="begin"/>
        </w:r>
        <w:r w:rsidR="00092A14">
          <w:rPr>
            <w:webHidden/>
          </w:rPr>
          <w:instrText xml:space="preserve"> PAGEREF _Toc54110045 \h </w:instrText>
        </w:r>
        <w:r w:rsidR="00092A14">
          <w:rPr>
            <w:webHidden/>
          </w:rPr>
        </w:r>
        <w:r w:rsidR="00092A14">
          <w:rPr>
            <w:webHidden/>
          </w:rPr>
          <w:fldChar w:fldCharType="separate"/>
        </w:r>
        <w:r w:rsidR="004F264F">
          <w:rPr>
            <w:webHidden/>
          </w:rPr>
          <w:t>11</w:t>
        </w:r>
        <w:r w:rsidR="00092A14">
          <w:rPr>
            <w:webHidden/>
          </w:rPr>
          <w:fldChar w:fldCharType="end"/>
        </w:r>
      </w:hyperlink>
    </w:p>
    <w:p w14:paraId="39D536DA" w14:textId="2295638D" w:rsidR="00092A14" w:rsidRDefault="00000000">
      <w:pPr>
        <w:pStyle w:val="TOC2"/>
        <w:rPr>
          <w:rFonts w:asciiTheme="minorHAnsi" w:eastAsiaTheme="minorEastAsia" w:hAnsiTheme="minorHAnsi" w:cstheme="minorBidi"/>
          <w:b w:val="0"/>
          <w:sz w:val="22"/>
          <w:szCs w:val="22"/>
          <w:lang w:eastAsia="en-GB"/>
        </w:rPr>
      </w:pPr>
      <w:hyperlink w:anchor="_Toc54110046" w:history="1">
        <w:r w:rsidR="00092A14" w:rsidRPr="00E02478">
          <w:rPr>
            <w:rStyle w:val="Hyperlink"/>
          </w:rPr>
          <w:t>2.3</w:t>
        </w:r>
        <w:r w:rsidR="00092A14">
          <w:rPr>
            <w:rFonts w:asciiTheme="minorHAnsi" w:eastAsiaTheme="minorEastAsia" w:hAnsiTheme="minorHAnsi" w:cstheme="minorBidi"/>
            <w:b w:val="0"/>
            <w:sz w:val="22"/>
            <w:szCs w:val="22"/>
            <w:lang w:eastAsia="en-GB"/>
          </w:rPr>
          <w:tab/>
        </w:r>
        <w:r w:rsidR="00092A14" w:rsidRPr="00E02478">
          <w:rPr>
            <w:rStyle w:val="Hyperlink"/>
          </w:rPr>
          <w:t>Landscape</w:t>
        </w:r>
        <w:r w:rsidR="00092A14">
          <w:rPr>
            <w:webHidden/>
          </w:rPr>
          <w:tab/>
        </w:r>
        <w:r w:rsidR="00092A14">
          <w:rPr>
            <w:webHidden/>
          </w:rPr>
          <w:fldChar w:fldCharType="begin"/>
        </w:r>
        <w:r w:rsidR="00092A14">
          <w:rPr>
            <w:webHidden/>
          </w:rPr>
          <w:instrText xml:space="preserve"> PAGEREF _Toc54110046 \h </w:instrText>
        </w:r>
        <w:r w:rsidR="00092A14">
          <w:rPr>
            <w:webHidden/>
          </w:rPr>
        </w:r>
        <w:r w:rsidR="00092A14">
          <w:rPr>
            <w:webHidden/>
          </w:rPr>
          <w:fldChar w:fldCharType="separate"/>
        </w:r>
        <w:r w:rsidR="004F264F">
          <w:rPr>
            <w:webHidden/>
          </w:rPr>
          <w:t>13</w:t>
        </w:r>
        <w:r w:rsidR="00092A14">
          <w:rPr>
            <w:webHidden/>
          </w:rPr>
          <w:fldChar w:fldCharType="end"/>
        </w:r>
      </w:hyperlink>
    </w:p>
    <w:p w14:paraId="43A61F23" w14:textId="2B5F0649" w:rsidR="00092A14" w:rsidRDefault="00000000">
      <w:pPr>
        <w:pStyle w:val="TOC3"/>
        <w:rPr>
          <w:rFonts w:asciiTheme="minorHAnsi" w:eastAsiaTheme="minorEastAsia" w:hAnsiTheme="minorHAnsi" w:cstheme="minorBidi"/>
          <w:sz w:val="22"/>
          <w:szCs w:val="22"/>
          <w:lang w:eastAsia="en-GB"/>
        </w:rPr>
      </w:pPr>
      <w:hyperlink w:anchor="_Toc54110047" w:history="1">
        <w:r w:rsidR="00092A14" w:rsidRPr="00E02478">
          <w:rPr>
            <w:rStyle w:val="Hyperlink"/>
          </w:rPr>
          <w:t>2.3.1</w:t>
        </w:r>
        <w:r w:rsidR="00092A14">
          <w:rPr>
            <w:rFonts w:asciiTheme="minorHAnsi" w:eastAsiaTheme="minorEastAsia" w:hAnsiTheme="minorHAnsi" w:cstheme="minorBidi"/>
            <w:sz w:val="22"/>
            <w:szCs w:val="22"/>
            <w:lang w:eastAsia="en-GB"/>
          </w:rPr>
          <w:tab/>
        </w:r>
        <w:r w:rsidR="00092A14" w:rsidRPr="00E02478">
          <w:rPr>
            <w:rStyle w:val="Hyperlink"/>
          </w:rPr>
          <w:t>Imported landscape</w:t>
        </w:r>
        <w:r w:rsidR="00092A14">
          <w:rPr>
            <w:webHidden/>
          </w:rPr>
          <w:tab/>
        </w:r>
        <w:r w:rsidR="00092A14">
          <w:rPr>
            <w:webHidden/>
          </w:rPr>
          <w:fldChar w:fldCharType="begin"/>
        </w:r>
        <w:r w:rsidR="00092A14">
          <w:rPr>
            <w:webHidden/>
          </w:rPr>
          <w:instrText xml:space="preserve"> PAGEREF _Toc54110047 \h </w:instrText>
        </w:r>
        <w:r w:rsidR="00092A14">
          <w:rPr>
            <w:webHidden/>
          </w:rPr>
        </w:r>
        <w:r w:rsidR="00092A14">
          <w:rPr>
            <w:webHidden/>
          </w:rPr>
          <w:fldChar w:fldCharType="separate"/>
        </w:r>
        <w:r w:rsidR="004F264F">
          <w:rPr>
            <w:webHidden/>
          </w:rPr>
          <w:t>13</w:t>
        </w:r>
        <w:r w:rsidR="00092A14">
          <w:rPr>
            <w:webHidden/>
          </w:rPr>
          <w:fldChar w:fldCharType="end"/>
        </w:r>
      </w:hyperlink>
    </w:p>
    <w:p w14:paraId="570568AA" w14:textId="0679BA80" w:rsidR="00092A14" w:rsidRDefault="00000000">
      <w:pPr>
        <w:pStyle w:val="TOC3"/>
        <w:rPr>
          <w:rFonts w:asciiTheme="minorHAnsi" w:eastAsiaTheme="minorEastAsia" w:hAnsiTheme="minorHAnsi" w:cstheme="minorBidi"/>
          <w:sz w:val="22"/>
          <w:szCs w:val="22"/>
          <w:lang w:eastAsia="en-GB"/>
        </w:rPr>
      </w:pPr>
      <w:hyperlink w:anchor="_Toc54110048" w:history="1">
        <w:r w:rsidR="00092A14" w:rsidRPr="00E02478">
          <w:rPr>
            <w:rStyle w:val="Hyperlink"/>
          </w:rPr>
          <w:t>2.3.2</w:t>
        </w:r>
        <w:r w:rsidR="00092A14">
          <w:rPr>
            <w:rFonts w:asciiTheme="minorHAnsi" w:eastAsiaTheme="minorEastAsia" w:hAnsiTheme="minorHAnsi" w:cstheme="minorBidi"/>
            <w:sz w:val="22"/>
            <w:szCs w:val="22"/>
            <w:lang w:eastAsia="en-GB"/>
          </w:rPr>
          <w:tab/>
        </w:r>
        <w:r w:rsidR="00092A14" w:rsidRPr="00E02478">
          <w:rPr>
            <w:rStyle w:val="Hyperlink"/>
          </w:rPr>
          <w:t>Dynamic landscape</w:t>
        </w:r>
        <w:r w:rsidR="00092A14">
          <w:rPr>
            <w:webHidden/>
          </w:rPr>
          <w:tab/>
        </w:r>
        <w:r w:rsidR="00092A14">
          <w:rPr>
            <w:webHidden/>
          </w:rPr>
          <w:fldChar w:fldCharType="begin"/>
        </w:r>
        <w:r w:rsidR="00092A14">
          <w:rPr>
            <w:webHidden/>
          </w:rPr>
          <w:instrText xml:space="preserve"> PAGEREF _Toc54110048 \h </w:instrText>
        </w:r>
        <w:r w:rsidR="00092A14">
          <w:rPr>
            <w:webHidden/>
          </w:rPr>
        </w:r>
        <w:r w:rsidR="00092A14">
          <w:rPr>
            <w:webHidden/>
          </w:rPr>
          <w:fldChar w:fldCharType="separate"/>
        </w:r>
        <w:r w:rsidR="004F264F">
          <w:rPr>
            <w:webHidden/>
          </w:rPr>
          <w:t>13</w:t>
        </w:r>
        <w:r w:rsidR="00092A14">
          <w:rPr>
            <w:webHidden/>
          </w:rPr>
          <w:fldChar w:fldCharType="end"/>
        </w:r>
      </w:hyperlink>
    </w:p>
    <w:p w14:paraId="058D31A1" w14:textId="6DD69F06" w:rsidR="00092A14" w:rsidRDefault="00000000">
      <w:pPr>
        <w:pStyle w:val="TOC3"/>
        <w:rPr>
          <w:rFonts w:asciiTheme="minorHAnsi" w:eastAsiaTheme="minorEastAsia" w:hAnsiTheme="minorHAnsi" w:cstheme="minorBidi"/>
          <w:sz w:val="22"/>
          <w:szCs w:val="22"/>
          <w:lang w:eastAsia="en-GB"/>
        </w:rPr>
      </w:pPr>
      <w:hyperlink w:anchor="_Toc54110049" w:history="1">
        <w:r w:rsidR="00092A14" w:rsidRPr="00E02478">
          <w:rPr>
            <w:rStyle w:val="Hyperlink"/>
          </w:rPr>
          <w:t>2.3.3</w:t>
        </w:r>
        <w:r w:rsidR="00092A14">
          <w:rPr>
            <w:rFonts w:asciiTheme="minorHAnsi" w:eastAsiaTheme="minorEastAsia" w:hAnsiTheme="minorHAnsi" w:cstheme="minorBidi"/>
            <w:sz w:val="22"/>
            <w:szCs w:val="22"/>
            <w:lang w:eastAsia="en-GB"/>
          </w:rPr>
          <w:tab/>
        </w:r>
        <w:r w:rsidR="00092A14" w:rsidRPr="00E02478">
          <w:rPr>
            <w:rStyle w:val="Hyperlink"/>
          </w:rPr>
          <w:t>Artificial landscape generator</w:t>
        </w:r>
        <w:r w:rsidR="00092A14">
          <w:rPr>
            <w:webHidden/>
          </w:rPr>
          <w:tab/>
        </w:r>
        <w:r w:rsidR="00092A14">
          <w:rPr>
            <w:webHidden/>
          </w:rPr>
          <w:fldChar w:fldCharType="begin"/>
        </w:r>
        <w:r w:rsidR="00092A14">
          <w:rPr>
            <w:webHidden/>
          </w:rPr>
          <w:instrText xml:space="preserve"> PAGEREF _Toc54110049 \h </w:instrText>
        </w:r>
        <w:r w:rsidR="00092A14">
          <w:rPr>
            <w:webHidden/>
          </w:rPr>
        </w:r>
        <w:r w:rsidR="00092A14">
          <w:rPr>
            <w:webHidden/>
          </w:rPr>
          <w:fldChar w:fldCharType="separate"/>
        </w:r>
        <w:r w:rsidR="004F264F">
          <w:rPr>
            <w:webHidden/>
          </w:rPr>
          <w:t>13</w:t>
        </w:r>
        <w:r w:rsidR="00092A14">
          <w:rPr>
            <w:webHidden/>
          </w:rPr>
          <w:fldChar w:fldCharType="end"/>
        </w:r>
      </w:hyperlink>
    </w:p>
    <w:p w14:paraId="14B5A83C" w14:textId="6B8C13EC" w:rsidR="00092A14" w:rsidRDefault="00000000">
      <w:pPr>
        <w:pStyle w:val="TOC3"/>
        <w:rPr>
          <w:rFonts w:asciiTheme="minorHAnsi" w:eastAsiaTheme="minorEastAsia" w:hAnsiTheme="minorHAnsi" w:cstheme="minorBidi"/>
          <w:sz w:val="22"/>
          <w:szCs w:val="22"/>
          <w:lang w:eastAsia="en-GB"/>
        </w:rPr>
      </w:pPr>
      <w:hyperlink w:anchor="_Toc54110050" w:history="1">
        <w:r w:rsidR="00092A14" w:rsidRPr="00E02478">
          <w:rPr>
            <w:rStyle w:val="Hyperlink"/>
          </w:rPr>
          <w:t>2.3.4</w:t>
        </w:r>
        <w:r w:rsidR="00092A14">
          <w:rPr>
            <w:rFonts w:asciiTheme="minorHAnsi" w:eastAsiaTheme="minorEastAsia" w:hAnsiTheme="minorHAnsi" w:cstheme="minorBidi"/>
            <w:sz w:val="22"/>
            <w:szCs w:val="22"/>
            <w:lang w:eastAsia="en-GB"/>
          </w:rPr>
          <w:tab/>
        </w:r>
        <w:r w:rsidR="00092A14" w:rsidRPr="00E02478">
          <w:rPr>
            <w:rStyle w:val="Hyperlink"/>
          </w:rPr>
          <w:t>Environmental gradient</w:t>
        </w:r>
        <w:r w:rsidR="00092A14">
          <w:rPr>
            <w:webHidden/>
          </w:rPr>
          <w:tab/>
        </w:r>
        <w:r w:rsidR="00092A14">
          <w:rPr>
            <w:webHidden/>
          </w:rPr>
          <w:fldChar w:fldCharType="begin"/>
        </w:r>
        <w:r w:rsidR="00092A14">
          <w:rPr>
            <w:webHidden/>
          </w:rPr>
          <w:instrText xml:space="preserve"> PAGEREF _Toc54110050 \h </w:instrText>
        </w:r>
        <w:r w:rsidR="00092A14">
          <w:rPr>
            <w:webHidden/>
          </w:rPr>
        </w:r>
        <w:r w:rsidR="00092A14">
          <w:rPr>
            <w:webHidden/>
          </w:rPr>
          <w:fldChar w:fldCharType="separate"/>
        </w:r>
        <w:r w:rsidR="004F264F">
          <w:rPr>
            <w:webHidden/>
          </w:rPr>
          <w:t>15</w:t>
        </w:r>
        <w:r w:rsidR="00092A14">
          <w:rPr>
            <w:webHidden/>
          </w:rPr>
          <w:fldChar w:fldCharType="end"/>
        </w:r>
      </w:hyperlink>
    </w:p>
    <w:p w14:paraId="1803C8DC" w14:textId="273E8C77" w:rsidR="00092A14" w:rsidRDefault="00000000">
      <w:pPr>
        <w:pStyle w:val="TOC3"/>
        <w:rPr>
          <w:rFonts w:asciiTheme="minorHAnsi" w:eastAsiaTheme="minorEastAsia" w:hAnsiTheme="minorHAnsi" w:cstheme="minorBidi"/>
          <w:sz w:val="22"/>
          <w:szCs w:val="22"/>
          <w:lang w:eastAsia="en-GB"/>
        </w:rPr>
      </w:pPr>
      <w:hyperlink w:anchor="_Toc54110051" w:history="1">
        <w:r w:rsidR="00092A14" w:rsidRPr="00E02478">
          <w:rPr>
            <w:rStyle w:val="Hyperlink"/>
          </w:rPr>
          <w:t>2.3.5</w:t>
        </w:r>
        <w:r w:rsidR="00092A14">
          <w:rPr>
            <w:rFonts w:asciiTheme="minorHAnsi" w:eastAsiaTheme="minorEastAsia" w:hAnsiTheme="minorHAnsi" w:cstheme="minorBidi"/>
            <w:sz w:val="22"/>
            <w:szCs w:val="22"/>
            <w:lang w:eastAsia="en-GB"/>
          </w:rPr>
          <w:tab/>
        </w:r>
        <w:r w:rsidR="00092A14" w:rsidRPr="00E02478">
          <w:rPr>
            <w:rStyle w:val="Hyperlink"/>
          </w:rPr>
          <w:t>Temporal environmental stochasticity</w:t>
        </w:r>
        <w:r w:rsidR="00092A14">
          <w:rPr>
            <w:webHidden/>
          </w:rPr>
          <w:tab/>
        </w:r>
        <w:r w:rsidR="00092A14">
          <w:rPr>
            <w:webHidden/>
          </w:rPr>
          <w:fldChar w:fldCharType="begin"/>
        </w:r>
        <w:r w:rsidR="00092A14">
          <w:rPr>
            <w:webHidden/>
          </w:rPr>
          <w:instrText xml:space="preserve"> PAGEREF _Toc54110051 \h </w:instrText>
        </w:r>
        <w:r w:rsidR="00092A14">
          <w:rPr>
            <w:webHidden/>
          </w:rPr>
        </w:r>
        <w:r w:rsidR="00092A14">
          <w:rPr>
            <w:webHidden/>
          </w:rPr>
          <w:fldChar w:fldCharType="separate"/>
        </w:r>
        <w:r w:rsidR="004F264F">
          <w:rPr>
            <w:webHidden/>
          </w:rPr>
          <w:t>16</w:t>
        </w:r>
        <w:r w:rsidR="00092A14">
          <w:rPr>
            <w:webHidden/>
          </w:rPr>
          <w:fldChar w:fldCharType="end"/>
        </w:r>
      </w:hyperlink>
    </w:p>
    <w:p w14:paraId="643D6933" w14:textId="7FAA06E3" w:rsidR="00092A14" w:rsidRDefault="00000000">
      <w:pPr>
        <w:pStyle w:val="TOC3"/>
        <w:rPr>
          <w:rFonts w:asciiTheme="minorHAnsi" w:eastAsiaTheme="minorEastAsia" w:hAnsiTheme="minorHAnsi" w:cstheme="minorBidi"/>
          <w:sz w:val="22"/>
          <w:szCs w:val="22"/>
          <w:lang w:eastAsia="en-GB"/>
        </w:rPr>
      </w:pPr>
      <w:hyperlink w:anchor="_Toc54110052" w:history="1">
        <w:r w:rsidR="00092A14" w:rsidRPr="00E02478">
          <w:rPr>
            <w:rStyle w:val="Hyperlink"/>
          </w:rPr>
          <w:t>2.3.6</w:t>
        </w:r>
        <w:r w:rsidR="00092A14">
          <w:rPr>
            <w:rFonts w:asciiTheme="minorHAnsi" w:eastAsiaTheme="minorEastAsia" w:hAnsiTheme="minorHAnsi" w:cstheme="minorBidi"/>
            <w:sz w:val="22"/>
            <w:szCs w:val="22"/>
            <w:lang w:eastAsia="en-GB"/>
          </w:rPr>
          <w:tab/>
        </w:r>
        <w:r w:rsidR="00092A14" w:rsidRPr="00E02478">
          <w:rPr>
            <w:rStyle w:val="Hyperlink"/>
          </w:rPr>
          <w:t>Local extinction probability</w:t>
        </w:r>
        <w:r w:rsidR="00092A14">
          <w:rPr>
            <w:webHidden/>
          </w:rPr>
          <w:tab/>
        </w:r>
        <w:r w:rsidR="00092A14">
          <w:rPr>
            <w:webHidden/>
          </w:rPr>
          <w:fldChar w:fldCharType="begin"/>
        </w:r>
        <w:r w:rsidR="00092A14">
          <w:rPr>
            <w:webHidden/>
          </w:rPr>
          <w:instrText xml:space="preserve"> PAGEREF _Toc54110052 \h </w:instrText>
        </w:r>
        <w:r w:rsidR="00092A14">
          <w:rPr>
            <w:webHidden/>
          </w:rPr>
        </w:r>
        <w:r w:rsidR="00092A14">
          <w:rPr>
            <w:webHidden/>
          </w:rPr>
          <w:fldChar w:fldCharType="separate"/>
        </w:r>
        <w:r w:rsidR="004F264F">
          <w:rPr>
            <w:webHidden/>
          </w:rPr>
          <w:t>17</w:t>
        </w:r>
        <w:r w:rsidR="00092A14">
          <w:rPr>
            <w:webHidden/>
          </w:rPr>
          <w:fldChar w:fldCharType="end"/>
        </w:r>
      </w:hyperlink>
    </w:p>
    <w:p w14:paraId="22F9BC18" w14:textId="4CB0B531" w:rsidR="00092A14" w:rsidRDefault="00000000">
      <w:pPr>
        <w:pStyle w:val="TOC2"/>
        <w:rPr>
          <w:rFonts w:asciiTheme="minorHAnsi" w:eastAsiaTheme="minorEastAsia" w:hAnsiTheme="minorHAnsi" w:cstheme="minorBidi"/>
          <w:b w:val="0"/>
          <w:sz w:val="22"/>
          <w:szCs w:val="22"/>
          <w:lang w:eastAsia="en-GB"/>
        </w:rPr>
      </w:pPr>
      <w:hyperlink w:anchor="_Toc54110053" w:history="1">
        <w:r w:rsidR="00092A14" w:rsidRPr="00E02478">
          <w:rPr>
            <w:rStyle w:val="Hyperlink"/>
          </w:rPr>
          <w:t>2.4</w:t>
        </w:r>
        <w:r w:rsidR="00092A14">
          <w:rPr>
            <w:rFonts w:asciiTheme="minorHAnsi" w:eastAsiaTheme="minorEastAsia" w:hAnsiTheme="minorHAnsi" w:cstheme="minorBidi"/>
            <w:b w:val="0"/>
            <w:sz w:val="22"/>
            <w:szCs w:val="22"/>
            <w:lang w:eastAsia="en-GB"/>
          </w:rPr>
          <w:tab/>
        </w:r>
        <w:r w:rsidR="00092A14" w:rsidRPr="00E02478">
          <w:rPr>
            <w:rStyle w:val="Hyperlink"/>
          </w:rPr>
          <w:t>Population dynamics</w:t>
        </w:r>
        <w:r w:rsidR="00092A14">
          <w:rPr>
            <w:webHidden/>
          </w:rPr>
          <w:tab/>
        </w:r>
        <w:r w:rsidR="00092A14">
          <w:rPr>
            <w:webHidden/>
          </w:rPr>
          <w:fldChar w:fldCharType="begin"/>
        </w:r>
        <w:r w:rsidR="00092A14">
          <w:rPr>
            <w:webHidden/>
          </w:rPr>
          <w:instrText xml:space="preserve"> PAGEREF _Toc54110053 \h </w:instrText>
        </w:r>
        <w:r w:rsidR="00092A14">
          <w:rPr>
            <w:webHidden/>
          </w:rPr>
        </w:r>
        <w:r w:rsidR="00092A14">
          <w:rPr>
            <w:webHidden/>
          </w:rPr>
          <w:fldChar w:fldCharType="separate"/>
        </w:r>
        <w:r w:rsidR="004F264F">
          <w:rPr>
            <w:webHidden/>
          </w:rPr>
          <w:t>17</w:t>
        </w:r>
        <w:r w:rsidR="00092A14">
          <w:rPr>
            <w:webHidden/>
          </w:rPr>
          <w:fldChar w:fldCharType="end"/>
        </w:r>
      </w:hyperlink>
    </w:p>
    <w:p w14:paraId="61B1B424" w14:textId="2618548B" w:rsidR="00092A14" w:rsidRDefault="00000000">
      <w:pPr>
        <w:pStyle w:val="TOC3"/>
        <w:rPr>
          <w:rFonts w:asciiTheme="minorHAnsi" w:eastAsiaTheme="minorEastAsia" w:hAnsiTheme="minorHAnsi" w:cstheme="minorBidi"/>
          <w:sz w:val="22"/>
          <w:szCs w:val="22"/>
          <w:lang w:eastAsia="en-GB"/>
        </w:rPr>
      </w:pPr>
      <w:hyperlink w:anchor="_Toc54110054" w:history="1">
        <w:r w:rsidR="00092A14" w:rsidRPr="00E02478">
          <w:rPr>
            <w:rStyle w:val="Hyperlink"/>
          </w:rPr>
          <w:t>2.4.1</w:t>
        </w:r>
        <w:r w:rsidR="00092A14">
          <w:rPr>
            <w:rFonts w:asciiTheme="minorHAnsi" w:eastAsiaTheme="minorEastAsia" w:hAnsiTheme="minorHAnsi" w:cstheme="minorBidi"/>
            <w:sz w:val="22"/>
            <w:szCs w:val="22"/>
            <w:lang w:eastAsia="en-GB"/>
          </w:rPr>
          <w:tab/>
        </w:r>
        <w:r w:rsidR="00092A14" w:rsidRPr="00E02478">
          <w:rPr>
            <w:rStyle w:val="Hyperlink"/>
          </w:rPr>
          <w:t>Cell-based vs. patch-based model</w:t>
        </w:r>
        <w:r w:rsidR="00092A14">
          <w:rPr>
            <w:webHidden/>
          </w:rPr>
          <w:tab/>
        </w:r>
        <w:r w:rsidR="00092A14">
          <w:rPr>
            <w:webHidden/>
          </w:rPr>
          <w:fldChar w:fldCharType="begin"/>
        </w:r>
        <w:r w:rsidR="00092A14">
          <w:rPr>
            <w:webHidden/>
          </w:rPr>
          <w:instrText xml:space="preserve"> PAGEREF _Toc54110054 \h </w:instrText>
        </w:r>
        <w:r w:rsidR="00092A14">
          <w:rPr>
            <w:webHidden/>
          </w:rPr>
        </w:r>
        <w:r w:rsidR="00092A14">
          <w:rPr>
            <w:webHidden/>
          </w:rPr>
          <w:fldChar w:fldCharType="separate"/>
        </w:r>
        <w:r w:rsidR="004F264F">
          <w:rPr>
            <w:webHidden/>
          </w:rPr>
          <w:t>18</w:t>
        </w:r>
        <w:r w:rsidR="00092A14">
          <w:rPr>
            <w:webHidden/>
          </w:rPr>
          <w:fldChar w:fldCharType="end"/>
        </w:r>
      </w:hyperlink>
    </w:p>
    <w:p w14:paraId="7958B798" w14:textId="5F292FDF" w:rsidR="00092A14" w:rsidRDefault="00000000">
      <w:pPr>
        <w:pStyle w:val="TOC3"/>
        <w:rPr>
          <w:rFonts w:asciiTheme="minorHAnsi" w:eastAsiaTheme="minorEastAsia" w:hAnsiTheme="minorHAnsi" w:cstheme="minorBidi"/>
          <w:sz w:val="22"/>
          <w:szCs w:val="22"/>
          <w:lang w:eastAsia="en-GB"/>
        </w:rPr>
      </w:pPr>
      <w:hyperlink w:anchor="_Toc54110055" w:history="1">
        <w:r w:rsidR="00092A14" w:rsidRPr="00E02478">
          <w:rPr>
            <w:rStyle w:val="Hyperlink"/>
          </w:rPr>
          <w:t>2.4.2</w:t>
        </w:r>
        <w:r w:rsidR="00092A14">
          <w:rPr>
            <w:rFonts w:asciiTheme="minorHAnsi" w:eastAsiaTheme="minorEastAsia" w:hAnsiTheme="minorHAnsi" w:cstheme="minorBidi"/>
            <w:sz w:val="22"/>
            <w:szCs w:val="22"/>
            <w:lang w:eastAsia="en-GB"/>
          </w:rPr>
          <w:tab/>
        </w:r>
        <w:r w:rsidR="00092A14" w:rsidRPr="00E02478">
          <w:rPr>
            <w:rStyle w:val="Hyperlink"/>
          </w:rPr>
          <w:t>Non-overlapping generations &amp; no stage-structure</w:t>
        </w:r>
        <w:r w:rsidR="00092A14">
          <w:rPr>
            <w:webHidden/>
          </w:rPr>
          <w:tab/>
        </w:r>
        <w:r w:rsidR="00092A14">
          <w:rPr>
            <w:webHidden/>
          </w:rPr>
          <w:fldChar w:fldCharType="begin"/>
        </w:r>
        <w:r w:rsidR="00092A14">
          <w:rPr>
            <w:webHidden/>
          </w:rPr>
          <w:instrText xml:space="preserve"> PAGEREF _Toc54110055 \h </w:instrText>
        </w:r>
        <w:r w:rsidR="00092A14">
          <w:rPr>
            <w:webHidden/>
          </w:rPr>
        </w:r>
        <w:r w:rsidR="00092A14">
          <w:rPr>
            <w:webHidden/>
          </w:rPr>
          <w:fldChar w:fldCharType="separate"/>
        </w:r>
        <w:r w:rsidR="004F264F">
          <w:rPr>
            <w:webHidden/>
          </w:rPr>
          <w:t>19</w:t>
        </w:r>
        <w:r w:rsidR="00092A14">
          <w:rPr>
            <w:webHidden/>
          </w:rPr>
          <w:fldChar w:fldCharType="end"/>
        </w:r>
      </w:hyperlink>
    </w:p>
    <w:p w14:paraId="5B883F59" w14:textId="4792D16C" w:rsidR="00092A14" w:rsidRDefault="00000000">
      <w:pPr>
        <w:pStyle w:val="TOC3"/>
        <w:rPr>
          <w:rFonts w:asciiTheme="minorHAnsi" w:eastAsiaTheme="minorEastAsia" w:hAnsiTheme="minorHAnsi" w:cstheme="minorBidi"/>
          <w:sz w:val="22"/>
          <w:szCs w:val="22"/>
          <w:lang w:eastAsia="en-GB"/>
        </w:rPr>
      </w:pPr>
      <w:hyperlink w:anchor="_Toc54110056" w:history="1">
        <w:r w:rsidR="00092A14" w:rsidRPr="00E02478">
          <w:rPr>
            <w:rStyle w:val="Hyperlink"/>
          </w:rPr>
          <w:t>2.4.3</w:t>
        </w:r>
        <w:r w:rsidR="00092A14">
          <w:rPr>
            <w:rFonts w:asciiTheme="minorHAnsi" w:eastAsiaTheme="minorEastAsia" w:hAnsiTheme="minorHAnsi" w:cstheme="minorBidi"/>
            <w:sz w:val="22"/>
            <w:szCs w:val="22"/>
            <w:lang w:eastAsia="en-GB"/>
          </w:rPr>
          <w:tab/>
        </w:r>
        <w:r w:rsidR="00092A14" w:rsidRPr="00E02478">
          <w:rPr>
            <w:rStyle w:val="Hyperlink"/>
          </w:rPr>
          <w:t>Overlapping generations &amp; stage-structure</w:t>
        </w:r>
        <w:r w:rsidR="00092A14">
          <w:rPr>
            <w:webHidden/>
          </w:rPr>
          <w:tab/>
        </w:r>
        <w:r w:rsidR="00092A14">
          <w:rPr>
            <w:webHidden/>
          </w:rPr>
          <w:fldChar w:fldCharType="begin"/>
        </w:r>
        <w:r w:rsidR="00092A14">
          <w:rPr>
            <w:webHidden/>
          </w:rPr>
          <w:instrText xml:space="preserve"> PAGEREF _Toc54110056 \h </w:instrText>
        </w:r>
        <w:r w:rsidR="00092A14">
          <w:rPr>
            <w:webHidden/>
          </w:rPr>
        </w:r>
        <w:r w:rsidR="00092A14">
          <w:rPr>
            <w:webHidden/>
          </w:rPr>
          <w:fldChar w:fldCharType="separate"/>
        </w:r>
        <w:r w:rsidR="004F264F">
          <w:rPr>
            <w:webHidden/>
          </w:rPr>
          <w:t>20</w:t>
        </w:r>
        <w:r w:rsidR="00092A14">
          <w:rPr>
            <w:webHidden/>
          </w:rPr>
          <w:fldChar w:fldCharType="end"/>
        </w:r>
      </w:hyperlink>
    </w:p>
    <w:p w14:paraId="14F3205D" w14:textId="6A6BD59D" w:rsidR="00092A14" w:rsidRDefault="00000000">
      <w:pPr>
        <w:pStyle w:val="TOC2"/>
        <w:rPr>
          <w:rFonts w:asciiTheme="minorHAnsi" w:eastAsiaTheme="minorEastAsia" w:hAnsiTheme="minorHAnsi" w:cstheme="minorBidi"/>
          <w:b w:val="0"/>
          <w:sz w:val="22"/>
          <w:szCs w:val="22"/>
          <w:lang w:eastAsia="en-GB"/>
        </w:rPr>
      </w:pPr>
      <w:hyperlink w:anchor="_Toc54110057" w:history="1">
        <w:r w:rsidR="00092A14" w:rsidRPr="00E02478">
          <w:rPr>
            <w:rStyle w:val="Hyperlink"/>
          </w:rPr>
          <w:t>2.5</w:t>
        </w:r>
        <w:r w:rsidR="00092A14">
          <w:rPr>
            <w:rFonts w:asciiTheme="minorHAnsi" w:eastAsiaTheme="minorEastAsia" w:hAnsiTheme="minorHAnsi" w:cstheme="minorBidi"/>
            <w:b w:val="0"/>
            <w:sz w:val="22"/>
            <w:szCs w:val="22"/>
            <w:lang w:eastAsia="en-GB"/>
          </w:rPr>
          <w:tab/>
        </w:r>
        <w:r w:rsidR="00092A14" w:rsidRPr="00E02478">
          <w:rPr>
            <w:rStyle w:val="Hyperlink"/>
          </w:rPr>
          <w:t>Dispersal</w:t>
        </w:r>
        <w:r w:rsidR="00092A14">
          <w:rPr>
            <w:webHidden/>
          </w:rPr>
          <w:tab/>
        </w:r>
        <w:r w:rsidR="00092A14">
          <w:rPr>
            <w:webHidden/>
          </w:rPr>
          <w:fldChar w:fldCharType="begin"/>
        </w:r>
        <w:r w:rsidR="00092A14">
          <w:rPr>
            <w:webHidden/>
          </w:rPr>
          <w:instrText xml:space="preserve"> PAGEREF _Toc54110057 \h </w:instrText>
        </w:r>
        <w:r w:rsidR="00092A14">
          <w:rPr>
            <w:webHidden/>
          </w:rPr>
        </w:r>
        <w:r w:rsidR="00092A14">
          <w:rPr>
            <w:webHidden/>
          </w:rPr>
          <w:fldChar w:fldCharType="separate"/>
        </w:r>
        <w:r w:rsidR="004F264F">
          <w:rPr>
            <w:webHidden/>
          </w:rPr>
          <w:t>29</w:t>
        </w:r>
        <w:r w:rsidR="00092A14">
          <w:rPr>
            <w:webHidden/>
          </w:rPr>
          <w:fldChar w:fldCharType="end"/>
        </w:r>
      </w:hyperlink>
    </w:p>
    <w:p w14:paraId="4E2D39E5" w14:textId="246BD8DC" w:rsidR="00092A14" w:rsidRDefault="00000000">
      <w:pPr>
        <w:pStyle w:val="TOC3"/>
        <w:rPr>
          <w:rFonts w:asciiTheme="minorHAnsi" w:eastAsiaTheme="minorEastAsia" w:hAnsiTheme="minorHAnsi" w:cstheme="minorBidi"/>
          <w:sz w:val="22"/>
          <w:szCs w:val="22"/>
          <w:lang w:eastAsia="en-GB"/>
        </w:rPr>
      </w:pPr>
      <w:hyperlink w:anchor="_Toc54110058" w:history="1">
        <w:r w:rsidR="00092A14" w:rsidRPr="00E02478">
          <w:rPr>
            <w:rStyle w:val="Hyperlink"/>
          </w:rPr>
          <w:t>2.5.1</w:t>
        </w:r>
        <w:r w:rsidR="00092A14">
          <w:rPr>
            <w:rFonts w:asciiTheme="minorHAnsi" w:eastAsiaTheme="minorEastAsia" w:hAnsiTheme="minorHAnsi" w:cstheme="minorBidi"/>
            <w:sz w:val="22"/>
            <w:szCs w:val="22"/>
            <w:lang w:eastAsia="en-GB"/>
          </w:rPr>
          <w:tab/>
        </w:r>
        <w:r w:rsidR="00092A14" w:rsidRPr="00E02478">
          <w:rPr>
            <w:rStyle w:val="Hyperlink"/>
          </w:rPr>
          <w:t>Emigration</w:t>
        </w:r>
        <w:r w:rsidR="00092A14">
          <w:rPr>
            <w:webHidden/>
          </w:rPr>
          <w:tab/>
        </w:r>
        <w:r w:rsidR="00092A14">
          <w:rPr>
            <w:webHidden/>
          </w:rPr>
          <w:fldChar w:fldCharType="begin"/>
        </w:r>
        <w:r w:rsidR="00092A14">
          <w:rPr>
            <w:webHidden/>
          </w:rPr>
          <w:instrText xml:space="preserve"> PAGEREF _Toc54110058 \h </w:instrText>
        </w:r>
        <w:r w:rsidR="00092A14">
          <w:rPr>
            <w:webHidden/>
          </w:rPr>
        </w:r>
        <w:r w:rsidR="00092A14">
          <w:rPr>
            <w:webHidden/>
          </w:rPr>
          <w:fldChar w:fldCharType="separate"/>
        </w:r>
        <w:r w:rsidR="004F264F">
          <w:rPr>
            <w:webHidden/>
          </w:rPr>
          <w:t>29</w:t>
        </w:r>
        <w:r w:rsidR="00092A14">
          <w:rPr>
            <w:webHidden/>
          </w:rPr>
          <w:fldChar w:fldCharType="end"/>
        </w:r>
      </w:hyperlink>
    </w:p>
    <w:p w14:paraId="3812E32E" w14:textId="4BB21A47" w:rsidR="00092A14" w:rsidRDefault="00000000">
      <w:pPr>
        <w:pStyle w:val="TOC3"/>
        <w:rPr>
          <w:rFonts w:asciiTheme="minorHAnsi" w:eastAsiaTheme="minorEastAsia" w:hAnsiTheme="minorHAnsi" w:cstheme="minorBidi"/>
          <w:sz w:val="22"/>
          <w:szCs w:val="22"/>
          <w:lang w:eastAsia="en-GB"/>
        </w:rPr>
      </w:pPr>
      <w:hyperlink w:anchor="_Toc54110059" w:history="1">
        <w:r w:rsidR="00092A14" w:rsidRPr="00E02478">
          <w:rPr>
            <w:rStyle w:val="Hyperlink"/>
          </w:rPr>
          <w:t>2.5.2</w:t>
        </w:r>
        <w:r w:rsidR="00092A14">
          <w:rPr>
            <w:rFonts w:asciiTheme="minorHAnsi" w:eastAsiaTheme="minorEastAsia" w:hAnsiTheme="minorHAnsi" w:cstheme="minorBidi"/>
            <w:sz w:val="22"/>
            <w:szCs w:val="22"/>
            <w:lang w:eastAsia="en-GB"/>
          </w:rPr>
          <w:tab/>
        </w:r>
        <w:r w:rsidR="00092A14" w:rsidRPr="00E02478">
          <w:rPr>
            <w:rStyle w:val="Hyperlink"/>
          </w:rPr>
          <w:t>Transfer</w:t>
        </w:r>
        <w:r w:rsidR="00092A14">
          <w:rPr>
            <w:webHidden/>
          </w:rPr>
          <w:tab/>
        </w:r>
        <w:r w:rsidR="00092A14">
          <w:rPr>
            <w:webHidden/>
          </w:rPr>
          <w:fldChar w:fldCharType="begin"/>
        </w:r>
        <w:r w:rsidR="00092A14">
          <w:rPr>
            <w:webHidden/>
          </w:rPr>
          <w:instrText xml:space="preserve"> PAGEREF _Toc54110059 \h </w:instrText>
        </w:r>
        <w:r w:rsidR="00092A14">
          <w:rPr>
            <w:webHidden/>
          </w:rPr>
        </w:r>
        <w:r w:rsidR="00092A14">
          <w:rPr>
            <w:webHidden/>
          </w:rPr>
          <w:fldChar w:fldCharType="separate"/>
        </w:r>
        <w:r w:rsidR="004F264F">
          <w:rPr>
            <w:webHidden/>
          </w:rPr>
          <w:t>31</w:t>
        </w:r>
        <w:r w:rsidR="00092A14">
          <w:rPr>
            <w:webHidden/>
          </w:rPr>
          <w:fldChar w:fldCharType="end"/>
        </w:r>
      </w:hyperlink>
    </w:p>
    <w:p w14:paraId="47A21F25" w14:textId="43C5AD98" w:rsidR="00092A14" w:rsidRDefault="00000000">
      <w:pPr>
        <w:pStyle w:val="TOC3"/>
        <w:rPr>
          <w:rFonts w:asciiTheme="minorHAnsi" w:eastAsiaTheme="minorEastAsia" w:hAnsiTheme="minorHAnsi" w:cstheme="minorBidi"/>
          <w:sz w:val="22"/>
          <w:szCs w:val="22"/>
          <w:lang w:eastAsia="en-GB"/>
        </w:rPr>
      </w:pPr>
      <w:hyperlink w:anchor="_Toc54110060" w:history="1">
        <w:r w:rsidR="00092A14" w:rsidRPr="00E02478">
          <w:rPr>
            <w:rStyle w:val="Hyperlink"/>
          </w:rPr>
          <w:t>2.5.3</w:t>
        </w:r>
        <w:r w:rsidR="00092A14">
          <w:rPr>
            <w:rFonts w:asciiTheme="minorHAnsi" w:eastAsiaTheme="minorEastAsia" w:hAnsiTheme="minorHAnsi" w:cstheme="minorBidi"/>
            <w:sz w:val="22"/>
            <w:szCs w:val="22"/>
            <w:lang w:eastAsia="en-GB"/>
          </w:rPr>
          <w:tab/>
        </w:r>
        <w:r w:rsidR="00092A14" w:rsidRPr="00E02478">
          <w:rPr>
            <w:rStyle w:val="Hyperlink"/>
          </w:rPr>
          <w:t>Dispersal kernels</w:t>
        </w:r>
        <w:r w:rsidR="00092A14">
          <w:rPr>
            <w:webHidden/>
          </w:rPr>
          <w:tab/>
        </w:r>
        <w:r w:rsidR="00092A14">
          <w:rPr>
            <w:webHidden/>
          </w:rPr>
          <w:fldChar w:fldCharType="begin"/>
        </w:r>
        <w:r w:rsidR="00092A14">
          <w:rPr>
            <w:webHidden/>
          </w:rPr>
          <w:instrText xml:space="preserve"> PAGEREF _Toc54110060 \h </w:instrText>
        </w:r>
        <w:r w:rsidR="00092A14">
          <w:rPr>
            <w:webHidden/>
          </w:rPr>
        </w:r>
        <w:r w:rsidR="00092A14">
          <w:rPr>
            <w:webHidden/>
          </w:rPr>
          <w:fldChar w:fldCharType="separate"/>
        </w:r>
        <w:r w:rsidR="004F264F">
          <w:rPr>
            <w:webHidden/>
          </w:rPr>
          <w:t>32</w:t>
        </w:r>
        <w:r w:rsidR="00092A14">
          <w:rPr>
            <w:webHidden/>
          </w:rPr>
          <w:fldChar w:fldCharType="end"/>
        </w:r>
      </w:hyperlink>
    </w:p>
    <w:p w14:paraId="3191BA90" w14:textId="3911AB2F" w:rsidR="00092A14" w:rsidRDefault="00000000">
      <w:pPr>
        <w:pStyle w:val="TOC3"/>
        <w:rPr>
          <w:rFonts w:asciiTheme="minorHAnsi" w:eastAsiaTheme="minorEastAsia" w:hAnsiTheme="minorHAnsi" w:cstheme="minorBidi"/>
          <w:sz w:val="22"/>
          <w:szCs w:val="22"/>
          <w:lang w:eastAsia="en-GB"/>
        </w:rPr>
      </w:pPr>
      <w:hyperlink w:anchor="_Toc54110061" w:history="1">
        <w:r w:rsidR="00092A14" w:rsidRPr="00E02478">
          <w:rPr>
            <w:rStyle w:val="Hyperlink"/>
          </w:rPr>
          <w:t>2.5.4</w:t>
        </w:r>
        <w:r w:rsidR="00092A14">
          <w:rPr>
            <w:rFonts w:asciiTheme="minorHAnsi" w:eastAsiaTheme="minorEastAsia" w:hAnsiTheme="minorHAnsi" w:cstheme="minorBidi"/>
            <w:sz w:val="22"/>
            <w:szCs w:val="22"/>
            <w:lang w:eastAsia="en-GB"/>
          </w:rPr>
          <w:tab/>
        </w:r>
        <w:r w:rsidR="00092A14" w:rsidRPr="00E02478">
          <w:rPr>
            <w:rStyle w:val="Hyperlink"/>
          </w:rPr>
          <w:t>Movement processes</w:t>
        </w:r>
        <w:r w:rsidR="00092A14">
          <w:rPr>
            <w:webHidden/>
          </w:rPr>
          <w:tab/>
        </w:r>
        <w:r w:rsidR="00092A14">
          <w:rPr>
            <w:webHidden/>
          </w:rPr>
          <w:fldChar w:fldCharType="begin"/>
        </w:r>
        <w:r w:rsidR="00092A14">
          <w:rPr>
            <w:webHidden/>
          </w:rPr>
          <w:instrText xml:space="preserve"> PAGEREF _Toc54110061 \h </w:instrText>
        </w:r>
        <w:r w:rsidR="00092A14">
          <w:rPr>
            <w:webHidden/>
          </w:rPr>
        </w:r>
        <w:r w:rsidR="00092A14">
          <w:rPr>
            <w:webHidden/>
          </w:rPr>
          <w:fldChar w:fldCharType="separate"/>
        </w:r>
        <w:r w:rsidR="004F264F">
          <w:rPr>
            <w:webHidden/>
          </w:rPr>
          <w:t>34</w:t>
        </w:r>
        <w:r w:rsidR="00092A14">
          <w:rPr>
            <w:webHidden/>
          </w:rPr>
          <w:fldChar w:fldCharType="end"/>
        </w:r>
      </w:hyperlink>
    </w:p>
    <w:p w14:paraId="3EAF0446" w14:textId="035DBA3F" w:rsidR="00092A14" w:rsidRDefault="00000000">
      <w:pPr>
        <w:pStyle w:val="TOC3"/>
        <w:rPr>
          <w:rFonts w:asciiTheme="minorHAnsi" w:eastAsiaTheme="minorEastAsia" w:hAnsiTheme="minorHAnsi" w:cstheme="minorBidi"/>
          <w:sz w:val="22"/>
          <w:szCs w:val="22"/>
          <w:lang w:eastAsia="en-GB"/>
        </w:rPr>
      </w:pPr>
      <w:hyperlink w:anchor="_Toc54110062" w:history="1">
        <w:r w:rsidR="00092A14" w:rsidRPr="00E02478">
          <w:rPr>
            <w:rStyle w:val="Hyperlink"/>
          </w:rPr>
          <w:t>2.5.5</w:t>
        </w:r>
        <w:r w:rsidR="00092A14">
          <w:rPr>
            <w:rFonts w:asciiTheme="minorHAnsi" w:eastAsiaTheme="minorEastAsia" w:hAnsiTheme="minorHAnsi" w:cstheme="minorBidi"/>
            <w:sz w:val="22"/>
            <w:szCs w:val="22"/>
            <w:lang w:eastAsia="en-GB"/>
          </w:rPr>
          <w:tab/>
        </w:r>
        <w:r w:rsidR="00092A14" w:rsidRPr="00E02478">
          <w:rPr>
            <w:rStyle w:val="Hyperlink"/>
          </w:rPr>
          <w:t>Settlement</w:t>
        </w:r>
        <w:r w:rsidR="00092A14">
          <w:rPr>
            <w:webHidden/>
          </w:rPr>
          <w:tab/>
        </w:r>
        <w:r w:rsidR="00092A14">
          <w:rPr>
            <w:webHidden/>
          </w:rPr>
          <w:fldChar w:fldCharType="begin"/>
        </w:r>
        <w:r w:rsidR="00092A14">
          <w:rPr>
            <w:webHidden/>
          </w:rPr>
          <w:instrText xml:space="preserve"> PAGEREF _Toc54110062 \h </w:instrText>
        </w:r>
        <w:r w:rsidR="00092A14">
          <w:rPr>
            <w:webHidden/>
          </w:rPr>
        </w:r>
        <w:r w:rsidR="00092A14">
          <w:rPr>
            <w:webHidden/>
          </w:rPr>
          <w:fldChar w:fldCharType="separate"/>
        </w:r>
        <w:r w:rsidR="004F264F">
          <w:rPr>
            <w:webHidden/>
          </w:rPr>
          <w:t>37</w:t>
        </w:r>
        <w:r w:rsidR="00092A14">
          <w:rPr>
            <w:webHidden/>
          </w:rPr>
          <w:fldChar w:fldCharType="end"/>
        </w:r>
      </w:hyperlink>
    </w:p>
    <w:p w14:paraId="5B43C2BA" w14:textId="7DB681FF" w:rsidR="00092A14" w:rsidRDefault="00000000">
      <w:pPr>
        <w:pStyle w:val="TOC3"/>
        <w:rPr>
          <w:rFonts w:asciiTheme="minorHAnsi" w:eastAsiaTheme="minorEastAsia" w:hAnsiTheme="minorHAnsi" w:cstheme="minorBidi"/>
          <w:sz w:val="22"/>
          <w:szCs w:val="22"/>
          <w:lang w:eastAsia="en-GB"/>
        </w:rPr>
      </w:pPr>
      <w:hyperlink w:anchor="_Toc54110063" w:history="1">
        <w:r w:rsidR="00092A14" w:rsidRPr="00E02478">
          <w:rPr>
            <w:rStyle w:val="Hyperlink"/>
          </w:rPr>
          <w:t>2.5.6</w:t>
        </w:r>
        <w:r w:rsidR="00092A14">
          <w:rPr>
            <w:rFonts w:asciiTheme="minorHAnsi" w:eastAsiaTheme="minorEastAsia" w:hAnsiTheme="minorHAnsi" w:cstheme="minorBidi"/>
            <w:sz w:val="22"/>
            <w:szCs w:val="22"/>
            <w:lang w:eastAsia="en-GB"/>
          </w:rPr>
          <w:tab/>
        </w:r>
        <w:r w:rsidR="00092A14" w:rsidRPr="00E02478">
          <w:rPr>
            <w:rStyle w:val="Hyperlink"/>
          </w:rPr>
          <w:t>Dispersal mortality</w:t>
        </w:r>
        <w:r w:rsidR="00092A14">
          <w:rPr>
            <w:webHidden/>
          </w:rPr>
          <w:tab/>
        </w:r>
        <w:r w:rsidR="00092A14">
          <w:rPr>
            <w:webHidden/>
          </w:rPr>
          <w:fldChar w:fldCharType="begin"/>
        </w:r>
        <w:r w:rsidR="00092A14">
          <w:rPr>
            <w:webHidden/>
          </w:rPr>
          <w:instrText xml:space="preserve"> PAGEREF _Toc54110063 \h </w:instrText>
        </w:r>
        <w:r w:rsidR="00092A14">
          <w:rPr>
            <w:webHidden/>
          </w:rPr>
        </w:r>
        <w:r w:rsidR="00092A14">
          <w:rPr>
            <w:webHidden/>
          </w:rPr>
          <w:fldChar w:fldCharType="separate"/>
        </w:r>
        <w:r w:rsidR="004F264F">
          <w:rPr>
            <w:webHidden/>
          </w:rPr>
          <w:t>39</w:t>
        </w:r>
        <w:r w:rsidR="00092A14">
          <w:rPr>
            <w:webHidden/>
          </w:rPr>
          <w:fldChar w:fldCharType="end"/>
        </w:r>
      </w:hyperlink>
    </w:p>
    <w:p w14:paraId="5192367B" w14:textId="4318F80E" w:rsidR="00092A14" w:rsidRDefault="00000000">
      <w:pPr>
        <w:pStyle w:val="TOC2"/>
        <w:rPr>
          <w:rFonts w:asciiTheme="minorHAnsi" w:eastAsiaTheme="minorEastAsia" w:hAnsiTheme="minorHAnsi" w:cstheme="minorBidi"/>
          <w:b w:val="0"/>
          <w:sz w:val="22"/>
          <w:szCs w:val="22"/>
          <w:lang w:eastAsia="en-GB"/>
        </w:rPr>
      </w:pPr>
      <w:hyperlink w:anchor="_Toc54110064" w:history="1">
        <w:r w:rsidR="00092A14" w:rsidRPr="00E02478">
          <w:rPr>
            <w:rStyle w:val="Hyperlink"/>
          </w:rPr>
          <w:t>2.6</w:t>
        </w:r>
        <w:r w:rsidR="00092A14">
          <w:rPr>
            <w:rFonts w:asciiTheme="minorHAnsi" w:eastAsiaTheme="minorEastAsia" w:hAnsiTheme="minorHAnsi" w:cstheme="minorBidi"/>
            <w:b w:val="0"/>
            <w:sz w:val="22"/>
            <w:szCs w:val="22"/>
            <w:lang w:eastAsia="en-GB"/>
          </w:rPr>
          <w:tab/>
        </w:r>
        <w:r w:rsidR="00092A14" w:rsidRPr="00E02478">
          <w:rPr>
            <w:rStyle w:val="Hyperlink"/>
          </w:rPr>
          <w:t>Genetics</w:t>
        </w:r>
        <w:r w:rsidR="00092A14">
          <w:rPr>
            <w:webHidden/>
          </w:rPr>
          <w:tab/>
        </w:r>
        <w:r w:rsidR="00092A14">
          <w:rPr>
            <w:webHidden/>
          </w:rPr>
          <w:fldChar w:fldCharType="begin"/>
        </w:r>
        <w:r w:rsidR="00092A14">
          <w:rPr>
            <w:webHidden/>
          </w:rPr>
          <w:instrText xml:space="preserve"> PAGEREF _Toc54110064 \h </w:instrText>
        </w:r>
        <w:r w:rsidR="00092A14">
          <w:rPr>
            <w:webHidden/>
          </w:rPr>
        </w:r>
        <w:r w:rsidR="00092A14">
          <w:rPr>
            <w:webHidden/>
          </w:rPr>
          <w:fldChar w:fldCharType="separate"/>
        </w:r>
        <w:r w:rsidR="004F264F">
          <w:rPr>
            <w:webHidden/>
          </w:rPr>
          <w:t>40</w:t>
        </w:r>
        <w:r w:rsidR="00092A14">
          <w:rPr>
            <w:webHidden/>
          </w:rPr>
          <w:fldChar w:fldCharType="end"/>
        </w:r>
      </w:hyperlink>
    </w:p>
    <w:p w14:paraId="7140EF83" w14:textId="2D396B6D" w:rsidR="00092A14" w:rsidRDefault="00000000">
      <w:pPr>
        <w:pStyle w:val="TOC3"/>
        <w:rPr>
          <w:rFonts w:asciiTheme="minorHAnsi" w:eastAsiaTheme="minorEastAsia" w:hAnsiTheme="minorHAnsi" w:cstheme="minorBidi"/>
          <w:sz w:val="22"/>
          <w:szCs w:val="22"/>
          <w:lang w:eastAsia="en-GB"/>
        </w:rPr>
      </w:pPr>
      <w:hyperlink w:anchor="_Toc54110065" w:history="1">
        <w:r w:rsidR="00092A14" w:rsidRPr="00E02478">
          <w:rPr>
            <w:rStyle w:val="Hyperlink"/>
          </w:rPr>
          <w:t>2.6.1</w:t>
        </w:r>
        <w:r w:rsidR="00092A14">
          <w:rPr>
            <w:rFonts w:asciiTheme="minorHAnsi" w:eastAsiaTheme="minorEastAsia" w:hAnsiTheme="minorHAnsi" w:cstheme="minorBidi"/>
            <w:sz w:val="22"/>
            <w:szCs w:val="22"/>
            <w:lang w:eastAsia="en-GB"/>
          </w:rPr>
          <w:tab/>
        </w:r>
        <w:r w:rsidR="00092A14" w:rsidRPr="00E02478">
          <w:rPr>
            <w:rStyle w:val="Hyperlink"/>
          </w:rPr>
          <w:t>Flexible genetic architecture</w:t>
        </w:r>
        <w:r w:rsidR="00092A14">
          <w:rPr>
            <w:webHidden/>
          </w:rPr>
          <w:tab/>
        </w:r>
        <w:r w:rsidR="00092A14">
          <w:rPr>
            <w:webHidden/>
          </w:rPr>
          <w:fldChar w:fldCharType="begin"/>
        </w:r>
        <w:r w:rsidR="00092A14">
          <w:rPr>
            <w:webHidden/>
          </w:rPr>
          <w:instrText xml:space="preserve"> PAGEREF _Toc54110065 \h </w:instrText>
        </w:r>
        <w:r w:rsidR="00092A14">
          <w:rPr>
            <w:webHidden/>
          </w:rPr>
        </w:r>
        <w:r w:rsidR="00092A14">
          <w:rPr>
            <w:webHidden/>
          </w:rPr>
          <w:fldChar w:fldCharType="separate"/>
        </w:r>
        <w:r w:rsidR="004F264F">
          <w:rPr>
            <w:webHidden/>
          </w:rPr>
          <w:t>40</w:t>
        </w:r>
        <w:r w:rsidR="00092A14">
          <w:rPr>
            <w:webHidden/>
          </w:rPr>
          <w:fldChar w:fldCharType="end"/>
        </w:r>
      </w:hyperlink>
    </w:p>
    <w:p w14:paraId="633164D5" w14:textId="39A60D18" w:rsidR="00092A14" w:rsidRDefault="00000000">
      <w:pPr>
        <w:pStyle w:val="TOC3"/>
        <w:rPr>
          <w:rFonts w:asciiTheme="minorHAnsi" w:eastAsiaTheme="minorEastAsia" w:hAnsiTheme="minorHAnsi" w:cstheme="minorBidi"/>
          <w:sz w:val="22"/>
          <w:szCs w:val="22"/>
          <w:lang w:eastAsia="en-GB"/>
        </w:rPr>
      </w:pPr>
      <w:hyperlink w:anchor="_Toc54110066" w:history="1">
        <w:r w:rsidR="00092A14" w:rsidRPr="00E02478">
          <w:rPr>
            <w:rStyle w:val="Hyperlink"/>
          </w:rPr>
          <w:t>2.6.2</w:t>
        </w:r>
        <w:r w:rsidR="00092A14">
          <w:rPr>
            <w:rFonts w:asciiTheme="minorHAnsi" w:eastAsiaTheme="minorEastAsia" w:hAnsiTheme="minorHAnsi" w:cstheme="minorBidi"/>
            <w:sz w:val="22"/>
            <w:szCs w:val="22"/>
            <w:lang w:eastAsia="en-GB"/>
          </w:rPr>
          <w:tab/>
        </w:r>
        <w:r w:rsidR="00092A14" w:rsidRPr="00E02478">
          <w:rPr>
            <w:rStyle w:val="Hyperlink"/>
          </w:rPr>
          <w:t>Genome initialisation</w:t>
        </w:r>
        <w:r w:rsidR="00092A14">
          <w:rPr>
            <w:webHidden/>
          </w:rPr>
          <w:tab/>
        </w:r>
        <w:r w:rsidR="00092A14">
          <w:rPr>
            <w:webHidden/>
          </w:rPr>
          <w:fldChar w:fldCharType="begin"/>
        </w:r>
        <w:r w:rsidR="00092A14">
          <w:rPr>
            <w:webHidden/>
          </w:rPr>
          <w:instrText xml:space="preserve"> PAGEREF _Toc54110066 \h </w:instrText>
        </w:r>
        <w:r w:rsidR="00092A14">
          <w:rPr>
            <w:webHidden/>
          </w:rPr>
        </w:r>
        <w:r w:rsidR="00092A14">
          <w:rPr>
            <w:webHidden/>
          </w:rPr>
          <w:fldChar w:fldCharType="separate"/>
        </w:r>
        <w:r w:rsidR="004F264F">
          <w:rPr>
            <w:webHidden/>
          </w:rPr>
          <w:t>41</w:t>
        </w:r>
        <w:r w:rsidR="00092A14">
          <w:rPr>
            <w:webHidden/>
          </w:rPr>
          <w:fldChar w:fldCharType="end"/>
        </w:r>
      </w:hyperlink>
    </w:p>
    <w:p w14:paraId="78F61D1C" w14:textId="3542A0C1" w:rsidR="00092A14" w:rsidRDefault="00000000">
      <w:pPr>
        <w:pStyle w:val="TOC3"/>
        <w:rPr>
          <w:rFonts w:asciiTheme="minorHAnsi" w:eastAsiaTheme="minorEastAsia" w:hAnsiTheme="minorHAnsi" w:cstheme="minorBidi"/>
          <w:sz w:val="22"/>
          <w:szCs w:val="22"/>
          <w:lang w:eastAsia="en-GB"/>
        </w:rPr>
      </w:pPr>
      <w:hyperlink w:anchor="_Toc54110067" w:history="1">
        <w:r w:rsidR="00092A14" w:rsidRPr="00E02478">
          <w:rPr>
            <w:rStyle w:val="Hyperlink"/>
          </w:rPr>
          <w:t>2.6.3</w:t>
        </w:r>
        <w:r w:rsidR="00092A14">
          <w:rPr>
            <w:rFonts w:asciiTheme="minorHAnsi" w:eastAsiaTheme="minorEastAsia" w:hAnsiTheme="minorHAnsi" w:cstheme="minorBidi"/>
            <w:sz w:val="22"/>
            <w:szCs w:val="22"/>
            <w:lang w:eastAsia="en-GB"/>
          </w:rPr>
          <w:tab/>
        </w:r>
        <w:r w:rsidR="00092A14" w:rsidRPr="00E02478">
          <w:rPr>
            <w:rStyle w:val="Hyperlink"/>
          </w:rPr>
          <w:t>Pleiotropy, neutral loci and mutation</w:t>
        </w:r>
        <w:r w:rsidR="00092A14">
          <w:rPr>
            <w:webHidden/>
          </w:rPr>
          <w:tab/>
        </w:r>
        <w:r w:rsidR="00092A14">
          <w:rPr>
            <w:webHidden/>
          </w:rPr>
          <w:fldChar w:fldCharType="begin"/>
        </w:r>
        <w:r w:rsidR="00092A14">
          <w:rPr>
            <w:webHidden/>
          </w:rPr>
          <w:instrText xml:space="preserve"> PAGEREF _Toc54110067 \h </w:instrText>
        </w:r>
        <w:r w:rsidR="00092A14">
          <w:rPr>
            <w:webHidden/>
          </w:rPr>
        </w:r>
        <w:r w:rsidR="00092A14">
          <w:rPr>
            <w:webHidden/>
          </w:rPr>
          <w:fldChar w:fldCharType="separate"/>
        </w:r>
        <w:r w:rsidR="004F264F">
          <w:rPr>
            <w:webHidden/>
          </w:rPr>
          <w:t>42</w:t>
        </w:r>
        <w:r w:rsidR="00092A14">
          <w:rPr>
            <w:webHidden/>
          </w:rPr>
          <w:fldChar w:fldCharType="end"/>
        </w:r>
      </w:hyperlink>
    </w:p>
    <w:p w14:paraId="14C7C44B" w14:textId="0ADDBD7C" w:rsidR="00092A14" w:rsidRDefault="00000000">
      <w:pPr>
        <w:pStyle w:val="TOC1"/>
        <w:rPr>
          <w:rFonts w:asciiTheme="minorHAnsi" w:eastAsiaTheme="minorEastAsia" w:hAnsiTheme="minorHAnsi" w:cstheme="minorBidi"/>
          <w:b w:val="0"/>
          <w:sz w:val="22"/>
          <w:szCs w:val="22"/>
          <w:lang w:eastAsia="en-GB"/>
        </w:rPr>
      </w:pPr>
      <w:hyperlink w:anchor="_Toc54110068" w:history="1">
        <w:r w:rsidR="00092A14" w:rsidRPr="00E02478">
          <w:rPr>
            <w:rStyle w:val="Hyperlink"/>
          </w:rPr>
          <w:t>3</w:t>
        </w:r>
        <w:r w:rsidR="00092A14">
          <w:rPr>
            <w:rFonts w:asciiTheme="minorHAnsi" w:eastAsiaTheme="minorEastAsia" w:hAnsiTheme="minorHAnsi" w:cstheme="minorBidi"/>
            <w:b w:val="0"/>
            <w:sz w:val="22"/>
            <w:szCs w:val="22"/>
            <w:lang w:eastAsia="en-GB"/>
          </w:rPr>
          <w:tab/>
        </w:r>
        <w:r w:rsidR="00092A14" w:rsidRPr="00E02478">
          <w:rPr>
            <w:rStyle w:val="Hyperlink"/>
          </w:rPr>
          <w:t>Using RangeShifter</w:t>
        </w:r>
        <w:r w:rsidR="00092A14">
          <w:rPr>
            <w:webHidden/>
          </w:rPr>
          <w:tab/>
        </w:r>
        <w:r w:rsidR="00092A14">
          <w:rPr>
            <w:webHidden/>
          </w:rPr>
          <w:fldChar w:fldCharType="begin"/>
        </w:r>
        <w:r w:rsidR="00092A14">
          <w:rPr>
            <w:webHidden/>
          </w:rPr>
          <w:instrText xml:space="preserve"> PAGEREF _Toc54110068 \h </w:instrText>
        </w:r>
        <w:r w:rsidR="00092A14">
          <w:rPr>
            <w:webHidden/>
          </w:rPr>
        </w:r>
        <w:r w:rsidR="00092A14">
          <w:rPr>
            <w:webHidden/>
          </w:rPr>
          <w:fldChar w:fldCharType="separate"/>
        </w:r>
        <w:r w:rsidR="004F264F">
          <w:rPr>
            <w:webHidden/>
          </w:rPr>
          <w:t>44</w:t>
        </w:r>
        <w:r w:rsidR="00092A14">
          <w:rPr>
            <w:webHidden/>
          </w:rPr>
          <w:fldChar w:fldCharType="end"/>
        </w:r>
      </w:hyperlink>
    </w:p>
    <w:p w14:paraId="4EC2344E" w14:textId="09D04844" w:rsidR="00092A14" w:rsidRDefault="00000000">
      <w:pPr>
        <w:pStyle w:val="TOC2"/>
        <w:rPr>
          <w:rFonts w:asciiTheme="minorHAnsi" w:eastAsiaTheme="minorEastAsia" w:hAnsiTheme="minorHAnsi" w:cstheme="minorBidi"/>
          <w:b w:val="0"/>
          <w:sz w:val="22"/>
          <w:szCs w:val="22"/>
          <w:lang w:eastAsia="en-GB"/>
        </w:rPr>
      </w:pPr>
      <w:hyperlink w:anchor="_Toc54110069" w:history="1">
        <w:r w:rsidR="00092A14" w:rsidRPr="00E02478">
          <w:rPr>
            <w:rStyle w:val="Hyperlink"/>
          </w:rPr>
          <w:t>3.1</w:t>
        </w:r>
        <w:r w:rsidR="00092A14">
          <w:rPr>
            <w:rFonts w:asciiTheme="minorHAnsi" w:eastAsiaTheme="minorEastAsia" w:hAnsiTheme="minorHAnsi" w:cstheme="minorBidi"/>
            <w:b w:val="0"/>
            <w:sz w:val="22"/>
            <w:szCs w:val="22"/>
            <w:lang w:eastAsia="en-GB"/>
          </w:rPr>
          <w:tab/>
        </w:r>
        <w:r w:rsidR="00092A14" w:rsidRPr="00E02478">
          <w:rPr>
            <w:rStyle w:val="Hyperlink"/>
          </w:rPr>
          <w:t>Inputs</w:t>
        </w:r>
        <w:r w:rsidR="00092A14">
          <w:rPr>
            <w:webHidden/>
          </w:rPr>
          <w:tab/>
        </w:r>
        <w:r w:rsidR="00092A14">
          <w:rPr>
            <w:webHidden/>
          </w:rPr>
          <w:fldChar w:fldCharType="begin"/>
        </w:r>
        <w:r w:rsidR="00092A14">
          <w:rPr>
            <w:webHidden/>
          </w:rPr>
          <w:instrText xml:space="preserve"> PAGEREF _Toc54110069 \h </w:instrText>
        </w:r>
        <w:r w:rsidR="00092A14">
          <w:rPr>
            <w:webHidden/>
          </w:rPr>
        </w:r>
        <w:r w:rsidR="00092A14">
          <w:rPr>
            <w:webHidden/>
          </w:rPr>
          <w:fldChar w:fldCharType="separate"/>
        </w:r>
        <w:r w:rsidR="004F264F">
          <w:rPr>
            <w:webHidden/>
          </w:rPr>
          <w:t>44</w:t>
        </w:r>
        <w:r w:rsidR="00092A14">
          <w:rPr>
            <w:webHidden/>
          </w:rPr>
          <w:fldChar w:fldCharType="end"/>
        </w:r>
      </w:hyperlink>
    </w:p>
    <w:p w14:paraId="0B5D83FC" w14:textId="1C13D552" w:rsidR="00092A14" w:rsidRDefault="00000000">
      <w:pPr>
        <w:pStyle w:val="TOC3"/>
        <w:rPr>
          <w:rFonts w:asciiTheme="minorHAnsi" w:eastAsiaTheme="minorEastAsia" w:hAnsiTheme="minorHAnsi" w:cstheme="minorBidi"/>
          <w:sz w:val="22"/>
          <w:szCs w:val="22"/>
          <w:lang w:eastAsia="en-GB"/>
        </w:rPr>
      </w:pPr>
      <w:hyperlink w:anchor="_Toc54110070" w:history="1">
        <w:r w:rsidR="00092A14" w:rsidRPr="00E02478">
          <w:rPr>
            <w:rStyle w:val="Hyperlink"/>
          </w:rPr>
          <w:t>3.1.1</w:t>
        </w:r>
        <w:r w:rsidR="00092A14">
          <w:rPr>
            <w:rFonts w:asciiTheme="minorHAnsi" w:eastAsiaTheme="minorEastAsia" w:hAnsiTheme="minorHAnsi" w:cstheme="minorBidi"/>
            <w:sz w:val="22"/>
            <w:szCs w:val="22"/>
            <w:lang w:eastAsia="en-GB"/>
          </w:rPr>
          <w:tab/>
        </w:r>
        <w:r w:rsidR="00092A14" w:rsidRPr="00E02478">
          <w:rPr>
            <w:rStyle w:val="Hyperlink"/>
          </w:rPr>
          <w:t>Landscape</w:t>
        </w:r>
        <w:r w:rsidR="00092A14">
          <w:rPr>
            <w:webHidden/>
          </w:rPr>
          <w:tab/>
        </w:r>
        <w:r w:rsidR="00092A14">
          <w:rPr>
            <w:webHidden/>
          </w:rPr>
          <w:fldChar w:fldCharType="begin"/>
        </w:r>
        <w:r w:rsidR="00092A14">
          <w:rPr>
            <w:webHidden/>
          </w:rPr>
          <w:instrText xml:space="preserve"> PAGEREF _Toc54110070 \h </w:instrText>
        </w:r>
        <w:r w:rsidR="00092A14">
          <w:rPr>
            <w:webHidden/>
          </w:rPr>
        </w:r>
        <w:r w:rsidR="00092A14">
          <w:rPr>
            <w:webHidden/>
          </w:rPr>
          <w:fldChar w:fldCharType="separate"/>
        </w:r>
        <w:r w:rsidR="004F264F">
          <w:rPr>
            <w:webHidden/>
          </w:rPr>
          <w:t>44</w:t>
        </w:r>
        <w:r w:rsidR="00092A14">
          <w:rPr>
            <w:webHidden/>
          </w:rPr>
          <w:fldChar w:fldCharType="end"/>
        </w:r>
      </w:hyperlink>
    </w:p>
    <w:p w14:paraId="1D9D0063" w14:textId="45073ADF" w:rsidR="00092A14" w:rsidRDefault="00000000">
      <w:pPr>
        <w:pStyle w:val="TOC3"/>
        <w:rPr>
          <w:rFonts w:asciiTheme="minorHAnsi" w:eastAsiaTheme="minorEastAsia" w:hAnsiTheme="minorHAnsi" w:cstheme="minorBidi"/>
          <w:sz w:val="22"/>
          <w:szCs w:val="22"/>
          <w:lang w:eastAsia="en-GB"/>
        </w:rPr>
      </w:pPr>
      <w:hyperlink w:anchor="_Toc54110071" w:history="1">
        <w:r w:rsidR="00092A14" w:rsidRPr="00E02478">
          <w:rPr>
            <w:rStyle w:val="Hyperlink"/>
          </w:rPr>
          <w:t>3.1.2</w:t>
        </w:r>
        <w:r w:rsidR="00092A14">
          <w:rPr>
            <w:rFonts w:asciiTheme="minorHAnsi" w:eastAsiaTheme="minorEastAsia" w:hAnsiTheme="minorHAnsi" w:cstheme="minorBidi"/>
            <w:sz w:val="22"/>
            <w:szCs w:val="22"/>
            <w:lang w:eastAsia="en-GB"/>
          </w:rPr>
          <w:tab/>
        </w:r>
        <w:r w:rsidR="00092A14" w:rsidRPr="00E02478">
          <w:rPr>
            <w:rStyle w:val="Hyperlink"/>
          </w:rPr>
          <w:t>Species distribution</w:t>
        </w:r>
        <w:r w:rsidR="00092A14">
          <w:rPr>
            <w:webHidden/>
          </w:rPr>
          <w:tab/>
        </w:r>
        <w:r w:rsidR="00092A14">
          <w:rPr>
            <w:webHidden/>
          </w:rPr>
          <w:fldChar w:fldCharType="begin"/>
        </w:r>
        <w:r w:rsidR="00092A14">
          <w:rPr>
            <w:webHidden/>
          </w:rPr>
          <w:instrText xml:space="preserve"> PAGEREF _Toc54110071 \h </w:instrText>
        </w:r>
        <w:r w:rsidR="00092A14">
          <w:rPr>
            <w:webHidden/>
          </w:rPr>
        </w:r>
        <w:r w:rsidR="00092A14">
          <w:rPr>
            <w:webHidden/>
          </w:rPr>
          <w:fldChar w:fldCharType="separate"/>
        </w:r>
        <w:r w:rsidR="004F264F">
          <w:rPr>
            <w:webHidden/>
          </w:rPr>
          <w:t>46</w:t>
        </w:r>
        <w:r w:rsidR="00092A14">
          <w:rPr>
            <w:webHidden/>
          </w:rPr>
          <w:fldChar w:fldCharType="end"/>
        </w:r>
      </w:hyperlink>
    </w:p>
    <w:p w14:paraId="2B24A564" w14:textId="72518BF5" w:rsidR="00092A14" w:rsidRDefault="00000000">
      <w:pPr>
        <w:pStyle w:val="TOC2"/>
        <w:rPr>
          <w:rFonts w:asciiTheme="minorHAnsi" w:eastAsiaTheme="minorEastAsia" w:hAnsiTheme="minorHAnsi" w:cstheme="minorBidi"/>
          <w:b w:val="0"/>
          <w:sz w:val="22"/>
          <w:szCs w:val="22"/>
          <w:lang w:eastAsia="en-GB"/>
        </w:rPr>
      </w:pPr>
      <w:hyperlink w:anchor="_Toc54110072" w:history="1">
        <w:r w:rsidR="00092A14" w:rsidRPr="00E02478">
          <w:rPr>
            <w:rStyle w:val="Hyperlink"/>
          </w:rPr>
          <w:t>3.2</w:t>
        </w:r>
        <w:r w:rsidR="00092A14">
          <w:rPr>
            <w:rFonts w:asciiTheme="minorHAnsi" w:eastAsiaTheme="minorEastAsia" w:hAnsiTheme="minorHAnsi" w:cstheme="minorBidi"/>
            <w:b w:val="0"/>
            <w:sz w:val="22"/>
            <w:szCs w:val="22"/>
            <w:lang w:eastAsia="en-GB"/>
          </w:rPr>
          <w:tab/>
        </w:r>
        <w:r w:rsidR="00092A14" w:rsidRPr="00E02478">
          <w:rPr>
            <w:rStyle w:val="Hyperlink"/>
          </w:rPr>
          <w:t>The graphical user interface</w:t>
        </w:r>
        <w:r w:rsidR="00092A14">
          <w:rPr>
            <w:webHidden/>
          </w:rPr>
          <w:tab/>
        </w:r>
        <w:r w:rsidR="00092A14">
          <w:rPr>
            <w:webHidden/>
          </w:rPr>
          <w:fldChar w:fldCharType="begin"/>
        </w:r>
        <w:r w:rsidR="00092A14">
          <w:rPr>
            <w:webHidden/>
          </w:rPr>
          <w:instrText xml:space="preserve"> PAGEREF _Toc54110072 \h </w:instrText>
        </w:r>
        <w:r w:rsidR="00092A14">
          <w:rPr>
            <w:webHidden/>
          </w:rPr>
        </w:r>
        <w:r w:rsidR="00092A14">
          <w:rPr>
            <w:webHidden/>
          </w:rPr>
          <w:fldChar w:fldCharType="separate"/>
        </w:r>
        <w:r w:rsidR="004F264F">
          <w:rPr>
            <w:webHidden/>
          </w:rPr>
          <w:t>47</w:t>
        </w:r>
        <w:r w:rsidR="00092A14">
          <w:rPr>
            <w:webHidden/>
          </w:rPr>
          <w:fldChar w:fldCharType="end"/>
        </w:r>
      </w:hyperlink>
    </w:p>
    <w:p w14:paraId="37E9B57C" w14:textId="465C4BEB" w:rsidR="00092A14" w:rsidRDefault="00000000">
      <w:pPr>
        <w:pStyle w:val="TOC3"/>
        <w:rPr>
          <w:rFonts w:asciiTheme="minorHAnsi" w:eastAsiaTheme="minorEastAsia" w:hAnsiTheme="minorHAnsi" w:cstheme="minorBidi"/>
          <w:sz w:val="22"/>
          <w:szCs w:val="22"/>
          <w:lang w:eastAsia="en-GB"/>
        </w:rPr>
      </w:pPr>
      <w:hyperlink w:anchor="_Toc54110073" w:history="1">
        <w:r w:rsidR="00092A14" w:rsidRPr="00E02478">
          <w:rPr>
            <w:rStyle w:val="Hyperlink"/>
          </w:rPr>
          <w:t>3.2.1</w:t>
        </w:r>
        <w:r w:rsidR="00092A14">
          <w:rPr>
            <w:rFonts w:asciiTheme="minorHAnsi" w:eastAsiaTheme="minorEastAsia" w:hAnsiTheme="minorHAnsi" w:cstheme="minorBidi"/>
            <w:sz w:val="22"/>
            <w:szCs w:val="22"/>
            <w:lang w:eastAsia="en-GB"/>
          </w:rPr>
          <w:tab/>
        </w:r>
        <w:r w:rsidR="00092A14" w:rsidRPr="00E02478">
          <w:rPr>
            <w:rStyle w:val="Hyperlink"/>
          </w:rPr>
          <w:t>Main menu</w:t>
        </w:r>
        <w:r w:rsidR="00092A14">
          <w:rPr>
            <w:webHidden/>
          </w:rPr>
          <w:tab/>
        </w:r>
        <w:r w:rsidR="00092A14">
          <w:rPr>
            <w:webHidden/>
          </w:rPr>
          <w:fldChar w:fldCharType="begin"/>
        </w:r>
        <w:r w:rsidR="00092A14">
          <w:rPr>
            <w:webHidden/>
          </w:rPr>
          <w:instrText xml:space="preserve"> PAGEREF _Toc54110073 \h </w:instrText>
        </w:r>
        <w:r w:rsidR="00092A14">
          <w:rPr>
            <w:webHidden/>
          </w:rPr>
        </w:r>
        <w:r w:rsidR="00092A14">
          <w:rPr>
            <w:webHidden/>
          </w:rPr>
          <w:fldChar w:fldCharType="separate"/>
        </w:r>
        <w:r w:rsidR="004F264F">
          <w:rPr>
            <w:webHidden/>
          </w:rPr>
          <w:t>47</w:t>
        </w:r>
        <w:r w:rsidR="00092A14">
          <w:rPr>
            <w:webHidden/>
          </w:rPr>
          <w:fldChar w:fldCharType="end"/>
        </w:r>
      </w:hyperlink>
    </w:p>
    <w:p w14:paraId="1BE42CD1" w14:textId="3883390E" w:rsidR="00092A14" w:rsidRDefault="00000000">
      <w:pPr>
        <w:pStyle w:val="TOC3"/>
        <w:rPr>
          <w:rFonts w:asciiTheme="minorHAnsi" w:eastAsiaTheme="minorEastAsia" w:hAnsiTheme="minorHAnsi" w:cstheme="minorBidi"/>
          <w:sz w:val="22"/>
          <w:szCs w:val="22"/>
          <w:lang w:eastAsia="en-GB"/>
        </w:rPr>
      </w:pPr>
      <w:hyperlink w:anchor="_Toc54110074" w:history="1">
        <w:r w:rsidR="00092A14" w:rsidRPr="00E02478">
          <w:rPr>
            <w:rStyle w:val="Hyperlink"/>
          </w:rPr>
          <w:t>3.2.2</w:t>
        </w:r>
        <w:r w:rsidR="00092A14">
          <w:rPr>
            <w:rFonts w:asciiTheme="minorHAnsi" w:eastAsiaTheme="minorEastAsia" w:hAnsiTheme="minorHAnsi" w:cstheme="minorBidi"/>
            <w:sz w:val="22"/>
            <w:szCs w:val="22"/>
            <w:lang w:eastAsia="en-GB"/>
          </w:rPr>
          <w:tab/>
        </w:r>
        <w:r w:rsidR="00092A14" w:rsidRPr="00E02478">
          <w:rPr>
            <w:rStyle w:val="Hyperlink"/>
          </w:rPr>
          <w:t>Getting started</w:t>
        </w:r>
        <w:r w:rsidR="00092A14">
          <w:rPr>
            <w:webHidden/>
          </w:rPr>
          <w:tab/>
        </w:r>
        <w:r w:rsidR="00092A14">
          <w:rPr>
            <w:webHidden/>
          </w:rPr>
          <w:fldChar w:fldCharType="begin"/>
        </w:r>
        <w:r w:rsidR="00092A14">
          <w:rPr>
            <w:webHidden/>
          </w:rPr>
          <w:instrText xml:space="preserve"> PAGEREF _Toc54110074 \h </w:instrText>
        </w:r>
        <w:r w:rsidR="00092A14">
          <w:rPr>
            <w:webHidden/>
          </w:rPr>
        </w:r>
        <w:r w:rsidR="00092A14">
          <w:rPr>
            <w:webHidden/>
          </w:rPr>
          <w:fldChar w:fldCharType="separate"/>
        </w:r>
        <w:r w:rsidR="004F264F">
          <w:rPr>
            <w:webHidden/>
          </w:rPr>
          <w:t>48</w:t>
        </w:r>
        <w:r w:rsidR="00092A14">
          <w:rPr>
            <w:webHidden/>
          </w:rPr>
          <w:fldChar w:fldCharType="end"/>
        </w:r>
      </w:hyperlink>
    </w:p>
    <w:p w14:paraId="1B980E71" w14:textId="1039CEB4" w:rsidR="00092A14" w:rsidRDefault="00000000">
      <w:pPr>
        <w:pStyle w:val="TOC3"/>
        <w:rPr>
          <w:rFonts w:asciiTheme="minorHAnsi" w:eastAsiaTheme="minorEastAsia" w:hAnsiTheme="minorHAnsi" w:cstheme="minorBidi"/>
          <w:sz w:val="22"/>
          <w:szCs w:val="22"/>
          <w:lang w:eastAsia="en-GB"/>
        </w:rPr>
      </w:pPr>
      <w:hyperlink w:anchor="_Toc54110075" w:history="1">
        <w:r w:rsidR="00092A14" w:rsidRPr="00E02478">
          <w:rPr>
            <w:rStyle w:val="Hyperlink"/>
          </w:rPr>
          <w:t>3.2.3</w:t>
        </w:r>
        <w:r w:rsidR="00092A14">
          <w:rPr>
            <w:rFonts w:asciiTheme="minorHAnsi" w:eastAsiaTheme="minorEastAsia" w:hAnsiTheme="minorHAnsi" w:cstheme="minorBidi"/>
            <w:sz w:val="22"/>
            <w:szCs w:val="22"/>
            <w:lang w:eastAsia="en-GB"/>
          </w:rPr>
          <w:tab/>
        </w:r>
        <w:r w:rsidR="00092A14" w:rsidRPr="00E02478">
          <w:rPr>
            <w:rStyle w:val="Hyperlink"/>
          </w:rPr>
          <w:t>Setting the landscape</w:t>
        </w:r>
        <w:r w:rsidR="00092A14">
          <w:rPr>
            <w:webHidden/>
          </w:rPr>
          <w:tab/>
        </w:r>
        <w:r w:rsidR="00092A14">
          <w:rPr>
            <w:webHidden/>
          </w:rPr>
          <w:fldChar w:fldCharType="begin"/>
        </w:r>
        <w:r w:rsidR="00092A14">
          <w:rPr>
            <w:webHidden/>
          </w:rPr>
          <w:instrText xml:space="preserve"> PAGEREF _Toc54110075 \h </w:instrText>
        </w:r>
        <w:r w:rsidR="00092A14">
          <w:rPr>
            <w:webHidden/>
          </w:rPr>
        </w:r>
        <w:r w:rsidR="00092A14">
          <w:rPr>
            <w:webHidden/>
          </w:rPr>
          <w:fldChar w:fldCharType="separate"/>
        </w:r>
        <w:r w:rsidR="004F264F">
          <w:rPr>
            <w:webHidden/>
          </w:rPr>
          <w:t>49</w:t>
        </w:r>
        <w:r w:rsidR="00092A14">
          <w:rPr>
            <w:webHidden/>
          </w:rPr>
          <w:fldChar w:fldCharType="end"/>
        </w:r>
      </w:hyperlink>
    </w:p>
    <w:p w14:paraId="336EC797" w14:textId="23903EC8" w:rsidR="00092A14" w:rsidRDefault="00000000">
      <w:pPr>
        <w:pStyle w:val="TOC3"/>
        <w:rPr>
          <w:rFonts w:asciiTheme="minorHAnsi" w:eastAsiaTheme="minorEastAsia" w:hAnsiTheme="minorHAnsi" w:cstheme="minorBidi"/>
          <w:sz w:val="22"/>
          <w:szCs w:val="22"/>
          <w:lang w:eastAsia="en-GB"/>
        </w:rPr>
      </w:pPr>
      <w:hyperlink w:anchor="_Toc54110076" w:history="1">
        <w:r w:rsidR="00092A14" w:rsidRPr="00E02478">
          <w:rPr>
            <w:rStyle w:val="Hyperlink"/>
          </w:rPr>
          <w:t>3.2.4</w:t>
        </w:r>
        <w:r w:rsidR="00092A14">
          <w:rPr>
            <w:rFonts w:asciiTheme="minorHAnsi" w:eastAsiaTheme="minorEastAsia" w:hAnsiTheme="minorHAnsi" w:cstheme="minorBidi"/>
            <w:sz w:val="22"/>
            <w:szCs w:val="22"/>
            <w:lang w:eastAsia="en-GB"/>
          </w:rPr>
          <w:tab/>
        </w:r>
        <w:r w:rsidR="00092A14" w:rsidRPr="00E02478">
          <w:rPr>
            <w:rStyle w:val="Hyperlink"/>
          </w:rPr>
          <w:t>Importing a species distribution map</w:t>
        </w:r>
        <w:r w:rsidR="00092A14">
          <w:rPr>
            <w:webHidden/>
          </w:rPr>
          <w:tab/>
        </w:r>
        <w:r w:rsidR="00092A14">
          <w:rPr>
            <w:webHidden/>
          </w:rPr>
          <w:fldChar w:fldCharType="begin"/>
        </w:r>
        <w:r w:rsidR="00092A14">
          <w:rPr>
            <w:webHidden/>
          </w:rPr>
          <w:instrText xml:space="preserve"> PAGEREF _Toc54110076 \h </w:instrText>
        </w:r>
        <w:r w:rsidR="00092A14">
          <w:rPr>
            <w:webHidden/>
          </w:rPr>
        </w:r>
        <w:r w:rsidR="00092A14">
          <w:rPr>
            <w:webHidden/>
          </w:rPr>
          <w:fldChar w:fldCharType="separate"/>
        </w:r>
        <w:r w:rsidR="004F264F">
          <w:rPr>
            <w:webHidden/>
          </w:rPr>
          <w:t>56</w:t>
        </w:r>
        <w:r w:rsidR="00092A14">
          <w:rPr>
            <w:webHidden/>
          </w:rPr>
          <w:fldChar w:fldCharType="end"/>
        </w:r>
      </w:hyperlink>
    </w:p>
    <w:p w14:paraId="3BEBAAB9" w14:textId="6E24C288" w:rsidR="00092A14" w:rsidRDefault="00000000">
      <w:pPr>
        <w:pStyle w:val="TOC3"/>
        <w:rPr>
          <w:rFonts w:asciiTheme="minorHAnsi" w:eastAsiaTheme="minorEastAsia" w:hAnsiTheme="minorHAnsi" w:cstheme="minorBidi"/>
          <w:sz w:val="22"/>
          <w:szCs w:val="22"/>
          <w:lang w:eastAsia="en-GB"/>
        </w:rPr>
      </w:pPr>
      <w:hyperlink w:anchor="_Toc54110077" w:history="1">
        <w:r w:rsidR="00092A14" w:rsidRPr="00E02478">
          <w:rPr>
            <w:rStyle w:val="Hyperlink"/>
          </w:rPr>
          <w:t>3.2.5</w:t>
        </w:r>
        <w:r w:rsidR="00092A14">
          <w:rPr>
            <w:rFonts w:asciiTheme="minorHAnsi" w:eastAsiaTheme="minorEastAsia" w:hAnsiTheme="minorHAnsi" w:cstheme="minorBidi"/>
            <w:sz w:val="22"/>
            <w:szCs w:val="22"/>
            <w:lang w:eastAsia="en-GB"/>
          </w:rPr>
          <w:tab/>
        </w:r>
        <w:r w:rsidR="00092A14" w:rsidRPr="00E02478">
          <w:rPr>
            <w:rStyle w:val="Hyperlink"/>
          </w:rPr>
          <w:t>Environmental gradient</w:t>
        </w:r>
        <w:r w:rsidR="00092A14">
          <w:rPr>
            <w:webHidden/>
          </w:rPr>
          <w:tab/>
        </w:r>
        <w:r w:rsidR="00092A14">
          <w:rPr>
            <w:webHidden/>
          </w:rPr>
          <w:fldChar w:fldCharType="begin"/>
        </w:r>
        <w:r w:rsidR="00092A14">
          <w:rPr>
            <w:webHidden/>
          </w:rPr>
          <w:instrText xml:space="preserve"> PAGEREF _Toc54110077 \h </w:instrText>
        </w:r>
        <w:r w:rsidR="00092A14">
          <w:rPr>
            <w:webHidden/>
          </w:rPr>
        </w:r>
        <w:r w:rsidR="00092A14">
          <w:rPr>
            <w:webHidden/>
          </w:rPr>
          <w:fldChar w:fldCharType="separate"/>
        </w:r>
        <w:r w:rsidR="004F264F">
          <w:rPr>
            <w:webHidden/>
          </w:rPr>
          <w:t>56</w:t>
        </w:r>
        <w:r w:rsidR="00092A14">
          <w:rPr>
            <w:webHidden/>
          </w:rPr>
          <w:fldChar w:fldCharType="end"/>
        </w:r>
      </w:hyperlink>
    </w:p>
    <w:p w14:paraId="5B013DE4" w14:textId="134834CB" w:rsidR="00092A14" w:rsidRDefault="00000000">
      <w:pPr>
        <w:pStyle w:val="TOC3"/>
        <w:rPr>
          <w:rFonts w:asciiTheme="minorHAnsi" w:eastAsiaTheme="minorEastAsia" w:hAnsiTheme="minorHAnsi" w:cstheme="minorBidi"/>
          <w:sz w:val="22"/>
          <w:szCs w:val="22"/>
          <w:lang w:eastAsia="en-GB"/>
        </w:rPr>
      </w:pPr>
      <w:hyperlink w:anchor="_Toc54110078" w:history="1">
        <w:r w:rsidR="00092A14" w:rsidRPr="00E02478">
          <w:rPr>
            <w:rStyle w:val="Hyperlink"/>
          </w:rPr>
          <w:t>3.2.6</w:t>
        </w:r>
        <w:r w:rsidR="00092A14">
          <w:rPr>
            <w:rFonts w:asciiTheme="minorHAnsi" w:eastAsiaTheme="minorEastAsia" w:hAnsiTheme="minorHAnsi" w:cstheme="minorBidi"/>
            <w:sz w:val="22"/>
            <w:szCs w:val="22"/>
            <w:lang w:eastAsia="en-GB"/>
          </w:rPr>
          <w:tab/>
        </w:r>
        <w:r w:rsidR="00092A14" w:rsidRPr="00E02478">
          <w:rPr>
            <w:rStyle w:val="Hyperlink"/>
          </w:rPr>
          <w:t>Setting the species parameters: population dynamics</w:t>
        </w:r>
        <w:r w:rsidR="00092A14">
          <w:rPr>
            <w:webHidden/>
          </w:rPr>
          <w:tab/>
        </w:r>
        <w:r w:rsidR="00092A14">
          <w:rPr>
            <w:webHidden/>
          </w:rPr>
          <w:fldChar w:fldCharType="begin"/>
        </w:r>
        <w:r w:rsidR="00092A14">
          <w:rPr>
            <w:webHidden/>
          </w:rPr>
          <w:instrText xml:space="preserve"> PAGEREF _Toc54110078 \h </w:instrText>
        </w:r>
        <w:r w:rsidR="00092A14">
          <w:rPr>
            <w:webHidden/>
          </w:rPr>
        </w:r>
        <w:r w:rsidR="00092A14">
          <w:rPr>
            <w:webHidden/>
          </w:rPr>
          <w:fldChar w:fldCharType="separate"/>
        </w:r>
        <w:r w:rsidR="004F264F">
          <w:rPr>
            <w:webHidden/>
          </w:rPr>
          <w:t>58</w:t>
        </w:r>
        <w:r w:rsidR="00092A14">
          <w:rPr>
            <w:webHidden/>
          </w:rPr>
          <w:fldChar w:fldCharType="end"/>
        </w:r>
      </w:hyperlink>
    </w:p>
    <w:p w14:paraId="59B046FE" w14:textId="6AD9FD68" w:rsidR="00092A14" w:rsidRDefault="00000000">
      <w:pPr>
        <w:pStyle w:val="TOC3"/>
        <w:rPr>
          <w:rFonts w:asciiTheme="minorHAnsi" w:eastAsiaTheme="minorEastAsia" w:hAnsiTheme="minorHAnsi" w:cstheme="minorBidi"/>
          <w:sz w:val="22"/>
          <w:szCs w:val="22"/>
          <w:lang w:eastAsia="en-GB"/>
        </w:rPr>
      </w:pPr>
      <w:hyperlink w:anchor="_Toc54110079" w:history="1">
        <w:r w:rsidR="00092A14" w:rsidRPr="00E02478">
          <w:rPr>
            <w:rStyle w:val="Hyperlink"/>
          </w:rPr>
          <w:t>3.2.7</w:t>
        </w:r>
        <w:r w:rsidR="00092A14">
          <w:rPr>
            <w:rFonts w:asciiTheme="minorHAnsi" w:eastAsiaTheme="minorEastAsia" w:hAnsiTheme="minorHAnsi" w:cstheme="minorBidi"/>
            <w:sz w:val="22"/>
            <w:szCs w:val="22"/>
            <w:lang w:eastAsia="en-GB"/>
          </w:rPr>
          <w:tab/>
        </w:r>
        <w:r w:rsidR="00092A14" w:rsidRPr="00E02478">
          <w:rPr>
            <w:rStyle w:val="Hyperlink"/>
          </w:rPr>
          <w:t>Setting the species parameters: dispersal</w:t>
        </w:r>
        <w:r w:rsidR="00092A14">
          <w:rPr>
            <w:webHidden/>
          </w:rPr>
          <w:tab/>
        </w:r>
        <w:r w:rsidR="00092A14">
          <w:rPr>
            <w:webHidden/>
          </w:rPr>
          <w:fldChar w:fldCharType="begin"/>
        </w:r>
        <w:r w:rsidR="00092A14">
          <w:rPr>
            <w:webHidden/>
          </w:rPr>
          <w:instrText xml:space="preserve"> PAGEREF _Toc54110079 \h </w:instrText>
        </w:r>
        <w:r w:rsidR="00092A14">
          <w:rPr>
            <w:webHidden/>
          </w:rPr>
        </w:r>
        <w:r w:rsidR="00092A14">
          <w:rPr>
            <w:webHidden/>
          </w:rPr>
          <w:fldChar w:fldCharType="separate"/>
        </w:r>
        <w:r w:rsidR="004F264F">
          <w:rPr>
            <w:webHidden/>
          </w:rPr>
          <w:t>63</w:t>
        </w:r>
        <w:r w:rsidR="00092A14">
          <w:rPr>
            <w:webHidden/>
          </w:rPr>
          <w:fldChar w:fldCharType="end"/>
        </w:r>
      </w:hyperlink>
    </w:p>
    <w:p w14:paraId="5AA05F14" w14:textId="02131255" w:rsidR="00092A14" w:rsidRDefault="00000000">
      <w:pPr>
        <w:pStyle w:val="TOC3"/>
        <w:rPr>
          <w:rFonts w:asciiTheme="minorHAnsi" w:eastAsiaTheme="minorEastAsia" w:hAnsiTheme="minorHAnsi" w:cstheme="minorBidi"/>
          <w:sz w:val="22"/>
          <w:szCs w:val="22"/>
          <w:lang w:eastAsia="en-GB"/>
        </w:rPr>
      </w:pPr>
      <w:hyperlink w:anchor="_Toc54110080" w:history="1">
        <w:r w:rsidR="00092A14" w:rsidRPr="00E02478">
          <w:rPr>
            <w:rStyle w:val="Hyperlink"/>
          </w:rPr>
          <w:t>3.2.8</w:t>
        </w:r>
        <w:r w:rsidR="00092A14">
          <w:rPr>
            <w:rFonts w:asciiTheme="minorHAnsi" w:eastAsiaTheme="minorEastAsia" w:hAnsiTheme="minorHAnsi" w:cstheme="minorBidi"/>
            <w:sz w:val="22"/>
            <w:szCs w:val="22"/>
            <w:lang w:eastAsia="en-GB"/>
          </w:rPr>
          <w:tab/>
        </w:r>
        <w:r w:rsidR="00092A14" w:rsidRPr="00E02478">
          <w:rPr>
            <w:rStyle w:val="Hyperlink"/>
          </w:rPr>
          <w:t>Setting the genetics parameters</w:t>
        </w:r>
        <w:r w:rsidR="00092A14">
          <w:rPr>
            <w:webHidden/>
          </w:rPr>
          <w:tab/>
        </w:r>
        <w:r w:rsidR="00092A14">
          <w:rPr>
            <w:webHidden/>
          </w:rPr>
          <w:fldChar w:fldCharType="begin"/>
        </w:r>
        <w:r w:rsidR="00092A14">
          <w:rPr>
            <w:webHidden/>
          </w:rPr>
          <w:instrText xml:space="preserve"> PAGEREF _Toc54110080 \h </w:instrText>
        </w:r>
        <w:r w:rsidR="00092A14">
          <w:rPr>
            <w:webHidden/>
          </w:rPr>
        </w:r>
        <w:r w:rsidR="00092A14">
          <w:rPr>
            <w:webHidden/>
          </w:rPr>
          <w:fldChar w:fldCharType="separate"/>
        </w:r>
        <w:r w:rsidR="004F264F">
          <w:rPr>
            <w:webHidden/>
          </w:rPr>
          <w:t>73</w:t>
        </w:r>
        <w:r w:rsidR="00092A14">
          <w:rPr>
            <w:webHidden/>
          </w:rPr>
          <w:fldChar w:fldCharType="end"/>
        </w:r>
      </w:hyperlink>
    </w:p>
    <w:p w14:paraId="556C762E" w14:textId="6B6F749B" w:rsidR="00092A14" w:rsidRDefault="00000000">
      <w:pPr>
        <w:pStyle w:val="TOC3"/>
        <w:rPr>
          <w:rFonts w:asciiTheme="minorHAnsi" w:eastAsiaTheme="minorEastAsia" w:hAnsiTheme="minorHAnsi" w:cstheme="minorBidi"/>
          <w:sz w:val="22"/>
          <w:szCs w:val="22"/>
          <w:lang w:eastAsia="en-GB"/>
        </w:rPr>
      </w:pPr>
      <w:hyperlink w:anchor="_Toc54110081" w:history="1">
        <w:r w:rsidR="00092A14" w:rsidRPr="00E02478">
          <w:rPr>
            <w:rStyle w:val="Hyperlink"/>
          </w:rPr>
          <w:t>3.2.9</w:t>
        </w:r>
        <w:r w:rsidR="00092A14">
          <w:rPr>
            <w:rFonts w:asciiTheme="minorHAnsi" w:eastAsiaTheme="minorEastAsia" w:hAnsiTheme="minorHAnsi" w:cstheme="minorBidi"/>
            <w:sz w:val="22"/>
            <w:szCs w:val="22"/>
            <w:lang w:eastAsia="en-GB"/>
          </w:rPr>
          <w:tab/>
        </w:r>
        <w:r w:rsidR="00092A14" w:rsidRPr="00E02478">
          <w:rPr>
            <w:rStyle w:val="Hyperlink"/>
          </w:rPr>
          <w:t>Setting the simulation parameters</w:t>
        </w:r>
        <w:r w:rsidR="00092A14">
          <w:rPr>
            <w:webHidden/>
          </w:rPr>
          <w:tab/>
        </w:r>
        <w:r w:rsidR="00092A14">
          <w:rPr>
            <w:webHidden/>
          </w:rPr>
          <w:fldChar w:fldCharType="begin"/>
        </w:r>
        <w:r w:rsidR="00092A14">
          <w:rPr>
            <w:webHidden/>
          </w:rPr>
          <w:instrText xml:space="preserve"> PAGEREF _Toc54110081 \h </w:instrText>
        </w:r>
        <w:r w:rsidR="00092A14">
          <w:rPr>
            <w:webHidden/>
          </w:rPr>
        </w:r>
        <w:r w:rsidR="00092A14">
          <w:rPr>
            <w:webHidden/>
          </w:rPr>
          <w:fldChar w:fldCharType="separate"/>
        </w:r>
        <w:r w:rsidR="004F264F">
          <w:rPr>
            <w:webHidden/>
          </w:rPr>
          <w:t>75</w:t>
        </w:r>
        <w:r w:rsidR="00092A14">
          <w:rPr>
            <w:webHidden/>
          </w:rPr>
          <w:fldChar w:fldCharType="end"/>
        </w:r>
      </w:hyperlink>
    </w:p>
    <w:p w14:paraId="3CFE9C7A" w14:textId="39DE8031" w:rsidR="00092A14" w:rsidRDefault="00000000">
      <w:pPr>
        <w:pStyle w:val="TOC2"/>
        <w:rPr>
          <w:rFonts w:asciiTheme="minorHAnsi" w:eastAsiaTheme="minorEastAsia" w:hAnsiTheme="minorHAnsi" w:cstheme="minorBidi"/>
          <w:b w:val="0"/>
          <w:sz w:val="22"/>
          <w:szCs w:val="22"/>
          <w:lang w:eastAsia="en-GB"/>
        </w:rPr>
      </w:pPr>
      <w:hyperlink w:anchor="_Toc54110082" w:history="1">
        <w:r w:rsidR="00092A14" w:rsidRPr="00E02478">
          <w:rPr>
            <w:rStyle w:val="Hyperlink"/>
          </w:rPr>
          <w:t>3.3</w:t>
        </w:r>
        <w:r w:rsidR="00092A14">
          <w:rPr>
            <w:rFonts w:asciiTheme="minorHAnsi" w:eastAsiaTheme="minorEastAsia" w:hAnsiTheme="minorHAnsi" w:cstheme="minorBidi"/>
            <w:b w:val="0"/>
            <w:sz w:val="22"/>
            <w:szCs w:val="22"/>
            <w:lang w:eastAsia="en-GB"/>
          </w:rPr>
          <w:tab/>
        </w:r>
        <w:r w:rsidR="00092A14" w:rsidRPr="00E02478">
          <w:rPr>
            <w:rStyle w:val="Hyperlink"/>
          </w:rPr>
          <w:t>Batch mode</w:t>
        </w:r>
        <w:r w:rsidR="00092A14">
          <w:rPr>
            <w:webHidden/>
          </w:rPr>
          <w:tab/>
        </w:r>
        <w:r w:rsidR="00092A14">
          <w:rPr>
            <w:webHidden/>
          </w:rPr>
          <w:fldChar w:fldCharType="begin"/>
        </w:r>
        <w:r w:rsidR="00092A14">
          <w:rPr>
            <w:webHidden/>
          </w:rPr>
          <w:instrText xml:space="preserve"> PAGEREF _Toc54110082 \h </w:instrText>
        </w:r>
        <w:r w:rsidR="00092A14">
          <w:rPr>
            <w:webHidden/>
          </w:rPr>
        </w:r>
        <w:r w:rsidR="00092A14">
          <w:rPr>
            <w:webHidden/>
          </w:rPr>
          <w:fldChar w:fldCharType="separate"/>
        </w:r>
        <w:r w:rsidR="004F264F">
          <w:rPr>
            <w:webHidden/>
          </w:rPr>
          <w:t>87</w:t>
        </w:r>
        <w:r w:rsidR="00092A14">
          <w:rPr>
            <w:webHidden/>
          </w:rPr>
          <w:fldChar w:fldCharType="end"/>
        </w:r>
      </w:hyperlink>
    </w:p>
    <w:p w14:paraId="0EC5BF07" w14:textId="7D53CB91" w:rsidR="00092A14" w:rsidRDefault="00000000">
      <w:pPr>
        <w:pStyle w:val="TOC3"/>
        <w:rPr>
          <w:rFonts w:asciiTheme="minorHAnsi" w:eastAsiaTheme="minorEastAsia" w:hAnsiTheme="minorHAnsi" w:cstheme="minorBidi"/>
          <w:sz w:val="22"/>
          <w:szCs w:val="22"/>
          <w:lang w:eastAsia="en-GB"/>
        </w:rPr>
      </w:pPr>
      <w:hyperlink w:anchor="_Toc54110083" w:history="1">
        <w:r w:rsidR="00092A14" w:rsidRPr="00E02478">
          <w:rPr>
            <w:rStyle w:val="Hyperlink"/>
          </w:rPr>
          <w:t>3.3.1</w:t>
        </w:r>
        <w:r w:rsidR="00092A14">
          <w:rPr>
            <w:rFonts w:asciiTheme="minorHAnsi" w:eastAsiaTheme="minorEastAsia" w:hAnsiTheme="minorHAnsi" w:cstheme="minorBidi"/>
            <w:sz w:val="22"/>
            <w:szCs w:val="22"/>
            <w:lang w:eastAsia="en-GB"/>
          </w:rPr>
          <w:tab/>
        </w:r>
        <w:r w:rsidR="00092A14" w:rsidRPr="00E02478">
          <w:rPr>
            <w:rStyle w:val="Hyperlink"/>
          </w:rPr>
          <w:t>Control file</w:t>
        </w:r>
        <w:r w:rsidR="00092A14">
          <w:rPr>
            <w:webHidden/>
          </w:rPr>
          <w:tab/>
        </w:r>
        <w:r w:rsidR="00092A14">
          <w:rPr>
            <w:webHidden/>
          </w:rPr>
          <w:fldChar w:fldCharType="begin"/>
        </w:r>
        <w:r w:rsidR="00092A14">
          <w:rPr>
            <w:webHidden/>
          </w:rPr>
          <w:instrText xml:space="preserve"> PAGEREF _Toc54110083 \h </w:instrText>
        </w:r>
        <w:r w:rsidR="00092A14">
          <w:rPr>
            <w:webHidden/>
          </w:rPr>
        </w:r>
        <w:r w:rsidR="00092A14">
          <w:rPr>
            <w:webHidden/>
          </w:rPr>
          <w:fldChar w:fldCharType="separate"/>
        </w:r>
        <w:r w:rsidR="004F264F">
          <w:rPr>
            <w:webHidden/>
          </w:rPr>
          <w:t>88</w:t>
        </w:r>
        <w:r w:rsidR="00092A14">
          <w:rPr>
            <w:webHidden/>
          </w:rPr>
          <w:fldChar w:fldCharType="end"/>
        </w:r>
      </w:hyperlink>
    </w:p>
    <w:p w14:paraId="533E26B0" w14:textId="18A1432B" w:rsidR="00092A14" w:rsidRDefault="00000000">
      <w:pPr>
        <w:pStyle w:val="TOC3"/>
        <w:rPr>
          <w:rFonts w:asciiTheme="minorHAnsi" w:eastAsiaTheme="minorEastAsia" w:hAnsiTheme="minorHAnsi" w:cstheme="minorBidi"/>
          <w:sz w:val="22"/>
          <w:szCs w:val="22"/>
          <w:lang w:eastAsia="en-GB"/>
        </w:rPr>
      </w:pPr>
      <w:hyperlink w:anchor="_Toc54110084" w:history="1">
        <w:r w:rsidR="00092A14" w:rsidRPr="00E02478">
          <w:rPr>
            <w:rStyle w:val="Hyperlink"/>
          </w:rPr>
          <w:t>3.3.2</w:t>
        </w:r>
        <w:r w:rsidR="00092A14">
          <w:rPr>
            <w:rFonts w:asciiTheme="minorHAnsi" w:eastAsiaTheme="minorEastAsia" w:hAnsiTheme="minorHAnsi" w:cstheme="minorBidi"/>
            <w:sz w:val="22"/>
            <w:szCs w:val="22"/>
            <w:lang w:eastAsia="en-GB"/>
          </w:rPr>
          <w:tab/>
        </w:r>
        <w:r w:rsidR="00092A14" w:rsidRPr="00E02478">
          <w:rPr>
            <w:rStyle w:val="Hyperlink"/>
          </w:rPr>
          <w:t>Parameter files</w:t>
        </w:r>
        <w:r w:rsidR="00092A14">
          <w:rPr>
            <w:webHidden/>
          </w:rPr>
          <w:tab/>
        </w:r>
        <w:r w:rsidR="00092A14">
          <w:rPr>
            <w:webHidden/>
          </w:rPr>
          <w:fldChar w:fldCharType="begin"/>
        </w:r>
        <w:r w:rsidR="00092A14">
          <w:rPr>
            <w:webHidden/>
          </w:rPr>
          <w:instrText xml:space="preserve"> PAGEREF _Toc54110084 \h </w:instrText>
        </w:r>
        <w:r w:rsidR="00092A14">
          <w:rPr>
            <w:webHidden/>
          </w:rPr>
        </w:r>
        <w:r w:rsidR="00092A14">
          <w:rPr>
            <w:webHidden/>
          </w:rPr>
          <w:fldChar w:fldCharType="separate"/>
        </w:r>
        <w:r w:rsidR="004F264F">
          <w:rPr>
            <w:webHidden/>
          </w:rPr>
          <w:t>90</w:t>
        </w:r>
        <w:r w:rsidR="00092A14">
          <w:rPr>
            <w:webHidden/>
          </w:rPr>
          <w:fldChar w:fldCharType="end"/>
        </w:r>
      </w:hyperlink>
    </w:p>
    <w:p w14:paraId="125F2228" w14:textId="488C32A9" w:rsidR="00092A14" w:rsidRDefault="00000000">
      <w:pPr>
        <w:pStyle w:val="TOC2"/>
        <w:rPr>
          <w:rFonts w:asciiTheme="minorHAnsi" w:eastAsiaTheme="minorEastAsia" w:hAnsiTheme="minorHAnsi" w:cstheme="minorBidi"/>
          <w:b w:val="0"/>
          <w:sz w:val="22"/>
          <w:szCs w:val="22"/>
          <w:lang w:eastAsia="en-GB"/>
        </w:rPr>
      </w:pPr>
      <w:hyperlink w:anchor="_Toc54110085" w:history="1">
        <w:r w:rsidR="00092A14" w:rsidRPr="00E02478">
          <w:rPr>
            <w:rStyle w:val="Hyperlink"/>
          </w:rPr>
          <w:t>3.4</w:t>
        </w:r>
        <w:r w:rsidR="00092A14">
          <w:rPr>
            <w:rFonts w:asciiTheme="minorHAnsi" w:eastAsiaTheme="minorEastAsia" w:hAnsiTheme="minorHAnsi" w:cstheme="minorBidi"/>
            <w:b w:val="0"/>
            <w:sz w:val="22"/>
            <w:szCs w:val="22"/>
            <w:lang w:eastAsia="en-GB"/>
          </w:rPr>
          <w:tab/>
        </w:r>
        <w:r w:rsidR="00092A14" w:rsidRPr="00E02478">
          <w:rPr>
            <w:rStyle w:val="Hyperlink"/>
          </w:rPr>
          <w:t>Outputs</w:t>
        </w:r>
        <w:r w:rsidR="00092A14">
          <w:rPr>
            <w:webHidden/>
          </w:rPr>
          <w:tab/>
        </w:r>
        <w:r w:rsidR="00092A14">
          <w:rPr>
            <w:webHidden/>
          </w:rPr>
          <w:fldChar w:fldCharType="begin"/>
        </w:r>
        <w:r w:rsidR="00092A14">
          <w:rPr>
            <w:webHidden/>
          </w:rPr>
          <w:instrText xml:space="preserve"> PAGEREF _Toc54110085 \h </w:instrText>
        </w:r>
        <w:r w:rsidR="00092A14">
          <w:rPr>
            <w:webHidden/>
          </w:rPr>
        </w:r>
        <w:r w:rsidR="00092A14">
          <w:rPr>
            <w:webHidden/>
          </w:rPr>
          <w:fldChar w:fldCharType="separate"/>
        </w:r>
        <w:r w:rsidR="004F264F">
          <w:rPr>
            <w:webHidden/>
          </w:rPr>
          <w:t>93</w:t>
        </w:r>
        <w:r w:rsidR="00092A14">
          <w:rPr>
            <w:webHidden/>
          </w:rPr>
          <w:fldChar w:fldCharType="end"/>
        </w:r>
      </w:hyperlink>
    </w:p>
    <w:p w14:paraId="66AE0171" w14:textId="24E3FFB8" w:rsidR="00092A14" w:rsidRDefault="00000000">
      <w:pPr>
        <w:pStyle w:val="TOC3"/>
        <w:rPr>
          <w:rFonts w:asciiTheme="minorHAnsi" w:eastAsiaTheme="minorEastAsia" w:hAnsiTheme="minorHAnsi" w:cstheme="minorBidi"/>
          <w:sz w:val="22"/>
          <w:szCs w:val="22"/>
          <w:lang w:eastAsia="en-GB"/>
        </w:rPr>
      </w:pPr>
      <w:hyperlink w:anchor="_Toc54110086" w:history="1">
        <w:r w:rsidR="00092A14" w:rsidRPr="00E02478">
          <w:rPr>
            <w:rStyle w:val="Hyperlink"/>
          </w:rPr>
          <w:t>3.4.1</w:t>
        </w:r>
        <w:r w:rsidR="00092A14">
          <w:rPr>
            <w:rFonts w:asciiTheme="minorHAnsi" w:eastAsiaTheme="minorEastAsia" w:hAnsiTheme="minorHAnsi" w:cstheme="minorBidi"/>
            <w:sz w:val="22"/>
            <w:szCs w:val="22"/>
            <w:lang w:eastAsia="en-GB"/>
          </w:rPr>
          <w:tab/>
        </w:r>
        <w:r w:rsidR="00092A14" w:rsidRPr="00E02478">
          <w:rPr>
            <w:rStyle w:val="Hyperlink"/>
          </w:rPr>
          <w:t>Parameters</w:t>
        </w:r>
        <w:r w:rsidR="00092A14">
          <w:rPr>
            <w:webHidden/>
          </w:rPr>
          <w:tab/>
        </w:r>
        <w:r w:rsidR="00092A14">
          <w:rPr>
            <w:webHidden/>
          </w:rPr>
          <w:fldChar w:fldCharType="begin"/>
        </w:r>
        <w:r w:rsidR="00092A14">
          <w:rPr>
            <w:webHidden/>
          </w:rPr>
          <w:instrText xml:space="preserve"> PAGEREF _Toc54110086 \h </w:instrText>
        </w:r>
        <w:r w:rsidR="00092A14">
          <w:rPr>
            <w:webHidden/>
          </w:rPr>
        </w:r>
        <w:r w:rsidR="00092A14">
          <w:rPr>
            <w:webHidden/>
          </w:rPr>
          <w:fldChar w:fldCharType="separate"/>
        </w:r>
        <w:r w:rsidR="004F264F">
          <w:rPr>
            <w:webHidden/>
          </w:rPr>
          <w:t>93</w:t>
        </w:r>
        <w:r w:rsidR="00092A14">
          <w:rPr>
            <w:webHidden/>
          </w:rPr>
          <w:fldChar w:fldCharType="end"/>
        </w:r>
      </w:hyperlink>
    </w:p>
    <w:p w14:paraId="3C7A2CA2" w14:textId="6A083EE3" w:rsidR="00092A14" w:rsidRDefault="00000000">
      <w:pPr>
        <w:pStyle w:val="TOC3"/>
        <w:rPr>
          <w:rFonts w:asciiTheme="minorHAnsi" w:eastAsiaTheme="minorEastAsia" w:hAnsiTheme="minorHAnsi" w:cstheme="minorBidi"/>
          <w:sz w:val="22"/>
          <w:szCs w:val="22"/>
          <w:lang w:eastAsia="en-GB"/>
        </w:rPr>
      </w:pPr>
      <w:hyperlink w:anchor="_Toc54110087" w:history="1">
        <w:r w:rsidR="00092A14" w:rsidRPr="00E02478">
          <w:rPr>
            <w:rStyle w:val="Hyperlink"/>
          </w:rPr>
          <w:t>3.4.2</w:t>
        </w:r>
        <w:r w:rsidR="00092A14">
          <w:rPr>
            <w:rFonts w:asciiTheme="minorHAnsi" w:eastAsiaTheme="minorEastAsia" w:hAnsiTheme="minorHAnsi" w:cstheme="minorBidi"/>
            <w:sz w:val="22"/>
            <w:szCs w:val="22"/>
            <w:lang w:eastAsia="en-GB"/>
          </w:rPr>
          <w:tab/>
        </w:r>
        <w:r w:rsidR="00092A14" w:rsidRPr="00E02478">
          <w:rPr>
            <w:rStyle w:val="Hyperlink"/>
          </w:rPr>
          <w:t>Range</w:t>
        </w:r>
        <w:r w:rsidR="00092A14">
          <w:rPr>
            <w:webHidden/>
          </w:rPr>
          <w:tab/>
        </w:r>
        <w:r w:rsidR="00092A14">
          <w:rPr>
            <w:webHidden/>
          </w:rPr>
          <w:fldChar w:fldCharType="begin"/>
        </w:r>
        <w:r w:rsidR="00092A14">
          <w:rPr>
            <w:webHidden/>
          </w:rPr>
          <w:instrText xml:space="preserve"> PAGEREF _Toc54110087 \h </w:instrText>
        </w:r>
        <w:r w:rsidR="00092A14">
          <w:rPr>
            <w:webHidden/>
          </w:rPr>
        </w:r>
        <w:r w:rsidR="00092A14">
          <w:rPr>
            <w:webHidden/>
          </w:rPr>
          <w:fldChar w:fldCharType="separate"/>
        </w:r>
        <w:r w:rsidR="004F264F">
          <w:rPr>
            <w:webHidden/>
          </w:rPr>
          <w:t>93</w:t>
        </w:r>
        <w:r w:rsidR="00092A14">
          <w:rPr>
            <w:webHidden/>
          </w:rPr>
          <w:fldChar w:fldCharType="end"/>
        </w:r>
      </w:hyperlink>
    </w:p>
    <w:p w14:paraId="360F21DD" w14:textId="25DD9C6E" w:rsidR="00092A14" w:rsidRDefault="00000000">
      <w:pPr>
        <w:pStyle w:val="TOC3"/>
        <w:rPr>
          <w:rFonts w:asciiTheme="minorHAnsi" w:eastAsiaTheme="minorEastAsia" w:hAnsiTheme="minorHAnsi" w:cstheme="minorBidi"/>
          <w:sz w:val="22"/>
          <w:szCs w:val="22"/>
          <w:lang w:eastAsia="en-GB"/>
        </w:rPr>
      </w:pPr>
      <w:hyperlink w:anchor="_Toc54110088" w:history="1">
        <w:r w:rsidR="00092A14" w:rsidRPr="00E02478">
          <w:rPr>
            <w:rStyle w:val="Hyperlink"/>
          </w:rPr>
          <w:t>3.4.3</w:t>
        </w:r>
        <w:r w:rsidR="00092A14">
          <w:rPr>
            <w:rFonts w:asciiTheme="minorHAnsi" w:eastAsiaTheme="minorEastAsia" w:hAnsiTheme="minorHAnsi" w:cstheme="minorBidi"/>
            <w:sz w:val="22"/>
            <w:szCs w:val="22"/>
            <w:lang w:eastAsia="en-GB"/>
          </w:rPr>
          <w:tab/>
        </w:r>
        <w:r w:rsidR="00092A14" w:rsidRPr="00E02478">
          <w:rPr>
            <w:rStyle w:val="Hyperlink"/>
          </w:rPr>
          <w:t>Occupancy</w:t>
        </w:r>
        <w:r w:rsidR="00092A14">
          <w:rPr>
            <w:webHidden/>
          </w:rPr>
          <w:tab/>
        </w:r>
        <w:r w:rsidR="00092A14">
          <w:rPr>
            <w:webHidden/>
          </w:rPr>
          <w:fldChar w:fldCharType="begin"/>
        </w:r>
        <w:r w:rsidR="00092A14">
          <w:rPr>
            <w:webHidden/>
          </w:rPr>
          <w:instrText xml:space="preserve"> PAGEREF _Toc54110088 \h </w:instrText>
        </w:r>
        <w:r w:rsidR="00092A14">
          <w:rPr>
            <w:webHidden/>
          </w:rPr>
        </w:r>
        <w:r w:rsidR="00092A14">
          <w:rPr>
            <w:webHidden/>
          </w:rPr>
          <w:fldChar w:fldCharType="separate"/>
        </w:r>
        <w:r w:rsidR="004F264F">
          <w:rPr>
            <w:webHidden/>
          </w:rPr>
          <w:t>94</w:t>
        </w:r>
        <w:r w:rsidR="00092A14">
          <w:rPr>
            <w:webHidden/>
          </w:rPr>
          <w:fldChar w:fldCharType="end"/>
        </w:r>
      </w:hyperlink>
    </w:p>
    <w:p w14:paraId="7D92DB0C" w14:textId="0042A98D" w:rsidR="00092A14" w:rsidRDefault="00000000">
      <w:pPr>
        <w:pStyle w:val="TOC3"/>
        <w:rPr>
          <w:rFonts w:asciiTheme="minorHAnsi" w:eastAsiaTheme="minorEastAsia" w:hAnsiTheme="minorHAnsi" w:cstheme="minorBidi"/>
          <w:sz w:val="22"/>
          <w:szCs w:val="22"/>
          <w:lang w:eastAsia="en-GB"/>
        </w:rPr>
      </w:pPr>
      <w:hyperlink w:anchor="_Toc54110089" w:history="1">
        <w:r w:rsidR="00092A14" w:rsidRPr="00E02478">
          <w:rPr>
            <w:rStyle w:val="Hyperlink"/>
          </w:rPr>
          <w:t>3.4.4</w:t>
        </w:r>
        <w:r w:rsidR="00092A14">
          <w:rPr>
            <w:rFonts w:asciiTheme="minorHAnsi" w:eastAsiaTheme="minorEastAsia" w:hAnsiTheme="minorHAnsi" w:cstheme="minorBidi"/>
            <w:sz w:val="22"/>
            <w:szCs w:val="22"/>
            <w:lang w:eastAsia="en-GB"/>
          </w:rPr>
          <w:tab/>
        </w:r>
        <w:r w:rsidR="00092A14" w:rsidRPr="00E02478">
          <w:rPr>
            <w:rStyle w:val="Hyperlink"/>
          </w:rPr>
          <w:t>Populations</w:t>
        </w:r>
        <w:r w:rsidR="00092A14">
          <w:rPr>
            <w:webHidden/>
          </w:rPr>
          <w:tab/>
        </w:r>
        <w:r w:rsidR="00092A14">
          <w:rPr>
            <w:webHidden/>
          </w:rPr>
          <w:fldChar w:fldCharType="begin"/>
        </w:r>
        <w:r w:rsidR="00092A14">
          <w:rPr>
            <w:webHidden/>
          </w:rPr>
          <w:instrText xml:space="preserve"> PAGEREF _Toc54110089 \h </w:instrText>
        </w:r>
        <w:r w:rsidR="00092A14">
          <w:rPr>
            <w:webHidden/>
          </w:rPr>
        </w:r>
        <w:r w:rsidR="00092A14">
          <w:rPr>
            <w:webHidden/>
          </w:rPr>
          <w:fldChar w:fldCharType="separate"/>
        </w:r>
        <w:r w:rsidR="004F264F">
          <w:rPr>
            <w:webHidden/>
          </w:rPr>
          <w:t>94</w:t>
        </w:r>
        <w:r w:rsidR="00092A14">
          <w:rPr>
            <w:webHidden/>
          </w:rPr>
          <w:fldChar w:fldCharType="end"/>
        </w:r>
      </w:hyperlink>
    </w:p>
    <w:p w14:paraId="05EA4B4E" w14:textId="694F9B69" w:rsidR="00092A14" w:rsidRDefault="00000000">
      <w:pPr>
        <w:pStyle w:val="TOC3"/>
        <w:rPr>
          <w:rFonts w:asciiTheme="minorHAnsi" w:eastAsiaTheme="minorEastAsia" w:hAnsiTheme="minorHAnsi" w:cstheme="minorBidi"/>
          <w:sz w:val="22"/>
          <w:szCs w:val="22"/>
          <w:lang w:eastAsia="en-GB"/>
        </w:rPr>
      </w:pPr>
      <w:hyperlink w:anchor="_Toc54110090" w:history="1">
        <w:r w:rsidR="00092A14" w:rsidRPr="00E02478">
          <w:rPr>
            <w:rStyle w:val="Hyperlink"/>
          </w:rPr>
          <w:t>3.4.5</w:t>
        </w:r>
        <w:r w:rsidR="00092A14">
          <w:rPr>
            <w:rFonts w:asciiTheme="minorHAnsi" w:eastAsiaTheme="minorEastAsia" w:hAnsiTheme="minorHAnsi" w:cstheme="minorBidi"/>
            <w:sz w:val="22"/>
            <w:szCs w:val="22"/>
            <w:lang w:eastAsia="en-GB"/>
          </w:rPr>
          <w:tab/>
        </w:r>
        <w:r w:rsidR="00092A14" w:rsidRPr="00E02478">
          <w:rPr>
            <w:rStyle w:val="Hyperlink"/>
          </w:rPr>
          <w:t>Individuals</w:t>
        </w:r>
        <w:r w:rsidR="00092A14">
          <w:rPr>
            <w:webHidden/>
          </w:rPr>
          <w:tab/>
        </w:r>
        <w:r w:rsidR="00092A14">
          <w:rPr>
            <w:webHidden/>
          </w:rPr>
          <w:fldChar w:fldCharType="begin"/>
        </w:r>
        <w:r w:rsidR="00092A14">
          <w:rPr>
            <w:webHidden/>
          </w:rPr>
          <w:instrText xml:space="preserve"> PAGEREF _Toc54110090 \h </w:instrText>
        </w:r>
        <w:r w:rsidR="00092A14">
          <w:rPr>
            <w:webHidden/>
          </w:rPr>
        </w:r>
        <w:r w:rsidR="00092A14">
          <w:rPr>
            <w:webHidden/>
          </w:rPr>
          <w:fldChar w:fldCharType="separate"/>
        </w:r>
        <w:r w:rsidR="004F264F">
          <w:rPr>
            <w:webHidden/>
          </w:rPr>
          <w:t>95</w:t>
        </w:r>
        <w:r w:rsidR="00092A14">
          <w:rPr>
            <w:webHidden/>
          </w:rPr>
          <w:fldChar w:fldCharType="end"/>
        </w:r>
      </w:hyperlink>
    </w:p>
    <w:p w14:paraId="0857B134" w14:textId="1952F555" w:rsidR="00092A14" w:rsidRDefault="00000000">
      <w:pPr>
        <w:pStyle w:val="TOC3"/>
        <w:rPr>
          <w:rFonts w:asciiTheme="minorHAnsi" w:eastAsiaTheme="minorEastAsia" w:hAnsiTheme="minorHAnsi" w:cstheme="minorBidi"/>
          <w:sz w:val="22"/>
          <w:szCs w:val="22"/>
          <w:lang w:eastAsia="en-GB"/>
        </w:rPr>
      </w:pPr>
      <w:hyperlink w:anchor="_Toc54110091" w:history="1">
        <w:r w:rsidR="00092A14" w:rsidRPr="00E02478">
          <w:rPr>
            <w:rStyle w:val="Hyperlink"/>
          </w:rPr>
          <w:t>3.4.6</w:t>
        </w:r>
        <w:r w:rsidR="00092A14">
          <w:rPr>
            <w:rFonts w:asciiTheme="minorHAnsi" w:eastAsiaTheme="minorEastAsia" w:hAnsiTheme="minorHAnsi" w:cstheme="minorBidi"/>
            <w:sz w:val="22"/>
            <w:szCs w:val="22"/>
            <w:lang w:eastAsia="en-GB"/>
          </w:rPr>
          <w:tab/>
        </w:r>
        <w:r w:rsidR="00092A14" w:rsidRPr="00E02478">
          <w:rPr>
            <w:rStyle w:val="Hyperlink"/>
          </w:rPr>
          <w:t>Genetics</w:t>
        </w:r>
        <w:r w:rsidR="00092A14">
          <w:rPr>
            <w:webHidden/>
          </w:rPr>
          <w:tab/>
        </w:r>
        <w:r w:rsidR="00092A14">
          <w:rPr>
            <w:webHidden/>
          </w:rPr>
          <w:fldChar w:fldCharType="begin"/>
        </w:r>
        <w:r w:rsidR="00092A14">
          <w:rPr>
            <w:webHidden/>
          </w:rPr>
          <w:instrText xml:space="preserve"> PAGEREF _Toc54110091 \h </w:instrText>
        </w:r>
        <w:r w:rsidR="00092A14">
          <w:rPr>
            <w:webHidden/>
          </w:rPr>
        </w:r>
        <w:r w:rsidR="00092A14">
          <w:rPr>
            <w:webHidden/>
          </w:rPr>
          <w:fldChar w:fldCharType="separate"/>
        </w:r>
        <w:r w:rsidR="004F264F">
          <w:rPr>
            <w:webHidden/>
          </w:rPr>
          <w:t>96</w:t>
        </w:r>
        <w:r w:rsidR="00092A14">
          <w:rPr>
            <w:webHidden/>
          </w:rPr>
          <w:fldChar w:fldCharType="end"/>
        </w:r>
      </w:hyperlink>
    </w:p>
    <w:p w14:paraId="2735BE68" w14:textId="32507C42" w:rsidR="00092A14" w:rsidRDefault="00000000">
      <w:pPr>
        <w:pStyle w:val="TOC3"/>
        <w:rPr>
          <w:rFonts w:asciiTheme="minorHAnsi" w:eastAsiaTheme="minorEastAsia" w:hAnsiTheme="minorHAnsi" w:cstheme="minorBidi"/>
          <w:sz w:val="22"/>
          <w:szCs w:val="22"/>
          <w:lang w:eastAsia="en-GB"/>
        </w:rPr>
      </w:pPr>
      <w:hyperlink w:anchor="_Toc54110092" w:history="1">
        <w:r w:rsidR="00092A14" w:rsidRPr="00E02478">
          <w:rPr>
            <w:rStyle w:val="Hyperlink"/>
          </w:rPr>
          <w:t>3.4.7</w:t>
        </w:r>
        <w:r w:rsidR="00092A14">
          <w:rPr>
            <w:rFonts w:asciiTheme="minorHAnsi" w:eastAsiaTheme="minorEastAsia" w:hAnsiTheme="minorHAnsi" w:cstheme="minorBidi"/>
            <w:sz w:val="22"/>
            <w:szCs w:val="22"/>
            <w:lang w:eastAsia="en-GB"/>
          </w:rPr>
          <w:tab/>
        </w:r>
        <w:r w:rsidR="00092A14" w:rsidRPr="00E02478">
          <w:rPr>
            <w:rStyle w:val="Hyperlink"/>
          </w:rPr>
          <w:t>Traits</w:t>
        </w:r>
        <w:r w:rsidR="00092A14">
          <w:rPr>
            <w:webHidden/>
          </w:rPr>
          <w:tab/>
        </w:r>
        <w:r w:rsidR="00092A14">
          <w:rPr>
            <w:webHidden/>
          </w:rPr>
          <w:fldChar w:fldCharType="begin"/>
        </w:r>
        <w:r w:rsidR="00092A14">
          <w:rPr>
            <w:webHidden/>
          </w:rPr>
          <w:instrText xml:space="preserve"> PAGEREF _Toc54110092 \h </w:instrText>
        </w:r>
        <w:r w:rsidR="00092A14">
          <w:rPr>
            <w:webHidden/>
          </w:rPr>
        </w:r>
        <w:r w:rsidR="00092A14">
          <w:rPr>
            <w:webHidden/>
          </w:rPr>
          <w:fldChar w:fldCharType="separate"/>
        </w:r>
        <w:r w:rsidR="004F264F">
          <w:rPr>
            <w:webHidden/>
          </w:rPr>
          <w:t>97</w:t>
        </w:r>
        <w:r w:rsidR="00092A14">
          <w:rPr>
            <w:webHidden/>
          </w:rPr>
          <w:fldChar w:fldCharType="end"/>
        </w:r>
      </w:hyperlink>
    </w:p>
    <w:p w14:paraId="53D65D31" w14:textId="0A499987" w:rsidR="00092A14" w:rsidRDefault="00000000">
      <w:pPr>
        <w:pStyle w:val="TOC3"/>
        <w:rPr>
          <w:rFonts w:asciiTheme="minorHAnsi" w:eastAsiaTheme="minorEastAsia" w:hAnsiTheme="minorHAnsi" w:cstheme="minorBidi"/>
          <w:sz w:val="22"/>
          <w:szCs w:val="22"/>
          <w:lang w:eastAsia="en-GB"/>
        </w:rPr>
      </w:pPr>
      <w:hyperlink w:anchor="_Toc54110093" w:history="1">
        <w:r w:rsidR="00092A14" w:rsidRPr="00E02478">
          <w:rPr>
            <w:rStyle w:val="Hyperlink"/>
          </w:rPr>
          <w:t>3.4.8</w:t>
        </w:r>
        <w:r w:rsidR="00092A14">
          <w:rPr>
            <w:rFonts w:asciiTheme="minorHAnsi" w:eastAsiaTheme="minorEastAsia" w:hAnsiTheme="minorHAnsi" w:cstheme="minorBidi"/>
            <w:sz w:val="22"/>
            <w:szCs w:val="22"/>
            <w:lang w:eastAsia="en-GB"/>
          </w:rPr>
          <w:tab/>
        </w:r>
        <w:r w:rsidR="00092A14" w:rsidRPr="00E02478">
          <w:rPr>
            <w:rStyle w:val="Hyperlink"/>
          </w:rPr>
          <w:t>Connectivity matrix</w:t>
        </w:r>
        <w:r w:rsidR="00092A14">
          <w:rPr>
            <w:webHidden/>
          </w:rPr>
          <w:tab/>
        </w:r>
        <w:r w:rsidR="00092A14">
          <w:rPr>
            <w:webHidden/>
          </w:rPr>
          <w:fldChar w:fldCharType="begin"/>
        </w:r>
        <w:r w:rsidR="00092A14">
          <w:rPr>
            <w:webHidden/>
          </w:rPr>
          <w:instrText xml:space="preserve"> PAGEREF _Toc54110093 \h </w:instrText>
        </w:r>
        <w:r w:rsidR="00092A14">
          <w:rPr>
            <w:webHidden/>
          </w:rPr>
        </w:r>
        <w:r w:rsidR="00092A14">
          <w:rPr>
            <w:webHidden/>
          </w:rPr>
          <w:fldChar w:fldCharType="separate"/>
        </w:r>
        <w:r w:rsidR="004F264F">
          <w:rPr>
            <w:webHidden/>
          </w:rPr>
          <w:t>97</w:t>
        </w:r>
        <w:r w:rsidR="00092A14">
          <w:rPr>
            <w:webHidden/>
          </w:rPr>
          <w:fldChar w:fldCharType="end"/>
        </w:r>
      </w:hyperlink>
    </w:p>
    <w:p w14:paraId="61C21098" w14:textId="163EB10F" w:rsidR="00092A14" w:rsidRDefault="00000000">
      <w:pPr>
        <w:pStyle w:val="TOC3"/>
        <w:rPr>
          <w:rFonts w:asciiTheme="minorHAnsi" w:eastAsiaTheme="minorEastAsia" w:hAnsiTheme="minorHAnsi" w:cstheme="minorBidi"/>
          <w:sz w:val="22"/>
          <w:szCs w:val="22"/>
          <w:lang w:eastAsia="en-GB"/>
        </w:rPr>
      </w:pPr>
      <w:hyperlink w:anchor="_Toc54110094" w:history="1">
        <w:r w:rsidR="00092A14" w:rsidRPr="00E02478">
          <w:rPr>
            <w:rStyle w:val="Hyperlink"/>
          </w:rPr>
          <w:t>3.4.9</w:t>
        </w:r>
        <w:r w:rsidR="00092A14">
          <w:rPr>
            <w:rFonts w:asciiTheme="minorHAnsi" w:eastAsiaTheme="minorEastAsia" w:hAnsiTheme="minorHAnsi" w:cstheme="minorBidi"/>
            <w:sz w:val="22"/>
            <w:szCs w:val="22"/>
            <w:lang w:eastAsia="en-GB"/>
          </w:rPr>
          <w:tab/>
        </w:r>
        <w:r w:rsidR="00092A14" w:rsidRPr="00E02478">
          <w:rPr>
            <w:rStyle w:val="Hyperlink"/>
          </w:rPr>
          <w:t>Heat maps</w:t>
        </w:r>
        <w:r w:rsidR="00092A14">
          <w:rPr>
            <w:webHidden/>
          </w:rPr>
          <w:tab/>
        </w:r>
        <w:r w:rsidR="00092A14">
          <w:rPr>
            <w:webHidden/>
          </w:rPr>
          <w:fldChar w:fldCharType="begin"/>
        </w:r>
        <w:r w:rsidR="00092A14">
          <w:rPr>
            <w:webHidden/>
          </w:rPr>
          <w:instrText xml:space="preserve"> PAGEREF _Toc54110094 \h </w:instrText>
        </w:r>
        <w:r w:rsidR="00092A14">
          <w:rPr>
            <w:webHidden/>
          </w:rPr>
        </w:r>
        <w:r w:rsidR="00092A14">
          <w:rPr>
            <w:webHidden/>
          </w:rPr>
          <w:fldChar w:fldCharType="separate"/>
        </w:r>
        <w:r w:rsidR="004F264F">
          <w:rPr>
            <w:webHidden/>
          </w:rPr>
          <w:t>97</w:t>
        </w:r>
        <w:r w:rsidR="00092A14">
          <w:rPr>
            <w:webHidden/>
          </w:rPr>
          <w:fldChar w:fldCharType="end"/>
        </w:r>
      </w:hyperlink>
    </w:p>
    <w:p w14:paraId="6D03715B" w14:textId="106A60C1" w:rsidR="00092A14" w:rsidRDefault="00000000">
      <w:pPr>
        <w:pStyle w:val="TOC3"/>
        <w:rPr>
          <w:rFonts w:asciiTheme="minorHAnsi" w:eastAsiaTheme="minorEastAsia" w:hAnsiTheme="minorHAnsi" w:cstheme="minorBidi"/>
          <w:sz w:val="22"/>
          <w:szCs w:val="22"/>
          <w:lang w:eastAsia="en-GB"/>
        </w:rPr>
      </w:pPr>
      <w:hyperlink w:anchor="_Toc54110095" w:history="1">
        <w:r w:rsidR="00092A14" w:rsidRPr="00E02478">
          <w:rPr>
            <w:rStyle w:val="Hyperlink"/>
          </w:rPr>
          <w:t>3.4.10</w:t>
        </w:r>
        <w:r w:rsidR="00092A14">
          <w:rPr>
            <w:rFonts w:asciiTheme="minorHAnsi" w:eastAsiaTheme="minorEastAsia" w:hAnsiTheme="minorHAnsi" w:cstheme="minorBidi"/>
            <w:sz w:val="22"/>
            <w:szCs w:val="22"/>
            <w:lang w:eastAsia="en-GB"/>
          </w:rPr>
          <w:tab/>
        </w:r>
        <w:r w:rsidR="00092A14" w:rsidRPr="00E02478">
          <w:rPr>
            <w:rStyle w:val="Hyperlink"/>
          </w:rPr>
          <w:t>Log file</w:t>
        </w:r>
        <w:r w:rsidR="00092A14">
          <w:rPr>
            <w:webHidden/>
          </w:rPr>
          <w:tab/>
        </w:r>
        <w:r w:rsidR="00092A14">
          <w:rPr>
            <w:webHidden/>
          </w:rPr>
          <w:fldChar w:fldCharType="begin"/>
        </w:r>
        <w:r w:rsidR="00092A14">
          <w:rPr>
            <w:webHidden/>
          </w:rPr>
          <w:instrText xml:space="preserve"> PAGEREF _Toc54110095 \h </w:instrText>
        </w:r>
        <w:r w:rsidR="00092A14">
          <w:rPr>
            <w:webHidden/>
          </w:rPr>
        </w:r>
        <w:r w:rsidR="00092A14">
          <w:rPr>
            <w:webHidden/>
          </w:rPr>
          <w:fldChar w:fldCharType="separate"/>
        </w:r>
        <w:r w:rsidR="004F264F">
          <w:rPr>
            <w:webHidden/>
          </w:rPr>
          <w:t>98</w:t>
        </w:r>
        <w:r w:rsidR="00092A14">
          <w:rPr>
            <w:webHidden/>
          </w:rPr>
          <w:fldChar w:fldCharType="end"/>
        </w:r>
      </w:hyperlink>
    </w:p>
    <w:p w14:paraId="38209D9B" w14:textId="58157B31" w:rsidR="00092A14" w:rsidRDefault="00000000">
      <w:pPr>
        <w:pStyle w:val="TOC1"/>
        <w:rPr>
          <w:rFonts w:asciiTheme="minorHAnsi" w:eastAsiaTheme="minorEastAsia" w:hAnsiTheme="minorHAnsi" w:cstheme="minorBidi"/>
          <w:b w:val="0"/>
          <w:sz w:val="22"/>
          <w:szCs w:val="22"/>
          <w:lang w:eastAsia="en-GB"/>
        </w:rPr>
      </w:pPr>
      <w:hyperlink w:anchor="_Toc54110096" w:history="1">
        <w:r w:rsidR="00092A14" w:rsidRPr="00E02478">
          <w:rPr>
            <w:rStyle w:val="Hyperlink"/>
          </w:rPr>
          <w:t>4</w:t>
        </w:r>
        <w:r w:rsidR="00092A14">
          <w:rPr>
            <w:rFonts w:asciiTheme="minorHAnsi" w:eastAsiaTheme="minorEastAsia" w:hAnsiTheme="minorHAnsi" w:cstheme="minorBidi"/>
            <w:b w:val="0"/>
            <w:sz w:val="22"/>
            <w:szCs w:val="22"/>
            <w:lang w:eastAsia="en-GB"/>
          </w:rPr>
          <w:tab/>
        </w:r>
        <w:r w:rsidR="00092A14" w:rsidRPr="00E02478">
          <w:rPr>
            <w:rStyle w:val="Hyperlink"/>
          </w:rPr>
          <w:t>Examples &amp; Tutorials</w:t>
        </w:r>
        <w:r w:rsidR="00092A14">
          <w:rPr>
            <w:webHidden/>
          </w:rPr>
          <w:tab/>
        </w:r>
        <w:r w:rsidR="00092A14">
          <w:rPr>
            <w:webHidden/>
          </w:rPr>
          <w:fldChar w:fldCharType="begin"/>
        </w:r>
        <w:r w:rsidR="00092A14">
          <w:rPr>
            <w:webHidden/>
          </w:rPr>
          <w:instrText xml:space="preserve"> PAGEREF _Toc54110096 \h </w:instrText>
        </w:r>
        <w:r w:rsidR="00092A14">
          <w:rPr>
            <w:webHidden/>
          </w:rPr>
        </w:r>
        <w:r w:rsidR="00092A14">
          <w:rPr>
            <w:webHidden/>
          </w:rPr>
          <w:fldChar w:fldCharType="separate"/>
        </w:r>
        <w:r w:rsidR="004F264F">
          <w:rPr>
            <w:webHidden/>
          </w:rPr>
          <w:t>99</w:t>
        </w:r>
        <w:r w:rsidR="00092A14">
          <w:rPr>
            <w:webHidden/>
          </w:rPr>
          <w:fldChar w:fldCharType="end"/>
        </w:r>
      </w:hyperlink>
    </w:p>
    <w:p w14:paraId="564B0C5D" w14:textId="2BFBB158" w:rsidR="00092A14" w:rsidRDefault="00000000">
      <w:pPr>
        <w:pStyle w:val="TOC2"/>
        <w:rPr>
          <w:rFonts w:asciiTheme="minorHAnsi" w:eastAsiaTheme="minorEastAsia" w:hAnsiTheme="minorHAnsi" w:cstheme="minorBidi"/>
          <w:b w:val="0"/>
          <w:sz w:val="22"/>
          <w:szCs w:val="22"/>
          <w:lang w:eastAsia="en-GB"/>
        </w:rPr>
      </w:pPr>
      <w:hyperlink w:anchor="_Toc54110097" w:history="1">
        <w:r w:rsidR="00092A14" w:rsidRPr="00E02478">
          <w:rPr>
            <w:rStyle w:val="Hyperlink"/>
          </w:rPr>
          <w:t>4.1</w:t>
        </w:r>
        <w:r w:rsidR="00092A14">
          <w:rPr>
            <w:rFonts w:asciiTheme="minorHAnsi" w:eastAsiaTheme="minorEastAsia" w:hAnsiTheme="minorHAnsi" w:cstheme="minorBidi"/>
            <w:b w:val="0"/>
            <w:sz w:val="22"/>
            <w:szCs w:val="22"/>
            <w:lang w:eastAsia="en-GB"/>
          </w:rPr>
          <w:tab/>
        </w:r>
        <w:r w:rsidR="00092A14" w:rsidRPr="00E02478">
          <w:rPr>
            <w:rStyle w:val="Hyperlink"/>
          </w:rPr>
          <w:t>Exercise 1</w:t>
        </w:r>
        <w:r w:rsidR="00092A14">
          <w:rPr>
            <w:webHidden/>
          </w:rPr>
          <w:tab/>
        </w:r>
        <w:r w:rsidR="00092A14">
          <w:rPr>
            <w:webHidden/>
          </w:rPr>
          <w:fldChar w:fldCharType="begin"/>
        </w:r>
        <w:r w:rsidR="00092A14">
          <w:rPr>
            <w:webHidden/>
          </w:rPr>
          <w:instrText xml:space="preserve"> PAGEREF _Toc54110097 \h </w:instrText>
        </w:r>
        <w:r w:rsidR="00092A14">
          <w:rPr>
            <w:webHidden/>
          </w:rPr>
        </w:r>
        <w:r w:rsidR="00092A14">
          <w:rPr>
            <w:webHidden/>
          </w:rPr>
          <w:fldChar w:fldCharType="separate"/>
        </w:r>
        <w:r w:rsidR="004F264F">
          <w:rPr>
            <w:webHidden/>
          </w:rPr>
          <w:t>99</w:t>
        </w:r>
        <w:r w:rsidR="00092A14">
          <w:rPr>
            <w:webHidden/>
          </w:rPr>
          <w:fldChar w:fldCharType="end"/>
        </w:r>
      </w:hyperlink>
    </w:p>
    <w:p w14:paraId="18262973" w14:textId="0A66D9DF" w:rsidR="00092A14" w:rsidRDefault="00000000">
      <w:pPr>
        <w:pStyle w:val="TOC3"/>
        <w:rPr>
          <w:rFonts w:asciiTheme="minorHAnsi" w:eastAsiaTheme="minorEastAsia" w:hAnsiTheme="minorHAnsi" w:cstheme="minorBidi"/>
          <w:sz w:val="22"/>
          <w:szCs w:val="22"/>
          <w:lang w:eastAsia="en-GB"/>
        </w:rPr>
      </w:pPr>
      <w:hyperlink w:anchor="_Toc54110098" w:history="1">
        <w:r w:rsidR="00092A14" w:rsidRPr="00E02478">
          <w:rPr>
            <w:rStyle w:val="Hyperlink"/>
          </w:rPr>
          <w:t>4.1.1</w:t>
        </w:r>
        <w:r w:rsidR="00092A14">
          <w:rPr>
            <w:rFonts w:asciiTheme="minorHAnsi" w:eastAsiaTheme="minorEastAsia" w:hAnsiTheme="minorHAnsi" w:cstheme="minorBidi"/>
            <w:sz w:val="22"/>
            <w:szCs w:val="22"/>
            <w:lang w:eastAsia="en-GB"/>
          </w:rPr>
          <w:tab/>
        </w:r>
        <w:r w:rsidR="00092A14" w:rsidRPr="00E02478">
          <w:rPr>
            <w:rStyle w:val="Hyperlink"/>
          </w:rPr>
          <w:t>Range expansion, long-distance dispersal and environmental stochasticity</w:t>
        </w:r>
        <w:r w:rsidR="00092A14">
          <w:rPr>
            <w:webHidden/>
          </w:rPr>
          <w:tab/>
        </w:r>
        <w:r w:rsidR="00092A14">
          <w:rPr>
            <w:webHidden/>
          </w:rPr>
          <w:fldChar w:fldCharType="begin"/>
        </w:r>
        <w:r w:rsidR="00092A14">
          <w:rPr>
            <w:webHidden/>
          </w:rPr>
          <w:instrText xml:space="preserve"> PAGEREF _Toc54110098 \h </w:instrText>
        </w:r>
        <w:r w:rsidR="00092A14">
          <w:rPr>
            <w:webHidden/>
          </w:rPr>
        </w:r>
        <w:r w:rsidR="00092A14">
          <w:rPr>
            <w:webHidden/>
          </w:rPr>
          <w:fldChar w:fldCharType="separate"/>
        </w:r>
        <w:r w:rsidR="004F264F">
          <w:rPr>
            <w:webHidden/>
          </w:rPr>
          <w:t>99</w:t>
        </w:r>
        <w:r w:rsidR="00092A14">
          <w:rPr>
            <w:webHidden/>
          </w:rPr>
          <w:fldChar w:fldCharType="end"/>
        </w:r>
      </w:hyperlink>
    </w:p>
    <w:p w14:paraId="0B10D634" w14:textId="69C84551" w:rsidR="00092A14" w:rsidRDefault="00000000">
      <w:pPr>
        <w:pStyle w:val="TOC2"/>
        <w:rPr>
          <w:rFonts w:asciiTheme="minorHAnsi" w:eastAsiaTheme="minorEastAsia" w:hAnsiTheme="minorHAnsi" w:cstheme="minorBidi"/>
          <w:b w:val="0"/>
          <w:sz w:val="22"/>
          <w:szCs w:val="22"/>
          <w:lang w:eastAsia="en-GB"/>
        </w:rPr>
      </w:pPr>
      <w:hyperlink w:anchor="_Toc54110099" w:history="1">
        <w:r w:rsidR="00092A14" w:rsidRPr="00E02478">
          <w:rPr>
            <w:rStyle w:val="Hyperlink"/>
          </w:rPr>
          <w:t>4.2</w:t>
        </w:r>
        <w:r w:rsidR="00092A14">
          <w:rPr>
            <w:rFonts w:asciiTheme="minorHAnsi" w:eastAsiaTheme="minorEastAsia" w:hAnsiTheme="minorHAnsi" w:cstheme="minorBidi"/>
            <w:b w:val="0"/>
            <w:sz w:val="22"/>
            <w:szCs w:val="22"/>
            <w:lang w:eastAsia="en-GB"/>
          </w:rPr>
          <w:tab/>
        </w:r>
        <w:r w:rsidR="00092A14" w:rsidRPr="00E02478">
          <w:rPr>
            <w:rStyle w:val="Hyperlink"/>
          </w:rPr>
          <w:t>Exercise 2</w:t>
        </w:r>
        <w:r w:rsidR="00092A14">
          <w:rPr>
            <w:webHidden/>
          </w:rPr>
          <w:tab/>
        </w:r>
        <w:r w:rsidR="00092A14">
          <w:rPr>
            <w:webHidden/>
          </w:rPr>
          <w:fldChar w:fldCharType="begin"/>
        </w:r>
        <w:r w:rsidR="00092A14">
          <w:rPr>
            <w:webHidden/>
          </w:rPr>
          <w:instrText xml:space="preserve"> PAGEREF _Toc54110099 \h </w:instrText>
        </w:r>
        <w:r w:rsidR="00092A14">
          <w:rPr>
            <w:webHidden/>
          </w:rPr>
        </w:r>
        <w:r w:rsidR="00092A14">
          <w:rPr>
            <w:webHidden/>
          </w:rPr>
          <w:fldChar w:fldCharType="separate"/>
        </w:r>
        <w:r w:rsidR="004F264F">
          <w:rPr>
            <w:webHidden/>
          </w:rPr>
          <w:t>103</w:t>
        </w:r>
        <w:r w:rsidR="00092A14">
          <w:rPr>
            <w:webHidden/>
          </w:rPr>
          <w:fldChar w:fldCharType="end"/>
        </w:r>
      </w:hyperlink>
    </w:p>
    <w:p w14:paraId="1FF64FED" w14:textId="6F8122B7" w:rsidR="00092A14" w:rsidRDefault="00000000">
      <w:pPr>
        <w:pStyle w:val="TOC3"/>
        <w:rPr>
          <w:rFonts w:asciiTheme="minorHAnsi" w:eastAsiaTheme="minorEastAsia" w:hAnsiTheme="minorHAnsi" w:cstheme="minorBidi"/>
          <w:sz w:val="22"/>
          <w:szCs w:val="22"/>
          <w:lang w:eastAsia="en-GB"/>
        </w:rPr>
      </w:pPr>
      <w:hyperlink w:anchor="_Toc54110100" w:history="1">
        <w:r w:rsidR="00092A14" w:rsidRPr="00E02478">
          <w:rPr>
            <w:rStyle w:val="Hyperlink"/>
          </w:rPr>
          <w:t>4.2.1</w:t>
        </w:r>
        <w:r w:rsidR="00092A14">
          <w:rPr>
            <w:rFonts w:asciiTheme="minorHAnsi" w:eastAsiaTheme="minorEastAsia" w:hAnsiTheme="minorHAnsi" w:cstheme="minorBidi"/>
            <w:sz w:val="22"/>
            <w:szCs w:val="22"/>
            <w:lang w:eastAsia="en-GB"/>
          </w:rPr>
          <w:tab/>
        </w:r>
        <w:r w:rsidR="00092A14" w:rsidRPr="00E02478">
          <w:rPr>
            <w:rStyle w:val="Hyperlink"/>
          </w:rPr>
          <w:t>Landscape-scale connectivity, matrix permeability and dispersal behaviour</w:t>
        </w:r>
        <w:r w:rsidR="00092A14">
          <w:rPr>
            <w:webHidden/>
          </w:rPr>
          <w:tab/>
        </w:r>
        <w:r w:rsidR="00092A14">
          <w:rPr>
            <w:webHidden/>
          </w:rPr>
          <w:fldChar w:fldCharType="begin"/>
        </w:r>
        <w:r w:rsidR="00092A14">
          <w:rPr>
            <w:webHidden/>
          </w:rPr>
          <w:instrText xml:space="preserve"> PAGEREF _Toc54110100 \h </w:instrText>
        </w:r>
        <w:r w:rsidR="00092A14">
          <w:rPr>
            <w:webHidden/>
          </w:rPr>
        </w:r>
        <w:r w:rsidR="00092A14">
          <w:rPr>
            <w:webHidden/>
          </w:rPr>
          <w:fldChar w:fldCharType="separate"/>
        </w:r>
        <w:r w:rsidR="004F264F">
          <w:rPr>
            <w:webHidden/>
          </w:rPr>
          <w:t>103</w:t>
        </w:r>
        <w:r w:rsidR="00092A14">
          <w:rPr>
            <w:webHidden/>
          </w:rPr>
          <w:fldChar w:fldCharType="end"/>
        </w:r>
      </w:hyperlink>
    </w:p>
    <w:p w14:paraId="4764F211" w14:textId="131E6A69" w:rsidR="00092A14" w:rsidRDefault="00000000">
      <w:pPr>
        <w:pStyle w:val="TOC2"/>
        <w:rPr>
          <w:rFonts w:asciiTheme="minorHAnsi" w:eastAsiaTheme="minorEastAsia" w:hAnsiTheme="minorHAnsi" w:cstheme="minorBidi"/>
          <w:b w:val="0"/>
          <w:sz w:val="22"/>
          <w:szCs w:val="22"/>
          <w:lang w:eastAsia="en-GB"/>
        </w:rPr>
      </w:pPr>
      <w:hyperlink w:anchor="_Toc54110101" w:history="1">
        <w:r w:rsidR="00092A14" w:rsidRPr="00E02478">
          <w:rPr>
            <w:rStyle w:val="Hyperlink"/>
          </w:rPr>
          <w:t>4.3</w:t>
        </w:r>
        <w:r w:rsidR="00092A14">
          <w:rPr>
            <w:rFonts w:asciiTheme="minorHAnsi" w:eastAsiaTheme="minorEastAsia" w:hAnsiTheme="minorHAnsi" w:cstheme="minorBidi"/>
            <w:b w:val="0"/>
            <w:sz w:val="22"/>
            <w:szCs w:val="22"/>
            <w:lang w:eastAsia="en-GB"/>
          </w:rPr>
          <w:tab/>
        </w:r>
        <w:r w:rsidR="00092A14" w:rsidRPr="00E02478">
          <w:rPr>
            <w:rStyle w:val="Hyperlink"/>
          </w:rPr>
          <w:t>Exercise 3</w:t>
        </w:r>
        <w:r w:rsidR="00092A14">
          <w:rPr>
            <w:webHidden/>
          </w:rPr>
          <w:tab/>
        </w:r>
        <w:r w:rsidR="00092A14">
          <w:rPr>
            <w:webHidden/>
          </w:rPr>
          <w:fldChar w:fldCharType="begin"/>
        </w:r>
        <w:r w:rsidR="00092A14">
          <w:rPr>
            <w:webHidden/>
          </w:rPr>
          <w:instrText xml:space="preserve"> PAGEREF _Toc54110101 \h </w:instrText>
        </w:r>
        <w:r w:rsidR="00092A14">
          <w:rPr>
            <w:webHidden/>
          </w:rPr>
        </w:r>
        <w:r w:rsidR="00092A14">
          <w:rPr>
            <w:webHidden/>
          </w:rPr>
          <w:fldChar w:fldCharType="separate"/>
        </w:r>
        <w:r w:rsidR="004F264F">
          <w:rPr>
            <w:webHidden/>
          </w:rPr>
          <w:t>112</w:t>
        </w:r>
        <w:r w:rsidR="00092A14">
          <w:rPr>
            <w:webHidden/>
          </w:rPr>
          <w:fldChar w:fldCharType="end"/>
        </w:r>
      </w:hyperlink>
    </w:p>
    <w:p w14:paraId="06A74E25" w14:textId="47BE385D" w:rsidR="00092A14" w:rsidRDefault="00000000">
      <w:pPr>
        <w:pStyle w:val="TOC3"/>
        <w:rPr>
          <w:rFonts w:asciiTheme="minorHAnsi" w:eastAsiaTheme="minorEastAsia" w:hAnsiTheme="minorHAnsi" w:cstheme="minorBidi"/>
          <w:sz w:val="22"/>
          <w:szCs w:val="22"/>
          <w:lang w:eastAsia="en-GB"/>
        </w:rPr>
      </w:pPr>
      <w:hyperlink w:anchor="_Toc54110102" w:history="1">
        <w:r w:rsidR="00092A14" w:rsidRPr="00E02478">
          <w:rPr>
            <w:rStyle w:val="Hyperlink"/>
          </w:rPr>
          <w:t>4.3.1</w:t>
        </w:r>
        <w:r w:rsidR="00092A14">
          <w:rPr>
            <w:rFonts w:asciiTheme="minorHAnsi" w:eastAsiaTheme="minorEastAsia" w:hAnsiTheme="minorHAnsi" w:cstheme="minorBidi"/>
            <w:sz w:val="22"/>
            <w:szCs w:val="22"/>
            <w:lang w:eastAsia="en-GB"/>
          </w:rPr>
          <w:tab/>
        </w:r>
        <w:r w:rsidR="00092A14" w:rsidRPr="00E02478">
          <w:rPr>
            <w:rStyle w:val="Hyperlink"/>
          </w:rPr>
          <w:t>Evolution of dispersal during range shifting</w:t>
        </w:r>
        <w:r w:rsidR="00092A14">
          <w:rPr>
            <w:webHidden/>
          </w:rPr>
          <w:tab/>
        </w:r>
        <w:r w:rsidR="00092A14">
          <w:rPr>
            <w:webHidden/>
          </w:rPr>
          <w:fldChar w:fldCharType="begin"/>
        </w:r>
        <w:r w:rsidR="00092A14">
          <w:rPr>
            <w:webHidden/>
          </w:rPr>
          <w:instrText xml:space="preserve"> PAGEREF _Toc54110102 \h </w:instrText>
        </w:r>
        <w:r w:rsidR="00092A14">
          <w:rPr>
            <w:webHidden/>
          </w:rPr>
        </w:r>
        <w:r w:rsidR="00092A14">
          <w:rPr>
            <w:webHidden/>
          </w:rPr>
          <w:fldChar w:fldCharType="separate"/>
        </w:r>
        <w:r w:rsidR="004F264F">
          <w:rPr>
            <w:webHidden/>
          </w:rPr>
          <w:t>112</w:t>
        </w:r>
        <w:r w:rsidR="00092A14">
          <w:rPr>
            <w:webHidden/>
          </w:rPr>
          <w:fldChar w:fldCharType="end"/>
        </w:r>
      </w:hyperlink>
    </w:p>
    <w:p w14:paraId="5B6D9E5B" w14:textId="564B63BD" w:rsidR="00092A14" w:rsidRDefault="00000000">
      <w:pPr>
        <w:pStyle w:val="TOC2"/>
        <w:rPr>
          <w:rFonts w:asciiTheme="minorHAnsi" w:eastAsiaTheme="minorEastAsia" w:hAnsiTheme="minorHAnsi" w:cstheme="minorBidi"/>
          <w:b w:val="0"/>
          <w:sz w:val="22"/>
          <w:szCs w:val="22"/>
          <w:lang w:eastAsia="en-GB"/>
        </w:rPr>
      </w:pPr>
      <w:hyperlink w:anchor="_Toc54110103" w:history="1">
        <w:r w:rsidR="00092A14" w:rsidRPr="00E02478">
          <w:rPr>
            <w:rStyle w:val="Hyperlink"/>
          </w:rPr>
          <w:t>4.4</w:t>
        </w:r>
        <w:r w:rsidR="00092A14">
          <w:rPr>
            <w:rFonts w:asciiTheme="minorHAnsi" w:eastAsiaTheme="minorEastAsia" w:hAnsiTheme="minorHAnsi" w:cstheme="minorBidi"/>
            <w:b w:val="0"/>
            <w:sz w:val="22"/>
            <w:szCs w:val="22"/>
            <w:lang w:eastAsia="en-GB"/>
          </w:rPr>
          <w:tab/>
        </w:r>
        <w:r w:rsidR="00092A14" w:rsidRPr="00E02478">
          <w:rPr>
            <w:rStyle w:val="Hyperlink"/>
          </w:rPr>
          <w:t>Exercise 4</w:t>
        </w:r>
        <w:r w:rsidR="00092A14">
          <w:rPr>
            <w:webHidden/>
          </w:rPr>
          <w:tab/>
        </w:r>
        <w:r w:rsidR="00092A14">
          <w:rPr>
            <w:webHidden/>
          </w:rPr>
          <w:fldChar w:fldCharType="begin"/>
        </w:r>
        <w:r w:rsidR="00092A14">
          <w:rPr>
            <w:webHidden/>
          </w:rPr>
          <w:instrText xml:space="preserve"> PAGEREF _Toc54110103 \h </w:instrText>
        </w:r>
        <w:r w:rsidR="00092A14">
          <w:rPr>
            <w:webHidden/>
          </w:rPr>
        </w:r>
        <w:r w:rsidR="00092A14">
          <w:rPr>
            <w:webHidden/>
          </w:rPr>
          <w:fldChar w:fldCharType="separate"/>
        </w:r>
        <w:r w:rsidR="004F264F">
          <w:rPr>
            <w:webHidden/>
          </w:rPr>
          <w:t>117</w:t>
        </w:r>
        <w:r w:rsidR="00092A14">
          <w:rPr>
            <w:webHidden/>
          </w:rPr>
          <w:fldChar w:fldCharType="end"/>
        </w:r>
      </w:hyperlink>
    </w:p>
    <w:p w14:paraId="1760FCC0" w14:textId="3A8B9883" w:rsidR="00092A14" w:rsidRDefault="00000000">
      <w:pPr>
        <w:pStyle w:val="TOC3"/>
        <w:rPr>
          <w:rFonts w:asciiTheme="minorHAnsi" w:eastAsiaTheme="minorEastAsia" w:hAnsiTheme="minorHAnsi" w:cstheme="minorBidi"/>
          <w:sz w:val="22"/>
          <w:szCs w:val="22"/>
          <w:lang w:eastAsia="en-GB"/>
        </w:rPr>
      </w:pPr>
      <w:hyperlink w:anchor="_Toc54110104" w:history="1">
        <w:r w:rsidR="00092A14" w:rsidRPr="00E02478">
          <w:rPr>
            <w:rStyle w:val="Hyperlink"/>
          </w:rPr>
          <w:t>4.4.1</w:t>
        </w:r>
        <w:r w:rsidR="00092A14">
          <w:rPr>
            <w:rFonts w:asciiTheme="minorHAnsi" w:eastAsiaTheme="minorEastAsia" w:hAnsiTheme="minorHAnsi" w:cstheme="minorBidi"/>
            <w:sz w:val="22"/>
            <w:szCs w:val="22"/>
            <w:lang w:eastAsia="en-GB"/>
          </w:rPr>
          <w:tab/>
        </w:r>
        <w:r w:rsidR="00092A14" w:rsidRPr="00E02478">
          <w:rPr>
            <w:rStyle w:val="Hyperlink"/>
          </w:rPr>
          <w:t>Landscape-scale connectivity in batch mode</w:t>
        </w:r>
        <w:r w:rsidR="00092A14">
          <w:rPr>
            <w:webHidden/>
          </w:rPr>
          <w:tab/>
        </w:r>
        <w:r w:rsidR="00092A14">
          <w:rPr>
            <w:webHidden/>
          </w:rPr>
          <w:fldChar w:fldCharType="begin"/>
        </w:r>
        <w:r w:rsidR="00092A14">
          <w:rPr>
            <w:webHidden/>
          </w:rPr>
          <w:instrText xml:space="preserve"> PAGEREF _Toc54110104 \h </w:instrText>
        </w:r>
        <w:r w:rsidR="00092A14">
          <w:rPr>
            <w:webHidden/>
          </w:rPr>
        </w:r>
        <w:r w:rsidR="00092A14">
          <w:rPr>
            <w:webHidden/>
          </w:rPr>
          <w:fldChar w:fldCharType="separate"/>
        </w:r>
        <w:r w:rsidR="004F264F">
          <w:rPr>
            <w:webHidden/>
          </w:rPr>
          <w:t>117</w:t>
        </w:r>
        <w:r w:rsidR="00092A14">
          <w:rPr>
            <w:webHidden/>
          </w:rPr>
          <w:fldChar w:fldCharType="end"/>
        </w:r>
      </w:hyperlink>
    </w:p>
    <w:p w14:paraId="7ECD169B" w14:textId="5DFA8BD1" w:rsidR="00092A14" w:rsidRDefault="00000000">
      <w:pPr>
        <w:pStyle w:val="TOC2"/>
        <w:rPr>
          <w:rFonts w:asciiTheme="minorHAnsi" w:eastAsiaTheme="minorEastAsia" w:hAnsiTheme="minorHAnsi" w:cstheme="minorBidi"/>
          <w:b w:val="0"/>
          <w:sz w:val="22"/>
          <w:szCs w:val="22"/>
          <w:lang w:eastAsia="en-GB"/>
        </w:rPr>
      </w:pPr>
      <w:hyperlink w:anchor="_Toc54110105" w:history="1">
        <w:r w:rsidR="00092A14" w:rsidRPr="00E02478">
          <w:rPr>
            <w:rStyle w:val="Hyperlink"/>
          </w:rPr>
          <w:t>4.5</w:t>
        </w:r>
        <w:r w:rsidR="00092A14">
          <w:rPr>
            <w:rFonts w:asciiTheme="minorHAnsi" w:eastAsiaTheme="minorEastAsia" w:hAnsiTheme="minorHAnsi" w:cstheme="minorBidi"/>
            <w:b w:val="0"/>
            <w:sz w:val="22"/>
            <w:szCs w:val="22"/>
            <w:lang w:eastAsia="en-GB"/>
          </w:rPr>
          <w:tab/>
        </w:r>
        <w:r w:rsidR="00092A14" w:rsidRPr="00E02478">
          <w:rPr>
            <w:rStyle w:val="Hyperlink"/>
          </w:rPr>
          <w:t>Exercise 5</w:t>
        </w:r>
        <w:r w:rsidR="00092A14">
          <w:rPr>
            <w:webHidden/>
          </w:rPr>
          <w:tab/>
        </w:r>
        <w:r w:rsidR="00092A14">
          <w:rPr>
            <w:webHidden/>
          </w:rPr>
          <w:fldChar w:fldCharType="begin"/>
        </w:r>
        <w:r w:rsidR="00092A14">
          <w:rPr>
            <w:webHidden/>
          </w:rPr>
          <w:instrText xml:space="preserve"> PAGEREF _Toc54110105 \h </w:instrText>
        </w:r>
        <w:r w:rsidR="00092A14">
          <w:rPr>
            <w:webHidden/>
          </w:rPr>
        </w:r>
        <w:r w:rsidR="00092A14">
          <w:rPr>
            <w:webHidden/>
          </w:rPr>
          <w:fldChar w:fldCharType="separate"/>
        </w:r>
        <w:r w:rsidR="004F264F">
          <w:rPr>
            <w:webHidden/>
          </w:rPr>
          <w:t>122</w:t>
        </w:r>
        <w:r w:rsidR="00092A14">
          <w:rPr>
            <w:webHidden/>
          </w:rPr>
          <w:fldChar w:fldCharType="end"/>
        </w:r>
      </w:hyperlink>
    </w:p>
    <w:p w14:paraId="1CE935BE" w14:textId="5699859C" w:rsidR="00092A14" w:rsidRDefault="00000000">
      <w:pPr>
        <w:pStyle w:val="TOC3"/>
        <w:rPr>
          <w:rFonts w:asciiTheme="minorHAnsi" w:eastAsiaTheme="minorEastAsia" w:hAnsiTheme="minorHAnsi" w:cstheme="minorBidi"/>
          <w:sz w:val="22"/>
          <w:szCs w:val="22"/>
          <w:lang w:eastAsia="en-GB"/>
        </w:rPr>
      </w:pPr>
      <w:hyperlink w:anchor="_Toc54110106" w:history="1">
        <w:r w:rsidR="00092A14" w:rsidRPr="00E02478">
          <w:rPr>
            <w:rStyle w:val="Hyperlink"/>
          </w:rPr>
          <w:t>4.5.1</w:t>
        </w:r>
        <w:r w:rsidR="00092A14">
          <w:rPr>
            <w:rFonts w:asciiTheme="minorHAnsi" w:eastAsiaTheme="minorEastAsia" w:hAnsiTheme="minorHAnsi" w:cstheme="minorBidi"/>
            <w:sz w:val="22"/>
            <w:szCs w:val="22"/>
            <w:lang w:eastAsia="en-GB"/>
          </w:rPr>
          <w:tab/>
        </w:r>
        <w:r w:rsidR="00092A14" w:rsidRPr="00E02478">
          <w:rPr>
            <w:rStyle w:val="Hyperlink"/>
          </w:rPr>
          <w:t>Introduction to genetics in RangeShifter v2</w:t>
        </w:r>
        <w:r w:rsidR="00092A14">
          <w:rPr>
            <w:webHidden/>
          </w:rPr>
          <w:tab/>
        </w:r>
        <w:r w:rsidR="00092A14">
          <w:rPr>
            <w:webHidden/>
          </w:rPr>
          <w:fldChar w:fldCharType="begin"/>
        </w:r>
        <w:r w:rsidR="00092A14">
          <w:rPr>
            <w:webHidden/>
          </w:rPr>
          <w:instrText xml:space="preserve"> PAGEREF _Toc54110106 \h </w:instrText>
        </w:r>
        <w:r w:rsidR="00092A14">
          <w:rPr>
            <w:webHidden/>
          </w:rPr>
        </w:r>
        <w:r w:rsidR="00092A14">
          <w:rPr>
            <w:webHidden/>
          </w:rPr>
          <w:fldChar w:fldCharType="separate"/>
        </w:r>
        <w:r w:rsidR="004F264F">
          <w:rPr>
            <w:webHidden/>
          </w:rPr>
          <w:t>122</w:t>
        </w:r>
        <w:r w:rsidR="00092A14">
          <w:rPr>
            <w:webHidden/>
          </w:rPr>
          <w:fldChar w:fldCharType="end"/>
        </w:r>
      </w:hyperlink>
    </w:p>
    <w:p w14:paraId="39BF7033" w14:textId="487A7121" w:rsidR="00092A14" w:rsidRDefault="00000000">
      <w:pPr>
        <w:pStyle w:val="TOC1"/>
        <w:rPr>
          <w:rFonts w:asciiTheme="minorHAnsi" w:eastAsiaTheme="minorEastAsia" w:hAnsiTheme="minorHAnsi" w:cstheme="minorBidi"/>
          <w:b w:val="0"/>
          <w:sz w:val="22"/>
          <w:szCs w:val="22"/>
          <w:lang w:eastAsia="en-GB"/>
        </w:rPr>
      </w:pPr>
      <w:hyperlink w:anchor="_Toc54110107" w:history="1">
        <w:r w:rsidR="00092A14" w:rsidRPr="00E02478">
          <w:rPr>
            <w:rStyle w:val="Hyperlink"/>
          </w:rPr>
          <w:t>5</w:t>
        </w:r>
        <w:r w:rsidR="00092A14">
          <w:rPr>
            <w:rFonts w:asciiTheme="minorHAnsi" w:eastAsiaTheme="minorEastAsia" w:hAnsiTheme="minorHAnsi" w:cstheme="minorBidi"/>
            <w:b w:val="0"/>
            <w:sz w:val="22"/>
            <w:szCs w:val="22"/>
            <w:lang w:eastAsia="en-GB"/>
          </w:rPr>
          <w:tab/>
        </w:r>
        <w:r w:rsidR="00092A14" w:rsidRPr="00E02478">
          <w:rPr>
            <w:rStyle w:val="Hyperlink"/>
          </w:rPr>
          <w:t>References</w:t>
        </w:r>
        <w:r w:rsidR="00092A14">
          <w:rPr>
            <w:webHidden/>
          </w:rPr>
          <w:tab/>
        </w:r>
        <w:r w:rsidR="00092A14">
          <w:rPr>
            <w:webHidden/>
          </w:rPr>
          <w:fldChar w:fldCharType="begin"/>
        </w:r>
        <w:r w:rsidR="00092A14">
          <w:rPr>
            <w:webHidden/>
          </w:rPr>
          <w:instrText xml:space="preserve"> PAGEREF _Toc54110107 \h </w:instrText>
        </w:r>
        <w:r w:rsidR="00092A14">
          <w:rPr>
            <w:webHidden/>
          </w:rPr>
        </w:r>
        <w:r w:rsidR="00092A14">
          <w:rPr>
            <w:webHidden/>
          </w:rPr>
          <w:fldChar w:fldCharType="separate"/>
        </w:r>
        <w:r w:rsidR="004F264F">
          <w:rPr>
            <w:webHidden/>
          </w:rPr>
          <w:t>125</w:t>
        </w:r>
        <w:r w:rsidR="00092A14">
          <w:rPr>
            <w:webHidden/>
          </w:rPr>
          <w:fldChar w:fldCharType="end"/>
        </w:r>
      </w:hyperlink>
    </w:p>
    <w:p w14:paraId="7C6A8EC7" w14:textId="00401485" w:rsidR="0067520E" w:rsidRPr="00F43747" w:rsidRDefault="0067520E" w:rsidP="00C57BF9">
      <w:pPr>
        <w:rPr>
          <w:rFonts w:eastAsiaTheme="minorEastAsia"/>
          <w:b/>
          <w:szCs w:val="24"/>
        </w:rPr>
      </w:pPr>
      <w:r>
        <w:rPr>
          <w:rFonts w:eastAsiaTheme="minorEastAsia"/>
          <w:b/>
          <w:sz w:val="28"/>
          <w:szCs w:val="24"/>
        </w:rPr>
        <w:fldChar w:fldCharType="end"/>
      </w:r>
    </w:p>
    <w:p w14:paraId="39CF6A8E" w14:textId="77777777" w:rsidR="00B97641" w:rsidRDefault="00B97641">
      <w:pPr>
        <w:spacing w:after="200" w:line="276" w:lineRule="auto"/>
        <w:jc w:val="left"/>
        <w:rPr>
          <w:b/>
          <w:sz w:val="36"/>
          <w:szCs w:val="36"/>
        </w:rPr>
      </w:pPr>
      <w:r>
        <w:rPr>
          <w:b/>
          <w:sz w:val="36"/>
          <w:szCs w:val="36"/>
        </w:rPr>
        <w:br w:type="page"/>
      </w:r>
    </w:p>
    <w:p w14:paraId="1EF46B0C" w14:textId="295B977D" w:rsidR="0067520E" w:rsidRPr="00F43747" w:rsidRDefault="0067520E" w:rsidP="00EC4BC7">
      <w:pPr>
        <w:keepNext/>
        <w:keepLines/>
        <w:rPr>
          <w:b/>
        </w:rPr>
      </w:pPr>
      <w:r w:rsidRPr="00F43747">
        <w:rPr>
          <w:b/>
          <w:sz w:val="36"/>
          <w:szCs w:val="36"/>
        </w:rPr>
        <w:lastRenderedPageBreak/>
        <w:t>Acknowledgments</w:t>
      </w:r>
    </w:p>
    <w:p w14:paraId="21BB5D7D" w14:textId="7D1B18E9" w:rsidR="00AD57C0" w:rsidRDefault="0067520E" w:rsidP="00AD57C0">
      <w:pPr>
        <w:rPr>
          <w:szCs w:val="24"/>
        </w:rPr>
      </w:pPr>
      <w:r>
        <w:rPr>
          <w:szCs w:val="24"/>
        </w:rPr>
        <w:t xml:space="preserve">We are grateful to all the colleagues and collaborators who provided help in testing and improving the software. </w:t>
      </w:r>
      <w:r w:rsidRPr="00D123FB">
        <w:rPr>
          <w:szCs w:val="24"/>
        </w:rPr>
        <w:t>Th</w:t>
      </w:r>
      <w:r w:rsidR="00717D44">
        <w:rPr>
          <w:szCs w:val="24"/>
        </w:rPr>
        <w:t>e</w:t>
      </w:r>
      <w:r w:rsidRPr="00D123FB">
        <w:rPr>
          <w:szCs w:val="24"/>
        </w:rPr>
        <w:t xml:space="preserve"> </w:t>
      </w:r>
      <w:r w:rsidR="00717D44">
        <w:rPr>
          <w:szCs w:val="24"/>
        </w:rPr>
        <w:t xml:space="preserve">initial development of </w:t>
      </w:r>
      <w:proofErr w:type="spellStart"/>
      <w:r w:rsidR="00717D44">
        <w:rPr>
          <w:szCs w:val="24"/>
        </w:rPr>
        <w:t>RangeShifter</w:t>
      </w:r>
      <w:proofErr w:type="spellEnd"/>
      <w:r w:rsidRPr="00D123FB">
        <w:rPr>
          <w:szCs w:val="24"/>
        </w:rPr>
        <w:t xml:space="preserve"> was supported by the SCALES project (Securing the Conservation of biodiversity across Administrative Levels and spatial, temporal, and Ecological Scales) funded by the European Commission as a Large-scale Integrating Project within FP 7 under grant 226 852 (Henle et al. 2012; </w:t>
      </w:r>
      <w:hyperlink r:id="rId14" w:history="1">
        <w:r w:rsidRPr="00D123FB">
          <w:rPr>
            <w:rStyle w:val="Hyperlink"/>
            <w:szCs w:val="24"/>
          </w:rPr>
          <w:t>www.scales-project.net</w:t>
        </w:r>
      </w:hyperlink>
      <w:r w:rsidRPr="00D123FB">
        <w:rPr>
          <w:szCs w:val="24"/>
        </w:rPr>
        <w:t>) and also by the Natural Environment Research Council</w:t>
      </w:r>
      <w:r>
        <w:rPr>
          <w:szCs w:val="24"/>
        </w:rPr>
        <w:t>, UK</w:t>
      </w:r>
      <w:bookmarkStart w:id="0" w:name="_1_Introduction"/>
      <w:bookmarkEnd w:id="0"/>
      <w:r w:rsidR="00717D44">
        <w:rPr>
          <w:szCs w:val="24"/>
        </w:rPr>
        <w:t>.</w:t>
      </w:r>
    </w:p>
    <w:p w14:paraId="39CCB3D1" w14:textId="02851BE9" w:rsidR="00717D44" w:rsidRDefault="00717D44" w:rsidP="00AD57C0">
      <w:pPr>
        <w:rPr>
          <w:szCs w:val="24"/>
        </w:rPr>
      </w:pPr>
      <w:bookmarkStart w:id="1" w:name="_Hlk56508570"/>
      <w:r>
        <w:rPr>
          <w:szCs w:val="24"/>
        </w:rPr>
        <w:t xml:space="preserve">Development of </w:t>
      </w:r>
      <w:proofErr w:type="spellStart"/>
      <w:r>
        <w:rPr>
          <w:szCs w:val="24"/>
        </w:rPr>
        <w:t>RangeShifter</w:t>
      </w:r>
      <w:proofErr w:type="spellEnd"/>
      <w:r>
        <w:rPr>
          <w:szCs w:val="24"/>
        </w:rPr>
        <w:t xml:space="preserve"> v2.0 was supported by the project PROBIS funded by the </w:t>
      </w:r>
      <w:proofErr w:type="spellStart"/>
      <w:r>
        <w:rPr>
          <w:szCs w:val="24"/>
        </w:rPr>
        <w:t>BiodivERsA</w:t>
      </w:r>
      <w:proofErr w:type="spellEnd"/>
      <w:r>
        <w:rPr>
          <w:szCs w:val="24"/>
        </w:rPr>
        <w:t xml:space="preserve"> European Joint Call 2012-2013.</w:t>
      </w:r>
      <w:bookmarkEnd w:id="1"/>
    </w:p>
    <w:p w14:paraId="5F8609F0" w14:textId="77777777" w:rsidR="00717D44" w:rsidRDefault="00717D44" w:rsidP="00AD57C0">
      <w:pPr>
        <w:rPr>
          <w:szCs w:val="24"/>
        </w:rPr>
      </w:pPr>
    </w:p>
    <w:p w14:paraId="2BFE4BBE" w14:textId="77777777" w:rsidR="00AD57C0" w:rsidRDefault="00AD57C0" w:rsidP="00AD57C0">
      <w:pPr>
        <w:rPr>
          <w:szCs w:val="24"/>
        </w:rPr>
        <w:sectPr w:rsidR="00AD57C0" w:rsidSect="007C7CB1">
          <w:footerReference w:type="even" r:id="rId15"/>
          <w:footerReference w:type="default" r:id="rId16"/>
          <w:type w:val="oddPage"/>
          <w:pgSz w:w="11906" w:h="16838"/>
          <w:pgMar w:top="1440" w:right="1440" w:bottom="1440" w:left="1440" w:header="708" w:footer="708" w:gutter="0"/>
          <w:pgNumType w:fmt="lowerRoman" w:start="1"/>
          <w:cols w:space="708"/>
          <w:docGrid w:linePitch="360"/>
        </w:sectPr>
      </w:pPr>
    </w:p>
    <w:p w14:paraId="55AC8EDD" w14:textId="77777777" w:rsidR="0067520E" w:rsidRPr="00D123FB" w:rsidRDefault="0067520E" w:rsidP="009E434A">
      <w:pPr>
        <w:pStyle w:val="Heading1"/>
        <w:numPr>
          <w:ilvl w:val="0"/>
          <w:numId w:val="14"/>
        </w:numPr>
        <w:pBdr>
          <w:bottom w:val="single" w:sz="4" w:space="1" w:color="auto"/>
        </w:pBdr>
        <w:tabs>
          <w:tab w:val="clear" w:pos="1440"/>
        </w:tabs>
      </w:pPr>
      <w:bookmarkStart w:id="2" w:name="_Introduction"/>
      <w:bookmarkStart w:id="3" w:name="_Toc54110034"/>
      <w:bookmarkEnd w:id="2"/>
      <w:r w:rsidRPr="00D123FB">
        <w:lastRenderedPageBreak/>
        <w:t>Introduction</w:t>
      </w:r>
      <w:bookmarkEnd w:id="3"/>
    </w:p>
    <w:p w14:paraId="57F1A221" w14:textId="77777777" w:rsidR="0067520E" w:rsidRPr="00D123FB" w:rsidRDefault="0067520E" w:rsidP="009E434A">
      <w:pPr>
        <w:pStyle w:val="Heading2"/>
        <w:numPr>
          <w:ilvl w:val="1"/>
          <w:numId w:val="14"/>
        </w:numPr>
      </w:pPr>
      <w:bookmarkStart w:id="4" w:name="_Toc54110035"/>
      <w:r w:rsidRPr="00D123FB">
        <w:t>Background</w:t>
      </w:r>
      <w:bookmarkEnd w:id="4"/>
    </w:p>
    <w:p w14:paraId="6BE5B0C4" w14:textId="77777777" w:rsidR="0067520E" w:rsidRPr="00D123FB" w:rsidRDefault="0067520E" w:rsidP="00C57BF9">
      <w:r w:rsidRPr="00D123FB">
        <w:t xml:space="preserve">Multiple anthropogenic environmental drivers, including climate change and habitat loss and fragmentation driven by land-use changes, present major threats to species persistence </w:t>
      </w:r>
      <w:r w:rsidRPr="00D123FB">
        <w:fldChar w:fldCharType="begin" w:fldLock="1"/>
      </w:r>
      <w:r>
        <w:instrText xml:space="preserve">ADDIN CSL_CITATION { "citationItems" : [ { "id" : "ITEM-1", "itemData" : { "author" : [ { "dropping-particle" : "", "family" : "Parmesan", "given" : "Camille", "non-dropping-particle" : "", "parse-names" : false, "suffix" : "" }, { "dropping-particle" : "", "family" : "Ryrholm", "given" : "Nils", "non-dropping-particle" : "", "parse-names" : false, "suffix" : "" }, { "dropping-particle" : "", "family" : "Stefanescu", "given" : "Constant\u0131", "non-dropping-particle" : "", "parse-names" : false, "suffix" : "" }, { "dropping-particle" : "", "family" : "Hillk", "given" : "Jane K", "non-dropping-particle" : "", "parse-names" : false, "suffix" : "" }, { "dropping-particle" : "", "family" : "Thomas", "given" : "Chris D", "non-dropping-particle" : "", "parse-names" : false, "suffix" : "" }, { "dropping-particle" : "", "family" : "Descimon", "given" : "Henri", "non-dropping-particle" : "", "parse-names" : false, "suffix" : "" }, { "dropping-particle" : "", "family" : "Huntleyk", "given" : "Brian", "non-dropping-particle" : "", "parse-names" : false, "suffix" : "" }, { "dropping-particle" : "", "family" : "Kaila", "given" : "Lauri", "non-dropping-particle" : "", "parse-names" : false, "suffix" : "" }, { "dropping-particle" : "", "family" : "Kullberg", "given" : "Jaakko", "non-dropping-particle" : "", "parse-names" : false, "suffix" : "" }, { "dropping-particle" : "", "family" : "Tammaru", "given" : "Toomas", "non-dropping-particle" : "", "parse-names" : false, "suffix" : "" }, { "dropping-particle" : "", "family" : "Tennent", "given" : "W John", "non-dropping-particle" : "", "parse-names" : false, "suffix" : "" }, { "dropping-particle" : "", "family" : "Thomas", "given" : "Jeremy A", "non-dropping-particle" : "", "parse-names" : false, "suffix" : "" }, { "dropping-particle" : "", "family" : "Warren", "given" : "Martin", "non-dropping-particle" : "", "parse-names" : false, "suffix" : "" } ], "container-title" : "Nature", "id" : "ITEM-1", "issue" : "June", "issued" : { "date-parts" : [ [ "1999" ] ] }, "page" : "579-583", "title" : "Poleward shifts in geographical ranges of butterfly species associated with regional warming", "type" : "article-journal", "volume" : "399" }, "uris" : [ "http://www.mendeley.com/documents/?uuid=d865907c-2e48-45d6-be23-ec11ba94da83" ] }, { "id" : "ITEM-2", "itemData" : { "DOI" : "10.1126/science.292.5517.673", "ISSN" : "0036-8075", "PMID" : "11326089", "abstract" : "Tree taxa shifted latitude or elevation range in response to changes in Quaternary climate. Because many modern trees display adaptive differentiation in relation to latitude or elevation, it is likely that ancient trees were also so differentiated, with environmental sensitivities of populations throughout the range evolving in conjunction with migrations. Rapid climate changes challenge this process by imposing stronger selection and by distancing populations from environments to which they are adapted. The unprecedented rates of climate changes anticipated to occur in the future, coupled with land use changes that impede gene flow, can be expected to disrupt the interplay of adaptation and migration, likely affecting productivity and threatening the persistence of many species.", "author" : [ { "dropping-particle" : "", "family" : "Davis", "given" : "M B", "non-dropping-particle" : "", "parse-names" : false, "suffix" : "" }, { "dropping-particle" : "", "family" : "Shaw", "given" : "R G", "non-dropping-particle" : "", "parse-names" : false, "suffix" : "" } ], "container-title" : "Science", "id" : "ITEM-2", "issue" : "5517", "issued" : { "date-parts" : [ [ "2001", "4", "27" ] ] }, "page" : "673-9", "title" : "Range shifts and adaptive responses to Quaternary climate change.", "type" : "article-journal", "volume" : "292" }, "uris" : [ "http://www.mendeley.com/documents/?uuid=0d2364fd-2098-4914-a0d8-63e715064a0a" ] }, { "id" : "ITEM-3", "itemData" : { "author" : [ { "dropping-particle" : "", "family" : "Warren", "given" : "MS", "non-dropping-particle" : "", "parse-names" : false, "suffix" : "" }, { "dropping-particle" : "", "family" : "Hill", "given" : "JK", "non-dropping-particle" : "", "parse-names" : false, "suffix" : "" }, { "dropping-particle" : "", "family" : "Asher", "given" : "TJ", "non-dropping-particle" : "", "parse-names" : false, "suffix" : "" }, { "dropping-particle" : "", "family" : "Fox", "given" : "R", "non-dropping-particle" : "", "parse-names" : false, "suffix" : "" } ], "container-title" : "Nature", "id" : "ITEM-3", "issued" : { "date-parts" : [ [ "2001" ] ] }, "page" : "65-69", "title" : "Rapid responses of British butterflies to opposing forces of climate and habitat change", "type" : "article-journal", "volume" : "414" }, "uris" : [ "http://www.mendeley.com/documents/?uuid=fb69d2e0-fb80-440c-ba80-3e919261c952" ] }, { "id" : "ITEM-4", "itemData" : { "DOI" : "10.1038/nature01286", "ISSN" : "0028-0836", "PMID" : "12511946", "abstract" : "Causal attribution of recent biological trends to climate change is complicated because non-climatic influences dominate local, short-term biological changes. Any underlying signal from climate change is likely to be revealed by analyses that seek systematic trends across diverse species and geographic regions; however, debates within the Intergovernmental Panel on Climate Change (IPCC) reveal several definitions of a 'systematic trend'. Here, we explore these differences, apply diverse analyses to more than 1,700 species, and show that recent biological trends match climate change predictions. Global meta-analyses documented significant range shifts averaging 6.1 km per decade towards the poles (or metres per decade upward), and significant mean advancement of spring events by 2.3 days per decade. We define a diagnostic fingerprint of temporal and spatial 'sign-switching' responses uniquely predicted by twentieth century climate trends. Among appropriate long-term/large-scale/multi-species data sets, this diagnostic fingerprint was found for 279 species. This suite of analyses generates 'very high confidence' (as laid down by the IPCC) that climate change is already affecting living systems.", "author" : [ { "dropping-particle" : "", "family" : "Parmesan", "given" : "Camille", "non-dropping-particle" : "", "parse-names" : false, "suffix" : "" }, { "dropping-particle" : "", "family" : "Yohe", "given" : "Gary", "non-dropping-particle" : "", "parse-names" : false, "suffix" : "" } ], "container-title" : "Nature", "id" : "ITEM-4", "issue" : "6918", "issued" : { "date-parts" : [ [ "2003", "1", "2" ] ] }, "page" : "37-42", "title" : "A globally coherent fingerprint of climate change impacts across natural systems.", "type" : "article-journal", "volume" : "421" }, "uris" : [ "http://www.mendeley.com/documents/?uuid=bcbf94a1-9c2f-431f-8856-322062479462" ] }, { "id" : "ITEM-5",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"ITEM-5",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"ITEM-6", "itemData" : { "DOI" : "10.1146/132419", "author" : [ { "dropping-particle" : "", "family" : "Fahrig", "given" : "Lenore", "non-dropping-particle" : "", "parse-names" : false, "suffix" : "" } ], "container-title" : "Annual Review of Ecology, Evolution, and Systematics", "id" : "ITEM-6", "issue" : "2003", "issued" : { "date-parts" : [ [ "2003" ] ] }, "page" : "487-515", "title" : "Effects of habitat fragmentation on biodiversity", "type" : "article-journal", "volume" : "34" }, "uris" : [ "http://www.mendeley.com/documents/?uuid=f411eaad-3ce1-497e-998a-674253bfd1f4" ] }, { "id" : "ITEM-7",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"ITEM-7", "issue" : "1514", "issued" : { "date-parts" : [ [ "2003", "3", "7" ] ] }, "page" : "467-73", "title" : "Climate change and habitat destruction: a deadly anthropogenic cocktail.", "type" : "article-journal", "volume" : "270" }, "uris" : [ "http://www.mendeley.com/documents/?uuid=a1041bac-3ce9-4cf7-a27c-3c9e89f35000" ] }, { "id" : "ITEM-8",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"ITEM-8", "issue" : "6970", "issued" : { "date-parts" : [ [ "2004", "1", "8" ] ] }, "page" : "145-8", "title" : "Extinction risk from climate change.", "type" : "article-journal", "volume" : "427" }, "uris" : [ "http://www.mendeley.com/documents/?uuid=76c272ff-1f27-4282-b6de-6781724b9092" ] }, { "id" : "ITEM-9", "itemData" : { "DOI" : "10.1126/science.1156831", "ISSN" : "1095-9203", "PMID" : "18583610", "abstract" : "Spatial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 "author" : [ { "dropping-particle" : "", "family" : "Lenoir", "given" : "J", "non-dropping-particle" : "", "parse-names" : false, "suffix" : "" }, { "dropping-particle" : "", "family" : "G\u00e9gout", "given" : "J C", "non-dropping-particle" : "", "parse-names" : false, "suffix" : "" }, { "dropping-particle" : "", "family" : "Marquet", "given" : "P a", "non-dropping-particle" : "", "parse-names" : false, "suffix" : "" }, { "dropping-particle" : "", "family" : "Ruffray", "given" : "P", "non-dropping-particle" : "de", "parse-names" : false, "suffix" : "" }, { "dropping-particle" : "", "family" : "Brisse", "given" : "H", "non-dropping-particle" : "", "parse-names" : false, "suffix" : "" } ], "container-title" : "Science", "id" : "ITEM-9", "issue" : "5884", "issued" : { "date-parts" : [ [ "2008", "6", "27" ] ] }, "page" : "1768-71", "title" : "A significant upward shift in plant species optimum elevation during the 20th century.", "type" : "article-journal", "volume" : "320" }, "uris" : [ "http://www.mendeley.com/documents/?uuid=7c512411-e6c8-49a1-83e4-609ee45a2aff" ] }, { "id" : "ITEM-10", "itemData" : { "DOI" : "10.1111/j.1461-0248.2011.01610.x", "ISSN" : "1461-0248", "PMID" : "21447141", "abstract" : "Europe has the world's most extensive network of conservation areas. Conservation areas are selected without taking into account the effects of climate change. How effectively would such areas conserve biodiversity under climate change? We assess the effectiveness of protected areas and the Natura 2000 network in conserving a large proportion of European plant and terrestrial vertebrate species under climate change. We found that by 2080, 58\u2003\u00b1\u20032.6% of the species would lose suitable climate in protected areas, whereas losses affected 63\u2003\u00b1\u20032.1% of the species of European concern occurring in Natura 2000 areas. Protected areas are expected to retain climatic suitability for species better than unprotected areas (P\u2003&lt;\u20030.001), but Natura 2000 areas retain climate suitability for species no better and sometimes less effectively than unprotected areas. The risk is high that ongoing efforts to conserve Europe's biodiversity are jeopardized by climate change. New policies are required to avert this risk.", "author" : [ { "dropping-particle" : "", "family" : "Ara\u00fajo", "given" : "Miguel B", "non-dropping-particle" : "", "parse-names" : false, "suffix" : "" }, { "dropping-particle" : "", "family" : "Alagador", "given" : "Diogo", "non-dropping-particle" : "", "parse-names" : false, "suffix" : "" }, { "dropping-particle" : "", "family" : "Cabeza", "given" : "Mar", "non-dropping-particle" : "", "parse-names" : false, "suffix" : "" }, { "dropping-particle" : "", "family" : "Nogu\u00e9s-Bravo", "given" : "David", "non-dropping-particle" : "", "parse-names" : false, "suffix" : "" }, { "dropping-particle" : "", "family" : "Thuiller", "given" : "Wilfried", "non-dropping-particle" : "", "parse-names" : false, "suffix" : "" } ], "container-title" : "Ecology Letters", "id" : "ITEM-10", "issue" : "5", "issued" : { "date-parts" : [ [ "2011", "5" ] ] }, "page" : "484-92", "title" : "Climate change threatens European conservation areas.", "type" : "article-journal", "volume" : "14" }, "uris" : [ "http://www.mendeley.com/documents/?uuid=f6270bd3-3b2d-4922-aa08-aa9254915cb4" ] }, { "id" : "ITEM-11", "itemData" : { "DOI" : "10.1111/j.1461-0248.2011.01736.x", "ISSN" : "1461-0248", "PMID" : "22257223", "abstract" : "Many studies in recent years have investigated the effects of climate change on the future of biodiversity. In this review, we first examine the different possible effects of climate change that can operate at individual, population, species, community, ecosystem and biome scales, notably showing that species can respond to climate change challenges by shifting their climatic niche along three non-exclusive axes: time (e.g. phenology), space (e.g. range) and self (e.g. physiology). Then, we present the principal specificities and caveats of the most common approaches used to estimate future biodiversity at global and sub-continental scales and we synthesise their results. Finally, we highlight several challenges for future research both in theoretical and applied realms. Overall, our review shows that current estimates are very variable, depending on the method, taxonomic group, biodiversity loss metrics, spatial scales and time periods considered. Yet, the majority of models indicate alarming consequences for biodiversity, with the worst-case scenarios leading to extinction rates that would qualify as the sixth mass extinction in the history of the earth.", "author" : [ { "dropping-particle" : "", "family" : "Bellard", "given" : "C\u00e9line", "non-dropping-particle" : "", "parse-names" : false, "suffix" : "" }, { "dropping-particle" : "", "family" : "Bertelsmeier", "given" : "Cleo", "non-dropping-particle" : "", "parse-names" : false, "suffix" : "" }, { "dropping-particle" : "", "family" : "Leadley", "given" : "Paul", "non-dropping-particle" : "", "parse-names" : false, "suffix" : "" }, { "dropping-particle" : "", "family" : "Thuiller", "given" : "Wilfried", "non-dropping-particle" : "", "parse-names" : false, "suffix" : "" }, { "dropping-particle" : "", "family" : "Courchamp", "given" : "Franck", "non-dropping-particle" : "", "parse-names" : false, "suffix" : "" } ], "container-title" : "Ecology Letters", "id" : "ITEM-11", "issued" : { "date-parts" : [ [ "2012", "1", "18" ] ] }, "page" : "365-377", "title" : "Impacts of climate change on the future of biodiversity.", "type" : "article-journal", "volume" : "15" }, "uris" : [ "http://www.mendeley.com/documents/?uuid=86fd5392-5d38-40be-a05b-952d9cc9838a" ] }, { "id" : "ITEM-12", "itemData" : { "DOI" : "10.1126/science.1206432", "ISSN" : "1095-9203", "PMID" : "21852500", "abstract" : "The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 "author" : [ { "dropping-particle" : "", "family" : "Chen", "given" : "I-Ching", "non-dropping-particle" : "", "parse-names" : false, "suffix" : "" }, { "dropping-particle" : "", "family" : "Hill", "given" : "Jane K", "non-dropping-particle" : "", "parse-names" : false, "suffix" : "" }, { "dropping-particle" : "", "family" : "Ohlem\u00fcller", "given" : "Ralf", "non-dropping-particle" : "", "parse-names" : false, "suffix" : "" }, { "dropping-particle" : "", "family" : "Roy", "given" : "David B", "non-dropping-particle" : "", "parse-names" : false, "suffix" : "" }, { "dropping-particle" : "", "family" : "Thomas", "given" : "Chris D", "non-dropping-particle" : "", "parse-names" : false, "suffix" : "" } ], "container-title" : "Science (New York, N.Y.)", "id" : "ITEM-12", "issue" : </w:instrText>
      </w:r>
      <w:r w:rsidRPr="002D7F8C">
        <w:rPr>
          <w:lang w:val="fr-FR"/>
        </w:rPr>
        <w:instrText>"6045", "issued" : { "date-parts" : [ [ "2011", "8", "19" ] ] }, "page" : "1024-6", "title" : "Rapid range shifts of species associated with high levels of climate warming.", "type" : "article-journal", "volume" : "333" }, "uris" : [ "http://www.mendeley.com/documents/?uuid=5a45c186-0519-4db8-b030-970ba2cb8100" ] }, { "id" : "ITEM-13", "itemData" : { "DOI" : "10.1111/j.1466-8238.2006.00287.x", "author" : [ { "dropping-particle" : "", "family" : "Fischer", "given" : "Joern", "non-dropping-particle" : "", "parse-names" : false, "suffix" : "" }, { "dropping-particle" : "", "family" : "Lindenmayer", "given" : "David B", "non-dropping-particle" : "", "parse-names" : false, "suffix" : "" } ], "container-title" : "Global Ecology and Biogeography", "id" : "ITEM-13", "issued" : { "date-parts" : [ [ "2007" ] ] }, "page" : "265-280", "title" : "Landscape modification and habitat fragmentation: a synthesis", "type" : "article-journal", "volume" : "16" }, "uris" : [ "http://www.mendeley.com/documents/?uuid=8729b5ef-fd1e-4739-8e45-a9ce7b75a8d6" ] } ], "mendeley" : { "previouslyFormattedCitation" : "(Parmesan et al. 1999; Warren et al. 2001; Davis &amp; Shaw 2001; Travis 2003; Fahrig 2003; Parmesan &amp; Yohe 2003; Thomas et al. 2004; Opdam &amp; Wascher 2004; Fischer &amp; Lindenmayer 2007; Lenoir et al. 2008; Ara\u00fajo et al. 2011; Chen et al. 2011; Bellard et al. 2012)" }, "properties" : { "noteIndex" : 0 }, "schema" : "https://github.com/citation-style-language/schema/raw/master/csl-citation.json" }</w:instrText>
      </w:r>
      <w:r w:rsidRPr="00D123FB">
        <w:fldChar w:fldCharType="separate"/>
      </w:r>
      <w:r w:rsidRPr="002D7F8C">
        <w:rPr>
          <w:noProof/>
          <w:lang w:val="fr-FR"/>
        </w:rPr>
        <w:t>(Parmesan et al. 1999; Warren et al. 2001; Davis &amp; Shaw 2001; Travis 2003; Fahrig 2003; Parmesan &amp; Yohe 2003; Thomas et al. 2004; Opdam &amp; Wascher 2004; Fischer &amp; Lindenmayer 2007; Lenoir et al. 2008; Araújo et al. 2011; Chen et al. 2011; Bellard et al. 2012)</w:t>
      </w:r>
      <w:r w:rsidRPr="00D123FB">
        <w:fldChar w:fldCharType="end"/>
      </w:r>
      <w:r w:rsidRPr="002D7F8C">
        <w:rPr>
          <w:lang w:val="fr-FR"/>
        </w:rPr>
        <w:t xml:space="preserve">. </w:t>
      </w:r>
      <w:r w:rsidRPr="00D123FB">
        <w:t>For conservation biology, developing strategies to mitigate the effects of environmental changes is a major challenge. There is increasing agreement that to manage biodiversity effectively facing these combined pressures, an integrated conservation approach is needed</w:t>
      </w:r>
      <w:r>
        <w:t xml:space="preserve"> </w:t>
      </w:r>
      <w:r w:rsidRPr="00D123FB">
        <w:fldChar w:fldCharType="begin" w:fldLock="1"/>
      </w:r>
      <w:r>
        <w:instrText>ADDIN CSL_CITATION { "citationItems" : [ { "id" : "ITEM-1", "itemData" : { "DOI" : "10.1016/j.biocon.2010.11.016", "ISSN" : "00063207", "author" : [ { "dropping-particle" : "", "family" : "Loss", "given" : "Scott R.", "non-dropping-particle" : "", "parse-names" : false, "suffix" : "" }, { "dropping-particle" : "", "family" : "Terwilliger", "given" : "Lauren a.", "non-dropping-particle" : "", "parse-names" : false, "suffix" : "" }, { "dropping-particle" : "", "family" : "Peterson", "given" : "Anna C.", "non-dropping-particle" : "", "parse-names" : false, "suffix" : "" } ], "container-title" : "Biological Conservation", "id" : "ITEM-1", "issue" : "1", "issued" : { "date-parts" : [ [ "2011", "1" ] ] }, "page" : "92-100", "publisher" : "Elsevier Ltd", "title" : "Assisted colonization: Integrating conservation strategies in the face of climate change", "type" : "article-journal", "volume" : "144" }, "uris" : [ "http://www.mendeley.com/documents/?uuid=bda1f97a-4295-41f7-944b-1ee4a87b9947" ] } ], "mendeley" : { "previouslyFormattedCitation" : "(Loss et al. 2011)" }, "properties" : { "noteIndex" : 0 }, "schema" : "https://github.com/citation-style-language/schema/raw/master/csl-citation.json" }</w:instrText>
      </w:r>
      <w:r w:rsidRPr="00D123FB">
        <w:fldChar w:fldCharType="separate"/>
      </w:r>
      <w:r w:rsidRPr="00D123FB">
        <w:rPr>
          <w:noProof/>
        </w:rPr>
        <w:t>(Loss et al. 2011)</w:t>
      </w:r>
      <w:r w:rsidRPr="00D123FB">
        <w:fldChar w:fldCharType="end"/>
      </w:r>
      <w:r w:rsidRPr="00D123FB">
        <w:t xml:space="preserve">. This should include conservation of habitat area and quality </w:t>
      </w:r>
      <w:r w:rsidRPr="00D123FB">
        <w:fldChar w:fldCharType="begin" w:fldLock="1"/>
      </w:r>
      <w:r>
        <w:instrText>ADDIN CSL_CITATION { "citationItems" : [ { "id" : "ITEM-1", "itemData" : { "DOI" : "10.1111/j.1365-2664.2010.01919.x", "ISSN" : "00218901", "author" : [ { "dropping-particle" : "", "family" : "Hodgson", "given" : "Jenny a.", "non-dropping-particle" : "", "parse-names" : false, "suffix" : "" }, { "dropping-particle" : "", "family" : "Moilanen", "given" : "Atte", "non-dropping-particle" : "", "parse-names" : false, "suffix" : "" }, { "dropping-particle" : "", "family" : "Wintle", "given" : "Brendan a.", "non-dropping-particle" : "", "parse-names" : false, "suffix" : "" }, { "dropping-particle" : "", "family" : "Thomas", "given" : "Chris D.", "non-dropping-particle" : "", "parse-names" : false, "suffix" : "" } ], "container-title" : "Journal of Applied Ecology", "id" : "ITEM-1", "issue" : "1", "issued" : { "date-parts" : [ [ "2011", "2", "22" ] ] }, "page" : "148-152", "title" : "Habitat area, quality and connectivity: striking the balance for efficient conservation", "type" : "article-journal", "volume" : "48" }, "uris" : [ "http://www.mendeley.com/documents/?uuid=f4634047-f1fe-4723-ac53-7d2eac867230" ] }, { "id" : "ITEM-2", "itemData" : { "DOI" : "10.1111/j.1365-2664.2009.01695.x", "ISSN" : "00218901", "author" : [ { "dropping-particle" : "", "family" : "Hodgson", "given" : "Jenny a.", "non-dropping-particle" : "", "parse-names" : false, "suffix" : "" }, { "dropping-particle" : "", "family" : "Thomas", "given" : "Chris D.", "non-dropping-particle" : "", "parse-names" : false, "suffix" : "" }, { "dropping-particle" : "", "family" : "Wintle", "given" : "Brendan a.", "non-dropping-particle" : "", "parse-names" : false, "suffix" : "" }, { "dropping-particle" : "", "family" : "Moilanen", "given" : "Atte", "non-dropping-particle" : "", "parse-names" : false, "suffix" : "" } ], "container-title" : "Journal of Applied Ecology", "id" : "ITEM-2", "issue" : "5", "issued" : { "date-parts" : [ [ "2009", "10" ] ] }, "page" : "964-969", "title" : "Climate change, connectivity and conservation decision making: back to basics", "type" : "article-journal", "volume" : "46" }, "uris" : [ "http://www.mendeley.com/documents/?uuid=ef7ec7b6-3aad-467f-9516-363e6c8dae04" ] } ], "mendeley" : { "previouslyFormattedCitation" : "(Hodgson et al. 2009, 2011)" }, "properties" : { "noteIndex" : 0 }, "schema" : "https://github.com/citation-style-language/schema/raw/master/csl-citation.json" }</w:instrText>
      </w:r>
      <w:r w:rsidRPr="00D123FB">
        <w:fldChar w:fldCharType="separate"/>
      </w:r>
      <w:r w:rsidRPr="00D123FB">
        <w:rPr>
          <w:noProof/>
        </w:rPr>
        <w:t>(Hodgson et al. 2009, 2011)</w:t>
      </w:r>
      <w:r w:rsidRPr="00D123FB">
        <w:fldChar w:fldCharType="end"/>
      </w:r>
      <w:r w:rsidRPr="00D123FB">
        <w:t xml:space="preserve">, management for habitat connectivity </w:t>
      </w:r>
      <w:r w:rsidRPr="00D123FB">
        <w:fldChar w:fldCharType="begin" w:fldLock="1"/>
      </w:r>
      <w:r>
        <w:instrText>ADDIN CSL_CITATION { "citationItems" : [ { "id" : "ITEM-1", "itemData" : { "DOI" : "10.1111/j.1523-1739.2010.01585.x", "ISSN" : "1523-1739", "PMID" : "20961330", "author" : [ { "dropping-particle" : "", "family" : "Krosby", "given" : "Meade", "non-dropping-particle" : "", "parse-names" : false, "suffix" : "" }, { "dropping-particle" : "", "family" : "Tewksbury", "given" : "Joshua", "non-dropping-particle" : "", "parse-names" : false, "suffix" : "" }, { "dropping-particle" : "", "family" : "Haddad", "given" : "Nick M", "non-dropping-particle" : "", "parse-names" : false, "suffix" : "" }, { "dropping-particle" : "", "family" : "Hoekstra", "given" : "Jonathan", "non-dropping-particle" : "", "parse-names" : false, "suffix" : "" } ], "container-title" : "Conservation Biology", "id" : "ITEM-1", "issue" : "6", "issued" : { "date-parts" : [ [ "2010", "12" ] ] }, "page" : "1686-9", "title" : "Ecological connectivity for a changing climate.", "type" : "article-journal", "volume" : "24" }, "uris" : [ "http://www.mendeley.com/documents/?uuid=97cbfbbc-e95d-4266-9c79-75e4c44f72f1" ] }, { "id" : "ITEM-2", "itemData" : { "DOI" : "10.1111/j.1365-2664.2010.01899.x", "ISSN" : "00218901", "author" : [ { "dropping-particle" : "", "family" : "Doerr", "given" : "Veronica a. J.", "non-dropping-particle" : "", "parse-names" : false, "suffix" : "" }, { "dropping-particle" : "", "family" : "Barrett", "given" : "Tom", "non-dropping-particle" : "", "parse-names" : false, "suffix" : "" }, { "dropping-particle" : "", "family" : "Doerr", "given" : "Erik D.", "non-dropping-particle" : "", "parse-names" : false, "suffix" : "" } ], "container-title" : "Journal of Applied Ecology", "id" : "ITEM-2", "issue" : "1", "issued" : { "date-parts" : [ [ "2011", "2", "22" ] ] }, "page" : "143-147", "title" : "Connectivity, dispersal behaviour and conservation under climate change: a response to Hodgson et\u00a0al.", "type" : "article-journal", "volume" : "48" }, "uris" : [ "http://www.mendeley.com/documents/?uuid=10271f3a-44c3-4735-be52-43b761cb06b5" ] }, { "id" : "ITEM-3", "itemData" : { "DOI" : "10.1371/journal.pone.0047141", "ISSN" : "1932-6203", "PMID" : "23082145", "abstract" : "Species may be driven extinct by climate change, unless their populations are able to shift fast enough to track regions of suitable climate. Shifting will be faster as the proportion of suitable habitat in the landscape increases. However, it is not known how the spatial arrangement of habitat will affect the speed of range advance, especially when habitat is scarce, as is the case for many specialist species. We develop methods for calculating the speed of advance that are appropriate for highly fragmented, stochastic systems. We reveal that spatial aggregation of habitat tends to reduce the speed of advance throughout a wide range of species parameters: different dispersal distances and dispersal kernel shapes, and high and low extinction probabilities. In contrast, aggregation increases the steady-state proportion of habitat that is occupied (without climate change). Nonetheless, we find that it is possible to achieve both rapid advance and relatively high patch occupancy when the habitat has a \"channeled\" pattern, resembling corridors or chains of stepping stones. We adapt techniques from electrical circuit theory to predict the rate of advance efficiently for complex, realistic landscape patterns, whereas the rate cannot be predicted by any simple statistic of aggregation or fragmentation. Conservationists are already advocating corridors and stepping stones as important conservation tools under climate change, but they are vaguely defined and have so far lacked a convincing basis in fundamental population biology. Our work shows how to discriminate properties of a landscape's spatial pattern that affect the speed of colonization (including, but not limited to, patterns like corridors and chains of stepping stones), and properties that affect a species' probability of per</w:instrText>
      </w:r>
      <w:r w:rsidRPr="002D7F8C">
        <w:rPr>
          <w:lang w:val="fr-FR"/>
        </w:rPr>
        <w:instrText>sistence once established. We can therefore point the way to better land use planning approaches, which will provide functional habitat linkages and also maintain local population viability.", "author" : [ { "dropping-particle" : "", "family" : "Hodgson", "given" : "Jenny A", "non-dropping-particle" : "", "parse-names" : false, "suffix" : "" }, { "dropping-particle" : "", "family" : "Thomas", "given" : "Chris D", "non-dropping-particle" : "", "parse-names" : false, "suffix" : "" }, { "dropping-particle" : "", "family" : "Dytham", "given" : "Calvin", "non-dropping-particle" : "", "parse-names" : false, "suffix" : "" }, { "dropping-particle" : "", "family" : "Travis", "given" : "Justin M J", "non-dropping-particle" : "", "parse-names" : false, "suffix" : "" }, { "dropping-particle" : "", "family" : "Cornell", "given" : "Stephen J", "non-dropping-particle" : "", "parse-names" : false, "suffix" : "" } ], "container-title" : "PloS one", "id" : "ITEM-3", "issue" : "10", "issued" : { "date-parts" : [ [ "2012", "1" ] ] }, "page" : "e47141", "title" : "The speed of range shifts in fragmented landscapes.", "type" : "article-journal", "volume" : "7" }, "uris" : [ "http://www.mendeley.com/documents/?uuid=91c3364c-d2fd-4d06-9be7-4f33a6f04093" ] } ], "mendeley" : { "previouslyFormattedCitation" : "(Krosby et al. 2010; Doerr et al. 2011; Hodgson et al. 2012)" }, "properties" : { "noteIndex" : 0 }, "schema" : "https://github.com/citation-style-language/schema/raw/master/csl-citation.json" }</w:instrText>
      </w:r>
      <w:r w:rsidRPr="00D123FB">
        <w:fldChar w:fldCharType="separate"/>
      </w:r>
      <w:r w:rsidRPr="002D7F8C">
        <w:rPr>
          <w:noProof/>
          <w:lang w:val="fr-FR"/>
        </w:rPr>
        <w:t>(Krosby et al. 2010; Doerr et al. 2011; Hodgson et al. 2012)</w:t>
      </w:r>
      <w:r w:rsidRPr="00D123FB">
        <w:fldChar w:fldCharType="end"/>
      </w:r>
      <w:r w:rsidRPr="002D7F8C">
        <w:rPr>
          <w:lang w:val="fr-FR"/>
        </w:rPr>
        <w:t xml:space="preserve">, conservation </w:t>
      </w:r>
      <w:proofErr w:type="spellStart"/>
      <w:r w:rsidRPr="002D7F8C">
        <w:rPr>
          <w:lang w:val="fr-FR"/>
        </w:rPr>
        <w:t>genetics</w:t>
      </w:r>
      <w:proofErr w:type="spellEnd"/>
      <w:r w:rsidRPr="002D7F8C">
        <w:rPr>
          <w:lang w:val="fr-FR"/>
        </w:rPr>
        <w:t xml:space="preserve"> </w:t>
      </w:r>
      <w:r w:rsidRPr="00D123FB">
        <w:fldChar w:fldCharType="begin" w:fldLock="1"/>
      </w:r>
      <w:r w:rsidRPr="002D7F8C">
        <w:rPr>
          <w:lang w:val="fr-FR"/>
        </w:rPr>
        <w:instrText>ADDIN CSL_CITATION { "citationItems" : [ { "id" : "ITEM-1", "itemData" : { "DOI" : "10.1038/nature09670", "ISSN" : "1476-4687", "PMID" : "21350480", "abstract" : "Evolutionary adaptation can be rapid and potentially help species counter stressful conditions or realize ecological opportunities arising from climate change. The challenges are to understand when evolution will occur and to identify potential evolutionary winners as well as losers, such as species lacking adaptive capacity living near physiological limits. Evolutionary processes also need to be incorporated into management programmes designed to minimize biodiversity loss under rapid climate change. These challenges can be met through realistic models of evolutionary change linked to experimental data across a range of taxa.", "author" : [ { "dropping-particle" : "", "family" : "Hoffmann", "given" : "Ary a", "non-dropping-particle" : "", "parse-names" : false, "suffix" : "" }, { "dropping-particle" : "", "family" : "Sgr\u00f2", "given" : "Carla M", "non-dropping-particle" : "", "parse-names" : false, "suffix" : "" } ], "container-title" : "Nature", "id" : "ITEM-1", "issue" : "7335", "issued" : { "date-parts" : [ [ "2011", "2", "24" ] ] }, "page" : "479-85", "title" : "Climate change and evolutionary adaptation.", "type" : "article-journal", "volume" : "470" }, "uris" : [ "http://www.mendeley.com/documents/?uuid=6988a4ec-79a2-4509</w:instrText>
      </w:r>
      <w:r>
        <w:instrText>-9ed4-39afd658e17f" ] }, { "id" : "ITEM-2", "itemData" : { "DOI" : "10.1007/s10592-009-0010-2", "ISSN" : "1566-0621", "author" : [ { "dropping-particle" : "", "family" : "Frankham", "given" : "Richard", "non-dropping-particle" : "", "parse-names" : false, "suffix" : "" } ], "container-title" : "Conservation Genetics", "id" : "ITEM-2", "issue" : "2", "issued" : { "date-parts" : [ [ "2009", "11", "1" ] ] }, "page" : "661-663", "title" : "Where are we in conservation genetics and where do we need to go?", "type" : "article-journal", "volume" : "11" }, "uris" : [ "http://www.mendeley.com/documents/?uuid=1cd8c00a-424a-4672-91ca-dda14c63294e" ] } ], "mendeley" : { "previouslyFormattedCitation" : "(Frankham 2009; Hoffmann &amp; Sgr\u00f2 2011)" }, "properties" : { "noteIndex" : 0 }, "schema" : "https://github.com/citation-style-language/schema/raw/master/csl-citation.json" }</w:instrText>
      </w:r>
      <w:r w:rsidRPr="00D123FB">
        <w:fldChar w:fldCharType="separate"/>
      </w:r>
      <w:r w:rsidRPr="00D123FB">
        <w:rPr>
          <w:noProof/>
        </w:rPr>
        <w:t>(Frankham 2009; Hoffmann &amp; Sgrò 2011)</w:t>
      </w:r>
      <w:r w:rsidRPr="00D123FB">
        <w:fldChar w:fldCharType="end"/>
      </w:r>
      <w:r w:rsidRPr="00D123FB">
        <w:t xml:space="preserve"> and assisted colonization </w:t>
      </w:r>
      <w:r w:rsidRPr="00D123FB">
        <w:fldChar w:fldCharType="begin" w:fldLock="1"/>
      </w:r>
      <w:r>
        <w:instrText>ADDIN CSL_CITATION { "citationItems" : [ { "id" : "ITEM-1", "itemData" : { "DOI" : "10.1126/science.1157897", "ISSN" : "1095-9203", "PMID" : "18635780", "author" : [ { "dropping-particle" : "", "family" : "Hoegh-Guldberg", "given" : "O", "non-dropping-particle" : "", "parse-names" : false, "suffix" : "" }, { "dropping-particle" : "", "family" : "Hughes", "given" : "L", "non-dropping-particle" : "", "parse-names" : false, "suffix" : "" }, { "dropping-particle" : "", "family" : "McIntyre", "given" : "S", "non-dropping-particle" : "", "parse-names" : false, "suffix" : "" }, { "dropping-particle" : "", "family" : "Lindenmayer", "given" : "D B", "non-dropping-particle" : "", "parse-names" : false, "suffix" : "" }, { "dropping-particle" : "", "family" : "Parmesan", "given" : "C", "non-dropping-particle" : "", "parse-names" : false, "suffix" : "" }, { "dropping-particle" : "", "family" : "Possingham", "given" : "H P", "non-dropping-particle" : "", "parse-names" : false, "suffix" : "" }, { "dropping-particle" : "", "family" : "Thomas", "given" : "C D", "non-dropping-particle" : "", "parse-names" : false, "suffix" : "" } ], "container-title" : "Science", "id" : "ITEM-1", "issue" : "5887", "issued" : { "date-parts" : [ [ "2008", "7", "18" ] ] }, "page" : "345-6", "title" : "Assisted colonization and rapid climate change", "type" : "article-journal", "volume" : "321" }, "uris" : [ "http://www.mendeley.com/documents/?uuid=87d3ad1b-3117-44af-8ad8-8a9633a33b4b" ] }, { "id" : "ITEM-2", "itemData" : { "DOI" : "10.1111/j.1755-263X.2008.00043.x", "ISSN" : "1755263X", "author" : [ { "dropping-particle" : "", "family" : "Willis", "given" : "Stephen G.", "non-dropping-particle" : "", "parse-names" : false, "suffix" : "" }, { "dropping-particle" : "", "family" : "Hill", "given" : "Jane K.", "non-dropping-particle" : "", "parse-names" : false, "suffix" : "" }, { "dropping-particle" : "", "family" : "Thomas", "given" : "Chris D.", "non-dropping-particle" : "", "parse-names" : false, "suffix" : "" }, { "dropping-particle" : "", "family" : "Roy", "given" : "David B.", "non-dropping-particle" : "", "parse-names" : false, "suffix" : "" }, { "dropping-particle" : "", "family" : "Fox", "given" : "Richard", "non-dropping-particle" : "", "parse-names" : false, "suffix" : "" }, { "dropping-particle" : "", "family" : "Blakeley", "given" : "David S.", "non-dropping-particle" : "", "parse-names" : false, "suffix" : "" }, { "dropping-particle" : "", "family" : "Huntley", "given" : "Brian", "non-dropping-particle" : "", "parse-names" : false, "suffix" : "" } ], "container-title" : "Conservation Letters", "id" : "ITEM-2", "issue" : "1", "issued" : { "date-parts" : [ [ "2009", "2" ] ] }, "page" : "46-52", "title" : "Assisted colonization in a changing climate: a test-study using two U.K. butterflies", "type" : "article-journal", "volume" : "2" }, "uris" : [ "http://www.mendeley.com/documents/?uuid=dddea49d-0a49-401f-90ed-a54421621cd4" ] }, { "id" : "ITEM-3", "itemData" : { "DOI" : "10.1016/j.tree.2011.02.006", "ISSN" : "0169-5347", "PMID" : "21411178", "abstract" : "Many of the species at greatest risk of extinction from anthropogenic climate change are narrow endemics that face insurmountable dispersal barriers. In this review, I argue that the only viable option to maintain populations of these species in the wild is to translocate them to other locations where the climate is suitable. Risks of extinction to native species in destination areas are small, provided that translocations take place within the same broad geographic region and that the destinations lack local endemics. Biological communities in these areas are in the process of receiving many hundreds of other immigrant species as a result of climate change; ensuring that some of the 'new' inhabitants are climate-endangered species could reduce the net rate of extinction.", "author" : [ { "dropping-particle" : "", "family" : "Thomas", "given" : "Chris D", "non-dropping-particle" : "", "parse-names" : false, "suffix" : "" } ], "container-title" : "Trends in ecology &amp; evolution", "id" : "ITEM-3", "issue" : "5", "issued" : { "date-parts" : [ [ "2011", "5" ] ] }, "page" : "216-21", "publisher" : "Elsevier Ltd", "title" : "Translocation of species, climate change, and the end of trying to recreate past ecological communities.", "type" : "article-journal", "volume" : "26" }, "uris" : [ "http://www.mendeley.com/documents/?uuid=d68b6576-bddd-40fc-b7e5-eab3aa97245f" ] }, { "id" : "ITEM-4", "itemData" : { "DOI" : "10.1890/080083", "ISSN" : "1540-9295", "author" : [ { "dropping-particle" : "", "family" : "Vitt", "given" : "P", "non-dropping-particle" : "", "parse-names" : false, "suffix" : "" }, { "dropping-particle" : "", "family" : "Havens", "given" : "K", "non-dropping-particle" : "", "parse-names" : false, "suffix" : "" }, { "dropping-particle" : "", "family" : "Hoegh-Guldberg", "given" : "O", "non-dropping-particle" : "", "parse-names" : false, "suffix" : "" } ], "container-title" : "Trends in Ecology &amp; Evolution", "id" : "ITEM-4", "issue" : "24", "issued" : { "date-parts" : [ [ "2009", "4" ] ] }, "page" : "473-474", "title" : "Assisted migration: part of an integrated conservation strategy", "type" : "article-journal", "volume" : "9" }, "uris" : [ "http://www.mendeley.com/documents/?uuid=d9eb6dbe-3066-473d-9a6b-7f85b8c32118" ] }, { "id" : "ITEM-5", "itemData" : { "DOI" : "10.1111/j.1752-4571.2011.00192.x", "ISSN" : "1752-4571", "PMID" : "22287981", "abstract" : "Translocations are being increasingly proposed as a way of conserving biodiversity, particularly in the management of threatened and keystone species, with the aims of maintaining biodiversity and ecosystem function under the combined pressures of habitat fragmentation and climate change. Evolutionary genetic considerations should be an important part of translocation strategies, but there is often confusion about concepts and goals. Here, we provide a classification of translocations based on specific genetic goals for both threatened species and ecological restoration, separating targets based on 'genetic rescue' of current population fitness from those focused on maintaining adaptive potential. We then provide a framework for assessing the genetic benefits and risks associated with translocations and provide guidelines for managers focused on conserving biodiversity and evolutionary processes. Case studies are developed to illustrate the framework.", "author" : [ { "dropping-particle" : "", "family" : "Weeks", "given" : "Andrew R", "non-dropping-particle" : "", "parse-names" : false, "suffix" : "" }, { "dropping-particle" : "", "family" : "Sgro", "given" : "Carla M", "non-dropping-particle" : "", "parse-names" : false, "suffix" : "" }, { "dropping-particle" : "", "family" : "Young", "given" : "Andrew G", "non-dropping-particle" : "", "parse-names" : false, "suffix" : "" }, { "dropping-particle" : "", "family" : "Frankham", "given" : "Richard", "non-dropping-particle" : "", "parse-names" : false, "suffix" : "" }, { "dropping-particle" : "", "family" : "Mitchell", "given" : "Nicki J", "non-dropping-particle" : "", "parse-names" : false, "suffix" : "" }, { "dropping-particle" : "", "family" : "Miller", "given" : "Kim a", "non-dropping-particle" : "", "parse-names" : false, "suffix" : "" }, { "dropping-particle" : "", "family" : "Byrne", "given" : "Margaret", "non-dropping-particle" : "", "parse-names" : false, "suffix" : "" }, { "dropping-particle" : "", "family" : "Coates", "given" : "David J", "non-dropping-particle" : "", "parse-names" : false, "suffix" : "" }, { "dropping-particle" : "", "family" : "Eldridge", "given" : "Mark D B", "non-dropping-particle" : "", "parse-names" : false, "suffix" : "" }, { "dropping-particle" : "", "family" : "Sunnucks", "given" : "Paul", "non-dropping-particle" : "", "parse-names" : false, "suffix" : "" }, { "dropping-particle" : "", "family" : "Breed", "given" : "Martin F", "non-dropping-particle" : "", "parse-names" : false, "suffix" : "" }, { "dropping-particle" : "", "family" : "James", "given" : "Elizabeth a", "non-dropping-particle" : "", "parse-names" : false, "suffix" : "" }, { "dropping-particle" : "", "family" : "Hoffmann", "given" : "Ary a", "non-dropping-particle" : "", "parse-names" : false, "suffix" : "" } ], "container-title" : "Evolutionary applications", "id" : "ITEM-5", "issue" : "6", "issued" : { "date-parts" : [ [ "2011", "11" ] ] }, "page" : "709-725", "title" : "Assessing the benefits and risks of translocations in changing environments: a genetic perspective.", "type" : "article-journal", "volume" : "4" }, "uris" : [ "http://www.mendeley.com/documents/?uuid=5bed6603-4edd-4023-b68b-0d2513c8f50e" ] } ], "mendeley" : { "previouslyFormattedCitation" : "(Hoegh-Guldberg et al. 2008; Vitt et al. 2009; Willis et al. 2009a; Thomas 2011; Weeks et al. 2011)" }, "properties" : { "noteIndex" : 0 }, "schema" : "https://github.com/citation-style-language/schema/raw/master/csl-citation.json" }</w:instrText>
      </w:r>
      <w:r w:rsidRPr="00D123FB">
        <w:fldChar w:fldCharType="separate"/>
      </w:r>
      <w:r w:rsidRPr="00D123FB">
        <w:rPr>
          <w:noProof/>
        </w:rPr>
        <w:t>(Hoegh-Guldberg et al. 2008; Vitt et al. 2009; Willis et al. 2009a; Thomas 2011; Weeks et al. 2011)</w:t>
      </w:r>
      <w:r w:rsidRPr="00D123FB">
        <w:fldChar w:fldCharType="end"/>
      </w:r>
      <w:r>
        <w:t>.</w:t>
      </w:r>
    </w:p>
    <w:p w14:paraId="65BB34CE" w14:textId="77777777" w:rsidR="0067520E" w:rsidRPr="002D7F8C" w:rsidRDefault="0067520E" w:rsidP="00C57BF9">
      <w:pPr>
        <w:rPr>
          <w:lang w:val="fr-FR"/>
        </w:rPr>
      </w:pPr>
      <w:r w:rsidRPr="00D123FB">
        <w:t xml:space="preserve">Dynamic models of species’ responses to environmental changes have the potential to become valuable tools for informing and effectively integrating these different management strategies. Such models should be based on solid ecological knowledge and understanding of species spatial dynamics produced by individuals’ </w:t>
      </w:r>
      <w:r>
        <w:t>behaviour</w:t>
      </w:r>
      <w:r w:rsidRPr="00D123FB">
        <w:t xml:space="preserve">s at local and landscape level, as well as on an understanding of the eco-evolutionary processes that shape species’ ranges </w:t>
      </w:r>
      <w:r w:rsidRPr="00D123FB">
        <w:fldChar w:fldCharType="begin" w:fldLock="1"/>
      </w:r>
      <w:r>
        <w:instrText>ADDIN CSL_CITATION { "citationItems" : [ { "id" : "ITEM-1",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"ITEM-1", "issued" : { "date-parts" : [ [ "2013", "5", "16" ] ] }, "note" : "Added.", "page" : "94-105", "title" : "A road map for integrating eco-evolutionary processes into biodiversity models", "type" : "article-journal", "volume" : "16" }, "uris" : [ "http://www.mendeley.com/documents/?uuid=e4a0df6f-3e25-492a-8ab6-53cdc7d59db3"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"id" : "ITEM-4", "itemData" : { "DOI" : "10.1038/nclimate1588", "ISSN" : "1758-678X", "author" : [ { "dropping-particle" : "", "family" : "Norberg", "given" : "Jon", "non-dropping-particle" : "", "parse-names" : false, "suffix" : "" }, { "dropping-particle" : "", "family" : "Urban", "given" : "Mark C.", "non-dropping-particle" : "", "parse-names" : false, "suffix" : "" }, { "dropping-particle" : "", "family" : "Vellend", "given" : "Mark", "non-dropping-particle" : "", "parse-names" : false, "suffix" : "" }, { "dropping-part</w:instrText>
      </w:r>
      <w:r w:rsidRPr="002D7F8C">
        <w:rPr>
          <w:lang w:val="fr-FR"/>
        </w:rPr>
        <w:instrText>icle" : "", "family" : "Klausmeier", "given" : "Christopher a.", "non-dropping-particle" : "", "parse-names" : false, "suffix" : "" }, { "dropping-particle" : "", "family" : "Loeuille", "given" : "Nicolas", "non-dropping-particle" : "", "parse-names" : false, "suffix" : "" } ], "container-title" : "Nature Climate Change", "id" : "ITEM-4", "issue" : "10", "issued" : { "date-parts" : [ [ "2012", "7", "15" ] ] }, "page" : "747-751", "publisher" : "Nature Publishing Group", "title" : "Eco-evolutionary responses of biodiversity to climate change", "type" : "article-journal", "volume" : "2" }, "uris" : [ "http://www.mendeley.com/documents/?uuid=df6bb57b-da4e-414c-b5f4-2ba610c4b0ea"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Norberg et al. 2012; Schurr et al. 2012; Thuiller et al. 2013; Travis et al. 2014)" }, "properties" : { "noteIndex" : 0 }, "schema" : "https://github.com/citation-style-language/schema/raw/master/csl-citation.json" }</w:instrText>
      </w:r>
      <w:r w:rsidRPr="00D123FB">
        <w:fldChar w:fldCharType="separate"/>
      </w:r>
      <w:r w:rsidRPr="002D7F8C">
        <w:rPr>
          <w:noProof/>
          <w:lang w:val="fr-FR"/>
        </w:rPr>
        <w:t>(Holt 2003; Norberg et al. 2012; Schurr et al. 2012; Thuiller et al. 2013; Travis et al. 2014)</w:t>
      </w:r>
      <w:r w:rsidRPr="00D123FB">
        <w:fldChar w:fldCharType="end"/>
      </w:r>
      <w:r w:rsidRPr="002D7F8C">
        <w:rPr>
          <w:lang w:val="fr-FR"/>
        </w:rPr>
        <w:t xml:space="preserve">. </w:t>
      </w:r>
      <w:r w:rsidRPr="00D123FB">
        <w:t xml:space="preserve">Although species may respond to environmental changes in many ways, the velocity and magnitude of current climate and habitat changes </w:t>
      </w:r>
      <w:r w:rsidRPr="00D123FB">
        <w:fldChar w:fldCharType="begin" w:fldLock="1"/>
      </w:r>
      <w:r>
        <w:instrText>ADDIN CSL_CITATION { "citationItems" : [ { "id" : "ITEM-1", "itemData" : { "DOI" : "10.1038/nature08649", "ISSN" : "1476-4687", "PMID" : "20033047", "abstract" : "The ranges of plants and animals are moving in response to recent changes in climate. As temperatures rise, ecosystems with 'nowhere to go', such as mountains, are considered to be more threatened. However, species survival may depend as much on keeping pace with moving climates as the climate's ultimate persistence. Here we present a new index of the velocity of temperature change (km yr(-1)), derived from spatial gradients ( degrees C km(-1)) and multimodel ensemble forecasts of rates of temperature increase ( degrees C yr(-1)) in the twenty-first century. This index represents the instantaneous local velocity along Earth's surface needed to maintain constant temperatures, and has a global mean of 0.42 km yr(-1) (A1B emission scenario). Owing to topographic effects, the velocity of temperature change is lowest in mountainous biomes such as tropical and subtropical coniferous forests (0.08 km yr(-1)), temperate coniferous forest, and montane grasslands. Velocities are highest in flooded grasslands (1.26 km yr(-1)), mangroves and deserts. High velocities suggest that the climates of only 8% of global protected areas have residence times exceeding 100 years. Small protected areas exacerbate the problem in Mediterranean-type and temperate coniferous forest biomes. Large protected areas may mitigate the problem in desert biomes. These results indicate management strategies for minimizing biodiversity loss from climate change. Montane landscapes may effectively shelter many species into the next century. Elsewhere, reduced emissions, a much expanded network of protected areas, or efforts to increase species movement may be necessary.", "author" : [ { "dropping-particle" : "", "family" : "Loarie", "given" : "Scott R", "non-dropping-particle" : "", "parse-names" : false, "suffix" : "" }, { "dropping-particle" : "", "family" : "Duffy", "given" : "Philip B", "non-dropping-particle" : "", "parse-names" : false, "suffix" : "" }, { "dropping-particle" : "", "family" : "Hamilton", "given" : "Healy", "non-dropping-particle" : "", "parse-names" : false, "suffix" : "" }, { "dropping-particle" : "", "family" : "Asner", "given" : "Gregory P", "non-dropping-particle" : "", "parse-names" : false, "suffix" : "" }, { "dropping-particle" : "", "family" : "Field", "given" : "Christopher B", "non-dropping-particle" : "", "parse-names" : false, "suffix" : "" }, { "dropping-particle" : "", "family" : "Ackerly", "given" : "David D", "non-dropping-particle" : "", "parse-names" : false, "suffix" : "" } ], "container-title" : "Nature", "id" : "ITEM-1", "issue" : "7276", "issued" : { "date-parts" : [ [ "2009", "12", "24" ] ] }, "page" : "1052-5", "publisher" : "Nature Publishing Group", "title" : "The velocity of climate change.", "type" : "article-journal", "volume" : "462" }, "uris" : [ "http://www.mendeley.com/documents/?uuid=78f61a3f-794e-47f8-97c9-d1969e07eb1b" ] } ], "mendeley" : { "previouslyFormattedCitation" : "(Loarie et al. 2009)" }, "properties" : { "noteIndex" : 0 }, "schema" : "https://github.com/citation-style-language/schema/raw/master/csl-citation.json" }</w:instrText>
      </w:r>
      <w:r w:rsidRPr="00D123FB">
        <w:fldChar w:fldCharType="separate"/>
      </w:r>
      <w:r w:rsidRPr="00D123FB">
        <w:rPr>
          <w:noProof/>
        </w:rPr>
        <w:t>(Loarie et al. 2009)</w:t>
      </w:r>
      <w:r w:rsidRPr="00D123FB">
        <w:fldChar w:fldCharType="end"/>
      </w:r>
      <w:r w:rsidRPr="00D123FB">
        <w:t xml:space="preserve"> pose unprecedented challenges. Reduced gene flow across landscapes fragmented by land-use changes means that </w:t>
      </w:r>
      <w:r>
        <w:t>behaviour</w:t>
      </w:r>
      <w:r w:rsidRPr="00D123FB">
        <w:t xml:space="preserve">al responses and micro-evolutionary processes are unlikely to be sufficient for local adaptation. Thus, geographical distribution changes will probably be one main type of the species’ responses </w:t>
      </w:r>
      <w:r w:rsidRPr="00D123FB">
        <w:fldChar w:fldCharType="begin" w:fldLock="1"/>
      </w:r>
      <w:r>
        <w:instrText>ADDIN CSL_CITATION { "citationItems" : [ { "id" : "ITEM-1",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"ITEM-1",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"ITEM-2",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"ITEM-2",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"mendeley" : { "previouslyFormattedCitation" : "(Opdam &amp; Wascher 2004; Huntley et al. 2010)" }, "properties" : { "noteIndex" : 0 }, "schema" : "https://github.com/citation-style-language/schema/raw/master/csl-citation.json" }</w:instrText>
      </w:r>
      <w:r w:rsidRPr="00D123FB">
        <w:fldChar w:fldCharType="separate"/>
      </w:r>
      <w:r w:rsidRPr="00D123FB">
        <w:rPr>
          <w:noProof/>
        </w:rPr>
        <w:t>(Opdam &amp; Wascher 2004; Huntley et al. 2010)</w:t>
      </w:r>
      <w:r w:rsidRPr="00D123FB">
        <w:fldChar w:fldCharType="end"/>
      </w:r>
      <w:r w:rsidRPr="00D123FB">
        <w:t xml:space="preserve">. However, the potential for species to expand their ranges into newly </w:t>
      </w:r>
      <w:proofErr w:type="gramStart"/>
      <w:r w:rsidRPr="00D123FB">
        <w:t>climatically-suitable</w:t>
      </w:r>
      <w:proofErr w:type="gramEnd"/>
      <w:r w:rsidRPr="00D123FB">
        <w:t xml:space="preserve"> regions will be inhibited by habitat fragmentation. Hence, understanding the synergy between climate change and habitat fragmentation and how </w:t>
      </w:r>
      <w:proofErr w:type="gramStart"/>
      <w:r w:rsidRPr="00D123FB">
        <w:t>species’</w:t>
      </w:r>
      <w:proofErr w:type="gramEnd"/>
      <w:r w:rsidRPr="00D123FB">
        <w:t xml:space="preserve"> interact with and move through the landscape is of primary importance. In particular, dispersal has been recognized as a crucial process that must be considered and better understood for making reliable projections of species’ responses to environmental changes </w:t>
      </w:r>
      <w:r w:rsidRPr="00D123FB">
        <w:fldChar w:fldCharType="begin" w:fldLock="1"/>
      </w:r>
      <w:r>
        <w:instrText>ADDIN CSL_CITATION { "citationItems" : [ { "id" : "ITEM-1", "itemData" : { "DOI" : "10.1098/rsbl.2003.0049", "ISSN" : "0962-8452", "PMID" : "14667365", "abstract" : "During recent climate warming, some species have expanded their ranges northwards to keep track of climate changes. Evolutionary changes in dispersal have been demonstrated in these expanding populations and here we show that increased dispersal is associated with reduced investment in reproduction in populations of the speckled wood butterfly, Pararge aegeria. Evolutionary changes in flight versus reproduction will affect the pattern and rate of expansion at range boundaries in the future, and understanding these responses will be crucial for predicting the distribution of species in the future as climates continue to warm.", "author" : [ { "dropping-particle" : "", "family" : "Hughes", "given" : "Clare L", "non-dropping-particle" : "", "parse-names" : false, "suffix" : "" }, { "dropping-particle" : "", "family" : "Hill", "given" : "Jane K", "non-dropping-particle" : "", "parse-names" : false, "suffix" : "" }, { "dropping-particle" : "", "family" : "Dytham", "given" : "Calvin", "non-dropping-particle" : "", "parse-names" : false, "suffix" : "" } ], "container-title" : "Proceedings of the Royal Society B: Biological Sciences", "id" : "ITEM-1", "issued" : { "date-parts" : [ [ "2003", "11", "7" ] ] }, "page" : "S147-50", "title" : "Evolutionary trade-offs between reproduction and dispersal in populations at expanding range boundaries.", "type" : "article-journal", "volume" : "270 Suppl " }, "uris" : [ "http://www.mendeley.com/documents/?uuid=1ab82e9a-afc5-4d34-b492-9d404954e78c" ] }, { "id" : "ITEM-2",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"ITEM-2", "issue" : "1514", "issued" : { "date-parts" : [ [ "2003", "3", "7" ] ] }, "page" : "467-73", "title" : "Climate change and habitat destruction: a deadly anthropogenic cocktail.", "type" : "article-journal", "volume" : "270" }, "uris" : [ "http://www.mendeley.com/documents/?uuid=a1041bac-3ce9-4cf7-a27c-3c9e89f35000" ] }, { "id" : "ITEM-3", "itemData" : { "DOI" : "10.1126/science.1128566", "ISSN" : "1095-9203", "PMID" : "16902127", "abstract" : "Dispersal is often risky to the individual, yet the long-term survival of populations depends on having a sufficient number of individuals that move, find each other, and locate suitable breeding habitats. This tension has consequences that rarely meet our conservation or management goals. This is particularly true in changing environments, which makes the study of dispersal urgently topical in a world plagued with habitat loss, climate change, and species introductions. Despite the difficulty of tracking mobile individuals over potentially vast ranges, recent research has revealed a multitude of ways in which dispersal evolution can either constrain, or accelerate, species' responses to environmental changes.", "author" : [ { "dropping-particle" : "", "family" : "Kokko", "given" : "Hanna", "non-dropping-particle" : "", "parse-names" : false, "suffix" : "" }, { "dropping-particle" : "", "family" : "L\u00f3pez-Sepulcre", "given" : "Andr\u00e9s", "non-dropping-particle" : "", "parse-names" : false, "suffix" : "" } ], "container-title" : "Science", "id" : "ITEM-3", "issue" : "5788", "issued" : { "date-parts" : [ [ "2006", "8", "11" ] ] }, "page" : "789-91", "title" : "From individual dispersal to species ranges: perspectives for a changing world.", "type" : "article-journal", "volume" : "313" }, "uris" : [ "http://www.mendeley.com/documents/?uuid=f25f7ca3-66ee-4d7b-97ca-bf5338f81567" ] }, { "id" : "ITEM-4", "itemData" : { "DOI" : "10.1111/j.2007.0030-1299.16047.x", "ISSN" : "0030-1299", "author" : [ { "dropping-particle" : "", "family" : "Best", "given" : "A.S.", "non-dropping-particle" : "", "parse-names" : false, "suffix" : "" }, { "dropping-particle" : "", "family" : "Johst", "given" : "K.", "non-dropping-particle" : "", "parse-names" : false, "suffix" : "" }, { "dropping-particle" : "", "family" : "M\u00fcnkem\u00fcller", "given" : "T.", "non-dropping-particle" : "", "parse-names" : false, "suffix" : "" }, { "dropping-particle" : "", "family" : "Travis", "given" : "J.M.J.", "non-dropping-particle" : "", "parse-names" : false, "suffix" : "" } ], "container-title" : "Oikos", "id" : "ITEM-4", "issue" : "9", "issued" : { "date-parts" : [ [ "2007", "9" ] ] }, "note" : "        Density-dependent emigratiom      ", "page" : "1531-1539", "title" : "Which species will succesfully track climate change? The influence of intraspecific competition and density dependent dispersal on range shifting dynamics", "type" : "article-journal", "volume" : "116" }, "uris" : [ "http://www.mendeley.com/documents/?uuid=c2bbcea9-8ba9-477c-97d6-ea6ce34c957b" ] }, { "id" : "ITEM-5",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"ITEM-5",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"id" : "ITEM-6", "itemData" : { "DOI" : "10.1016/j.ecoinf.2006.12.001", "ISSN" : "15749541", "author" : [ { "dropping-particle" : "", "family" : "McInerny", "given" : "G.", "non-dropping-particle" : "", "parse-names" : false, "suffix" : "" }, { "dropping-particle" : "", "family" : "Travis", "given" : "J.M.J.", "non-dropping-particle" : "", "parse-names" : false, "suffix" : "" }, { "dropping-particle" : "", "family" : "Dytham", "given" : "C.", "non-dropping-particle" : "", "parse-names" : false, "suffix" : "" } ], "container-title" : "Ecological Informatics", "id" : "ITEM-6", "issue" : "1", "issued" : { "date-parts" : [ [ "2007", "1" ] ] }, "note" : "importance of landscape structure for range shifting dynamics\n        \nwe demonstrate that during a period of climate change the effect of habitat fragmentation, at any level of habitat loss, on range shifting is dependent on the species' dispersal characteristics and population dynamics.\n                  \nfragmentation can increase the success of range shifting. This is most likely to be the case for species with good dispersal, and particularly colonisation abilities. For", "page" : "1-8", "title" : "Range shifting on a fragmented landscape", "type" : "article-journal", "volume" : "2" }, "uris" : [ "http://www.mendeley.com/documents/?uuid=3b8696d5-a8ad-4094-9c3a-c946e17e6833" ] }, { "id" : "ITEM-7",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"ITEM-7", "issue" : "1", "issued" : { "date-parts" : [ [ "2009", "1" ] ] }, "page" : "131-137", "title" : "The dynamics of climate-induced range shifting; perspectives from simulation modelling", "type" : "article-journal", "volume" : "118" }, "uris" : [ "http://www.mendeley.com/documents/?uuid=d7838062-2754-49f7-941a-57e95cc3354a" ] }, { "id" : "ITEM-8", "itemData" : { "DOI" : "10.1111/j.1365-2486.2008.01789.x", "ISSN" : "13541013", "author" : [ { "dropping-particle" : "", "family" : "P\u00f6yry", "given" : "Juha", "non-dropping-particle" : "", "parse-names" : false, "suffix" : "" }, { "dropping-particle" : "", "family" : "Luoto", "given" : "Miska", "non-dropping-particle" : "", "parse-names" : false, "suffix" : "" }, { "dropping-particle" : "", "family" : "Heikkinen", "given" : "Risto K.", "non-dropping-particle" : "", "parse-names" : false, "suffix" : "" }, { "dropping-particle" : "", "family" : "Kuussaari", "given" : "Mikko", "non-dropping-particle" : "", "parse-names" : false, "suffix" : "" }, { "dropping-particle" : "", "family" : "Saarinen", "given" : "Kimmo", "non-dropping-particle" : "", "parse-names" : false, "suffix" : "" } ], "container-title" : "Global Change Biology", "id" : "ITEM-8", "issue" : "3", "issued" : { "date-parts" : [ [ "2009", "3" ] ] }, "page" : "732-743", "title" : "Species traits explain recent range shifts of Finnish butterflies", "type" : "article-journal", "volume" : "15" }, "uris" : [ "http://www.mendeley.com/documents/?uuid=d678bee0-5e64-42e0-a908-3f91c5e55a00" ] }, { "id" : "ITEM-9", "itemData" : { "author" : [ { "dropping-particle" : "", "family" : "Galliard", "given" : "Jean-Fran\u00e7ois", "non-dropping-particle" : "Le", "parse-names" : false, "suffix" : "" }, { "dropping-particle" : "", "family" : "Massot", "given" : "Manuel", "non-dropping-particle" : "", "parse-names" : false, "suffix" : "" }, { "dropping-particle" : "", "family" : "Clobert", "given" : "Jean", "non-dropping-particle" : "", "parse-names" : false, "suffix" : "" } ],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"JM", "non-dropping-particle" : "", "parse-names" : false, "suffix" : "" } ], "id" : "ITEM-9", "issued" : { "date-parts" : [ [ "2012" ] ] }, "page" : "317-336", "title" : "Dispersal and range dynamics in changing climates: a review", "type" : "chapter" }, "uris" : [ "http://www.mendeley.com/documents/?uuid=16e5a259-c3e0-4b71-a7de-c0daef18dc7f" ] }, { "id" : "ITEM-10",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w:instrText>
      </w:r>
      <w:r w:rsidRPr="002D7F8C">
        <w:rPr>
          <w:lang w:val="fr-FR"/>
        </w:rPr>
        <w:instrText>-dropping-particle"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"ITEM-10", "issued" : { "date-parts" : [ [ "2014" ] ] }, "page" : "online early", "title" : "Dispersal and species\u2019 responses to climate change", "type" : "article-journal" }, "uris" : [ "http://www.mendeley.com/documents/?uuid=260e760b-c74c-452a-9b9d-5fd2329dc50a" ] } ], "mendeley" : { "previouslyFormattedCitation" : "(Hughes et al. 2003; Travis 2003; Kokko &amp; L\u00f3pez-Sepulcre 2006; Best et al. 2007; Brooker et al. 2007; McInerny et al. 2007; Mustin et al. 2009; P\u00f6yry et al. 2009; Le Galliard et al. 2012a; Travis et al. 2014)" }, "properties" : { "noteIndex" : 0 }, "schema" : "https://github.com/citation-style-language/schema/raw/master/csl-citation.json" }</w:instrText>
      </w:r>
      <w:r w:rsidRPr="00D123FB">
        <w:fldChar w:fldCharType="separate"/>
      </w:r>
      <w:r w:rsidRPr="002D7F8C">
        <w:rPr>
          <w:noProof/>
          <w:lang w:val="fr-FR"/>
        </w:rPr>
        <w:t>(Hughes et al. 2003; Travis 2003; Kokko &amp; López-Sepulcre 2006; Best et al. 2007; Brooker et al. 2007; McInerny et al. 2007; Mustin et al. 2009; Pöyry et al. 2009; Le Galliard et al. 2012a; Travis et al. 2014)</w:t>
      </w:r>
      <w:r w:rsidRPr="00D123FB">
        <w:fldChar w:fldCharType="end"/>
      </w:r>
      <w:r w:rsidRPr="002D7F8C">
        <w:rPr>
          <w:lang w:val="fr-FR"/>
        </w:rPr>
        <w:t>.</w:t>
      </w:r>
    </w:p>
    <w:p w14:paraId="59E5A85D" w14:textId="77777777" w:rsidR="0067520E" w:rsidRPr="002D7F8C" w:rsidRDefault="0067520E" w:rsidP="00C57BF9">
      <w:pPr>
        <w:rPr>
          <w:lang w:val="fr-FR"/>
        </w:rPr>
      </w:pPr>
      <w:r w:rsidRPr="00D123FB">
        <w:t xml:space="preserve">The past decade has seen an explosion of effort in trying to predict species’ responses to environmental changes and their future distribution. The so-called ‘climate envelope models’ or ‘species distribution models’ (SDM) have been, and still are, the most used </w:t>
      </w:r>
      <w:r>
        <w:t>modelling</w:t>
      </w:r>
      <w:r w:rsidRPr="00D123FB">
        <w:t xml:space="preserve"> methods </w:t>
      </w:r>
      <w:r w:rsidRPr="00D123FB">
        <w:fldChar w:fldCharType="begin" w:fldLock="1"/>
      </w:r>
      <w:r>
        <w:instrText>ADDIN CSL_CITATION { "citationItems" : [ { "id" : "ITEM-1",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"ITEM-1", "issue" : "23", "issued" : { "date-parts" : [ [ "2005", "6", "7" ] ] }, "page" : "8245-50", "title" : "Climate change threats to plant diversity in Europe.", "type" : "article-journal", "volume" : "102" }, "uris" : [ "http://www.mendeley.com/documents/?uuid=858283db-7fb6-41b0-b2f9-4a1f4adb395c" ] }, { "id" : "ITEM-2", "itemData" : { "DOI" : "10.1111/j.1466-822x.2005.00182.x", "author" : [ { "dropping-particle" : "", "family" : "Ara\u00fajo", "given" : "Miguel B", "non-dropping-particle" : "", "parse-names" : false, "suffix" : "" }, { "dropping-particle" : "", "family" : "Whittaker", "given" : "Robert J", "non-dropping-particle" : "", "parse-names" : false, "suffix" : "" }, { "dropping-particle" : "", "family" : "Ladle", "given" : "Richard J", "non-dropping-particle" : "", "parse-names" : false, "suffix" : "" }, { "dropping-particle" : "", "family" : "Erhard", "given" : "Markus", "non-dropping-particle" : "", "parse-names" : false, "suffix" : "" } ], "container-title" : "Global Ecology and Biogeography", "id" : "ITEM-2", "issued" : { "date-parts" : [ [ "2005" ] ] }, "page" : "529-538", "title" : "Reducing uncertainty in projections of extinction risk from climate change", "type" : "article-journal", "volume" : "14" }, "uris" : [ "http://www.mendeley.com/documents/?uuid=0bc79de7-fbb9-4ca9-879c-c6bce925cd31" ] }, { "id" : "ITEM-3",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"ITEM-3", "issue" : "6970", "issued" : { "date-parts" : [ [ "2004", "1", "8" ] ] }, "page" : "145-8", "title" : "Extinction risk from climate change.", "type" : "article-journal", "volume" : "427" }, "</w:instrText>
      </w:r>
      <w:r w:rsidRPr="002D7F8C">
        <w:rPr>
          <w:lang w:val="fr-FR"/>
        </w:rPr>
        <w:instrText>uris" : [ "http://www.mendeley.com/documents/?uuid=76c272ff-1f27-4282-b6de-6781724b9092" ] }, { "id" : "ITEM-4", "itemData" : { "DOI" : "10.1111/j.1600-0587.2008.05742.x", "ISSN" : "09067590", "author" : [ { "dropping-particle" : "", "family" : "Thuiller", "given" : "Wilfried", "non-dropping-particle" : "", "parse-names" : false, "suffix" : "" }, { "dropping-particle" : "", "family" : "Lafourcade", "given" : "Bruno", "non-dropping-particle" : "", "parse-names" : false, "suffix" : "" }, { "dropping-particle" : "", "family" : "Engler", "given" : "Robin", "non-dropping-particle" : "", "parse-names" : false, "suffix" : "" }, { "dropping-particle" : "", "family" : "Ara\u00fajo", "given" : "Miguel B.", "non-dropping-particle" : "", "parse-names" : false, "suffix" : "" } ], "container-title" : "Ecography", "id" : "ITEM-4", "issue" : "3", "issued" : { "date-parts" : [ [ "2009", "6" ] ] }, "page" : "369-373", "title" : "BIOMOD - a platform for ensemble forecasting of species distributions", "type" : "article-journal", "volume" : "32" }, "uris" : [ "http://www.mendeley.com/documents/?uuid=7da0df00-5f56-4a26-ae67-c4c42e67173f" ] } ], "mendeley" : { "manualFormatting" : "(e.g. Thomas et al. 2004; Ara\u00fajo et al. 2005; Thuiller et al. 2005, 2009)", "previouslyFormattedCitation" : "(Thomas et al. 2004; Ara\u00fajo et al. 2005; Thuiller et al. 2005, 2009)" }, "properties" : { "noteIndex" : 0 }, "schema" : "https://github.com/citation-style-language/schema/raw/master/csl-citation.json" }</w:instrText>
      </w:r>
      <w:r w:rsidRPr="00D123FB">
        <w:fldChar w:fldCharType="separate"/>
      </w:r>
      <w:r w:rsidRPr="002D7F8C">
        <w:rPr>
          <w:noProof/>
          <w:lang w:val="fr-FR"/>
        </w:rPr>
        <w:t>(e.g. Thomas et al. 2004; Araújo et al. 2005; Thuiller et al. 2005, 2009)</w:t>
      </w:r>
      <w:r w:rsidRPr="00D123FB">
        <w:fldChar w:fldCharType="end"/>
      </w:r>
      <w:r w:rsidRPr="002D7F8C">
        <w:rPr>
          <w:lang w:val="fr-FR"/>
        </w:rPr>
        <w:t xml:space="preserve">. </w:t>
      </w:r>
      <w:r w:rsidRPr="00D123FB">
        <w:t xml:space="preserve">These are static statistical approaches that correlate the species’ past and current distributions with multiple environmental variables </w:t>
      </w:r>
      <w:proofErr w:type="gramStart"/>
      <w:r w:rsidRPr="00D123FB">
        <w:t>in order to</w:t>
      </w:r>
      <w:proofErr w:type="gramEnd"/>
      <w:r w:rsidRPr="00D123FB">
        <w:t xml:space="preserve"> project the species’ occurrence under future scenarios. Despite their massive use, the limitations of these methods are many, including the assumption that the observed species’ ranges are at equilibrium with the environment, limited incorporation of demographic and dispersal processes, which ultimately affect the potential of species to track changing climates, and the lack of inter-specific interactions </w:t>
      </w:r>
      <w:r w:rsidRPr="00D123FB">
        <w:fldChar w:fldCharType="begin" w:fldLock="1"/>
      </w:r>
      <w:r>
        <w:instrText>ADDIN CSL_CITATION { "citationItems" : [ { "id" : "ITEM-1", "itemData" : { "DOI" : "10.1046/j.1466-822X.2003.00042.x", "ISSN" : "1466-822X", "author" : [ { "dropping-particle" : "", "family" : "Pearson", "given" : "Richard G.", "non-dropping-particle" : "", "parse-names" : false, "suffix" : "" }, { "dropping-particle" : "", "family" : "Dawson", "given" : "Terence P.", "non-dropping-particle" : "", "parse-names" : false, "suffix" : "" } ], "container-title" : "Global Ecology and Biogeography", "id" : "ITEM-1", "issue" : "5", "issued" : { "date-parts" : [ [ "2003", "9" ] ] }, "page" : "361-371", "title" : "Predicting the impacts of climate change on the distribution of species: are bioclimate envelope models useful?", "type" : "article-journal", "volume" : "12" }, "uris" : [ "http://www.mendeley.com/documents/?uuid=f8c99834-43a8-4afc-99f7-1eb9226bc988" ] }, { "id" : "ITEM-2", "itemData" : { "author" : [ { "dropping-particle" : "", "family" : "Heikkinen", "given" : "Risto K", "non-dropping-particle" : "", "parse-names" : false, "suffix" : "" }, { "dropping-particle" : "", "family" : "Luoto", "given" : "Miska", "non-dropping-particle" : "", "parse-names" : false, "suffix" : "" }, { "dropping-particle" : "", "family" : "Ara\u00fajo", "given" : "Miguel B", "non-dropping-particle" : "", "parse-names" : false, "suffix" : "" }, { "dropping-particle" : "", "family" : "Virkkala", "given" : "Raimo", "non-dropping-particle" : "", "parse-names" : false, "suffix" : "" }, { "dropping-particle" : "", "family" : "Thuiller", "given" : "Wilfried", "non-dropping-particle" : "", "parse-names" : false, "suffix" : "" }, { "dropping-particle" : "", "family" : "Martin", "given" : "T S", "non-dropping-particle" : "", "parse-names" : false, "suffix" : "" } ], "container-title" : "Progress in Physical Geography", "id" : "ITEM-2", "issue" : "6", "issued" : { "date-parts" : [ [ "2006" ] ] }, "page" : "1-27", "title" : "Methods and uncertainties in bioclimatic envelope modelling under climate change", "type" : "article-journal", "volume" : "30" }, "uris" : [ "http://www.mendeley.com/documents/?uuid=b1ca6329-aa64-4136-92da-e8089b4c68d9" ] }, { "id" : "ITEM-3", "itemData" : { "DOI" : "10.1111/j.1466-8238.2006.00279.x", "ISSN" : "1466-822X", "author" : [ { "dropping-particle" : "", "family" : "Dormann", "given" : "Carsten F.", "non-dropping-particle" : "", "parse-names" : false, "suffix" : "" } ], "container-title" : "Global Ecology and Biogeography", "id" : "ITEM-3", "issue" : "2", "issued" : { "date-parts" : [ [ "2007", "3" ] ] }, "page" : "129-138", "title" : "Effects of incorporating spatial autocorrelation into the analysis of species distribution data", "type" : "article-journal", "volume" : "16" }, "uris" : [ "http://www.mendeley.com/documents/?uuid=41491ff6-a001-413e-9ed6-464ff1c3fb29" ] }, { "id" : "ITEM-4", "itemData" : { "DOI" : "10.1111/j.1600-0587.2009.05810.x", "ISSN" : "09067590", "author" : [ { "dropping-particle" : "", "family" : "Zurell", "given" : "Damaris", "non-dropping-particle" : "", "parse-names" : false, "suffix" : "" }, { "dropping-particle" : "", "family" : "Jeltsch", "given" : "Florian", "non-dropping-particle" : "", "parse-names" : false, "suffix" : "" }, { "dropping-particle" : "", "family" : "Dormann", "given" : "Carsten F.", "non-dropping-particle" : "", "parse-names" : false, "suffix" : "" }, { "dropping-particle" : "", "family" : "Schr\u00f6der", "given" : "Boris", "non-dropping-particle" : "", "parse-names" : false, "suffix" : "" } ], "container-title" : "Ecography", "id" : "ITEM-4", "issue" : "5", "issued" : { "date-parts" : [ [ "2009", "10" ] ] }, "page" : "733-744", "title" : "Static species distribution models in dynamically changing systems: how good can predictions really be?", "type" : "article-journal", "volume" : "32" }, "uris" : [ "http://www.mendeley.com/documents/?uuid=1217174d-a392-4ee2-84a9-b6b87cf77638" ] }, { "id" : "ITEM-5", "itemData" : { "author" : [ { "dropping-particle" : "", "family" : "Sinclair", "given" : "Steve J", "non-dropping-particle" : "", "parse-names" : false, "suffix" : "" }, { "dropping-particle" : "", "family" : "White", "given" : "Matthew D", "non-dropping-particle" : "", "parse-names" : false, "suffix" : "" }, { "dropping-particle" : "", "family" : "Newell", "given" : "Graeme R", "non-dropping-particle" : "", "parse-names" : false, "suffix" : "" } ], "container-title" : "Ecology And Society", "id" : "ITEM-5", "issue" : "1", "issued" : { "date-parts" : [ [ "2010" ] ] }, "page" : "8", "title" : "How Useful Are Species Distribution Models for Managing Biodiversity under Future Climates ?", "type" : "article-journal", "volume" : "15" }, "uris" : [ "http://www.mendeley.com/documents/?uuid=539f4262-4b66-4bbd-b2aa-8ebfb4a76f7c" ] }, { "id" : "ITEM-6", "itemData" : { "DOI" : "10.1111/j.1461-0248.2005.00792.x", "ISSN" : "1461-023X", "author" : [ { "dropping-particle" : "", "family" : "Guisan", "given" : "Antoine", "non-dropping-particle" : "", "parse-names" : false, "suffix" : "" }, { "dropping-particle" : "", "family" : "Thuiller", "given" : "Wilfried", "non-dropping-particle" : "", "parse-names" : false, "suffix" : "" } ], "container-title" : "Ecology Letters", "id" : "ITEM-6", "issue" : "9", "issued" : { "date-parts" : [ [ "2005", "9" ] ] }, "note" : "Added.", "page" : "993-1009", "title" : "Predicting species distribution: offering more than simple habitat models", "type" : "article-journal", "volume" : "8" }, "uris" : [ "http://www.mendeley.com/documents/?uuid=aec1338a-173b-4195-9601-395b34771d54" ] }, { "id" : "ITEM-7", "itemData" : { "DOI" : "10.1126/science.1200303", "ISSN" : "1095-9203", "PMID" : "21454781", "abstract" : "Climate change is predicted to become a major threat to biodiversity in the 21st century, but accurate predictions and effective solutions have proved difficult to formulate. Alarming predictions have come from a rather narrow methodological base, but a new, integrated science of climate-change biodiversity assessment is emerging, based on multiple sources and approaches. Drawing on evidence from paleoecological observations, recent phenological and microevolutionary responses, experiments, and computational models, we review the insights that different approaches bring to anticipating and managing the biodiversity consequences of climate change, including the extent of species' natural resilience. We introduce a framework that uses information from different sources to identify vulnerability and to support the design of conservation responses. Although much of the information reviewed is on species, our framework and conclusions are also applicable to ecosystems, habitats, ecological comm</w:instrText>
      </w:r>
      <w:r w:rsidRPr="002D7F8C">
        <w:rPr>
          <w:lang w:val="fr-FR"/>
        </w:rPr>
        <w:instrText>unities, and genetic diversity, whether terrestrial, marine, or fresh water.", "author" : [ { "dropping-particle" : "", "family" : "Dawson", "given" : "Terence P", "non-dropping-particle" : "", "parse-names" : false, "suffix" : "" }, { "dropping-particle" : "", "family" : "Jackson", "given" : "Stephen T", "non-dropping-particle" : "", "parse-names" : false, "suffix" : "" }, { "dropping-particle" : "", "family" : "House", "given" : "Joanna I", "non-dropping-particle" : "", "parse-names" : false, "suffix" : "" }, { "dropping-particle" : "", "family" : "Prentice", "given" : "Iain Colin", "non-dropping-particle" : "", "parse-names" : false, "suffix" : "" }, { "dropping-particle" : "", "family" : "Mace", "given" : "Georgina M", "non-dropping-particle" : "", "parse-names" : false, "suffix" : "" } ], "container-title" : "Science", "id" : "ITEM-7", "issue" : "6025", "issued" : { "date-parts" : [ [ "2011", "4", "1" ] ] }, "page" : "53-8", "title" : "Beyond predictions: biodiversity conservation in a changing climate.", "type" : "article-journal", "volume" : "332" }, "uris" : [ "http://www.mendeley.com/documents/?uuid=b18c5242-5833-459d-8b55-93c2b66341f0" ] } ], "mendeley" : { "previouslyFormattedCitation" : "(Pearson &amp; Dawson 2003; Guisan &amp; Thuiller 2005; Heikkinen et al. 2006; Dormann 2007; Zurell et al. 2009; Sinclair et al. 2010; Dawson et al. 2011)" }, "properties" : { "noteIndex" : 0 }, "schema" : "https://github.com/citation-style-language/schema/raw/master/csl-citation.json" }</w:instrText>
      </w:r>
      <w:r w:rsidRPr="00D123FB">
        <w:fldChar w:fldCharType="separate"/>
      </w:r>
      <w:r w:rsidRPr="002D7F8C">
        <w:rPr>
          <w:noProof/>
          <w:lang w:val="fr-FR"/>
        </w:rPr>
        <w:t xml:space="preserve">(Pearson &amp; </w:t>
      </w:r>
      <w:r w:rsidRPr="002D7F8C">
        <w:rPr>
          <w:noProof/>
          <w:lang w:val="fr-FR"/>
        </w:rPr>
        <w:lastRenderedPageBreak/>
        <w:t>Dawson 2003; Guisan &amp; Thuiller 2005; Heikkinen et al. 2006; Dormann 2007; Zurell et al. 2009; Sinclair et al. 2010; Dawson et al. 2011)</w:t>
      </w:r>
      <w:r w:rsidRPr="00D123FB">
        <w:fldChar w:fldCharType="end"/>
      </w:r>
      <w:r w:rsidRPr="002D7F8C">
        <w:rPr>
          <w:lang w:val="fr-FR"/>
        </w:rPr>
        <w:t>.</w:t>
      </w:r>
    </w:p>
    <w:p w14:paraId="5A78D658" w14:textId="77777777" w:rsidR="0067520E" w:rsidRPr="00D123FB" w:rsidRDefault="0067520E" w:rsidP="00C57BF9">
      <w:r w:rsidRPr="00D123FB">
        <w:t>In the last few years, the limitations of SDMs in making reliable projections and management recommendations have been widely recognized, many authors</w:t>
      </w:r>
      <w:r>
        <w:t xml:space="preserve"> </w:t>
      </w:r>
      <w:r w:rsidRPr="00D123FB">
        <w:t xml:space="preserve">advocating that key ecological processes, such as population dynamics and dispersal, be included in species’ range models, moving towards the ‘next generation of fully integrated dynamic models’ </w:t>
      </w:r>
      <w:r w:rsidRPr="00D123FB">
        <w:fldChar w:fldCharType="begin" w:fldLock="1"/>
      </w:r>
      <w:r>
        <w:instrText>ADDIN CSL_CITATION { "citationItems" : [ { "id" : "ITEM-1",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"ITEM-1",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"id" : "ITEM-2", "itemData" : { "DOI" : "10.1111/j.1472-4642.2010.00641.x", "ISSN" : "13669516", "author" : [ { "dropping-particle" : "", "family" : "Franklin", "given" : "Janet", "non-dropping-particle" : "", "parse-names" : false, "suffix" : "" } ], "container-title" : "Diversity and Distributions", "id" : "ITEM-2", "issue" : "3", "issued" : { "date-parts" : [ [ "2010", "4", "13" ] ] }, "note" : "Review up to 2010 of models that move beyond SDMs or hybrid models. Call for moving in this direction...", "page" : "321-330", "title" : "Moving beyond static species distribution models in support of conservation biogeography", "type" : "article-journal", "volume" : "16" }, "uris" : [ "http://www.mendeley.com/documents/?uuid=5eaa29e4-da3d-46e3-b9af-a7e5909010ec" ] }, { "id" : "ITEM-3",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"ITEM-3", "issue" : "3", "issued" : { "date-parts" : [ [ "2010", "4", "13" ] ] }, "note" : "Added for Hybrid models.", "page" : "331-342", "title" : "Predicting potential distributions of invasive species: where to go from here?", "type" : "article-journal", "volume" : "16" }, "uris" : [ "http://www.mendeley.com/documents/?uuid=41721a80-a688-4c2c-a38e-2a8171befd67"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"10.1016/j.ppees.2007.09.004", "ISSN" : "14338319", "author" : [ { "dropping-particle" : "", "family" : "Thuiller", "given" : "Wilfried", "non-dropping-particle" : "", "parse-names" : false, "suffix" : "" }, { "dropping-particle" : "", "family" : "Albert", "given" : "C\u00e9cile", "non-dropping-particle" : "", "parse-names" : false, "suffix" : "" }, { "dropping-particle" : "", "family" : "Ara\u00fajo", "given" : "Miguel B.", "non-dropping-particle" : "", "parse-names" : false, "suffix" : "" }, { "dropping-particle" : "", "family" : "Berry", "given" : "Pam M.", "non-dropping-particle" : "", "parse-names" : false, "suffix" : "" }, { "dropping-particle" : "", "family" : "Cabeza", "given" : "Mar", "non-dropping-particle" : "", "parse-names" : false, "suffix" : "" }, { "dropping-particle" : "", "family" : "Guisan", "given" : "Antoine", "non-dropping-particle" : "", "parse-names" : false, "suffix" : "" }, { "dropping-particle" : "", "family" : "Hickler", "given" : "Thomas", "non-dropping-particle" : "", "parse-names" : false, "suffix" : "" }, { "dropping-particle" : "", "family" : "Midgley", "given" : "Guy F.", "non-dropping-particle" : "", "parse-names" : false, "suffix" : "" }, { "dropping-particle" : "", "family" : "Paterson", "given" : "James", "non-dropping-particle" : "", "parse-names" : false, "suffix" : "" }, { "dropping-particle" : "", "family" : "Schurr", "given" : "Frank M.", "non-dropping-particle" : "", "parse-names" : false, "suffix" : "" }, { "dropping-particle" : "", "family" : "Sykes", "given" : "Martin T.", "non-dropping-particle" : "", "parse-names" : false, "suffix" : "" }, { "dropping-particle" : "", "family" : "Zimmermann", "given" : "Niklaus E.", "non-dropping-particle" : "", "parse-names" : false, "suffix" : "" } ], "container-title" : "Perspectives in Plant Ecology, Evolution and Systematics", "id" : "ITEM-5", "issue" : "3-4", "issued" : { "date-parts" : [ [ "2008", "3" ] ] }, "page" : "137-152", "title" : "Predicting global change impacts on plant species\u2019 distributions: Future challenges", "type" : "article-journal", "volume" : "9" }, "uris" : [ "http://www.mendeley.com/documents/?uuid=823d5886-6b73-426d-8e81-eebb2eff98a0" ] }, { "id" : "ITEM-6",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"ITEM-6",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"ITEM-7", "itemData" : { "DOI" : "10.1111/jbi.12029", "ISSN" : "03050270", "author" : [ { "dropping-particle" : "", "family" : "Higgins", "given" : "Steven I.", "non-dropping-particle" : "", "parse-names" : false, "suffix" : "" }, { "dropping-particle" : "", "family" : "O'Hara", "given" : "Robert B.", "non-dropping-particle" : "", "parse-names" : false, "suffix" : "" }, { "dropping-particle" : "", "family" : "R\u00f6mermann", "given" : "Christine", "non-dropping-particle" : "", "parse-names" : false, "suffix" : "" } ], "container-title" : "Journal of Biogeography", "id" : "ITEM-7", "issue" : "12", "issued" : { "date-parts" : [ [ "2012", "12", "20" ] ] }, "note" : "Introduction to special issue in 'Journal of Biogeography' 2012 on species distribution modelling and statistical agenda for these models. \n        \nAdded.", "page" : "2091-2095", "title" : "A niche for biology in species distribution models", "type" : "article-journal", "volume" : "39" }, "uris" : [ "http://www.mendeley.com/documents/?uuid=2e12a3bb-d63c-49a3-9e7f-9e94577e1e00" ] }, { "id" : "ITEM-8",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w:instrText>
      </w:r>
      <w:r w:rsidRPr="002D7F8C">
        <w:rPr>
          <w:lang w:val="fr-FR"/>
        </w:rPr>
        <w:instrText>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"ITEM-8", "issued" : { "date-parts" : [ [ "2013", "5", "16" ] ] }, "note" : "Added.", "page" : "94-105", "title" : "A road map for integrating eco-evolutionary processes into biodiversity models", "type" : "article-journal", "volume" : "16" }, "uris" : [ "http://www.mendeley.com/documents/?uuid=e4a0df6f-3e25-492a-8ab6-53cdc7d59db3" ] } ], "mendeley" : { "previouslyFormattedCitation" : "(Thuiller et al. 2008, 2013; Engler &amp; Guisan 2009; Franklin 2010; Gallien et al. 2010; Huntley et al. 2010; Higgins et al. 2012; Schurr et al. 2012)" }, "properties" : { "noteIndex" : 0 }, "schema" : "https://github.com/citation-style-language/schema/raw/master/csl-citation.json" }</w:instrText>
      </w:r>
      <w:r w:rsidRPr="00D123FB">
        <w:fldChar w:fldCharType="separate"/>
      </w:r>
      <w:r w:rsidRPr="002D7F8C">
        <w:rPr>
          <w:noProof/>
          <w:lang w:val="fr-FR"/>
        </w:rPr>
        <w:t>(Thuiller et al. 2008, 2013; Engler &amp; Guisan 2009; Franklin 2010; Gallien et al. 2010; Huntley et al. 2010; Higgins et al. 2012; Schurr et al. 2012)</w:t>
      </w:r>
      <w:r w:rsidRPr="00D123FB">
        <w:fldChar w:fldCharType="end"/>
      </w:r>
      <w:r w:rsidRPr="002D7F8C">
        <w:rPr>
          <w:lang w:val="fr-FR"/>
        </w:rPr>
        <w:t xml:space="preserve">. </w:t>
      </w:r>
      <w:r w:rsidRPr="00D123FB">
        <w:t xml:space="preserve">The integration of habitat suitability models with process based models will help to develop synthesis between the understanding of species-environment relationships derived from SDMs and the body of ecological and evolutionary theory that has developed recently focusing on eco-evolutionary dynamics of species’ ranges </w:t>
      </w:r>
      <w:r w:rsidRPr="00D123FB">
        <w:fldChar w:fldCharType="begin" w:fldLock="1"/>
      </w:r>
      <w:r>
        <w:instrText>ADDIN CSL_CITATION { "citationItems" : [ { "id" : "ITEM-1",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"ITEM-1",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 "properties" : { "noteIndex" : 0 }, "schema" : "https://github.com/citation-style-language/schema/raw/master/csl-citation.json" }</w:instrText>
      </w:r>
      <w:r w:rsidRPr="00D123FB">
        <w:fldChar w:fldCharType="separate"/>
      </w:r>
      <w:r w:rsidRPr="00D123FB">
        <w:rPr>
          <w:noProof/>
        </w:rPr>
        <w:t>(Dormann et al. 2012)</w:t>
      </w:r>
      <w:r w:rsidRPr="00D123FB">
        <w:fldChar w:fldCharType="end"/>
      </w:r>
      <w:r w:rsidRPr="00D123FB">
        <w:t xml:space="preserve">. This opens exciting new opportunities for improving our knowledge of how </w:t>
      </w:r>
      <w:proofErr w:type="gramStart"/>
      <w:r w:rsidRPr="00D123FB">
        <w:t>species’</w:t>
      </w:r>
      <w:proofErr w:type="gramEnd"/>
      <w:r w:rsidRPr="00D123FB">
        <w:t xml:space="preserve"> are likely to respond to potentially synergistic impacts of multiple environmental drivers, such as habitat fragmentation and climate change. Indeed, some progress has already been made towards the integration of SDM approaches and ecological theory and ‘hybrid’ models are starting to be developed </w:t>
      </w:r>
      <w:r w:rsidRPr="00D123FB">
        <w:fldChar w:fldCharType="begin" w:fldLock="1"/>
      </w:r>
      <w:r>
        <w:instrText>ADDIN CSL_CITATION { "citationItems" : [ { "id" : "ITEM-1",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"ITEM-1",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"ITEM-2",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"ITEM-2", "issued" : { "date-parts" : [ [ "2009", "4", "22" ] ] }, "page" : "1415-20", "title" : "Dynamics of range margins for metapopulations under climate change.", "type" : "article-journal", "volume" : "276" }, "uris" : [ "http://www.mendeley.com/documents/?uuid=80fea080-d880-4ac7-8c22-44d83ac41c88" ] }, { "id" : "ITEM-3", "itemData" : { "DOI" : "10.1111/j.1600-0587.2011.07200.x", "ISSN" : "09067590", "author" : [ { "dropping-particle" : "", "family" : "Zurell", "given" : "Damaris", "non-dropping-particle" : "", "parse-names" : false, "suffix" : "" }, { "dropping-particle" : "", "family" : "Grimm", "given" : "Volker", "non-dropping-particle" : "", "parse-names" : false, "suffix" : "" }, { "dropping-particle" : "", "family" : "Rossmanith", "given" : "Eva", "non-dropping-particle" : "", "parse-names" : false, "suffix" : "" }, { "dropping-particle" : "", "family" : "Zbinden", "given" : "Niklaus", "non-dropping-particle" : "", "parse-names" : false, "suffix" : "" }, { "dropping-particle" : "", "family" : "Zimmermann", "given" : "Niklaus E.", "non-dropping-particle" : "", "parse-names" : false, "suffix" : "" }, { "dropping-particle" : "", "family" : "Schr\u00f6der", "given" : "Boris", "non-dropping-particle" : "", "parse-names" : false, "suffix" : "" } ], "container-title" : "Ecography", "id" : "ITEM-3", "issued" : { "date-parts" : [ [ "2012", "11", "16" ] ] }, "page" : "590-603", "title" : "Uncertainty in predictions of range dynamics: black grouse climbing the Swiss Alps", "type" : "article-journal", "volume" : "35" }, "uris" : [ "http://www.mendeley.com/documents/?uuid=eb004e2c-66e2-4540-82f4-ee63a93bce4b" ] }, { "id" : "ITEM-4", "itemData" : { "DOI" : "10.1111/j.1600-0587.2009.06000.x", "ISSN" : "09067590", "author" : [ { "dropping-particle" : "", "family" : "Midgley", "given" : "Guy F.", "non-dropping-particle" : "", "parse-names" : false, "suffix" : "" }, { "dropping-particle" : "", "family" : "Davies", "given" : "Ian D.", "non-dropping-particle" : "", "parse-names" : false, "suffix" : "" }, { "dropping-particle" : "", "family" : "Albert", "given" : "C\u00e9cile H.", "non-dropping-particle" : "", "parse-names" : false, "suffix" : "" }, { "dropping-particle" : "", "family" : "Altwegg", "given" : "Res", "non-dropping-particle" : "", "parse-names" : false, "suffix" : "" }, { "dropping-particle" : "", "family" : "Hannah", "given" : "Lee", "non-dropping-particle" : "", "parse-names" : false, "suffix" : "" }, { "dropping-particle" : "", "family" : "Hughes", "given" : "Gregory O.", "non-dropping-particle" : "", "parse-names" : false, "suffix" : "" }, { "dropping-particle" : "", "family" : "O'Halloran", "given" : "Lydia R.", "non-dropping-particle" : "", "parse-names" : false, "suffix" : "" }, { "dropping-particle" : "", "family" : "Seo", "given" : "Changwan", "non-dropping-particle" : "", "parse-names" : false, "suffix" : "" }, { "dropping-particle" : "", "family" : "Thorne", "given" : "James H.", "non-dropping-particle" : "", "parse-names" : false, "suffix" : "" }, { "dropping-particle" : "", "family" : "Thuiller", "given" : "Wilfried", "non-dropping-particle" : "", "parse-names" : false, "suffix" : "" } ], "container-title" : "Ecography", "id" : "ITEM-4", "issued" : { "date-parts" : [ [ "2010", "5" ] ] }, "page" : "612-616", "title" : "BioMove - an integrated platform simulating the dynamic response of species to environmental change", "type" : "article-journal", "volume" : "33" }, "uris" : [ "http://www.mendeley.com/documents/?uuid=489106a5-6507-432d-9fd7-a47be420f870" ] }, { "id" : "ITEM-5", "itemData" : { "DOI" : "10.1111/gcb.12090", "ISSN" : "1354-1013", "PMID" : "23504842", "abstract" : "Concern over rapid global changes and the potential for interactions among multiple threats are prompting scientists to combine multiple modelling approaches to understand impacts on biodiversity. A relatively recent development is the combination of species distribution models, land-use change predictions, and dynamic population models to predict the relative and combined impacts of climate change, land-use change, and altered disturbance regimes on species' extinction risk. Each modelling component introduces its own source of uncertainty through different parameters and assumptions, which, when combined, can result in compounded uncertainty that can have major implications for management. Although some uncertainty analyses have been conducted separately on various model components - such as climate predictions, species distribution models, land-use change predictions, and population models - a unified sensitivity analysis comparing various sources of uncertainty in combined modelling approaches is needed to identify the most influential and problematic assumptions. We estimated the sensitivities of long-run population predictions to different ecological assumptions and parameter settings for a rare and endangered annual plant species (Acanthomintha ilicifolia, or San Diego thornmint). Uncertainty about habitat suitability predictions, due to the choice of species distribution model, contributed most to variation in predictions about long-run populations.", "author" : [ { "dropping-particle" : "", "family" : "Conlisk</w:instrText>
      </w:r>
      <w:r w:rsidRPr="002D7F8C">
        <w:rPr>
          <w:lang w:val="fr-FR"/>
        </w:rPr>
        <w:instrText>", "given" : "Erin", "non-dropping-particle" : "", "parse-names" : false, "suffix" : "" }, { "dropping-particle" : "", "family" : "Syphard", "given" : "Alexandra D", "non-dropping-particle" : "", "parse-names" : false, "suffix" : "" }, { "dropping-particle" : "", "family" : "Franklin", "given" : "Janet", "non-dropping-particle" : "", "parse-names" : false, "suffix" : "" }, { "dropping-particle" : "", "family" : "Flint", "given" : "Lorraine", "non-dropping-particle" : "", "parse-names" : false, "suffix" : "" }, { "dropping-particle" : "", "family" : "Flint", "given" : "Alan", "non-dropping-particle" : "", "parse-names" : false, "suffix" : "" }, { "dropping-particle" : "", "family" : "Regan", "given" : "Helen", "non-dropping-particle" : "", "parse-names" : false, "suffix" : "" } ], "container-title" : "Global Change Biology", "id" : "ITEM-5", "issue" : "3", "issued" : { "date-parts" : [ [ "2013", "3" ] ] }, "page" : "858-69", "title" : "Uncertainty in assessing the impacts of global change with coupled dynamic species distribution and population models.", "type" : "article-journal", "volume" : "19" }, "uris" : [ "http://www.mendeley.com/documents/?uuid=7fd9312c-a039-41e4-8812-b242d8092ab1" ] } ], "mendeley" : { "previouslyFormattedCitation" : "(Keith et al. 2008; Anderson et al. 2009; Midgley et al. 2010; Zurell et al. 2012; Conlisk et al. 2013)" }, "properties" : { "noteIndex" : 0 }, "schema" : "https://github.com/citation-style-language/schema/raw/master/csl-citation.json" }</w:instrText>
      </w:r>
      <w:r w:rsidRPr="00D123FB">
        <w:fldChar w:fldCharType="separate"/>
      </w:r>
      <w:r w:rsidRPr="002D7F8C">
        <w:rPr>
          <w:noProof/>
          <w:lang w:val="fr-FR"/>
        </w:rPr>
        <w:t>(Keith et al. 2008; Anderson et al. 2009; Midgley et al. 2010; Zurell et al. 2012; Conlisk et al. 2013)</w:t>
      </w:r>
      <w:r w:rsidRPr="00D123FB">
        <w:fldChar w:fldCharType="end"/>
      </w:r>
      <w:r w:rsidRPr="002D7F8C">
        <w:rPr>
          <w:lang w:val="fr-FR"/>
        </w:rPr>
        <w:t xml:space="preserve">. </w:t>
      </w:r>
      <w:r w:rsidRPr="00D123FB">
        <w:t xml:space="preserve">These models use the two methods sequentially by, for example, running dynamic models of varying complexity on the top of habitat suitability maps derived from SDMs. They are an interesting attempt to integrate the two approaches, but their actual utility is source of current debate. While on the one hand some authors consider them as a step before the full integration of SDM and dynamic demographic models and in many cases the best we can do due to data limitations </w:t>
      </w:r>
      <w:r w:rsidRPr="00D123FB">
        <w:fldChar w:fldCharType="begin" w:fldLock="1"/>
      </w:r>
      <w:r>
        <w:instrText>ADDIN CSL_CITATION { "citationItems" : [ { "id" : "ITEM-1",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"ITEM-1", "issue" : "3", "issued" : { "date-parts" : [ [ "2010", "4", "13" ] ] }, "note" : "Added for Hybrid models.", "page" : "331-342", "title" : "Predicting potential distributions of invasive species: where to go from here?", "type" : "article-journal", "volume" : "16" }, "uris" : [ "http://www.mendeley.com/documents/?uuid=41721a80-a688-4c2c-a38e-2a8171befd67" ] } ], "mendeley" : { "previouslyFormattedCitation" : "(Gallien et al. 2010)" }, "properties" : { "noteIndex" : 0 }, "schema" : "https://github.com/citation-style-language/schema/raw/master/csl-citation.json" }</w:instrText>
      </w:r>
      <w:r w:rsidRPr="00D123FB">
        <w:fldChar w:fldCharType="separate"/>
      </w:r>
      <w:r w:rsidRPr="00D123FB">
        <w:rPr>
          <w:noProof/>
        </w:rPr>
        <w:t>(Gallien et al. 2010)</w:t>
      </w:r>
      <w:r w:rsidRPr="00D123FB">
        <w:fldChar w:fldCharType="end"/>
      </w:r>
      <w:r w:rsidRPr="00D123FB">
        <w:t xml:space="preserve">, others argue that they incorporate the shortcomings of both approaches without overcoming them, and that, in some cases, they actually exacerbate the problems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"10.1111/jbi.12075", "ISSN" : "03050270", "author" : [ { "dropping-particle" : "", "family" : "Schymanski", "given" : "Stanislaus J.", "non-dropping-particle" : "", "parse-names" : false, "suffix" : "" }, { "dropping-particle" : "", "family" : "Dormann", "given" : "Carsten F.",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H.",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"editor" : [ { "dropping-particle" : "", "family" : "Svenning", "given" : "Jens-Christian", "non-dropping-particle" : "", "parse-names" : false, "suffix" : "" } ], "id" : "ITEM-2", "issue" : "3", "issued" : { "date-parts" : [ [ "2013", "3", "30" ] ] }, "page" : "612-613", "title" : "Process, correlation and parameter fitting in species distribution models: a response to Kriticos et\u00a0al", "type" : "article-journal", "volume" : "40" }, "uris" : [ "http://www.mendeley.com/documents/?uuid=cafeb6f2-c696-42ea-91ee-85aa0b45e566" ] }, { "id" : "ITEM-3",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"ITEM-3",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Schurr et al. 2012; Schymanski et al. 2013)" }, "properties" : { "noteIndex" : 0 }, "schema" : "https://github.com/citation-style-language/schema/raw/master/csl-citation.json" }</w:instrText>
      </w:r>
      <w:r w:rsidRPr="00D123FB">
        <w:fldChar w:fldCharType="separate"/>
      </w:r>
      <w:r w:rsidRPr="00D123FB">
        <w:rPr>
          <w:noProof/>
        </w:rPr>
        <w:t>(Dormann et al. 2012; Schurr et al. 2012; Schymanski et al. 2013)</w:t>
      </w:r>
      <w:r w:rsidRPr="00D123FB">
        <w:fldChar w:fldCharType="end"/>
      </w:r>
      <w:r w:rsidRPr="00D123FB">
        <w:t>.</w:t>
      </w:r>
    </w:p>
    <w:p w14:paraId="68C3D0A6" w14:textId="77777777" w:rsidR="0067520E" w:rsidRPr="00D123FB" w:rsidRDefault="0067520E" w:rsidP="00C57BF9">
      <w:r w:rsidRPr="00D123FB">
        <w:t xml:space="preserve">To make greater progress, we need models that take better advantage of the increased understanding that we have now gained relating to key processes, particularly movement and dispersal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"manualFormatting" : "(e.g. Travis et al. 2014)", "previouslyFormattedCitation" : "(Travis et al. 2014)" }, "properties" : { "noteIndex" : 0 }, "schema" : "https://github.com/citation-style-language/schema/raw/master/csl-citation.json" }</w:instrText>
      </w:r>
      <w:r w:rsidRPr="00D123FB">
        <w:fldChar w:fldCharType="separate"/>
      </w:r>
      <w:r w:rsidRPr="00D123FB">
        <w:rPr>
          <w:noProof/>
        </w:rPr>
        <w:t>(e.g. Travis et al. 2014)</w:t>
      </w:r>
      <w:r w:rsidRPr="00D123FB">
        <w:fldChar w:fldCharType="end"/>
      </w:r>
      <w:r w:rsidRPr="00D123FB">
        <w:t xml:space="preserve">. Dispersal is typically treated extremely simplistically even in the recent models projecting future species ranges. This is a major drawback in many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which is surprising when related to the substantial recent progress in understanding and mode</w:t>
      </w:r>
      <w:r>
        <w:t>l</w:t>
      </w:r>
      <w:r w:rsidRPr="00D123FB">
        <w:t xml:space="preserve">ling dispersal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"(Clobert et al. 2012; Travis et al. 2012)" }, "properties" : { "noteIndex" : 0 }, "schema" : "https://github.com/citation-style-language/schema/raw/master/csl-citation.json" }</w:instrText>
      </w:r>
      <w:r w:rsidRPr="00D123FB">
        <w:fldChar w:fldCharType="separate"/>
      </w:r>
      <w:r w:rsidRPr="00D123FB">
        <w:rPr>
          <w:noProof/>
        </w:rPr>
        <w:t>(Clobert et al. 2012; Travis et al. 2012)</w:t>
      </w:r>
      <w:r w:rsidRPr="00D123FB">
        <w:fldChar w:fldCharType="end"/>
      </w:r>
      <w:r w:rsidRPr="00D123FB">
        <w:t>. A useful approach for dispersal model</w:t>
      </w:r>
      <w:r>
        <w:t>l</w:t>
      </w:r>
      <w:r w:rsidRPr="00D123FB">
        <w:t xml:space="preserve">ing is applying a framework which treats dispersal as three phases, emigration, transfer and settlement </w:t>
      </w:r>
      <w:r w:rsidRPr="00D123FB">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D123FB">
        <w:fldChar w:fldCharType="separate"/>
      </w:r>
      <w:r w:rsidRPr="00D123FB">
        <w:rPr>
          <w:noProof/>
        </w:rPr>
        <w:t>(Travis et al. 2012)</w:t>
      </w:r>
      <w:r w:rsidRPr="00D123FB">
        <w:fldChar w:fldCharType="end"/>
      </w:r>
      <w:r w:rsidRPr="00D123FB">
        <w:t>. This approach offers considerable potential for dynamic models exploring the response of species to multiple environmental drivers, as it allows for context-dependencies that may act on anyone of these stages to be represented. There is strong evidence that animal behavio</w:t>
      </w:r>
      <w:r>
        <w:t>u</w:t>
      </w:r>
      <w:r w:rsidRPr="00D123FB">
        <w:t xml:space="preserve">rs in each of these stages can be directly and/or indirectly impacted by climate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Some aspects of eco-evolutionary theory have been developed to account for these three phases of dispersal, and first demonstrations showing the importance of the three phases for range expansion dynamics have emerged, but the approach has not yet been used in an applied ecological or conservation biological context. Of particular importance for the transfer phase is the concomitant development of movement mode</w:t>
      </w:r>
      <w:r>
        <w:t>l</w:t>
      </w:r>
      <w:r w:rsidRPr="00D123FB">
        <w:t xml:space="preserve">ling alongside the much greater availability of data on animal movement trajectories. Coming from the growing field of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"10.1186/2051-3933-1-6", "ISSN" : "2051-3933", "author" : [ { "dropping-particle" : "", "family" : "Jeltsch", "given" : "Florian", "non-dropping-particle" : "", "parse-names" : false, "suffix" : "" }, { "dropping-particle" : "", "family" : "Bonte", "given" : "Dries", "non-dropping-particle" : "", "parse-names" : false, "suffix" : "" }, { "dropping-particle" : "", "family" : "Pe'er", "given" : "Guy", "non-dropping-particle" : "", "parse-names" : false, "suffix" : "" }, { "dropping-particle" : "", "family" : "Reineking", "given" : "Bj\u00f6rn", "non-dropping-particle" : "", "parse-names" : false, "suffix" : "" }, { "dropping-particle" : "", "family" : "Leimgruber", "given" : "Peter", "non-dropping-particle" : "", "parse-names" : false, "suffix" : "" }, { "dropping-particle" : "", "family" : "Balkenhol", "given" : "Niko", "non-dropping-particle" : "", "parse-names" : false, "suffix" : "" }, { "dropping-particle" : "", "family" : "Schr\u00f6der", "given" : "Boris", "non-dropping-particle" : "", "parse-names" : false, "suffix" : "" }, { "dropping-particle" : "", "family" : "Buchmann", "given" : "Carsten M", "non-dropping-particle" : "", "parse-names" : false, "suffix" : "" }, { "dropping-particle" : "", "family" : "Mueller", "given" : "Thomas", "non-dropping-particle" : "", "parse-names" : false, "suffix" : "" }, { "dropping-particle" : "", "family" : "Blaum", "given" : "Niels", "non-dropping-particle" : "", "parse-names" : false, "suffix" : "" }, { "dropping-particle" : "", "family" : "Zurell", "given" : "Damaris", "non-dropping-particle" : "", "parse-names" : false, "suffix" : "" }, { "dropping-particle" : "", "family" : "B\u00f6hning-Gaese", "given" : "Katrin", "non-dropping-particle" : "", "parse-names" : false, "suffix" : "" }, { "dropping-particle" : "", "family" : "Wiegand", "given" : "Thorsten", "non-dropping-particle" : "", "parse-names" : false, "suffix" : "" }, { "dropping-particle" : "", "family" : "Eccard", "given" : "Jana a", "non-dropping-particle" : "", "parse-names" : false, "suffix" : "" }, { "dropping-particle" : "", "family" : "Hofer", "given" : "Heribert", "non-dropping-particle" : "", "parse-names" : false, "suffix" : "" }, { "dropping-particle" : "", "family" : "Reeg", "given" : "Jette", "non-dropping-particle" : "", "parse-names" : false, "suffix" : "" }, { "dropping-particle" : "", "family" : "Eggers", "given" : "Ute", "non-dropping-particle" : "", "parse-names" : false, "suffix" : "" }, { "dropping-particle" : "", "family" : "Bauer", "given" : "Silke", "non-dropping-particle" : "", "parse-names" : false, "suffix" : "" } ], "container-title" : "Movement Ecology", "id" : "ITEM-2", "issue" : "1", "issued" : { "date-parts" : [ [ "2013" ] ] }, "page" : "6", "title" : "Integrating movement ecology with biodiversity research - exploring new avenues to address spatiotemporal biodiversity dynamics", "type" : "article-journal", "volume" : "1" }, "uris" : [ "http://www.mendeley.com/documents/?uuid=5a8b9813-f114-4d3e-8ca0-08103d2648ab" ] } ], "mendeley" : { "previouslyFormattedCitation" : "(Nathan et al. 2008; Jeltsch et al. 2013)" }, "properties" : { "noteIndex" : 0 }, "schema" : "https://github.com/citation-style-language/schema/raw/master/csl-citation.json" }</w:instrText>
      </w:r>
      <w:r w:rsidRPr="00D123FB">
        <w:fldChar w:fldCharType="separate"/>
      </w:r>
      <w:r w:rsidRPr="00D123FB">
        <w:rPr>
          <w:noProof/>
        </w:rPr>
        <w:t>(Nathan et al. 2008; Jeltsch et al. 2013)</w:t>
      </w:r>
      <w:r w:rsidRPr="00D123FB">
        <w:fldChar w:fldCharType="end"/>
      </w:r>
      <w:r w:rsidRPr="00D123FB">
        <w:t>, there has been a recent call for integration of movement mode</w:t>
      </w:r>
      <w:r>
        <w:t>l</w:t>
      </w:r>
      <w:r w:rsidRPr="00D123FB">
        <w:t xml:space="preserve">ling and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One reason to seek this integration is to increase our understanding and ability to manage how species will respond to environmental changes.</w:t>
      </w:r>
    </w:p>
    <w:p w14:paraId="3B28529C" w14:textId="77777777" w:rsidR="0067520E" w:rsidRPr="00D123FB" w:rsidRDefault="0067520E" w:rsidP="00C57BF9">
      <w:r w:rsidRPr="00D123FB">
        <w:lastRenderedPageBreak/>
        <w:t xml:space="preserve">Clearly, increasing the degree of detail and realism a model incorporates provides substantial challenges in terms of parameterization, even when the number of additional of parameters is minimized. One important role that more complex models can play is to help identify those processes for which the inclusion of greater detail offers the most significant returns in terms of reducing uncertainty in the outcomes. This can help the allocation of efforts on collecting empirical data which is critically important for model parameterization. It is timely that, at least for some processes, we now have improved technology that can aid in collecting the data required to estimate potentially key parameters. For example, in the case of dispersal, the ability to track animals at fine spatial and temporal resolution has advanced extremely rapidly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"mendeley" : { "previouslyFormattedCitation" : "(Cagnacci et al. 2010)" }, "properties" : { "noteIndex" : 0 }, "schema" : "https://github.com/citation-style-language/schema/raw/master/csl-citation.json" }</w:instrText>
      </w:r>
      <w:r w:rsidRPr="00D123FB">
        <w:fldChar w:fldCharType="separate"/>
      </w:r>
      <w:r w:rsidRPr="00D123FB">
        <w:rPr>
          <w:noProof/>
        </w:rPr>
        <w:t>(Cagnacci et al. 2010)</w:t>
      </w:r>
      <w:r w:rsidRPr="00D123FB">
        <w:fldChar w:fldCharType="end"/>
      </w:r>
      <w:r w:rsidRPr="00D123FB">
        <w:t xml:space="preserve">, providing the scope for directly estimating movement parameters of the transfer phase for an increasing number of species. However, we are unlikely ever to have the resources to collect high-quality data for </w:t>
      </w:r>
      <w:proofErr w:type="gramStart"/>
      <w:r w:rsidRPr="00D123FB">
        <w:t>all of</w:t>
      </w:r>
      <w:proofErr w:type="gramEnd"/>
      <w:r w:rsidRPr="00D123FB">
        <w:t xml:space="preserve"> the large number of species for which SDM approaches have been used to make range-shift projections. Thus, to run more complex models for large sets of species, alternative approaches to parameterization will be required. A promising approach is to use Bayesian methods to infer the parameter values for the demographic model using the same occurrence data that are used in SDMs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"mendeley" : { "previouslyFormattedCitation" : "(Pagel &amp; Schurr 2012)" }, "properties" : { "noteIndex" : 0 }, "schema" : "https://github.com/citation-style-language/schema/raw/master/csl-citation.json" }</w:instrText>
      </w:r>
      <w:r w:rsidRPr="00D123FB">
        <w:fldChar w:fldCharType="separate"/>
      </w:r>
      <w:r w:rsidRPr="00D123FB">
        <w:rPr>
          <w:noProof/>
        </w:rPr>
        <w:t>(Pagel &amp; Schurr 2012)</w:t>
      </w:r>
      <w:r w:rsidRPr="00D123FB">
        <w:fldChar w:fldCharType="end"/>
      </w:r>
      <w:r w:rsidRPr="00D123FB">
        <w:t xml:space="preserve">. For models where the representation of dispersal and demography is particularly complex, approximate Bayesian computation may offer a potential solution </w:t>
      </w:r>
      <w:r w:rsidRPr="00D123FB">
        <w:fldChar w:fldCharType="begin" w:fldLock="1"/>
      </w:r>
      <w:r>
        <w:instrText>ADDIN CSL_CITATION { "citationItems" : [ { "id" : "ITEM-1", "itemData" : { "DOI" : "10.1146/annurev-ecolsys-102209-144621", "ISSN" : "1543-592X", "author" : [ { "dropping-particle" : "", "family" : "Beaumont", "given" : "Mark A.", "non-dropping-particle" : "", "parse-names" : false, "suffix" : "" } ], "container-title" : "Annual Review of Ecology, Evolution, and Systematics", "id" : "ITEM-1",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 "properties" : { "noteIndex" : 0 }, "schema" : "https://github.com/citation-style-language/schema/raw/master/csl-citation.json" }</w:instrText>
      </w:r>
      <w:r w:rsidRPr="00D123FB">
        <w:fldChar w:fldCharType="separate"/>
      </w:r>
      <w:r w:rsidRPr="00D123FB">
        <w:rPr>
          <w:noProof/>
        </w:rPr>
        <w:t>(Beaumont 2010)</w:t>
      </w:r>
      <w:r w:rsidRPr="00D123FB">
        <w:fldChar w:fldCharType="end"/>
      </w:r>
      <w:r w:rsidRPr="00D123FB">
        <w:t>.</w:t>
      </w:r>
    </w:p>
    <w:p w14:paraId="14F61081" w14:textId="77777777" w:rsidR="0067520E" w:rsidRPr="00D123FB" w:rsidRDefault="0067520E" w:rsidP="00C57BF9">
      <w:r w:rsidRPr="00D123FB">
        <w:t>Our belief is that the next decade will present opportunities for major advances in our understanding of, and abilities to predict, how species will respond to environmental change. This belief is due to the simultaneous advances that have been made across several different fields in the last decade. First, the species distribution mode</w:t>
      </w:r>
      <w:r>
        <w:t>l</w:t>
      </w:r>
      <w:r w:rsidRPr="00D123FB">
        <w:t>ling community has developed excellent data sets on the spatial and temporal distributions of species and sophisticated statistical methods</w:t>
      </w:r>
      <w:r>
        <w:t xml:space="preserve"> for dealing with complex data </w:t>
      </w:r>
      <w:r>
        <w:fldChar w:fldCharType="begin" w:fldLock="1"/>
      </w:r>
      <w:r>
        <w:instrText>ADDIN CSL_CITATION { "citationItems" : [ { "id" : "ITEM-1", "itemData" : { "DOI" : "10.1146/annurev.ecolsys.110308.120159", "ISSN" : "1543-592X", "author" : [ { "dropping-particle" : "", "family" : "Elith", "given" : "Jane", "non-dropping-particle" : "", "parse-names" : false, "suffix" : "" }, { "dropping-particle" : "", "family" : "Leathwick", "given" : "John R.", "non-dropping-particle" : "", "parse-names" : false, "suffix" : "" } ], "container-title" : "Annual Review of Ecology, Evolution, and Systematics", "id" : "ITEM-1", "issue" : "1", "issued" : { "date-parts" : [ [ "2009", "12" ] ] }, "page" : "677-697", "title" : "Species Distribution Models: Ecological Explanation and Prediction Across Space and Time", "type" : "article-journal", "volume" : "40" }, "uris" : [ "http://www.mendeley.com/documents/?uuid=9f10a75a-b31f-4404-84e0-4965d6ed5061" ] }, { "id" : "ITEM-2",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"ITEM-2", "issue" : "23", "issued" : { "date-parts" : [ [ "2005", "6", "7" ] ] }, "page" : "8245-50", "title" : "Climate change threats to plant diversity in Europe.", "type" : "article-journal", "volume" : "102" }, "uris" : [ "http://www.mendeley.com/documents/?uuid=858283db-7fb6-41b0-b2f9-4a1f4adb395c" ] } ], "mendeley" : { "previouslyFormattedCitation" : "(Thuiller et al. 2005; Elith &amp; Leathwick 2009)" }, "properties" : { "noteIndex" : 0 }, "schema" : "https://github.com/citation-style-language/schema/raw/master/csl-citation.json" }</w:instrText>
      </w:r>
      <w:r>
        <w:fldChar w:fldCharType="separate"/>
      </w:r>
      <w:r w:rsidRPr="00D44E84">
        <w:rPr>
          <w:noProof/>
        </w:rPr>
        <w:t>(Thuiller et al. 2005; Elith &amp; Leathwick 2009)</w:t>
      </w:r>
      <w:r>
        <w:fldChar w:fldCharType="end"/>
      </w:r>
      <w:r w:rsidRPr="00D123FB">
        <w:t>. Second, theory on ecological and evolutionary dynamics has advanced substantially, such that we now have greater insights into the processes which are likely to have a substantial i</w:t>
      </w:r>
      <w:r>
        <w:t xml:space="preserve">mpact on range dynamics </w:t>
      </w:r>
      <w:r>
        <w:fldChar w:fldCharType="begin" w:fldLock="1"/>
      </w:r>
      <w: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"10.1111/j.1461-0248.2004.00687.x", "ISSN" : "1461023X",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"ITEM-2", "issue" : "1", "issued" : { "date-parts" : [ [ "2005", "11", "4" ] ] }, "page" : "91-101", "title" : "The spatial spread of invasions: new developments in theory and evidence", "type" : "article-journal", "volume" : "8" }, "uris" : [ "http://www.mendeley.com/documents/?uuid=0ff66613-4c78-4416-95a8-ce3af121e531" ] }, { "id" : "ITEM-3",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"ITEM-3",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"ITEM-4", "itemData" : { "DOI" : "10.1146/annurev.ecolsys.39.110707.173414", "ISSN" : "1543-592X", "author" : [ { "dropping-particle" : "", "family" : "Excoffier", "given" : "Laurent", "non-dropping-particle" : "", "parse-names"</w:instrText>
      </w:r>
      <w:r w:rsidRPr="002D7F8C">
        <w:rPr>
          <w:lang w:val="fr-FR"/>
        </w:rPr>
        <w:instrText xml:space="preserve"> : false, "suffix" : "" }, { "dropping-particle" : "", "family" : "Foll", "given" : "Matthieu", "non-dropping-particle" : "", "parse-names" : false, "suffix" : "" }, { "dropping-particle" : "", "family" : "Petit", "given" : "R\u00e9my J.", "non-dropping-particle" : "", "parse-names" : false, "suffix" : "" } ], "container-title" : "Annual Review of Ecology, Evolution, and Systematics", "id" : "ITEM-4", "issue" : "1", "issued" : { "date-parts" : [ [ "2009", "12" ] ] }, "page" : "481-501", "title" : "Genetic Consequences of Range Expansions", "type" : "article-journal", "volume" : "40" }, "uris" : [ "http://www.mendeley.com/documents/?uuid=a2026289-4669-4c7a-9937-3545e213bb80"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Hastings et al. 2005; Excoffier et al. 2009; Sexton et al. 2009; Schurr et al. 2012)" }, "properties" : { "noteIndex" : 0 }, "schema" : "https://github.com/citation-style-language/schema/raw/master/csl-citation.json" }</w:instrText>
      </w:r>
      <w:r>
        <w:fldChar w:fldCharType="separate"/>
      </w:r>
      <w:r w:rsidRPr="002D7F8C">
        <w:rPr>
          <w:noProof/>
          <w:lang w:val="fr-FR"/>
        </w:rPr>
        <w:t>(Holt 2003; Hastings et al. 2005; Excoffier et al. 2009; Sexton et al. 2009; Schurr et al. 2012)</w:t>
      </w:r>
      <w:r>
        <w:fldChar w:fldCharType="end"/>
      </w:r>
      <w:r w:rsidRPr="002D7F8C">
        <w:rPr>
          <w:lang w:val="fr-FR"/>
        </w:rPr>
        <w:t xml:space="preserve">. </w:t>
      </w:r>
      <w:r w:rsidRPr="00D123FB">
        <w:t>Third, rapid advances in technology mean that there are now more opportunities for obtaining estimates of key parameters required for mode</w:t>
      </w:r>
      <w:r>
        <w:t>l</w:t>
      </w:r>
      <w:r w:rsidRPr="00D123FB">
        <w:t xml:space="preserve">ling important eco-evolutionary processes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"id" : "ITEM-2", "itemData" : { "DOI" : "10.1146/annurev.ecolsys.110308.120324", "ISSN" : "1543-592X", "abstract" : "The dispersal process, by which individuals or other dispersing agents such as gametes or seeds move from birthplace to a new settlement locality, has important consequences for the dynamics of genes, individuals, and species. Many of the questions addressed by ecology and evolutionary biology require a good understanding of species\u2019 dispersal patterns. Much effort has thus been devoted to overcoming the difficulties associated with dispersal measurement. In this context, genetic tools have long been the focus of intensive research, providing a great variety of potential solutions to measuring dispersal. This methodological diversity is reviewed here to help (molecular) ecologists find their way toward dispersal inference and interpretation and to stimulate further developments.", "author" : [ { "dropping-particle" : "", "family" : "Broquet", "given" : "Thomas", "non-dropping-particle" : "", "parse-names" : false, "suffix" : "" }, { "dropping-particle" : "", "family" : "Petit", "given" : "Eric J.", "non-dropping-particle" : "", "parse-names" : false, "suffix" : "" } ], "container-title" : "Annual Review of Ecology, Evolution, and Systematics", "id" : "ITEM-2", "issue" : "1", "issued" : { "date-parts" : [ [ "2009", "12", "31" ] ] }, "page" : "193-216", "publisher" : "Annual Reviews", "title" : "Molecular Estimation of Dispersal for Ecology and Population Genetics", "type" : "article-journal", "volume" : "40" }, "uris" : [ "http://www.mendeley.com/documents/?uuid=b223f927-54c3-47f1-86d7-83d57b984b23" ] } ], "mendeley" : { "previouslyFormattedCitation" : "(Broquet &amp; Petit 2009; Cagnacci et al. 2010)" }, "properties" : { "noteIndex" : 0 }, "schema" : "https://github.com/citation-style-language/schema/raw/master/csl-citation.json" }</w:instrText>
      </w:r>
      <w:r w:rsidRPr="00D123FB">
        <w:fldChar w:fldCharType="separate"/>
      </w:r>
      <w:r w:rsidRPr="00604499">
        <w:rPr>
          <w:noProof/>
        </w:rPr>
        <w:t>(Broquet &amp; Petit 2009; Cagnacci et al. 2010)</w:t>
      </w:r>
      <w:r w:rsidRPr="00D123FB">
        <w:fldChar w:fldCharType="end"/>
      </w:r>
      <w:r w:rsidRPr="00D123FB">
        <w:t xml:space="preserve">. Fourth, statistical approaches for linking dynamic models to different sources of data have been developed (and continue to develop rapidly) </w:t>
      </w:r>
      <w:r w:rsidRPr="00D123FB">
        <w:fldChar w:fldCharType="begin" w:fldLock="1"/>
      </w:r>
      <w:r>
        <w:instrText>ADDIN CSL_CITATION { "citationItems" : [ { "id" : "ITEM-1",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"ITEM-1", "issue" : "8", "issued" : { "date-parts" : [ [ "2011", "8" ] ] }, "page" : "816-27", "title" : "Statistical inference for stochastic simulation models - theory and application.", "type" : "article-journal", "volume" : "14" }, "uris" : [ "http://www.mendeley.com/documents/?uuid=63adfc8e-5804-44f1-8b87-944c280daf3a" ] }, { "id" : "ITEM-2", "itemData" : { "DOI" : "10.1111/j.1365-2699.2012.02745.x", "ISSN" : "03050270", "author" : [ { "dropping-particle" : "", "family" : "Hartig", "given" : "Florian", "non-dropping-particle" : "", "parse-names" : false, "suffix" : "" }, { "dropping-particle" : "", "family" : "Dyke", "given" : "James", "non-dropping-particle" : "", "parse-names" : false, "suffix" : "" }, { "dropping-particle" : "", "family" : "Hickler", "given" : "Thomas", "non-dropping-particle" : "", "parse-names" : false, "suffix" : "" }, { "dropping-particle" : "", "family" : "Higgins", "given" : "Steven I.", "non-dropping-particle" : "", "parse-names" : false, "suffix" : "" }, { "dropping-particle" : "", "family" : "O\u2019Hara", "given" : "Robert B.", "non-dropping-particle" : "", "parse-names" : false, "suffix" : "" }, { "dropping-particle" : "", "family" : "Scheiter", "given" : "Simon", "non-dropping-particle" : "", "parse-names" : false, "suffix" : "" }, { "dropping-particle" : "", "family" : "Huth", "given" : "Andreas", "non-dropping-particle" : "", "parse-names" : false, "suffix" : "" } ], "container-title" : "Journal of Biogeography", "id" : "ITEM-2", "issue" : "12", "issued" : { "date-parts" : [ [ "2012", "12", "21" ] ] }, "page" : "2240-2252", "title" : "Connecting dynamic vegetation models to data - an inverse perspective", "type" : "article-journal", "volume" : "39" }, "uris" : [ "http://www.mendeley.com/documents/?uuid=58c5a6cd-78aa-40a7-a1e2-52b507587775" ] }, { "id" : "ITEM-3", "itemData" : { "DOI" : "10.1146/annurev-ecolsys-102209-144621", "ISSN" : "1543-592X", "author" : [ { "dropping-particle" : "", "family" : "Beaumont", "given" : "Mark A.", "non-dropping-particle" : "", "parse-names" : false, "suffix" : "" } ], "container-title" : "Annual Review of Ecology, Evolution, and Systematics", "id" : "ITEM-3",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2012)" }, "properties" : { "noteIndex" : 0 }, "schema" : "https://github.com/citation-style-language/schema/raw/master/csl-citation.json" }</w:instrText>
      </w:r>
      <w:r w:rsidRPr="00D123FB">
        <w:fldChar w:fldCharType="separate"/>
      </w:r>
      <w:r w:rsidRPr="00D123FB">
        <w:rPr>
          <w:noProof/>
        </w:rPr>
        <w:t>(Beaumont 2010; Hartig et al. 2011, 2012)</w:t>
      </w:r>
      <w:r w:rsidRPr="00D123FB">
        <w:fldChar w:fldCharType="end"/>
      </w:r>
      <w:r w:rsidRPr="00D123FB">
        <w:t>. To take advantage of these advances we require flexible dynamic mode</w:t>
      </w:r>
      <w:r>
        <w:t>l</w:t>
      </w:r>
      <w:r w:rsidRPr="00D123FB">
        <w:t xml:space="preserve">ling platforms which can represent the ecological and evolutionary processes that theory is highlighting as being important, and that can be parameterized using the increasingly available data. In essence, we need platforms that can readily be applied by multiple users; whereas there are various </w:t>
      </w:r>
      <w:proofErr w:type="gramStart"/>
      <w:r w:rsidRPr="00D123FB">
        <w:t>widely-used</w:t>
      </w:r>
      <w:proofErr w:type="gramEnd"/>
      <w:r w:rsidRPr="00D123FB">
        <w:t xml:space="preserve"> and user-friendly packages for SDMs, there is currently a lack of availability of dynamic mode</w:t>
      </w:r>
      <w:r>
        <w:t>l</w:t>
      </w:r>
      <w:r w:rsidRPr="00D123FB">
        <w:t>ling platforms, especially in terms of incorporating complex dispersal and inter-individual variability. As dynamic mode</w:t>
      </w:r>
      <w:r>
        <w:t>l</w:t>
      </w:r>
      <w:r w:rsidRPr="00D123FB">
        <w:t xml:space="preserve">ling platforms are introduced, we envisage the rapid development of methods for integrating them with the inverse fitting approaches offered by Bayesian techniques such as approximate Bayesian computation. </w:t>
      </w:r>
      <w:proofErr w:type="gramStart"/>
      <w:r w:rsidRPr="00D123FB">
        <w:t>Thus</w:t>
      </w:r>
      <w:proofErr w:type="gramEnd"/>
      <w:r w:rsidRPr="00D123FB">
        <w:t xml:space="preserve"> dynamic mode</w:t>
      </w:r>
      <w:r>
        <w:t>l</w:t>
      </w:r>
      <w:r w:rsidRPr="00D123FB">
        <w:t xml:space="preserve">ling platforms can act as a vehicle for integrating several major disciplines, which together may offer huge potential for improving our ability to understand and manage biodiversity under </w:t>
      </w:r>
      <w:r>
        <w:t>multiple environmental drivers.</w:t>
      </w:r>
    </w:p>
    <w:p w14:paraId="3EE3D292" w14:textId="77777777" w:rsidR="0067520E" w:rsidRPr="00D123FB" w:rsidRDefault="0067520E" w:rsidP="009E434A">
      <w:pPr>
        <w:pStyle w:val="Heading2"/>
        <w:numPr>
          <w:ilvl w:val="1"/>
          <w:numId w:val="14"/>
        </w:numPr>
      </w:pPr>
      <w:bookmarkStart w:id="5" w:name="_Toc54110036"/>
      <w:r w:rsidRPr="00D123FB">
        <w:lastRenderedPageBreak/>
        <w:t xml:space="preserve">Aim and </w:t>
      </w:r>
      <w:r>
        <w:t>p</w:t>
      </w:r>
      <w:r w:rsidRPr="00D123FB">
        <w:t>urpose</w:t>
      </w:r>
      <w:bookmarkEnd w:id="5"/>
    </w:p>
    <w:p w14:paraId="4511FD3C" w14:textId="77777777" w:rsidR="0067520E" w:rsidRPr="00D123FB" w:rsidRDefault="0067520E" w:rsidP="00C57BF9">
      <w:pPr>
        <w:rPr>
          <w:szCs w:val="24"/>
        </w:rPr>
      </w:pPr>
      <w:r w:rsidRPr="00D123FB">
        <w:rPr>
          <w:szCs w:val="24"/>
        </w:rPr>
        <w:t xml:space="preserve">The </w:t>
      </w:r>
      <w:proofErr w:type="spellStart"/>
      <w:r w:rsidRPr="00D123FB">
        <w:rPr>
          <w:szCs w:val="24"/>
        </w:rPr>
        <w:t>RangeShifter</w:t>
      </w:r>
      <w:proofErr w:type="spellEnd"/>
      <w:r w:rsidRPr="00D123FB">
        <w:rPr>
          <w:szCs w:val="24"/>
        </w:rPr>
        <w:t xml:space="preserve"> model has been developed in response to the recent calls for dynamic models of species’ range dynamics and for models that integrate movement and spatial population dynamics. The overall aim is to provide a </w:t>
      </w:r>
      <w:r>
        <w:rPr>
          <w:szCs w:val="24"/>
        </w:rPr>
        <w:t>modelling</w:t>
      </w:r>
      <w:r w:rsidRPr="00D123FB">
        <w:rPr>
          <w:szCs w:val="24"/>
        </w:rPr>
        <w:t xml:space="preserve"> platform that can be used for investigating species’ ecological and evolutionary responses to environmental changes. It is a single species, </w:t>
      </w:r>
      <w:proofErr w:type="gramStart"/>
      <w:r w:rsidRPr="00AA1F5E">
        <w:rPr>
          <w:szCs w:val="24"/>
        </w:rPr>
        <w:t>spatially-explicit</w:t>
      </w:r>
      <w:proofErr w:type="gramEnd"/>
      <w:r w:rsidRPr="00AA1F5E">
        <w:rPr>
          <w:szCs w:val="24"/>
        </w:rPr>
        <w:t xml:space="preserve"> and stochastic individual-</w:t>
      </w:r>
      <w:r>
        <w:rPr>
          <w:szCs w:val="24"/>
        </w:rPr>
        <w:t>based</w:t>
      </w:r>
      <w:r w:rsidRPr="00AA1F5E">
        <w:rPr>
          <w:szCs w:val="24"/>
        </w:rPr>
        <w:t xml:space="preserve"> model</w:t>
      </w:r>
      <w:r>
        <w:rPr>
          <w:szCs w:val="24"/>
        </w:rPr>
        <w:t xml:space="preserve"> (IBM)</w:t>
      </w:r>
      <w:r w:rsidRPr="00D123FB">
        <w:rPr>
          <w:szCs w:val="24"/>
        </w:rPr>
        <w:t xml:space="preserve">, built around the integration of two fundamental components: population dynamics and dispersal </w:t>
      </w:r>
      <w:r>
        <w:rPr>
          <w:szCs w:val="24"/>
        </w:rPr>
        <w:t>behaviour</w:t>
      </w:r>
      <w:r w:rsidRPr="00D123FB">
        <w:rPr>
          <w:szCs w:val="24"/>
        </w:rPr>
        <w:t xml:space="preserve">. It has been conceived as a flexible </w:t>
      </w:r>
      <w:r>
        <w:rPr>
          <w:szCs w:val="24"/>
        </w:rPr>
        <w:t>modelling</w:t>
      </w:r>
      <w:r w:rsidRPr="00D123FB">
        <w:rPr>
          <w:szCs w:val="24"/>
        </w:rPr>
        <w:t xml:space="preserve"> platform to facilitate investigations of theoretical as well as applied questions at different spatial scales (from local to regional) and by considering different levels of details in the processes that are </w:t>
      </w:r>
      <w:r>
        <w:rPr>
          <w:szCs w:val="24"/>
        </w:rPr>
        <w:t>modelled</w:t>
      </w:r>
      <w:r w:rsidRPr="00D123FB">
        <w:rPr>
          <w:szCs w:val="24"/>
        </w:rPr>
        <w:t>.</w:t>
      </w:r>
    </w:p>
    <w:p w14:paraId="5E2CCA9A" w14:textId="77777777" w:rsidR="0067520E" w:rsidRPr="00D123FB" w:rsidRDefault="0067520E" w:rsidP="00C57BF9">
      <w:pPr>
        <w:rPr>
          <w:szCs w:val="24"/>
        </w:rPr>
      </w:pPr>
      <w:r w:rsidRPr="00D123FB">
        <w:rPr>
          <w:szCs w:val="24"/>
        </w:rPr>
        <w:t xml:space="preserve">Population dynamics (which can </w:t>
      </w:r>
      <w:proofErr w:type="gramStart"/>
      <w:r w:rsidRPr="00D123FB">
        <w:rPr>
          <w:szCs w:val="24"/>
        </w:rPr>
        <w:t>represented</w:t>
      </w:r>
      <w:proofErr w:type="gramEnd"/>
      <w:r w:rsidRPr="00D123FB">
        <w:rPr>
          <w:szCs w:val="24"/>
        </w:rPr>
        <w:t xml:space="preserve"> at different levels of complexity from a simple non-overlapping generations and only-female population model to more complex sexual and stage-structured models) and dispersal (explicitly </w:t>
      </w:r>
      <w:r>
        <w:rPr>
          <w:szCs w:val="24"/>
        </w:rPr>
        <w:t>modelled</w:t>
      </w:r>
      <w:r w:rsidRPr="00D123FB">
        <w:rPr>
          <w:szCs w:val="24"/>
        </w:rPr>
        <w:t xml:space="preserve"> in its three phases of emigration, transfer and settlement accounting for context-dependencies and sex/stage specificity) are played out on top of gridded multi-habitat landscapes. These landscapes can be real or artificial, and there is additionally the possibility of simulating environmental gradients and environmental stochasticity. Individuals are the basic entity of the model, and options for inter-individual variability in dispersal traits and their evolution is included. The simulation platform’s modularity and flexibility make </w:t>
      </w:r>
      <w:proofErr w:type="spellStart"/>
      <w:r w:rsidRPr="00D123FB">
        <w:rPr>
          <w:szCs w:val="24"/>
        </w:rPr>
        <w:t>RangeShifter</w:t>
      </w:r>
      <w:proofErr w:type="spellEnd"/>
      <w:r w:rsidRPr="00D123FB">
        <w:rPr>
          <w:szCs w:val="24"/>
        </w:rPr>
        <w:t xml:space="preserve"> suitable for a variety of purposes.</w:t>
      </w:r>
    </w:p>
    <w:p w14:paraId="77654DAF" w14:textId="77777777" w:rsidR="0067520E" w:rsidRDefault="0067520E" w:rsidP="00744E86">
      <w:pPr>
        <w:pStyle w:val="Keepnext"/>
      </w:pPr>
      <w:r w:rsidRPr="00D123FB">
        <w:t xml:space="preserve">There are two broad categories of questions for which we envisage </w:t>
      </w:r>
      <w:proofErr w:type="spellStart"/>
      <w:r w:rsidRPr="00D123FB">
        <w:t>RangeShifter</w:t>
      </w:r>
      <w:proofErr w:type="spellEnd"/>
      <w:r w:rsidRPr="00D123FB">
        <w:t xml:space="preserve"> being used. First, it can serve as a basis for developing new theory and testing hypothesis on eco-evolutionary dynamics of species’ ranges as well as on how species respond at a more local scale to environmental pressures.  Examples of typical questions that can be addressed are:</w:t>
      </w:r>
    </w:p>
    <w:p w14:paraId="04622751"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What is the influence of individual heterogeneity in dispersal strategy on the persistence of populations occurring in complex landscapes?</w:t>
      </w:r>
    </w:p>
    <w:p w14:paraId="448B01E7"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How does the level of habitat fragmentation and/or temporal environmental stochasticity influence the evolution of dispersal traits?</w:t>
      </w:r>
    </w:p>
    <w:p w14:paraId="23D4CC98"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Will our projections of species’ range dynamics change when taking the possibility for ‘evolutionary rescue’ at macro-ecological scales into account</w:t>
      </w:r>
      <w:r>
        <w:rPr>
          <w:rFonts w:cs="Times New Roman"/>
          <w:szCs w:val="24"/>
          <w:lang w:val="en-GB"/>
        </w:rPr>
        <w:t>?</w:t>
      </w:r>
    </w:p>
    <w:p w14:paraId="35B9963F" w14:textId="77777777" w:rsidR="0067520E" w:rsidRPr="00D123FB" w:rsidRDefault="0067520E" w:rsidP="00C57BF9">
      <w:pPr>
        <w:rPr>
          <w:bCs/>
          <w:szCs w:val="24"/>
        </w:rPr>
      </w:pPr>
      <w:r w:rsidRPr="00D123FB">
        <w:rPr>
          <w:szCs w:val="24"/>
        </w:rPr>
        <w:t xml:space="preserve">Secondly, from the applied side, </w:t>
      </w:r>
      <w:proofErr w:type="spellStart"/>
      <w:r w:rsidRPr="00D123FB">
        <w:rPr>
          <w:szCs w:val="24"/>
        </w:rPr>
        <w:t>RangeShifter</w:t>
      </w:r>
      <w:proofErr w:type="spellEnd"/>
      <w:r w:rsidRPr="00D123FB">
        <w:rPr>
          <w:szCs w:val="24"/>
        </w:rPr>
        <w:t xml:space="preserve"> can be a tool for identifying obstacles to species’ persistence and range shifts (e.g. lack of functional connectivity) and for exploring the </w:t>
      </w:r>
      <w:r w:rsidRPr="00D123FB">
        <w:rPr>
          <w:bCs/>
          <w:szCs w:val="24"/>
        </w:rPr>
        <w:t xml:space="preserve">relative effectiveness of alternative management interventions </w:t>
      </w:r>
      <w:r w:rsidRPr="00D123FB">
        <w:rPr>
          <w:szCs w:val="24"/>
        </w:rPr>
        <w:t xml:space="preserve">in different contexts, assisting the realization of </w:t>
      </w:r>
      <w:r w:rsidRPr="00D123FB">
        <w:rPr>
          <w:bCs/>
          <w:szCs w:val="24"/>
        </w:rPr>
        <w:t xml:space="preserve">integrated and dynamic conservation strategies. Importantly, it can be used as means for identifying data gaps, where lack of accurate estimates of </w:t>
      </w:r>
      <w:proofErr w:type="gramStart"/>
      <w:r w:rsidRPr="00D123FB">
        <w:rPr>
          <w:bCs/>
          <w:szCs w:val="24"/>
        </w:rPr>
        <w:t>particular parameters</w:t>
      </w:r>
      <w:proofErr w:type="gramEnd"/>
      <w:r w:rsidRPr="00D123FB">
        <w:rPr>
          <w:bCs/>
          <w:szCs w:val="24"/>
        </w:rPr>
        <w:t xml:space="preserve"> can be identified as crucial in understanding the responses of a particular system to environmental changes. Another useful aspect is the possibility of </w:t>
      </w:r>
      <w:r w:rsidRPr="00D123FB">
        <w:rPr>
          <w:bCs/>
          <w:i/>
          <w:szCs w:val="24"/>
        </w:rPr>
        <w:t>in silico</w:t>
      </w:r>
      <w:r w:rsidRPr="00D123FB">
        <w:rPr>
          <w:bCs/>
          <w:szCs w:val="24"/>
        </w:rPr>
        <w:t xml:space="preserve"> testing of different methods, for example, in assessing functional connectivity or in designing networks of protected areas. By and large, </w:t>
      </w:r>
      <w:proofErr w:type="spellStart"/>
      <w:r w:rsidRPr="00D123FB">
        <w:rPr>
          <w:szCs w:val="24"/>
        </w:rPr>
        <w:t>RangeShifter</w:t>
      </w:r>
      <w:proofErr w:type="spellEnd"/>
      <w:r w:rsidRPr="00D123FB">
        <w:rPr>
          <w:szCs w:val="24"/>
        </w:rPr>
        <w:t xml:space="preserve"> </w:t>
      </w:r>
      <w:r w:rsidRPr="00D123FB">
        <w:rPr>
          <w:bCs/>
          <w:szCs w:val="24"/>
        </w:rPr>
        <w:t>can be employed both as a model for investigating general strategies and methods regarding conservation/management issues, as well as a tactical model specifically tailored for a particular s</w:t>
      </w:r>
      <w:r>
        <w:rPr>
          <w:bCs/>
          <w:szCs w:val="24"/>
        </w:rPr>
        <w:t>pecies in a particular system.</w:t>
      </w:r>
    </w:p>
    <w:p w14:paraId="2BC5BD1D" w14:textId="77777777" w:rsidR="0067520E" w:rsidRPr="00D123FB" w:rsidRDefault="0067520E" w:rsidP="00C57BF9">
      <w:pPr>
        <w:rPr>
          <w:bCs/>
          <w:szCs w:val="24"/>
        </w:rPr>
      </w:pPr>
      <w:r w:rsidRPr="00D123FB">
        <w:rPr>
          <w:bCs/>
          <w:szCs w:val="24"/>
        </w:rPr>
        <w:t xml:space="preserve">Note that we caution against the use of </w:t>
      </w:r>
      <w:proofErr w:type="spellStart"/>
      <w:r w:rsidRPr="00D123FB">
        <w:rPr>
          <w:bCs/>
          <w:szCs w:val="24"/>
        </w:rPr>
        <w:t>RangeShifter</w:t>
      </w:r>
      <w:proofErr w:type="spellEnd"/>
      <w:r w:rsidRPr="00D123FB">
        <w:rPr>
          <w:bCs/>
          <w:szCs w:val="24"/>
        </w:rPr>
        <w:t xml:space="preserve"> as a predictive model to be used for projecting where individual species will be under future climate change scenarios. We do not believe that dynamic </w:t>
      </w:r>
      <w:r>
        <w:rPr>
          <w:bCs/>
          <w:szCs w:val="24"/>
        </w:rPr>
        <w:t>modelling</w:t>
      </w:r>
      <w:r w:rsidRPr="00D123FB">
        <w:rPr>
          <w:bCs/>
          <w:szCs w:val="24"/>
        </w:rPr>
        <w:t xml:space="preserve"> approaches have matured sufficiently to make robust projections of the future biogeographic ranges of species. Despite this note of caution, we believe that a bottom-up approach, where patterns emerge from processes, is the way that will </w:t>
      </w:r>
      <w:r w:rsidRPr="00D123FB">
        <w:rPr>
          <w:bCs/>
          <w:szCs w:val="24"/>
        </w:rPr>
        <w:lastRenderedPageBreak/>
        <w:t xml:space="preserve">critically help to improve our predictions on future species’ distributions. We anticipate that ultimately much more robust estimates of species’ future ranges will be provided by dynamic models such as </w:t>
      </w:r>
      <w:proofErr w:type="spellStart"/>
      <w:r w:rsidRPr="00D123FB">
        <w:rPr>
          <w:bCs/>
          <w:szCs w:val="24"/>
        </w:rPr>
        <w:t>RangeShifter</w:t>
      </w:r>
      <w:proofErr w:type="spellEnd"/>
      <w:r w:rsidRPr="00D123FB">
        <w:rPr>
          <w:bCs/>
          <w:szCs w:val="24"/>
        </w:rPr>
        <w:t xml:space="preserve"> than is possible using SDMs. However, in its present form, </w:t>
      </w:r>
      <w:proofErr w:type="spellStart"/>
      <w:r w:rsidRPr="00D123FB">
        <w:rPr>
          <w:bCs/>
          <w:szCs w:val="24"/>
        </w:rPr>
        <w:t>RangeShifter</w:t>
      </w:r>
      <w:proofErr w:type="spellEnd"/>
      <w:r w:rsidRPr="00D123FB">
        <w:rPr>
          <w:bCs/>
          <w:szCs w:val="24"/>
        </w:rPr>
        <w:t xml:space="preserve"> lacks two modules that would be crucial for that goal: inter-specific interactions and a functional relationship between demographic / dispersal p</w:t>
      </w:r>
      <w:r w:rsidR="00057731">
        <w:rPr>
          <w:bCs/>
          <w:szCs w:val="24"/>
        </w:rPr>
        <w:t>arameters and climate variables</w:t>
      </w:r>
      <w:r w:rsidRPr="00D123FB">
        <w:rPr>
          <w:bCs/>
          <w:szCs w:val="24"/>
        </w:rPr>
        <w:t xml:space="preserve">. Despite this, we believe that </w:t>
      </w:r>
      <w:proofErr w:type="spellStart"/>
      <w:r w:rsidRPr="00D123FB">
        <w:rPr>
          <w:bCs/>
          <w:szCs w:val="24"/>
        </w:rPr>
        <w:t>RangeShifter</w:t>
      </w:r>
      <w:proofErr w:type="spellEnd"/>
      <w:r w:rsidRPr="00D123FB">
        <w:rPr>
          <w:bCs/>
          <w:szCs w:val="24"/>
        </w:rPr>
        <w:t xml:space="preserve"> already provides a platform that can contribute </w:t>
      </w:r>
      <w:r w:rsidR="00057731" w:rsidRPr="00D123FB">
        <w:rPr>
          <w:bCs/>
          <w:szCs w:val="24"/>
        </w:rPr>
        <w:t xml:space="preserve">significantly </w:t>
      </w:r>
      <w:r w:rsidRPr="00D123FB">
        <w:rPr>
          <w:bCs/>
          <w:szCs w:val="24"/>
        </w:rPr>
        <w:t>to the understanding of which processes are important to consider in any future attempts to make species-specific projections.</w:t>
      </w:r>
    </w:p>
    <w:p w14:paraId="5BF4CD49" w14:textId="77777777" w:rsidR="0067520E" w:rsidRPr="00D123FB" w:rsidRDefault="0067520E" w:rsidP="009E434A">
      <w:pPr>
        <w:pStyle w:val="Heading2"/>
        <w:numPr>
          <w:ilvl w:val="1"/>
          <w:numId w:val="14"/>
        </w:numPr>
      </w:pPr>
      <w:bookmarkStart w:id="6" w:name="_Toc54110037"/>
      <w:r w:rsidRPr="00D123FB">
        <w:t xml:space="preserve">Strengths and </w:t>
      </w:r>
      <w:r>
        <w:t>l</w:t>
      </w:r>
      <w:r w:rsidRPr="00D123FB">
        <w:t>imitations</w:t>
      </w:r>
      <w:bookmarkEnd w:id="6"/>
    </w:p>
    <w:p w14:paraId="59745BDC" w14:textId="77777777" w:rsidR="0067520E" w:rsidRPr="00D123FB" w:rsidRDefault="0067520E" w:rsidP="00C57BF9">
      <w:pPr>
        <w:rPr>
          <w:szCs w:val="24"/>
        </w:rPr>
      </w:pPr>
      <w:r w:rsidRPr="00D123FB">
        <w:rPr>
          <w:szCs w:val="24"/>
        </w:rPr>
        <w:t xml:space="preserve">Throughout the manual there are explicit and implicit references to the strengths and limitations of </w:t>
      </w:r>
      <w:proofErr w:type="spellStart"/>
      <w:r w:rsidRPr="00D123FB">
        <w:rPr>
          <w:szCs w:val="24"/>
        </w:rPr>
        <w:t>RangeShifter</w:t>
      </w:r>
      <w:proofErr w:type="spellEnd"/>
      <w:r w:rsidRPr="00D123FB">
        <w:rPr>
          <w:szCs w:val="24"/>
        </w:rPr>
        <w:t xml:space="preserve">. However, it is useful to bring them together in one concise section. Thus, here we will summarize the strengths and limitations of the current version, </w:t>
      </w:r>
      <w:proofErr w:type="spellStart"/>
      <w:r w:rsidRPr="00D123FB">
        <w:rPr>
          <w:szCs w:val="24"/>
        </w:rPr>
        <w:t>RangeShifter</w:t>
      </w:r>
      <w:proofErr w:type="spellEnd"/>
      <w:r w:rsidRPr="00D123FB">
        <w:rPr>
          <w:szCs w:val="24"/>
        </w:rPr>
        <w:t xml:space="preserve"> 1.</w:t>
      </w:r>
      <w:r>
        <w:rPr>
          <w:szCs w:val="24"/>
        </w:rPr>
        <w:t>1</w:t>
      </w:r>
      <w:r w:rsidRPr="00D123FB">
        <w:rPr>
          <w:szCs w:val="24"/>
        </w:rPr>
        <w:t>. We anticipate that some of the limitations of this version will be addressed in future work, such that the same topics may become strengths in a future version.</w:t>
      </w:r>
    </w:p>
    <w:p w14:paraId="5FF4E7CD" w14:textId="77777777" w:rsidR="0067520E" w:rsidRPr="00D123FB" w:rsidRDefault="0067520E" w:rsidP="00744E86">
      <w:pPr>
        <w:pStyle w:val="Keepnext"/>
      </w:pPr>
      <w:r w:rsidRPr="00D123FB">
        <w:t xml:space="preserve">The key strengths of </w:t>
      </w:r>
      <w:proofErr w:type="spellStart"/>
      <w:r w:rsidRPr="00D123FB">
        <w:t>RangeShifter</w:t>
      </w:r>
      <w:proofErr w:type="spellEnd"/>
      <w:r w:rsidRPr="00D123FB">
        <w:t>, as we see them, are:</w:t>
      </w:r>
    </w:p>
    <w:p w14:paraId="516D9E5B" w14:textId="77777777" w:rsidR="0067520E" w:rsidRPr="00D123FB" w:rsidRDefault="0067520E" w:rsidP="008B705A">
      <w:pPr>
        <w:pStyle w:val="Numbered"/>
      </w:pPr>
      <w:r w:rsidRPr="00D123FB">
        <w:t xml:space="preserve">It provides a platform for rapidly transferring the development of eco-evolutionary theory towards applied questions. The software has deliberately been designed to facilitate pure theory development, but also to allow applied questions focusing on, for example, single </w:t>
      </w:r>
      <w:r w:rsidRPr="008350BD">
        <w:t>species</w:t>
      </w:r>
      <w:r w:rsidRPr="00D123FB">
        <w:t xml:space="preserve"> of conservation concern to be addressed. We hope </w:t>
      </w:r>
      <w:proofErr w:type="spellStart"/>
      <w:r w:rsidRPr="00D123FB">
        <w:t>RangeShifter</w:t>
      </w:r>
      <w:proofErr w:type="spellEnd"/>
      <w:r w:rsidRPr="00D123FB">
        <w:t xml:space="preserve"> can help to reduce the lag from theory development to its application </w:t>
      </w:r>
      <w:r w:rsidRPr="00D123FB">
        <w:fldChar w:fldCharType="begin" w:fldLock="1"/>
      </w:r>
      <w:r>
        <w:instrText>ADDIN CSL_CITATION { "citationItems" : [ { "id" : "ITEM-1", "itemData" : { "DOI" : "10.1016/j.tree.2007.08.003", "ISSN" : "0169-5347", "PMID" : "17822805", "abstract" : "Global-scale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process--from microcosm experiment to the development of practical application--has previously been influential but also has a long time lag. We suggest short-cuts in an attempt to stimulate the use of small-scale experiments to address globally urgent issues with meaningful policy implications.", "author" : [ { "dropping-particle" : "", "family" : "Benton", "given" : "Tim G", "non-dropping-particle" : "", "parse-names" : false, "suffix" : "" }, { "dropping-particle" : "", "family" : "Solan", "given" : "Martin", "non-dropping-particle" : "", "parse-names" : false, "suffix" : "" }, { "dropping-particle" : "", "family" : "Travis", "given" : "Justin M J", "non-dropping-particle" : "", "parse-names" : false, "suffix" : "" }, { "dropping-particle" : "", "family" : "Sait", "given" : "Steven M", "non-dropping-particle" : "", "parse-names" : false, "suffix" : "" } ], "container-title" : "Trends in Ecology &amp; Evolution", "id" : "ITEM-1", "issue" : "10", "issued" : { "date-parts" : [ [ "2007", "10" ] ] }, "page" : "516-21", "title" : "Microcosm experiments can inform global ecological problems.", "type" : "article-journal", "volume" : "22" }, "uris" : [ "http://www.mendeley.com/documents/?uuid=0973513e-979f-412a-aaf9-298ba97d8c94" ] } ], "mendeley" : { "previouslyFormattedCitation" : "(Benton et al. 2007)" }, "properties" : { "noteIndex" : 0 }, "schema" : "https://github.com/citation-style-language/schema/raw/master/csl-citation.json" }</w:instrText>
      </w:r>
      <w:r w:rsidRPr="00D123FB">
        <w:fldChar w:fldCharType="separate"/>
      </w:r>
      <w:r w:rsidRPr="00D123FB">
        <w:rPr>
          <w:noProof/>
        </w:rPr>
        <w:t>(Benton et al. 2007)</w:t>
      </w:r>
      <w:r w:rsidRPr="00D123FB">
        <w:fldChar w:fldCharType="end"/>
      </w:r>
      <w:r w:rsidRPr="00D123FB">
        <w:t>.</w:t>
      </w:r>
    </w:p>
    <w:p w14:paraId="7560DEB3" w14:textId="77777777" w:rsidR="0067520E" w:rsidRPr="00D123FB" w:rsidRDefault="0067520E" w:rsidP="008B705A">
      <w:pPr>
        <w:pStyle w:val="Numbered"/>
      </w:pPr>
      <w:proofErr w:type="spellStart"/>
      <w:r w:rsidRPr="00D123FB">
        <w:t>RangeShifter</w:t>
      </w:r>
      <w:proofErr w:type="spellEnd"/>
      <w:r w:rsidRPr="00D123FB">
        <w:t xml:space="preserve"> provides an implementation of the new eco-evolutionary framework for </w:t>
      </w:r>
      <w:r>
        <w:t>modelling</w:t>
      </w:r>
      <w:r w:rsidRPr="00D123FB">
        <w:t xml:space="preserve"> dispersal, and in so doing also tackles the challenge to integrate progress in movement ecology with spatial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"(Morales et al. 2010; Travis et al. 2012)" }, "properties" : { "noteIndex" : 0 }, "schema" : "https://github.com/citation-style-language/schema/raw/master/csl-citation.json" }</w:instrText>
      </w:r>
      <w:r w:rsidRPr="00D123FB">
        <w:fldChar w:fldCharType="separate"/>
      </w:r>
      <w:r w:rsidRPr="00D123FB">
        <w:rPr>
          <w:noProof/>
        </w:rPr>
        <w:t>(Morales et al. 2010; Travis et al. 2012)</w:t>
      </w:r>
      <w:r w:rsidRPr="00D123FB">
        <w:fldChar w:fldCharType="end"/>
      </w:r>
      <w:r w:rsidRPr="00D123FB">
        <w:t xml:space="preserve">. There are so far few papers that model dispersal explicitly as a three-stage process </w:t>
      </w:r>
      <w:proofErr w:type="gramStart"/>
      <w:r w:rsidRPr="00D123FB">
        <w:t>and also</w:t>
      </w:r>
      <w:proofErr w:type="gramEnd"/>
      <w:r w:rsidRPr="00D123FB">
        <w:t xml:space="preserve"> few that explicitly model movement </w:t>
      </w:r>
      <w:r>
        <w:t>behaviour</w:t>
      </w:r>
      <w:r w:rsidRPr="00D123FB">
        <w:t xml:space="preserve">s during dispersal. Incorporating this complexity of movement is a major strength of </w:t>
      </w:r>
      <w:proofErr w:type="spellStart"/>
      <w:r w:rsidRPr="00D123FB">
        <w:t>RangeShifter</w:t>
      </w:r>
      <w:proofErr w:type="spellEnd"/>
      <w:r w:rsidRPr="00D123FB">
        <w:t>, which helps to facilitate rapid increase of understanding about the causes and consequences of complex three-phase dispersal strategies. In an applied context, this integration will also facilitate improvements in how we protect and manage habitat networks and landscapes for functional connectivity.</w:t>
      </w:r>
    </w:p>
    <w:p w14:paraId="204C6A79" w14:textId="77777777" w:rsidR="0067520E" w:rsidRDefault="0067520E" w:rsidP="008B705A">
      <w:pPr>
        <w:pStyle w:val="Numbered"/>
      </w:pPr>
      <w:proofErr w:type="spellStart"/>
      <w:r w:rsidRPr="00D123FB">
        <w:t>RangeShifter</w:t>
      </w:r>
      <w:proofErr w:type="spellEnd"/>
      <w:r w:rsidRPr="00D123FB">
        <w:t xml:space="preserve"> incorporates the possibility for sophisticated stage-structured population dynamics. This enables linking classical stage-structured matrix models with spatial dynamics. </w:t>
      </w:r>
      <w:proofErr w:type="gramStart"/>
      <w:r w:rsidRPr="00D123FB">
        <w:t>In particular we</w:t>
      </w:r>
      <w:proofErr w:type="gramEnd"/>
      <w:r w:rsidRPr="00D123FB">
        <w:t xml:space="preserve"> highlight two major advantages here. First, the adoption of the stage-structured </w:t>
      </w:r>
      <w:r>
        <w:t>modelling</w:t>
      </w:r>
      <w:r w:rsidRPr="00D123FB">
        <w:t xml:space="preserve"> framework used in analytical matrix </w:t>
      </w:r>
      <w:r>
        <w:t>modelling</w:t>
      </w:r>
      <w:r w:rsidRPr="00D123FB">
        <w:t xml:space="preserve"> allows for cross validation between the analytical and </w:t>
      </w:r>
      <w:r w:rsidRPr="00AA1F5E">
        <w:t>IBM</w:t>
      </w:r>
      <w:r w:rsidRPr="00D123FB">
        <w:t xml:space="preserve"> approach. Second, </w:t>
      </w:r>
      <w:proofErr w:type="spellStart"/>
      <w:r w:rsidRPr="00D123FB">
        <w:t>RangeShifter</w:t>
      </w:r>
      <w:proofErr w:type="spellEnd"/>
      <w:r w:rsidRPr="00D123FB">
        <w:t xml:space="preserve"> allows complex stage-structured population dynamics to be linked to sophisticated dispersal models and provides a platform to run them over complex landscapes.</w:t>
      </w:r>
    </w:p>
    <w:p w14:paraId="2E9D57BC" w14:textId="77777777" w:rsidR="0067520E" w:rsidRPr="00D123FB" w:rsidRDefault="0067520E" w:rsidP="008B705A">
      <w:pPr>
        <w:pStyle w:val="Numbered"/>
      </w:pPr>
      <w:proofErr w:type="spellStart"/>
      <w:r w:rsidRPr="00D123FB">
        <w:t>RangeShifter</w:t>
      </w:r>
      <w:proofErr w:type="spellEnd"/>
      <w:r w:rsidRPr="00D123FB">
        <w:t xml:space="preserve"> provides a platform for simulating, at a broad range of spatial scales, species responses to alternative management strategies. It is an important advantage that the platform can be used for questions at the scales that most metapopulation models and </w:t>
      </w:r>
      <w:r>
        <w:t>population viability analyses (</w:t>
      </w:r>
      <w:r w:rsidRPr="00D123FB">
        <w:t>PVAs</w:t>
      </w:r>
      <w:r>
        <w:t>)</w:t>
      </w:r>
      <w:r w:rsidRPr="00D123FB">
        <w:t xml:space="preserve"> have previously considered</w:t>
      </w:r>
      <w:r>
        <w:t>,</w:t>
      </w:r>
      <w:r w:rsidRPr="00D123FB">
        <w:t xml:space="preserve"> but also can be used for the much larger spatial scales at which SDMs typically operate. This will facilitate the inclusion of those processes known to be influential at landscape scales into models informing management at much larger spatial extents.</w:t>
      </w:r>
    </w:p>
    <w:p w14:paraId="653B8E7A" w14:textId="77777777" w:rsidR="0067520E" w:rsidRDefault="0067520E" w:rsidP="008B705A">
      <w:pPr>
        <w:pStyle w:val="Numbered"/>
      </w:pPr>
      <w:proofErr w:type="spellStart"/>
      <w:r w:rsidRPr="00D123FB">
        <w:lastRenderedPageBreak/>
        <w:t>RangeShifter</w:t>
      </w:r>
      <w:proofErr w:type="spellEnd"/>
      <w:r w:rsidRPr="00D123FB">
        <w:t xml:space="preserve"> has been designed with a user-friendly graphical user interface and runs under Microsoft Windows. Thus, a flexible and sophisticated platform for simulating </w:t>
      </w:r>
      <w:proofErr w:type="gramStart"/>
      <w:r w:rsidRPr="00D123FB">
        <w:t>spatially-explicit</w:t>
      </w:r>
      <w:proofErr w:type="gramEnd"/>
      <w:r w:rsidRPr="00D123FB">
        <w:t xml:space="preserve"> eco-evolutionary dynamics is now available for potentially wide use. Until now, most IBMs used in ecology have been developed and used by individual ecologists with programming skills, whereas SDMs, matrix models, PVAs, metapopulation models, representation algorithms for spatial planning, etc. have been made available as user-friendly software packages designed for wider use.</w:t>
      </w:r>
    </w:p>
    <w:p w14:paraId="38D5CD97" w14:textId="77777777" w:rsidR="0067520E" w:rsidRPr="00D123FB" w:rsidRDefault="0067520E" w:rsidP="00744E86">
      <w:pPr>
        <w:pStyle w:val="Keepnext"/>
      </w:pPr>
      <w:r w:rsidRPr="00D123FB">
        <w:t xml:space="preserve">The current </w:t>
      </w:r>
      <w:r>
        <w:t>limitations</w:t>
      </w:r>
      <w:r w:rsidRPr="00D123FB">
        <w:t xml:space="preserve"> of </w:t>
      </w:r>
      <w:proofErr w:type="spellStart"/>
      <w:r w:rsidRPr="00D123FB">
        <w:t>RangeShifter</w:t>
      </w:r>
      <w:proofErr w:type="spellEnd"/>
      <w:r w:rsidRPr="00D123FB">
        <w:t xml:space="preserve">, as </w:t>
      </w:r>
      <w:r>
        <w:t>we see them, are:</w:t>
      </w:r>
    </w:p>
    <w:p w14:paraId="7D3CE993" w14:textId="77777777" w:rsidR="0067520E" w:rsidRPr="00D123FB" w:rsidRDefault="0067520E" w:rsidP="009E434A">
      <w:pPr>
        <w:pStyle w:val="Numbered"/>
        <w:numPr>
          <w:ilvl w:val="0"/>
          <w:numId w:val="16"/>
        </w:numPr>
      </w:pPr>
      <w:proofErr w:type="spellStart"/>
      <w:r w:rsidRPr="00D123FB">
        <w:t>RangeShifter</w:t>
      </w:r>
      <w:proofErr w:type="spellEnd"/>
      <w:r w:rsidRPr="00D123FB">
        <w:t xml:space="preserve"> will be challenging to parameterize, especially when it is run for simulations incorporating </w:t>
      </w:r>
      <w:r w:rsidRPr="00DE53B2">
        <w:t>substantial</w:t>
      </w:r>
      <w:r w:rsidRPr="00D123FB">
        <w:t xml:space="preserve"> eco-evolutionary realism. Compared to some alternative models, it will often be </w:t>
      </w:r>
      <w:r w:rsidRPr="00DE53B2">
        <w:t>much</w:t>
      </w:r>
      <w:r w:rsidRPr="00D123FB">
        <w:t xml:space="preserve"> more </w:t>
      </w:r>
      <w:proofErr w:type="gramStart"/>
      <w:r w:rsidRPr="00D123FB">
        <w:t>parameter-hungry</w:t>
      </w:r>
      <w:proofErr w:type="gramEnd"/>
      <w:r w:rsidRPr="00D123FB">
        <w:t xml:space="preserve">. However, methods are becoming available for direct and indirect estimation of parameters for moderately complex dynamic models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"ITEM-2", "issue" : "12", "issued" : { "date-parts" : [ [ "2012", "1", "13" ] ] }, "page" : "2119-2131", "title" : "Correlation and process in species distribution models: bridging a dichotomy", "type" : "article-journal", "volume" : "39" }, "uris" : [ "http://www.mendeley.com/documents/?uuid=b007435c-a18f-4c5c-9565-af24bc92af35" ] }, { "id" : "ITEM-3",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"ITEM-3", "issue" : "8", "issued" : { "date-parts" : [ [ "2011", "8" ] ] }, "page" : "816-27", "title" : "Statistical inference for stochastic simulation models - theory and application.", "type" : "article-journal", "volume" : "14" }, "uris" : [ "http://www.mendeley.com/documents/?uuid=63adfc8e-5804-44f1-8b87-944c280daf3a" ] }, { "id" : "ITEM-4", "itemData" : { "DOI" : "10.1146/annurev-ecolsys-102209-144621", "ISSN" : "1543-592X", "author" : [ { "dropping-particle" : "", "family" : "Beaumont", "given" : "Mark A.", "non-dropping-particle" : "", "parse-names" : false, "suffix" : "" } ], "container-title" : "Annual Review of Ecology, Evolution, and Systematics", "id" : "ITEM-4",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Dormann et al. 2012; Schurr et al. 2012)" }, "properties" : { "noteIndex" : 0 }, "schema" : "https://github.com/citation-style-language/schema/raw/master/csl-citation.json" }</w:instrText>
      </w:r>
      <w:r w:rsidRPr="00D123FB">
        <w:fldChar w:fldCharType="separate"/>
      </w:r>
      <w:r w:rsidRPr="00D123FB">
        <w:rPr>
          <w:noProof/>
        </w:rPr>
        <w:t>(Beaumont 2010; Hartig et al. 2011; Dormann et al. 2012; Schurr et al. 2012)</w:t>
      </w:r>
      <w:r w:rsidRPr="00D123FB">
        <w:fldChar w:fldCharType="end"/>
      </w:r>
      <w:r w:rsidRPr="00D123FB">
        <w:t xml:space="preserve"> and we anticipate that the next five to ten years will see major progress in this field</w:t>
      </w:r>
      <w:r>
        <w:t>.</w:t>
      </w:r>
    </w:p>
    <w:p w14:paraId="24D9B6CC" w14:textId="77777777" w:rsidR="0067520E" w:rsidRPr="00D123FB" w:rsidRDefault="0067520E" w:rsidP="008B705A">
      <w:pPr>
        <w:pStyle w:val="Numbered"/>
      </w:pPr>
      <w:proofErr w:type="spellStart"/>
      <w:r w:rsidRPr="00D123FB">
        <w:t>RangeShifter</w:t>
      </w:r>
      <w:proofErr w:type="spellEnd"/>
      <w:r w:rsidRPr="00D123FB">
        <w:t xml:space="preserve"> does not yet provide for functional relationships between its demographic or dispersal parameters and climate variables. When applying </w:t>
      </w:r>
      <w:proofErr w:type="spellStart"/>
      <w:r w:rsidRPr="00D123FB">
        <w:t>RangeShifter</w:t>
      </w:r>
      <w:proofErr w:type="spellEnd"/>
      <w:r w:rsidRPr="00D123FB">
        <w:t xml:space="preserve"> to study how species distributions will shift under climate change scenarios, this represents an important </w:t>
      </w:r>
      <w:r>
        <w:t>limitation</w:t>
      </w:r>
      <w:r w:rsidRPr="00D123FB">
        <w:t>. However, it is not unique to this software; indeed, the question of how to build these relationships and parameterize them is one of the most important curren</w:t>
      </w:r>
      <w:r>
        <w:t>tly being debated by the field</w:t>
      </w:r>
      <w:r w:rsidRPr="00D123FB">
        <w:t xml:space="preserve">. Technically, it will be relatively straightforward to add the linkage between life-history parameters and climate variables when the methods have sufficiently matured to merit inclusion. </w:t>
      </w:r>
      <w:proofErr w:type="spellStart"/>
      <w:r w:rsidRPr="00D123FB">
        <w:t>RangeShifter</w:t>
      </w:r>
      <w:proofErr w:type="spellEnd"/>
      <w:r w:rsidRPr="00D123FB">
        <w:t xml:space="preserve"> can then provide an ideal platform for simulating the response of species to the synergistic impacts of climate and land-</w:t>
      </w:r>
      <w:r>
        <w:t>use changes.</w:t>
      </w:r>
    </w:p>
    <w:p w14:paraId="4F467677" w14:textId="6CCDC970" w:rsidR="0067520E" w:rsidRDefault="006A747A" w:rsidP="00E01233">
      <w:pPr>
        <w:pStyle w:val="Numbered"/>
      </w:pPr>
      <w:r>
        <w:t>I</w:t>
      </w:r>
      <w:r w:rsidR="0067520E" w:rsidRPr="00D123FB">
        <w:t>nter-specific interactions</w:t>
      </w:r>
      <w:r>
        <w:t xml:space="preserve"> are not included</w:t>
      </w:r>
      <w:r w:rsidR="0067520E" w:rsidRPr="00D123FB">
        <w:t xml:space="preserve">. There are many theoretical and applied questions for which inter-specific interactions may play an important role </w:t>
      </w:r>
      <w:r w:rsidR="0067520E" w:rsidRPr="00D123FB">
        <w:fldChar w:fldCharType="begin" w:fldLock="1"/>
      </w:r>
      <w:r w:rsidR="0067520E">
        <w:instrText>ADDIN CSL_CITATION { "citationItems" : [ { "id" : "ITEM-1", "itemData" : { "DOI" : "10.1111/nyas.12184", "ISSN" : "1749-6632", "PMID" : "23819864", "abstract" : "We need accurate predictions about how climate change will alter species distributions and abundances around the world. Most predictions assume simplistic dispersal scenarios and ignore biotic interactions. We argue for incorporating the complexities of dispersal and species interactions. Range expansions depend not just on mean dispersal, but also on the shape of the dispersal kernel and the population's growth rate. We show how models using species-specific dispersal can produce more accurate predictions than models applying all-or-nothing dispersal scenarios. Models that additionally include species interactions can generate distinct outcomes. For example, species interactions can slow climate tracking and produce more extinctions than models assuming no interactions. We conclude that (1) just knowing mean dispersal is insufficient to predict biotic responses to climate change, and (2) considering interspecific dispersal variation and species interactions jointly will be necessary to anticipate future changes to biological diversity. We advocate for collecting key information on interspecific dispersal differences and strong biotic interactions so that we can build the more robust predictive models that will be necessary to inform conservation efforts as climates continue to change.", "author" : [ { "dropping-particle" : "", "family" : "Urban", "given" : "Mark C", "non-dropping-particle" : "", "parse-names" : false, "suffix" : "" }, { "dropping-particle" : "", "family" : "Zarnetske", "given" : "Phoebe L", "non-dropping-particle" : "", "parse-names" : false, "suffix" : "" }, { "dropping-particle" : "", "family" : "Skelly", "given" : "David K", "non-dropping-particle" : "", "parse-names" : false, "suffix" : "" } ], "container-title" : "Annals of the New York Academy of Sciences", "id" : "ITEM-1", "issued" : { "date-parts" : [ [ "2013", "7", "2" ] ] }, "page" : "in press", "title" : "Moving forward: dispersal and species interactions determine biotic responses to climate change.", "type" : "article-journal" }, "uris" : [ "http://www.mendeley.com/documents/?uuid=a52dfd50-1185-48ec-8234-22a0f7d94a7c" ] }, { "id" : "ITEM-2", "itemData" : { "DOI" : "10.1111/j.1749-6632.2011.06410.x", "ISSN" : "1749-6632", "PMID" : "22329888", "abstract" : "The fossil record tells us that many species shifted their geographic distributions during historic climate changes, but this record does not portray the complete picture of future range change in response to climate change. In particular, it does not provide information on how species interactions will affect range shifts. Therefore, we also need modern research to generate understanding of range change. This paper focuses on the role that species interactions play in promoting or preventing geographic ranges shifts under current and future climate change, and we illustrate key points using empirical case studies from an integrated study system. Case studies can have limited generalizability, but they are critical to defining possible outcomes under climate change. Our case studies emphasize host limitation that could reduce range shifts and enemy release that could facilitate range expansion. We also need improvements in modeling that explicitly consider species interactions, and this modeling can be informed by empirical research. Finally, we discuss how species interactions have implications for range management by people.", "author" : [ { "dropping-particle" : "", "family" : "Hellmann", "given" : "Jessica J", "non-dropping-particle" : "", "parse-names" : false, "suffix" : "" }, { "dropping-particle" : "", "family" : "Prior", "given" : "Kirsten M", "non-dropping-particle" : "", "parse-names" : false, "suffix" : "" }, { "dropping-particle" : "", "family" : "Pelini", "given" : "Shannon L", "non-dropping-particle" : "", "parse-names" : false, "suffix" : "" } ], "container-title" : "Annals of the New York Academy of Sciences", "id" : "ITEM-2", "issued" : { "date-parts" : [ [ "2012", "2" ] ] }, "page" : "18-28", "title" : "The influence of species interactions on geographic range change under climate change.", "type" : "article-journal", "volume" : "1249" }, "uris" : [ "http://www.mendeley.com/documents/?uuid=a0bcf1ba-8ce3-4225-a918-729f5491b24d" ] }, { "id" : "ITEM-3", "itemData" : { "DOI" : "10.1111/j.1600-0706.2012.20465.x", "ISSN" : "00301299", "author" : [ { "dropping-particle" : "", "family" : "Singer", "given" : "Alexander", "non-dropping-particle" : "", "parse-names" : false, "suffix" : "" }, { "dropping-particle" : "", "family" : "Travis", "given" : "Justin M. J.", "non-dropping-particle" : "", "parse-names" : false, "suffix" : "" }, { "dropping-particle" : "", "family" : "Johst", "given" : "Karin", "non-dropping-particle" : "", "parse-names" : false, "suffix" : "" } ], "container-title" : "Oikos", "id" : "ITEM-3", "issue" : "3", "issued" : { "date-parts" : [ [ "2012", "9", "7" ] ] }, "page" : "358-366", "title" : "Interspecific interactions affect species and community responses to climate shifts", "type" : "article-journal", "volume" : "122" }, "uris" : [ "http://www.mendeley.com/documents/?uuid=702f2aef-9a34-4788-8f95-79878da4a53e" ] }, { "id" : "ITEM-4", "itemData" : { "DOI" : "10.1016/j.tree.2010.03.002", "ISSN" : "0169-5347", "PMID" : "20392517", "abstract" : "Predicting the impacts of climate change on species is one of the biggest challenges that ecologists face. Predictions routinely focus on the direct effects of climate change on individual species, yet interactions between species can strongly influence how climate change affects organisms at every scale by altering their individual fitness, geographic ranges and the structure and dynamics of their community. Failure to incorporate these interactions limits the ability to predict responses of species to climate change. We propose a framework based on ideas from global-change biology, community ecology, and invasion biology that uses community modules to assess how species interactions shape responses to climate change.", "author" : [ { "dropping-particle" : "", "family" : "Gilman", "given" : "Sarah E", "non-dropping-particle" : "", "parse-names" : false, "suffix" : "" }, { "dropping-particle" : "", "family" : "Urban", "given" : "Mark C", "non-dropping-particle" : "", "parse-names" : false, "suffix" : "" }, { "dropping-particle" : "", "family" : "Tewksbury", "given" : "Joshua", "non-dropping-particle" : "", "parse-names" : false, "suffix" : "" }, { "dropping-particle" : "", "family" : "Gilchrist", "given" : "George W", "non-dropping-particle" : "", "parse-names" : false, "suffix" : "" }, { "dropping-particle" : "", "family" : "Holt", "given" : "Robert D", "non-dropping-particle" : "", "parse-names" : false, "suffix" : "" } ], "container-title" : "Trends in ecology &amp; evolution", "id" : "ITEM-4", "issue" : "6", "issued" : { "date-parts" : [ [ "2010", "6" ] ] }, "page" : "325-31", "publisher" : "Elsevier Ltd", "title" : "A framework for community interactions under climate change.", "type" : "article-journal", "volume" : "25" }, "uris" : [ "http://www.mendeley.com/documents/?uuid=040915f4-1387-4327-b175-a7e46f950f71" ] }, { "id" : "ITEM-5", "itemData" : { "DOI" : "10.1111/j.1469-185X.2012.00235.x", "ISSN" : "1469-185X", "PMID" : "22686347", "abstract" : "Predicting which species will occur together in the future, and where, remains one of the greatest challenges in ecology, and requires a sound understanding of how the abiotic and biotic environments interact with dispersal processes and history across scales. Biotic interactions and their dynamics influence species' relationships to climate, and this also has important implications for predicting future distributions of species. It is already well accepted that biotic interactions shape species' spatial distributions at local spatial extents, but the role of these interactions beyond local extents (e.g. 10 km(2) to global extents) are usually dismissed as unimportant. In this review we consolidate evidence for how biotic interactions shape species distributions beyond local extents and review methods for integrating biotic interactions into species distribution modelling tools. Drawing upon evidence from contemporary and palaeoecological studies of individual species ranges, functional groups, and species richness patterns, we show that biotic interactions have clearly left their mark on species distributions and realised assemblages of species across all spatial extents. We demonstrate this with examples from within and across trophic groups. A range of species distribution modelling tools is available to quantify species environmental relationships and predict species occurrence, such as: (i) integrating pairwise dependencies, (ii) using integrative predictors, and (iii) hybridising species distribution models (SDMs) with dynamic models. These methods have typically only been applied to interacting pairs of species at a single time, require a priori ecological knowledge about which species interact, and due to data paucity must assume that biotic interactions are constant in space and time. To better inform the future development of these models across spatial scales, we call for accelerated collection of spatially and temporally explicit species data. Ideally, these data should be sampled to reflect variation in the underlying environment across large spatial extents, and at fine spatial resolution. Simplified ecosystems where there are relatively few interacting species and sometimes a wealth of existing ecosystem monitoring data (e.g. arctic, alpine or island habitats) offer settings where the development of modelling tools that account for biotic interactions may be less difficult than elsewhere.", "author" : [ { "dropping-particle" : "", "family" : "Wisz", "given" : "Mary Susanne", "non-dropping-particle" : "", "parse-names" : false, "suffix" : "" }, { "dropping-particle" : "", "family" : "Pottier", "given" : "Julien", "non-dropping-particle" : "", "parse-names" : false, "suffix" : "" }, { "dropping-particle" : "", "family" : "Kissling", "given" : "W Daniel", "non-dropping-particle" : "", "parse-names" : false, "suffix" : "" }, { "dropping-particle" : "", "family" : "Pellissier", "given" : "Lo\u00efc", "non-dropping-particle" : "", "parse-names" : false, "suffix" : "" }, { "dropping-particle" : "", "family" : "Lenoir", "given" : "Jonathan", "non-dropping-particle" : "", "parse-names" : false, "suffix" : "" }, { "dropping-particle" : "", "family" : "Damgaard", "given" : "Christian F", "non-dropping-particle" : "", "parse-names" : false, "suffix" : "" }, { "dropping-particle" : "", "family" : "Dormann", "given" : "Carsten F", "non-dropping-particle" : "", "parse-names" : false, "suffix" : "" }, { "dropping-particle" : "", "family" : "Forchhammer", "given" : "Mads C", "non-dropping-particle" : "", "parse-names" : false, "suffix" : "" }, { "dropping-particle" : "", "family" : "Grytnes", "given" : "John-Arvid", "non-dropping-particle" : "", "parse-names" : false, "suffix" : "" }, { "dropping-particle" : "", "family" : "Guisan", "given" : "Antoine", "non-dropping-particle" : "", "parse-names" : false, "suffix" : "" }, { "dropping-particle" : "", "family" : "Heikkinen", "given" : "Risto K", "non-dropping-particle" : "", "parse-names" : false, "suffix" : "" }, { "dropping-particle" : "", "family" : "H\u00f8ye", "given" : "Toke T", "non-dropping-particle" : "", "parse-names" : false, "suffix" : "" }, { "dropping-particle" : "", "family" : "K\u00fchn", "given" : "Ingolf", "non-dropping-particle" : "", "parse-names" : false, "suffix" : "" }, { "dropping-particle" : "", "family" : "Luoto", "given" : "Miska", "non-dropping-particle" : "", "parse-names" : false, "suffix" : "" }, { "dropping-particle" : "", "family" : "Maiorano", "given" : "Luigi", "non-dropping-particle" : "", "parse-names" : false, "suffix" : "" }, { "dropping-particle" : "", "family" : "Nilsson", "given" : "Marie-Charlotte", "non-dropping-particle" : "", "parse-names" : false, "suffix" : "" }, { "dropping-particle" : "", "family" : "Normand", "given" : "Signe", "non-dropping-particle" : "", "parse-names" : false, "suffix" : "" }, { "dropping-particle" : "", "family" : "\u00d6ckinger", "given" : "Erik", "non-dropping-particle" : "", "parse-names" : false, "suffix" : "" }, { "dropping-particle" : "", "family" : "Schmidt", "given" : "Niels M", "non-dropping-particle" : "", "parse-names" : f</w:instrText>
      </w:r>
      <w:r w:rsidR="0067520E" w:rsidRPr="002D7F8C">
        <w:rPr>
          <w:lang w:val="fr-FR"/>
        </w:rPr>
        <w:instrText>alse, "suffix" : "" }, { "dropping-particle" : "", "family" : "Termansen", "given" : "Mette", "non-dropping-particle" : "", "parse-names" : false, "suffix" : "" }, { "dropping-particle" : "", "family" : "Timmermann", "given" : "Allan", "non-dropping-particle" : "", "parse-names" : false, "suffix" : "" }, { "dropping-particle" : "", "family" : "Wardle", "given" : "David a", "non-dropping-particle" : "", "parse-names" : false, "suffix" : "" }, { "dropping-particle" : "", "family" : "Aastrup", "given" : "Peter", "non-dropping-particle" : "", "parse-names" : false, "suffix" : "" }, { "dropping-particle" : "", "family" : "Svenning", "given" : "Jens-Christian", "non-dropping-particle" : "", "parse-names" : false, "suffix" : "" } ], "container-title" : "Biological reviews of the Cambridge Philosophical Society", "id" : "ITEM-5", "issue" : "1", "issued" : { "date-parts" : [ [ "2013", "2" ] ] }, "page" : "15-30", "title" : "The role of biotic interactions in shaping distributions and realised assemblages of species: implications for species distribution modelling.", "type" : "article-journal", "volume" : "88" }, "uris" : [ "http://www.mendeley.com/documents/?uuid=62dd51df-7610-49dd-86f0-e6721fd56856" ] } ], "mendeley" : { "previouslyFormattedCitation" : "(Gilman et al. 2010; Hellmann et al. 2012; Singer et al. 2012; Urban et al. 2013; Wisz et al. 2013)" }, "properties" : { "noteIndex" : 0 }, "schema" : "https://github.com/citation-style-language/schema/raw/master/csl-citation.json" }</w:instrText>
      </w:r>
      <w:r w:rsidR="0067520E" w:rsidRPr="00D123FB">
        <w:fldChar w:fldCharType="separate"/>
      </w:r>
      <w:r w:rsidR="0067520E" w:rsidRPr="002D7F8C">
        <w:rPr>
          <w:noProof/>
          <w:lang w:val="fr-FR"/>
        </w:rPr>
        <w:t>(Gilman et al. 2010; Hellmann et al. 2012; Singer et al. 2012; Urban et al. 2013; Wisz et al. 2013)</w:t>
      </w:r>
      <w:r w:rsidR="0067520E" w:rsidRPr="00D123FB">
        <w:fldChar w:fldCharType="end"/>
      </w:r>
      <w:r w:rsidR="0067520E" w:rsidRPr="002D7F8C">
        <w:rPr>
          <w:lang w:val="fr-FR"/>
        </w:rPr>
        <w:t xml:space="preserve">. </w:t>
      </w:r>
      <w:r w:rsidR="0067520E" w:rsidRPr="00D123FB">
        <w:t xml:space="preserve">However, the individual-based approach taken can be readily extended to run for multiple species simultaneously, and indeed, we have already explored methods for doing this in a theoretical exercise </w:t>
      </w:r>
      <w:r w:rsidR="0067520E" w:rsidRPr="00D123FB">
        <w:fldChar w:fldCharType="begin" w:fldLock="1"/>
      </w:r>
      <w:r w:rsidR="0067520E">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"mendeley" : { "previouslyFormattedCitation" : "(Bocedi et al. 2013)" }, "properties" : { "noteIndex" : 0 }, "schema" : "https://github.com/citation-style-language/schema/raw/master/csl-citation.json" }</w:instrText>
      </w:r>
      <w:r w:rsidR="0067520E" w:rsidRPr="00D123FB">
        <w:fldChar w:fldCharType="separate"/>
      </w:r>
      <w:r w:rsidR="0067520E" w:rsidRPr="00D123FB">
        <w:rPr>
          <w:noProof/>
        </w:rPr>
        <w:t>(Bocedi et al. 2013)</w:t>
      </w:r>
      <w:r w:rsidR="0067520E" w:rsidRPr="00D123FB">
        <w:fldChar w:fldCharType="end"/>
      </w:r>
      <w:r w:rsidR="0067520E">
        <w:t xml:space="preserve"> and within </w:t>
      </w:r>
      <w:r w:rsidR="0067520E" w:rsidRPr="00D123FB">
        <w:t xml:space="preserve">a working-group </w:t>
      </w:r>
      <w:r w:rsidR="0067520E">
        <w:t>during 2013-2014</w:t>
      </w:r>
      <w:r w:rsidR="0067520E" w:rsidRPr="00D123FB">
        <w:t xml:space="preserve"> (funded by </w:t>
      </w:r>
      <w:proofErr w:type="spellStart"/>
      <w:r w:rsidR="0067520E" w:rsidRPr="00D123FB">
        <w:t>sDiv</w:t>
      </w:r>
      <w:proofErr w:type="spellEnd"/>
      <w:r w:rsidR="0067520E">
        <w:t xml:space="preserve">, Leipzig, Germany and </w:t>
      </w:r>
      <w:proofErr w:type="spellStart"/>
      <w:r w:rsidR="0067520E">
        <w:t>Diversitas</w:t>
      </w:r>
      <w:proofErr w:type="spellEnd"/>
      <w:r w:rsidR="0067520E">
        <w:t>).</w:t>
      </w:r>
      <w:r w:rsidR="00E01233">
        <w:t xml:space="preserve"> We anticipate that the inclusion of inter-specific interactions will be a major development of the upcoming versions of </w:t>
      </w:r>
      <w:proofErr w:type="spellStart"/>
      <w:r w:rsidR="00E01233">
        <w:t>RangeShifter</w:t>
      </w:r>
      <w:proofErr w:type="spellEnd"/>
      <w:r w:rsidR="00E01233">
        <w:t>.</w:t>
      </w:r>
    </w:p>
    <w:p w14:paraId="53D8B818" w14:textId="77777777" w:rsidR="0067520E" w:rsidRPr="00D123FB" w:rsidRDefault="0067520E" w:rsidP="00DE53B2">
      <w:pPr>
        <w:pStyle w:val="Numbered"/>
      </w:pPr>
      <w:proofErr w:type="spellStart"/>
      <w:r w:rsidRPr="00D123FB">
        <w:t>RangeShifter</w:t>
      </w:r>
      <w:proofErr w:type="spellEnd"/>
      <w:r w:rsidRPr="00D123FB">
        <w:t xml:space="preserve"> is a complex platform and provides substantial flexibility for the user. While this clearly is a strength it can also be a potential</w:t>
      </w:r>
      <w:r w:rsidRPr="00193B59">
        <w:t xml:space="preserve"> </w:t>
      </w:r>
      <w:r>
        <w:t>drawback</w:t>
      </w:r>
      <w:r w:rsidRPr="00D123FB">
        <w:t xml:space="preserve">. The danger is that some users will apply the software, generate and report results without fully understanding the assumptions that they are making </w:t>
      </w:r>
      <w:r w:rsidR="00F706EA">
        <w:t>in</w:t>
      </w:r>
      <w:r w:rsidRPr="00D123FB">
        <w:t xml:space="preserve"> their </w:t>
      </w:r>
      <w:proofErr w:type="gramStart"/>
      <w:r w:rsidRPr="00D123FB">
        <w:t>particular model</w:t>
      </w:r>
      <w:proofErr w:type="gramEnd"/>
      <w:r w:rsidRPr="00D123FB">
        <w:t xml:space="preserve">. This is an inevitable risk with almost any </w:t>
      </w:r>
      <w:r>
        <w:t>modelling</w:t>
      </w:r>
      <w:r w:rsidRPr="00D123FB">
        <w:t xml:space="preserve"> software, and we seek to minimize </w:t>
      </w:r>
      <w:r w:rsidR="00F706EA">
        <w:t>it</w:t>
      </w:r>
      <w:r w:rsidRPr="00D123FB">
        <w:t xml:space="preserve"> by providing a comprehensive user manual. We have also introduced substantial internal checks in the software to catch so</w:t>
      </w:r>
      <w:r w:rsidR="00F706EA">
        <w:t>me erroneous parameterizations.</w:t>
      </w:r>
    </w:p>
    <w:p w14:paraId="751BFFD1" w14:textId="77777777" w:rsidR="00717D44" w:rsidRDefault="00717D44">
      <w:pPr>
        <w:spacing w:after="200" w:line="276" w:lineRule="auto"/>
        <w:jc w:val="left"/>
        <w:rPr>
          <w:b/>
          <w:sz w:val="28"/>
        </w:rPr>
      </w:pPr>
      <w:bookmarkStart w:id="7" w:name="_Concepts_&amp;_Methods"/>
      <w:bookmarkEnd w:id="7"/>
      <w:r>
        <w:br w:type="page"/>
      </w:r>
    </w:p>
    <w:p w14:paraId="3C1B50A1" w14:textId="20338FAF" w:rsidR="0067520E" w:rsidRPr="00D123FB" w:rsidRDefault="0067520E" w:rsidP="009E434A">
      <w:pPr>
        <w:pStyle w:val="Heading2"/>
        <w:numPr>
          <w:ilvl w:val="1"/>
          <w:numId w:val="14"/>
        </w:numPr>
      </w:pPr>
      <w:bookmarkStart w:id="8" w:name="_Toc54110038"/>
      <w:r>
        <w:lastRenderedPageBreak/>
        <w:t>Changes in version 2.0</w:t>
      </w:r>
      <w:bookmarkEnd w:id="8"/>
    </w:p>
    <w:p w14:paraId="7EF0F724" w14:textId="77777777" w:rsidR="0067520E" w:rsidRDefault="0067520E" w:rsidP="00C57BF9">
      <w:pPr>
        <w:rPr>
          <w:szCs w:val="24"/>
        </w:rPr>
      </w:pPr>
      <w:proofErr w:type="spellStart"/>
      <w:r>
        <w:rPr>
          <w:szCs w:val="24"/>
        </w:rPr>
        <w:t>RangeShifter</w:t>
      </w:r>
      <w:proofErr w:type="spellEnd"/>
      <w:r>
        <w:rPr>
          <w:szCs w:val="24"/>
        </w:rPr>
        <w:t xml:space="preserve"> v2.0 has been developed from v1.1, and users who have used only v1.0 are advised also to refer to the developments included in v1.</w:t>
      </w:r>
      <w:proofErr w:type="gramStart"/>
      <w:r>
        <w:rPr>
          <w:szCs w:val="24"/>
        </w:rPr>
        <w:t>1, and</w:t>
      </w:r>
      <w:proofErr w:type="gramEnd"/>
      <w:r>
        <w:rPr>
          <w:szCs w:val="24"/>
        </w:rPr>
        <w:t xml:space="preserve"> are strongly encouraged to check that previous simulations produce similar results if run in v2.0 (note that they cannot be expected to be identical, as </w:t>
      </w:r>
      <w:proofErr w:type="spellStart"/>
      <w:r>
        <w:rPr>
          <w:szCs w:val="24"/>
        </w:rPr>
        <w:t>RangeShifter</w:t>
      </w:r>
      <w:proofErr w:type="spellEnd"/>
      <w:r>
        <w:rPr>
          <w:szCs w:val="24"/>
        </w:rPr>
        <w:t xml:space="preserve"> is stochastic, and replicated simulations differ). Note that some figures showing images from v1.0 or v1.1 have been retained in th</w:t>
      </w:r>
      <w:r w:rsidR="000C67A4">
        <w:rPr>
          <w:szCs w:val="24"/>
        </w:rPr>
        <w:t>is</w:t>
      </w:r>
      <w:r>
        <w:rPr>
          <w:szCs w:val="24"/>
        </w:rPr>
        <w:t xml:space="preserve"> manual if there has been no change in v2.0.</w:t>
      </w:r>
    </w:p>
    <w:p w14:paraId="7D462B4B" w14:textId="77777777" w:rsidR="0067520E" w:rsidRDefault="0067520E" w:rsidP="00744E86">
      <w:pPr>
        <w:pStyle w:val="Keepnext"/>
      </w:pPr>
      <w:r>
        <w:t>The principal changes introduced in v2.0 are as follows:</w:t>
      </w:r>
    </w:p>
    <w:p w14:paraId="07F7C8F9" w14:textId="18BD7F08" w:rsidR="0067520E" w:rsidRDefault="0067520E" w:rsidP="009E434A">
      <w:pPr>
        <w:pStyle w:val="Numbered"/>
        <w:numPr>
          <w:ilvl w:val="0"/>
          <w:numId w:val="17"/>
        </w:numPr>
      </w:pPr>
      <w:r>
        <w:t xml:space="preserve">The </w:t>
      </w:r>
      <w:proofErr w:type="gramStart"/>
      <w:r>
        <w:t>manner in which</w:t>
      </w:r>
      <w:proofErr w:type="gramEnd"/>
      <w:r>
        <w:t xml:space="preserve"> heritable traits are implemented has been changed radically. An explicit genetics option is available for any model in which there is at least one heritable trait (e.g. density-independent emigration probability, mean step length of a correlated random walk) (</w:t>
      </w:r>
      <w:hyperlink w:anchor="_Genetics" w:history="1">
        <w:r w:rsidRPr="0041626F">
          <w:rPr>
            <w:rStyle w:val="Hyperlink"/>
            <w:szCs w:val="24"/>
          </w:rPr>
          <w:t>see 2.6</w:t>
        </w:r>
      </w:hyperlink>
      <w:r>
        <w:t>), a</w:t>
      </w:r>
      <w:r w:rsidRPr="00541D8D">
        <w:t xml:space="preserve">lthough </w:t>
      </w:r>
      <w:r>
        <w:t xml:space="preserve">it </w:t>
      </w:r>
      <w:r w:rsidR="00730E36">
        <w:t>is</w:t>
      </w:r>
      <w:r>
        <w:t xml:space="preserve"> possible to represent traits in a similar way to v1 if required. The new option </w:t>
      </w:r>
      <w:r w:rsidR="00730E36">
        <w:t>provides</w:t>
      </w:r>
      <w:r>
        <w:t xml:space="preserve"> control </w:t>
      </w:r>
      <w:r w:rsidR="00730E36">
        <w:t xml:space="preserve">of </w:t>
      </w:r>
      <w:r>
        <w:t>the number of chromosomes, the number of loci on each, the recombination r</w:t>
      </w:r>
      <w:r w:rsidR="00730E36">
        <w:t>ate (if the species is diploid)</w:t>
      </w:r>
      <w:r>
        <w:t xml:space="preserve"> and a highly flexible mapping of traits to chromosomes, allowing linkage, pleiotropy and neutral alleles to be incorporated.</w:t>
      </w:r>
      <w:r w:rsidR="0060532C">
        <w:t xml:space="preserve"> It is also possible to model neutral alleles when no adaptive traits are present.</w:t>
      </w:r>
    </w:p>
    <w:p w14:paraId="47E59B26" w14:textId="77777777" w:rsidR="0067520E" w:rsidRDefault="0067520E" w:rsidP="0041626F">
      <w:pPr>
        <w:pStyle w:val="Numbered"/>
      </w:pPr>
      <w:proofErr w:type="gramStart"/>
      <w:r>
        <w:t>As a consequence of</w:t>
      </w:r>
      <w:proofErr w:type="gramEnd"/>
      <w:r>
        <w:t xml:space="preserve"> the change in representation of genetics, the </w:t>
      </w:r>
      <w:r w:rsidRPr="00A46B50">
        <w:rPr>
          <w:i/>
        </w:rPr>
        <w:t>Individuals</w:t>
      </w:r>
      <w:r>
        <w:t xml:space="preserve"> output file now lists phenotypic traits rather than alleles (</w:t>
      </w:r>
      <w:hyperlink w:anchor="_Individuals" w:history="1">
        <w:r w:rsidRPr="004B1C3A">
          <w:rPr>
            <w:rStyle w:val="Hyperlink"/>
            <w:szCs w:val="24"/>
          </w:rPr>
          <w:t>see 3.4.5</w:t>
        </w:r>
      </w:hyperlink>
      <w:r>
        <w:t>). For example, a diploid female may carry alleles coding for emigration probability of females and emigration probability of males, but only the former trait is expressed by that individual and listed in the file.</w:t>
      </w:r>
    </w:p>
    <w:p w14:paraId="4E7DDE77" w14:textId="77777777" w:rsidR="0067520E" w:rsidRDefault="0067520E" w:rsidP="0041626F">
      <w:pPr>
        <w:pStyle w:val="Numbered"/>
      </w:pPr>
      <w:r>
        <w:t xml:space="preserve">Global mean trait values are reported in the </w:t>
      </w:r>
      <w:r w:rsidRPr="00733D70">
        <w:rPr>
          <w:i/>
        </w:rPr>
        <w:t>Range</w:t>
      </w:r>
      <w:r>
        <w:t xml:space="preserve"> file for any model having at least one heritable trait (</w:t>
      </w:r>
      <w:hyperlink w:anchor="_Species_range" w:history="1">
        <w:r w:rsidRPr="004B1C3A">
          <w:rPr>
            <w:rStyle w:val="Hyperlink"/>
            <w:szCs w:val="24"/>
          </w:rPr>
          <w:t>see 3.4.2</w:t>
        </w:r>
      </w:hyperlink>
      <w:r>
        <w:t>).</w:t>
      </w:r>
    </w:p>
    <w:p w14:paraId="4DCC5704" w14:textId="3FA6FE70" w:rsidR="0067520E" w:rsidRDefault="00730E36" w:rsidP="0041626F">
      <w:pPr>
        <w:pStyle w:val="Numbered"/>
      </w:pPr>
      <w:r>
        <w:t>Dispersal traits may now be implemented for a stage-structured population (</w:t>
      </w:r>
      <w:hyperlink w:anchor="_Setting_the_species_1" w:history="1">
        <w:r w:rsidRPr="00887D2B">
          <w:rPr>
            <w:rStyle w:val="Hyperlink"/>
          </w:rPr>
          <w:t>see </w:t>
        </w:r>
        <w:r w:rsidR="00887D2B" w:rsidRPr="00887D2B">
          <w:rPr>
            <w:rStyle w:val="Hyperlink"/>
          </w:rPr>
          <w:t>3.2.7</w:t>
        </w:r>
      </w:hyperlink>
      <w:r>
        <w:t>), and d</w:t>
      </w:r>
      <w:r w:rsidR="0067520E">
        <w:t>ensity-dependent settlement is implemented as a variable trait (</w:t>
      </w:r>
      <w:hyperlink w:anchor="_Settlement" w:history="1">
        <w:r w:rsidR="0067520E" w:rsidRPr="00BF2AC8">
          <w:rPr>
            <w:rStyle w:val="Hyperlink"/>
            <w:szCs w:val="24"/>
          </w:rPr>
          <w:t>see 2.5.5</w:t>
        </w:r>
      </w:hyperlink>
      <w:r w:rsidR="0067520E">
        <w:t>).</w:t>
      </w:r>
    </w:p>
    <w:p w14:paraId="333321D9" w14:textId="77777777" w:rsidR="0067520E" w:rsidRDefault="0067520E" w:rsidP="0041626F">
      <w:pPr>
        <w:pStyle w:val="Numbered"/>
      </w:pPr>
      <w:r>
        <w:t>Trait maps displayed on the screen are now handled more flexibly, so that only one screen is displayed if there are six maps or fewer.</w:t>
      </w:r>
    </w:p>
    <w:p w14:paraId="54A6BD58" w14:textId="5F4E7C0E" w:rsidR="00CD4A02" w:rsidRDefault="00CD4A02" w:rsidP="0041626F">
      <w:pPr>
        <w:pStyle w:val="Numbered"/>
      </w:pPr>
      <w:r>
        <w:t xml:space="preserve">The dispersal bias option of </w:t>
      </w:r>
      <w:r w:rsidR="00A27AA6">
        <w:t>the stochastic movement simulator (</w:t>
      </w:r>
      <w:r>
        <w:t>SMS</w:t>
      </w:r>
      <w:r w:rsidR="00A27AA6">
        <w:t>)</w:t>
      </w:r>
      <w:r>
        <w:t xml:space="preserve"> is now subject to a decay as a function of the total number of steps taken by the individual (</w:t>
      </w:r>
      <w:hyperlink w:anchor="_Setting_the_species_1" w:history="1">
        <w:r w:rsidRPr="00887D2B">
          <w:rPr>
            <w:rStyle w:val="Hyperlink"/>
          </w:rPr>
          <w:t>see 3.2.7</w:t>
        </w:r>
      </w:hyperlink>
      <w:r>
        <w:t>).</w:t>
      </w:r>
    </w:p>
    <w:p w14:paraId="1A202F56" w14:textId="48002415" w:rsidR="00A27AA6" w:rsidRDefault="00A27AA6" w:rsidP="0041626F">
      <w:pPr>
        <w:pStyle w:val="Numbered"/>
      </w:pPr>
      <w:r>
        <w:t>SMS parameters may now vary between individuals and be subject to evolution (</w:t>
      </w:r>
      <w:hyperlink w:anchor="_Stochastic_Movement_Simulator,_1" w:history="1">
        <w:r w:rsidR="00CF3D07">
          <w:rPr>
            <w:rStyle w:val="Hyperlink"/>
          </w:rPr>
          <w:t>see 3.2.7</w:t>
        </w:r>
      </w:hyperlink>
      <w:r>
        <w:t>).</w:t>
      </w:r>
    </w:p>
    <w:p w14:paraId="15DDF2F6" w14:textId="49477300" w:rsidR="00A27AA6" w:rsidRDefault="00A27AA6" w:rsidP="0041626F">
      <w:pPr>
        <w:pStyle w:val="Numbered"/>
      </w:pPr>
      <w:r>
        <w:t xml:space="preserve">When SMS is the transfer model, ‘heat maps’ may be produced recording how many times each non-suitable cell has been visited by dispersers </w:t>
      </w:r>
      <w:proofErr w:type="gramStart"/>
      <w:r>
        <w:t>during the course of</w:t>
      </w:r>
      <w:proofErr w:type="gramEnd"/>
      <w:r>
        <w:t xml:space="preserve"> a single replicate simulation (</w:t>
      </w:r>
      <w:hyperlink w:anchor="_Heat_maps" w:history="1">
        <w:r w:rsidR="003B7315">
          <w:rPr>
            <w:rStyle w:val="Hyperlink"/>
          </w:rPr>
          <w:t>see3.4.9</w:t>
        </w:r>
      </w:hyperlink>
      <w:r>
        <w:t>).</w:t>
      </w:r>
    </w:p>
    <w:p w14:paraId="4BA6632A" w14:textId="77777777" w:rsidR="0098777A" w:rsidRDefault="0098777A" w:rsidP="0041626F">
      <w:pPr>
        <w:pStyle w:val="Numbered"/>
      </w:pPr>
      <w:r w:rsidRPr="00BA4B4D">
        <w:t xml:space="preserve">The landscape can now be dynamic, i.e. its structure and/or attributes can be changed </w:t>
      </w:r>
      <w:proofErr w:type="gramStart"/>
      <w:r w:rsidRPr="00BA4B4D">
        <w:t xml:space="preserve">during </w:t>
      </w:r>
      <w:r w:rsidR="00BA4B4D" w:rsidRPr="00BA4B4D">
        <w:t>the course of</w:t>
      </w:r>
      <w:proofErr w:type="gramEnd"/>
      <w:r w:rsidR="00BA4B4D" w:rsidRPr="00BA4B4D">
        <w:t xml:space="preserve"> a simulation (</w:t>
      </w:r>
      <w:hyperlink w:anchor="_Dynamic_landscape" w:history="1">
        <w:r w:rsidR="00BA4B4D" w:rsidRPr="00BA4B4D">
          <w:rPr>
            <w:rStyle w:val="Hyperlink"/>
          </w:rPr>
          <w:t>see 2.3.2</w:t>
        </w:r>
      </w:hyperlink>
      <w:r w:rsidRPr="00BA4B4D">
        <w:t>).</w:t>
      </w:r>
    </w:p>
    <w:p w14:paraId="478C6BB2" w14:textId="73265263" w:rsidR="00717D44" w:rsidRPr="00BA4B4D" w:rsidRDefault="00717D44" w:rsidP="0041626F">
      <w:pPr>
        <w:pStyle w:val="Numbered"/>
      </w:pPr>
      <w:r>
        <w:t xml:space="preserve">A simulation may optionally treat the boundary of the landscape and any ‘no-data’ regions present as absorbing, i.e. a disperser may cross such a boundary, in which case it is lost to the system. </w:t>
      </w:r>
    </w:p>
    <w:p w14:paraId="49371A39" w14:textId="77777777" w:rsidR="000C67A4" w:rsidRDefault="000C67A4" w:rsidP="000C67A4">
      <w:pPr>
        <w:pStyle w:val="Numbered"/>
      </w:pPr>
      <w:r>
        <w:t xml:space="preserve">The occupancy and the range extent reported in the </w:t>
      </w:r>
      <w:r w:rsidRPr="00733D70">
        <w:rPr>
          <w:i/>
        </w:rPr>
        <w:t>Range</w:t>
      </w:r>
      <w:r>
        <w:t xml:space="preserve"> file now reflect only those cells or patches where there is a breeding population present, i.e. for a sexual and/or stage-structured model, there must be both sexes and/or individuals of a stage capable of breeding present respectively </w:t>
      </w:r>
      <w:r w:rsidR="00111155">
        <w:t>(</w:t>
      </w:r>
      <w:hyperlink w:anchor="_Species_range" w:history="1">
        <w:r w:rsidR="00111155" w:rsidRPr="004B1C3A">
          <w:rPr>
            <w:rStyle w:val="Hyperlink"/>
            <w:szCs w:val="24"/>
          </w:rPr>
          <w:t>see 3.4.2</w:t>
        </w:r>
      </w:hyperlink>
      <w:r w:rsidR="00111155">
        <w:t xml:space="preserve">). </w:t>
      </w:r>
      <w:r>
        <w:t>Populations comprising only one sex or sub-</w:t>
      </w:r>
      <w:r>
        <w:lastRenderedPageBreak/>
        <w:t xml:space="preserve">adult stages are </w:t>
      </w:r>
      <w:r w:rsidR="00172E39">
        <w:t xml:space="preserve">treated as </w:t>
      </w:r>
      <w:proofErr w:type="gramStart"/>
      <w:r w:rsidR="00172E39">
        <w:t>unoccupied</w:t>
      </w:r>
      <w:r>
        <w:t>, but</w:t>
      </w:r>
      <w:proofErr w:type="gramEnd"/>
      <w:r>
        <w:t xml:space="preserve"> remain reported in the </w:t>
      </w:r>
      <w:r w:rsidRPr="000C67A4">
        <w:rPr>
          <w:i/>
        </w:rPr>
        <w:t>Pop</w:t>
      </w:r>
      <w:r>
        <w:t xml:space="preserve"> file.</w:t>
      </w:r>
      <w:r w:rsidR="00111155" w:rsidRPr="00111155">
        <w:t xml:space="preserve"> </w:t>
      </w:r>
      <w:r w:rsidR="00111155">
        <w:t xml:space="preserve">The </w:t>
      </w:r>
      <w:r w:rsidR="00111155" w:rsidRPr="00111155">
        <w:rPr>
          <w:i/>
        </w:rPr>
        <w:t>Occupancy</w:t>
      </w:r>
      <w:r w:rsidR="00111155">
        <w:t xml:space="preserve"> output for multiple replicates is similarly constrained.</w:t>
      </w:r>
      <w:r w:rsidR="00172E39">
        <w:t xml:space="preserve"> Note that as a result, the visual display of occupancy may show more annual variation that in previous versions.</w:t>
      </w:r>
    </w:p>
    <w:p w14:paraId="61F5DFFC" w14:textId="77777777" w:rsidR="0067520E" w:rsidRDefault="0067520E" w:rsidP="0041626F">
      <w:pPr>
        <w:pStyle w:val="Numbered"/>
      </w:pPr>
      <w:r>
        <w:t>There is more flexibility in controlling the frequency of output to text files. Each type of output file (e.g. population, individual) is controlled by its own frequency parameter, and optionally writing data to it may be deferred until a specified starting year</w:t>
      </w:r>
      <w:r w:rsidRPr="00DD021D">
        <w:t xml:space="preserve"> </w:t>
      </w:r>
      <w:r>
        <w:t>(</w:t>
      </w:r>
      <w:hyperlink w:anchor="_Setting_the_simulation" w:history="1">
        <w:r w:rsidRPr="000C194D">
          <w:rPr>
            <w:rStyle w:val="Hyperlink"/>
            <w:szCs w:val="24"/>
          </w:rPr>
          <w:t>see 3.2.9</w:t>
        </w:r>
      </w:hyperlink>
      <w:r w:rsidRPr="000C194D">
        <w:t xml:space="preserve"> </w:t>
      </w:r>
      <w:r>
        <w:t xml:space="preserve">and Figure 3.27). </w:t>
      </w:r>
      <w:proofErr w:type="gramStart"/>
      <w:r>
        <w:t>Thus</w:t>
      </w:r>
      <w:proofErr w:type="gramEnd"/>
      <w:r>
        <w:t xml:space="preserve"> large volumes of data (individuals, genetics, etc.) may be produced less frequently than smaller volumes (population-level summary data).</w:t>
      </w:r>
    </w:p>
    <w:p w14:paraId="309EBA3D" w14:textId="452547C2" w:rsidR="0067520E" w:rsidRDefault="0067520E" w:rsidP="0041626F">
      <w:pPr>
        <w:pStyle w:val="Numbered"/>
      </w:pPr>
      <w:r>
        <w:t>When generating a series of artificial landscapes, it is now possible to generate patches of a specified maximum size (</w:t>
      </w:r>
      <w:hyperlink w:anchor="_Setting_the_landscape" w:history="1">
        <w:r w:rsidRPr="000C194D">
          <w:rPr>
            <w:rStyle w:val="Hyperlink"/>
            <w:szCs w:val="24"/>
          </w:rPr>
          <w:t>see 3.2.3</w:t>
        </w:r>
      </w:hyperlink>
      <w:r>
        <w:t>). This is particularly useful for fractal landscapes, allowing aggregations of suitable habitat to be modelled as single demographic units rather tha</w:t>
      </w:r>
      <w:r w:rsidR="00BE5832">
        <w:t xml:space="preserve">n demographically distinct but </w:t>
      </w:r>
      <w:r>
        <w:t>adjacent cells.</w:t>
      </w:r>
      <w:r w:rsidR="00BE5832">
        <w:t xml:space="preserve"> A second randomly distributed habitat type within the matrix may also be included, provided that the landscape type is discrete.</w:t>
      </w:r>
    </w:p>
    <w:p w14:paraId="545B7B05" w14:textId="77777777" w:rsidR="00F706EA" w:rsidRDefault="00F706EA" w:rsidP="0041626F">
      <w:pPr>
        <w:pStyle w:val="Numbered"/>
      </w:pPr>
      <w:r>
        <w:t xml:space="preserve">A new feature enables an initial restricted range of a population to be frozen for </w:t>
      </w:r>
      <w:proofErr w:type="gramStart"/>
      <w:r>
        <w:t>a number of</w:t>
      </w:r>
      <w:proofErr w:type="gramEnd"/>
      <w:r>
        <w:t xml:space="preserve"> years before expansion can occur, and the current range to be frozen after a specified year </w:t>
      </w:r>
      <w:r w:rsidRPr="00370EB3">
        <w:t>(</w:t>
      </w:r>
      <w:hyperlink w:anchor="_From_initial_individuals" w:history="1">
        <w:r w:rsidR="00370EB3" w:rsidRPr="00370EB3">
          <w:rPr>
            <w:rStyle w:val="Hyperlink"/>
          </w:rPr>
          <w:t>see 3.2.9</w:t>
        </w:r>
      </w:hyperlink>
      <w:r w:rsidRPr="00370EB3">
        <w:t>). Additionally, during</w:t>
      </w:r>
      <w:r>
        <w:t xml:space="preserve"> range expansion, part of the range furthest from the front can progressively be made unsuitable </w:t>
      </w:r>
      <w:proofErr w:type="gramStart"/>
      <w:r>
        <w:t>in order to</w:t>
      </w:r>
      <w:proofErr w:type="gramEnd"/>
      <w:r>
        <w:t xml:space="preserve"> reduce the total population size.</w:t>
      </w:r>
    </w:p>
    <w:p w14:paraId="169F483A" w14:textId="1D8C3C58" w:rsidR="00A36A6C" w:rsidRDefault="006E3F8A" w:rsidP="00A36A6C">
      <w:pPr>
        <w:pStyle w:val="Numbered"/>
      </w:pPr>
      <w:r>
        <w:t xml:space="preserve">There is a new initialisation option, which allows </w:t>
      </w:r>
      <w:proofErr w:type="gramStart"/>
      <w:r>
        <w:t>particular numbers</w:t>
      </w:r>
      <w:proofErr w:type="gramEnd"/>
      <w:r>
        <w:t xml:space="preserve"> of individuals (of defined stage classes and/or sex) to be initialised in specified cells / patches in specified </w:t>
      </w:r>
      <w:r w:rsidR="00740288">
        <w:t>years (</w:t>
      </w:r>
      <w:hyperlink w:anchor="_From_Initialization_File" w:history="1">
        <w:r w:rsidR="00740288" w:rsidRPr="00740288">
          <w:rPr>
            <w:rStyle w:val="Hyperlink"/>
          </w:rPr>
          <w:t>see </w:t>
        </w:r>
        <w:r w:rsidR="00740288">
          <w:rPr>
            <w:rStyle w:val="Hyperlink"/>
          </w:rPr>
          <w:t>3.2.9</w:t>
        </w:r>
      </w:hyperlink>
      <w:r>
        <w:t>). This option is envisaged to be applied, for example, to modelling (re</w:t>
      </w:r>
      <w:proofErr w:type="gramStart"/>
      <w:r>
        <w:noBreakHyphen/>
        <w:t>)introduction</w:t>
      </w:r>
      <w:proofErr w:type="gramEnd"/>
      <w:r>
        <w:t xml:space="preserve"> scenarios for species of conservation concern.</w:t>
      </w:r>
    </w:p>
    <w:p w14:paraId="3223FD1A" w14:textId="77777777" w:rsidR="00A36A6C" w:rsidRDefault="00A36A6C" w:rsidP="00A36A6C">
      <w:pPr>
        <w:pStyle w:val="Numbered"/>
        <w:numPr>
          <w:ilvl w:val="0"/>
          <w:numId w:val="0"/>
        </w:numPr>
        <w:ind w:left="360" w:hanging="360"/>
      </w:pPr>
    </w:p>
    <w:p w14:paraId="1162A501" w14:textId="5372FDF0" w:rsidR="00A36A6C" w:rsidRPr="00A36A6C" w:rsidRDefault="00A36A6C" w:rsidP="00A36A6C">
      <w:pPr>
        <w:pStyle w:val="Heading2"/>
        <w:numPr>
          <w:ilvl w:val="1"/>
          <w:numId w:val="14"/>
        </w:numPr>
      </w:pPr>
      <w:r>
        <w:t>Changes in version 3.0</w:t>
      </w:r>
    </w:p>
    <w:p w14:paraId="679195A7" w14:textId="77777777" w:rsidR="008B18FB" w:rsidRDefault="008B18FB" w:rsidP="00A36A6C">
      <w:pPr>
        <w:pStyle w:val="Numbered"/>
        <w:numPr>
          <w:ilvl w:val="0"/>
          <w:numId w:val="0"/>
        </w:numPr>
        <w:ind w:left="360" w:hanging="360"/>
        <w:rPr>
          <w:ins w:id="9" w:author="Pannetier, Theo" w:date="2024-06-08T12:26:00Z"/>
        </w:rPr>
      </w:pPr>
    </w:p>
    <w:p w14:paraId="68E1DE91" w14:textId="6D46516F" w:rsidR="008B18FB" w:rsidRDefault="00491BB7" w:rsidP="005D06A5">
      <w:pPr>
        <w:pStyle w:val="Numbered"/>
        <w:numPr>
          <w:ilvl w:val="0"/>
          <w:numId w:val="0"/>
        </w:numPr>
        <w:ind w:left="360" w:hanging="360"/>
        <w:rPr>
          <w:ins w:id="10" w:author="Pannetier, Theo" w:date="2024-06-08T12:27:00Z"/>
        </w:rPr>
      </w:pPr>
      <w:ins w:id="11" w:author="Pannetier, Theo" w:date="2024-06-08T12:44:00Z">
        <w:r>
          <w:t>The implementation of g</w:t>
        </w:r>
      </w:ins>
      <w:ins w:id="12" w:author="Pannetier, Theo" w:date="2024-06-08T12:27:00Z">
        <w:r w:rsidR="008B18FB">
          <w:t xml:space="preserve">enetic mechanisms </w:t>
        </w:r>
        <w:proofErr w:type="gramStart"/>
        <w:r w:rsidR="008B18FB">
          <w:t>have</w:t>
        </w:r>
        <w:proofErr w:type="gramEnd"/>
        <w:r w:rsidR="008B18FB">
          <w:t xml:space="preserve"> been entirely reworked i</w:t>
        </w:r>
      </w:ins>
      <w:ins w:id="13" w:author="Pannetier, Theo" w:date="2024-06-08T12:28:00Z">
        <w:r w:rsidR="008B18FB">
          <w:t xml:space="preserve">n </w:t>
        </w:r>
        <w:proofErr w:type="spellStart"/>
        <w:r w:rsidR="008B18FB">
          <w:t>RangeShifter</w:t>
        </w:r>
        <w:proofErr w:type="spellEnd"/>
        <w:r w:rsidR="008B18FB">
          <w:t xml:space="preserve"> 3.0, </w:t>
        </w:r>
      </w:ins>
      <w:ins w:id="14" w:author="Pannetier, Theo" w:date="2024-06-08T12:44:00Z">
        <w:r>
          <w:t xml:space="preserve">enabling </w:t>
        </w:r>
      </w:ins>
      <w:ins w:id="15" w:author="Pannetier, Theo" w:date="2024-06-08T12:45:00Z">
        <w:r w:rsidR="005D06A5">
          <w:t>lighter memory usage and greater flexibility in the parametrisation of evolvable traits. The genome and chromosomes ar</w:t>
        </w:r>
      </w:ins>
      <w:ins w:id="16" w:author="Pannetier, Theo" w:date="2024-06-08T12:46:00Z">
        <w:r w:rsidR="005D06A5">
          <w:t>e no longer modelled explicitly, a</w:t>
        </w:r>
      </w:ins>
      <w:ins w:id="17" w:author="Pannetier, Theo" w:date="2024-06-08T12:47:00Z">
        <w:r w:rsidR="005D06A5">
          <w:t>s genetic</w:t>
        </w:r>
      </w:ins>
      <w:ins w:id="18" w:author="Pannetier, Theo" w:date="2024-06-08T12:48:00Z">
        <w:r w:rsidR="005D06A5">
          <w:t xml:space="preserve"> mechanisms</w:t>
        </w:r>
      </w:ins>
      <w:ins w:id="19" w:author="Pannetier, Theo" w:date="2024-06-08T12:47:00Z">
        <w:r w:rsidR="005D06A5">
          <w:t xml:space="preserve"> are instead </w:t>
        </w:r>
      </w:ins>
      <w:ins w:id="20" w:author="Pannetier, Theo" w:date="2024-06-08T12:48:00Z">
        <w:r w:rsidR="005D06A5">
          <w:t>resolved</w:t>
        </w:r>
      </w:ins>
      <w:ins w:id="21" w:author="Pannetier, Theo" w:date="2024-06-08T12:47:00Z">
        <w:r w:rsidR="005D06A5">
          <w:t xml:space="preserve"> vi</w:t>
        </w:r>
      </w:ins>
      <w:ins w:id="22" w:author="Pannetier, Theo" w:date="2024-06-08T12:48:00Z">
        <w:r w:rsidR="005D06A5">
          <w:t xml:space="preserve">a trait objects that control each evolving trait and keep track </w:t>
        </w:r>
      </w:ins>
      <w:ins w:id="23" w:author="Pannetier, Theo" w:date="2024-06-08T12:50:00Z">
        <w:r w:rsidR="005D06A5">
          <w:t>of the genes controlling the trait.</w:t>
        </w:r>
      </w:ins>
    </w:p>
    <w:p w14:paraId="748C8152" w14:textId="3D67C4D5" w:rsidR="00A36A6C" w:rsidRDefault="008B18FB" w:rsidP="00A36A6C">
      <w:pPr>
        <w:pStyle w:val="Numbered"/>
        <w:numPr>
          <w:ilvl w:val="0"/>
          <w:numId w:val="0"/>
        </w:numPr>
        <w:ind w:left="360" w:hanging="360"/>
        <w:rPr>
          <w:ins w:id="24" w:author="Pannetier, Theo" w:date="2024-06-04T16:53:00Z"/>
        </w:rPr>
      </w:pPr>
      <w:proofErr w:type="spellStart"/>
      <w:ins w:id="25" w:author="Pannetier, Theo" w:date="2024-06-08T12:27:00Z">
        <w:r>
          <w:t>RangeShifter</w:t>
        </w:r>
        <w:proofErr w:type="spellEnd"/>
        <w:r>
          <w:t xml:space="preserve"> 3.0 i</w:t>
        </w:r>
      </w:ins>
      <w:ins w:id="26" w:author="Pannetier, Theo" w:date="2024-06-04T16:50:00Z">
        <w:r w:rsidR="00A36A6C">
          <w:t xml:space="preserve">ntroduces </w:t>
        </w:r>
      </w:ins>
      <w:ins w:id="27" w:author="Pannetier, Theo" w:date="2024-06-04T16:51:00Z">
        <w:r w:rsidR="00A36A6C">
          <w:t xml:space="preserve">a </w:t>
        </w:r>
      </w:ins>
      <w:ins w:id="28" w:author="Pannetier, Theo" w:date="2024-06-08T12:52:00Z">
        <w:r w:rsidR="005D06A5">
          <w:t>new trait representing</w:t>
        </w:r>
      </w:ins>
      <w:ins w:id="29" w:author="Pannetier, Theo" w:date="2024-06-04T16:51:00Z">
        <w:r w:rsidR="00A36A6C">
          <w:t xml:space="preserve"> genetic load and the accumulation of deleterious mutations</w:t>
        </w:r>
      </w:ins>
      <w:ins w:id="30" w:author="Pannetier, Theo" w:date="2024-06-08T12:52:00Z">
        <w:r w:rsidR="005D06A5">
          <w:t xml:space="preserve"> over generations.</w:t>
        </w:r>
      </w:ins>
    </w:p>
    <w:p w14:paraId="1DEB5484" w14:textId="2BF6F3D6" w:rsidR="00A36A6C" w:rsidRDefault="005D06A5" w:rsidP="00A36A6C">
      <w:pPr>
        <w:pStyle w:val="Numbered"/>
        <w:numPr>
          <w:ilvl w:val="0"/>
          <w:numId w:val="0"/>
        </w:numPr>
        <w:ind w:left="360" w:hanging="360"/>
        <w:rPr>
          <w:ins w:id="31" w:author="Pannetier, Theo" w:date="2024-06-08T12:26:00Z"/>
        </w:rPr>
      </w:pPr>
      <w:ins w:id="32" w:author="Pannetier, Theo" w:date="2024-06-08T12:53:00Z">
        <w:r>
          <w:t xml:space="preserve">Finally, </w:t>
        </w:r>
      </w:ins>
      <w:proofErr w:type="spellStart"/>
      <w:ins w:id="33" w:author="Pannetier, Theo" w:date="2024-06-04T16:53:00Z">
        <w:r w:rsidR="00A36A6C">
          <w:t>RangeShifter</w:t>
        </w:r>
        <w:proofErr w:type="spellEnd"/>
        <w:r w:rsidR="00A36A6C">
          <w:t xml:space="preserve"> can now </w:t>
        </w:r>
      </w:ins>
      <w:ins w:id="34" w:author="Pannetier, Theo" w:date="2024-06-08T12:53:00Z">
        <w:r>
          <w:t xml:space="preserve">calculate and output F-statistics and other simple measures of neutral variation from neutral markers. </w:t>
        </w:r>
      </w:ins>
    </w:p>
    <w:p w14:paraId="668BFEA2" w14:textId="15A04EDC" w:rsidR="008B18FB" w:rsidRDefault="008B18FB" w:rsidP="00A36A6C">
      <w:pPr>
        <w:pStyle w:val="Numbered"/>
        <w:numPr>
          <w:ilvl w:val="0"/>
          <w:numId w:val="0"/>
        </w:numPr>
        <w:ind w:left="360" w:hanging="360"/>
      </w:pPr>
      <w:ins w:id="35" w:author="Pannetier, Theo" w:date="2024-06-08T12:26:00Z">
        <w:r>
          <w:t xml:space="preserve">The genetic features of </w:t>
        </w:r>
        <w:proofErr w:type="spellStart"/>
        <w:r>
          <w:t>RangeShifter</w:t>
        </w:r>
        <w:proofErr w:type="spellEnd"/>
        <w:r>
          <w:t xml:space="preserve"> 3.0 are not currently available to </w:t>
        </w:r>
      </w:ins>
      <w:ins w:id="36" w:author="Pannetier, Theo" w:date="2024-06-08T12:27:00Z">
        <w:r>
          <w:t>the GUI, which</w:t>
        </w:r>
      </w:ins>
      <w:ins w:id="37" w:author="Pannetier, Theo" w:date="2024-06-08T12:51:00Z">
        <w:r w:rsidR="005D06A5">
          <w:t xml:space="preserve"> still</w:t>
        </w:r>
      </w:ins>
      <w:ins w:id="38" w:author="Pannetier, Theo" w:date="2024-06-08T12:27:00Z">
        <w:r>
          <w:t xml:space="preserve"> uses the genetic features of 2.0. </w:t>
        </w:r>
      </w:ins>
    </w:p>
    <w:p w14:paraId="548B45E2" w14:textId="77777777" w:rsidR="0067520E" w:rsidRPr="00E54992" w:rsidRDefault="0067520E" w:rsidP="009E434A">
      <w:pPr>
        <w:pStyle w:val="Heading1"/>
        <w:numPr>
          <w:ilvl w:val="0"/>
          <w:numId w:val="14"/>
        </w:numPr>
        <w:pBdr>
          <w:bottom w:val="single" w:sz="4" w:space="1" w:color="auto"/>
        </w:pBdr>
        <w:tabs>
          <w:tab w:val="clear" w:pos="1440"/>
        </w:tabs>
      </w:pPr>
      <w:bookmarkStart w:id="39" w:name="_Toc54110039"/>
      <w:r w:rsidRPr="00E54992">
        <w:lastRenderedPageBreak/>
        <w:t>Concepts &amp; Methods</w:t>
      </w:r>
      <w:bookmarkEnd w:id="39"/>
    </w:p>
    <w:p w14:paraId="7E04CB7C" w14:textId="77777777" w:rsidR="0067520E" w:rsidRPr="00D123FB" w:rsidRDefault="0067520E" w:rsidP="009E434A">
      <w:pPr>
        <w:pStyle w:val="Heading2"/>
        <w:numPr>
          <w:ilvl w:val="1"/>
          <w:numId w:val="14"/>
        </w:numPr>
      </w:pPr>
      <w:bookmarkStart w:id="40" w:name="_Toc54110040"/>
      <w:r w:rsidRPr="00D123FB">
        <w:t xml:space="preserve">Model </w:t>
      </w:r>
      <w:r>
        <w:t>e</w:t>
      </w:r>
      <w:r w:rsidRPr="00D123FB">
        <w:t xml:space="preserve">ntities, </w:t>
      </w:r>
      <w:r>
        <w:t>s</w:t>
      </w:r>
      <w:r w:rsidRPr="00D123FB">
        <w:t xml:space="preserve">tate </w:t>
      </w:r>
      <w:r>
        <w:t>v</w:t>
      </w:r>
      <w:r w:rsidRPr="00D123FB">
        <w:t xml:space="preserve">ariables and </w:t>
      </w:r>
      <w:r>
        <w:t>s</w:t>
      </w:r>
      <w:r w:rsidRPr="00D123FB">
        <w:t>cales</w:t>
      </w:r>
      <w:bookmarkEnd w:id="40"/>
    </w:p>
    <w:p w14:paraId="18FF52D4" w14:textId="77777777" w:rsidR="0067520E" w:rsidRDefault="0067520E" w:rsidP="009E434A">
      <w:pPr>
        <w:pStyle w:val="Heading3"/>
        <w:numPr>
          <w:ilvl w:val="2"/>
          <w:numId w:val="14"/>
        </w:numPr>
      </w:pPr>
      <w:bookmarkStart w:id="41" w:name="_Toc54110041"/>
      <w:r w:rsidRPr="00D123FB">
        <w:t>Individuals</w:t>
      </w:r>
      <w:bookmarkEnd w:id="41"/>
    </w:p>
    <w:p w14:paraId="16194F62" w14:textId="77777777" w:rsidR="0067520E" w:rsidRDefault="0067520E" w:rsidP="00744E86">
      <w:pPr>
        <w:pStyle w:val="Keepnext"/>
      </w:pPr>
      <w:r w:rsidRPr="00D123FB">
        <w:t xml:space="preserve">Individuals are the basic entities of the </w:t>
      </w:r>
      <w:proofErr w:type="spellStart"/>
      <w:r w:rsidRPr="00D123FB">
        <w:t>RangeShifter</w:t>
      </w:r>
      <w:proofErr w:type="spellEnd"/>
      <w:r w:rsidRPr="00D123FB">
        <w:t xml:space="preserve"> model. </w:t>
      </w:r>
      <w:proofErr w:type="gramStart"/>
      <w:r w:rsidRPr="00D123FB">
        <w:t>Each individual</w:t>
      </w:r>
      <w:proofErr w:type="gramEnd"/>
      <w:r w:rsidRPr="00D123FB">
        <w:t xml:space="preserve"> has a unique ID number and is defined by the following state variables:</w:t>
      </w:r>
    </w:p>
    <w:p w14:paraId="64071733" w14:textId="77777777" w:rsidR="0067520E" w:rsidRPr="00D123FB" w:rsidRDefault="0067520E" w:rsidP="009E434A">
      <w:pPr>
        <w:pStyle w:val="ListParagraph"/>
        <w:numPr>
          <w:ilvl w:val="0"/>
          <w:numId w:val="1"/>
        </w:numPr>
        <w:spacing w:after="0"/>
        <w:rPr>
          <w:rFonts w:cs="Times New Roman"/>
          <w:szCs w:val="24"/>
          <w:lang w:val="en-GB"/>
        </w:rPr>
      </w:pPr>
      <w:r>
        <w:rPr>
          <w:rFonts w:cs="Times New Roman"/>
          <w:szCs w:val="24"/>
          <w:lang w:val="en-GB"/>
        </w:rPr>
        <w:t>status (</w:t>
      </w:r>
      <w:hyperlink w:anchor="Table2" w:history="1">
        <w:r w:rsidRPr="00FA20ED">
          <w:rPr>
            <w:rStyle w:val="Hyperlink"/>
            <w:rFonts w:cs="Times New Roman"/>
            <w:szCs w:val="24"/>
            <w:lang w:val="en-GB"/>
          </w:rPr>
          <w:t>see Table 2</w:t>
        </w:r>
      </w:hyperlink>
      <w:r>
        <w:rPr>
          <w:rFonts w:cs="Times New Roman"/>
          <w:szCs w:val="24"/>
          <w:lang w:val="en-GB"/>
        </w:rPr>
        <w:t>)</w:t>
      </w:r>
    </w:p>
    <w:p w14:paraId="7F11ECFE"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initial</w:t>
      </w:r>
      <w:r>
        <w:rPr>
          <w:rFonts w:cs="Times New Roman"/>
          <w:szCs w:val="24"/>
          <w:lang w:val="en-GB"/>
        </w:rPr>
        <w:t xml:space="preserve"> (natal) and current location</w:t>
      </w:r>
    </w:p>
    <w:p w14:paraId="6DBDDAEF"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sex</w:t>
      </w:r>
      <w:r>
        <w:rPr>
          <w:rFonts w:cs="Times New Roman"/>
          <w:szCs w:val="24"/>
          <w:lang w:val="en-GB"/>
        </w:rPr>
        <w:t xml:space="preserve"> (in the case of sexual models)</w:t>
      </w:r>
    </w:p>
    <w:p w14:paraId="2784FD09"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 xml:space="preserve">age and stage (in the </w:t>
      </w:r>
      <w:r>
        <w:rPr>
          <w:rFonts w:cs="Times New Roman"/>
          <w:szCs w:val="24"/>
          <w:lang w:val="en-GB"/>
        </w:rPr>
        <w:t>case of stage-structure models)</w:t>
      </w:r>
    </w:p>
    <w:p w14:paraId="33EBFFA3" w14:textId="77777777" w:rsidR="0067520E" w:rsidRPr="00D123FB" w:rsidRDefault="0067520E" w:rsidP="009E434A">
      <w:pPr>
        <w:pStyle w:val="ListParagraph"/>
        <w:numPr>
          <w:ilvl w:val="0"/>
          <w:numId w:val="1"/>
        </w:numPr>
        <w:spacing w:after="120"/>
        <w:rPr>
          <w:rFonts w:cs="Times New Roman"/>
          <w:szCs w:val="24"/>
          <w:lang w:val="en-GB"/>
        </w:rPr>
      </w:pPr>
      <w:r w:rsidRPr="00D123FB">
        <w:rPr>
          <w:rFonts w:cs="Times New Roman"/>
          <w:szCs w:val="24"/>
          <w:lang w:val="en-GB"/>
        </w:rPr>
        <w:t xml:space="preserve">dispersal traits (in the case of inter-individual variability; these can </w:t>
      </w:r>
      <w:proofErr w:type="gramStart"/>
      <w:r w:rsidRPr="00D123FB">
        <w:rPr>
          <w:rFonts w:cs="Times New Roman"/>
          <w:szCs w:val="24"/>
          <w:lang w:val="en-GB"/>
        </w:rPr>
        <w:t>include:</w:t>
      </w:r>
      <w:proofErr w:type="gramEnd"/>
      <w:r w:rsidRPr="00D123FB">
        <w:rPr>
          <w:rFonts w:cs="Times New Roman"/>
          <w:szCs w:val="24"/>
          <w:lang w:val="en-GB"/>
        </w:rPr>
        <w:t xml:space="preserve"> emigration probability or emigration reaction norm to density, mean dispersal distance </w:t>
      </w:r>
      <w:r>
        <w:rPr>
          <w:rFonts w:cs="Times New Roman"/>
          <w:szCs w:val="24"/>
          <w:lang w:val="en-GB"/>
        </w:rPr>
        <w:t>or step length and correlation)</w:t>
      </w:r>
    </w:p>
    <w:p w14:paraId="7FBAE0FC" w14:textId="77777777" w:rsidR="0067520E" w:rsidRPr="00D123FB" w:rsidRDefault="0067520E" w:rsidP="009E434A">
      <w:pPr>
        <w:pStyle w:val="Heading3"/>
        <w:numPr>
          <w:ilvl w:val="2"/>
          <w:numId w:val="14"/>
        </w:numPr>
      </w:pPr>
      <w:bookmarkStart w:id="42" w:name="_Toc54110042"/>
      <w:r w:rsidRPr="00D123FB">
        <w:t>Populations</w:t>
      </w:r>
      <w:bookmarkEnd w:id="42"/>
    </w:p>
    <w:p w14:paraId="3F561C68" w14:textId="77777777" w:rsidR="0067520E" w:rsidRDefault="0067520E" w:rsidP="00C57BF9">
      <w:pPr>
        <w:rPr>
          <w:szCs w:val="24"/>
        </w:rPr>
      </w:pPr>
      <w:r w:rsidRPr="00D123FB">
        <w:rPr>
          <w:szCs w:val="24"/>
        </w:rPr>
        <w:t xml:space="preserve">Populations are defined by the individuals occupying either a single cell or a single patch (for cell- vs. patch-based models </w:t>
      </w:r>
      <w:hyperlink w:anchor="_Cell-based_vs._patch-based" w:history="1">
        <w:r w:rsidRPr="00D123FB">
          <w:rPr>
            <w:rStyle w:val="Hyperlink"/>
            <w:szCs w:val="24"/>
          </w:rPr>
          <w:t>see 2.4.1</w:t>
        </w:r>
      </w:hyperlink>
      <w:r w:rsidRPr="00D123FB">
        <w:rPr>
          <w:szCs w:val="24"/>
        </w:rPr>
        <w:t>) and they represent the scale at which individuals interact and density dependencies act. Populations are characterized by their size and location and, where applicable, by the number of individuals of each sex and/or the number in each stage class.</w:t>
      </w:r>
    </w:p>
    <w:p w14:paraId="658C9B2B" w14:textId="77777777" w:rsidR="0067520E" w:rsidRPr="00D123FB" w:rsidRDefault="0067520E" w:rsidP="009E434A">
      <w:pPr>
        <w:pStyle w:val="Heading3"/>
        <w:numPr>
          <w:ilvl w:val="2"/>
          <w:numId w:val="14"/>
        </w:numPr>
      </w:pPr>
      <w:bookmarkStart w:id="43" w:name="_Toc54110043"/>
      <w:r w:rsidRPr="00D123FB">
        <w:t>Landscape units</w:t>
      </w:r>
      <w:bookmarkEnd w:id="43"/>
    </w:p>
    <w:p w14:paraId="5E29B535" w14:textId="77777777" w:rsidR="0067520E" w:rsidRDefault="0067520E" w:rsidP="00C57BF9">
      <w:pPr>
        <w:rPr>
          <w:szCs w:val="24"/>
        </w:rPr>
      </w:pPr>
      <w:r w:rsidRPr="00D123FB">
        <w:rPr>
          <w:szCs w:val="24"/>
        </w:rPr>
        <w:t xml:space="preserve">The model runs over grid-based maps. Depending on the settings of a particular </w:t>
      </w:r>
      <w:r>
        <w:rPr>
          <w:szCs w:val="24"/>
        </w:rPr>
        <w:t>modelling</w:t>
      </w:r>
      <w:r w:rsidRPr="00D123FB">
        <w:rPr>
          <w:szCs w:val="24"/>
        </w:rPr>
        <w:t xml:space="preserve"> exercise each cell stores a particular land-cover type (which can be breeding habitat for the species or otherwise), proportions of different land-cover types or </w:t>
      </w:r>
      <w:r w:rsidR="008C19A2">
        <w:rPr>
          <w:szCs w:val="24"/>
        </w:rPr>
        <w:t xml:space="preserve">a </w:t>
      </w:r>
      <w:r w:rsidRPr="00D123FB">
        <w:rPr>
          <w:szCs w:val="24"/>
        </w:rPr>
        <w:t>habitat qualit</w:t>
      </w:r>
      <w:r w:rsidR="008C19A2">
        <w:rPr>
          <w:szCs w:val="24"/>
        </w:rPr>
        <w:t>y index</w:t>
      </w:r>
      <w:r w:rsidRPr="00D123FB">
        <w:rPr>
          <w:szCs w:val="24"/>
        </w:rPr>
        <w:t xml:space="preserve"> (</w:t>
      </w:r>
      <w:hyperlink w:anchor="_Landscape" w:history="1">
        <w:r>
          <w:rPr>
            <w:rStyle w:val="Hyperlink"/>
            <w:szCs w:val="24"/>
          </w:rPr>
          <w:t>see </w:t>
        </w:r>
        <w:r w:rsidRPr="00D123FB">
          <w:rPr>
            <w:rStyle w:val="Hyperlink"/>
            <w:szCs w:val="24"/>
          </w:rPr>
          <w:t>2.3</w:t>
        </w:r>
      </w:hyperlink>
      <w:r w:rsidRPr="00D123FB">
        <w:rPr>
          <w:szCs w:val="24"/>
        </w:rPr>
        <w:t>). Each cell is defined as suitable or not suitable for a species based on the presence/absence of habitat, and it is characterized by a species’ local carrying capacity (or nature of demographic density dependence in the stage-structured version). Depending on the setting, additional state variables are: cost of movement through the cell (see 2.5.</w:t>
      </w:r>
      <w:r>
        <w:rPr>
          <w:szCs w:val="24"/>
        </w:rPr>
        <w:t>4</w:t>
      </w:r>
      <w:r w:rsidRPr="00D123FB">
        <w:rPr>
          <w:szCs w:val="24"/>
        </w:rPr>
        <w:t xml:space="preserve">, </w:t>
      </w:r>
      <w:hyperlink w:anchor="_Stochastic_Movement_Simulator," w:history="1">
        <w:r w:rsidRPr="00D123FB">
          <w:rPr>
            <w:rStyle w:val="Hyperlink"/>
            <w:szCs w:val="24"/>
          </w:rPr>
          <w:t>SMS</w:t>
        </w:r>
      </w:hyperlink>
      <w:r w:rsidRPr="00D123FB">
        <w:rPr>
          <w:szCs w:val="24"/>
        </w:rPr>
        <w:t>), local deviation from a large-scale environmental gradient (</w:t>
      </w:r>
      <w:hyperlink w:anchor="_Environmental_gradient" w:history="1">
        <w:r>
          <w:rPr>
            <w:rStyle w:val="Hyperlink"/>
            <w:szCs w:val="24"/>
          </w:rPr>
          <w:t>see </w:t>
        </w:r>
        <w:r w:rsidRPr="00D123FB">
          <w:rPr>
            <w:rStyle w:val="Hyperlink"/>
            <w:szCs w:val="24"/>
          </w:rPr>
          <w:t>2.3.3</w:t>
        </w:r>
      </w:hyperlink>
      <w:r w:rsidRPr="00D123FB">
        <w:rPr>
          <w:szCs w:val="24"/>
        </w:rPr>
        <w:t xml:space="preserve">), local extinction probability and an environmental noise value </w:t>
      </w:r>
      <w:r w:rsidRPr="00D123FB">
        <w:rPr>
          <w:i/>
          <w:szCs w:val="24"/>
        </w:rPr>
        <w:t>ε</w:t>
      </w:r>
      <w:r w:rsidRPr="00D123FB">
        <w:rPr>
          <w:szCs w:val="24"/>
        </w:rPr>
        <w:t xml:space="preserve"> in case of local environmental stochasticity (</w:t>
      </w:r>
      <w:hyperlink w:anchor="_Temporal_environmental_stochasticit" w:history="1">
        <w:r>
          <w:rPr>
            <w:rStyle w:val="Hyperlink"/>
            <w:szCs w:val="24"/>
          </w:rPr>
          <w:t>see </w:t>
        </w:r>
        <w:r w:rsidRPr="00D123FB">
          <w:rPr>
            <w:rStyle w:val="Hyperlink"/>
            <w:szCs w:val="24"/>
          </w:rPr>
          <w:t>2.3.4</w:t>
        </w:r>
      </w:hyperlink>
      <w:r w:rsidRPr="00D123FB">
        <w:rPr>
          <w:szCs w:val="24"/>
        </w:rPr>
        <w:t>).</w:t>
      </w:r>
    </w:p>
    <w:p w14:paraId="0119A460" w14:textId="77777777" w:rsidR="0067520E" w:rsidRPr="00D123FB" w:rsidRDefault="0067520E" w:rsidP="00C57BF9">
      <w:pPr>
        <w:rPr>
          <w:szCs w:val="24"/>
        </w:rPr>
      </w:pPr>
      <w:r w:rsidRPr="00D123FB">
        <w:rPr>
          <w:szCs w:val="24"/>
        </w:rPr>
        <w:t xml:space="preserve">If the model is run as patch-based, the patch is a higher-level entity composed of a group of </w:t>
      </w:r>
      <w:r w:rsidR="008C19A2">
        <w:rPr>
          <w:szCs w:val="24"/>
        </w:rPr>
        <w:t xml:space="preserve">one or more </w:t>
      </w:r>
      <w:r w:rsidRPr="00D123FB">
        <w:rPr>
          <w:szCs w:val="24"/>
        </w:rPr>
        <w:t>cells (</w:t>
      </w:r>
      <w:hyperlink w:anchor="_Cell-based_vs._patch-based" w:history="1">
        <w:r>
          <w:rPr>
            <w:rStyle w:val="Hyperlink"/>
            <w:szCs w:val="24"/>
          </w:rPr>
          <w:t>see </w:t>
        </w:r>
        <w:r w:rsidRPr="00D123FB">
          <w:rPr>
            <w:rStyle w:val="Hyperlink"/>
            <w:szCs w:val="24"/>
          </w:rPr>
          <w:t>2.4.1</w:t>
        </w:r>
      </w:hyperlink>
      <w:r w:rsidRPr="00D123FB">
        <w:rPr>
          <w:szCs w:val="24"/>
        </w:rPr>
        <w:t>)</w:t>
      </w:r>
      <w:r w:rsidR="008C19A2">
        <w:rPr>
          <w:szCs w:val="24"/>
        </w:rPr>
        <w:t xml:space="preserve"> (typically adjacent, although that is not a necessary condition)</w:t>
      </w:r>
      <w:r w:rsidRPr="00D123FB">
        <w:rPr>
          <w:szCs w:val="24"/>
        </w:rPr>
        <w:t xml:space="preserve">. A patch is characterized by a unique ID number, the number of cells that it contains, a list of these cells’ coordinates and its maximum and minimum x and y coordinates. In the patch-based model, </w:t>
      </w:r>
      <w:r w:rsidR="008C19A2">
        <w:rPr>
          <w:szCs w:val="24"/>
        </w:rPr>
        <w:t>the</w:t>
      </w:r>
      <w:r w:rsidRPr="00D123FB">
        <w:rPr>
          <w:szCs w:val="24"/>
        </w:rPr>
        <w:t xml:space="preserve"> species’ local carrying capacity (or demographic density dependence) </w:t>
      </w:r>
      <w:r w:rsidR="008C19A2">
        <w:rPr>
          <w:szCs w:val="24"/>
        </w:rPr>
        <w:t>is a characteristic</w:t>
      </w:r>
      <w:r w:rsidRPr="00D123FB">
        <w:rPr>
          <w:szCs w:val="24"/>
        </w:rPr>
        <w:t xml:space="preserve"> of the patch and not of the cell.</w:t>
      </w:r>
    </w:p>
    <w:p w14:paraId="4FC39C7D" w14:textId="77777777" w:rsidR="0067520E" w:rsidRPr="00D123FB" w:rsidRDefault="0067520E" w:rsidP="009E434A">
      <w:pPr>
        <w:pStyle w:val="Heading3"/>
        <w:numPr>
          <w:ilvl w:val="2"/>
          <w:numId w:val="14"/>
        </w:numPr>
      </w:pPr>
      <w:bookmarkStart w:id="44" w:name="_Toc54110044"/>
      <w:r w:rsidRPr="00D123FB">
        <w:t>Spatial and temporal scales</w:t>
      </w:r>
      <w:bookmarkEnd w:id="44"/>
    </w:p>
    <w:p w14:paraId="1E57484C" w14:textId="77777777" w:rsidR="0067520E" w:rsidRPr="00D123FB" w:rsidRDefault="0067520E" w:rsidP="00C57BF9">
      <w:pPr>
        <w:rPr>
          <w:szCs w:val="24"/>
        </w:rPr>
      </w:pPr>
      <w:r w:rsidRPr="00D123FB">
        <w:rPr>
          <w:szCs w:val="24"/>
        </w:rPr>
        <w:t xml:space="preserve">The cell size (resolution) is specified by the user in meters. It is important to note an essential difference in spatial scale between cell-based and patch-based </w:t>
      </w:r>
      <w:r w:rsidR="008C19A2">
        <w:rPr>
          <w:szCs w:val="24"/>
        </w:rPr>
        <w:t>models</w:t>
      </w:r>
      <w:r w:rsidRPr="00D123FB">
        <w:rPr>
          <w:szCs w:val="24"/>
        </w:rPr>
        <w:t xml:space="preserve">. In the cell-based model, the cell resolution represents the spatial scale at which the two fundamental processes of population dynamics and dispersal </w:t>
      </w:r>
      <w:r w:rsidR="008C19A2">
        <w:rPr>
          <w:szCs w:val="24"/>
        </w:rPr>
        <w:t>occur</w:t>
      </w:r>
      <w:r w:rsidRPr="00D123FB">
        <w:rPr>
          <w:szCs w:val="24"/>
        </w:rPr>
        <w:t>. This means that all the density</w:t>
      </w:r>
      <w:r w:rsidR="008C19A2">
        <w:rPr>
          <w:szCs w:val="24"/>
        </w:rPr>
        <w:t xml:space="preserve"> </w:t>
      </w:r>
      <w:r w:rsidRPr="00D123FB">
        <w:rPr>
          <w:szCs w:val="24"/>
        </w:rPr>
        <w:t>dependencies in the model (reproduction, survival</w:t>
      </w:r>
      <w:r>
        <w:rPr>
          <w:szCs w:val="24"/>
        </w:rPr>
        <w:t>, emigration, settlement, etc.</w:t>
      </w:r>
      <w:r w:rsidRPr="00D123FB">
        <w:rPr>
          <w:szCs w:val="24"/>
        </w:rPr>
        <w:t xml:space="preserve">) act at the cell scale and the </w:t>
      </w:r>
      <w:r w:rsidRPr="00D123FB">
        <w:rPr>
          <w:szCs w:val="24"/>
        </w:rPr>
        <w:lastRenderedPageBreak/>
        <w:t xml:space="preserve">same scale is used as a single step unit for discrete movement models. In the patch-based version, two spatial scales are simultaneously </w:t>
      </w:r>
      <w:r w:rsidR="008C19A2">
        <w:rPr>
          <w:szCs w:val="24"/>
        </w:rPr>
        <w:t>re</w:t>
      </w:r>
      <w:r w:rsidRPr="00D123FB">
        <w:rPr>
          <w:szCs w:val="24"/>
        </w:rPr>
        <w:t>present</w:t>
      </w:r>
      <w:r w:rsidR="008C19A2">
        <w:rPr>
          <w:szCs w:val="24"/>
        </w:rPr>
        <w:t>ed</w:t>
      </w:r>
      <w:r w:rsidRPr="00D123FB">
        <w:rPr>
          <w:szCs w:val="24"/>
        </w:rPr>
        <w:t>: the cell scale, which in this case is used just for the transfer phase of dispersal (movements) and the pa</w:t>
      </w:r>
      <w:r w:rsidR="008C19A2">
        <w:rPr>
          <w:szCs w:val="24"/>
        </w:rPr>
        <w:t xml:space="preserve">tch scale, at which the density </w:t>
      </w:r>
      <w:r w:rsidRPr="00D123FB">
        <w:rPr>
          <w:szCs w:val="24"/>
        </w:rPr>
        <w:t xml:space="preserve">dependences are acting. The choice of type of model and cell resolution (as well as the definition/scale of patches) is of fundamental importance because, depending on the system and on the question being tackled, it can systematically bias the outcomes of the model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w:t>
      </w:r>
    </w:p>
    <w:p w14:paraId="157D453B" w14:textId="77777777" w:rsidR="0067520E" w:rsidRDefault="0067520E" w:rsidP="00C57BF9">
      <w:pPr>
        <w:rPr>
          <w:szCs w:val="24"/>
        </w:rPr>
      </w:pPr>
      <w:r w:rsidRPr="00D123FB">
        <w:rPr>
          <w:szCs w:val="24"/>
        </w:rPr>
        <w:t xml:space="preserve">The spatial extent that the software </w:t>
      </w:r>
      <w:proofErr w:type="gramStart"/>
      <w:r w:rsidRPr="00D123FB">
        <w:rPr>
          <w:szCs w:val="24"/>
        </w:rPr>
        <w:t>is able to</w:t>
      </w:r>
      <w:proofErr w:type="gramEnd"/>
      <w:r w:rsidRPr="00D123FB">
        <w:rPr>
          <w:szCs w:val="24"/>
        </w:rPr>
        <w:t xml:space="preserve"> handle is variable, and depends on the cell resolution, the amount of information related to each cell and the amount of random-access memory (RAM) available in the computer used to run the program. As an example, when we run models </w:t>
      </w:r>
      <w:proofErr w:type="gramStart"/>
      <w:r w:rsidRPr="00D123FB">
        <w:rPr>
          <w:szCs w:val="24"/>
        </w:rPr>
        <w:t>similar to</w:t>
      </w:r>
      <w:proofErr w:type="gramEnd"/>
      <w:r w:rsidRPr="00D123FB">
        <w:rPr>
          <w:szCs w:val="24"/>
        </w:rPr>
        <w:t xml:space="preserve"> that presented in Tutorial 1 for the extent of Great Britain at 1km resolution, we are able to simulate </w:t>
      </w:r>
      <w:r>
        <w:rPr>
          <w:szCs w:val="24"/>
        </w:rPr>
        <w:t xml:space="preserve">up to </w:t>
      </w:r>
      <w:r w:rsidRPr="00D123FB">
        <w:rPr>
          <w:szCs w:val="24"/>
        </w:rPr>
        <w:t>1</w:t>
      </w:r>
      <w:r>
        <w:rPr>
          <w:szCs w:val="24"/>
        </w:rPr>
        <w:t>0 </w:t>
      </w:r>
      <w:r w:rsidRPr="00D123FB">
        <w:rPr>
          <w:szCs w:val="24"/>
        </w:rPr>
        <w:t xml:space="preserve">million individuals on a laptop with </w:t>
      </w:r>
      <w:r>
        <w:rPr>
          <w:szCs w:val="24"/>
        </w:rPr>
        <w:t>4</w:t>
      </w:r>
      <w:r w:rsidRPr="00D123FB">
        <w:rPr>
          <w:szCs w:val="24"/>
        </w:rPr>
        <w:t xml:space="preserve">GB </w:t>
      </w:r>
      <w:r>
        <w:rPr>
          <w:szCs w:val="24"/>
        </w:rPr>
        <w:t xml:space="preserve">of available </w:t>
      </w:r>
      <w:r w:rsidRPr="00D123FB">
        <w:rPr>
          <w:szCs w:val="24"/>
        </w:rPr>
        <w:t>RAM. Note however that these are simple individuals, each storing limited information, and that substantially fewer individuals could be simulated on the same machine were they holding more information about themselves (e.g. on their dispersal strategies, etc</w:t>
      </w:r>
      <w:r>
        <w:rPr>
          <w:szCs w:val="24"/>
        </w:rPr>
        <w:t>.</w:t>
      </w:r>
      <w:r w:rsidRPr="00D123FB">
        <w:rPr>
          <w:szCs w:val="24"/>
        </w:rPr>
        <w:t>).</w:t>
      </w:r>
    </w:p>
    <w:p w14:paraId="01D5B610" w14:textId="77777777" w:rsidR="0067520E" w:rsidRDefault="0067520E" w:rsidP="00C57BF9">
      <w:pPr>
        <w:rPr>
          <w:szCs w:val="24"/>
        </w:rPr>
      </w:pPr>
      <w:r w:rsidRPr="00D123FB">
        <w:rPr>
          <w:szCs w:val="24"/>
        </w:rPr>
        <w:t xml:space="preserve">The user also defines the temporal scales. There are three distinct temporal scales. The highest-level one has years as units and represents the scale at which variations in the abiotic environment are </w:t>
      </w:r>
      <w:r>
        <w:rPr>
          <w:szCs w:val="24"/>
        </w:rPr>
        <w:t>modelled</w:t>
      </w:r>
      <w:r w:rsidRPr="00D123FB">
        <w:rPr>
          <w:szCs w:val="24"/>
        </w:rPr>
        <w:t xml:space="preserve"> (</w:t>
      </w:r>
      <w:proofErr w:type="spellStart"/>
      <w:r w:rsidRPr="00D123FB">
        <w:rPr>
          <w:szCs w:val="24"/>
        </w:rPr>
        <w:t>RangeShifter</w:t>
      </w:r>
      <w:proofErr w:type="spellEnd"/>
      <w:r w:rsidRPr="00D123FB">
        <w:rPr>
          <w:szCs w:val="24"/>
        </w:rPr>
        <w:t xml:space="preserve"> does not explicitly model within-year variability in conditions). The intermediate scale is the species’ reproductive season. The model can be used to simulate the case where there is only one reproductive season per </w:t>
      </w:r>
      <w:proofErr w:type="gramStart"/>
      <w:r w:rsidRPr="00D123FB">
        <w:rPr>
          <w:szCs w:val="24"/>
        </w:rPr>
        <w:t>year</w:t>
      </w:r>
      <w:proofErr w:type="gramEnd"/>
      <w:r w:rsidRPr="00D123FB">
        <w:rPr>
          <w:szCs w:val="24"/>
        </w:rPr>
        <w:t xml:space="preserve"> but it is also possible to simulate situations where there more than one per year or only one every </w:t>
      </w:r>
      <w:r w:rsidRPr="00D123FB">
        <w:rPr>
          <w:i/>
          <w:szCs w:val="24"/>
        </w:rPr>
        <w:t>N</w:t>
      </w:r>
      <w:r w:rsidRPr="00D123FB">
        <w:rPr>
          <w:szCs w:val="24"/>
        </w:rPr>
        <w:t xml:space="preserve"> years. A single reproductive event is always followed by dispersal (see </w:t>
      </w:r>
      <w:hyperlink w:anchor="_Dispersal" w:history="1">
        <w:r>
          <w:rPr>
            <w:rStyle w:val="Hyperlink"/>
            <w:szCs w:val="24"/>
          </w:rPr>
          <w:t>section </w:t>
        </w:r>
        <w:r w:rsidRPr="00D123FB">
          <w:rPr>
            <w:rStyle w:val="Hyperlink"/>
            <w:szCs w:val="24"/>
          </w:rPr>
          <w:t>2.</w:t>
        </w:r>
        <w:r>
          <w:rPr>
            <w:rStyle w:val="Hyperlink"/>
            <w:szCs w:val="24"/>
          </w:rPr>
          <w:t>5</w:t>
        </w:r>
      </w:hyperlink>
      <w:r w:rsidRPr="00D123FB">
        <w:rPr>
          <w:szCs w:val="24"/>
        </w:rPr>
        <w:t xml:space="preserve"> for more details). Finally, the smallest time scale is represented by the number of steps that emigrants take during the movement phase of dispersal. This can be determined by a maximum number of steps, per-step mortality or both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w:t>
      </w:r>
    </w:p>
    <w:p w14:paraId="7EB63E2E" w14:textId="77777777" w:rsidR="0067520E" w:rsidRPr="00D123FB" w:rsidRDefault="0067520E" w:rsidP="009E434A">
      <w:pPr>
        <w:pStyle w:val="Heading2"/>
        <w:numPr>
          <w:ilvl w:val="1"/>
          <w:numId w:val="14"/>
        </w:numPr>
      </w:pPr>
      <w:bookmarkStart w:id="45" w:name="_Toc54110045"/>
      <w:r w:rsidRPr="00D123FB">
        <w:lastRenderedPageBreak/>
        <w:t xml:space="preserve">Model </w:t>
      </w:r>
      <w:proofErr w:type="gramStart"/>
      <w:r w:rsidRPr="00D123FB">
        <w:t>work flow</w:t>
      </w:r>
      <w:proofErr w:type="gramEnd"/>
      <w:r w:rsidRPr="00D123FB">
        <w:t xml:space="preserve"> / schedule</w:t>
      </w:r>
      <w:bookmarkEnd w:id="45"/>
    </w:p>
    <w:p w14:paraId="307C57A9" w14:textId="04AA4B4B" w:rsidR="0067520E" w:rsidRPr="00D123FB" w:rsidRDefault="00000000" w:rsidP="00C57BF9">
      <w:pPr>
        <w:pStyle w:val="Figure"/>
      </w:pPr>
      <w:r>
        <w:pict w14:anchorId="099BE78F">
          <v:group id="Canvas 3" o:spid="_x0000_s1083" editas="canvas" style="width:451.3pt;height:473.8pt;mso-position-horizontal-relative:char;mso-position-vertical-relative:line" coordsize="57315,601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4" type="#_x0000_t75" style="position:absolute;width:57315;height:60172;visibility:visible;mso-wrap-style:square">
              <v:fill o:detectmouseclick="t"/>
              <v:path o:connecttype="none"/>
            </v:shape>
            <v:rect id="Rectangle 83" o:spid="_x0000_s1085" style="position:absolute;left:16002;top:31445;width:25146;height:16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" fillcolor="#dbe5f1 [660]" stroked="f"/>
            <v:group id="Group 69" o:spid="_x0000_s1086" style="position:absolute;left:28549;top:18656;width:16669;height:3073" coordorigin="5936,4378" coordsize="262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32" coordsize="21600,21600" o:spt="32" o:oned="t" path="m,l21600,21600e" filled="f">
                <v:path arrowok="t" fillok="f" o:connecttype="none"/>
                <o:lock v:ext="edit" shapetype="t"/>
              </v:shapetype>
              <v:shape id="AutoShape 66" o:spid="_x0000_s1087" type="#_x0000_t32" style="position:absolute;left:8560;top:4378;width:1;height:4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AutoShape 67" o:spid="_x0000_s1088" type="#_x0000_t32" style="position:absolute;left:5936;top:4861;width:261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">
                <v:stroke startarrow="open"/>
              </v:shape>
            </v:group>
            <v:shape id="AutoShape 57" o:spid="_x0000_s1089" type="#_x0000_t32" style="position:absolute;left:33147;top:17919;width:685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">
              <v:stroke endarrow="open"/>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7" o:spid="_x0000_s1090" type="#_x0000_t176" style="position:absolute;left:39814;top:16478;width:10801;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">
              <v:textbox inset=",0,,0">
                <w:txbxContent>
                  <w:p w14:paraId="66949A81" w14:textId="77777777" w:rsidR="00D97DB2" w:rsidRPr="00CB60E8" w:rsidRDefault="00D97DB2" w:rsidP="00A04E75">
                    <w:pPr>
                      <w:spacing w:after="0"/>
                      <w:jc w:val="center"/>
                      <w:rPr>
                        <w:rFonts w:ascii="Arial" w:hAnsi="Arial" w:cs="Arial"/>
                        <w:sz w:val="20"/>
                      </w:rPr>
                    </w:pPr>
                    <w:r w:rsidRPr="00CB60E8">
                      <w:rPr>
                        <w:rFonts w:ascii="Arial" w:hAnsi="Arial" w:cs="Arial"/>
                        <w:sz w:val="20"/>
                      </w:rPr>
                      <w:t>Shifting</w:t>
                    </w:r>
                  </w:p>
                </w:txbxContent>
              </v:textbox>
            </v:shape>
            <v:shape id="AutoShape 43" o:spid="_x0000_s1091" type="#_x0000_t32" style="position:absolute;left:28575;top:20574;width:6;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">
              <v:stroke endarrow="open"/>
            </v:shape>
            <v:shape id="AutoShape 42" o:spid="_x0000_s1092" type="#_x0000_t32" style="position:absolute;left:28568;top:12573;width:7;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group id="Group 14" o:spid="_x0000_s1093" style="position:absolute;left:12350;top:4572;width:32455;height:4679" coordorigin="3385,2160" coordsize="511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AutoShape 8" o:spid="_x0000_s1094" type="#_x0000_t32" style="position:absolute;left:338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"/>
              <v:shape id="AutoShape 9" o:spid="_x0000_s1095" type="#_x0000_t32" style="position:absolute;left:849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AutoShape 10" o:spid="_x0000_s1096" type="#_x0000_t32" style="position:absolute;left:3386;top:2520;width:511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"/>
              <v:shape id="AutoShape 11" o:spid="_x0000_s1097" type="#_x0000_t32" style="position:absolute;left:5952;top:2160;width:1;height: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">
                <v:stroke endarrow="open"/>
              </v:shape>
            </v:group>
            <v:rect id="Rectangle 4" o:spid="_x0000_s1098" style="position:absolute;left:21577;top:1143;width:14160;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">
              <v:textbox inset=",0,,0">
                <w:txbxContent>
                  <w:p w14:paraId="64BD7788" w14:textId="77777777" w:rsidR="00D97DB2" w:rsidRPr="00CB60E8" w:rsidRDefault="00D97DB2" w:rsidP="00A04E75">
                    <w:pPr>
                      <w:spacing w:after="0"/>
                      <w:jc w:val="center"/>
                      <w:rPr>
                        <w:rFonts w:ascii="Arial" w:hAnsi="Arial" w:cs="Arial"/>
                        <w:sz w:val="20"/>
                      </w:rPr>
                    </w:pPr>
                    <w:r w:rsidRPr="00CB60E8">
                      <w:rPr>
                        <w:rFonts w:ascii="Arial" w:hAnsi="Arial" w:cs="Arial"/>
                        <w:sz w:val="20"/>
                      </w:rPr>
                      <w:t>Landscape map</w:t>
                    </w:r>
                  </w:p>
                </w:txbxContent>
              </v:textbox>
            </v:rect>
            <v:rect id="Rectangle 5" o:spid="_x0000_s1099" style="position:absolute;left:37719;top:1143;width:14935;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">
              <v:textbox inset=",0,,0">
                <w:txbxContent>
                  <w:p w14:paraId="2BF4AD9B" w14:textId="77777777" w:rsidR="00D97DB2" w:rsidRPr="00CB60E8" w:rsidRDefault="00D97DB2" w:rsidP="00A04E75">
                    <w:pPr>
                      <w:jc w:val="center"/>
                      <w:rPr>
                        <w:rFonts w:ascii="Arial" w:hAnsi="Arial" w:cs="Arial"/>
                        <w:sz w:val="20"/>
                      </w:rPr>
                    </w:pPr>
                    <w:r w:rsidRPr="00CB60E8">
                      <w:rPr>
                        <w:rFonts w:ascii="Arial" w:hAnsi="Arial" w:cs="Arial"/>
                        <w:sz w:val="20"/>
                      </w:rPr>
                      <w:t>Artificial environmental gradient</w:t>
                    </w:r>
                  </w:p>
                </w:txbxContent>
              </v:textbox>
            </v:rect>
            <v:rect id="Rectangle 6" o:spid="_x0000_s1100" style="position:absolute;left:5270;top:1143;width:14161;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">
              <v:textbox inset=",0,,0">
                <w:txbxContent>
                  <w:p w14:paraId="0A0C32B9" w14:textId="77777777" w:rsidR="00D97DB2" w:rsidRPr="00CB60E8" w:rsidRDefault="00D97DB2" w:rsidP="00A04E75">
                    <w:pPr>
                      <w:jc w:val="center"/>
                      <w:rPr>
                        <w:rFonts w:ascii="Arial" w:hAnsi="Arial" w:cs="Arial"/>
                        <w:sz w:val="20"/>
                      </w:rPr>
                    </w:pPr>
                    <w:r w:rsidRPr="00CB60E8">
                      <w:rPr>
                        <w:rFonts w:ascii="Arial" w:hAnsi="Arial" w:cs="Arial"/>
                        <w:sz w:val="20"/>
                      </w:rPr>
                      <w:t>Species’ distribution map</w:t>
                    </w:r>
                  </w:p>
                </w:txbxContent>
              </v:textbox>
            </v:rect>
            <v:shape id="AutoShape 22" o:spid="_x0000_s1101" type="#_x0000_t32" style="position:absolute;left:14859;top:14255;width:6;height:348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"/>
            <v:shape id="AutoShape 13" o:spid="_x0000_s1102" type="#_x0000_t32" style="position:absolute;left:28644;top:29718;width:7;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">
              <v:stroke endarrow="open"/>
            </v:shape>
            <v:shape id="AutoShape 17" o:spid="_x0000_s1103" type="#_x0000_t32" style="position:absolute;left:28568;top:38487;width:7;height:2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">
              <v:stroke endarrow="open"/>
            </v:shape>
            <v:oval id="Oval 15" o:spid="_x0000_s1104" style="position:absolute;left:20085;top:34512;width:17145;height:5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">
              <o:lock v:ext="edit" aspectratio="t"/>
              <v:textbox inset=",0">
                <w:txbxContent>
                  <w:p w14:paraId="2E07AA78" w14:textId="77777777" w:rsidR="00D97DB2" w:rsidRPr="00CB60E8" w:rsidRDefault="00D97DB2" w:rsidP="00A04E75">
                    <w:pPr>
                      <w:spacing w:after="0"/>
                      <w:jc w:val="center"/>
                      <w:rPr>
                        <w:sz w:val="28"/>
                        <w:szCs w:val="22"/>
                      </w:rPr>
                    </w:pPr>
                    <w:r w:rsidRPr="00CB60E8">
                      <w:rPr>
                        <w:rFonts w:ascii="Arial" w:hAnsi="Arial" w:cs="Arial"/>
                        <w:sz w:val="20"/>
                      </w:rPr>
                      <w:t>Population dynamics</w:t>
                    </w:r>
                  </w:p>
                </w:txbxContent>
              </v:textbox>
            </v:oval>
            <v:shape id="AutoShape 18" o:spid="_x0000_s1105" type="#_x0000_t32" style="position:absolute;left:28600;top:43434;width:57;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">
              <v:stroke endarrow="open"/>
            </v:shape>
            <v:oval id="Oval 16" o:spid="_x0000_s1106" style="position:absolute;left:20085;top:41402;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">
              <o:lock v:ext="edit" aspectratio="t"/>
              <v:textbox inset=",0">
                <w:txbxContent>
                  <w:p w14:paraId="28227547" w14:textId="77777777" w:rsidR="00D97DB2" w:rsidRPr="00CB60E8" w:rsidRDefault="00D97DB2" w:rsidP="00A04E75">
                    <w:pPr>
                      <w:spacing w:after="0"/>
                      <w:jc w:val="center"/>
                      <w:rPr>
                        <w:sz w:val="28"/>
                        <w:szCs w:val="22"/>
                      </w:rPr>
                    </w:pPr>
                    <w:r w:rsidRPr="00CB60E8">
                      <w:rPr>
                        <w:rFonts w:ascii="Arial" w:hAnsi="Arial" w:cs="Arial"/>
                        <w:sz w:val="20"/>
                      </w:rPr>
                      <w:t>Dispersal</w:t>
                    </w:r>
                  </w:p>
                </w:txbxContent>
              </v:textbox>
            </v:oval>
            <v:shape id="AutoShape 19" o:spid="_x0000_s1107" type="#_x0000_t32" style="position:absolute;left:18288;top:46863;width:102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SrwgAAANwAAAAPAAAAZHJzL2Rvd25yZXYueG1sRE9Ni8Iw&#10;EL0v+B/CCHtZNK3I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BVsgSrwgAAANwAAAAPAAAA&#10;AAAAAAAAAAAAAAcCAABkcnMvZG93bnJldi54bWxQSwUGAAAAAAMAAwC3AAAA9gIAAAAA&#10;"/>
            <v:shape id="AutoShape 21" o:spid="_x0000_s1108" type="#_x0000_t32" style="position:absolute;left:18288;top:32004;width:6;height:148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EwwgAAANwAAAAPAAAAZHJzL2Rvd25yZXYueG1sRE9Ni8Iw&#10;EL0v+B/CCHtZNK3g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A6/qEwwgAAANwAAAAPAAAA&#10;AAAAAAAAAAAAAAcCAABkcnMvZG93bnJldi54bWxQSwUGAAAAAAMAAwC3AAAA9gIAAAAA&#10;"/>
            <v:shape id="AutoShape 23" o:spid="_x0000_s1109" type="#_x0000_t32" style="position:absolute;left:18288;top:32004;width:104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">
              <v:stroke startarrow="open"/>
            </v:shape>
            <v:rect id="Rectangle 26" o:spid="_x0000_s1110" style="position:absolute;left:8724;top:36081;width:17145;height:33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" filled="f" stroked="f">
              <v:textbox style="layout-flow:vertical;mso-layout-flow-alt:bottom-to-top">
                <w:txbxContent>
                  <w:p w14:paraId="2C73EC7E" w14:textId="77777777" w:rsidR="00D97DB2" w:rsidRPr="00CB60E8" w:rsidRDefault="00D97DB2" w:rsidP="00A04E75">
                    <w:pPr>
                      <w:rPr>
                        <w:rFonts w:ascii="Arial" w:hAnsi="Arial" w:cs="Arial"/>
                        <w:sz w:val="20"/>
                      </w:rPr>
                    </w:pPr>
                    <w:r w:rsidRPr="00CB60E8">
                      <w:rPr>
                        <w:rFonts w:ascii="Arial" w:hAnsi="Arial" w:cs="Arial"/>
                        <w:sz w:val="20"/>
                      </w:rPr>
                      <w:t>Reproductive seasons</w:t>
                    </w:r>
                  </w:p>
                </w:txbxContent>
              </v:textbox>
            </v:rect>
            <v:rect id="Rectangle 27" o:spid="_x0000_s1111" style="position:absolute;left:7048;top:30182;width:12573;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" filled="f" stroked="f">
              <v:textbox style="layout-flow:vertical;mso-layout-flow-alt:bottom-to-top">
                <w:txbxContent>
                  <w:p w14:paraId="3951EEDE" w14:textId="77777777" w:rsidR="00D97DB2" w:rsidRPr="00CB60E8" w:rsidRDefault="00D97DB2" w:rsidP="00A04E75">
                    <w:pPr>
                      <w:jc w:val="center"/>
                      <w:rPr>
                        <w:rFonts w:ascii="Arial" w:hAnsi="Arial" w:cs="Arial"/>
                        <w:sz w:val="20"/>
                      </w:rPr>
                    </w:pPr>
                    <w:r w:rsidRPr="00CB60E8">
                      <w:rPr>
                        <w:rFonts w:ascii="Arial" w:hAnsi="Arial" w:cs="Arial"/>
                        <w:sz w:val="20"/>
                      </w:rPr>
                      <w:t>Years</w:t>
                    </w:r>
                  </w:p>
                </w:txbxContent>
              </v:textbox>
            </v:rect>
            <v:oval id="Oval 39" o:spid="_x0000_s1112" style="position:absolute;left:20085;top:9144;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">
              <o:lock v:ext="edit" aspectratio="t"/>
              <v:textbox inset=",0">
                <w:txbxContent>
                  <w:p w14:paraId="60C36F15" w14:textId="77777777" w:rsidR="00D97DB2" w:rsidRPr="00CB60E8" w:rsidRDefault="00D97DB2" w:rsidP="00A04E75">
                    <w:pPr>
                      <w:spacing w:after="0"/>
                      <w:jc w:val="center"/>
                      <w:rPr>
                        <w:sz w:val="28"/>
                        <w:szCs w:val="22"/>
                      </w:rPr>
                    </w:pPr>
                    <w:r w:rsidRPr="00CB60E8">
                      <w:rPr>
                        <w:rFonts w:ascii="Arial" w:hAnsi="Arial" w:cs="Arial"/>
                        <w:sz w:val="20"/>
                      </w:rPr>
                      <w:t xml:space="preserve">Initialization </w:t>
                    </w:r>
                  </w:p>
                </w:txbxContent>
              </v:textbox>
            </v:oval>
            <v:shapetype id="_x0000_t110" coordsize="21600,21600" o:spt="110" path="m10800,l,10800,10800,21600,21600,10800xe">
              <v:stroke joinstyle="miter"/>
              <v:path gradientshapeok="t" o:connecttype="rect" textboxrect="5400,5400,16200,16200"/>
            </v:shapetype>
            <v:shape id="AutoShape 41" o:spid="_x0000_s1113" type="#_x0000_t110" style="position:absolute;left:21094;top:14859;width:15120;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">
              <v:textbox inset="0,0,0,0">
                <w:txbxContent>
                  <w:p w14:paraId="68691AFF" w14:textId="77777777" w:rsidR="00D97DB2" w:rsidRPr="00CB60E8" w:rsidRDefault="00D97DB2" w:rsidP="00CB60E8">
                    <w:pPr>
                      <w:spacing w:after="0" w:line="240" w:lineRule="auto"/>
                      <w:jc w:val="center"/>
                      <w:rPr>
                        <w:rFonts w:ascii="Arial" w:hAnsi="Arial" w:cs="Arial"/>
                        <w:i/>
                        <w:sz w:val="20"/>
                      </w:rPr>
                    </w:pPr>
                    <w:r w:rsidRPr="00CB60E8">
                      <w:rPr>
                        <w:rFonts w:ascii="Arial" w:hAnsi="Arial" w:cs="Arial"/>
                        <w:i/>
                        <w:sz w:val="20"/>
                      </w:rPr>
                      <w:t>Gradient shifting?</w:t>
                    </w:r>
                  </w:p>
                  <w:p w14:paraId="233DA625" w14:textId="77777777" w:rsidR="00D97DB2" w:rsidRPr="00CB60E8" w:rsidRDefault="00D97DB2" w:rsidP="00CB60E8">
                    <w:pPr>
                      <w:spacing w:line="240" w:lineRule="auto"/>
                      <w:rPr>
                        <w:sz w:val="32"/>
                        <w:szCs w:val="24"/>
                      </w:rPr>
                    </w:pPr>
                  </w:p>
                </w:txbxContent>
              </v:textbox>
            </v:shape>
            <v:rect id="Rectangle 64" o:spid="_x0000_s1114" style="position:absolute;left:35052;top:15316;width:43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" filled="f" stroked="f">
              <v:textbox inset=",0">
                <w:txbxContent>
                  <w:p w14:paraId="3066F49F" w14:textId="77777777" w:rsidR="00D97DB2" w:rsidRPr="00CB60E8" w:rsidRDefault="00D97DB2" w:rsidP="00A04E75">
                    <w:pPr>
                      <w:spacing w:after="0"/>
                      <w:jc w:val="center"/>
                      <w:rPr>
                        <w:rFonts w:ascii="Arial" w:hAnsi="Arial" w:cs="Arial"/>
                        <w:sz w:val="18"/>
                        <w:szCs w:val="18"/>
                      </w:rPr>
                    </w:pPr>
                    <w:r w:rsidRPr="00CB60E8">
                      <w:rPr>
                        <w:rFonts w:ascii="Arial" w:hAnsi="Arial" w:cs="Arial"/>
                        <w:sz w:val="18"/>
                        <w:szCs w:val="18"/>
                      </w:rPr>
                      <w:t>Yes</w:t>
                    </w:r>
                  </w:p>
                </w:txbxContent>
              </v:textbox>
            </v:rect>
            <v:rect id="Rectangle 65" o:spid="_x0000_s1115" style="position:absolute;left:35782;top:24117;width:36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" filled="f" stroked="f">
              <v:textbox inset=",0">
                <w:txbxContent>
                  <w:p w14:paraId="745B5DF0" w14:textId="77777777" w:rsidR="00D97DB2" w:rsidRPr="00DB3962" w:rsidRDefault="00D97DB2" w:rsidP="00A04E75">
                    <w:pPr>
                      <w:spacing w:after="0"/>
                      <w:jc w:val="center"/>
                      <w:rPr>
                        <w:rFonts w:ascii="Arial" w:hAnsi="Arial" w:cs="Arial"/>
                        <w:sz w:val="16"/>
                        <w:szCs w:val="16"/>
                      </w:rPr>
                    </w:pPr>
                    <w:r w:rsidRPr="00DB3962">
                      <w:rPr>
                        <w:rFonts w:ascii="Arial" w:hAnsi="Arial" w:cs="Arial"/>
                        <w:sz w:val="16"/>
                        <w:szCs w:val="16"/>
                      </w:rPr>
                      <w:t>Yes</w:t>
                    </w:r>
                  </w:p>
                </w:txbxContent>
              </v:textbox>
            </v:rect>
            <v:shape id="AutoShape 72" o:spid="_x0000_s1116" type="#_x0000_t32" style="position:absolute;left:47186;top:27787;width:7;height:30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"/>
            <v:shape id="AutoShape 73" o:spid="_x0000_s1117" type="#_x0000_t32" style="position:absolute;left:28549;top:30854;width:1864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">
              <v:stroke startarrow="open"/>
            </v:shape>
            <v:shape id="AutoShape 60" o:spid="_x0000_s1118" type="#_x0000_t32" style="position:absolute;left:33147;top:26657;width:685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">
              <v:stroke endarrow="open"/>
            </v:shape>
            <v:shape id="AutoShape 61" o:spid="_x0000_s1119" type="#_x0000_t176" style="position:absolute;left:39814;top:25215;width:14757;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">
              <v:textbox inset=",0,,0">
                <w:txbxContent>
                  <w:p w14:paraId="72D20FA0" w14:textId="77777777" w:rsidR="00D97DB2" w:rsidRPr="00CB60E8" w:rsidRDefault="00D97DB2" w:rsidP="00A04E75">
                    <w:pPr>
                      <w:spacing w:after="0"/>
                      <w:jc w:val="center"/>
                      <w:rPr>
                        <w:rFonts w:ascii="Arial" w:hAnsi="Arial" w:cs="Arial"/>
                        <w:sz w:val="20"/>
                      </w:rPr>
                    </w:pPr>
                    <w:r w:rsidRPr="00CB60E8">
                      <w:rPr>
                        <w:rFonts w:ascii="Arial" w:hAnsi="Arial" w:cs="Arial"/>
                        <w:sz w:val="20"/>
                      </w:rPr>
                      <w:t>Env. stochasticity</w:t>
                    </w:r>
                  </w:p>
                </w:txbxContent>
              </v:textbox>
            </v:shape>
            <v:shape id="AutoShape 38" o:spid="_x0000_s1120" type="#_x0000_t110" style="position:absolute;left:20193;top:23596;width:16783;height:6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">
              <v:textbox inset="0,0,0,0">
                <w:txbxContent>
                  <w:p w14:paraId="5E8BA4F4" w14:textId="77777777" w:rsidR="00D97DB2" w:rsidRPr="00CB60E8" w:rsidRDefault="00D97DB2" w:rsidP="00CB60E8">
                    <w:pPr>
                      <w:spacing w:after="0" w:line="276" w:lineRule="auto"/>
                      <w:jc w:val="center"/>
                      <w:rPr>
                        <w:rFonts w:ascii="Arial" w:hAnsi="Arial" w:cs="Arial"/>
                        <w:i/>
                        <w:sz w:val="20"/>
                      </w:rPr>
                    </w:pPr>
                    <w:r w:rsidRPr="00CB60E8">
                      <w:rPr>
                        <w:rFonts w:ascii="Arial" w:hAnsi="Arial" w:cs="Arial"/>
                        <w:i/>
                        <w:sz w:val="20"/>
                      </w:rPr>
                      <w:t>Environmental stochasticity?</w:t>
                    </w:r>
                  </w:p>
                  <w:p w14:paraId="2E441DF3" w14:textId="77777777" w:rsidR="00D97DB2" w:rsidRPr="00CB60E8" w:rsidRDefault="00D97DB2" w:rsidP="00CB60E8">
                    <w:pPr>
                      <w:spacing w:line="276" w:lineRule="auto"/>
                      <w:rPr>
                        <w:sz w:val="32"/>
                        <w:szCs w:val="24"/>
                      </w:rPr>
                    </w:pPr>
                  </w:p>
                </w:txbxContent>
              </v:textbox>
            </v:shape>
            <v:shape id="AutoShape 80" o:spid="_x0000_s1121" type="#_x0000_t32" style="position:absolute;left:14859;top:49149;width:1374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"/>
            <v:shape id="AutoShape 81" o:spid="_x0000_s1122" type="#_x0000_t32" style="position:absolute;left:14859;top:14255;width:13690;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">
              <v:stroke startarrow="open"/>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2" o:spid="_x0000_s1123" type="#_x0000_t114" style="position:absolute;left:16840;top:51435;width:23698;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">
              <v:textbox>
                <w:txbxContent>
                  <w:p w14:paraId="0C62E488" w14:textId="77777777" w:rsidR="00D97DB2" w:rsidRPr="00CB60E8" w:rsidRDefault="00D97DB2" w:rsidP="00A04E75">
                    <w:pPr>
                      <w:spacing w:after="0"/>
                      <w:jc w:val="center"/>
                      <w:rPr>
                        <w:rFonts w:ascii="Arial" w:hAnsi="Arial" w:cs="Arial"/>
                        <w:sz w:val="20"/>
                      </w:rPr>
                    </w:pPr>
                    <w:r w:rsidRPr="00CB60E8">
                      <w:rPr>
                        <w:rFonts w:ascii="Arial" w:hAnsi="Arial" w:cs="Arial"/>
                        <w:sz w:val="20"/>
                      </w:rPr>
                      <w:t>Outputs</w:t>
                    </w:r>
                  </w:p>
                  <w:p w14:paraId="48E5E12A" w14:textId="77777777" w:rsidR="00D97DB2" w:rsidRPr="00CB60E8" w:rsidRDefault="00D97DB2" w:rsidP="00A04E75">
                    <w:pPr>
                      <w:spacing w:after="0"/>
                      <w:jc w:val="center"/>
                      <w:rPr>
                        <w:rFonts w:ascii="Arial" w:hAnsi="Arial" w:cs="Arial"/>
                        <w:sz w:val="20"/>
                      </w:rPr>
                    </w:pPr>
                    <w:r w:rsidRPr="00CB60E8">
                      <w:rPr>
                        <w:rFonts w:ascii="Arial" w:hAnsi="Arial" w:cs="Arial"/>
                        <w:sz w:val="20"/>
                      </w:rPr>
                      <w:t>Range, populations, individuals, traits, genetics, connectivity matrix</w:t>
                    </w:r>
                  </w:p>
                </w:txbxContent>
              </v:textbox>
            </v:shape>
            <w10:anchorlock/>
          </v:group>
        </w:pict>
      </w:r>
    </w:p>
    <w:p w14:paraId="2D3BBCFF" w14:textId="77777777" w:rsidR="0067520E" w:rsidRPr="00D123FB" w:rsidRDefault="0067520E" w:rsidP="00C57BF9">
      <w:pPr>
        <w:pStyle w:val="Figheading"/>
      </w:pPr>
      <w:r>
        <w:rPr>
          <w:b/>
        </w:rPr>
        <w:t>Figure 2.1</w:t>
      </w:r>
      <w:r w:rsidRPr="00D123FB">
        <w:rPr>
          <w:b/>
        </w:rPr>
        <w:t xml:space="preserve">. </w:t>
      </w:r>
      <w:r w:rsidRPr="00D123FB">
        <w:t xml:space="preserve">General model workflow and schedule. The core of </w:t>
      </w:r>
      <w:r>
        <w:t>the model,</w:t>
      </w:r>
      <w:r>
        <w:br/>
        <w:t xml:space="preserve"> highlighted in blue, </w:t>
      </w:r>
      <w:r w:rsidRPr="00D123FB">
        <w:t xml:space="preserve">is expanded in the flow chart in </w:t>
      </w:r>
      <w:r>
        <w:t>Figure 2.2</w:t>
      </w:r>
      <w:r w:rsidRPr="00D123FB">
        <w:t>.</w:t>
      </w:r>
    </w:p>
    <w:p w14:paraId="67CE4ADE" w14:textId="13D8E42A" w:rsidR="0067520E" w:rsidRPr="00D123FB" w:rsidRDefault="00000000" w:rsidP="00C57BF9">
      <w:pPr>
        <w:pStyle w:val="Figure"/>
      </w:pPr>
      <w:r>
        <w:pict w14:anchorId="496E26DB">
          <v:group id="Canvas 180" o:spid="_x0000_s1027" editas="canvas" style="width:419.4pt;height:639.6pt;mso-position-horizontal-relative:char;mso-position-vertical-relative:line" coordsize="53263,81229">
            <v:shape id="_x0000_s1028" type="#_x0000_t75" style="position:absolute;width:53263;height:81229;visibility:visible;mso-wrap-style:square">
              <v:fill o:detectmouseclick="t"/>
              <v:path o:connecttype="none"/>
            </v:shape>
            <v:shape id="AutoShape 630" o:spid="_x0000_s1029" type="#_x0000_t176" style="position:absolute;left:16605;top:73552;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">
              <o:lock v:ext="edit" aspectratio="t"/>
              <v:textbox>
                <w:txbxContent>
                  <w:p w14:paraId="7DAFA179" w14:textId="77777777" w:rsidR="00D97DB2" w:rsidRPr="00690CE7" w:rsidRDefault="00D97DB2" w:rsidP="00FD267A">
                    <w:pPr>
                      <w:spacing w:after="0"/>
                      <w:jc w:val="center"/>
                      <w:rPr>
                        <w:rFonts w:ascii="Arial" w:hAnsi="Arial" w:cs="Arial"/>
                        <w:sz w:val="20"/>
                      </w:rPr>
                    </w:pPr>
                    <w:r w:rsidRPr="00690CE7">
                      <w:rPr>
                        <w:rFonts w:ascii="Arial" w:hAnsi="Arial" w:cs="Arial"/>
                        <w:sz w:val="20"/>
                      </w:rPr>
                      <w:t>Aging</w:t>
                    </w:r>
                  </w:p>
                </w:txbxContent>
              </v:textbox>
            </v:shape>
            <v:shape id="AutoShape 841" o:spid="_x0000_s1030" type="#_x0000_t32" style="position:absolute;left:30022;top:6686;width:3912;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"/>
            <v:shape id="AutoShape 440" o:spid="_x0000_s1031" type="#_x0000_t32" style="position:absolute;left:24110;top:51892;width:7;height:4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">
              <v:stroke endarrow="open"/>
            </v:shape>
            <v:shape id="AutoShape 840" o:spid="_x0000_s1032" type="#_x0000_t32" style="position:absolute;left:32956;top:43072;width:231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" strokecolor="black [3213]"/>
            <v:shape id="AutoShape 741" o:spid="_x0000_s1033" type="#_x0000_t32" style="position:absolute;left:24098;top:44850;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">
              <v:stroke endarrow="open"/>
            </v:shape>
            <v:rect id="Rectangle 743" o:spid="_x0000_s1034" style="position:absolute;left:32944;top:40690;width:429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" filled="f" stroked="f">
              <v:textbox>
                <w:txbxContent>
                  <w:p w14:paraId="0B2B255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747" o:spid="_x0000_s1035" type="#_x0000_t176" style="position:absolute;left:16662;top:49168;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">
              <o:lock v:ext="edit" aspectratio="t"/>
              <v:textbox inset="1mm,0,0,0">
                <w:txbxContent>
                  <w:p w14:paraId="7E4CDCF2"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748" o:spid="_x0000_s1036" type="#_x0000_t32" style="position:absolute;left:35286;top:43078;width:7;height:11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" strokecolor="black [3213]"/>
            <v:shape id="AutoShape 749" o:spid="_x0000_s1037" type="#_x0000_t32" style="position:absolute;left:24225;top:54883;width:110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" strokecolor="black [3213]">
              <v:stroke endarrow="open"/>
            </v:shape>
            <v:rect id="Rectangle 754" o:spid="_x0000_s1038" style="position:absolute;left:23660;top:29641;width:3892;height:32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" filled="f" stroked="f">
              <v:textbox>
                <w:txbxContent>
                  <w:p w14:paraId="58BFA179" w14:textId="77777777" w:rsidR="00D97DB2" w:rsidRPr="00FD267A" w:rsidRDefault="00D97DB2" w:rsidP="00FD267A">
                    <w:pPr>
                      <w:spacing w:after="0"/>
                      <w:jc w:val="center"/>
                      <w:rPr>
                        <w:rFonts w:ascii="Arial" w:hAnsi="Arial" w:cs="Arial"/>
                        <w:sz w:val="18"/>
                        <w:szCs w:val="18"/>
                      </w:rPr>
                    </w:pPr>
                    <w:r w:rsidRPr="00FD267A">
                      <w:rPr>
                        <w:rFonts w:ascii="Arial" w:hAnsi="Arial" w:cs="Arial"/>
                        <w:sz w:val="18"/>
                        <w:szCs w:val="18"/>
                      </w:rPr>
                      <w:t>No</w:t>
                    </w:r>
                  </w:p>
                </w:txbxContent>
              </v:textbox>
            </v:rect>
            <v:shape id="AutoShape 756" o:spid="_x0000_s1039" type="#_x0000_t32" style="position:absolute;left:30175;top:27311;width:396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"/>
            <v:rect id="Rectangle 758" o:spid="_x0000_s1040" style="position:absolute;left:32385;top:20676;width:5861;height:3371;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" filled="f" stroked="f">
              <v:textbox style="layout-flow:vertical">
                <w:txbxContent>
                  <w:p w14:paraId="5A426AC4" w14:textId="77777777" w:rsidR="00D97DB2" w:rsidRPr="00F27733" w:rsidRDefault="00D97DB2" w:rsidP="00FD267A">
                    <w:pPr>
                      <w:jc w:val="center"/>
                      <w:rPr>
                        <w:rFonts w:ascii="Arial" w:hAnsi="Arial" w:cs="Arial"/>
                        <w:sz w:val="18"/>
                        <w:szCs w:val="18"/>
                      </w:rPr>
                    </w:pPr>
                    <w:r>
                      <w:rPr>
                        <w:rFonts w:ascii="Arial" w:hAnsi="Arial" w:cs="Arial"/>
                        <w:sz w:val="18"/>
                        <w:szCs w:val="18"/>
                      </w:rPr>
                      <w:t>Steps</w:t>
                    </w:r>
                  </w:p>
                </w:txbxContent>
              </v:textbox>
            </v:rect>
            <v:shape id="AutoShape 764" o:spid="_x0000_s1041" type="#_x0000_t32" style="position:absolute;left:24098;top:22301;width:6;height:52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"/>
            <v:oval id="Oval 767" o:spid="_x0000_s1042" style="position:absolute;left:16084;top:19589;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">
              <o:lock v:ext="edit" aspectratio="t"/>
              <v:textbox>
                <w:txbxContent>
                  <w:p w14:paraId="3BD7B46F" w14:textId="77777777" w:rsidR="00D97DB2" w:rsidRPr="00FD267A" w:rsidRDefault="00D97DB2" w:rsidP="00FD267A">
                    <w:pPr>
                      <w:spacing w:after="0"/>
                      <w:jc w:val="center"/>
                      <w:rPr>
                        <w:sz w:val="28"/>
                        <w:szCs w:val="22"/>
                      </w:rPr>
                    </w:pPr>
                    <w:r w:rsidRPr="00FD267A">
                      <w:rPr>
                        <w:rFonts w:ascii="Arial" w:hAnsi="Arial" w:cs="Arial"/>
                        <w:sz w:val="20"/>
                      </w:rPr>
                      <w:t>Transfer</w:t>
                    </w:r>
                  </w:p>
                </w:txbxContent>
              </v:textbox>
            </v:oval>
            <v:shape id="AutoShape 768" o:spid="_x0000_s1043" type="#_x0000_t32" style="position:absolute;left:34220;top:17303;width:6;height:10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sDxgAAANwAAAAPAAAAZHJzL2Rvd25yZXYueG1sRI9BTwIx&#10;EIXvJv6HZky8GOhilJ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TAI7A8YAAADcAAAA&#10;DwAAAAAAAAAAAAAAAAAHAgAAZHJzL2Rvd25yZXYueG1sUEsFBgAAAAADAAMAtwAAAPoCAAAAAA==&#10;"/>
            <v:shape id="AutoShape 769" o:spid="_x0000_s1044" type="#_x0000_t32" style="position:absolute;left:24098;top:17297;width:1008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">
              <v:stroke startarrow="open"/>
            </v:shape>
            <v:rect id="Rectangle 770" o:spid="_x0000_s1045" style="position:absolute;left:30022;top:24739;width:4954;height:307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" filled="f" stroked="f">
              <v:textbox>
                <w:txbxContent>
                  <w:p w14:paraId="5C88A76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771" o:spid="_x0000_s1046" type="#_x0000_t32" style="position:absolute;left:24098;top:29870;width:6;height:25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">
              <v:stroke endarrow="open"/>
            </v:shape>
            <v:shape id="AutoShape 774" o:spid="_x0000_s1047" type="#_x0000_t32" style="position:absolute;left:24098;top:33559;width:6;height:54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">
              <v:stroke endarrow="open"/>
            </v:shape>
            <v:oval id="Oval 776" o:spid="_x0000_s1048" style="position:absolute;left:16084;top:32524;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">
              <o:lock v:ext="edit" aspectratio="t"/>
              <v:textbox>
                <w:txbxContent>
                  <w:p w14:paraId="4EC00BFF" w14:textId="77777777" w:rsidR="00D97DB2" w:rsidRPr="00FD267A" w:rsidRDefault="00D97DB2" w:rsidP="00FD267A">
                    <w:pPr>
                      <w:spacing w:after="0"/>
                      <w:jc w:val="center"/>
                      <w:rPr>
                        <w:sz w:val="28"/>
                        <w:szCs w:val="22"/>
                      </w:rPr>
                    </w:pPr>
                    <w:r w:rsidRPr="00FD267A">
                      <w:rPr>
                        <w:rFonts w:ascii="Arial" w:hAnsi="Arial" w:cs="Arial"/>
                        <w:sz w:val="20"/>
                      </w:rPr>
                      <w:t>Settlement</w:t>
                    </w:r>
                  </w:p>
                </w:txbxContent>
              </v:textbox>
            </v:oval>
            <v:shape id="AutoShape 777" o:spid="_x0000_s1049" type="#_x0000_t110" style="position:absolute;left:16605;top:24314;width:14891;height:596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">
              <o:lock v:ext="edit" aspectratio="t"/>
              <v:textbox inset="0,0,0,0">
                <w:txbxContent>
                  <w:p w14:paraId="635833EE"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Movement processes?</w:t>
                    </w:r>
                  </w:p>
                  <w:p w14:paraId="49CD0C0D" w14:textId="77777777" w:rsidR="00D97DB2" w:rsidRPr="00FD267A" w:rsidRDefault="00D97DB2" w:rsidP="00FD267A">
                    <w:pPr>
                      <w:spacing w:after="0" w:line="240" w:lineRule="auto"/>
                      <w:rPr>
                        <w:sz w:val="18"/>
                        <w:szCs w:val="18"/>
                      </w:rPr>
                    </w:pPr>
                  </w:p>
                </w:txbxContent>
              </v:textbox>
            </v:shape>
            <v:shape id="AutoShape 778" o:spid="_x0000_s1050" type="#_x0000_t32" style="position:absolute;left:24218;top:13868;width:7;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">
              <v:stroke endarrow="open"/>
            </v:shape>
            <v:oval id="Oval 783" o:spid="_x0000_s1051" style="position:absolute;left:16129;top:11582;width:16192;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">
              <o:lock v:ext="edit" aspectratio="t"/>
              <v:textbox>
                <w:txbxContent>
                  <w:p w14:paraId="675D683C" w14:textId="77777777" w:rsidR="00D97DB2" w:rsidRPr="00FD267A" w:rsidRDefault="00D97DB2" w:rsidP="00FD267A">
                    <w:pPr>
                      <w:spacing w:after="0"/>
                      <w:jc w:val="center"/>
                      <w:rPr>
                        <w:sz w:val="28"/>
                        <w:szCs w:val="22"/>
                      </w:rPr>
                    </w:pPr>
                    <w:r w:rsidRPr="00FD267A">
                      <w:rPr>
                        <w:rFonts w:ascii="Arial" w:hAnsi="Arial" w:cs="Arial"/>
                        <w:sz w:val="20"/>
                      </w:rPr>
                      <w:t>Emigration</w:t>
                    </w:r>
                  </w:p>
                </w:txbxContent>
              </v:textbox>
            </v:oval>
            <v:shape id="AutoShape 797" o:spid="_x0000_s1052" type="#_x0000_t32" style="position:absolute;left:24098;top:7283;width:6;height:3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">
              <v:stroke endarrow="open"/>
            </v:shape>
            <v:oval id="Oval 801" o:spid="_x0000_s1053" style="position:absolute;left:15906;top:4572;width:16199;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">
              <o:lock v:ext="edit" aspectratio="t"/>
              <v:textbox>
                <w:txbxContent>
                  <w:p w14:paraId="6AAEED40" w14:textId="77777777" w:rsidR="00D97DB2" w:rsidRPr="00FD267A" w:rsidRDefault="00D97DB2" w:rsidP="00FD267A">
                    <w:pPr>
                      <w:spacing w:after="0"/>
                      <w:jc w:val="center"/>
                      <w:rPr>
                        <w:sz w:val="28"/>
                        <w:szCs w:val="22"/>
                      </w:rPr>
                    </w:pPr>
                    <w:r w:rsidRPr="00FD267A">
                      <w:rPr>
                        <w:rFonts w:ascii="Arial" w:hAnsi="Arial" w:cs="Arial"/>
                        <w:sz w:val="20"/>
                      </w:rPr>
                      <w:t>Reproduction</w:t>
                    </w:r>
                  </w:p>
                </w:txbxContent>
              </v:textbox>
            </v:oval>
            <v:shape id="AutoShape 92" o:spid="_x0000_s1054" type="#_x0000_t32" style="position:absolute;left:40805;top:13976;width:6;height:5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"/>
            <v:shape id="AutoShape 93" o:spid="_x0000_s1055" type="#_x0000_t32" style="position:absolute;left:42938;top:8915;width:7;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">
              <v:stroke endarrow="open"/>
            </v:shape>
            <v:shape id="AutoShape 620" o:spid="_x0000_s1056" type="#_x0000_t32" style="position:absolute;left:24041;top:68510;width:6;height:50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">
              <v:stroke endarrow="open"/>
            </v:shape>
            <v:shape id="AutoShape 468" o:spid="_x0000_s1057" type="#_x0000_t32" style="position:absolute;left:12175;top:54184;width:1188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" strokecolor="black [3213]"/>
            <v:shape id="AutoShape 469" o:spid="_x0000_s1058" type="#_x0000_t32" style="position:absolute;left:12198;top:2286;width:6;height:518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" strokecolor="black [3213]"/>
            <v:shape id="AutoShape 470" o:spid="_x0000_s1059" type="#_x0000_t32" style="position:absolute;left:12280;top:2286;width:11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" strokecolor="black [3213]">
              <v:stroke endarrow="open"/>
            </v:shape>
            <v:shapetype id="_x0000_t202" coordsize="21600,21600" o:spt="202" path="m,l,21600r21600,l21600,xe">
              <v:stroke joinstyle="miter"/>
              <v:path gradientshapeok="t" o:connecttype="rect"/>
            </v:shapetype>
            <v:shape id="Text Box 597" o:spid="_x0000_s1060" type="#_x0000_t202" style="position:absolute;left:9245;top:2118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" filled="f" fillcolor="#dbe5f1 [660]" stroked="f" strokecolor="black [3213]">
              <v:textbox style="layout-flow:vertical;mso-layout-flow-alt:bottom-to-top">
                <w:txbxContent>
                  <w:p w14:paraId="03D83450"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Reproductive seasons</w:t>
                    </w:r>
                  </w:p>
                </w:txbxContent>
              </v:textbox>
            </v:shape>
            <v:shape id="AutoShape 607" o:spid="_x0000_s1061" type="#_x0000_t32" style="position:absolute;left:8197;top:1149;width:7;height:781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" strokecolor="black [3213]"/>
            <v:shape id="AutoShape 608" o:spid="_x0000_s1062" type="#_x0000_t32" style="position:absolute;left:8204;top:1136;width:1584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" strokecolor="black [3213]">
              <v:stroke endarrow="open"/>
            </v:shape>
            <v:shape id="Text Box 610" o:spid="_x0000_s1063" type="#_x0000_t202" style="position:absolute;left:5257;top:2071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" filled="f" fillcolor="#dbe5f1 [660]" stroked="f" strokecolor="black [3213]">
              <v:textbox style="layout-flow:vertical;mso-layout-flow-alt:bottom-to-top">
                <w:txbxContent>
                  <w:p w14:paraId="0DEDD1D5"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Years</w:t>
                    </w:r>
                  </w:p>
                </w:txbxContent>
              </v:textbox>
            </v:shape>
            <v:shape id="AutoShape 103" o:spid="_x0000_s1064" type="#_x0000_t32" style="position:absolute;left:24098;width:6;height:46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">
              <v:stroke endarrow="open"/>
            </v:shape>
            <v:rect id="Rectangle 613" o:spid="_x0000_s1065" style="position:absolute;left:23355;top:63893;width:51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" filled="f" stroked="f">
              <v:textbox>
                <w:txbxContent>
                  <w:p w14:paraId="0C307E7C"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615" o:spid="_x0000_s1066" type="#_x0000_t32" style="position:absolute;left:24098;top:62376;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">
              <v:stroke endarrow="open"/>
            </v:shape>
            <v:shape id="AutoShape 619" o:spid="_x0000_s1067" type="#_x0000_t176" style="position:absolute;left:16662;top:66694;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">
              <o:lock v:ext="edit" aspectratio="t"/>
              <v:textbox inset="0,,0">
                <w:txbxContent>
                  <w:p w14:paraId="7A8F04A0"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621" o:spid="_x0000_s1068" type="#_x0000_t32" style="position:absolute;left:32944;top:60610;width:231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" strokecolor="black [3213]"/>
            <v:rect id="Rectangle 622" o:spid="_x0000_s1069" style="position:absolute;left:33108;top:57988;width:4293;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" filled="f" stroked="f">
              <v:textbox>
                <w:txbxContent>
                  <w:p w14:paraId="40192751"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623" o:spid="_x0000_s1070" type="#_x0000_t32" style="position:absolute;left:35286;top:60598;width:7;height:11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" strokecolor="black [3213]"/>
            <v:shape id="AutoShape 624" o:spid="_x0000_s1071" type="#_x0000_t32" style="position:absolute;left:24225;top:71678;width:11061;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" strokecolor="black [3213]">
              <v:stroke endarrow="open"/>
            </v:shape>
            <v:shape id="AutoShape 612" o:spid="_x0000_s1072" type="#_x0000_t110" style="position:absolute;left:14103;top:56845;width:20015;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">
              <o:lock v:ext="edit" aspectratio="t"/>
              <v:textbox inset="0,0,0,0">
                <w:txbxContent>
                  <w:p w14:paraId="257A7EF1" w14:textId="77777777" w:rsidR="00D97DB2" w:rsidRPr="00690CE7" w:rsidRDefault="00D97DB2" w:rsidP="00690CE7">
                    <w:pPr>
                      <w:spacing w:after="0" w:line="240" w:lineRule="auto"/>
                      <w:contextualSpacing/>
                      <w:jc w:val="center"/>
                      <w:rPr>
                        <w:sz w:val="18"/>
                        <w:szCs w:val="18"/>
                      </w:rPr>
                    </w:pPr>
                    <w:r w:rsidRPr="00690CE7">
                      <w:rPr>
                        <w:rFonts w:ascii="Arial" w:hAnsi="Arial" w:cs="Arial"/>
                        <w:i/>
                        <w:sz w:val="18"/>
                        <w:szCs w:val="18"/>
                      </w:rPr>
                      <w:t>Stage-structure &amp; annual survival?</w:t>
                    </w:r>
                  </w:p>
                </w:txbxContent>
              </v:textbox>
            </v:shape>
            <v:shape id="AutoShape 625" o:spid="_x0000_s1073" type="#_x0000_t32" style="position:absolute;left:24110;top:77387;width:7;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"/>
            <v:shape id="AutoShape 606" o:spid="_x0000_s1074" type="#_x0000_t32" style="position:absolute;left:8197;top:79257;width:1584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" strokecolor="black [3213]"/>
            <v:shape id="AutoShape 86" o:spid="_x0000_s1075" type="#_x0000_t110" style="position:absolute;left:33477;top:3733;width:19108;height:5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" fillcolor="white [3212]">
              <o:lock v:ext="edit" aspectratio="t"/>
              <v:textbox inset="0,0,0,0">
                <w:txbxContent>
                  <w:p w14:paraId="196754B1"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Ind. variability /</w:t>
                    </w:r>
                  </w:p>
                  <w:p w14:paraId="2C28C68B"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Traits evolution?</w:t>
                    </w:r>
                  </w:p>
                  <w:p w14:paraId="33559DD6" w14:textId="77777777" w:rsidR="00D97DB2" w:rsidRPr="00690CE7" w:rsidRDefault="00D97DB2" w:rsidP="00690CE7">
                    <w:pPr>
                      <w:spacing w:after="0" w:line="240" w:lineRule="auto"/>
                      <w:rPr>
                        <w:sz w:val="20"/>
                      </w:rPr>
                    </w:pPr>
                  </w:p>
                </w:txbxContent>
              </v:textbox>
            </v:shape>
            <v:rect id="Rectangle 96" o:spid="_x0000_s1076" style="position:absolute;left:41859;top:8953;width:4851;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" filled="f" stroked="f">
              <v:textbox>
                <w:txbxContent>
                  <w:p w14:paraId="48221036"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90" o:spid="_x0000_s1077" type="#_x0000_t176" style="position:absolute;left:37687;top:12338;width:11461;height:2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ZlxAAAANwAAAAPAAAAZHJzL2Rvd25yZXYueG1sRI/RasJA&#10;EEXfC/7DMkLf6sYi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LtSdmXEAAAA3AAAAA8A&#10;AAAAAAAAAAAAAAAABwIAAGRycy9kb3ducmV2LnhtbFBLBQYAAAAAAwADALcAAAD4AgAAAAA=&#10;">
              <v:textbox inset="0,0,0,0">
                <w:txbxContent>
                  <w:p w14:paraId="45733E29"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inheritance</w:t>
                    </w:r>
                  </w:p>
                </w:txbxContent>
              </v:textbox>
            </v:shape>
            <v:shape id="AutoShape 631" o:spid="_x0000_s1078" type="#_x0000_t176" style="position:absolute;left:37687;top:16002;width:11461;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P+xAAAANwAAAAPAAAAZHJzL2Rvd25yZXYueG1sRI/RasJA&#10;EEXfC/7DMkLf6saC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NQe0/7EAAAA3AAAAA8A&#10;AAAAAAAAAAAAAAAABwIAAGRycy9kb3ducmV2LnhtbFBLBQYAAAAAAwADALcAAAD4AgAAAAA=&#10;">
              <v:textbox inset="0,0,0,0">
                <w:txbxContent>
                  <w:p w14:paraId="1FCE7FF0"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mutation</w:t>
                    </w:r>
                  </w:p>
                </w:txbxContent>
              </v:textbox>
            </v:shape>
            <v:shape id="AutoShape 94" o:spid="_x0000_s1079" type="#_x0000_t32" style="position:absolute;left:37566;top:19431;width:32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"/>
            <v:shape id="AutoShape 95" o:spid="_x0000_s1080" type="#_x0000_t32" style="position:absolute;left:31083;top:8362;width:6483;height:110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">
              <v:stroke endarrow="open"/>
            </v:shape>
            <v:shape id="AutoShape 742" o:spid="_x0000_s1081" type="#_x0000_t110" style="position:absolute;left:14065;top:39014;width:20015;height:8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">
              <o:lock v:ext="edit" aspectratio="t"/>
              <v:textbox inset="0,0,0,0">
                <w:txbxContent>
                  <w:p w14:paraId="665E9D1D"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Stage-structure &amp; survival between repr. seasons?</w:t>
                    </w:r>
                  </w:p>
                  <w:p w14:paraId="56BE481C" w14:textId="77777777" w:rsidR="00D97DB2" w:rsidRPr="00FD267A" w:rsidRDefault="00D97DB2" w:rsidP="00FD267A">
                    <w:pPr>
                      <w:spacing w:after="0" w:line="240" w:lineRule="auto"/>
                      <w:contextualSpacing/>
                      <w:rPr>
                        <w:sz w:val="18"/>
                        <w:szCs w:val="18"/>
                      </w:rPr>
                    </w:pPr>
                  </w:p>
                </w:txbxContent>
              </v:textbox>
            </v:shape>
            <v:rect id="Rectangle 842" o:spid="_x0000_s1082" style="position:absolute;left:24218;top:46882;width:371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" filled="f" stroked="f">
              <v:textbox>
                <w:txbxContent>
                  <w:p w14:paraId="4A695CA9" w14:textId="77777777" w:rsidR="00D97DB2" w:rsidRPr="00DB3962" w:rsidRDefault="00D97DB2" w:rsidP="00FD267A">
                    <w:pPr>
                      <w:spacing w:after="0"/>
                      <w:jc w:val="center"/>
                      <w:rPr>
                        <w:rFonts w:ascii="Arial" w:hAnsi="Arial" w:cs="Arial"/>
                        <w:sz w:val="16"/>
                        <w:szCs w:val="16"/>
                      </w:rPr>
                    </w:pPr>
                    <w:r w:rsidRPr="00DB3962">
                      <w:rPr>
                        <w:rFonts w:ascii="Arial" w:hAnsi="Arial" w:cs="Arial"/>
                        <w:sz w:val="16"/>
                        <w:szCs w:val="16"/>
                      </w:rPr>
                      <w:t>Yes</w:t>
                    </w:r>
                  </w:p>
                </w:txbxContent>
              </v:textbox>
            </v:rect>
            <w10:anchorlock/>
          </v:group>
        </w:pict>
      </w:r>
    </w:p>
    <w:p w14:paraId="701B0462" w14:textId="77777777" w:rsidR="0067520E" w:rsidRPr="00D123FB" w:rsidRDefault="0067520E" w:rsidP="00C57BF9">
      <w:pPr>
        <w:pStyle w:val="Figheading"/>
        <w:rPr>
          <w:sz w:val="28"/>
          <w:szCs w:val="28"/>
        </w:rPr>
      </w:pPr>
      <w:r>
        <w:rPr>
          <w:b/>
        </w:rPr>
        <w:t>Figure 2.2</w:t>
      </w:r>
      <w:r w:rsidRPr="00D123FB">
        <w:rPr>
          <w:b/>
        </w:rPr>
        <w:t xml:space="preserve">. </w:t>
      </w:r>
      <w:r w:rsidRPr="00D123FB">
        <w:t>Flow chart of the core model.</w:t>
      </w:r>
    </w:p>
    <w:p w14:paraId="5784065B" w14:textId="77777777" w:rsidR="0067520E" w:rsidRPr="00D123FB" w:rsidRDefault="0067520E" w:rsidP="009E434A">
      <w:pPr>
        <w:pStyle w:val="Heading2"/>
        <w:numPr>
          <w:ilvl w:val="1"/>
          <w:numId w:val="14"/>
        </w:numPr>
        <w:spacing w:before="0"/>
      </w:pPr>
      <w:bookmarkStart w:id="46" w:name="_Landscape"/>
      <w:bookmarkStart w:id="47" w:name="_Toc54110046"/>
      <w:bookmarkEnd w:id="46"/>
      <w:r w:rsidRPr="00D123FB">
        <w:lastRenderedPageBreak/>
        <w:t>Landscape</w:t>
      </w:r>
      <w:bookmarkEnd w:id="47"/>
    </w:p>
    <w:p w14:paraId="7EF4BA7B" w14:textId="77777777" w:rsidR="0067520E" w:rsidRPr="00D123FB" w:rsidRDefault="0067520E" w:rsidP="009E434A">
      <w:pPr>
        <w:pStyle w:val="Heading3"/>
        <w:numPr>
          <w:ilvl w:val="2"/>
          <w:numId w:val="14"/>
        </w:numPr>
      </w:pPr>
      <w:bookmarkStart w:id="48" w:name="_Toc54110047"/>
      <w:r w:rsidRPr="00D123FB">
        <w:t xml:space="preserve">Imported </w:t>
      </w:r>
      <w:r>
        <w:t>l</w:t>
      </w:r>
      <w:r w:rsidRPr="00D123FB">
        <w:t>andscape</w:t>
      </w:r>
      <w:bookmarkEnd w:id="48"/>
    </w:p>
    <w:p w14:paraId="0DA2F055" w14:textId="77777777" w:rsidR="0067520E" w:rsidRDefault="0067520E" w:rsidP="00C57BF9">
      <w:pPr>
        <w:rPr>
          <w:szCs w:val="24"/>
        </w:rPr>
      </w:pPr>
      <w:r w:rsidRPr="00D123FB">
        <w:rPr>
          <w:szCs w:val="24"/>
        </w:rPr>
        <w:t xml:space="preserve">The model can be run on real landscape maps that can be imported into </w:t>
      </w:r>
      <w:proofErr w:type="spellStart"/>
      <w:r w:rsidRPr="00D123FB">
        <w:rPr>
          <w:szCs w:val="24"/>
        </w:rPr>
        <w:t>RangeShifter</w:t>
      </w:r>
      <w:proofErr w:type="spellEnd"/>
      <w:r w:rsidRPr="00D123FB">
        <w:rPr>
          <w:szCs w:val="24"/>
        </w:rPr>
        <w:t xml:space="preserve"> </w:t>
      </w:r>
      <w:proofErr w:type="gramStart"/>
      <w:r w:rsidRPr="00D123FB">
        <w:rPr>
          <w:szCs w:val="24"/>
        </w:rPr>
        <w:t>provided that</w:t>
      </w:r>
      <w:proofErr w:type="gramEnd"/>
      <w:r w:rsidRPr="00D123FB">
        <w:rPr>
          <w:szCs w:val="24"/>
        </w:rPr>
        <w:t xml:space="preserve"> they are files in the standard ArcGIS raster export format (</w:t>
      </w:r>
      <w:hyperlink w:anchor="_Landscape_1" w:history="1">
        <w:r>
          <w:rPr>
            <w:rStyle w:val="Hyperlink"/>
            <w:szCs w:val="24"/>
          </w:rPr>
          <w:t>see </w:t>
        </w:r>
        <w:r w:rsidRPr="00D123FB">
          <w:rPr>
            <w:rStyle w:val="Hyperlink"/>
            <w:szCs w:val="24"/>
          </w:rPr>
          <w:t>3.1.1</w:t>
        </w:r>
      </w:hyperlink>
      <w:r w:rsidRPr="00D123FB">
        <w:rPr>
          <w:szCs w:val="24"/>
        </w:rPr>
        <w:t>).</w:t>
      </w:r>
    </w:p>
    <w:p w14:paraId="3EEA92DE" w14:textId="77777777" w:rsidR="0098777A" w:rsidRPr="00D123FB" w:rsidRDefault="00981C1A" w:rsidP="0098777A">
      <w:pPr>
        <w:pStyle w:val="Heading3"/>
        <w:numPr>
          <w:ilvl w:val="2"/>
          <w:numId w:val="14"/>
        </w:numPr>
      </w:pPr>
      <w:bookmarkStart w:id="49" w:name="_Dynamic_landscape"/>
      <w:bookmarkStart w:id="50" w:name="_Toc54110048"/>
      <w:bookmarkEnd w:id="49"/>
      <w:r>
        <w:t>Dynamic</w:t>
      </w:r>
      <w:r w:rsidR="0098777A" w:rsidRPr="00D123FB">
        <w:t xml:space="preserve"> </w:t>
      </w:r>
      <w:r w:rsidR="0098777A">
        <w:t>l</w:t>
      </w:r>
      <w:r w:rsidR="0098777A" w:rsidRPr="00D123FB">
        <w:t>andscape</w:t>
      </w:r>
      <w:bookmarkEnd w:id="50"/>
    </w:p>
    <w:p w14:paraId="48112C02" w14:textId="77777777" w:rsidR="0098777A" w:rsidRPr="001A3BB4" w:rsidRDefault="0098777A" w:rsidP="00C57BF9">
      <w:pPr>
        <w:rPr>
          <w:szCs w:val="24"/>
        </w:rPr>
      </w:pPr>
      <w:r w:rsidRPr="001A3BB4">
        <w:rPr>
          <w:szCs w:val="24"/>
        </w:rPr>
        <w:t>An imported landscape may be dynamic</w:t>
      </w:r>
      <w:r w:rsidR="00F24D85" w:rsidRPr="001A3BB4">
        <w:rPr>
          <w:szCs w:val="24"/>
        </w:rPr>
        <w:t xml:space="preserve"> (</w:t>
      </w:r>
      <w:hyperlink w:anchor="_Dynamic_landscapes" w:history="1">
        <w:r w:rsidR="00C45FF9" w:rsidRPr="00C45FF9">
          <w:rPr>
            <w:rStyle w:val="Hyperlink"/>
            <w:szCs w:val="24"/>
          </w:rPr>
          <w:t>see 3.2.3</w:t>
        </w:r>
      </w:hyperlink>
      <w:r w:rsidR="00F24D85" w:rsidRPr="001A3BB4">
        <w:rPr>
          <w:szCs w:val="24"/>
        </w:rPr>
        <w:t>)</w:t>
      </w:r>
      <w:r w:rsidRPr="001A3BB4">
        <w:rPr>
          <w:szCs w:val="24"/>
        </w:rPr>
        <w:t>, i.e. the attributes of cells (</w:t>
      </w:r>
      <w:r w:rsidR="008C19A2" w:rsidRPr="001A3BB4">
        <w:rPr>
          <w:szCs w:val="24"/>
        </w:rPr>
        <w:t xml:space="preserve">either </w:t>
      </w:r>
      <w:r w:rsidRPr="001A3BB4">
        <w:rPr>
          <w:szCs w:val="24"/>
        </w:rPr>
        <w:t>habitat class</w:t>
      </w:r>
      <w:r w:rsidR="008C19A2" w:rsidRPr="001A3BB4">
        <w:rPr>
          <w:szCs w:val="24"/>
        </w:rPr>
        <w:t xml:space="preserve"> or quality index</w:t>
      </w:r>
      <w:r w:rsidRPr="001A3BB4">
        <w:rPr>
          <w:szCs w:val="24"/>
        </w:rPr>
        <w:t xml:space="preserve">) may </w:t>
      </w:r>
      <w:r w:rsidR="001A3BB4" w:rsidRPr="001A3BB4">
        <w:rPr>
          <w:szCs w:val="24"/>
        </w:rPr>
        <w:t xml:space="preserve">be </w:t>
      </w:r>
      <w:r w:rsidRPr="001A3BB4">
        <w:rPr>
          <w:szCs w:val="24"/>
        </w:rPr>
        <w:t>change</w:t>
      </w:r>
      <w:r w:rsidR="001A3BB4" w:rsidRPr="001A3BB4">
        <w:rPr>
          <w:szCs w:val="24"/>
        </w:rPr>
        <w:t>d</w:t>
      </w:r>
      <w:r w:rsidRPr="001A3BB4">
        <w:rPr>
          <w:szCs w:val="24"/>
        </w:rPr>
        <w:t xml:space="preserve"> </w:t>
      </w:r>
      <w:r w:rsidR="00F24D85" w:rsidRPr="001A3BB4">
        <w:rPr>
          <w:szCs w:val="24"/>
        </w:rPr>
        <w:t xml:space="preserve">at specified </w:t>
      </w:r>
      <w:r w:rsidR="001A3BB4" w:rsidRPr="001A3BB4">
        <w:rPr>
          <w:szCs w:val="24"/>
        </w:rPr>
        <w:t>years</w:t>
      </w:r>
      <w:r w:rsidR="00F24D85" w:rsidRPr="001A3BB4">
        <w:rPr>
          <w:szCs w:val="24"/>
        </w:rPr>
        <w:t xml:space="preserve"> </w:t>
      </w:r>
      <w:proofErr w:type="gramStart"/>
      <w:r w:rsidRPr="001A3BB4">
        <w:rPr>
          <w:szCs w:val="24"/>
        </w:rPr>
        <w:t>during the course of</w:t>
      </w:r>
      <w:proofErr w:type="gramEnd"/>
      <w:r w:rsidRPr="001A3BB4">
        <w:rPr>
          <w:szCs w:val="24"/>
        </w:rPr>
        <w:t xml:space="preserve"> a simulation. </w:t>
      </w:r>
      <w:r w:rsidR="001A3BB4" w:rsidRPr="001A3BB4">
        <w:rPr>
          <w:szCs w:val="24"/>
        </w:rPr>
        <w:t xml:space="preserve">Note that any landscape change occurs at the start of the year, i.e. before the first/only reproductive season. </w:t>
      </w:r>
      <w:r w:rsidRPr="001A3BB4">
        <w:rPr>
          <w:szCs w:val="24"/>
        </w:rPr>
        <w:t xml:space="preserve">In a patch-based model, the shape of patches may change, patches may be </w:t>
      </w:r>
      <w:proofErr w:type="gramStart"/>
      <w:r w:rsidRPr="001A3BB4">
        <w:rPr>
          <w:szCs w:val="24"/>
        </w:rPr>
        <w:t>removed</w:t>
      </w:r>
      <w:proofErr w:type="gramEnd"/>
      <w:r w:rsidRPr="001A3BB4">
        <w:rPr>
          <w:szCs w:val="24"/>
        </w:rPr>
        <w:t xml:space="preserve"> and new patches may be created where there was previously inter-patch matrix. </w:t>
      </w:r>
      <w:proofErr w:type="gramStart"/>
      <w:r w:rsidRPr="001A3BB4">
        <w:rPr>
          <w:szCs w:val="24"/>
        </w:rPr>
        <w:t>Thus</w:t>
      </w:r>
      <w:proofErr w:type="gramEnd"/>
      <w:r w:rsidRPr="001A3BB4">
        <w:rPr>
          <w:szCs w:val="24"/>
        </w:rPr>
        <w:t xml:space="preserve"> some populations may be extirpated (</w:t>
      </w:r>
      <w:r w:rsidR="001A3BB4" w:rsidRPr="001A3BB4">
        <w:rPr>
          <w:szCs w:val="24"/>
        </w:rPr>
        <w:t xml:space="preserve">in a non-structured population, all individuals die; in a structured population, </w:t>
      </w:r>
      <w:r w:rsidRPr="001A3BB4">
        <w:rPr>
          <w:szCs w:val="24"/>
        </w:rPr>
        <w:t xml:space="preserve">all individuals either die or have an immediate opportunity to disperse), and </w:t>
      </w:r>
      <w:r w:rsidR="00F24D85" w:rsidRPr="001A3BB4">
        <w:rPr>
          <w:szCs w:val="24"/>
        </w:rPr>
        <w:t>new populations may arise from colonisation of newly suitable areas.</w:t>
      </w:r>
    </w:p>
    <w:p w14:paraId="55D22F01" w14:textId="2476B5CE" w:rsidR="0098777A" w:rsidRPr="00F21E9B" w:rsidRDefault="00F24D85" w:rsidP="00C57BF9">
      <w:pPr>
        <w:rPr>
          <w:szCs w:val="24"/>
        </w:rPr>
      </w:pPr>
      <w:r w:rsidRPr="00F21E9B">
        <w:rPr>
          <w:szCs w:val="24"/>
        </w:rPr>
        <w:t xml:space="preserve">However, there are certain restrictions. </w:t>
      </w:r>
      <w:r w:rsidR="0027646E" w:rsidRPr="00F21E9B">
        <w:rPr>
          <w:szCs w:val="24"/>
        </w:rPr>
        <w:t xml:space="preserve">A landscape defined by proportions of different land-cover types may not be dynamic. </w:t>
      </w:r>
      <w:r w:rsidRPr="00F21E9B">
        <w:rPr>
          <w:szCs w:val="24"/>
        </w:rPr>
        <w:t>Any part of the ori</w:t>
      </w:r>
      <w:r w:rsidR="00316C72">
        <w:rPr>
          <w:szCs w:val="24"/>
        </w:rPr>
        <w:t>ginal landscape which was a ‘no-</w:t>
      </w:r>
      <w:r w:rsidRPr="00F21E9B">
        <w:rPr>
          <w:szCs w:val="24"/>
        </w:rPr>
        <w:t xml:space="preserve">data’ region (e.g. the sea or land beyond a study area boundary) </w:t>
      </w:r>
      <w:r w:rsidR="00440B8A" w:rsidRPr="00F21E9B">
        <w:rPr>
          <w:szCs w:val="24"/>
        </w:rPr>
        <w:t>must remain</w:t>
      </w:r>
      <w:r w:rsidRPr="00F21E9B">
        <w:rPr>
          <w:szCs w:val="24"/>
        </w:rPr>
        <w:t xml:space="preserve"> in that state for the whole simulation. </w:t>
      </w:r>
      <w:r w:rsidR="00CD55D0">
        <w:rPr>
          <w:szCs w:val="24"/>
        </w:rPr>
        <w:t xml:space="preserve">A cost map for SMS may be dynamic in batch </w:t>
      </w:r>
      <w:r w:rsidR="005C779D">
        <w:rPr>
          <w:szCs w:val="24"/>
        </w:rPr>
        <w:t>mode</w:t>
      </w:r>
      <w:r w:rsidR="00CD55D0">
        <w:rPr>
          <w:szCs w:val="24"/>
        </w:rPr>
        <w:t xml:space="preserve">, but not </w:t>
      </w:r>
      <w:r w:rsidR="005C779D">
        <w:rPr>
          <w:szCs w:val="24"/>
        </w:rPr>
        <w:t xml:space="preserve">through </w:t>
      </w:r>
      <w:r w:rsidR="00CD55D0">
        <w:rPr>
          <w:szCs w:val="24"/>
        </w:rPr>
        <w:t xml:space="preserve">the graphical user interface (GUI). </w:t>
      </w:r>
      <w:r w:rsidRPr="00F21E9B">
        <w:rPr>
          <w:szCs w:val="24"/>
        </w:rPr>
        <w:t>The identity of patches is not cross-checked between changes, and care must therefore be taken to ensure consistency; otherwise, a patch (and its resident population) can jump to a distant location or be split into two or more disjunct parts, with unpredictable and possibly weird consequences.</w:t>
      </w:r>
    </w:p>
    <w:p w14:paraId="7B6210E0" w14:textId="77777777" w:rsidR="00B96B96" w:rsidRPr="00F21E9B" w:rsidRDefault="00F24D85" w:rsidP="00C57BF9">
      <w:pPr>
        <w:rPr>
          <w:szCs w:val="24"/>
        </w:rPr>
      </w:pPr>
      <w:r w:rsidRPr="00F21E9B">
        <w:rPr>
          <w:szCs w:val="24"/>
        </w:rPr>
        <w:t xml:space="preserve">It is legitimate for a patch to be split into two or more separate patches (e.g. by construction of a motorway or some other barrier), but any existing population will remain with the part (if any) which retains the </w:t>
      </w:r>
      <w:r w:rsidR="000F3BC1" w:rsidRPr="00F21E9B">
        <w:rPr>
          <w:szCs w:val="24"/>
        </w:rPr>
        <w:t xml:space="preserve">original patch number, and populations within the other parts </w:t>
      </w:r>
      <w:r w:rsidR="00B96B96" w:rsidRPr="00F21E9B">
        <w:rPr>
          <w:szCs w:val="24"/>
        </w:rPr>
        <w:t xml:space="preserve">(having a new patch number) </w:t>
      </w:r>
      <w:r w:rsidR="000F3BC1" w:rsidRPr="00F21E9B">
        <w:rPr>
          <w:szCs w:val="24"/>
        </w:rPr>
        <w:t xml:space="preserve">must arise through colonisation. </w:t>
      </w:r>
      <w:commentRangeStart w:id="51"/>
      <w:commentRangeStart w:id="52"/>
      <w:r w:rsidR="000F3BC1" w:rsidRPr="00F21E9B">
        <w:rPr>
          <w:szCs w:val="24"/>
        </w:rPr>
        <w:t xml:space="preserve">Possible ways to </w:t>
      </w:r>
      <w:r w:rsidR="00B96B96" w:rsidRPr="00F21E9B">
        <w:rPr>
          <w:szCs w:val="24"/>
        </w:rPr>
        <w:t>work around this restriction include</w:t>
      </w:r>
      <w:commentRangeEnd w:id="51"/>
      <w:r w:rsidR="00F21E9B">
        <w:rPr>
          <w:rStyle w:val="CommentReference"/>
          <w:rFonts w:eastAsiaTheme="minorHAnsi" w:cstheme="minorBidi"/>
          <w:lang w:val="en-US"/>
        </w:rPr>
        <w:commentReference w:id="51"/>
      </w:r>
      <w:commentRangeEnd w:id="52"/>
      <w:r w:rsidR="00CD55D0">
        <w:rPr>
          <w:rStyle w:val="CommentReference"/>
          <w:rFonts w:eastAsiaTheme="minorHAnsi" w:cstheme="minorBidi"/>
          <w:lang w:val="en-US"/>
        </w:rPr>
        <w:commentReference w:id="52"/>
      </w:r>
      <w:r w:rsidR="00B96B96" w:rsidRPr="00F21E9B">
        <w:rPr>
          <w:szCs w:val="24"/>
        </w:rPr>
        <w:t>:</w:t>
      </w:r>
    </w:p>
    <w:p w14:paraId="7C2E6791" w14:textId="77777777" w:rsidR="00B96B96" w:rsidRPr="00F21E9B" w:rsidRDefault="00B96B96" w:rsidP="00B96B96">
      <w:pPr>
        <w:pStyle w:val="Numbered"/>
        <w:numPr>
          <w:ilvl w:val="0"/>
          <w:numId w:val="64"/>
        </w:numPr>
      </w:pPr>
      <w:r w:rsidRPr="00F21E9B">
        <w:t>A</w:t>
      </w:r>
      <w:r w:rsidR="000F3BC1" w:rsidRPr="00F21E9B">
        <w:t xml:space="preserve">ssign to all post-change parts </w:t>
      </w:r>
      <w:r w:rsidRPr="00F21E9B">
        <w:t>of the original patch a new, unique patch number</w:t>
      </w:r>
      <w:r w:rsidR="000F3BC1" w:rsidRPr="00F21E9B">
        <w:t xml:space="preserve"> and specify that dispersal is allowed after population destruction</w:t>
      </w:r>
      <w:r w:rsidRPr="00F21E9B">
        <w:t xml:space="preserve"> (</w:t>
      </w:r>
      <w:r w:rsidR="00F21E9B" w:rsidRPr="00F21E9B">
        <w:t xml:space="preserve">which is </w:t>
      </w:r>
      <w:r w:rsidRPr="00F21E9B">
        <w:t xml:space="preserve">possible </w:t>
      </w:r>
      <w:r w:rsidR="00F21E9B" w:rsidRPr="00F21E9B">
        <w:t xml:space="preserve">only </w:t>
      </w:r>
      <w:r w:rsidRPr="00F21E9B">
        <w:t>for a structured population)</w:t>
      </w:r>
      <w:r w:rsidR="000F3BC1" w:rsidRPr="00F21E9B">
        <w:t xml:space="preserve">, in which case some colonisation </w:t>
      </w:r>
      <w:r w:rsidRPr="00F21E9B">
        <w:t>of the new patches should occur.</w:t>
      </w:r>
      <w:r w:rsidR="000F3BC1" w:rsidRPr="00F21E9B">
        <w:t xml:space="preserve"> </w:t>
      </w:r>
      <w:r w:rsidRPr="00F21E9B">
        <w:t>Note that the connectivity matrix will be misleading in such cases, as every successful ‘disperser’ will appear to have move</w:t>
      </w:r>
      <w:r w:rsidR="00F21E9B" w:rsidRPr="00F21E9B">
        <w:t>d</w:t>
      </w:r>
      <w:r w:rsidRPr="00F21E9B">
        <w:t xml:space="preserve"> from patch </w:t>
      </w:r>
      <w:r w:rsidRPr="00F21E9B">
        <w:rPr>
          <w:i/>
        </w:rPr>
        <w:t>N</w:t>
      </w:r>
      <w:r w:rsidRPr="00F21E9B">
        <w:t xml:space="preserve"> to patch </w:t>
      </w:r>
      <w:r w:rsidRPr="00F21E9B">
        <w:rPr>
          <w:i/>
        </w:rPr>
        <w:t>N</w:t>
      </w:r>
      <w:r w:rsidRPr="00F21E9B">
        <w:t xml:space="preserve"> (where </w:t>
      </w:r>
      <w:r w:rsidRPr="00F21E9B">
        <w:rPr>
          <w:i/>
        </w:rPr>
        <w:t>N</w:t>
      </w:r>
      <w:r w:rsidRPr="00F21E9B">
        <w:t xml:space="preserve"> is the </w:t>
      </w:r>
      <w:r w:rsidRPr="00F21E9B">
        <w:rPr>
          <w:u w:val="single"/>
        </w:rPr>
        <w:t>new</w:t>
      </w:r>
      <w:r w:rsidRPr="00F21E9B">
        <w:t xml:space="preserve"> patch number). </w:t>
      </w:r>
    </w:p>
    <w:p w14:paraId="1B48322B" w14:textId="77777777" w:rsidR="00B96B96" w:rsidRPr="00F21E9B" w:rsidRDefault="00B96B96" w:rsidP="00B96B96">
      <w:pPr>
        <w:pStyle w:val="Numbered"/>
      </w:pPr>
      <w:r w:rsidRPr="00F21E9B">
        <w:t>Instead of a</w:t>
      </w:r>
      <w:r w:rsidR="000F3BC1" w:rsidRPr="00F21E9B">
        <w:t xml:space="preserve"> </w:t>
      </w:r>
      <w:r w:rsidRPr="00F21E9B">
        <w:t xml:space="preserve">single </w:t>
      </w:r>
      <w:r w:rsidR="000F3BC1" w:rsidRPr="00F21E9B">
        <w:t>original patch</w:t>
      </w:r>
      <w:r w:rsidRPr="00F21E9B">
        <w:t xml:space="preserve">, define </w:t>
      </w:r>
      <w:r w:rsidR="000F3BC1" w:rsidRPr="00F21E9B">
        <w:t xml:space="preserve">two </w:t>
      </w:r>
      <w:r w:rsidRPr="00F21E9B">
        <w:t xml:space="preserve">(or more) </w:t>
      </w:r>
      <w:r w:rsidR="000F3BC1" w:rsidRPr="00F21E9B">
        <w:t>distinct but adjacent patches in the original landscape, so that they each retain their own populations when they become sep</w:t>
      </w:r>
      <w:r w:rsidRPr="00F21E9B">
        <w:t>arated by the landscape change.</w:t>
      </w:r>
    </w:p>
    <w:p w14:paraId="3BB96547" w14:textId="77777777" w:rsidR="0067520E" w:rsidRPr="00D123FB" w:rsidRDefault="0067520E" w:rsidP="009E434A">
      <w:pPr>
        <w:pStyle w:val="Heading3"/>
        <w:numPr>
          <w:ilvl w:val="2"/>
          <w:numId w:val="14"/>
        </w:numPr>
      </w:pPr>
      <w:bookmarkStart w:id="53" w:name="_Artificial_landscape_generator"/>
      <w:bookmarkStart w:id="54" w:name="_Toc54110049"/>
      <w:bookmarkEnd w:id="53"/>
      <w:r w:rsidRPr="00D123FB">
        <w:t xml:space="preserve">Artificial </w:t>
      </w:r>
      <w:r>
        <w:t>l</w:t>
      </w:r>
      <w:r w:rsidRPr="00D123FB">
        <w:t xml:space="preserve">andscape </w:t>
      </w:r>
      <w:r>
        <w:t>g</w:t>
      </w:r>
      <w:r w:rsidRPr="00D123FB">
        <w:t>enerator</w:t>
      </w:r>
      <w:bookmarkEnd w:id="54"/>
    </w:p>
    <w:p w14:paraId="526F1D79" w14:textId="77777777" w:rsidR="0067520E" w:rsidRDefault="0067520E" w:rsidP="00C57BF9">
      <w:pPr>
        <w:rPr>
          <w:szCs w:val="24"/>
        </w:rPr>
      </w:pPr>
      <w:r w:rsidRPr="00D123FB">
        <w:rPr>
          <w:szCs w:val="24"/>
        </w:rPr>
        <w:t>For theoretical studies which might be related to fundamental questions in eco-evolutionary dynamics or strategic questions concerning conservation ecology, it is often desirable to use artificial landscapes.</w:t>
      </w:r>
      <w:r w:rsidR="00F24D85">
        <w:rPr>
          <w:szCs w:val="24"/>
        </w:rPr>
        <w:t xml:space="preserve"> </w:t>
      </w:r>
    </w:p>
    <w:p w14:paraId="0BCA8C24" w14:textId="77777777" w:rsidR="0067520E" w:rsidRDefault="0067520E" w:rsidP="00C57BF9">
      <w:pPr>
        <w:rPr>
          <w:szCs w:val="24"/>
        </w:rPr>
      </w:pPr>
      <w:proofErr w:type="spellStart"/>
      <w:r w:rsidRPr="00D123FB">
        <w:rPr>
          <w:szCs w:val="24"/>
        </w:rPr>
        <w:t>RangeShifter</w:t>
      </w:r>
      <w:proofErr w:type="spellEnd"/>
      <w:r w:rsidRPr="00D123FB">
        <w:rPr>
          <w:szCs w:val="24"/>
        </w:rPr>
        <w:t xml:space="preserve"> can import artificial landscape</w:t>
      </w:r>
      <w:r>
        <w:rPr>
          <w:szCs w:val="24"/>
        </w:rPr>
        <w:t>s</w:t>
      </w:r>
      <w:r w:rsidRPr="00D123FB">
        <w:rPr>
          <w:szCs w:val="24"/>
        </w:rPr>
        <w:t xml:space="preserve"> that have been gene</w:t>
      </w:r>
      <w:r w:rsidR="00F21E9B">
        <w:rPr>
          <w:szCs w:val="24"/>
        </w:rPr>
        <w:t>rated by other generators (e.g. </w:t>
      </w:r>
      <w:proofErr w:type="spellStart"/>
      <w:r w:rsidRPr="00D123FB">
        <w:rPr>
          <w:szCs w:val="24"/>
        </w:rPr>
        <w:t>Qrule</w:t>
      </w:r>
      <w:proofErr w:type="spellEnd"/>
      <w:r w:rsidRPr="00D123FB">
        <w:rPr>
          <w:szCs w:val="24"/>
        </w:rPr>
        <w:t xml:space="preserve">, </w:t>
      </w:r>
      <w:proofErr w:type="spellStart"/>
      <w:r w:rsidRPr="00D123FB">
        <w:rPr>
          <w:szCs w:val="24"/>
        </w:rPr>
        <w:t>Simmap</w:t>
      </w:r>
      <w:proofErr w:type="spellEnd"/>
      <w:r w:rsidRPr="00D123FB">
        <w:rPr>
          <w:szCs w:val="24"/>
        </w:rPr>
        <w:t xml:space="preserve">, </w:t>
      </w:r>
      <w:proofErr w:type="spellStart"/>
      <w:r w:rsidRPr="00D123FB">
        <w:rPr>
          <w:szCs w:val="24"/>
        </w:rPr>
        <w:t>Dinamica</w:t>
      </w:r>
      <w:proofErr w:type="spellEnd"/>
      <w:r w:rsidRPr="00D123FB">
        <w:rPr>
          <w:szCs w:val="24"/>
        </w:rPr>
        <w:t xml:space="preserve">, G-RaFFe – see review by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"manualFormatting" : "Pe\u2019er et al. 2013",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 xml:space="preserve">), or can use an embedded landscape generator for producing single-habitat neutral landscapes. Landscapes </w:t>
      </w:r>
      <w:r w:rsidRPr="00D123FB">
        <w:rPr>
          <w:szCs w:val="24"/>
        </w:rPr>
        <w:lastRenderedPageBreak/>
        <w:t xml:space="preserve">generated using the embedded algorithm can be completely random, where each cell has a certain probability of being a habitat, or fractal. To generate fractal landscapes, the midpoint displacement algorithm </w:t>
      </w:r>
      <w:r w:rsidRPr="00D123FB">
        <w:rPr>
          <w:szCs w:val="24"/>
        </w:rPr>
        <w:fldChar w:fldCharType="begin" w:fldLock="1"/>
      </w:r>
      <w:r>
        <w:rPr>
          <w:szCs w:val="24"/>
        </w:rPr>
        <w:instrText>ADDIN CSL_CITATION { "citationItems" : [ { "id" : "ITEM-1", "itemData" : { "author" : [ { "dropping-particle" : "", "family" : "Saupe", "given" : "D.", "non-dropping-particle" : "", "parse-names" : false, "suffix" : "" } ], "container-title" : "The Science of Fractal Images", "editor" : [ { "dropping-particle" : "", "family" : "Pietgen", "given" : "H.O.", "non-dropping-particle" : "", "parse-names" : false, "suffix" : "" }, { "dropping-particle" : "", "family" : "Saupe", "given" : "D.", "non-dropping-particle" : "", "parse-names" : false, "suffix" : "" } ], "id" : "ITEM-1", "issued" : { "date-parts" : [ [ "1988" ] ] }, "page" : "71-113", "publisher" : "Springer, New York", "title" : "Algorithms for random fractals", "type" : "chapter" }, "uris" : [ "http://www.mendeley.com/documents/?uuid=125a1ed2-4364-40aa-a0a0-57ba07c5fa02" ] }, { "id" : "ITEM-2", "itemData" : { "author" : [ { "dropping-particle" : "", "family" : "With", "given" : "Kimberly A", "non-dropping-particle" : "", "parse-names" : false, "suffix" : "" } ], "container-title" : "Conservation Biology", "id" : "ITEM-2", "issue" : "5", "issued" : { "date-parts" : [ [ "1997" ] ] }, "page" : "1069-1080", "title" : "The application of neutral landscape models in conservation biology", "type" : "article-journal", "volume" : "11" }, "uris" : [ "http://www.mendeley.com/documents/?uuid=258aed60-eacc-420e-a1e5-01c8410605fa" ] } ], "mendeley" : { "manualFormatting" : "(Saupe 1988)", "previouslyFormattedCitation" : "(Saupe 1988; With 1997)" }, "properties" : { "noteIndex" : 0 }, "schema" : "https://github.com/citation-style-language/schema/raw/master/csl-citation.json" }</w:instrText>
      </w:r>
      <w:r w:rsidRPr="00D123FB">
        <w:rPr>
          <w:szCs w:val="24"/>
        </w:rPr>
        <w:fldChar w:fldCharType="separate"/>
      </w:r>
      <w:r w:rsidRPr="00D123FB">
        <w:rPr>
          <w:noProof/>
          <w:szCs w:val="24"/>
        </w:rPr>
        <w:t>(Saupe 1988)</w:t>
      </w:r>
      <w:r w:rsidRPr="00D123FB">
        <w:rPr>
          <w:szCs w:val="24"/>
        </w:rPr>
        <w:fldChar w:fldCharType="end"/>
      </w:r>
      <w:r w:rsidRPr="00D123FB">
        <w:rPr>
          <w:szCs w:val="24"/>
        </w:rPr>
        <w:t xml:space="preserve"> is applied, adapted to allow for the generation of elongated landscapes (useful for theoretical studies on range shifting and environmental gradients; </w:t>
      </w:r>
      <w:r>
        <w:rPr>
          <w:szCs w:val="24"/>
        </w:rPr>
        <w:t>Figure 2.3</w:t>
      </w:r>
      <w:r w:rsidRPr="00D123FB">
        <w:rPr>
          <w:szCs w:val="24"/>
        </w:rPr>
        <w:t>). Landscape structure is determined by two parameters: the proportion of landscape occupied by suitable habitat (</w:t>
      </w:r>
      <w:r w:rsidRPr="00D123FB">
        <w:rPr>
          <w:i/>
          <w:szCs w:val="24"/>
        </w:rPr>
        <w:t>p</w:t>
      </w:r>
      <w:r w:rsidRPr="00D123FB">
        <w:rPr>
          <w:szCs w:val="24"/>
        </w:rPr>
        <w:t xml:space="preserve">) and the degree of spatial autocorrelation (Hurst exponent, </w:t>
      </w:r>
      <w:r w:rsidRPr="00D123FB">
        <w:rPr>
          <w:i/>
          <w:szCs w:val="24"/>
        </w:rPr>
        <w:t>H</w:t>
      </w:r>
      <w:r w:rsidRPr="00D123FB">
        <w:rPr>
          <w:szCs w:val="24"/>
        </w:rPr>
        <w:t xml:space="preserve">) which ranges from </w:t>
      </w:r>
      <w:r>
        <w:rPr>
          <w:szCs w:val="24"/>
        </w:rPr>
        <w:t>&gt; </w:t>
      </w:r>
      <w:r w:rsidRPr="00D123FB">
        <w:rPr>
          <w:szCs w:val="24"/>
        </w:rPr>
        <w:t xml:space="preserve">0.0 (low autocorrelation but still not completely spatially independent) to </w:t>
      </w:r>
      <w:r>
        <w:rPr>
          <w:szCs w:val="24"/>
        </w:rPr>
        <w:t>&lt; </w:t>
      </w:r>
      <w:r w:rsidRPr="00D123FB">
        <w:rPr>
          <w:szCs w:val="24"/>
        </w:rPr>
        <w:t xml:space="preserve">1.0 (high autocorrelation, i.e. high habitat aggregation). The resulting landscape can be discrete and binary, or continuous. In the first case, the cell is either suitable (with 100% habitat cover) or not; in the second case, each cell is given a continuous value describing the percentage of habitat cover within a cell. </w:t>
      </w:r>
      <w:r w:rsidR="00F24D85">
        <w:rPr>
          <w:szCs w:val="24"/>
        </w:rPr>
        <w:t>Internally generated a</w:t>
      </w:r>
      <w:r w:rsidR="00F24D85" w:rsidRPr="00D123FB">
        <w:rPr>
          <w:szCs w:val="24"/>
        </w:rPr>
        <w:t xml:space="preserve">rtificial landscapes </w:t>
      </w:r>
      <w:r w:rsidR="00F24D85">
        <w:rPr>
          <w:szCs w:val="24"/>
        </w:rPr>
        <w:t xml:space="preserve">may not be dynamic. </w:t>
      </w:r>
      <w:r w:rsidRPr="00D123FB">
        <w:rPr>
          <w:szCs w:val="24"/>
        </w:rPr>
        <w:t>Note that more complex algorithms are available for providing fractals where setting H</w:t>
      </w:r>
      <w:r>
        <w:rPr>
          <w:szCs w:val="24"/>
        </w:rPr>
        <w:t> = </w:t>
      </w:r>
      <w:r w:rsidRPr="00D123FB">
        <w:rPr>
          <w:szCs w:val="24"/>
        </w:rPr>
        <w:t>0.0 result</w:t>
      </w:r>
      <w:r>
        <w:rPr>
          <w:szCs w:val="24"/>
        </w:rPr>
        <w:t>s</w:t>
      </w:r>
      <w:r w:rsidRPr="00D123FB">
        <w:rPr>
          <w:szCs w:val="24"/>
        </w:rPr>
        <w:t xml:space="preserve"> in no spatial autocorrelation </w:t>
      </w:r>
      <w:r w:rsidRPr="00D123FB">
        <w:rPr>
          <w:szCs w:val="24"/>
        </w:rPr>
        <w:fldChar w:fldCharType="begin" w:fldLock="1"/>
      </w:r>
      <w:r>
        <w:rPr>
          <w:szCs w:val="24"/>
        </w:rPr>
        <w:instrText>ADDIN CSL_CITATION { "citationItems" : [ { "id" : "ITEM-1", "itemData" : { "DOI" : "10.1371/journal.pone.0017040", "ISSN" : "1932-6203", "PMID" : "21347228", "abstract" : "Patterns that arise from an ecological process can be driven as much from the landscape over which the process is run as it is by some intrinsic properties of the process itself. The disentanglement of these effects is aided if it possible to run models of the process over artificial landscapes with controllable spatial properties. A number of different methods for the generation of so-called 'neutral landscapes' have been developed to provide just such a tool. Of these methods, a particular class that simulate fractional Brownian motion have shown particular promise. The existing methods of simulating fractional Brownian motion suffer from a number of problems however: they are often not easily generalisable to an arbitrary number of dimensions and produce outputs that can exhibit some undesirable artefacts.", "author" : [ { "dropping-particle" : "", "family" : "Chipperfield", "given" : "Joseph D", "non-dropping-particle" : "", "parse-names" : false, "suffix" : "" }, { "dropping-particle" : "", "family" : "Dytham", "given" : "Calvin", "non-dropping-particle" : "", "parse-names" : false, "suffix" : "" }, { "dropping-particle" : "", "family" : "Hovestadt", "given" : "Thomas", "non-dropping-particle" : "", "parse-names" : false, "suffix" : "" } ], "container-title" : "PloS one", "id" : "ITEM-1", "issue" : "2", "issued" : { "date-parts" : [ [ "2011", "1" ] ] }, "page" : "e17040", "title" : "An updated algorithm for the generation of neutral landscapes by spectral synthesis.", "type" : "article-journal", "volume" : "6" }, "uris" : [ "http://www.mendeley.com/documents/?uuid=f3c9c081-932c-4312-b22f-15f39a3c1b9f" ] } ], "mendeley" : { "manualFormatting" : "(see Chipperfield et al. 2011)", "previouslyFormattedCitation" : "(Chipperfield et al. 2011)" }, "properties" : { "noteIndex" : 0 }, "schema" : "https://github.com/citation-style-language/schema/raw/master/csl-citation.json" }</w:instrText>
      </w:r>
      <w:r w:rsidRPr="00D123FB">
        <w:rPr>
          <w:szCs w:val="24"/>
        </w:rPr>
        <w:fldChar w:fldCharType="separate"/>
      </w:r>
      <w:r w:rsidRPr="00D123FB">
        <w:rPr>
          <w:noProof/>
          <w:szCs w:val="24"/>
        </w:rPr>
        <w:t>(see Chipperfield et al. 2011)</w:t>
      </w:r>
      <w:r w:rsidRPr="00D123FB">
        <w:rPr>
          <w:szCs w:val="24"/>
        </w:rPr>
        <w:fldChar w:fldCharType="end"/>
      </w:r>
      <w:r w:rsidRPr="00D123FB">
        <w:rPr>
          <w:szCs w:val="24"/>
        </w:rPr>
        <w:t>. For applications where this is a required property, we recommend users import landscapes generated by these alternative algorithms.</w:t>
      </w:r>
    </w:p>
    <w:p w14:paraId="746F0B1B" w14:textId="77777777" w:rsidR="0067520E" w:rsidRPr="00D123FB" w:rsidRDefault="0067520E" w:rsidP="00C57BF9">
      <w:pPr>
        <w:rPr>
          <w:szCs w:val="24"/>
        </w:rPr>
      </w:pPr>
      <w:r w:rsidRPr="00D123FB">
        <w:rPr>
          <w:szCs w:val="24"/>
        </w:rPr>
        <w:t xml:space="preserve">This fractal method has proven useful as a null model to investigate population responses to landscape changes such as habitat loss and fragmentation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"id" : "ITEM-2", "itemData" : { "abstract" : "Predicting species' responses to habitat loss and fragmentation is one of the greatest challenges facing conservation biologists, particularly if extinction is a threshold phenomenon. Extinction thresholds are abrupt declines in the patch occupancy of a metapopulation across a narrow range of habitat loss. Metapopulation-type models have been used to predict extinction thresholds for endangered populations. These models often make simplifying assumptions about the distribution of habitat (random) and the search for suitable habitat sites (random dispersal). We relaxed these two assumptions in a modeling approach that combines a metapopulation model with neutral landscape models of fractal habitat distributions. Dispersal success for suitable, unoccupied sites was higher on fractal landscapes for nearest-neighbor dispersers (moving through adjacent cells of the landscape) than for dispersers searching at random (random distance and direction between steps) on random landscapes. Consequently, species either...", "author" : [ { "dropping-particle" : "", "family" : "With", "given" : "Kimberly A.", "non-dropping-particle" : "", "parse-names" : false, "suffix" : "" }, { "dropping-particle" : "", "family" : "King", "given" : "Anthony W.", "non-dropping-particle" : "", "parse-names" : false, "suffix" : "" } ], "container-title" : "Conservation Biology", "id" : "ITEM-2", "issued" : { "date-parts" : [ [ "1999", "10", "26" ] ] }, "page" : "314-326", "publisher" : "Blackwell Science", "title" : "Extinction Thresholds for Species in Fractal Landscapes", "type" : "article-journal", "volume" : "13" }, "uris" : [ "http://www.mendeley.com/documents/?uuid=c8c41ca7-2cd6-4216-8bf9-d620c6b47173" ] }, { "id" : "ITEM-3", "itemData" : { "DOI" : "10.1016/S0304-3800(01)00418-5", "ISSN" : "03043800", "author" : [ { "dropping-particle" : "", "family" : "Plotnick", "given" : "Roy E", "non-dropping-particle" : "", "parse-names" : false, "suffix" : "" }, { "dropping-particle" : "", "family" : "Gardner", "given" : "Robert H", "non-dropping-particle" : "", "parse-names" : false, "suffix" : "" } ], "container-title" : "Ecological Modelling", "id" : "ITEM-3", "issue" : "2", "issued" : { "date-parts" : [ [ "2002", "1" ] ] }, "page" : "171-197", "title" : "A general model for simulating the effects of landscape heterogeneity and disturbance on community patterns", "type" : "article-journal", "volume" : "147" }, "uris" : [ "http://www.mendeley.com/documents/?uuid=786ca731-4002-41b5-8aeb-8ff2f5d1610a" ] } ], "mendeley" : { "manualFormatting" : "(With &amp; King 1999; Plotnick &amp; Gardner 2002)", "previouslyFormattedCitation" : "(With 1997; With &amp; King 1999; Plotnick &amp; Gardner 2002)" }, "properties" : { "noteIndex" : 0 }, "schema" : "https://github.com/citation-style-language/schema/raw/master/csl-citation.json" }</w:instrText>
      </w:r>
      <w:r w:rsidRPr="00D123FB">
        <w:rPr>
          <w:szCs w:val="24"/>
        </w:rPr>
        <w:fldChar w:fldCharType="separate"/>
      </w:r>
      <w:r w:rsidRPr="00D123FB">
        <w:rPr>
          <w:noProof/>
          <w:szCs w:val="24"/>
        </w:rPr>
        <w:t>(With &amp; King 1999; Plotnick &amp; Gardner 2002)</w:t>
      </w:r>
      <w:r w:rsidRPr="00D123FB">
        <w:rPr>
          <w:szCs w:val="24"/>
        </w:rPr>
        <w:fldChar w:fldCharType="end"/>
      </w:r>
      <w:r w:rsidRPr="00D123FB">
        <w:rPr>
          <w:szCs w:val="24"/>
        </w:rPr>
        <w:t xml:space="preserve">. Fractal landscapes are characterized by possessing greater structure than a completely random landscape, but less than a completely deterministic one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"mendeley" : { "previouslyFormattedCitation" : "(With 1997)" }, "properties" : { "noteIndex" : 0 }, "schema" : "https://github.com/citation-style-language/schema/raw/master/csl-citation.json" }</w:instrText>
      </w:r>
      <w:r w:rsidRPr="00D123FB">
        <w:rPr>
          <w:szCs w:val="24"/>
        </w:rPr>
        <w:fldChar w:fldCharType="separate"/>
      </w:r>
      <w:r w:rsidRPr="00D123FB">
        <w:rPr>
          <w:noProof/>
          <w:szCs w:val="24"/>
        </w:rPr>
        <w:t>(With 1997)</w:t>
      </w:r>
      <w:r w:rsidRPr="00D123FB">
        <w:rPr>
          <w:szCs w:val="24"/>
        </w:rPr>
        <w:fldChar w:fldCharType="end"/>
      </w:r>
      <w:r w:rsidRPr="00D123FB">
        <w:rPr>
          <w:szCs w:val="24"/>
        </w:rPr>
        <w:t xml:space="preserve"> – but note that the spatial structure of landscapes fragmented by human activities is often not fractal in nature and, depending upon the research question, other landscape generators may be more appropriate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w:t>
      </w:r>
    </w:p>
    <w:p w14:paraId="6309F654" w14:textId="77777777" w:rsidR="0067520E" w:rsidRPr="00D123FB" w:rsidRDefault="0067520E" w:rsidP="00C57BF9">
      <w:pPr>
        <w:pStyle w:val="Figure"/>
      </w:pPr>
      <w:r w:rsidRPr="00D123FB">
        <w:drawing>
          <wp:inline distT="0" distB="0" distL="0" distR="0" wp14:anchorId="1C27545C" wp14:editId="2BDC1FEB">
            <wp:extent cx="5731510" cy="3018155"/>
            <wp:effectExtent l="0" t="0" r="2540" b="0"/>
            <wp:docPr id="3" name="Picture 2" descr="Fig_artificial_landscap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artificial_landscapes2.emf"/>
                    <pic:cNvPicPr/>
                  </pic:nvPicPr>
                  <pic:blipFill>
                    <a:blip r:embed="rId20" cstate="print"/>
                    <a:stretch>
                      <a:fillRect/>
                    </a:stretch>
                  </pic:blipFill>
                  <pic:spPr>
                    <a:xfrm>
                      <a:off x="0" y="0"/>
                      <a:ext cx="5731510" cy="3018155"/>
                    </a:xfrm>
                    <a:prstGeom prst="rect">
                      <a:avLst/>
                    </a:prstGeom>
                  </pic:spPr>
                </pic:pic>
              </a:graphicData>
            </a:graphic>
          </wp:inline>
        </w:drawing>
      </w:r>
    </w:p>
    <w:p w14:paraId="103BE789" w14:textId="77777777" w:rsidR="0067520E" w:rsidRPr="00D123FB" w:rsidRDefault="0067520E" w:rsidP="00C57BF9">
      <w:pPr>
        <w:pStyle w:val="Figheading"/>
        <w:rPr>
          <w:szCs w:val="24"/>
        </w:rPr>
      </w:pPr>
      <w:r>
        <w:rPr>
          <w:b/>
        </w:rPr>
        <w:t>Figure 2.3</w:t>
      </w:r>
      <w:r w:rsidRPr="00D123FB">
        <w:rPr>
          <w:b/>
        </w:rPr>
        <w:t xml:space="preserve">. </w:t>
      </w:r>
      <w:r w:rsidRPr="00D123FB">
        <w:t>Examples of artificial landscapes gen</w:t>
      </w:r>
      <w:r>
        <w:t xml:space="preserve">erated with </w:t>
      </w:r>
      <w:proofErr w:type="spellStart"/>
      <w:r>
        <w:t>RangeShifter</w:t>
      </w:r>
      <w:proofErr w:type="spellEnd"/>
      <w:r>
        <w:t>. (a-c) </w:t>
      </w:r>
      <w:r w:rsidRPr="00D123FB">
        <w:t>Discrete landscapes: white</w:t>
      </w:r>
      <w:r>
        <w:t> = </w:t>
      </w:r>
      <w:r w:rsidRPr="00D123FB">
        <w:t>suitable habitat; black</w:t>
      </w:r>
      <w:r>
        <w:t> = unsuitable habitat. (d-f) </w:t>
      </w:r>
      <w:r w:rsidRPr="00D123FB">
        <w:t>Continuous landscape: black</w:t>
      </w:r>
      <w:r>
        <w:t> = </w:t>
      </w:r>
      <w:r w:rsidRPr="00D123FB">
        <w:t>unsuitable habitat; grey scale</w:t>
      </w:r>
      <w:r>
        <w:t> = </w:t>
      </w:r>
      <w:r w:rsidRPr="00D123FB">
        <w:t>percentage cover of suitable habitat, from 1% (da</w:t>
      </w:r>
      <w:r>
        <w:t>rk grey) to 100% (white). (</w:t>
      </w:r>
      <w:proofErr w:type="spellStart"/>
      <w:proofErr w:type="gramStart"/>
      <w:r>
        <w:t>a,d</w:t>
      </w:r>
      <w:proofErr w:type="spellEnd"/>
      <w:proofErr w:type="gramEnd"/>
      <w:r>
        <w:t>) Random landscapes. (</w:t>
      </w:r>
      <w:proofErr w:type="spellStart"/>
      <w:proofErr w:type="gramStart"/>
      <w:r>
        <w:t>b,e</w:t>
      </w:r>
      <w:proofErr w:type="spellEnd"/>
      <w:proofErr w:type="gramEnd"/>
      <w:r>
        <w:t>) </w:t>
      </w:r>
      <w:r w:rsidRPr="00D123FB">
        <w:t>Fractal landscapes for which H</w:t>
      </w:r>
      <w:r>
        <w:t> = 0.1. (</w:t>
      </w:r>
      <w:proofErr w:type="spellStart"/>
      <w:proofErr w:type="gramStart"/>
      <w:r>
        <w:t>c,f</w:t>
      </w:r>
      <w:proofErr w:type="spellEnd"/>
      <w:proofErr w:type="gramEnd"/>
      <w:r>
        <w:t>) </w:t>
      </w:r>
      <w:r w:rsidRPr="00D123FB">
        <w:t>Fractal landscapes for which H</w:t>
      </w:r>
      <w:r>
        <w:t> = </w:t>
      </w:r>
      <w:r w:rsidRPr="00D123FB">
        <w:t>0.3. In all cases the proportion of cells with habitat cover greater than zero is 0.1.</w:t>
      </w:r>
    </w:p>
    <w:p w14:paraId="652E1F46" w14:textId="77777777" w:rsidR="0067520E" w:rsidRPr="00D123FB" w:rsidRDefault="0067520E" w:rsidP="009E434A">
      <w:pPr>
        <w:pStyle w:val="Heading3"/>
        <w:numPr>
          <w:ilvl w:val="2"/>
          <w:numId w:val="14"/>
        </w:numPr>
      </w:pPr>
      <w:bookmarkStart w:id="55" w:name="_Environmental_gradient"/>
      <w:bookmarkStart w:id="56" w:name="_Toc54110050"/>
      <w:bookmarkEnd w:id="55"/>
      <w:r w:rsidRPr="00D123FB">
        <w:lastRenderedPageBreak/>
        <w:t xml:space="preserve">Environmental </w:t>
      </w:r>
      <w:r>
        <w:t>g</w:t>
      </w:r>
      <w:r w:rsidRPr="00D123FB">
        <w:t>radient</w:t>
      </w:r>
      <w:bookmarkEnd w:id="56"/>
    </w:p>
    <w:p w14:paraId="3572BC96" w14:textId="77777777" w:rsidR="0067520E" w:rsidRDefault="0067520E" w:rsidP="00C57BF9">
      <w:pPr>
        <w:rPr>
          <w:szCs w:val="24"/>
        </w:rPr>
      </w:pPr>
      <w:r w:rsidRPr="00D123FB">
        <w:rPr>
          <w:szCs w:val="24"/>
        </w:rPr>
        <w:t xml:space="preserve">In </w:t>
      </w:r>
      <w:r>
        <w:rPr>
          <w:szCs w:val="24"/>
        </w:rPr>
        <w:t>modelling</w:t>
      </w:r>
      <w:r w:rsidRPr="00D123FB">
        <w:rPr>
          <w:szCs w:val="24"/>
        </w:rPr>
        <w:t xml:space="preserve"> species’ distribution and responses to environmental changes it is often important to consider environmental gradients, i.e. gradients in one or more abiotic and/or biotic variables that affect the ecology of species and their evolutionary dynamics </w:t>
      </w:r>
      <w:r w:rsidRPr="00D123FB">
        <w:rPr>
          <w:szCs w:val="24"/>
        </w:rPr>
        <w:fldChar w:fldCharType="begin" w:fldLock="1"/>
      </w:r>
      <w:r>
        <w:rPr>
          <w:szCs w:val="24"/>
        </w:rP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"mendeley" : { "previouslyFormattedCitation" : "(Travis &amp; Dytham 2012)" }, "properties" : { "noteIndex" : 0 }, "schema" : "https://github.com/citation-style-language/schema/raw/master/csl-citation.json" }</w:instrText>
      </w:r>
      <w:r w:rsidRPr="00D123FB">
        <w:rPr>
          <w:szCs w:val="24"/>
        </w:rPr>
        <w:fldChar w:fldCharType="separate"/>
      </w:r>
      <w:r w:rsidRPr="00D123FB">
        <w:rPr>
          <w:noProof/>
          <w:szCs w:val="24"/>
        </w:rPr>
        <w:t>(Travis &amp; Dytham 2012)</w:t>
      </w:r>
      <w:r w:rsidRPr="00D123FB">
        <w:rPr>
          <w:szCs w:val="24"/>
        </w:rPr>
        <w:fldChar w:fldCharType="end"/>
      </w:r>
      <w:r w:rsidRPr="00D123FB">
        <w:rPr>
          <w:szCs w:val="24"/>
        </w:rPr>
        <w:t>.</w:t>
      </w:r>
    </w:p>
    <w:p w14:paraId="0DB99F83" w14:textId="77777777" w:rsidR="0067520E" w:rsidRPr="002D7F8C" w:rsidRDefault="0067520E" w:rsidP="00C57BF9">
      <w:pPr>
        <w:rPr>
          <w:szCs w:val="24"/>
          <w:lang w:val="fr-FR"/>
        </w:rPr>
      </w:pPr>
      <w:r w:rsidRPr="00D123FB">
        <w:rPr>
          <w:szCs w:val="24"/>
        </w:rPr>
        <w:t xml:space="preserve">Often species’ ranges are structured along gradients and gradients are thought to be one of the contributing factors in determining species’ range limits </w:t>
      </w:r>
      <w:r w:rsidRPr="00D123FB">
        <w:rPr>
          <w:szCs w:val="24"/>
        </w:rPr>
        <w:fldChar w:fldCharType="begin" w:fldLock="1"/>
      </w:r>
      <w:r>
        <w:rPr>
          <w:szCs w:val="24"/>
        </w:rP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"10.1098/rspb.2008.1480", "ISSN" : "0962-8452", "PMID" : "19324809", "abstract" : "Understanding of the determinants of species' geographic range limits remains poorly integrated. In part, this is because of the diversity of perspectives on the issue, and because empirical studies have lagged substantially behind developments in theory. Here, I provide a broad overview, drawing together many of the disparate threads, considering, in turn, how influences on the terms of a simple single-population equation can determine range limits. There is theoretical and empirical evidence for systematic changes towards range limits under some circumstances in each of the demographic parameters. However, under other circumstances, no such changes may take place in particular parameters, or they may occur in a different direction, with limitation still occurring. This suggests that (i) little about range limitation can categorically be inferred from many empirical studies, which document change in only one demographic parameter, (ii) there is a need for studies that document variation in all of the parameters, and (iii) in agreement with theoretical evidence that range limits can be formed in the presence or absence of hard boundaries, environmental gradients or biotic interactions, there may be few general patterns as to the determinants of these limits, with most claimed generalities at least having many exceptions.", "author" : [ { "dropping-particle" : "", "family" : "Gaston", "given" : "Kevin J", "non-dropping-particle" : "", "parse-names" : false, "suffix" : "" } ], "container-title" : "Proceedings of the Royal Society B: Biological Sciences", "id" : "ITEM-2", "issue" : "1661", "issued" : { "date-parts" : [ [ "2009", "4", "22" ] ] }, "page" : "1395-406", "title" : "Geographic range limits: achieving synthesis.", "type" : "article-journal", "volume" : "276" }, "uris" : [ "http://www.mendeley.com/documents/?uuid=7e1be479-bcbc-483e-b95d-bb75e7e8c0a8" ] }, { "id" : "ITEM-3", "itemData" : { "author" : [ { "dropping-particle" : "", "family" : "Holt", "given" : "Robert D", "non-dropping-particle" : "", "parse-names" : false, "suffix" : "" } ], "container-title" : "Evolutionary Ecology Research", "id" : "ITEM-3", "issued" : { "date-parts" : [ [ "2003" ] ] }, "page" : "159-178", "title" : "On the evolutionary ecology of species \u2019 ranges", "type" : "article-journal", "volume" : "5" }, "uris" : [ "http://www.mendeley.com/documents/?uuid=7f8a9efa-32c5-4dc2-9649-e7e262950cd1" ] }, { "id" : "ITEM-4", "itemData" : { "author" : [ { "dropping-particle" : "", "family" : "Holt", "given" : "Robert D", "non-dropping-particle" : "", "parse-names" : false, "suffix" : "" }, { "dropping-particle" : "", "family" : "Keitt", "given" : "Timothy H", "non-dropping-particle" : "", "parse-names" : false, "suffix" : "" }, { "dropping-particle" : "", "family" : "Lewis", "given" : "Mark A", "non-dropping-particle" : "", "parse-names" : false, "suffix" : "" }, { "dropping-particle" : "", "family" : "Maurer", "given" : "Brian A", "non-dropping-particle" : "", "parse-names" : false, "suffix" : "" }, { "dropping-particle" : "", "family" : "Taper", "given" : "Mark L", "non-dropping-particle" : "", "parse-names" : false, "suffix" : "" } ], "container-title" : "Oikos", "id" : "ITEM-4", "issued" : { "date-parts" : [ [ "2005" ] ] }, "page" : "18-27", "title" : "Theoretical models of species \u2019 borders: single species approaches", "type" : "article-journal", "volume" : "108" }, "uris" : [ "http://www.mendeley.com/documents/?uuid=0f71d7cd-11da-4fcd-8f80-a0f43a341557" ] }, { "id" : "ITEM-5", "itemData" : { "DOI" : "10.1111/j.1472-4642.2010.00642.x", "ISSN" : "13669516", "author" : [ { "dropping-particle" : "", "family" : "Thomas", "given" : "Chris D.", "non-dropping-particle" : "", "parse-names" : false, "suffix" : "" } ], "container-title" : "Diversity and Distributions", "id" : "ITEM-5", "issue" : "3", "issued" : { "date-parts" : [ [ "2010", "4", "13" ] ] }, "page" : "488-495", "title" : "Climate, climate change and range boundaries", "type" : "article-journal", "volume" : "16" }, "uris" : [ "http://www.mendeley.com/documents/?uuid=6c2c0e81-63e2-4c5e-afc1-36ab86a445f8" ] } ], "mendeley" : { "manualFormatting" : "(Holt 2003; Holt et al. 2005; Thomas 2010; for reviews: Gaston 2009; Sexton et al. 2009)", "previouslyFormattedCitation" : "(Holt 2003; Holt et al. 2005; Gaston 2009; Sexton et al. 2009; Thomas 2010)" }, "properties" : { "noteIndex" : 0 }, "schema" : "https://github.com/citation-style-language/schema/raw/master/csl-citation.json" }</w:instrText>
      </w:r>
      <w:r w:rsidRPr="00D123FB">
        <w:rPr>
          <w:szCs w:val="24"/>
        </w:rPr>
        <w:fldChar w:fldCharType="separate"/>
      </w:r>
      <w:r w:rsidRPr="00D123FB">
        <w:rPr>
          <w:noProof/>
          <w:szCs w:val="24"/>
        </w:rPr>
        <w:t>(Holt 2003; Holt et al. 2005; Thomas 2010; for reviews: Gaston 2009; Sexton et al. 2009)</w:t>
      </w:r>
      <w:r w:rsidRPr="00D123FB">
        <w:rPr>
          <w:szCs w:val="24"/>
        </w:rPr>
        <w:fldChar w:fldCharType="end"/>
      </w:r>
      <w:r w:rsidRPr="00D123FB">
        <w:rPr>
          <w:szCs w:val="24"/>
        </w:rPr>
        <w:t xml:space="preserve">. The ecology of a species’, including for example vital rates and competitive abilities, can change along environmental gradients. Often the most suitable conditions are found at the core of a species’ range and gradually decline along the gradient until the environment is no longer suitable for the species. </w:t>
      </w:r>
      <w:r>
        <w:rPr>
          <w:szCs w:val="24"/>
        </w:rPr>
        <w:t>The nature of the gradient</w:t>
      </w:r>
      <w:r w:rsidRPr="00D123FB">
        <w:rPr>
          <w:szCs w:val="24"/>
        </w:rPr>
        <w:t xml:space="preserve"> can </w:t>
      </w:r>
      <w:r>
        <w:rPr>
          <w:szCs w:val="24"/>
        </w:rPr>
        <w:t>impact the dynamics</w:t>
      </w:r>
      <w:r w:rsidRPr="00D123FB">
        <w:rPr>
          <w:szCs w:val="24"/>
        </w:rPr>
        <w:t xml:space="preserve">, potentially leading to different responses to environmental changes </w:t>
      </w:r>
      <w:r w:rsidRPr="00D123FB">
        <w:rPr>
          <w:szCs w:val="24"/>
        </w:rPr>
        <w:fldChar w:fldCharType="begin" w:fldLock="1"/>
      </w:r>
      <w:r>
        <w:rPr>
          <w:szCs w:val="24"/>
        </w:rPr>
        <w:instrText>ADDIN CSL_CITATION { "citationItems" : [ { "id" : "ITEM-1",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"ITEM-1", "issue" : "1", "issued" : { "date-parts" : [ [ "2009", "1" ] ] }, "page" : "131-137", "title" : "The dynamics of climate-induced range shifting; perspectives from simulation modelling", "type" : "article-journal", "volume" : "118" }, "uris" : [ "http://www.mendeley.com/documents/?uuid=d7838062-2754-49f7-941a-57e95cc3354a" ] }, { "id" : "ITEM-2",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"ITEM-2",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"mendeley" : { "previouslyFormattedCitation" : "(Brooker et al. 2007; Mustin et al. 2009)" }, "properties" : { "noteIndex" : 0 }, "schema" : "https://github.com/citation-style-language/schema/raw/master/csl-citation.json" }</w:instrText>
      </w:r>
      <w:r w:rsidRPr="00D123FB">
        <w:rPr>
          <w:szCs w:val="24"/>
        </w:rPr>
        <w:fldChar w:fldCharType="separate"/>
      </w:r>
      <w:r w:rsidRPr="00D123FB">
        <w:rPr>
          <w:noProof/>
          <w:szCs w:val="24"/>
        </w:rPr>
        <w:t>(Brooker et al. 2007; Mustin et al. 2009)</w:t>
      </w:r>
      <w:r w:rsidRPr="00D123FB">
        <w:rPr>
          <w:szCs w:val="24"/>
        </w:rPr>
        <w:fldChar w:fldCharType="end"/>
      </w:r>
      <w:r w:rsidRPr="00D123FB">
        <w:rPr>
          <w:szCs w:val="24"/>
        </w:rPr>
        <w:t xml:space="preserve">. Moreover, populations along gradients can show adaptation to local conditions </w:t>
      </w:r>
      <w:r>
        <w:rPr>
          <w:szCs w:val="24"/>
        </w:rPr>
        <w:fldChar w:fldCharType="begin" w:fldLock="1"/>
      </w:r>
      <w:r>
        <w:rPr>
          <w:szCs w:val="24"/>
        </w:rPr>
        <w:instrText>ADDIN CSL_CITATION { "citationItems" : [ { "id" : "ITEM-1", "itemData" : { "DOI" : "10.1146/annurev-genet-110711-155511", "ISSN" : "1545-2948", "PMID" : "22934640", "abstract" : "The rapid rate of current global climate change is having strong effects on many species and, at least in some cases, is driving evolution, particularly when changes in conditions alter patterns of selection. Climate change thus provides an opportunity for the study of the genetic basis of adaptation. Such studies include a variety of observational and experimental approaches, such as sampling across clines, artificial evolution experiments, and resurrection studies. These approaches can be combined with a number of techniques in genetics and genomics, including association and mapping analyses, genome scans, and transcription profiling. Recent research has revealed a number of candidate genes potentially involved in climate change adaptation and has also illustrated that genetic regulatory networks and epigenetic effects may be particularly relevant for evolution driven by climate change. Although genetic and genomic data are rapidly accumulating, we still have much to learn about the genetic architecture of climate change adaptation. Expected final online publication date for the Annual Review of Genetics Volume 46 is November 02, 2012. Please see http://www.annualreviews.org/catalog/pubdates.aspx for revised estimates.", "author" : [ { "dropping-particle" : "", "family" : "Franks", "given" : "Steven J", "non-dropping-particle" : "", "parse-names" : false, "suffix" : "" }, { "dropping-particle" : "", "family" : "Hoffmann", "given" : "Ary a", "non-dropping-particle" : "", "parse-names" : false, "suffix" : "" } ], "container-title" : "Annual Review of Genetics", "id" : "ITEM-1", "issued" : { "date-parts" : [ [ "2012", "8", "29" ] ] }, "page" : "185-208", "title" : "Genetics of Climate Change Adaptation.", "type" : "article-journal", "volume" : "46" }, "uris" : [ "http://www.mendeley.com/documents/?uuid=d5c572bc-3758-4a40-8301-21493434ddc2" ] }, { "id" : "ITEM-2", "itemData" : { "author" : [ { "dropping-particle" : "", "family" : "Hereford", "given" : "Joe", "non-dropping-particle" : "", "parse-names" : false, "suffix" : "" } ], "container-title" : "The American Naturalist", "id" : "ITEM-2", "issue" : "5", "issued" : { "date-parts" : [ [ "2009" ] ] }, "page" : "579-588", "title" : "A Quantitative Survey of Local Adaptation and Fitness Trade-Offs", "type" : "article-journal", "volume" : "173" }, "uris" : [ "http://www.mendeley.com/documents/?uuid=198ea3a0-613f-47a0-a720-e0b5dedd75a0" ] } ], "mendeley" : { "previouslyFormattedCitation" : "(Hereford 2009; Franks &amp; Hoffmann 2012)" }, "properties" : { "noteIndex" : 0 }, "schema" : "https://github.com/citation-style-language/schema/raw/master/csl-citation.json" }</w:instrText>
      </w:r>
      <w:r>
        <w:rPr>
          <w:szCs w:val="24"/>
        </w:rPr>
        <w:fldChar w:fldCharType="separate"/>
      </w:r>
      <w:r w:rsidRPr="00BB065C">
        <w:rPr>
          <w:noProof/>
          <w:szCs w:val="24"/>
        </w:rPr>
        <w:t>(Hereford 2009; Franks &amp; Hoffmann 2012)</w:t>
      </w:r>
      <w:r>
        <w:rPr>
          <w:szCs w:val="24"/>
        </w:rPr>
        <w:fldChar w:fldCharType="end"/>
      </w:r>
      <w:r w:rsidRPr="00D123FB">
        <w:rPr>
          <w:szCs w:val="24"/>
        </w:rPr>
        <w:t xml:space="preserve">, which, in interaction with other factors such as inter-specific interactions, can determine complex dynamics and responses to climate change </w:t>
      </w:r>
      <w:r w:rsidRPr="00D123FB">
        <w:rPr>
          <w:szCs w:val="24"/>
        </w:rPr>
        <w:fldChar w:fldCharType="begin" w:fldLock="1"/>
      </w:r>
      <w:r>
        <w:rPr>
          <w:szCs w:val="24"/>
        </w:rPr>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"id" : "ITEM-2", "itemData" : { "DOI" : "10.1016/j.jtbi.2010.07.014", "ISSN" : "1095-8541", "PMID" : "20654630", "abstract" : "The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"author" : [ { "dropping-particle" : "", "family" : "Atkins", "given" : "K E", "non-dropping-particle" : "", "parse-names" : false, "suffix" : "" }, { "dropping-particle" : "", "family" : "Travis", "given" : "J M J", "non-dropping-particle" : "", "parse-names" : false, "suffix" : "" } ], "container-title" : "Journal of Theoretical Biology", "id" : "ITEM-2", "issue" : "3", "issued" : { "date-parts" : [ [ "2010", "10", "7" ] ] }, "page" : "449-57", "publisher" : "Elsevier", "title" : "Local adaptation and the evolution of species' ranges under climate change.", "type" : "article-journal", "volume" : "266" }, "uris" : [ "http://www.mendeley.com/documents/?uuid=040e8662-c7c8-48cf-8389-ba8f0fc02363" ] }, { "id" : "ITEM-3", "itemData" : { "DOI" : "10.1111/j.1600-0587.2012.00062.x", "ISSN" : "09067590", "author" : [ { "dropping-particle" : "", "family" : "Kubisch", "given" : "Alexander", "non-dropping-particle" : "", "parse-names" : false, "suffix" : "" }, { "dropping-particle" : "", "family" : "Degen", "given" : "Tobias",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"Ecography", "id" : "ITEM-3", "issued" : { "date-parts" : [ [ "2013", "1", "25" ] ] }, "page" : "873-882", "title" : "Predicting range shifts under global change: the balance between local adaptation and dispersal", "type" : "article-journal", "volume" : "36" }, "uris" : [ "http://www.mendeley.com/documents</w:instrText>
      </w:r>
      <w:r w:rsidRPr="002D7F8C">
        <w:rPr>
          <w:szCs w:val="24"/>
          <w:lang w:val="fr-FR"/>
        </w:rPr>
        <w:instrText>/?uuid=c91dd444-164d-46af-8737-d9733111a8ca" ] }, { "id" : "ITEM-4", "itemData" : { "DOI" : "10.1111/gcb.12089", "author" : [ { "dropping-particle" : "", "family" : "Block", "given" : "Marjan", "non-dropping-particle" : "De", "parse-names" : false, "suffix" : "" }, { "dropping-particle" : "", "family" : "Pauwels", "given" : "Kevin", "non-dropping-particle" : "", "parse-names" : false, "suffix" : "" }, { "dropping-particle" : "", "family" : "Broeck", "given" : "Maarten", "non-dropping-particle" : "Van Den", "parse-names" : false, "suffix" : "" }, { "dropping-particle" : "", "family" : "Meester", "given" : "Luc", "non-dropping-particle" : "De", "parse-names" : false, "suffix" : "" }, { "dropping-particle" : "", "family" : "Stoks", "given" : "Robby", "non-dropping-particle" : "", "parse-names" : false, "suffix" : "" } ], "container-title" : "Global Change Biology", "id" : "ITEM-4", "issue" : "3", "issued" : { "date-parts" : [ [ "2013" ] ] }, "page" : "689-696", "title" : "Local genetic adaptation generates latitude-specific effects of warming on predator-prey interactions", "type" : "article-journal", "volume" : "19" }, "uris" : [ "http://www.mendeley.com/documents/?uuid=6fcceac5-d6f5-493c-b1b9-38614694784a" ] } ], "mendeley" : { "previouslyFormattedCitation" : "(Atkins &amp; Travis 2010; Bocedi et al. 2013; De Block et al. 2013; Kubisch et al. 2013)" }, "properties" : { "noteIndex" : 0 }, "schema" : "https://github.com/citation-style-language/schema/raw/master/csl-citation.json" }</w:instrText>
      </w:r>
      <w:r w:rsidRPr="00D123FB">
        <w:rPr>
          <w:szCs w:val="24"/>
        </w:rPr>
        <w:fldChar w:fldCharType="separate"/>
      </w:r>
      <w:r w:rsidRPr="002D7F8C">
        <w:rPr>
          <w:noProof/>
          <w:szCs w:val="24"/>
          <w:lang w:val="fr-FR"/>
        </w:rPr>
        <w:t>(Atkins &amp; Travis 2010; Bocedi et al. 2013; De Block et al. 2013; Kubisch et al. 2013)</w:t>
      </w:r>
      <w:r w:rsidRPr="00D123FB">
        <w:rPr>
          <w:szCs w:val="24"/>
        </w:rPr>
        <w:fldChar w:fldCharType="end"/>
      </w:r>
      <w:r w:rsidRPr="002D7F8C">
        <w:rPr>
          <w:szCs w:val="24"/>
          <w:lang w:val="fr-FR"/>
        </w:rPr>
        <w:t>.</w:t>
      </w:r>
    </w:p>
    <w:p w14:paraId="25290FFA" w14:textId="77777777" w:rsidR="0067520E" w:rsidRPr="00D123FB" w:rsidRDefault="0067520E" w:rsidP="00C57BF9">
      <w:pPr>
        <w:rPr>
          <w:szCs w:val="24"/>
        </w:rPr>
      </w:pPr>
      <w:r w:rsidRPr="00D123FB">
        <w:rPr>
          <w:szCs w:val="24"/>
        </w:rPr>
        <w:t>From the evolutionary point of view, environmental gradients often generate selecti</w:t>
      </w:r>
      <w:r>
        <w:rPr>
          <w:szCs w:val="24"/>
        </w:rPr>
        <w:t>on</w:t>
      </w:r>
      <w:r w:rsidRPr="00D123FB">
        <w:rPr>
          <w:szCs w:val="24"/>
        </w:rPr>
        <w:t xml:space="preserve"> gradients. In the last few years, a few studies have investigated the evolution of dispersal along gradients in stationary ranges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"author" : [ { "dropping-particle" : "", "family" : "Kubisch", "given" : "A.", "non-dropping-particle" : "", "parse-names" : false, "suffix" : "" }, { "dropping-particle" : "", "family" : "Poethke", "given" : "H-J.", "non-dropping-particle" : "", "parse-names" : false, "suffix" : "" } ], "container-title" : "Evolutionary Ecology Research", "id" : "ITEM-2", "issue" : "2", "issued" : { "date-parts" : [ [ "2011" ] ] }, "page" : "159-169", "title" : "Range border formation in a world with increasing climatic variance", "type" : "article-journal", "volume" : "13" }, "uris" : [ "http://www.mendeley.com/documents/?uuid=10cd9579-f479-455e-a213-e4b4c9da3d08" ] } ], "mendeley" : { "previouslyFormattedCitation" : "(Dytham 2009; Kubisch &amp; Poethke 2011)" }, "properties" : { "noteIndex" : 0 }, "schema" : "https://github.com/citation-style-language/schema/raw/master/csl-citation.json" }</w:instrText>
      </w:r>
      <w:r w:rsidRPr="00D123FB">
        <w:rPr>
          <w:szCs w:val="24"/>
        </w:rPr>
        <w:fldChar w:fldCharType="separate"/>
      </w:r>
      <w:r w:rsidRPr="00D123FB">
        <w:rPr>
          <w:noProof/>
          <w:szCs w:val="24"/>
        </w:rPr>
        <w:t>(Dytham 2009; Kubisch &amp; Poethke 2011)</w:t>
      </w:r>
      <w:r w:rsidRPr="00D123FB">
        <w:rPr>
          <w:szCs w:val="24"/>
        </w:rPr>
        <w:fldChar w:fldCharType="end"/>
      </w:r>
      <w:r w:rsidRPr="00D123FB">
        <w:rPr>
          <w:szCs w:val="24"/>
        </w:rPr>
        <w:t xml:space="preserve"> and during range expansion </w:t>
      </w:r>
      <w:r w:rsidRPr="00D123FB">
        <w:rPr>
          <w:szCs w:val="24"/>
        </w:rPr>
        <w:fldChar w:fldCharType="begin" w:fldLock="1"/>
      </w:r>
      <w:r>
        <w:rPr>
          <w:szCs w:val="24"/>
        </w:rPr>
        <w:instrText>ADDIN CSL_CITATION { "citationItems" : [ { "id" : "ITEM-1",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"ITEM-1", "issue" : "10", "issued" : { "date-parts" : [ [ "2010", "10" ] ] }, "page" : "3094-9", "title" : "On the elasticity of range limits during periods of expansion.", "type" : "article-journal", "volume" : "91" }, "uris" : [ "http://www.mendeley.com/documents/?uuid=862a2604-ddeb-4a8a-a682-2c0a72d64370" ] } ], "mendeley" : { "previouslyFormattedCitation" : "(Kubisch et al. 2010)" }, "properties" : { "noteIndex" : 0 }, "schema" : "https://github.com/citation-style-language/schema/raw/master/csl-citation.json" }</w:instrText>
      </w:r>
      <w:r w:rsidRPr="00D123FB">
        <w:rPr>
          <w:szCs w:val="24"/>
        </w:rPr>
        <w:fldChar w:fldCharType="separate"/>
      </w:r>
      <w:r w:rsidRPr="00D123FB">
        <w:rPr>
          <w:noProof/>
          <w:szCs w:val="24"/>
        </w:rPr>
        <w:t>(Kubisch et al. 2010)</w:t>
      </w:r>
      <w:r w:rsidRPr="00D123FB">
        <w:rPr>
          <w:szCs w:val="24"/>
        </w:rPr>
        <w:fldChar w:fldCharType="end"/>
      </w:r>
      <w:r w:rsidRPr="00D123FB">
        <w:rPr>
          <w:szCs w:val="24"/>
        </w:rPr>
        <w:t xml:space="preserve"> or range shifting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xml:space="preserve">. Different types of gradients determine the relative advantage of different dispersal strategies leading to different strategies becoming spatially structured along the gradient. During range shifting, evolving dispersal strategies are likely to interact with the ability of the species to adapt locally, determining obscure outcomes </w:t>
      </w:r>
      <w:r w:rsidRPr="00D123FB">
        <w:rPr>
          <w:szCs w:val="24"/>
        </w:rPr>
        <w:fldChar w:fldCharType="begin" w:fldLock="1"/>
      </w:r>
      <w:r>
        <w:rPr>
          <w:szCs w:val="24"/>
        </w:rPr>
        <w:instrText>ADDIN CSL_CITATION { "citationItems" : [ { "id" : "ITEM-1", "itemData" : { "DOI" : "10.1111/j.1365-2699.2011.02597.x", "ISSN" : "03050270", "author" : [ { "dropping-particle" : "", "family" : "Phillips", "given" : "Ben L.", "non-dropping-particle" : "", "parse-names" : false, "suffix" : "" } ], "container-title" : "Journal of Biogeography", "id" : "ITEM-1", "issue" : "1", "issued" : { "date-parts" : [ [ "2012", "1", "7" ] ] }, "page" : "153-161", "title" : "Range shift promotes the formation of stable range edges", "type" : "article-journal", "volume" : "39" }, "uris" : [ "http://www.mendeley.com/documents/?uuid=4fb8ca94-857d-4c59-a520-6b088001f713" ] }, { "id" : "ITEM-2", "itemData" : { "DOI" : "10.1016/j.tree.2006.11.002", "ISSN" : "0169-5347", "PMID" : "17113679", "abstract" : "What stops populations expanding into new territory beyond the edge of a range margin? Recent models addressing this problem have brought together population genetics and population ecology, and some have included interactions among species at range edges. Here, we review these models of adaptation at environmental or parapatric margins, and discuss the contrasting effects of migration in either swamping local adaptation, or supplying the genetic variation that is necessary for adaptation to continue. We illustrate how studying adaptation at range margins (both with and without hybridization) can provide insight into the genetic and ecological factors that limit evolution more generally, especially in response to current rates of environmental change.", "author" : [ { "dropping-particle" : "", "family" : "Bridle", "given" : "Jon R", "non-dropping-particle" : "", "parse-names" : false, "suffix" : "" }, { "dropping-particle" : "", "family" : "Vines", "given" : "Timothy H", "non-dropping-particle" : "", "parse-names" : false, "suffix" : "" } ], "container-title" : "Trends in ecology &amp; evolution", "id" : "ITEM-2", "issue" : "3", "issued" : { "date-parts" : [ [ "2007", "3" ] ] }, "page" : "140-7", "title" : "Limits to evolution at range margins: when and why does adaptation fail?", "type" : "article-journal", "volume" : "22" }, "uris" : [ "http://www.mendeley.com/documents/?uuid=855a14e2-ad1b-410b-a397-5dc037b6a0d5" ] }, { "id" : "ITEM-3", "itemData" : { "DOI" : "10.1098/rstb.2012.0083", "ISSN" : "1471-2970", "PMID" : "23209165", "abstract" : "Dispersal is a key determinant of a population's evolutionary potential. It facilitates the propagation of beneficial alleles throughout the distributional range of spatially outspread populations and increases the speed of adaptation. However, when habitat is heterogeneous and individuals are locally adapted, dispersal may, at the same time, reduce fitness through increasing maladaptation. Here, we use a spatially explicit, allelic simulation model to quantify how these equivocal effects of dispersal affect a population's evolutionary response to changing climate. Individuals carry a diploid set of chromosomes, with alleles coding for adaptation to non-climatic environmental conditions and climatic conditions, respectively. Our model results demonstrate that the interplay between gene flow and habitat heterogeneity may decrease effective dispersal and population size to such an extent that substantially reduces the likelihood of evolutionary rescue. Importantly, even when evolutionary rescue saves a population from extinction, its spatial range following climate change may be strongly narrowed, that is, the rescue is only partial. These findings emphasize that neglecting the impact of non-climatic, local adaptation might lead to a considerable overestimation of a population's evolvability under rapid environmental change.", "author" : [ { "dropping-particle" : "", "family" : "Schiffers", "given" : "Katja", "non-dropping-particle" : "", "parse-names" : false, "suffix" : "" }, { "dropping-particle" : "", "family" : "Bourne", "given" : "Elizabeth C", "non-dropping-particle" : "", "parse-names" : false, "suffix" : "" }, { "dropping-particle" : "", "family" : "Lavergne", "given" : "S\u00e9bastien", "non-dropping-particle" : "", "parse-names" : false, "suffix" : "" }, { "dropping-particle" : "", "family" : "Thuiller", "given" : "Wilfried", "non-dropping-particle" : "", "parse-names" : false, "suffix" : "" }, { "dropping-particle" : "", "family" : "Travis", "given" : "Justin M J", "non-dropping-particle" : "", "parse-names" : false, "suffix" : "" } ], "container-title" : "Philosophical Transactions of the Royal Society of London. Series B, Biological sciences", "id" : "ITEM-3", "issue" : "1610", "issued" : { "date-parts" : [ [ "2013", "1", "19" ] ] }, "page" : "20120083", "title" : "Limited evolutionary rescue of locally adapted populations facing climate change.", "type" : "article-journal", "volume" : "368" }, "uris" : [ "http://www.mendeley.com/documents/?uuid=56670bd8-f9b6-4649-8984-709d4a1b6369" ] } ], "mendeley" : { "previouslyFormattedCitation" : "(Bridle &amp; Vines 2007; Phillips 2012; Schiffers et al. 2013)" }, "properties" : { "noteIndex" : 0 }, "schema" : "https://github.com/citation-style-language/schema/raw/master/csl-citation.json" }</w:instrText>
      </w:r>
      <w:r w:rsidRPr="00D123FB">
        <w:rPr>
          <w:szCs w:val="24"/>
        </w:rPr>
        <w:fldChar w:fldCharType="separate"/>
      </w:r>
      <w:r w:rsidRPr="00D123FB">
        <w:rPr>
          <w:noProof/>
          <w:szCs w:val="24"/>
        </w:rPr>
        <w:t>(Bridle &amp; Vines 2007; Phillips 2012; Schiffers et al. 2013)</w:t>
      </w:r>
      <w:r w:rsidRPr="00D123FB">
        <w:rPr>
          <w:szCs w:val="24"/>
        </w:rPr>
        <w:fldChar w:fldCharType="end"/>
      </w:r>
      <w:r w:rsidRPr="00D123FB">
        <w:rPr>
          <w:szCs w:val="24"/>
        </w:rPr>
        <w:t>.</w:t>
      </w:r>
    </w:p>
    <w:p w14:paraId="3356A3D1" w14:textId="77777777" w:rsidR="0067520E" w:rsidRPr="00D123FB" w:rsidRDefault="0067520E" w:rsidP="00744E86">
      <w:pPr>
        <w:pStyle w:val="Keepnext"/>
      </w:pPr>
      <w:r w:rsidRPr="00D123FB">
        <w:t xml:space="preserve">In </w:t>
      </w:r>
      <w:proofErr w:type="spellStart"/>
      <w:r w:rsidRPr="00D123FB">
        <w:t>RangeShifter</w:t>
      </w:r>
      <w:proofErr w:type="spellEnd"/>
      <w:r w:rsidRPr="00D123FB">
        <w:t xml:space="preserve">, it is possible to superimpose an artificial gradient on top of the landscape map (this being either real or artificial). Gradients are implemented for cell-based models only; in the current version it is not possible to use gradients with patch-based models. The gradient must be imposed along the north-south (y) axis and the conditions for the species decline linearly with distance from an optimum location. </w:t>
      </w:r>
      <w:r>
        <w:t>Three of the four</w:t>
      </w:r>
      <w:r w:rsidRPr="00D123FB">
        <w:t xml:space="preserve"> types of gradients used in recent studies </w:t>
      </w:r>
      <w:r w:rsidRPr="00D123FB">
        <w:fldChar w:fldCharType="begin" w:fldLock="1"/>
      </w:r>
      <w: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"ITEM-2", "issue" : "10", "issued" : { "date-parts" : [ [ "2010", "10" ] ] }, "page" : "3094-9", "title" : "On the elasticity of range limits during periods of expansion.", "type" : "article-journal", "volume" : "91" }, "uris" : [ "http://www.mendeley.com/documents/?uuid=862a2604-ddeb-4a8a-a682-2c0a72d64370" ] }, { "id" : "ITEM-3",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"ITEM-3",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"(Dytham 2009; Kubisch et al. 2010; Henry et al. 2013)" }, "properties" : { "noteIndex" : 0 }, "schema" : "https://github.com/citation-style-language/schema/raw/master/csl-citation.json" }</w:instrText>
      </w:r>
      <w:r w:rsidRPr="00D123FB">
        <w:fldChar w:fldCharType="separate"/>
      </w:r>
      <w:r w:rsidRPr="00D123FB">
        <w:rPr>
          <w:noProof/>
        </w:rPr>
        <w:t>(Dytham 2009; Kubisch et al. 2010; Henry et al. 2013)</w:t>
      </w:r>
      <w:r w:rsidRPr="00D123FB">
        <w:fldChar w:fldCharType="end"/>
      </w:r>
      <w:r w:rsidRPr="00D123FB">
        <w:t xml:space="preserve"> are </w:t>
      </w:r>
      <w:r>
        <w:t>implemented</w:t>
      </w:r>
      <w:r w:rsidRPr="00D123FB">
        <w:t xml:space="preserve"> in </w:t>
      </w:r>
      <w:proofErr w:type="spellStart"/>
      <w:r w:rsidRPr="00D123FB">
        <w:t>RangeShifter</w:t>
      </w:r>
      <w:proofErr w:type="spellEnd"/>
      <w:r w:rsidRPr="00D123FB">
        <w:t>: decreasing carrying capacity (</w:t>
      </w:r>
      <w:r w:rsidRPr="00D123FB">
        <w:rPr>
          <w:i/>
        </w:rPr>
        <w:t>K</w:t>
      </w:r>
      <w:r w:rsidRPr="00D123FB">
        <w:t>), decreasing growth rate (</w:t>
      </w:r>
      <w:r w:rsidRPr="00D123FB">
        <w:rPr>
          <w:i/>
        </w:rPr>
        <w:t>r</w:t>
      </w:r>
      <w:r w:rsidRPr="00D123FB">
        <w:t>) (or fecundity (</w:t>
      </w:r>
      <w:r w:rsidRPr="00D123FB">
        <w:rPr>
          <w:i/>
        </w:rPr>
        <w:t>ϕ</w:t>
      </w:r>
      <w:r w:rsidRPr="00D123FB">
        <w:t xml:space="preserve">) in the case of stage structured models), and increasing local extinction probability. Gradients are implemented following the method of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"container-title" : "Oikos", "id" : "ITEM-1", "issue" : "2", "issued" : { "date-parts" : [ [ "2004" ] ] }, "page" : "410-416", "title" : "A method for simulating patterns of habitat availability at static and dynamic range margins", "type" : "article-journal", "volume" : "104" }, "uris" : [ "http://www.mendeley.com/documents/?uuid=b0b8dd4f-7b4e-4fd6-8ed8-f1ae302aedb6" ] } ], "mendeley" : { "manualFormatting" : "Travis &amp; Dytham (2004", "previouslyFormattedCitation" : "(Travis &amp; Dytham 2004)" }, "properties" : { "noteIndex" : 0 }, "schema" : "https://github.com/citation-style-language/schema/raw/master/csl-citation.json" }</w:instrText>
      </w:r>
      <w:r w:rsidRPr="00D123FB">
        <w:fldChar w:fldCharType="separate"/>
      </w:r>
      <w:r w:rsidRPr="00D123FB">
        <w:rPr>
          <w:noProof/>
        </w:rPr>
        <w:t>Travis &amp; Dytham (2004</w:t>
      </w:r>
      <w:r w:rsidRPr="00D123FB">
        <w:fldChar w:fldCharType="end"/>
      </w:r>
      <w:r w:rsidRPr="00D123FB">
        <w:t xml:space="preserve">) which combines linear variability with local heterogeneity. If E is one of the gradient variables listed above, the value of E for a cell with </w:t>
      </w:r>
      <w:r w:rsidRPr="00D123FB">
        <w:rPr>
          <w:i/>
        </w:rPr>
        <w:t>x</w:t>
      </w:r>
      <w:r w:rsidRPr="00D123FB">
        <w:t xml:space="preserve"> and </w:t>
      </w:r>
      <w:r w:rsidRPr="00D123FB">
        <w:rPr>
          <w:i/>
        </w:rPr>
        <w:t>y</w:t>
      </w:r>
      <w:r w:rsidRPr="00D123FB">
        <w:t xml:space="preserve"> coordinates is given by the following equation:</w:t>
      </w:r>
    </w:p>
    <w:p w14:paraId="1DD75308" w14:textId="77777777" w:rsidR="0067520E" w:rsidRPr="007E0DF7" w:rsidRDefault="0067520E" w:rsidP="00EB454C">
      <w:pPr>
        <w:tabs>
          <w:tab w:val="right" w:pos="8928"/>
        </w:tabs>
        <w:spacing w:line="240" w:lineRule="auto"/>
        <w:ind w:left="720"/>
        <w:rPr>
          <w:i/>
        </w:rPr>
      </w:pPr>
      <w:r w:rsidRPr="007E0DF7">
        <w:rPr>
          <w:i/>
        </w:rPr>
        <w:t>e</w:t>
      </w:r>
      <w:r w:rsidRPr="007E0DF7">
        <w:rPr>
          <w:i/>
          <w:vertAlign w:val="subscript"/>
        </w:rPr>
        <w:t>(</w:t>
      </w:r>
      <w:proofErr w:type="spellStart"/>
      <w:proofErr w:type="gramStart"/>
      <w:r w:rsidRPr="007E0DF7">
        <w:rPr>
          <w:i/>
          <w:vertAlign w:val="subscript"/>
        </w:rPr>
        <w:t>x,y</w:t>
      </w:r>
      <w:proofErr w:type="spellEnd"/>
      <w:proofErr w:type="gramEnd"/>
      <w:r w:rsidRPr="007E0DF7">
        <w:rPr>
          <w:i/>
          <w:vertAlign w:val="subscript"/>
        </w:rPr>
        <w:t>)</w:t>
      </w:r>
      <w:r w:rsidRPr="007E0DF7">
        <w:rPr>
          <w:i/>
        </w:rPr>
        <w:t xml:space="preserve"> = 1.0 - |y – </w:t>
      </w:r>
      <w:proofErr w:type="spellStart"/>
      <w:r w:rsidRPr="007E0DF7">
        <w:rPr>
          <w:i/>
        </w:rPr>
        <w:t>y</w:t>
      </w:r>
      <w:r w:rsidRPr="007E0DF7">
        <w:rPr>
          <w:i/>
          <w:vertAlign w:val="subscript"/>
        </w:rPr>
        <w:t>opt</w:t>
      </w:r>
      <w:proofErr w:type="spellEnd"/>
      <w:r w:rsidRPr="007E0DF7">
        <w:rPr>
          <w:i/>
        </w:rPr>
        <w:t>| G + U(-1.0,1.0)f</w:t>
      </w:r>
      <w:r w:rsidRPr="007E0DF7">
        <w:rPr>
          <w:i/>
        </w:rPr>
        <w:tab/>
      </w:r>
      <w:r w:rsidRPr="007E0DF7">
        <w:t>eqn. 1</w:t>
      </w:r>
    </w:p>
    <w:p w14:paraId="68992608" w14:textId="77777777" w:rsidR="0067520E" w:rsidRPr="007E0DF7" w:rsidRDefault="0067520E" w:rsidP="00C57BF9">
      <w:pPr>
        <w:tabs>
          <w:tab w:val="left" w:pos="1440"/>
          <w:tab w:val="right" w:pos="7200"/>
        </w:tabs>
        <w:ind w:left="720"/>
        <w:rPr>
          <w:i/>
        </w:rPr>
      </w:pPr>
      <w:r w:rsidRPr="007E0DF7">
        <w:t>and</w:t>
      </w:r>
      <w:r>
        <w:rPr>
          <w:i/>
        </w:rPr>
        <w:tab/>
      </w:r>
      <w:r w:rsidRPr="007E0DF7">
        <w:rPr>
          <w:i/>
        </w:rPr>
        <w:t>E</w:t>
      </w:r>
      <w:r w:rsidRPr="007E0DF7">
        <w:rPr>
          <w:i/>
          <w:vertAlign w:val="subscript"/>
        </w:rPr>
        <w:t>(</w:t>
      </w:r>
      <w:proofErr w:type="spellStart"/>
      <w:proofErr w:type="gramStart"/>
      <w:r w:rsidRPr="007E0DF7">
        <w:rPr>
          <w:i/>
          <w:vertAlign w:val="subscript"/>
        </w:rPr>
        <w:t>x,y</w:t>
      </w:r>
      <w:proofErr w:type="spellEnd"/>
      <w:proofErr w:type="gramEnd"/>
      <w:r w:rsidRPr="007E0DF7">
        <w:rPr>
          <w:i/>
          <w:vertAlign w:val="subscript"/>
        </w:rPr>
        <w:t>)</w:t>
      </w:r>
      <w:r w:rsidRPr="007E0DF7">
        <w:rPr>
          <w:i/>
        </w:rPr>
        <w:t xml:space="preserve"> = </w:t>
      </w:r>
      <w:proofErr w:type="spellStart"/>
      <w:r w:rsidRPr="007E0DF7">
        <w:rPr>
          <w:i/>
        </w:rPr>
        <w:t>E</w:t>
      </w:r>
      <w:r w:rsidRPr="007E0DF7">
        <w:rPr>
          <w:i/>
          <w:vertAlign w:val="subscript"/>
        </w:rPr>
        <w:t>opt</w:t>
      </w:r>
      <w:proofErr w:type="spellEnd"/>
      <w:r w:rsidRPr="007E0DF7">
        <w:rPr>
          <w:i/>
        </w:rPr>
        <w:t xml:space="preserve"> * 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ab/>
      </w:r>
      <w:r w:rsidRPr="007E0DF7">
        <w:t xml:space="preserve">for </w:t>
      </w:r>
      <w:r w:rsidRPr="007E0DF7">
        <w:rPr>
          <w:i/>
        </w:rPr>
        <w:t>K</w:t>
      </w:r>
      <w:r w:rsidRPr="007E0DF7">
        <w:t xml:space="preserve"> and </w:t>
      </w:r>
      <w:r w:rsidRPr="007E0DF7">
        <w:rPr>
          <w:i/>
        </w:rPr>
        <w:t>r</w:t>
      </w:r>
    </w:p>
    <w:p w14:paraId="5654EFB9" w14:textId="77777777" w:rsidR="0067520E" w:rsidRDefault="0067520E" w:rsidP="00C57BF9">
      <w:pPr>
        <w:tabs>
          <w:tab w:val="left" w:pos="1440"/>
          <w:tab w:val="right" w:pos="7200"/>
        </w:tabs>
        <w:ind w:left="720"/>
        <w:rPr>
          <w:i/>
        </w:rPr>
      </w:pPr>
      <w:r>
        <w:rPr>
          <w:i/>
        </w:rPr>
        <w:tab/>
      </w:r>
      <w:r w:rsidRPr="007E0DF7">
        <w:rPr>
          <w:i/>
        </w:rPr>
        <w:t>E</w:t>
      </w:r>
      <w:r w:rsidRPr="007E0DF7">
        <w:rPr>
          <w:i/>
          <w:vertAlign w:val="subscript"/>
        </w:rPr>
        <w:t>(</w:t>
      </w:r>
      <w:proofErr w:type="spellStart"/>
      <w:proofErr w:type="gramStart"/>
      <w:r w:rsidRPr="007E0DF7">
        <w:rPr>
          <w:i/>
          <w:vertAlign w:val="subscript"/>
        </w:rPr>
        <w:t>x,y</w:t>
      </w:r>
      <w:proofErr w:type="spellEnd"/>
      <w:proofErr w:type="gramEnd"/>
      <w:r w:rsidRPr="007E0DF7">
        <w:rPr>
          <w:i/>
          <w:vertAlign w:val="subscript"/>
        </w:rPr>
        <w:t>)</w:t>
      </w:r>
      <w:r w:rsidRPr="007E0DF7">
        <w:rPr>
          <w:i/>
        </w:rPr>
        <w:t xml:space="preserve"> = 1.0 - 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 xml:space="preserve"> + </w:t>
      </w:r>
      <w:proofErr w:type="spellStart"/>
      <w:r w:rsidRPr="007E0DF7">
        <w:rPr>
          <w:i/>
        </w:rPr>
        <w:t>E</w:t>
      </w:r>
      <w:r w:rsidRPr="007E0DF7">
        <w:rPr>
          <w:i/>
          <w:vertAlign w:val="subscript"/>
        </w:rPr>
        <w:t>opt</w:t>
      </w:r>
      <w:proofErr w:type="spellEnd"/>
      <w:r w:rsidRPr="007E0DF7">
        <w:rPr>
          <w:i/>
        </w:rPr>
        <w:tab/>
      </w:r>
      <w:r w:rsidRPr="007E0DF7">
        <w:t xml:space="preserve">for extinction probability </w:t>
      </w:r>
    </w:p>
    <w:p w14:paraId="137D7EDA" w14:textId="77777777" w:rsidR="0067520E" w:rsidRDefault="0067520E" w:rsidP="00C57BF9">
      <w:pPr>
        <w:rPr>
          <w:szCs w:val="24"/>
        </w:rPr>
      </w:pPr>
      <w:r w:rsidRPr="00D123FB">
        <w:rPr>
          <w:szCs w:val="24"/>
        </w:rPr>
        <w:t xml:space="preserve">where </w:t>
      </w:r>
      <w:proofErr w:type="spellStart"/>
      <w:r w:rsidRPr="00D123FB">
        <w:rPr>
          <w:i/>
          <w:szCs w:val="24"/>
        </w:rPr>
        <w:t>E</w:t>
      </w:r>
      <w:r w:rsidRPr="00D123FB">
        <w:rPr>
          <w:i/>
          <w:szCs w:val="24"/>
          <w:vertAlign w:val="subscript"/>
        </w:rPr>
        <w:t>opt</w:t>
      </w:r>
      <w:proofErr w:type="spellEnd"/>
      <w:r w:rsidRPr="00D123FB">
        <w:rPr>
          <w:szCs w:val="24"/>
        </w:rPr>
        <w:t xml:space="preserve"> is the value of the variable at the gradient optimum for the species, |</w:t>
      </w:r>
      <w:r w:rsidRPr="00D123FB">
        <w:rPr>
          <w:i/>
          <w:szCs w:val="24"/>
        </w:rPr>
        <w:t>y</w:t>
      </w:r>
      <w:r>
        <w:rPr>
          <w:i/>
          <w:szCs w:val="24"/>
        </w:rPr>
        <w:t> </w:t>
      </w:r>
      <w:r w:rsidRPr="00D123FB">
        <w:rPr>
          <w:i/>
          <w:szCs w:val="24"/>
        </w:rPr>
        <w:t>-</w:t>
      </w:r>
      <w:r>
        <w:rPr>
          <w:i/>
          <w:szCs w:val="24"/>
        </w:rPr>
        <w:t> </w:t>
      </w:r>
      <w:proofErr w:type="spellStart"/>
      <w:r w:rsidRPr="00D123FB">
        <w:rPr>
          <w:i/>
          <w:szCs w:val="24"/>
        </w:rPr>
        <w:t>y</w:t>
      </w:r>
      <w:r w:rsidRPr="00D123FB">
        <w:rPr>
          <w:i/>
          <w:szCs w:val="24"/>
          <w:vertAlign w:val="subscript"/>
        </w:rPr>
        <w:t>opt</w:t>
      </w:r>
      <w:proofErr w:type="spellEnd"/>
      <w:r w:rsidRPr="00D123FB">
        <w:rPr>
          <w:szCs w:val="24"/>
        </w:rPr>
        <w:t xml:space="preserve">| is the distance from the cell to the optimum and </w:t>
      </w:r>
      <w:r w:rsidRPr="00D123FB">
        <w:rPr>
          <w:i/>
          <w:szCs w:val="24"/>
        </w:rPr>
        <w:t>G</w:t>
      </w:r>
      <w:r w:rsidRPr="00D123FB">
        <w:rPr>
          <w:szCs w:val="24"/>
        </w:rPr>
        <w:t xml:space="preserve"> is the gradient steepness. </w:t>
      </w:r>
      <w:r>
        <w:rPr>
          <w:i/>
          <w:szCs w:val="24"/>
        </w:rPr>
        <w:t>e</w:t>
      </w:r>
      <w:r w:rsidRPr="00D123FB">
        <w:rPr>
          <w:i/>
          <w:szCs w:val="24"/>
          <w:vertAlign w:val="subscript"/>
        </w:rPr>
        <w:t>(</w:t>
      </w:r>
      <w:proofErr w:type="spellStart"/>
      <w:proofErr w:type="gramStart"/>
      <w:r w:rsidRPr="00D123FB">
        <w:rPr>
          <w:i/>
          <w:szCs w:val="24"/>
          <w:vertAlign w:val="subscript"/>
        </w:rPr>
        <w:t>x,y</w:t>
      </w:r>
      <w:proofErr w:type="spellEnd"/>
      <w:proofErr w:type="gramEnd"/>
      <w:r w:rsidRPr="00D123FB">
        <w:rPr>
          <w:i/>
          <w:szCs w:val="24"/>
          <w:vertAlign w:val="subscript"/>
        </w:rPr>
        <w:t>)</w:t>
      </w:r>
      <w:r w:rsidRPr="00D123FB">
        <w:rPr>
          <w:szCs w:val="24"/>
        </w:rPr>
        <w:t xml:space="preserve"> is constrained to be &gt;= 0.0; any negative value is set to zero. A random number between -1.0 and 1.0 gives the </w:t>
      </w:r>
      <w:r w:rsidRPr="00D123FB">
        <w:rPr>
          <w:szCs w:val="24"/>
        </w:rPr>
        <w:lastRenderedPageBreak/>
        <w:t xml:space="preserve">local quality of the cell and the scaling factor </w:t>
      </w:r>
      <w:r w:rsidRPr="00D123FB">
        <w:rPr>
          <w:i/>
          <w:szCs w:val="24"/>
        </w:rPr>
        <w:t>f</w:t>
      </w:r>
      <w:r w:rsidRPr="00D123FB">
        <w:rPr>
          <w:szCs w:val="24"/>
        </w:rPr>
        <w:t xml:space="preserve"> determines the magnitude of local variation </w:t>
      </w:r>
      <w:r>
        <w:rPr>
          <w:szCs w:val="24"/>
        </w:rPr>
        <w:t>relative to the gradient value.</w:t>
      </w:r>
    </w:p>
    <w:p w14:paraId="50782139" w14:textId="77777777" w:rsidR="0067520E" w:rsidRPr="00D123FB" w:rsidRDefault="0067520E" w:rsidP="00744E86">
      <w:pPr>
        <w:pStyle w:val="Keepnext"/>
      </w:pPr>
      <w:r w:rsidRPr="00D123FB">
        <w:t xml:space="preserve">For example, consider a gradient in carrying capacity with </w:t>
      </w:r>
      <w:proofErr w:type="spellStart"/>
      <w:r w:rsidRPr="00D123FB">
        <w:rPr>
          <w:i/>
        </w:rPr>
        <w:t>K</w:t>
      </w:r>
      <w:r w:rsidRPr="00D123FB">
        <w:rPr>
          <w:i/>
          <w:vertAlign w:val="subscript"/>
        </w:rPr>
        <w:t>opt</w:t>
      </w:r>
      <w:proofErr w:type="spellEnd"/>
      <w:r>
        <w:t> = </w:t>
      </w:r>
      <w:r w:rsidRPr="00D123FB">
        <w:t xml:space="preserve">100 individuals/ha. </w:t>
      </w:r>
      <w:r w:rsidRPr="00D7386B">
        <w:t xml:space="preserve">The following table shows the value of </w:t>
      </w:r>
      <w:r w:rsidRPr="00D7386B">
        <w:rPr>
          <w:i/>
        </w:rPr>
        <w:t>K</w:t>
      </w:r>
      <w:r w:rsidRPr="00D7386B">
        <w:t xml:space="preserve"> for a cell that is 10 cells away from the species’ optimum when varying </w:t>
      </w:r>
      <w:r w:rsidRPr="00D7386B">
        <w:rPr>
          <w:i/>
        </w:rPr>
        <w:t>G</w:t>
      </w:r>
      <w:r w:rsidRPr="00D7386B">
        <w:t xml:space="preserve"> and </w:t>
      </w:r>
      <w:r w:rsidRPr="00D7386B">
        <w:rPr>
          <w:i/>
        </w:rPr>
        <w:t>f:</w:t>
      </w:r>
    </w:p>
    <w:tbl>
      <w:tblPr>
        <w:tblW w:w="0" w:type="auto"/>
        <w:tblInd w:w="720" w:type="dxa"/>
        <w:tblLook w:val="04A0" w:firstRow="1" w:lastRow="0" w:firstColumn="1" w:lastColumn="0" w:noHBand="0" w:noVBand="1"/>
      </w:tblPr>
      <w:tblGrid>
        <w:gridCol w:w="708"/>
        <w:gridCol w:w="709"/>
        <w:gridCol w:w="1560"/>
      </w:tblGrid>
      <w:tr w:rsidR="0067520E" w:rsidRPr="00363230" w14:paraId="03C4C026" w14:textId="77777777" w:rsidTr="00C57BF9">
        <w:trPr>
          <w:trHeight w:val="43"/>
        </w:trPr>
        <w:tc>
          <w:tcPr>
            <w:tcW w:w="708" w:type="dxa"/>
            <w:vAlign w:val="center"/>
          </w:tcPr>
          <w:p w14:paraId="2B9F721B" w14:textId="77777777" w:rsidR="0067520E" w:rsidRPr="00363230" w:rsidRDefault="0067520E" w:rsidP="00C57BF9">
            <w:pPr>
              <w:pStyle w:val="Table11"/>
              <w:rPr>
                <w:b/>
              </w:rPr>
            </w:pPr>
            <w:r w:rsidRPr="00363230">
              <w:rPr>
                <w:b/>
              </w:rPr>
              <w:t>G</w:t>
            </w:r>
          </w:p>
        </w:tc>
        <w:tc>
          <w:tcPr>
            <w:tcW w:w="709" w:type="dxa"/>
            <w:vAlign w:val="center"/>
          </w:tcPr>
          <w:p w14:paraId="1EE94CF4" w14:textId="77777777" w:rsidR="0067520E" w:rsidRPr="00363230" w:rsidRDefault="0067520E" w:rsidP="00C57BF9">
            <w:pPr>
              <w:pStyle w:val="Table11"/>
              <w:rPr>
                <w:b/>
              </w:rPr>
            </w:pPr>
            <w:r w:rsidRPr="00363230">
              <w:rPr>
                <w:b/>
              </w:rPr>
              <w:t>f</w:t>
            </w:r>
          </w:p>
        </w:tc>
        <w:tc>
          <w:tcPr>
            <w:tcW w:w="1560" w:type="dxa"/>
            <w:vAlign w:val="center"/>
          </w:tcPr>
          <w:p w14:paraId="7739E9A1" w14:textId="77777777" w:rsidR="0067520E" w:rsidRPr="00363230" w:rsidRDefault="0067520E" w:rsidP="00C57BF9">
            <w:pPr>
              <w:pStyle w:val="Table11"/>
              <w:rPr>
                <w:b/>
              </w:rPr>
            </w:pPr>
            <w:r w:rsidRPr="00363230">
              <w:rPr>
                <w:b/>
              </w:rPr>
              <w:t>K</w:t>
            </w:r>
          </w:p>
        </w:tc>
      </w:tr>
      <w:tr w:rsidR="0067520E" w:rsidRPr="00D123FB" w14:paraId="1EF1FA1A" w14:textId="77777777" w:rsidTr="00C57BF9">
        <w:trPr>
          <w:trHeight w:val="43"/>
        </w:trPr>
        <w:tc>
          <w:tcPr>
            <w:tcW w:w="708" w:type="dxa"/>
            <w:vAlign w:val="center"/>
          </w:tcPr>
          <w:p w14:paraId="2E0C329E" w14:textId="77777777" w:rsidR="0067520E" w:rsidRPr="00D123FB" w:rsidRDefault="0067520E" w:rsidP="00C57BF9">
            <w:pPr>
              <w:pStyle w:val="Table11"/>
            </w:pPr>
            <w:r>
              <w:t>0.01</w:t>
            </w:r>
          </w:p>
        </w:tc>
        <w:tc>
          <w:tcPr>
            <w:tcW w:w="709" w:type="dxa"/>
            <w:vAlign w:val="center"/>
          </w:tcPr>
          <w:p w14:paraId="24FEB5CF" w14:textId="77777777" w:rsidR="0067520E" w:rsidRPr="00D123FB" w:rsidRDefault="0067520E" w:rsidP="00C57BF9">
            <w:pPr>
              <w:pStyle w:val="Table11"/>
            </w:pPr>
            <w:r w:rsidRPr="00D123FB">
              <w:t>0.0</w:t>
            </w:r>
          </w:p>
        </w:tc>
        <w:tc>
          <w:tcPr>
            <w:tcW w:w="1560" w:type="dxa"/>
            <w:vAlign w:val="center"/>
          </w:tcPr>
          <w:p w14:paraId="5A919AF1" w14:textId="77777777" w:rsidR="0067520E" w:rsidRPr="00D123FB" w:rsidRDefault="0067520E" w:rsidP="00C57BF9">
            <w:pPr>
              <w:pStyle w:val="Table11"/>
            </w:pPr>
            <w:r w:rsidRPr="00D123FB">
              <w:t>90</w:t>
            </w:r>
          </w:p>
        </w:tc>
      </w:tr>
      <w:tr w:rsidR="0067520E" w:rsidRPr="00D123FB" w14:paraId="3D56B0A0" w14:textId="77777777" w:rsidTr="00C57BF9">
        <w:trPr>
          <w:trHeight w:val="43"/>
        </w:trPr>
        <w:tc>
          <w:tcPr>
            <w:tcW w:w="708" w:type="dxa"/>
            <w:vAlign w:val="center"/>
          </w:tcPr>
          <w:p w14:paraId="44147629" w14:textId="77777777" w:rsidR="0067520E" w:rsidRPr="00D123FB" w:rsidRDefault="0067520E" w:rsidP="00C57BF9">
            <w:pPr>
              <w:pStyle w:val="Table11"/>
            </w:pPr>
            <w:r>
              <w:t>0.01</w:t>
            </w:r>
          </w:p>
        </w:tc>
        <w:tc>
          <w:tcPr>
            <w:tcW w:w="709" w:type="dxa"/>
            <w:vAlign w:val="center"/>
          </w:tcPr>
          <w:p w14:paraId="6005DE01" w14:textId="77777777" w:rsidR="0067520E" w:rsidRPr="00D123FB" w:rsidRDefault="0067520E" w:rsidP="00C57BF9">
            <w:pPr>
              <w:pStyle w:val="Table11"/>
            </w:pPr>
            <w:r>
              <w:t>0.01</w:t>
            </w:r>
          </w:p>
        </w:tc>
        <w:tc>
          <w:tcPr>
            <w:tcW w:w="1560" w:type="dxa"/>
            <w:vAlign w:val="center"/>
          </w:tcPr>
          <w:p w14:paraId="5C22C7C5" w14:textId="77777777" w:rsidR="0067520E" w:rsidRPr="00D123FB" w:rsidRDefault="0067520E" w:rsidP="00C57BF9">
            <w:pPr>
              <w:pStyle w:val="Table11"/>
            </w:pPr>
            <w:r w:rsidRPr="00D123FB">
              <w:t>89 ≤ K ≤ 91</w:t>
            </w:r>
          </w:p>
        </w:tc>
      </w:tr>
      <w:tr w:rsidR="0067520E" w:rsidRPr="00D123FB" w14:paraId="79CB193A" w14:textId="77777777" w:rsidTr="00C57BF9">
        <w:trPr>
          <w:trHeight w:val="43"/>
        </w:trPr>
        <w:tc>
          <w:tcPr>
            <w:tcW w:w="708" w:type="dxa"/>
            <w:vAlign w:val="center"/>
          </w:tcPr>
          <w:p w14:paraId="41C2BEB8" w14:textId="77777777" w:rsidR="0067520E" w:rsidRPr="00D123FB" w:rsidRDefault="0067520E" w:rsidP="00C57BF9">
            <w:pPr>
              <w:pStyle w:val="Table11"/>
            </w:pPr>
            <w:r>
              <w:t>0.01</w:t>
            </w:r>
          </w:p>
        </w:tc>
        <w:tc>
          <w:tcPr>
            <w:tcW w:w="709" w:type="dxa"/>
            <w:vAlign w:val="center"/>
          </w:tcPr>
          <w:p w14:paraId="671B7574" w14:textId="77777777" w:rsidR="0067520E" w:rsidRPr="00D123FB" w:rsidRDefault="0067520E" w:rsidP="00C57BF9">
            <w:pPr>
              <w:pStyle w:val="Table11"/>
            </w:pPr>
            <w:r>
              <w:t>0.1</w:t>
            </w:r>
          </w:p>
        </w:tc>
        <w:tc>
          <w:tcPr>
            <w:tcW w:w="1560" w:type="dxa"/>
            <w:vAlign w:val="center"/>
          </w:tcPr>
          <w:p w14:paraId="2375D077" w14:textId="77777777" w:rsidR="0067520E" w:rsidRPr="00D123FB" w:rsidRDefault="0067520E" w:rsidP="00C57BF9">
            <w:pPr>
              <w:pStyle w:val="Table11"/>
            </w:pPr>
            <w:r w:rsidRPr="00D123FB">
              <w:t>80 ≤ K ≤ 100</w:t>
            </w:r>
          </w:p>
        </w:tc>
      </w:tr>
      <w:tr w:rsidR="0067520E" w:rsidRPr="00D123FB" w14:paraId="4BE37AD0" w14:textId="77777777" w:rsidTr="00C57BF9">
        <w:trPr>
          <w:trHeight w:val="43"/>
        </w:trPr>
        <w:tc>
          <w:tcPr>
            <w:tcW w:w="708" w:type="dxa"/>
            <w:vAlign w:val="center"/>
          </w:tcPr>
          <w:p w14:paraId="7F93C884" w14:textId="77777777" w:rsidR="0067520E" w:rsidRPr="00D123FB" w:rsidRDefault="0067520E" w:rsidP="00C57BF9">
            <w:pPr>
              <w:pStyle w:val="Table11"/>
            </w:pPr>
            <w:r>
              <w:t>0.05</w:t>
            </w:r>
          </w:p>
        </w:tc>
        <w:tc>
          <w:tcPr>
            <w:tcW w:w="709" w:type="dxa"/>
            <w:vAlign w:val="center"/>
          </w:tcPr>
          <w:p w14:paraId="6380794B" w14:textId="77777777" w:rsidR="0067520E" w:rsidRPr="00D123FB" w:rsidRDefault="0067520E" w:rsidP="00C57BF9">
            <w:pPr>
              <w:pStyle w:val="Table11"/>
            </w:pPr>
            <w:r w:rsidRPr="00D123FB">
              <w:t>0.0</w:t>
            </w:r>
          </w:p>
        </w:tc>
        <w:tc>
          <w:tcPr>
            <w:tcW w:w="1560" w:type="dxa"/>
            <w:vAlign w:val="center"/>
          </w:tcPr>
          <w:p w14:paraId="52BA3080" w14:textId="77777777" w:rsidR="0067520E" w:rsidRPr="00D123FB" w:rsidRDefault="0067520E" w:rsidP="00C57BF9">
            <w:pPr>
              <w:pStyle w:val="Table11"/>
            </w:pPr>
            <w:r w:rsidRPr="00D123FB">
              <w:t>50</w:t>
            </w:r>
          </w:p>
        </w:tc>
      </w:tr>
      <w:tr w:rsidR="0067520E" w:rsidRPr="00D123FB" w14:paraId="539611A4" w14:textId="77777777" w:rsidTr="00C57BF9">
        <w:trPr>
          <w:trHeight w:val="43"/>
        </w:trPr>
        <w:tc>
          <w:tcPr>
            <w:tcW w:w="708" w:type="dxa"/>
            <w:vAlign w:val="center"/>
          </w:tcPr>
          <w:p w14:paraId="70EB4F02" w14:textId="77777777" w:rsidR="0067520E" w:rsidRPr="00D123FB" w:rsidRDefault="0067520E" w:rsidP="00C57BF9">
            <w:pPr>
              <w:pStyle w:val="Table11"/>
            </w:pPr>
            <w:r>
              <w:t>0.05</w:t>
            </w:r>
          </w:p>
        </w:tc>
        <w:tc>
          <w:tcPr>
            <w:tcW w:w="709" w:type="dxa"/>
            <w:vAlign w:val="center"/>
          </w:tcPr>
          <w:p w14:paraId="0E42EA94" w14:textId="77777777" w:rsidR="0067520E" w:rsidRPr="00D123FB" w:rsidRDefault="0067520E" w:rsidP="00C57BF9">
            <w:pPr>
              <w:pStyle w:val="Table11"/>
            </w:pPr>
            <w:r>
              <w:t>0.01</w:t>
            </w:r>
          </w:p>
        </w:tc>
        <w:tc>
          <w:tcPr>
            <w:tcW w:w="1560" w:type="dxa"/>
            <w:vAlign w:val="center"/>
          </w:tcPr>
          <w:p w14:paraId="382DE424" w14:textId="77777777" w:rsidR="0067520E" w:rsidRPr="00D123FB" w:rsidRDefault="0067520E" w:rsidP="00C57BF9">
            <w:pPr>
              <w:pStyle w:val="Table11"/>
            </w:pPr>
            <w:r w:rsidRPr="00D123FB">
              <w:t>49 ≤ K ≤ 51</w:t>
            </w:r>
          </w:p>
        </w:tc>
      </w:tr>
      <w:tr w:rsidR="0067520E" w:rsidRPr="00D123FB" w14:paraId="29A80048" w14:textId="77777777" w:rsidTr="00C57BF9">
        <w:trPr>
          <w:trHeight w:val="43"/>
        </w:trPr>
        <w:tc>
          <w:tcPr>
            <w:tcW w:w="708" w:type="dxa"/>
            <w:vAlign w:val="center"/>
          </w:tcPr>
          <w:p w14:paraId="3F2FB53E" w14:textId="77777777" w:rsidR="0067520E" w:rsidRPr="00D123FB" w:rsidRDefault="0067520E" w:rsidP="00C57BF9">
            <w:pPr>
              <w:pStyle w:val="Table11"/>
            </w:pPr>
            <w:r>
              <w:t>0.05</w:t>
            </w:r>
          </w:p>
        </w:tc>
        <w:tc>
          <w:tcPr>
            <w:tcW w:w="709" w:type="dxa"/>
            <w:vAlign w:val="center"/>
          </w:tcPr>
          <w:p w14:paraId="2448DE3F" w14:textId="77777777" w:rsidR="0067520E" w:rsidRPr="00D123FB" w:rsidRDefault="0067520E" w:rsidP="00C57BF9">
            <w:pPr>
              <w:pStyle w:val="Table11"/>
            </w:pPr>
            <w:r>
              <w:t>0.1</w:t>
            </w:r>
          </w:p>
        </w:tc>
        <w:tc>
          <w:tcPr>
            <w:tcW w:w="1560" w:type="dxa"/>
            <w:vAlign w:val="center"/>
          </w:tcPr>
          <w:p w14:paraId="1A82DEBF" w14:textId="77777777" w:rsidR="0067520E" w:rsidRPr="00D123FB" w:rsidRDefault="0067520E" w:rsidP="00C57BF9">
            <w:pPr>
              <w:pStyle w:val="Table11"/>
            </w:pPr>
            <w:r w:rsidRPr="00D123FB">
              <w:t>40 ≤ K ≤ 60</w:t>
            </w:r>
          </w:p>
        </w:tc>
      </w:tr>
    </w:tbl>
    <w:p w14:paraId="2D1F9B28" w14:textId="77777777" w:rsidR="0067520E" w:rsidRPr="00D123FB" w:rsidRDefault="0067520E" w:rsidP="00C57BF9">
      <w:pPr>
        <w:contextualSpacing/>
        <w:rPr>
          <w:szCs w:val="24"/>
        </w:rPr>
      </w:pPr>
    </w:p>
    <w:p w14:paraId="30900E92" w14:textId="77777777" w:rsidR="0067520E" w:rsidRPr="00D123FB" w:rsidRDefault="0067520E" w:rsidP="00C57BF9">
      <w:pPr>
        <w:rPr>
          <w:szCs w:val="24"/>
        </w:rPr>
      </w:pPr>
      <w:r w:rsidRPr="00D123FB">
        <w:rPr>
          <w:szCs w:val="24"/>
        </w:rPr>
        <w:t xml:space="preserve">The gradient in fecundity </w:t>
      </w:r>
      <w:r w:rsidRPr="00D123FB">
        <w:rPr>
          <w:i/>
          <w:szCs w:val="24"/>
        </w:rPr>
        <w:t>ϕ</w:t>
      </w:r>
      <w:r w:rsidRPr="00D123FB">
        <w:rPr>
          <w:szCs w:val="24"/>
        </w:rPr>
        <w:t xml:space="preserve"> applies to the fecundity of each stage. </w:t>
      </w:r>
    </w:p>
    <w:p w14:paraId="218BC3FE" w14:textId="77777777" w:rsidR="0067520E" w:rsidRPr="00D123FB" w:rsidRDefault="0067520E" w:rsidP="00C57BF9">
      <w:pPr>
        <w:rPr>
          <w:szCs w:val="24"/>
        </w:rPr>
      </w:pPr>
      <w:r w:rsidRPr="00D123FB">
        <w:rPr>
          <w:szCs w:val="24"/>
        </w:rPr>
        <w:t xml:space="preserve">It is also possible to simulate the shifting of the gradient. Here the position </w:t>
      </w:r>
      <w:r w:rsidRPr="00D123FB">
        <w:rPr>
          <w:i/>
          <w:szCs w:val="24"/>
        </w:rPr>
        <w:t>y</w:t>
      </w:r>
      <w:r w:rsidRPr="00D123FB">
        <w:rPr>
          <w:szCs w:val="24"/>
        </w:rPr>
        <w:t xml:space="preserve"> of the species’ optimum is shifted northwards at a given rate </w:t>
      </w:r>
      <w:r w:rsidRPr="00D123FB">
        <w:rPr>
          <w:i/>
          <w:szCs w:val="24"/>
        </w:rPr>
        <w:t>ν</w:t>
      </w:r>
      <w:r w:rsidRPr="00D123FB">
        <w:rPr>
          <w:szCs w:val="24"/>
        </w:rPr>
        <w:t>.</w:t>
      </w:r>
    </w:p>
    <w:p w14:paraId="09EAAFA8" w14:textId="77777777" w:rsidR="0067520E" w:rsidRPr="00D123FB" w:rsidRDefault="0067520E" w:rsidP="009E434A">
      <w:pPr>
        <w:pStyle w:val="Heading3"/>
        <w:numPr>
          <w:ilvl w:val="2"/>
          <w:numId w:val="14"/>
        </w:numPr>
      </w:pPr>
      <w:bookmarkStart w:id="57" w:name="_Temporal_environmental_stochasticit"/>
      <w:bookmarkStart w:id="58" w:name="_Toc54110051"/>
      <w:bookmarkEnd w:id="57"/>
      <w:r w:rsidRPr="00D123FB">
        <w:t xml:space="preserve">Temporal environmental </w:t>
      </w:r>
      <w:r>
        <w:t>s</w:t>
      </w:r>
      <w:r w:rsidRPr="00D123FB">
        <w:t>tochasticity</w:t>
      </w:r>
      <w:bookmarkEnd w:id="58"/>
    </w:p>
    <w:p w14:paraId="0B618558" w14:textId="77777777" w:rsidR="0067520E" w:rsidRPr="00D123FB" w:rsidRDefault="0067520E" w:rsidP="00C57BF9">
      <w:pPr>
        <w:rPr>
          <w:szCs w:val="24"/>
        </w:rPr>
      </w:pPr>
      <w:r w:rsidRPr="00D123FB">
        <w:rPr>
          <w:szCs w:val="24"/>
        </w:rPr>
        <w:t xml:space="preserve">Temporal environmental stochasticity is a ubiquitous and fundamental factor affecting both ecological and evolutionary processes acting at all levels of biological organization, from individuals to ecosystems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"id" : "ITEM-2", "itemData" : { "DOI" : "10.1890/02-3122", "ISSN" : "0012-9658", "author" : [ { "dropping-particle" : "", "family" : "Vasseur", "given" : "David a.", "non-dropping-particle" : "", "parse-names" : false, "suffix" : "" }, { "dropping-particle" : "", "family" : "Yodzis", "given" : "Peter", "non-dropping-particle" : "", "parse-names" : false, "suffix" : "" } ], "container-title" : "Ecology", "id" : "ITEM-2", "issue" : "4", "issued" : { "date-parts" : [ [ "2004", "4" ] ] }, "page" : "1146-1152", "title" : "The color of environmental noise", "type" : "article-journal", "volume" : "85" }, "uris" : [ "http://www.mendeley.com/documents/?uuid=752b23ac-19a3-43cd-8afa-45e7b085bafc" ] } ], "mendeley" : { "previouslyFormattedCitation" : "(Vasseur &amp; Yodzis 2004; Ruokolainen et al. 2009)" }, "properties" : { "noteIndex" : 0 }, "schema" : "https://github.com/citation-style-language/schema/raw/master/csl-citation.json" }</w:instrText>
      </w:r>
      <w:r w:rsidRPr="00D123FB">
        <w:rPr>
          <w:szCs w:val="24"/>
        </w:rPr>
        <w:fldChar w:fldCharType="separate"/>
      </w:r>
      <w:r w:rsidRPr="00D123FB">
        <w:rPr>
          <w:noProof/>
          <w:szCs w:val="24"/>
        </w:rPr>
        <w:t>(Vasseur &amp; Yodzis 2004; Ruokolainen et al. 2009)</w:t>
      </w:r>
      <w:r w:rsidRPr="00D123FB">
        <w:rPr>
          <w:szCs w:val="24"/>
        </w:rPr>
        <w:fldChar w:fldCharType="end"/>
      </w:r>
      <w:r w:rsidRPr="00D123FB">
        <w:rPr>
          <w:szCs w:val="24"/>
        </w:rPr>
        <w:t xml:space="preserve">. Importantly, it has been demonstrated to interact with the density dependence of a species’ demography to influence population dynamics profoundly, and, as consequence, extinction risk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rPr>
          <w:szCs w:val="24"/>
        </w:rPr>
        <w:fldChar w:fldCharType="separate"/>
      </w:r>
      <w:r w:rsidRPr="00D123FB">
        <w:rPr>
          <w:noProof/>
          <w:szCs w:val="24"/>
        </w:rPr>
        <w:t>(Ruokolainen et al. 2009)</w:t>
      </w:r>
      <w:r w:rsidRPr="00D123FB">
        <w:rPr>
          <w:szCs w:val="24"/>
        </w:rPr>
        <w:fldChar w:fldCharType="end"/>
      </w:r>
      <w:r w:rsidRPr="00D123FB">
        <w:rPr>
          <w:szCs w:val="24"/>
        </w:rPr>
        <w:t xml:space="preserve">. In particular, in unstructured populations, red noise (low frequency fluctuations) is predicted to increase extinction risk, especially in a population having under-compensatory dynamics </w:t>
      </w:r>
      <w:r w:rsidRPr="00D123FB">
        <w:rPr>
          <w:szCs w:val="24"/>
        </w:rPr>
        <w:fldChar w:fldCharType="begin" w:fldLock="1"/>
      </w:r>
      <w:r>
        <w:rPr>
          <w:szCs w:val="24"/>
        </w:rPr>
        <w:instrText>ADDIN CSL_CITATION { "citationItems" : [ { "id" : "ITEM-1", "itemData" : { "DOI" : "10.1086/503609", "ISSN" : "1537-5323", "PMID" : "16615033", "abstract" : "Recent theoretical studies have shown contrasting effects of temporal correlation of environmental fluctuations (red noise) on the risk of population extinction. It is still debated whether and under which conditions red noise increases or decreases extinction risk compared with uncorrelated (white) noise. Here, we explain the opposing effects by introducing two features of red noise time series. On the one hand, positive autocorrelation increases the probability of series of poor environmental conditions, implying increasing extinction risk. On the other hand, for a given time period, the probability of at least one extremely bad year (\"catastrophe\") is reduced compared with white noise, implying decreasing extinction risk. Which of these two features determines extinction risk depends on the strength of environmental fluctuations and the sensitivity of population dynamics to these fluctuations. If extreme (catastrophic) events can occur (strong noise) or sensitivity is high (overcompensatory density dependence), then temporal correlation decreases extinction risk; otherwise, it increases it. Thus, our results provide a simple explanation for the contrasting previous findings and are a crucial step toward a general understanding of the effect of noise color on extinction risk.", "author" : [ { "dropping-particle" : "", "family" : "Schwager", "given" : "Monika", "non-dropping-particle" : "", "parse-names" : false, "suffix" : "" }, { "dropping-particle" : "", "family" : "Johst", "given" : "Karin", "non-dropping-particle" : "", "parse-names" : false, "suffix" : "" }, { "dropping-particle" : "", "family" : "Jeltsch", "given" : "Florian", "non-dropping-particle" : "", "parse-names" : false, "suffix" : "" } ], "container-title" : "The American Naturalist", "id" : "ITEM-1", "issue" : "6", "issued" : { "date-parts" : [ [ "2006", "6" ] ] }, "page" : "879-88", "title" : "Does red noise increase or decrease extinction risk? Single extreme events versus series of unfavorable conditions.", "type" : "article-journal", "volume" : "167" }, "uris" : [ "http://www.mendeley.com/documents/?uuid=2be47ff6-ea57-48a7-9f4b-896c32eab143" ] }, { "id" : "ITEM-2", "itemData" : { "DOI" : "10.1371/journal.pone.0055855", "ISSN" : "1932-6203", "PMID" : "23409065", "abstract" : "The colour of environmental variability influences the size of population fluctuations when filtered through density dependent dynamics, driving extinction risk through dynamical resonance. Slow fluctuations (low frequencies) dominate in red environments, rapid fluctuations (high frequencies) in blue environments and white environments are purely random (no frequencies dominate). Two methods are commonly employed to generate the coloured spatial and/or temporal stochastic (environmental) series used in combination with population (dynamical feedback) models: autoregressive [AR(1)] and sinusoidal (1/f) models. We show that changing environmental colour from white to red with 1/f models, and from white to red or blue with AR(1) models, generates coloured environmental series that are not normally distributed at finite time-scales, potentially confounding comparison with normally distributed white noise models. Increasing variability of sample Skewness and Kurtosis and decreasing mean Kurtosis of these series alter the frequency distribution shape of the realised values of the coloured stochastic processes. These changes in distribution shape alter patterns in the probability of single and series of extreme conditions. We show that the reduced extinction risk for undercompensating (slow growing) populations in red environments previously predicted with traditional 1/f methods is an artefact of changes in the distribution shapes of the environmental series. This is demonstrated by comparison with coloured series controlled to be normally distributed using spectral mimicry. Changes in the distribution shape that arise using traditional methods lead to underestimation of extinction risk in normally distributed, red 1/f environments. AR(1) methods also underestimate extinction risks in traditionally generated red environments. This work synthesises previous results and provides further insight into the processes driving extinction risk in model populations. We must let the characteristics of known natural environmental covariates (e.g., colour and distribution shape) guide us in our choice of how to best model the impact of coloured environmental variation on population dynamics.", "author" : [ { "dropping-particle" : "", "family" : "Fowler", "given" : "Mike S", "non-dropping-particle" : "", "parse-names" : false, "suffix" : "" }, { "dropping-particle" : "", "family" : "Ruokolainen", "given" : "Lasse", "non-dropping-particle" : "", "parse-names" : false, "suffix" : "" } ], "container-title" : "PloS one", "id" : "ITEM-2", "issue" : "2", "issued" : { "date-parts" : [ [ "2013", "1" ] ] }, "page" : "e55855", "title" : "Confounding environmental colour and distribution shape leads to underestimation of population extinction risk.", "type" : "article-journal", "volume" : "8" }, "uris" : [ "http://www.mendeley.com/documents/?uuid=18786610-7f5c-4ced-bf7a-476de8194755" ] }, { "id" : "ITEM-3", "itemData" : { "DOI" : "10.1016/j.tpb.2005.06.007", "ISSN" : "0040-5809", "PMID" : "16182329", "abstract" : "External forcing of a discrete time ecological system does not just add variation to existing dynamics but can change the dynamics. We study the mechanisms that can bring this about, focusing on the key concepts of excitation and suppression which emerge when analysing the power spectra of the system in linear approximation. Excitation, through resonance between the system dynamics and the external forcing, is the greater the closer the system is to the boundary of the stability region. This amplification means that the extinction of populations becomes possible sooner than expected and, conversely, invasion can be significantly delayed. Suppression and the consequent redistribution of power within the spectrum proves to be a function both of the connectivity of the network graph of the system and the way that external forcing is applied to the system. It is also established that colour in stochastic forcing can have a major impact, by enhancing resonance and by greater redistribution of power. This can mean a higher risk of extinction through larger fluctuations in population numbers and a higher degree of synchrony between populations. The implications of external forcing for stage-structured species, for populations in competition and for trophic web systems are studied using the tools and concepts developed in the paper.", "author" : [ { "dropping-particle" : "V", "family" : "Greenman", "given" : "J", "non-dropping-particle" : "", "parse-names" : false, "suffix" : "" }, { "dropping-particle" : "", "family" : "Benton", "given" : "T G", "non-dropping-particle" : "", "parse-names" : false, "suffix" : "" } ], "container-title" : "Theoretical Population Biology", "id" : "ITEM-3", "issue" : "4", "issued" : { "date-parts" : [ [ "2005", "12" ] ] }, "page" : "217-35", "title" : "The impact of environmental fluctuations on structured discrete time population models: resonance, synchrony and threshold behaviour.", "type" : "article-journal", "volume" : "68" }, "uris" : [ "http://www.mendeley.com/documents/?uuid=416bd061-2338-4984-988e-787882542174" ] }, { "id" : "ITEM-4", "itemData" : { "DOI" : "10.1098/rspb.1996.0256", "ISSN" : "0962-8452", "author" : [ { "dropping-particle" : "", "family" : "Ripa", "given" : "J.", "non-dropping-particle" : "", "parse-names" : false, "suffix" : "" }, { "dropping-particle" : "", "family" : "Lundberg", "given" : "P.", "non-dropping-particle" : "", "parse-names" : false, "suffix" : "" } ], "container-title" : "Proceedings of the Royal Society B: Biological Sciences", "id" : "ITEM-4", "issue" : "1377", "issued" : { "date-parts" : [ [ "1996", "12", "22" ] ] }, "page" : "1751-1753", "title" : "Noise Colour and the Risk of Population Extinctions", "type" : "article-journal", "volume" : "263" }, "uris" : [ "http://www.mendeley.com/documents/?uuid=78f90236-df49-40b6-9afc-bdbd61423aac" ] }, { "id" : "ITEM-5", "itemData" : { "author" : [ { "dropping-particle" : "", "family" : "Heino", "given" : "Mikko", "non-dropping-particle" : "", "parse-names" : false, "suffix" : "" }, { "dropping-particle" : "", "family" : "Ripa", "given" : "Jorgen", "non-dropping-particle" : "", "parse-names" : false, "suffix" : "" }, { "dropping-particle" : "", "family" : "Kaitala", "given" : "Veijo", "non-dropping-particle" : "", "parse-names" : false, "suffix" : "" } ], "container-title" : "Ecography", "id" : "ITEM-5", "issue" : "2", "issued" : { "date-parts" : [ [ "2009" ] ] }, "page" : "177-184", "title" : "Extinction Risk under Coloured Environmental Noise", "type" : "article-journal", "volume" : "23" }, "uris" : [ "http://www.mendeley.com/documents/?uuid=27033082-31b4-440e-879a-51f2c61aad48" ] }, { "id" : "ITEM-6", "itemData" : { "DOI" : "10.1006/tpbi.1997.1322", "ISSN" : "0040-5809", "PMID" : "9356326", "abstract" : "Usually extinction risk due to environmental stochasticity is estimated under the assumption of white environmental noise. This holds for a sufficiently short correlation time tauc of the fluctuations compared to the internal time scale of population growth r-1 (tauc/r-1&lt;1). Using a time-discrete simulation model we investigate when the white noise approximation is misleading. Environmental fluctuations are related to fluctuations of the birth and death rates of the species and the temporal correlation of these fluctuations (coloured noise) is described by a first-order autoregressive process. We found that extinction risk increases rapidly with correlation time tauc if the strength of noise is large. In this case the white noise approximation underestimates extinction risk essentially unless temporal correlation is very small (tauc/r-1&lt;0.1). Extinction risk increases only slowly with correlation time if the strength of noise is small. Then the white noise approximation may be used even for stronger temporal correlations (tauc/r-1&gt;/=0.1). Thus, the estimation of extinction risk on the basis of white or coloured noise must be justified by time scale and strength of the fluctuations. Especially for species that are sensitive to environmental fluctuations the applicability of the white noise approximation should be carefully checked.", "author" : [ { "dropping-particle" : "", "family" : "Johst", "given" : "K", "non-dropping-particle" : "", "parse-names" : false, "suffix" : "" }, { "dropping-particle" : "", "family" : "Wissel", "given" : "C", "non-dropping-particle" : "", "parse-names" : false, "suffix" : "" } ], "container-title" : "Theoretical Population Biology", "id" : "ITEM-6", "issue" : "2", "issued" : { "date-parts" : [ [ "1997", "10" ] ] }, "page" : "91-100", "title" : "Extinction risk in a temporally correlated fluctuating environment.", "type" : "article-journal", "volume" : "52" }, "uris" : [ "http://www.mendeley.com/documents/?uuid=9ba4d6e0-96a3-4d5d-b926-43c8930cf057" ] } ], "mendeley" : { "previouslyFormattedCitation" : "(Ripa &amp; Lundberg 1996; Johst &amp; Wissel 1997; Greenman &amp; Benton 2005; Schwager et al. 2006; Heino et al. 2009; Fowler &amp; Ruokolainen 2013)" }, "properties" : { "noteIndex" : 0 }, "schema" : "https://github.com/citation-style-language/schema/raw/master/csl-citation.json" }</w:instrText>
      </w:r>
      <w:r w:rsidRPr="00D123FB">
        <w:rPr>
          <w:szCs w:val="24"/>
        </w:rPr>
        <w:fldChar w:fldCharType="separate"/>
      </w:r>
      <w:r w:rsidRPr="00D123FB">
        <w:rPr>
          <w:noProof/>
          <w:szCs w:val="24"/>
        </w:rPr>
        <w:t>(Ripa &amp; Lundberg 1996; Johst &amp; Wissel 1997; Greenman &amp; Benton 2005; Schwager et al. 2006; Heino et al. 2009; Fowler &amp; Ruokolainen 2013)</w:t>
      </w:r>
      <w:r w:rsidRPr="00D123FB">
        <w:rPr>
          <w:szCs w:val="24"/>
        </w:rPr>
        <w:fldChar w:fldCharType="end"/>
      </w:r>
      <w:r w:rsidRPr="00D123FB">
        <w:rPr>
          <w:szCs w:val="24"/>
        </w:rPr>
        <w:t xml:space="preserve">. This body of theory has focused on local populations, and there has been much less effort devoted to understanding how inter-annual variability influences species’ large-scale responses to climate change. One recent model shows that red noise can increase species’ regional extinction risks under periods of climate change </w:t>
      </w:r>
      <w:r w:rsidRPr="00D123FB">
        <w:rPr>
          <w:szCs w:val="24"/>
        </w:rPr>
        <w:fldChar w:fldCharType="begin" w:fldLock="1"/>
      </w:r>
      <w:r>
        <w:rPr>
          <w:szCs w:val="24"/>
        </w:rPr>
        <w:instrText>ADDIN CSL_CITATION { "citationItems" : [ { "id" : "ITEM-1", "itemData" : { "DOI" : "10.1111/ddi.12038", "ISSN" : "13669516", "author" : [ { "dropping-particle" : "", "family" : "Mustin", "given" : "Karen", "non-dropping-particle" : "", "parse-names" : false, "suffix" : "" }, { "dropping-particle" : "", "family" : "Dytham", "given" : "Calvin", "non-dropping-particle" : "", "parse-names" : false, "suffix" : "" }, { "dropping-particle" : "", "family" : "Benton", "given" : "Tim G.", "non-dropping-particle" : "", "parse-names" : false, "suffix" : "" }, { "dropping-particle" : "", "family" : "Travis", "given" : "Justin M. J.", "non-dropping-particle" : "", "parse-names" : false, "suffix" : "" } ], "container-title" : "Diversity and Distributions", "editor" : [ { "dropping-particle" : "", "family" : "Watson", "given" : "James", "non-dropping-particle" : "", "parse-names" : false, "suffix" : "" } ], "id" : "ITEM-1", "issue" : "7", "issued" : { "date-parts" : [ [ "2013", "1", "17" ] ] }, "page" : "815-824", "title" : "Red noise increases extinction risk during rapid climate change", "type" : "article-journal", "volume" : "19" }, "uris" : [ "http://www.mendeley.com/documents/?uuid=79465cf5-4f75-4d9f-9b24-03c7dfd0add3" ] } ], "mendeley" : { "previouslyFormattedCitation" : "(Mustin et al. 2013)" }, "properties" : { "noteIndex" : 0 }, "schema" : "https://github.com/citation-style-language/schema/raw/master/csl-citation.json" }</w:instrText>
      </w:r>
      <w:r w:rsidRPr="00D123FB">
        <w:rPr>
          <w:szCs w:val="24"/>
        </w:rPr>
        <w:fldChar w:fldCharType="separate"/>
      </w:r>
      <w:r w:rsidRPr="00D123FB">
        <w:rPr>
          <w:noProof/>
          <w:szCs w:val="24"/>
        </w:rPr>
        <w:t>(Mustin et al. 2013)</w:t>
      </w:r>
      <w:r w:rsidRPr="00D123FB">
        <w:rPr>
          <w:szCs w:val="24"/>
        </w:rPr>
        <w:fldChar w:fldCharType="end"/>
      </w:r>
      <w:r w:rsidRPr="00D123FB">
        <w:rPr>
          <w:szCs w:val="24"/>
        </w:rPr>
        <w:t xml:space="preserve">. By incorporating inter-annual variability, </w:t>
      </w:r>
      <w:proofErr w:type="spellStart"/>
      <w:r w:rsidRPr="00D123FB">
        <w:rPr>
          <w:szCs w:val="24"/>
        </w:rPr>
        <w:t>RangeShifter</w:t>
      </w:r>
      <w:proofErr w:type="spellEnd"/>
      <w:r w:rsidRPr="00D123FB">
        <w:rPr>
          <w:szCs w:val="24"/>
        </w:rPr>
        <w:t xml:space="preserve"> provides an ideal platform for generating improved knowledge relating to eco-evolutionary responses to environmental changes in the presence </w:t>
      </w:r>
      <w:r>
        <w:rPr>
          <w:szCs w:val="24"/>
        </w:rPr>
        <w:t>of inter-annual variability.</w:t>
      </w:r>
    </w:p>
    <w:p w14:paraId="3745351F" w14:textId="77777777" w:rsidR="0067520E" w:rsidRPr="00D123FB" w:rsidRDefault="0067520E" w:rsidP="00C57BF9">
      <w:pPr>
        <w:rPr>
          <w:szCs w:val="24"/>
        </w:rPr>
      </w:pPr>
      <w:r w:rsidRPr="00D123FB">
        <w:rPr>
          <w:szCs w:val="24"/>
        </w:rPr>
        <w:t xml:space="preserve">There is evidence that inter-annual variability in weather is increasing and is expected to increase further and also to redden under climate change </w:t>
      </w:r>
      <w:r w:rsidRPr="00D123FB">
        <w:rPr>
          <w:szCs w:val="24"/>
        </w:rPr>
        <w:fldChar w:fldCharType="begin" w:fldLock="1"/>
      </w:r>
      <w:r>
        <w:rPr>
          <w:szCs w:val="24"/>
        </w:rPr>
        <w:instrText>ADDIN CSL_CITATION { "citationItems" : [ { "id" : "ITEM-1",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"ITEM-1", "issue" : "37", "issued" : { "date-parts" : [ [ "2012", "9", "11" ] ] }, "page" : "E2415-23", "title" : "Perception of climate change.", "type" : "article-journal", "volume" : "109" }, "uris" : [ "http://www.mendeley.com/documents/?uuid=9f783410-36d9-44c8-a5bc-9213b0adc8c9" ] }, { "id" : "ITEM-2",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"ITEM-2",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D123FB">
        <w:rPr>
          <w:szCs w:val="24"/>
        </w:rPr>
        <w:fldChar w:fldCharType="separate"/>
      </w:r>
      <w:r w:rsidRPr="00D123FB">
        <w:rPr>
          <w:noProof/>
          <w:szCs w:val="24"/>
        </w:rPr>
        <w:t>(Easterling 2000; Coumou &amp; Rahmstorf 2012; Hansen et al. 2012)</w:t>
      </w:r>
      <w:r w:rsidRPr="00D123FB">
        <w:rPr>
          <w:szCs w:val="24"/>
        </w:rPr>
        <w:fldChar w:fldCharType="end"/>
      </w:r>
      <w:r w:rsidRPr="00D123FB">
        <w:rPr>
          <w:szCs w:val="24"/>
        </w:rPr>
        <w:t xml:space="preserve">. Despite its importance as a selective pressure and in determining a species’ extinction risk, especially for small fragmented populations already stressed by anthropogenic disturbances, environmental stochasticity has rarely been included in models that try to make predictions regarding species’ future distribution and persistence </w:t>
      </w:r>
      <w:r w:rsidRPr="00D123FB">
        <w:rPr>
          <w:szCs w:val="24"/>
        </w:rPr>
        <w:fldChar w:fldCharType="begin" w:fldLock="1"/>
      </w:r>
      <w:r>
        <w:rPr>
          <w:szCs w:val="24"/>
        </w:rPr>
        <w:instrText>ADDIN CSL_CITATION { "citationItems" : [ { "id" : "ITEM-1", "itemData" : { "DOI" : "10.1073/pnas.052131199", "ISSN" : "0027-8424", "PMID" : "11972020", "abstract" : "Climate change is expected to alter the distribution and abundance of many species. Predictions of climate-induced population extinctions are supported by geographic range shifts that correspond to climatic warming, but few extinctions have been linked mechanistically to climate change. Here we show that extinctions of two populations of a checkerspot butterfly were hastened by increasing variability in precipitation, a phenomenon predicted by global climate models. We model checkerspot populations to show that changes in precipitation amplified population fluctuations, leading to rapid extinctions. As populations of checkerspots and other species become further isolated by habitat loss, climate change is likely to cause more extinctions, threatening both species diversity and critical ecosystem services.", "author" : [ { "dropping-particle" : "", "family" : "McLaughlin", "given" : "John F", "non-dropping-particle" : "", "parse-names" : false, "suffix" : "" }, { "dropping-particle" : "", "family" : "Hellmann", "given" : "Jessica J", "non-dropping-particle" : "", "parse-names" : false, "suffix" : "" }, { "dropping-particle" : "", "family" : "Boggs", "given" : "Carol L", "non-dropping-particle" : "", "parse-names" : false, "suffix" : "" }, { "dropping-particle" : "", "family" : "Ehrlich", "given" : "Paul R", "non-dropping-particle" : "", "parse-names" : false, "suffix" : "" } ], "container-title" : "Proceedings of the National Academy of Sciences of the United States of America", "id" : "ITEM-1", "issue" : "9", "issued" : { "date-parts" : [ [ "2002", "4", "30" ] ] }, "page" : "6070-4", "title" : "Climate change hastens population extinctions.", "type" : "article-journal", "volume" : "99" }, "uris" : [ "http://www.mendeley.com/documents/?uuid=16fdc5be-1be3-4dd2-860f-e3037447b330" ] }, { "id" : "ITEM-2", "itemData" : { "DOI" : "10.1007/s10980-010-9497-7", "ISSN" : "0921-2973", "author" : [ { "dropping-particle" : "", "family" : "Verboom", "given" : "Jana", "non-dropping-particle" : "", "parse-names" : false, "suffix" : "" }, { "dropping-particle" : "", "family" : "Schippers", "given" : "Peter", "non-dropping-particle" : "", "parse-names" : false, "suffix" : "" }, { "dropping-particle" : "", "family" : "Cormont", "given" : "Anouk", "non-dropping-particle" : "", "parse-names" : false, "suffix" : "" }, { "dropping-particle" : "", "family" : "Sterk", "given" : "Marjolein", "non-dropping-particle" : "", "parse-names" : false, "suffix" : "" }, { "dropping-particle" : "", "family" : "Vos", "given" : "Claire C.", "non-dropping-particle" : "", "parse-names" : false, "suffix" : "" }, { "dropping-particle" : "", "family" : "Opdam", "given" : "Paul F. M.", "non-dropping-particle" : "", "parse-names" : false, "suffix" : "" } ], "container-title" : "Landscape Ecology", "id" : "ITEM-2", "issue" : "8", "issued" : { "date-parts" : [ [ "2010", "6", "26" ] ] }, "page" : "1289-1298", "title" : "Population dynamics under increasing environmental variability: implications of climate change for ecological network design criteria", "type" : "article-journal", "volume" : "25" }, "uris" : [ "http://www.mendeley.com/documents/?uuid=8435b834-6100-4499-80fb-10cadc65f508" ] } ], "mendeley" : { "previouslyFormattedCitation" : "(McLaughlin et al. 2002; Verboom et al. 2010)" }, "properties" : { "noteIndex" : 0 }, "schema" : "https://github.com/citation-style-language/schema/raw/master/csl-citation.json" }</w:instrText>
      </w:r>
      <w:r w:rsidRPr="00D123FB">
        <w:rPr>
          <w:szCs w:val="24"/>
        </w:rPr>
        <w:fldChar w:fldCharType="separate"/>
      </w:r>
      <w:r w:rsidRPr="00D123FB">
        <w:rPr>
          <w:noProof/>
          <w:szCs w:val="24"/>
        </w:rPr>
        <w:t>(McLaughlin et al. 2002; Verboom et al. 2010)</w:t>
      </w:r>
      <w:r w:rsidRPr="00D123FB">
        <w:rPr>
          <w:szCs w:val="24"/>
        </w:rPr>
        <w:fldChar w:fldCharType="end"/>
      </w:r>
      <w:r w:rsidRPr="00D123FB">
        <w:rPr>
          <w:szCs w:val="24"/>
        </w:rPr>
        <w:t>.</w:t>
      </w:r>
    </w:p>
    <w:p w14:paraId="7513A9EB" w14:textId="77777777" w:rsidR="0067520E" w:rsidRPr="00D123FB" w:rsidRDefault="0067520E" w:rsidP="00744E86">
      <w:pPr>
        <w:pStyle w:val="Keepnext"/>
      </w:pPr>
      <w:r w:rsidRPr="00D123FB">
        <w:t xml:space="preserve">In </w:t>
      </w:r>
      <w:proofErr w:type="spellStart"/>
      <w:r w:rsidRPr="00D123FB">
        <w:t>RangeShifter</w:t>
      </w:r>
      <w:proofErr w:type="spellEnd"/>
      <w:r w:rsidRPr="00D123FB">
        <w:t xml:space="preserve">, environmental stochasticity is implemented using a first order autoregressive process to generate time series of the noise value </w:t>
      </w:r>
      <w:r w:rsidRPr="00D123FB">
        <w:rPr>
          <w:i/>
        </w:rPr>
        <w:t>ε</w:t>
      </w:r>
      <w:r w:rsidRPr="00D123FB">
        <w:t xml:space="preserve"> </w:t>
      </w:r>
      <w:r w:rsidRPr="00D123FB">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fldChar w:fldCharType="separate"/>
      </w:r>
      <w:r w:rsidRPr="00D123FB">
        <w:rPr>
          <w:noProof/>
        </w:rPr>
        <w:t>(Ruokolainen et al. 2009)</w:t>
      </w:r>
      <w:r w:rsidRPr="00D123FB">
        <w:fldChar w:fldCharType="end"/>
      </w:r>
      <w:r w:rsidRPr="00D123FB">
        <w:t>:</w:t>
      </w:r>
    </w:p>
    <w:p w14:paraId="0E6A9D67"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r>
              <w:rPr>
                <w:rFonts w:ascii="Cambria Math"/>
                <w:lang w:val="en-GB"/>
              </w:rPr>
              <m:t>+1</m:t>
            </m:r>
          </m:sub>
        </m:sSub>
        <m:r>
          <w:rPr>
            <w:rFonts w:ascii="Cambria Math"/>
            <w:lang w:val="en-GB"/>
          </w:rPr>
          <m:t>=</m:t>
        </m:r>
        <m:r>
          <w:rPr>
            <w:rFonts w:ascii="Cambria Math" w:hAnsi="Cambria Math"/>
            <w:lang w:val="en-GB"/>
          </w:rPr>
          <m:t>κ</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r>
          <w:rPr>
            <w:rFonts w:asci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t</m:t>
            </m:r>
          </m:sub>
        </m:sSub>
        <m:rad>
          <m:radPr>
            <m:degHide m:val="1"/>
            <m:ctrlPr>
              <w:rPr>
                <w:rFonts w:ascii="Cambria Math" w:hAnsi="Cambria Math"/>
                <w:i/>
                <w:lang w:val="en-GB"/>
              </w:rPr>
            </m:ctrlPr>
          </m:radPr>
          <m:deg/>
          <m:e>
            <m:r>
              <w:rPr>
                <w:rFonts w:ascii="Cambria Math"/>
                <w:lang w:val="en-GB"/>
              </w:rPr>
              <m:t>1</m:t>
            </m:r>
            <m:r>
              <w:rPr>
                <w:rFonts w:ascii="Cambria Math" w:hAnsi="Cambria Math"/>
                <w:lang w:val="en-GB"/>
              </w:rPr>
              <m:t>-</m:t>
            </m:r>
            <m:sSup>
              <m:sSupPr>
                <m:ctrlPr>
                  <w:rPr>
                    <w:rFonts w:ascii="Cambria Math" w:hAnsi="Cambria Math"/>
                    <w:i/>
                    <w:lang w:val="en-GB"/>
                  </w:rPr>
                </m:ctrlPr>
              </m:sSupPr>
              <m:e>
                <m:r>
                  <w:rPr>
                    <w:rFonts w:ascii="Cambria Math" w:hAnsi="Cambria Math"/>
                    <w:lang w:val="en-GB"/>
                  </w:rPr>
                  <m:t>κ</m:t>
                </m:r>
              </m:e>
              <m:sup>
                <m:r>
                  <w:rPr>
                    <w:rFonts w:ascii="Cambria Math"/>
                    <w:lang w:val="en-GB"/>
                  </w:rPr>
                  <m:t>2</m:t>
                </m:r>
              </m:sup>
            </m:sSup>
          </m:e>
        </m:rad>
      </m:oMath>
      <w:r w:rsidR="0067520E" w:rsidRPr="00D123FB">
        <w:rPr>
          <w:lang w:val="en-GB"/>
        </w:rPr>
        <w:tab/>
      </w:r>
      <w:r w:rsidR="0067520E" w:rsidRPr="00D123FB">
        <w:rPr>
          <w:lang w:val="en-GB"/>
        </w:rPr>
        <w:tab/>
        <w:t>eqn. 2</w:t>
      </w:r>
    </w:p>
    <w:p w14:paraId="2B2523CE" w14:textId="77777777" w:rsidR="0067520E" w:rsidRPr="00D123FB" w:rsidRDefault="0067520E" w:rsidP="00C57BF9">
      <w:pPr>
        <w:rPr>
          <w:szCs w:val="24"/>
        </w:rPr>
      </w:pPr>
      <w:r w:rsidRPr="00D123FB">
        <w:rPr>
          <w:szCs w:val="24"/>
        </w:rPr>
        <w:lastRenderedPageBreak/>
        <w:t xml:space="preserve">where </w:t>
      </w:r>
      <w:r w:rsidRPr="00D123FB">
        <w:rPr>
          <w:i/>
          <w:szCs w:val="24"/>
        </w:rPr>
        <w:t>κ</w:t>
      </w:r>
      <w:r w:rsidRPr="00D123FB">
        <w:rPr>
          <w:szCs w:val="24"/>
        </w:rPr>
        <w:t xml:space="preserve"> is the autocorrelation coefficient and</w:t>
      </w:r>
      <w:r w:rsidRPr="00D123FB">
        <w:rPr>
          <w:i/>
          <w:szCs w:val="24"/>
        </w:rPr>
        <w:t xml:space="preserve"> ω</w:t>
      </w:r>
      <w:r w:rsidRPr="00D123FB">
        <w:rPr>
          <w:szCs w:val="24"/>
        </w:rPr>
        <w:t xml:space="preserve"> is a random normal variable drawn from </w:t>
      </w:r>
      <w:r w:rsidRPr="00D123FB">
        <w:rPr>
          <w:i/>
          <w:szCs w:val="24"/>
        </w:rPr>
        <w:t>N</w:t>
      </w:r>
      <w:r w:rsidRPr="00D123FB">
        <w:rPr>
          <w:szCs w:val="24"/>
        </w:rPr>
        <w:t>(</w:t>
      </w:r>
      <w:proofErr w:type="gramStart"/>
      <w:r w:rsidRPr="00D123FB">
        <w:rPr>
          <w:szCs w:val="24"/>
        </w:rPr>
        <w:t>0,</w:t>
      </w:r>
      <w:r w:rsidRPr="00D123FB">
        <w:rPr>
          <w:i/>
          <w:szCs w:val="24"/>
        </w:rPr>
        <w:t>σ</w:t>
      </w:r>
      <w:proofErr w:type="gramEnd"/>
      <w:r w:rsidRPr="00D123FB">
        <w:rPr>
          <w:szCs w:val="24"/>
        </w:rPr>
        <w:t xml:space="preserve">). Changing </w:t>
      </w:r>
      <w:r w:rsidRPr="00D123FB">
        <w:rPr>
          <w:i/>
          <w:szCs w:val="24"/>
        </w:rPr>
        <w:t>σ</w:t>
      </w:r>
      <w:r w:rsidRPr="00D123FB">
        <w:rPr>
          <w:szCs w:val="24"/>
        </w:rPr>
        <w:t xml:space="preserve"> changes the amplitude of the fluctuations. The spatial scale of the variation can either be global (a single time series for the entire landscape) or local (each cell fluctuates independently</w:t>
      </w:r>
      <w:proofErr w:type="gramStart"/>
      <w:r w:rsidRPr="00D123FB">
        <w:rPr>
          <w:szCs w:val="24"/>
        </w:rPr>
        <w:t>), and</w:t>
      </w:r>
      <w:proofErr w:type="gramEnd"/>
      <w:r w:rsidRPr="00D123FB">
        <w:rPr>
          <w:szCs w:val="24"/>
        </w:rPr>
        <w:t xml:space="preserve"> is always applied on a yearly basis (</w:t>
      </w:r>
      <w:r>
        <w:rPr>
          <w:szCs w:val="24"/>
        </w:rPr>
        <w:t>Figure 2.4</w:t>
      </w:r>
      <w:r w:rsidRPr="00D123FB">
        <w:rPr>
          <w:szCs w:val="24"/>
        </w:rPr>
        <w:t>). Different degrees of spatial autocorrelation are not impl</w:t>
      </w:r>
      <w:r>
        <w:rPr>
          <w:szCs w:val="24"/>
        </w:rPr>
        <w:t>emented in the current version.</w:t>
      </w:r>
    </w:p>
    <w:p w14:paraId="4ADB4FD5" w14:textId="77777777" w:rsidR="0067520E" w:rsidRPr="00D123FB" w:rsidRDefault="0067520E" w:rsidP="00C57BF9">
      <w:pPr>
        <w:pStyle w:val="Figure"/>
      </w:pPr>
      <w:r w:rsidRPr="00D123FB">
        <w:drawing>
          <wp:inline distT="0" distB="0" distL="0" distR="0" wp14:anchorId="36C153B0" wp14:editId="31B44E32">
            <wp:extent cx="4852831" cy="2737778"/>
            <wp:effectExtent l="0" t="0" r="0" b="0"/>
            <wp:docPr id="89" name="Picture 99" descr="noi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emf"/>
                    <pic:cNvPicPr/>
                  </pic:nvPicPr>
                  <pic:blipFill>
                    <a:blip r:embed="rId21" cstate="print"/>
                    <a:stretch>
                      <a:fillRect/>
                    </a:stretch>
                  </pic:blipFill>
                  <pic:spPr>
                    <a:xfrm>
                      <a:off x="0" y="0"/>
                      <a:ext cx="4852831" cy="2737778"/>
                    </a:xfrm>
                    <a:prstGeom prst="rect">
                      <a:avLst/>
                    </a:prstGeom>
                  </pic:spPr>
                </pic:pic>
              </a:graphicData>
            </a:graphic>
          </wp:inline>
        </w:drawing>
      </w:r>
    </w:p>
    <w:p w14:paraId="5A92687B" w14:textId="77777777" w:rsidR="0067520E" w:rsidRPr="00D123FB" w:rsidRDefault="0067520E" w:rsidP="00C57BF9">
      <w:pPr>
        <w:pStyle w:val="Figheading"/>
      </w:pPr>
      <w:r>
        <w:rPr>
          <w:b/>
        </w:rPr>
        <w:t>Figure 2.4</w:t>
      </w:r>
      <w:r w:rsidRPr="00D123FB">
        <w:rPr>
          <w:b/>
        </w:rPr>
        <w:t xml:space="preserve">. </w:t>
      </w:r>
      <w:r w:rsidRPr="00D123FB">
        <w:t xml:space="preserve">Exemplary time series of the noise value </w:t>
      </w:r>
      <w:r w:rsidRPr="00D123FB">
        <w:rPr>
          <w:i/>
        </w:rPr>
        <w:t>ε</w:t>
      </w:r>
      <w:r w:rsidRPr="00D123FB">
        <w:t xml:space="preserve">. (a) Temporal autocorrelation coefficient, </w:t>
      </w:r>
      <w:r w:rsidRPr="00D123FB">
        <w:rPr>
          <w:i/>
        </w:rPr>
        <w:t>κ</w:t>
      </w:r>
      <w:r>
        <w:t> = </w:t>
      </w:r>
      <w:r w:rsidRPr="00D123FB">
        <w:t xml:space="preserve">0.0 (white noise). (b) </w:t>
      </w:r>
      <w:r w:rsidRPr="00D123FB">
        <w:rPr>
          <w:i/>
        </w:rPr>
        <w:t>κ</w:t>
      </w:r>
      <w:r>
        <w:t> = </w:t>
      </w:r>
      <w:r w:rsidRPr="00D123FB">
        <w:t xml:space="preserve">0.9 (red noise). In both cases, </w:t>
      </w:r>
      <w:r w:rsidRPr="00D123FB">
        <w:rPr>
          <w:i/>
        </w:rPr>
        <w:t>σ</w:t>
      </w:r>
      <w:r>
        <w:t> = </w:t>
      </w:r>
      <w:r w:rsidRPr="00D123FB">
        <w:t>1.0.</w:t>
      </w:r>
    </w:p>
    <w:p w14:paraId="3DBF292D" w14:textId="77777777" w:rsidR="0067520E" w:rsidRPr="00D123FB" w:rsidRDefault="0067520E" w:rsidP="00744E86">
      <w:pPr>
        <w:pStyle w:val="Keepnext"/>
      </w:pPr>
      <w:r w:rsidRPr="00D123FB">
        <w:t>The noise can affect either the species’ demographic density-dependence (</w:t>
      </w:r>
      <w:r w:rsidRPr="00D123FB">
        <w:rPr>
          <w:i/>
        </w:rPr>
        <w:t xml:space="preserve">K </w:t>
      </w:r>
      <w:r w:rsidRPr="00D123FB">
        <w:t>or 1/</w:t>
      </w:r>
      <w:r w:rsidRPr="00D123FB">
        <w:rPr>
          <w:i/>
        </w:rPr>
        <w:t>b</w:t>
      </w:r>
      <w:r w:rsidRPr="00D123FB">
        <w:t>;</w:t>
      </w:r>
      <w:r>
        <w:t xml:space="preserve"> see</w:t>
      </w:r>
      <w:r w:rsidRPr="00D123FB">
        <w:t xml:space="preserve"> </w:t>
      </w:r>
      <w:hyperlink w:anchor="_Population_dynamics" w:history="1">
        <w:r>
          <w:rPr>
            <w:rStyle w:val="Hyperlink"/>
            <w:szCs w:val="24"/>
          </w:rPr>
          <w:t>section </w:t>
        </w:r>
        <w:r w:rsidRPr="00D123FB">
          <w:rPr>
            <w:rStyle w:val="Hyperlink"/>
            <w:szCs w:val="24"/>
          </w:rPr>
          <w:t>2.4</w:t>
        </w:r>
      </w:hyperlink>
      <w:r w:rsidRPr="00D123FB">
        <w:t>), its growth rate (</w:t>
      </w:r>
      <w:r w:rsidRPr="00D123FB">
        <w:rPr>
          <w:i/>
        </w:rPr>
        <w:t>R</w:t>
      </w:r>
      <w:r w:rsidRPr="00D123FB">
        <w:t>) or, in stage structured models, fecundity (</w:t>
      </w:r>
      <w:r w:rsidRPr="00D123FB">
        <w:rPr>
          <w:i/>
        </w:rPr>
        <w:t>ϕ</w:t>
      </w:r>
      <w:r w:rsidRPr="00D123FB">
        <w:t>), through the following equations:</w:t>
      </w:r>
    </w:p>
    <w:p w14:paraId="699B6BCD"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x,y,0</m:t>
            </m:r>
          </m:sub>
        </m:sSub>
        <m:r>
          <w:rPr>
            <w:rFonts w:ascii="Cambria Math"/>
            <w:lang w:val="en-GB"/>
          </w:rPr>
          <m:t>+K</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lang w:val="en-GB"/>
        </w:rPr>
        <w:t xml:space="preserve"> </w:t>
      </w:r>
      <w:r w:rsidR="0067520E" w:rsidRPr="00D123FB">
        <w:rPr>
          <w:lang w:val="en-GB"/>
        </w:rPr>
        <w:tab/>
        <w:t>(</w:t>
      </w:r>
      <w:r w:rsidR="0067520E" w:rsidRPr="00D123FB">
        <w:rPr>
          <w:i/>
          <w:lang w:val="en-GB"/>
        </w:rPr>
        <w:t>K</w:t>
      </w:r>
      <w:r w:rsidR="0067520E" w:rsidRPr="00D123FB">
        <w:rPr>
          <w:lang w:val="en-GB"/>
        </w:rPr>
        <w:t xml:space="preserve"> becomes 1/</w:t>
      </w:r>
      <w:r w:rsidR="0067520E" w:rsidRPr="00D123FB">
        <w:rPr>
          <w:i/>
          <w:lang w:val="en-GB"/>
        </w:rPr>
        <w:t>b</w:t>
      </w:r>
      <w:r w:rsidR="0067520E" w:rsidRPr="00D123FB">
        <w:rPr>
          <w:lang w:val="en-GB"/>
        </w:rPr>
        <w:t xml:space="preserve"> for stage-structure)</w:t>
      </w:r>
      <w:r w:rsidR="0067520E" w:rsidRPr="00D123FB">
        <w:rPr>
          <w:lang w:val="en-GB"/>
        </w:rPr>
        <w:tab/>
        <w:t>eqn. 3</w:t>
      </w:r>
    </w:p>
    <w:p w14:paraId="0A838A1E"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x,y,0</m:t>
            </m:r>
          </m:sub>
        </m:sSub>
        <m:r>
          <w:rPr>
            <w:rFonts w:ascii="Cambria Math"/>
            <w:lang w:val="en-GB"/>
          </w:rPr>
          <m:t>+R</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rFonts w:eastAsiaTheme="minorEastAsia"/>
          <w:lang w:val="en-GB"/>
        </w:rPr>
        <w:t xml:space="preserve"> </w:t>
      </w:r>
      <w:r w:rsidR="0067520E" w:rsidRPr="00D123FB">
        <w:rPr>
          <w:rFonts w:eastAsiaTheme="minorEastAsia"/>
          <w:lang w:val="en-GB"/>
        </w:rPr>
        <w:tab/>
        <w:t>(</w:t>
      </w:r>
      <w:r w:rsidR="0067520E" w:rsidRPr="00D123FB">
        <w:rPr>
          <w:rFonts w:eastAsiaTheme="minorEastAsia"/>
          <w:i/>
          <w:lang w:val="en-GB"/>
        </w:rPr>
        <w:t>R</w:t>
      </w:r>
      <w:r w:rsidR="0067520E" w:rsidRPr="00D123FB">
        <w:rPr>
          <w:rFonts w:eastAsiaTheme="minorEastAsia"/>
          <w:lang w:val="en-GB"/>
        </w:rPr>
        <w:t xml:space="preserve"> becomes </w:t>
      </w:r>
      <w:r w:rsidR="0067520E" w:rsidRPr="00D123FB">
        <w:rPr>
          <w:i/>
          <w:lang w:val="en-GB"/>
        </w:rPr>
        <w:t xml:space="preserve">ϕ </w:t>
      </w:r>
      <w:r w:rsidR="0067520E" w:rsidRPr="00D123FB">
        <w:rPr>
          <w:lang w:val="en-GB"/>
        </w:rPr>
        <w:t>for stage structure)</w:t>
      </w:r>
      <w:r w:rsidR="0067520E" w:rsidRPr="00D123FB">
        <w:rPr>
          <w:rFonts w:eastAsiaTheme="minorEastAsia"/>
          <w:lang w:val="en-GB"/>
        </w:rPr>
        <w:tab/>
        <w:t>eqn. 4</w:t>
      </w:r>
    </w:p>
    <w:p w14:paraId="735650ED" w14:textId="77777777" w:rsidR="0067520E" w:rsidRDefault="0067520E" w:rsidP="00C57BF9">
      <w:pPr>
        <w:rPr>
          <w:rFonts w:eastAsiaTheme="minorEastAsia"/>
          <w:szCs w:val="24"/>
        </w:rPr>
      </w:pPr>
      <w:r w:rsidRPr="00D123FB">
        <w:rPr>
          <w:szCs w:val="24"/>
        </w:rPr>
        <w:t xml:space="preserve">where </w:t>
      </w:r>
      <w:r w:rsidRPr="00D123FB">
        <w:rPr>
          <w:i/>
          <w:szCs w:val="24"/>
        </w:rPr>
        <w:t>x</w:t>
      </w:r>
      <w:r w:rsidRPr="00D123FB">
        <w:rPr>
          <w:szCs w:val="24"/>
        </w:rPr>
        <w:t xml:space="preserve"> and </w:t>
      </w:r>
      <w:r w:rsidRPr="00D123FB">
        <w:rPr>
          <w:i/>
          <w:szCs w:val="24"/>
        </w:rPr>
        <w:t>y</w:t>
      </w:r>
      <w:r w:rsidRPr="00D123FB">
        <w:rPr>
          <w:szCs w:val="24"/>
        </w:rPr>
        <w:t xml:space="preserve"> are the cell coordinates and </w:t>
      </w:r>
      <w:r w:rsidRPr="00D123FB">
        <w:rPr>
          <w:i/>
          <w:szCs w:val="24"/>
        </w:rPr>
        <w:t>K</w:t>
      </w:r>
      <w:r w:rsidRPr="00D123FB">
        <w:rPr>
          <w:szCs w:val="24"/>
        </w:rPr>
        <w:t xml:space="preserve"> (or 1/</w:t>
      </w:r>
      <w:r w:rsidRPr="00D123FB">
        <w:rPr>
          <w:i/>
          <w:szCs w:val="24"/>
        </w:rPr>
        <w:t>b</w:t>
      </w:r>
      <w:proofErr w:type="gramStart"/>
      <w:r w:rsidRPr="00D123FB">
        <w:rPr>
          <w:szCs w:val="24"/>
        </w:rPr>
        <w:t>)</w:t>
      </w:r>
      <w:proofErr w:type="gramEnd"/>
      <w:r w:rsidRPr="00D123FB">
        <w:rPr>
          <w:szCs w:val="24"/>
        </w:rPr>
        <w:t xml:space="preserve"> and </w:t>
      </w:r>
      <w:r>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respectively the local carrying capacity (or nature of demographic density-dependence) and growth rate (or fecundity) in absence of stochasticity. In the absence of an environmental gradient, </w:t>
      </w:r>
      <w:proofErr w:type="gramStart"/>
      <w:r w:rsidRPr="00D123FB">
        <w:rPr>
          <w:rFonts w:eastAsiaTheme="minorEastAsia"/>
          <w:i/>
          <w:szCs w:val="24"/>
        </w:rPr>
        <w:t>K</w:t>
      </w:r>
      <w:r w:rsidRPr="00D123FB">
        <w:rPr>
          <w:rFonts w:eastAsiaTheme="minorEastAsia"/>
          <w:i/>
          <w:szCs w:val="24"/>
          <w:vertAlign w:val="subscript"/>
        </w:rPr>
        <w:t>x,y</w:t>
      </w:r>
      <w:proofErr w:type="gramEnd"/>
      <w:r w:rsidRPr="00D123FB">
        <w:rPr>
          <w:rFonts w:eastAsiaTheme="minorEastAsia"/>
          <w:szCs w:val="24"/>
          <w:vertAlign w:val="subscript"/>
        </w:rPr>
        <w:t>,0</w:t>
      </w:r>
      <w:r w:rsidRPr="00D123FB">
        <w:rPr>
          <w:rFonts w:eastAsiaTheme="minorEastAsia"/>
          <w:szCs w:val="24"/>
        </w:rPr>
        <w:t xml:space="preserve"> </w:t>
      </w:r>
      <w:r w:rsidRPr="00D123FB">
        <w:rPr>
          <w:szCs w:val="24"/>
        </w:rPr>
        <w:t>(or 1/</w:t>
      </w:r>
      <w:r w:rsidRPr="00D123FB">
        <w:rPr>
          <w:i/>
          <w:szCs w:val="24"/>
        </w:rPr>
        <w:t>b</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and </w:t>
      </w:r>
      <w:r w:rsidRPr="00D123FB">
        <w:rPr>
          <w:rFonts w:eastAsiaTheme="minorEastAsia"/>
          <w:i/>
          <w:szCs w:val="24"/>
        </w:rPr>
        <w:t>R</w:t>
      </w:r>
      <w:r w:rsidRPr="00D123FB">
        <w:rPr>
          <w:rFonts w:eastAsiaTheme="minorEastAsia"/>
          <w:i/>
          <w:szCs w:val="24"/>
          <w:vertAlign w:val="subscript"/>
        </w:rPr>
        <w:t>x,y,</w:t>
      </w:r>
      <w:r w:rsidRPr="00D123FB">
        <w:rPr>
          <w:rFonts w:eastAsiaTheme="minorEastAsia"/>
          <w:szCs w:val="24"/>
          <w:vertAlign w:val="subscript"/>
        </w:rPr>
        <w:t>0</w:t>
      </w:r>
      <w:r w:rsidRPr="00D123FB">
        <w:rPr>
          <w:rFonts w:eastAsiaTheme="minorEastAsia"/>
          <w:szCs w:val="24"/>
        </w:rPr>
        <w:t xml:space="preserve"> (or </w:t>
      </w:r>
      <w:r w:rsidRPr="00D123FB">
        <w:rPr>
          <w:i/>
          <w:szCs w:val="24"/>
        </w:rPr>
        <w:t>ϕ</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are equal to </w:t>
      </w:r>
      <w:r w:rsidRPr="00D123FB">
        <w:rPr>
          <w:rFonts w:eastAsiaTheme="minorEastAsia"/>
          <w:i/>
          <w:szCs w:val="24"/>
        </w:rPr>
        <w:t>K</w:t>
      </w:r>
      <w:r w:rsidRPr="00D123FB">
        <w:rPr>
          <w:rFonts w:eastAsiaTheme="minorEastAsia"/>
          <w:szCs w:val="24"/>
        </w:rPr>
        <w:t xml:space="preserve"> </w:t>
      </w:r>
      <w:r w:rsidRPr="00D123FB">
        <w:rPr>
          <w:szCs w:val="24"/>
        </w:rPr>
        <w:t>(or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 xml:space="preserve">). In the presence </w:t>
      </w:r>
      <w:r w:rsidRPr="00D123FB">
        <w:rPr>
          <w:rFonts w:eastAsiaTheme="minorEastAsia"/>
          <w:szCs w:val="24"/>
        </w:rPr>
        <w:t xml:space="preserve">of an environmental gradient, </w:t>
      </w:r>
      <w:r w:rsidRPr="00D123FB">
        <w:rPr>
          <w:i/>
          <w:szCs w:val="24"/>
        </w:rPr>
        <w:t>K</w:t>
      </w:r>
      <w:r w:rsidRPr="00D123FB">
        <w:rPr>
          <w:szCs w:val="24"/>
        </w:rPr>
        <w:t xml:space="preserve"> (or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the </w:t>
      </w:r>
      <w:r>
        <w:rPr>
          <w:rFonts w:eastAsiaTheme="minorEastAsia"/>
          <w:szCs w:val="24"/>
        </w:rPr>
        <w:t>gradient value at the cell location</w:t>
      </w:r>
      <w:r w:rsidRPr="00D123FB">
        <w:rPr>
          <w:rFonts w:eastAsiaTheme="minorEastAsia"/>
          <w:szCs w:val="24"/>
        </w:rPr>
        <w:t>.</w:t>
      </w:r>
    </w:p>
    <w:p w14:paraId="516B7E7F" w14:textId="77777777" w:rsidR="0067520E" w:rsidRPr="00394380" w:rsidRDefault="0067520E" w:rsidP="009E434A">
      <w:pPr>
        <w:pStyle w:val="Heading3"/>
        <w:numPr>
          <w:ilvl w:val="2"/>
          <w:numId w:val="14"/>
        </w:numPr>
      </w:pPr>
      <w:bookmarkStart w:id="59" w:name="_Toc54110052"/>
      <w:r w:rsidRPr="00394380">
        <w:t>Local extinction probability</w:t>
      </w:r>
      <w:bookmarkEnd w:id="59"/>
    </w:p>
    <w:p w14:paraId="23E0A548" w14:textId="77777777" w:rsidR="0067520E" w:rsidRPr="00D123FB" w:rsidRDefault="0067520E" w:rsidP="00C57BF9">
      <w:pPr>
        <w:contextualSpacing/>
        <w:rPr>
          <w:szCs w:val="24"/>
        </w:rPr>
      </w:pPr>
      <w:r w:rsidRPr="00D123FB">
        <w:rPr>
          <w:szCs w:val="24"/>
        </w:rPr>
        <w:t xml:space="preserve">Alternatively, or additionally, to temporally auto-correlated environmental stochasticity, </w:t>
      </w:r>
      <w:proofErr w:type="spellStart"/>
      <w:r w:rsidRPr="00D123FB">
        <w:rPr>
          <w:szCs w:val="24"/>
        </w:rPr>
        <w:t>RangeShifter</w:t>
      </w:r>
      <w:proofErr w:type="spellEnd"/>
      <w:r w:rsidRPr="00D123FB">
        <w:rPr>
          <w:szCs w:val="24"/>
        </w:rPr>
        <w:t xml:space="preserve"> implements random local extinction probability. In each year, every population has an identical probability of going extinct. This does not affect the demographic parameter but simply kills-off the local population. Note that local extinction probability is applicable only in the case of cell-based models.</w:t>
      </w:r>
    </w:p>
    <w:p w14:paraId="7C317825" w14:textId="77777777" w:rsidR="0067520E" w:rsidRPr="00D123FB" w:rsidRDefault="0067520E" w:rsidP="009E434A">
      <w:pPr>
        <w:pStyle w:val="Heading2"/>
        <w:numPr>
          <w:ilvl w:val="1"/>
          <w:numId w:val="14"/>
        </w:numPr>
      </w:pPr>
      <w:bookmarkStart w:id="60" w:name="_Population_dynamics"/>
      <w:bookmarkStart w:id="61" w:name="_Toc54110053"/>
      <w:bookmarkEnd w:id="60"/>
      <w:r w:rsidRPr="00D123FB">
        <w:t xml:space="preserve">Population </w:t>
      </w:r>
      <w:r>
        <w:t>d</w:t>
      </w:r>
      <w:r w:rsidRPr="00D123FB">
        <w:t>ynamics</w:t>
      </w:r>
      <w:bookmarkEnd w:id="61"/>
    </w:p>
    <w:p w14:paraId="10DB1E1A" w14:textId="77777777" w:rsidR="0067520E" w:rsidRDefault="0067520E" w:rsidP="00C57BF9">
      <w:pPr>
        <w:rPr>
          <w:szCs w:val="24"/>
        </w:rPr>
      </w:pPr>
      <w:r w:rsidRPr="00D123FB">
        <w:rPr>
          <w:szCs w:val="24"/>
        </w:rPr>
        <w:t xml:space="preserve">Demographic stochasticity is fundamentally important for the dynamics of populations that are naturally small or have declined to low abundances owing to anthropogenic pressures. Additionally, inter-individual variability within populations can have a major influence on </w:t>
      </w:r>
      <w:r w:rsidRPr="00D123FB">
        <w:rPr>
          <w:szCs w:val="24"/>
        </w:rPr>
        <w:lastRenderedPageBreak/>
        <w:t xml:space="preserve">dynamics. </w:t>
      </w:r>
      <w:r>
        <w:rPr>
          <w:szCs w:val="24"/>
        </w:rPr>
        <w:t>Modelling</w:t>
      </w:r>
      <w:r w:rsidRPr="00D123FB">
        <w:rPr>
          <w:szCs w:val="24"/>
        </w:rPr>
        <w:t xml:space="preserve"> stochastic events that happen to individuals is crucial for avoiding systematic overestimation of population viability or rate of spread </w:t>
      </w:r>
      <w:r w:rsidRPr="00D123FB">
        <w:rPr>
          <w:szCs w:val="24"/>
        </w:rPr>
        <w:fldChar w:fldCharType="begin" w:fldLock="1"/>
      </w:r>
      <w:r>
        <w:rPr>
          <w:szCs w:val="24"/>
        </w:rPr>
        <w:instrText>ADDIN CSL_CITATION { "citationItems" : [ { "id" : "ITEM-1",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"ITEM-1", "issue" : "5", "issued" : { "date-parts" : [ [ "2001", "5" ] ] }, "page" : "537-54", "title" : "Invasion by extremes: population spread with variation in dispersal and reproduction.", "type" : "article-journal", "volume" : "157" }, "uris" : [ "http://www.mendeley.com/documents/?uuid=12545ff8-8cc0-4191-9335-43372c561d96" ] }, { "id" : "ITEM-2", "itemData" : { "author" : [ { "dropping-particle" : "", "family" : "Jongejans", "given" : "E", "non-dropping-particle" : "", "parse-names" : false, "suffix" : "" }, { "dropping-particle" : "", "family" : "Skarpaas", "given" : "O", "non-dropping-particle" : "", "parse-names" : false, "suffix" : "" }, { "dropping-particle" : "", "family" : "Shea", "given" : "K", "non-dropping-particle" : "", "parse-names" : false, "suffix" : "" } ], "container-title" : "Perspectives in Plant Ecology, Evolution and Systematics", "id" : "ITEM-2", "issued" : { "date-parts" : [ [ "2008" ] ] }, "page" : "153-170", "title" : "Dispersal, demography and spatial population models for conservation and control management", "type" : "article-journal", "volume" : "9" }, "uris" : [ "http://www.mendeley.com/documents/?uuid=50ed3752-31ae-4b53-b44a-09aa839326df" ] }, { "id" : "ITEM-3",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"ITEM-3",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"id" : "ITEM-4", "itemData" : { "author" : [ { "dropping-particle" : "", "family" : "Kendall", "given" : "BE", "non-dropping-particle" : "", "parse-names" : false, "suffix" : "" }, { "dropping-particle" : "", "family" : "Fox", "given" : "GA", "non-dropping-particle" : "", "parse-names" : false, "suffix" : "" } ], "container-title" : "Conservation Biology", "id" : "ITEM-4", "issued" : { "date-parts" : [ [ "2003" ] ] }, "page" : "1170-1172", "title" : "Unstructured individual variation and demographic stochasticity", "type" : "article-journal", "volume" : "17" }, "uris" : [ "http://www.mendeley.com/documents/?uuid=db276223-bf7c-4172-8a0b-7c6edeb1bd5d" ] }, { "id" : "ITEM-5", "itemData" : { "DOI" : "10.1046/j.1523-1739.2003.02259.x", "ISSN" : "08888892", "author" : [ { "dropping-particle" : "", "family" : "Robert", "given" : "Alexandre", "non-dropping-particle" : "", "parse-names" : false, "suffix" : "" }, { "dropping-particle" : "", "family" : "Sarrazin", "given" : "Fran\u00e7ois", "non-dropping-particle" : "", "parse-names" : false, "suffix" : "" }, { "dropping-particle" : "", "family" : "Couvet", "given" : "Denis", "non-dropping-particle" : "", "parse-names" : false, "suffix" : "" } ], "container-title" : "Conservation Biology", "id" : "ITEM-5", "issue" : "4", "issued" : { "date-parts" : [ [ "2003", "8" ] ] }, "page" : "1166-1169", "title" : "Variation among Individuals, Demographic Stochasticity, and Extinction: Response to Kendall and Fox", "type" : "article-journal", "volume" : "17" }, "uris" : [ "http://www.mendeley.com/documents/?uuid=73830646-73ae-437b-a01e-4f36ea7cba90" ] }, { "id" : "ITEM-6",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w:instrText>
      </w:r>
      <w:r w:rsidRPr="002D7F8C">
        <w:rPr>
          <w:szCs w:val="24"/>
          <w:lang w:val="fr-FR"/>
        </w:rPr>
        <w:instrText>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"ITEM-6", "issued" : { "date-parts" : [ [ "2005" ] ] }, "page" : "428", "publisher" : "Princeton University Press", "title" : "Individual-based Modeling And Ecology", "type" : "book" }, "uris" : [ "http://www.mendeley.com/documents/?uuid=d05b4b55-2f07-499b-9945-ea0a1a8c8258" ] } ], "mendeley" : { "previouslyFormattedCitation" : "(Clark et al. 2001; Kendall &amp; Fox 2003; Robert et al. 2003; Grimm &amp; Railsback 2005; Jongejans et al. 2008; Travis et al. 2011)" }, "properties" : { "noteIndex" : 0 }, "schema" : "https://github.com/citation-style-language/schema/raw/master/csl-citation.json" }</w:instrText>
      </w:r>
      <w:r w:rsidRPr="00D123FB">
        <w:rPr>
          <w:szCs w:val="24"/>
        </w:rPr>
        <w:fldChar w:fldCharType="separate"/>
      </w:r>
      <w:r w:rsidRPr="002D7F8C">
        <w:rPr>
          <w:noProof/>
          <w:szCs w:val="24"/>
          <w:lang w:val="fr-FR"/>
        </w:rPr>
        <w:t>(Clark et al. 2001; Kendall &amp; Fox 2003; Robert et al. 2003; Grimm &amp; Railsback 2005; Jongejans et al. 2008; Travis et al. 2011)</w:t>
      </w:r>
      <w:r w:rsidRPr="00D123FB">
        <w:rPr>
          <w:szCs w:val="24"/>
        </w:rPr>
        <w:fldChar w:fldCharType="end"/>
      </w:r>
      <w:r w:rsidRPr="002D7F8C">
        <w:rPr>
          <w:szCs w:val="24"/>
          <w:lang w:val="fr-FR"/>
        </w:rPr>
        <w:t xml:space="preserve">. </w:t>
      </w:r>
      <w:r w:rsidRPr="00D123FB">
        <w:rPr>
          <w:szCs w:val="24"/>
        </w:rPr>
        <w:t xml:space="preserve">Thus, population dynamics in </w:t>
      </w:r>
      <w:proofErr w:type="spellStart"/>
      <w:r w:rsidRPr="00D123FB">
        <w:rPr>
          <w:szCs w:val="24"/>
        </w:rPr>
        <w:t>RangeShifter</w:t>
      </w:r>
      <w:proofErr w:type="spellEnd"/>
      <w:r w:rsidRPr="00D123FB">
        <w:rPr>
          <w:szCs w:val="24"/>
        </w:rPr>
        <w:t xml:space="preserve"> were constructed to be fully individual-based and stochastic. Each reproductive individual produces a discrete number of offspring sampled from a Poisson distribution with a mean that is influenced by the species’ demographic parameters and the local population density.</w:t>
      </w:r>
    </w:p>
    <w:p w14:paraId="411E8C42" w14:textId="77777777" w:rsidR="0067520E" w:rsidRPr="00D123FB" w:rsidRDefault="0067520E" w:rsidP="00C57BF9">
      <w:pPr>
        <w:rPr>
          <w:szCs w:val="24"/>
        </w:rPr>
      </w:pPr>
      <w:r w:rsidRPr="00D123FB">
        <w:rPr>
          <w:szCs w:val="24"/>
        </w:rPr>
        <w:t xml:space="preserve">As </w:t>
      </w:r>
      <w:proofErr w:type="spellStart"/>
      <w:r w:rsidRPr="00D123FB">
        <w:rPr>
          <w:szCs w:val="24"/>
        </w:rPr>
        <w:t>RangeShifter</w:t>
      </w:r>
      <w:proofErr w:type="spellEnd"/>
      <w:r w:rsidRPr="00D123FB">
        <w:rPr>
          <w:szCs w:val="24"/>
        </w:rPr>
        <w:t xml:space="preserve"> has been designed for </w:t>
      </w:r>
      <w:r>
        <w:rPr>
          <w:szCs w:val="24"/>
        </w:rPr>
        <w:t>modelling</w:t>
      </w:r>
      <w:r w:rsidRPr="00D123FB">
        <w:rPr>
          <w:szCs w:val="24"/>
        </w:rPr>
        <w:t xml:space="preserve"> a variety of species with different life-history traits, a range of different population models can be chosen, depending on the species being </w:t>
      </w:r>
      <w:r>
        <w:rPr>
          <w:szCs w:val="24"/>
        </w:rPr>
        <w:t>modelled</w:t>
      </w:r>
      <w:r w:rsidRPr="00D123FB">
        <w:rPr>
          <w:szCs w:val="24"/>
        </w:rPr>
        <w:t xml:space="preserve"> and on the available information (</w:t>
      </w:r>
      <w:r>
        <w:rPr>
          <w:szCs w:val="24"/>
        </w:rPr>
        <w:t>Figure 2.5</w:t>
      </w:r>
      <w:r w:rsidRPr="00D123FB">
        <w:rPr>
          <w:szCs w:val="24"/>
        </w:rPr>
        <w:t>). In all cases demographic stochasticity is implemented.</w:t>
      </w:r>
    </w:p>
    <w:p w14:paraId="4BF79E63" w14:textId="77777777" w:rsidR="0067520E" w:rsidRPr="00D123FB" w:rsidRDefault="0067520E" w:rsidP="00C57BF9">
      <w:pPr>
        <w:pStyle w:val="Figure"/>
        <w:rPr>
          <w:rFonts w:cs="Times New Roman"/>
          <w:szCs w:val="24"/>
        </w:rPr>
      </w:pPr>
      <w:r w:rsidRPr="00D123FB">
        <w:drawing>
          <wp:inline distT="0" distB="0" distL="0" distR="0" wp14:anchorId="6D28A409" wp14:editId="4B29DF3C">
            <wp:extent cx="4428000" cy="233950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428000" cy="2339500"/>
                    </a:xfrm>
                    <a:prstGeom prst="rect">
                      <a:avLst/>
                    </a:prstGeom>
                    <a:noFill/>
                    <a:ln w="9525">
                      <a:noFill/>
                      <a:miter lim="800000"/>
                      <a:headEnd/>
                      <a:tailEnd/>
                    </a:ln>
                  </pic:spPr>
                </pic:pic>
              </a:graphicData>
            </a:graphic>
          </wp:inline>
        </w:drawing>
      </w:r>
    </w:p>
    <w:p w14:paraId="758410B5" w14:textId="77777777" w:rsidR="0067520E" w:rsidRPr="00D123FB" w:rsidRDefault="0067520E" w:rsidP="00C57BF9">
      <w:pPr>
        <w:pStyle w:val="Figheading"/>
      </w:pPr>
      <w:r>
        <w:rPr>
          <w:b/>
        </w:rPr>
        <w:t>Figure 2.5</w:t>
      </w:r>
      <w:r w:rsidRPr="00D123FB">
        <w:rPr>
          <w:b/>
        </w:rPr>
        <w:t>.</w:t>
      </w:r>
      <w:r w:rsidRPr="00D123FB">
        <w:t xml:space="preserve"> Schematic of the population models possible within </w:t>
      </w:r>
      <w:proofErr w:type="spellStart"/>
      <w:r w:rsidRPr="00D123FB">
        <w:t>RangeShifter</w:t>
      </w:r>
      <w:proofErr w:type="spellEnd"/>
      <w:r w:rsidRPr="00D123FB">
        <w:t>.</w:t>
      </w:r>
    </w:p>
    <w:p w14:paraId="6681DA4D" w14:textId="77777777" w:rsidR="0067520E" w:rsidRPr="00D7386B" w:rsidRDefault="0067520E" w:rsidP="009E434A">
      <w:pPr>
        <w:pStyle w:val="Heading3"/>
        <w:numPr>
          <w:ilvl w:val="2"/>
          <w:numId w:val="14"/>
        </w:numPr>
      </w:pPr>
      <w:bookmarkStart w:id="62" w:name="_Cell-based_vs._patch-based"/>
      <w:bookmarkStart w:id="63" w:name="_Toc54110054"/>
      <w:bookmarkEnd w:id="62"/>
      <w:r w:rsidRPr="00D7386B">
        <w:t>Cell-based vs. patch-based model</w:t>
      </w:r>
      <w:bookmarkEnd w:id="63"/>
    </w:p>
    <w:p w14:paraId="1EA0A134"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be run as a cell-based or patch-based model </w:t>
      </w:r>
      <w:r w:rsidRPr="00D123FB">
        <w:rPr>
          <w:szCs w:val="24"/>
        </w:rPr>
        <w:fldChar w:fldCharType="begin" w:fldLock="1"/>
      </w:r>
      <w:r>
        <w:rPr>
          <w:szCs w:val="24"/>
        </w:rPr>
        <w:instrText>ADDIN CSL_CITATION { "citationItems" : [ { "id" : "ITEM-1", "itemData" : { "author" : [ { "dropping-particle" : "", "family" : "Bian", "given" : "Ling", "non-dropping-particle" : "", "parse-names" : false, "suffix" : "" } ], "container-title" : "Ecological Modelling", "id" : "ITEM-1", "issued" : { "date-parts" : [ [ "2003" ] ] }, "page" : "279-296", "title" : "The representation of the environment in the context of individual-based modeling", "type" : "article-journal", "volume" : "159" }, "uris" : [ "http://www.mendeley.com/documents/?uuid=584ad874-2a80-469d-a03f-f92bdb67f9cb" ] } ], "mendeley" : { "previouslyFormattedCitation" : "(Bian 2003)" }, "properties" : { "noteIndex" : 0 }, "schema" : "https://github.com/citation-style-language/schema/raw/master/csl-citation.json" }</w:instrText>
      </w:r>
      <w:r w:rsidRPr="00D123FB">
        <w:rPr>
          <w:szCs w:val="24"/>
        </w:rPr>
        <w:fldChar w:fldCharType="separate"/>
      </w:r>
      <w:r w:rsidRPr="00D123FB">
        <w:rPr>
          <w:noProof/>
          <w:szCs w:val="24"/>
        </w:rPr>
        <w:t>(Bian 2003)</w:t>
      </w:r>
      <w:r w:rsidRPr="00D123FB">
        <w:rPr>
          <w:szCs w:val="24"/>
        </w:rPr>
        <w:fldChar w:fldCharType="end"/>
      </w:r>
      <w:r w:rsidRPr="00D123FB">
        <w:rPr>
          <w:szCs w:val="24"/>
        </w:rPr>
        <w:t xml:space="preserve">. It should be noted that the selection between cell-based or patch-based model is of fundamental importance for population dynamics calculations because it </w:t>
      </w:r>
      <w:r w:rsidRPr="00D123FB">
        <w:t xml:space="preserve">influences the spatial extent at which density dependence operates. </w:t>
      </w:r>
      <w:r w:rsidRPr="00D123FB">
        <w:rPr>
          <w:szCs w:val="24"/>
        </w:rPr>
        <w:t xml:space="preserve">In both cases, the landscape is represented as a grid with cells belonging to a particular habitat type, holding proportions of different habitats or being assigned a habitat quality index. However, when </w:t>
      </w:r>
      <w:proofErr w:type="spellStart"/>
      <w:r w:rsidRPr="00D123FB">
        <w:rPr>
          <w:szCs w:val="24"/>
        </w:rPr>
        <w:t>RangeShifter</w:t>
      </w:r>
      <w:proofErr w:type="spellEnd"/>
      <w:r w:rsidRPr="00D123FB">
        <w:rPr>
          <w:szCs w:val="24"/>
        </w:rPr>
        <w:t xml:space="preserve"> is run using the cell-based setting, the cell is the scale at which processes such as population dynamics and dispersal act. The individuals present in a cell define a distinct population, and density-dependencies for reproduction, emigration and settlement all operate at this scale. Even in the case where two habitat cells are adjacent, they still hold separate populations. In contrast, in the patch-based model, population dynamics happen at the patch level, a patch being an assemblage of landscape cells of potentially different habitat types</w:t>
      </w:r>
      <w:r>
        <w:rPr>
          <w:szCs w:val="24"/>
        </w:rPr>
        <w:t xml:space="preserve"> or quality</w:t>
      </w:r>
      <w:r w:rsidRPr="00D123FB">
        <w:rPr>
          <w:szCs w:val="24"/>
        </w:rPr>
        <w:t xml:space="preserve">. Patches are not defined </w:t>
      </w:r>
      <w:r>
        <w:rPr>
          <w:szCs w:val="24"/>
        </w:rPr>
        <w:t>automatically</w:t>
      </w:r>
      <w:r w:rsidRPr="00D123FB">
        <w:rPr>
          <w:szCs w:val="24"/>
        </w:rPr>
        <w:t xml:space="preserve"> by </w:t>
      </w:r>
      <w:proofErr w:type="spellStart"/>
      <w:r w:rsidRPr="00D123FB">
        <w:rPr>
          <w:szCs w:val="24"/>
        </w:rPr>
        <w:t>RangeShifter</w:t>
      </w:r>
      <w:proofErr w:type="spellEnd"/>
      <w:r w:rsidRPr="00D123FB">
        <w:rPr>
          <w:szCs w:val="24"/>
        </w:rPr>
        <w:t xml:space="preserve">. Rather, the user is required to define which cells belong to which patch, </w:t>
      </w:r>
      <w:proofErr w:type="gramStart"/>
      <w:r w:rsidRPr="00D123FB">
        <w:rPr>
          <w:szCs w:val="24"/>
        </w:rPr>
        <w:t>taking into account</w:t>
      </w:r>
      <w:proofErr w:type="gramEnd"/>
      <w:r w:rsidRPr="00D123FB">
        <w:rPr>
          <w:szCs w:val="24"/>
        </w:rPr>
        <w:t xml:space="preserve"> the ecological understanding of the study species. Density-dependencies regarding reproduction, development, survival, emigration and settlement will depend on the density of individuals in a patch. However, discrete </w:t>
      </w:r>
      <w:proofErr w:type="gramStart"/>
      <w:r w:rsidRPr="00D123FB">
        <w:rPr>
          <w:szCs w:val="24"/>
        </w:rPr>
        <w:t>step-wise</w:t>
      </w:r>
      <w:proofErr w:type="gramEnd"/>
      <w:r w:rsidRPr="00D123FB">
        <w:rPr>
          <w:szCs w:val="24"/>
        </w:rPr>
        <w:t xml:space="preserve"> movements during the transfer phase will always use the cell as the resolution at which steps occur, thus retaining important information about the landscape heterogeneity.</w:t>
      </w:r>
    </w:p>
    <w:p w14:paraId="13550A94" w14:textId="77777777" w:rsidR="0067520E" w:rsidRPr="00D123FB" w:rsidRDefault="0067520E" w:rsidP="00C57BF9">
      <w:pPr>
        <w:rPr>
          <w:szCs w:val="24"/>
        </w:rPr>
      </w:pPr>
      <w:r w:rsidRPr="00D123FB">
        <w:rPr>
          <w:szCs w:val="24"/>
        </w:rPr>
        <w:lastRenderedPageBreak/>
        <w:t xml:space="preserve">The choice between cell- and patch-based </w:t>
      </w:r>
      <w:r>
        <w:rPr>
          <w:szCs w:val="24"/>
        </w:rPr>
        <w:t>modelling</w:t>
      </w:r>
      <w:r w:rsidRPr="00D123FB">
        <w:rPr>
          <w:szCs w:val="24"/>
        </w:rPr>
        <w:t xml:space="preserve"> can be of crucial importance. While a cell-based model provides an excellent abstraction of space for many theoretical studies, for some applied studies it may be insufficient. This is because the misrepresentation of population dynamics and dispersal (in terms of the scale at which they operate) can lead to substantial biases in projections regarding, for example, rate of range expansion and population persistence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 xml:space="preserve">. Ideally, the scales at which population dynamics and dispersal processes are </w:t>
      </w:r>
      <w:r>
        <w:rPr>
          <w:szCs w:val="24"/>
        </w:rPr>
        <w:t>modelled</w:t>
      </w:r>
      <w:r w:rsidRPr="00D123FB">
        <w:rPr>
          <w:szCs w:val="24"/>
        </w:rPr>
        <w:t xml:space="preserve"> (by choosing the cell resolution or by defining the patches) should be those that are relevant for the species. Importantly, the patch-based implementation allows separating the scales used for population dynamics and movements. In this case, the landscape can be </w:t>
      </w:r>
      <w:r>
        <w:rPr>
          <w:szCs w:val="24"/>
        </w:rPr>
        <w:t>modelled</w:t>
      </w:r>
      <w:r w:rsidRPr="00D123FB">
        <w:rPr>
          <w:szCs w:val="24"/>
        </w:rPr>
        <w:t xml:space="preserve"> at very fine resolution </w:t>
      </w:r>
      <w:proofErr w:type="gramStart"/>
      <w:r w:rsidRPr="00D123FB">
        <w:rPr>
          <w:szCs w:val="24"/>
        </w:rPr>
        <w:t>in order to</w:t>
      </w:r>
      <w:proofErr w:type="gramEnd"/>
      <w:r w:rsidRPr="00D123FB">
        <w:rPr>
          <w:szCs w:val="24"/>
        </w:rPr>
        <w:t xml:space="preserve"> capture the features that are likely to influence movements (e.g. narrow linear features) without constraining the local population dynamics to operate at too small a scale.</w:t>
      </w:r>
    </w:p>
    <w:p w14:paraId="40839C91" w14:textId="77777777" w:rsidR="0067520E" w:rsidRPr="00D123FB" w:rsidRDefault="0067520E" w:rsidP="009E434A">
      <w:pPr>
        <w:pStyle w:val="Heading3"/>
        <w:numPr>
          <w:ilvl w:val="2"/>
          <w:numId w:val="14"/>
        </w:numPr>
      </w:pPr>
      <w:bookmarkStart w:id="64" w:name="_Non-overlapping_generations_&amp;"/>
      <w:bookmarkStart w:id="65" w:name="_Toc54110055"/>
      <w:bookmarkEnd w:id="64"/>
      <w:r w:rsidRPr="00D123FB">
        <w:t>Non-overlapping generations &amp; no stage-structure</w:t>
      </w:r>
      <w:bookmarkEnd w:id="65"/>
    </w:p>
    <w:p w14:paraId="141A477C" w14:textId="77777777" w:rsidR="0067520E" w:rsidRPr="00D123FB" w:rsidRDefault="0067520E" w:rsidP="00C57BF9">
      <w:pPr>
        <w:rPr>
          <w:szCs w:val="24"/>
        </w:rPr>
      </w:pPr>
      <w:r w:rsidRPr="00D123FB">
        <w:rPr>
          <w:szCs w:val="24"/>
        </w:rPr>
        <w:t xml:space="preserve">This is the appropriate way to model species that have discrete generations. At each generation the life cycle </w:t>
      </w:r>
      <w:proofErr w:type="gramStart"/>
      <w:r w:rsidRPr="00D123FB">
        <w:rPr>
          <w:szCs w:val="24"/>
        </w:rPr>
        <w:t>comprises:</w:t>
      </w:r>
      <w:proofErr w:type="gramEnd"/>
      <w:r w:rsidRPr="00D123FB">
        <w:rPr>
          <w:szCs w:val="24"/>
        </w:rPr>
        <w:t xml:space="preserve"> reproduction, death of the adults and offspring dispersal (in that order). These discrete generation models can be applied to asexual species, species for which it is assumed that females play the dominant role in spatial dynamics and for species for which it is considered crucial to model both sexes explicitly.</w:t>
      </w:r>
    </w:p>
    <w:p w14:paraId="4F352D99" w14:textId="77777777" w:rsidR="0067520E" w:rsidRPr="00D123FB" w:rsidRDefault="0067520E" w:rsidP="00C57BF9">
      <w:pPr>
        <w:pStyle w:val="Heading4"/>
      </w:pPr>
      <w:r w:rsidRPr="00D123FB">
        <w:t xml:space="preserve">Asexual / </w:t>
      </w:r>
      <w:proofErr w:type="gramStart"/>
      <w:r>
        <w:t>only-</w:t>
      </w:r>
      <w:r w:rsidRPr="00D123FB">
        <w:t>female</w:t>
      </w:r>
      <w:proofErr w:type="gramEnd"/>
      <w:r w:rsidRPr="00D123FB">
        <w:t xml:space="preserve"> models</w:t>
      </w:r>
    </w:p>
    <w:p w14:paraId="46232059" w14:textId="77777777" w:rsidR="0067520E" w:rsidRPr="00D123FB" w:rsidRDefault="0067520E" w:rsidP="00B35389">
      <w:pPr>
        <w:pStyle w:val="Keepnext"/>
      </w:pPr>
      <w:r w:rsidRPr="00D123FB">
        <w:t xml:space="preserve">Recruitment is determined by a stochastic, individual-based formulation of Maynard-Smith and Slatkin’s (1973) population model, where the number of offspring produced by a single individual in the cell (or patch) </w:t>
      </w:r>
      <w:proofErr w:type="spellStart"/>
      <w:r w:rsidRPr="00D123FB">
        <w:rPr>
          <w:i/>
        </w:rPr>
        <w:t>i</w:t>
      </w:r>
      <w:proofErr w:type="spellEnd"/>
      <w:r w:rsidRPr="00D123FB">
        <w:rPr>
          <w:i/>
        </w:rPr>
        <w:t xml:space="preserve"> </w:t>
      </w:r>
      <w:r w:rsidRPr="00D123FB">
        <w:t xml:space="preserve">at time </w:t>
      </w:r>
      <w:r w:rsidRPr="00D123FB">
        <w:rPr>
          <w:i/>
        </w:rPr>
        <w:t>t</w:t>
      </w:r>
      <w:r w:rsidRPr="00D123FB">
        <w:t>, is drawn from the following distribution:</w:t>
      </w:r>
    </w:p>
    <w:p w14:paraId="4C9CC109" w14:textId="77777777" w:rsidR="0067520E" w:rsidRPr="00D123FB" w:rsidRDefault="0067520E" w:rsidP="00C57BF9">
      <w:pPr>
        <w:pStyle w:val="Equation"/>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5</w:t>
      </w:r>
    </w:p>
    <w:p w14:paraId="34A653C8" w14:textId="77777777" w:rsidR="0067520E" w:rsidRDefault="0067520E" w:rsidP="00C57BF9">
      <w:pPr>
        <w:rPr>
          <w:rFonts w:eastAsiaTheme="minorEastAsia"/>
          <w:szCs w:val="24"/>
        </w:rPr>
      </w:pPr>
      <w:r w:rsidRPr="004105B0">
        <w:rPr>
          <w:rFonts w:eastAsiaTheme="minorEastAsia"/>
          <w:szCs w:val="24"/>
        </w:rPr>
        <w:t xml:space="preserve">Here, </w:t>
      </w:r>
      <w:proofErr w:type="spellStart"/>
      <w:proofErr w:type="gramStart"/>
      <w:r w:rsidRPr="004105B0">
        <w:rPr>
          <w:rFonts w:eastAsiaTheme="minorEastAsia"/>
          <w:i/>
          <w:szCs w:val="24"/>
        </w:rPr>
        <w:t>R</w:t>
      </w:r>
      <w:r w:rsidRPr="004105B0">
        <w:rPr>
          <w:rFonts w:eastAsiaTheme="minorEastAsia"/>
          <w:i/>
          <w:szCs w:val="24"/>
          <w:vertAlign w:val="subscript"/>
        </w:rPr>
        <w:t>i,t</w:t>
      </w:r>
      <w:proofErr w:type="spellEnd"/>
      <w:proofErr w:type="gramEnd"/>
      <w:r w:rsidRPr="004105B0">
        <w:rPr>
          <w:rFonts w:eastAsiaTheme="minorEastAsia"/>
          <w:szCs w:val="24"/>
        </w:rPr>
        <w:t xml:space="preserve"> is the maximum growth rate (obtained at very low density only) and </w:t>
      </w:r>
      <w:proofErr w:type="spellStart"/>
      <w:r w:rsidRPr="004105B0">
        <w:rPr>
          <w:rFonts w:eastAsiaTheme="minorEastAsia"/>
          <w:i/>
          <w:szCs w:val="24"/>
        </w:rPr>
        <w:t>K</w:t>
      </w:r>
      <w:r w:rsidRPr="004105B0">
        <w:rPr>
          <w:rFonts w:eastAsiaTheme="minorEastAsia"/>
          <w:i/>
          <w:szCs w:val="24"/>
          <w:vertAlign w:val="subscript"/>
        </w:rPr>
        <w:t>i,t</w:t>
      </w:r>
      <w:proofErr w:type="spellEnd"/>
      <w:r w:rsidRPr="004105B0">
        <w:rPr>
          <w:rFonts w:eastAsiaTheme="minorEastAsia"/>
          <w:szCs w:val="24"/>
        </w:rPr>
        <w:t xml:space="preserve"> is the carrying capacity. Both </w:t>
      </w:r>
      <w:proofErr w:type="spellStart"/>
      <w:proofErr w:type="gramStart"/>
      <w:r w:rsidRPr="004105B0">
        <w:rPr>
          <w:rFonts w:eastAsiaTheme="minorEastAsia"/>
          <w:i/>
          <w:szCs w:val="24"/>
        </w:rPr>
        <w:t>R</w:t>
      </w:r>
      <w:r w:rsidRPr="004105B0">
        <w:rPr>
          <w:rFonts w:eastAsiaTheme="minorEastAsia"/>
          <w:i/>
          <w:szCs w:val="24"/>
          <w:vertAlign w:val="subscript"/>
        </w:rPr>
        <w:t>i,t</w:t>
      </w:r>
      <w:proofErr w:type="spellEnd"/>
      <w:proofErr w:type="gramEnd"/>
      <w:r w:rsidRPr="004105B0">
        <w:rPr>
          <w:rFonts w:eastAsiaTheme="minorEastAsia"/>
          <w:szCs w:val="24"/>
        </w:rPr>
        <w:t xml:space="preserve"> and </w:t>
      </w:r>
      <w:proofErr w:type="spellStart"/>
      <w:r w:rsidRPr="004105B0">
        <w:rPr>
          <w:rFonts w:eastAsiaTheme="minorEastAsia"/>
          <w:i/>
          <w:szCs w:val="24"/>
        </w:rPr>
        <w:t>K</w:t>
      </w:r>
      <w:r w:rsidRPr="004105B0">
        <w:rPr>
          <w:rFonts w:eastAsiaTheme="minorEastAsia"/>
          <w:i/>
          <w:szCs w:val="24"/>
          <w:vertAlign w:val="subscript"/>
        </w:rPr>
        <w:t>i,t</w:t>
      </w:r>
      <w:proofErr w:type="spellEnd"/>
      <w:r w:rsidRPr="00D123FB">
        <w:rPr>
          <w:rFonts w:eastAsiaTheme="minorEastAsia"/>
          <w:szCs w:val="24"/>
        </w:rPr>
        <w:t xml:space="preserve"> can vary in space and time, depending on the model setting.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szCs w:val="24"/>
        </w:rPr>
        <w:t xml:space="preserve"> is the competition coefficient which describes the type of density regulation, providing for under-compensatory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i/>
          <w:szCs w:val="24"/>
        </w:rPr>
        <w:t> </w:t>
      </w:r>
      <w:r w:rsidRPr="00D123FB">
        <w:rPr>
          <w:rFonts w:eastAsiaTheme="minorEastAsia"/>
          <w:szCs w:val="24"/>
        </w:rPr>
        <w:t>&lt; 1), 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Pr>
          <w:rFonts w:eastAsiaTheme="minorEastAsia"/>
          <w:i/>
          <w:szCs w:val="24"/>
        </w:rPr>
        <w:t> = </w:t>
      </w:r>
      <w:r w:rsidRPr="00D123FB">
        <w:rPr>
          <w:rFonts w:eastAsiaTheme="minorEastAsia"/>
          <w:szCs w:val="24"/>
        </w:rPr>
        <w:t>1) or over-compensatory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i/>
          <w:szCs w:val="24"/>
        </w:rPr>
        <w:t> </w:t>
      </w:r>
      <w:r w:rsidRPr="00D123FB">
        <w:rPr>
          <w:rFonts w:eastAsiaTheme="minorEastAsia"/>
          <w:szCs w:val="24"/>
        </w:rPr>
        <w:t>&gt; 1) dynamics.</w:t>
      </w:r>
    </w:p>
    <w:p w14:paraId="6BE8ED81" w14:textId="77777777" w:rsidR="0067520E" w:rsidRPr="00D123FB" w:rsidRDefault="0067520E" w:rsidP="00C57BF9">
      <w:pPr>
        <w:pStyle w:val="Heading4"/>
      </w:pPr>
      <w:r w:rsidRPr="00D123FB">
        <w:t>Sexual models</w:t>
      </w:r>
    </w:p>
    <w:p w14:paraId="61EC6380" w14:textId="53F48672" w:rsidR="0067520E" w:rsidRPr="00D123FB" w:rsidRDefault="0067520E" w:rsidP="00C57BF9">
      <w:pPr>
        <w:rPr>
          <w:rFonts w:eastAsiaTheme="minorEastAsia"/>
          <w:szCs w:val="24"/>
        </w:rPr>
      </w:pPr>
      <w:r w:rsidRPr="00D123FB">
        <w:rPr>
          <w:rFonts w:eastAsiaTheme="minorEastAsia"/>
          <w:szCs w:val="24"/>
        </w:rPr>
        <w:t>In this second class of models, individuals are explicitly characterized by their sex. The proportion of each sex in the population is controlled by setting the proportion of males</w:t>
      </w:r>
      <w:r w:rsidR="002D2032">
        <w:rPr>
          <w:rFonts w:eastAsiaTheme="minorEastAsia"/>
          <w:szCs w:val="24"/>
        </w:rPr>
        <w:t xml:space="preserve"> (NB this is interpreted as the probability that an individual is male; hence a skewed sex-ratio at birth (or initialisation) may occur in a small population)</w:t>
      </w:r>
      <w:r w:rsidRPr="00D123FB">
        <w:rPr>
          <w:rFonts w:eastAsiaTheme="minorEastAsia"/>
          <w:szCs w:val="24"/>
        </w:rPr>
        <w:t>. There are two types of possible sexual sub-models.</w:t>
      </w:r>
    </w:p>
    <w:p w14:paraId="44B2063C" w14:textId="77777777" w:rsidR="0067520E" w:rsidRPr="006973CE" w:rsidRDefault="0067520E" w:rsidP="002D2032">
      <w:pPr>
        <w:pStyle w:val="Numbered"/>
        <w:keepNext/>
        <w:numPr>
          <w:ilvl w:val="0"/>
          <w:numId w:val="18"/>
        </w:numPr>
        <w:rPr>
          <w:rFonts w:eastAsiaTheme="minorEastAsia"/>
        </w:rPr>
      </w:pPr>
      <w:r w:rsidRPr="006973CE">
        <w:rPr>
          <w:rFonts w:eastAsiaTheme="minorEastAsia"/>
          <w:i/>
        </w:rPr>
        <w:lastRenderedPageBreak/>
        <w:t>Mating system is simplest form of mate limitation</w:t>
      </w:r>
      <w:r w:rsidRPr="006973CE">
        <w:rPr>
          <w:rFonts w:eastAsiaTheme="minorEastAsia"/>
        </w:rPr>
        <w:t xml:space="preserve">. Each female individual is assumed to mate, </w:t>
      </w:r>
      <w:proofErr w:type="gramStart"/>
      <w:r w:rsidRPr="006973CE">
        <w:rPr>
          <w:rFonts w:eastAsiaTheme="minorEastAsia"/>
        </w:rPr>
        <w:t>as long as</w:t>
      </w:r>
      <w:proofErr w:type="gramEnd"/>
      <w:r w:rsidRPr="006973CE">
        <w:rPr>
          <w:rFonts w:eastAsiaTheme="minorEastAsia"/>
        </w:rPr>
        <w:t xml:space="preserve"> there is at least one male in the population. As for the asexual case, the Maynard Smith and Slatkin model is used to determine the expected number of offspring produced by each female. To maintain equivalence between the asexual and sexual versions, </w:t>
      </w:r>
      <w:proofErr w:type="spellStart"/>
      <w:r w:rsidRPr="006973CE">
        <w:rPr>
          <w:rFonts w:eastAsiaTheme="minorEastAsia"/>
          <w:i/>
        </w:rPr>
        <w:t>R</w:t>
      </w:r>
      <w:r w:rsidRPr="006973CE">
        <w:rPr>
          <w:rFonts w:eastAsiaTheme="minorEastAsia"/>
          <w:i/>
          <w:vertAlign w:val="subscript"/>
        </w:rPr>
        <w:t>i,t</w:t>
      </w:r>
      <w:proofErr w:type="spellEnd"/>
      <w:r w:rsidRPr="006973CE">
        <w:rPr>
          <w:rFonts w:eastAsiaTheme="minorEastAsia"/>
          <w:vertAlign w:val="subscript"/>
        </w:rPr>
        <w:t xml:space="preserve"> </w:t>
      </w:r>
      <w:r w:rsidRPr="006973CE">
        <w:rPr>
          <w:rFonts w:eastAsiaTheme="minorEastAsia"/>
        </w:rPr>
        <w:t xml:space="preserve">is multiplied by 2 </w:t>
      </w:r>
      <w:r w:rsidRPr="006973CE">
        <w:rPr>
          <w:rFonts w:eastAsiaTheme="minorEastAsia"/>
        </w:rPr>
        <w:fldChar w:fldCharType="begin" w:fldLock="1"/>
      </w:r>
      <w:r w:rsidRPr="006973CE">
        <w:rPr>
          <w:rFonts w:eastAsiaTheme="minorEastAsia"/>
        </w:rPr>
        <w:instrText>ADDIN CSL_CITATION { "citationItems" : [ { "id" : "ITEM-1",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"ITEM-1",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 "properties" : { "noteIndex" : 0 }, "schema" : "https://github.com/citation-style-language/schema/raw/master/csl-citation.json" }</w:instrText>
      </w:r>
      <w:r w:rsidRPr="006973CE">
        <w:rPr>
          <w:rFonts w:eastAsiaTheme="minorEastAsia"/>
        </w:rPr>
        <w:fldChar w:fldCharType="separate"/>
      </w:r>
      <w:r w:rsidRPr="006973CE">
        <w:rPr>
          <w:rFonts w:eastAsiaTheme="minorEastAsia"/>
          <w:noProof/>
        </w:rPr>
        <w:t>(Lindström &amp; Kokko 1998)</w:t>
      </w:r>
      <w:r w:rsidRPr="006973CE">
        <w:rPr>
          <w:rFonts w:eastAsiaTheme="minorEastAsia"/>
        </w:rPr>
        <w:fldChar w:fldCharType="end"/>
      </w:r>
      <w:r w:rsidRPr="006973CE">
        <w:rPr>
          <w:rFonts w:eastAsiaTheme="minorEastAsia"/>
        </w:rPr>
        <w:t>:</w:t>
      </w:r>
    </w:p>
    <w:p w14:paraId="7CA5F260" w14:textId="77777777" w:rsidR="0067520E" w:rsidRPr="00D123FB" w:rsidRDefault="0067520E" w:rsidP="00C57BF9">
      <w:pPr>
        <w:pStyle w:val="Equation"/>
        <w:ind w:left="1440"/>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6</w:t>
      </w:r>
    </w:p>
    <w:p w14:paraId="05505121" w14:textId="77777777" w:rsidR="0067520E" w:rsidRPr="00D123FB" w:rsidRDefault="0067520E" w:rsidP="002D2032">
      <w:pPr>
        <w:pStyle w:val="Numbered"/>
        <w:keepNext/>
        <w:rPr>
          <w:rFonts w:eastAsiaTheme="minorEastAsia"/>
        </w:rPr>
      </w:pPr>
      <w:r w:rsidRPr="00D123FB">
        <w:rPr>
          <w:rFonts w:eastAsiaTheme="minorEastAsia"/>
          <w:i/>
        </w:rPr>
        <w:t>Mating system is more complex and flexible</w:t>
      </w:r>
      <w:r w:rsidRPr="00D123FB">
        <w:rPr>
          <w:rFonts w:eastAsiaTheme="minorEastAsia"/>
        </w:rPr>
        <w:t xml:space="preserve">. Here, the mating system is explicitly </w:t>
      </w:r>
      <w:r>
        <w:rPr>
          <w:rFonts w:eastAsiaTheme="minorEastAsia"/>
        </w:rPr>
        <w:t>modelled</w:t>
      </w:r>
      <w:r w:rsidRPr="00D123FB">
        <w:rPr>
          <w:rFonts w:eastAsiaTheme="minorEastAsia"/>
        </w:rPr>
        <w:t xml:space="preserve"> through a mating function </w:t>
      </w:r>
      <w:r w:rsidRPr="00D123FB">
        <w:rPr>
          <w:rFonts w:eastAsiaTheme="minorEastAsia"/>
        </w:rPr>
        <w:fldChar w:fldCharType="begin" w:fldLock="1"/>
      </w:r>
      <w:r>
        <w:rPr>
          <w:rFonts w:eastAsiaTheme="minorEastAsia"/>
        </w:rPr>
        <w:instrText>ADDIN CSL_CITATION { "citationItems" : [ { "id" : "ITEM-1", "itemData" : { "author" : [ { "dropping-particle" : "", "family" : "Legendre", "given" : "S.", "non-dropping-particle" : "", "parse-names" : false, "suffix" : "" } ], "container-title" : "Evolutionary Conservation Biology", "editor" : [ { "dropping-particle" : "", "family" : "Ferri\u00e8re", "given" : "R.", "non-dropping-particle" : "", "parse-names" : false, "suffix" : "" }, { "dropping-particle" : "", "family" : "Dieckmann", "given" : "U.", "non-dropping-particle" : "", "parse-names" : false, "suffix" : "" }, { "dropping-particle" : "", "family" : "Couvet", "given" : "D.", "non-dropping-particle" : "", "parse-names" : false, "suffix" : "" } ], "id" : "ITEM-1", "issued" : { "date-parts" : [ [ "2004" ] ] }, "page" : "41-58", "publisher" : "Cambridge University Press", "title" : "Age structure, mating system and population viability.", "type" : "chapter" }, "uris" : [ "http://www.mendeley.com/documents/?uuid=4e7bb300-d221-4db2-a0ad-7ff2e06be775" ] }, { "id" : "ITEM-2", "itemData" : { "DOI" : "10.1016/j.actao.2010.02.010", "ISSN" : "1146609X", "author" : [ { "dropping-particle" : "", "family" : "Bessa-Gomes", "given" : "Carmen", "non-dropping-particle" : "", "parse-names" : false, "suffix" : "" }, { "dropping-particle" : "", "family" : "Legendre", "given" : "St\u00e9phane", "non-dropping-particle" : "", "parse-names" : false, "suffix" : "" }, { "dropping-particle" : "", "family" : "Clobert", "given" : "Jean", "non-dropping-particle" : "", "parse-names" : false, "suffix" : "" } ], "container-title" : "Acta Oecologica", "id" : "ITEM-2", "issue" : "5", "issued" : { "date-parts" : [ [ "2010", "9" ] ] }, "page" : "439-445", "publisher" : "Elsevier Masson SAS", "title" : "Discrete two-sex models of population dynamics: On modelling the mating function", "type" : "article-journal", "volume" : "36" }, "uris" : [ "http://www.mendeley.com/documents/?uuid=79225db3-b1a7-42b6-9d11-9d307de03bb0" ] }, { "id" : "ITEM-3",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"ITEM-3",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Legendre 2004; Bessa-Gomes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(Lindström &amp; Kokko 1998; Legendre 2004; Bessa-Gomes et al. 2010)</w:t>
      </w:r>
      <w:r w:rsidRPr="00D123FB">
        <w:rPr>
          <w:rFonts w:eastAsiaTheme="minorEastAsia"/>
        </w:rPr>
        <w:fldChar w:fldCharType="end"/>
      </w:r>
      <w:r w:rsidRPr="00D123FB">
        <w:rPr>
          <w:rFonts w:eastAsiaTheme="minorEastAsia"/>
        </w:rPr>
        <w:t xml:space="preserve">, where the number of mated females </w:t>
      </w:r>
      <w:r w:rsidRPr="00D123FB">
        <w:rPr>
          <w:rFonts w:eastAsiaTheme="minorEastAsia"/>
          <w:i/>
        </w:rPr>
        <w:t>c</w:t>
      </w:r>
      <w:r w:rsidRPr="00D123FB">
        <w:rPr>
          <w:rFonts w:eastAsiaTheme="minorEastAsia"/>
        </w:rPr>
        <w:t xml:space="preserve"> is given by:</w:t>
      </w:r>
    </w:p>
    <w:p w14:paraId="75450307" w14:textId="77777777" w:rsidR="0067520E" w:rsidRPr="00D123FB" w:rsidRDefault="0067520E" w:rsidP="00C57BF9">
      <w:pPr>
        <w:pStyle w:val="Equation"/>
        <w:ind w:left="1440"/>
        <w:rPr>
          <w:lang w:val="en-GB"/>
        </w:rPr>
      </w:pPr>
      <m:oMath>
        <m:r>
          <w:rPr>
            <w:rFonts w:ascii="Cambria Math" w:hAnsi="Cambria Math"/>
            <w:lang w:val="en-GB"/>
          </w:rPr>
          <m:t>c=min</m:t>
        </m:r>
        <m:d>
          <m:dPr>
            <m:ctrlPr>
              <w:rPr>
                <w:rFonts w:ascii="Cambria Math" w:hAnsi="Cambria Math"/>
                <w:i/>
                <w:lang w:val="en-GB"/>
              </w:rPr>
            </m:ctrlPr>
          </m:dPr>
          <m:e>
            <m:r>
              <w:rPr>
                <w:rFonts w:ascii="Cambria Math" w:hAnsi="Cambria Math"/>
                <w:lang w:val="en-GB"/>
              </w:rPr>
              <m:t xml:space="preserve">1, </m:t>
            </m:r>
            <m:f>
              <m:fPr>
                <m:ctrlPr>
                  <w:rPr>
                    <w:rFonts w:ascii="Cambria Math" w:hAnsi="Cambria Math"/>
                    <w:i/>
                    <w:lang w:val="en-GB"/>
                  </w:rPr>
                </m:ctrlPr>
              </m:fPr>
              <m:num>
                <m:r>
                  <w:rPr>
                    <w:rFonts w:ascii="Cambria Math" w:hAnsi="Cambria Math"/>
                    <w:lang w:val="en-GB"/>
                  </w:rPr>
                  <m:t>2</m:t>
                </m:r>
                <m:r>
                  <w:rPr>
                    <w:rFonts w:ascii="Cambria Math" w:hAnsi="Cambria Math"/>
                    <w:lang w:val="en-GB"/>
                  </w:rPr>
                  <m:t>hm</m:t>
                </m:r>
              </m:num>
              <m:den>
                <m:r>
                  <w:rPr>
                    <w:rFonts w:ascii="Cambria Math" w:hAnsi="Cambria Math"/>
                    <w:lang w:val="en-GB"/>
                  </w:rPr>
                  <m:t xml:space="preserve"> f+hm</m:t>
                </m:r>
              </m:den>
            </m:f>
          </m:e>
        </m:d>
        <m:r>
          <w:rPr>
            <w:rFonts w:ascii="Cambria Math" w:hAnsi="Cambria Math"/>
            <w:lang w:val="en-GB"/>
          </w:rPr>
          <m:t>f</m:t>
        </m:r>
      </m:oMath>
      <w:r w:rsidRPr="00D123FB">
        <w:rPr>
          <w:lang w:val="en-GB"/>
        </w:rPr>
        <w:tab/>
      </w:r>
      <w:r w:rsidRPr="00D123FB">
        <w:rPr>
          <w:lang w:val="en-GB"/>
        </w:rPr>
        <w:tab/>
        <w:t>eqn. 7</w:t>
      </w:r>
    </w:p>
    <w:p w14:paraId="73920B8A" w14:textId="77777777" w:rsidR="0067520E" w:rsidRPr="00D123FB" w:rsidRDefault="0067520E" w:rsidP="006973CE">
      <w:pPr>
        <w:pStyle w:val="NormalIndent"/>
      </w:pPr>
      <w:r w:rsidRPr="00D123FB">
        <w:t xml:space="preserve">where </w:t>
      </w:r>
      <w:r w:rsidRPr="00D123FB">
        <w:rPr>
          <w:i/>
        </w:rPr>
        <w:t>f</w:t>
      </w:r>
      <w:r w:rsidRPr="00D123FB">
        <w:t xml:space="preserve"> and </w:t>
      </w:r>
      <w:r w:rsidRPr="00D123FB">
        <w:rPr>
          <w:i/>
        </w:rPr>
        <w:t>m</w:t>
      </w:r>
      <w:r w:rsidRPr="00D123FB">
        <w:t xml:space="preserve"> are the numbers of potentially reproductive females and males, respectively, and </w:t>
      </w:r>
      <w:r w:rsidRPr="00D123FB">
        <w:rPr>
          <w:i/>
        </w:rPr>
        <w:t>h</w:t>
      </w:r>
      <w:r w:rsidRPr="00D123FB">
        <w:t xml:space="preserve"> is the maximum harem size, i.e. the maximum number of pair bonds that a male can establish. </w:t>
      </w:r>
      <w:r w:rsidRPr="00D123FB">
        <w:rPr>
          <w:i/>
        </w:rPr>
        <w:t>h</w:t>
      </w:r>
      <w:r>
        <w:t> = </w:t>
      </w:r>
      <w:r w:rsidRPr="00D123FB">
        <w:t xml:space="preserve">1 corresponds to monogamy, </w:t>
      </w:r>
      <w:r>
        <w:t xml:space="preserve">0 &lt; </w:t>
      </w:r>
      <w:r w:rsidRPr="00D123FB">
        <w:rPr>
          <w:i/>
        </w:rPr>
        <w:t>h</w:t>
      </w:r>
      <w:r w:rsidRPr="00D123FB">
        <w:t xml:space="preserve"> &lt; 1 to polyandry and </w:t>
      </w:r>
      <w:r w:rsidRPr="00D123FB">
        <w:rPr>
          <w:i/>
        </w:rPr>
        <w:t>h</w:t>
      </w:r>
      <w:r w:rsidRPr="00D123FB">
        <w:t xml:space="preserve"> &gt; 1 to polygyny.</w:t>
      </w:r>
    </w:p>
    <w:p w14:paraId="44D1B1D5" w14:textId="77777777" w:rsidR="0067520E" w:rsidRPr="00D123FB" w:rsidRDefault="0067520E" w:rsidP="00744E86">
      <w:pPr>
        <w:pStyle w:val="ListParagraph"/>
        <w:keepNext/>
        <w:spacing w:after="120"/>
        <w:rPr>
          <w:rFonts w:cs="Times New Roman"/>
          <w:szCs w:val="24"/>
          <w:lang w:val="en-GB"/>
        </w:rPr>
      </w:pPr>
      <w:r w:rsidRPr="00D123FB">
        <w:rPr>
          <w:rFonts w:cs="Times New Roman"/>
          <w:szCs w:val="24"/>
          <w:lang w:val="en-GB"/>
        </w:rPr>
        <w:t xml:space="preserve">Each potentially reproductive female has a probability of reproducing </w:t>
      </w:r>
      <w:r w:rsidRPr="00D123FB">
        <w:rPr>
          <w:rFonts w:cs="Times New Roman"/>
          <w:i/>
          <w:szCs w:val="24"/>
          <w:lang w:val="en-GB"/>
        </w:rPr>
        <w:t>p</w:t>
      </w:r>
      <w:r w:rsidRPr="00D123FB">
        <w:rPr>
          <w:rFonts w:cs="Times New Roman"/>
          <w:i/>
          <w:szCs w:val="24"/>
          <w:vertAlign w:val="subscript"/>
          <w:lang w:val="en-GB"/>
        </w:rPr>
        <w:t>r</w:t>
      </w:r>
      <w:r w:rsidRPr="00D123FB">
        <w:rPr>
          <w:rFonts w:cs="Times New Roman"/>
          <w:szCs w:val="24"/>
          <w:lang w:val="en-GB"/>
        </w:rPr>
        <w:t xml:space="preserve"> given</w:t>
      </w:r>
      <w:r w:rsidRPr="00D123FB" w:rsidDel="002C6D47">
        <w:rPr>
          <w:rFonts w:cs="Times New Roman"/>
          <w:szCs w:val="24"/>
          <w:lang w:val="en-GB"/>
        </w:rPr>
        <w:t xml:space="preserve"> </w:t>
      </w:r>
      <w:r w:rsidRPr="00D123FB">
        <w:rPr>
          <w:rFonts w:cs="Times New Roman"/>
          <w:szCs w:val="24"/>
          <w:lang w:val="en-GB"/>
        </w:rPr>
        <w:t>by:</w:t>
      </w:r>
    </w:p>
    <w:p w14:paraId="3BA0063B" w14:textId="77777777" w:rsidR="0067520E" w:rsidRPr="00D123FB" w:rsidRDefault="00000000" w:rsidP="00C57BF9">
      <w:pPr>
        <w:pStyle w:val="Equation"/>
        <w:ind w:left="1440"/>
        <w:rPr>
          <w:lang w:val="en-GB"/>
        </w:rPr>
      </w:pP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r>
              <w:rPr>
                <w:rFonts w:ascii="Cambria Math" w:hAnsi="Cambria Math"/>
                <w:lang w:val="en-GB"/>
              </w:rPr>
              <m:t>f</m:t>
            </m:r>
          </m:den>
        </m:f>
      </m:oMath>
      <w:r w:rsidR="0067520E" w:rsidRPr="00D123FB">
        <w:rPr>
          <w:lang w:val="en-GB"/>
        </w:rPr>
        <w:tab/>
      </w:r>
      <w:r w:rsidR="0067520E" w:rsidRPr="00D123FB">
        <w:rPr>
          <w:lang w:val="en-GB"/>
        </w:rPr>
        <w:tab/>
        <w:t>eqn. 8</w:t>
      </w:r>
    </w:p>
    <w:p w14:paraId="051BD4B6" w14:textId="77777777" w:rsidR="0067520E" w:rsidRDefault="0067520E" w:rsidP="00C57BF9">
      <w:r w:rsidRPr="00D123FB">
        <w:t xml:space="preserve">A Bernoulli trial, </w:t>
      </w:r>
      <w:r w:rsidRPr="00D123FB">
        <w:rPr>
          <w:i/>
        </w:rPr>
        <w:t>Bern</w:t>
      </w:r>
      <w:r w:rsidRPr="00D123FB">
        <w:t>(</w:t>
      </w:r>
      <w:r w:rsidRPr="00D123FB">
        <w:rPr>
          <w:i/>
        </w:rPr>
        <w:t>p</w:t>
      </w:r>
      <w:r w:rsidRPr="00D123FB">
        <w:rPr>
          <w:i/>
          <w:vertAlign w:val="subscript"/>
        </w:rPr>
        <w:t>r</w:t>
      </w:r>
      <w:r w:rsidRPr="00D123FB">
        <w:t xml:space="preserve">), determines if the female reproduces or not. </w:t>
      </w:r>
      <w:r>
        <w:t>Hence, the specification of the mating system determines the probability for each female to reproduce. However, no explicit pair bonds are formed, and in the cases where traits inheritance is involved (</w:t>
      </w:r>
      <w:hyperlink w:anchor="_Dispersal_traits,_genetic" w:history="1">
        <w:r>
          <w:rPr>
            <w:rStyle w:val="Hyperlink"/>
            <w:szCs w:val="24"/>
          </w:rPr>
          <w:t>see </w:t>
        </w:r>
        <w:r w:rsidRPr="00172B2A">
          <w:rPr>
            <w:rStyle w:val="Hyperlink"/>
            <w:szCs w:val="24"/>
          </w:rPr>
          <w:t>2.5</w:t>
        </w:r>
      </w:hyperlink>
      <w:r>
        <w:t xml:space="preserve">), the father (of all the offspring produced by a single female in a single reproductive event) is selected randomly from the males in the population. An explicit and more comprehensive treatment of mating systems from the social and genetic point of view will be addressed in future releases of the software. </w:t>
      </w:r>
      <w:r w:rsidRPr="00D123FB">
        <w:t>For females that reproduce, the number of offspring is determined through eqn. 5.</w:t>
      </w:r>
      <w:bookmarkStart w:id="66" w:name="_Overlapping_generations_&amp;"/>
      <w:bookmarkEnd w:id="66"/>
    </w:p>
    <w:p w14:paraId="17BC0457" w14:textId="77777777" w:rsidR="0067520E" w:rsidRPr="00D123FB" w:rsidRDefault="0067520E" w:rsidP="009E434A">
      <w:pPr>
        <w:pStyle w:val="Heading3"/>
        <w:numPr>
          <w:ilvl w:val="2"/>
          <w:numId w:val="14"/>
        </w:numPr>
      </w:pPr>
      <w:bookmarkStart w:id="67" w:name="_Toc54110056"/>
      <w:r w:rsidRPr="00D123FB">
        <w:t>Overlapping generations &amp; stage-structure</w:t>
      </w:r>
      <w:bookmarkEnd w:id="67"/>
    </w:p>
    <w:p w14:paraId="22FF3641" w14:textId="77777777" w:rsidR="0067520E" w:rsidRPr="00D123FB" w:rsidRDefault="0067520E" w:rsidP="00C57BF9">
      <w:pPr>
        <w:rPr>
          <w:szCs w:val="24"/>
        </w:rPr>
      </w:pPr>
      <w:r w:rsidRPr="00D123FB">
        <w:rPr>
          <w:szCs w:val="24"/>
        </w:rPr>
        <w:t xml:space="preserve">This is the appropriate choice for species in which generations can overlap and individuals can be classified in different stages (e.g. immature vs. breeding individuals) differing in their demographic parameters. Individuals are characterized by their age and stage. Each stage has a certain fecundity, survival and probability of developing to the next stage. The parameters are provided through classical transition matrices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xml:space="preserve">. However, in </w:t>
      </w:r>
      <w:proofErr w:type="spellStart"/>
      <w:r w:rsidRPr="00D123FB">
        <w:rPr>
          <w:szCs w:val="24"/>
        </w:rPr>
        <w:t>RangeShifter</w:t>
      </w:r>
      <w:proofErr w:type="spellEnd"/>
      <w:r w:rsidRPr="00D123FB">
        <w:rPr>
          <w:szCs w:val="24"/>
        </w:rPr>
        <w:t>, these are not solved analytically as is typical for matrix models but, instead, the parameters are applied stochastically in an individual-based fashion. We believe that presenting the demographic parameters in the standard matrix notation will ease parameterization, as most population mode</w:t>
      </w:r>
      <w:r>
        <w:rPr>
          <w:szCs w:val="24"/>
        </w:rPr>
        <w:t>l</w:t>
      </w:r>
      <w:r w:rsidRPr="00D123FB">
        <w:rPr>
          <w:szCs w:val="24"/>
        </w:rPr>
        <w:t xml:space="preserve">lers are used to matrix models and, additionally, the number of parameters is kept to the minimum. It has the further important benefit of helping bridging the gap between analytical models and IBMs, the joint use of which has considerable potential, especially for improving </w:t>
      </w:r>
      <w:r>
        <w:rPr>
          <w:szCs w:val="24"/>
        </w:rPr>
        <w:t>modelling</w:t>
      </w:r>
      <w:r w:rsidRPr="00D123FB">
        <w:rPr>
          <w:szCs w:val="24"/>
        </w:rPr>
        <w:t xml:space="preserve"> for conservation </w:t>
      </w:r>
      <w:r w:rsidRPr="00D123FB">
        <w:rPr>
          <w:szCs w:val="24"/>
        </w:rPr>
        <w:fldChar w:fldCharType="begin" w:fldLock="1"/>
      </w:r>
      <w:r>
        <w:rPr>
          <w:szCs w:val="24"/>
        </w:rPr>
        <w:instrText>ADDIN CSL_CITATION { "citationItems" : [ { "id" : "ITEM-1",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"ITEM-1",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"mendeley" : { "previouslyFormattedCitation" : "(Travis et al. 2011)" }, "properties" : { "noteIndex" : 0 }, "schema" : "https://github.com/citation-style-language/schema/raw/master/csl-citation.json" }</w:instrText>
      </w:r>
      <w:r w:rsidRPr="00D123FB">
        <w:rPr>
          <w:szCs w:val="24"/>
        </w:rPr>
        <w:fldChar w:fldCharType="separate"/>
      </w:r>
      <w:r w:rsidRPr="00D123FB">
        <w:rPr>
          <w:noProof/>
          <w:szCs w:val="24"/>
        </w:rPr>
        <w:t>(Travis et al. 2011)</w:t>
      </w:r>
      <w:r w:rsidRPr="00D123FB">
        <w:rPr>
          <w:szCs w:val="24"/>
        </w:rPr>
        <w:fldChar w:fldCharType="end"/>
      </w:r>
      <w:r w:rsidRPr="00D123FB">
        <w:rPr>
          <w:szCs w:val="24"/>
        </w:rPr>
        <w:t>.</w:t>
      </w:r>
    </w:p>
    <w:p w14:paraId="33D11B61" w14:textId="77777777" w:rsidR="0067520E" w:rsidRDefault="0067520E" w:rsidP="00B35389">
      <w:pPr>
        <w:pStyle w:val="Keepnext"/>
      </w:pPr>
      <w:r w:rsidRPr="00D123FB">
        <w:lastRenderedPageBreak/>
        <w:t xml:space="preserve">In </w:t>
      </w:r>
      <w:proofErr w:type="spellStart"/>
      <w:r w:rsidRPr="00D123FB">
        <w:t>RangeShifter</w:t>
      </w:r>
      <w:proofErr w:type="spellEnd"/>
      <w:r w:rsidRPr="00D123FB">
        <w:t>, it is possible to have one or more reproductive seasons per year, or a reproductive event once every few years. At each reproductive season, two parameters control the likelihood that each individual / female reproduces:</w:t>
      </w:r>
    </w:p>
    <w:p w14:paraId="781421D1" w14:textId="77777777" w:rsidR="0067520E" w:rsidRDefault="0067520E" w:rsidP="009E434A">
      <w:pPr>
        <w:pStyle w:val="Numbered"/>
        <w:numPr>
          <w:ilvl w:val="0"/>
          <w:numId w:val="19"/>
        </w:numPr>
      </w:pPr>
      <w:r w:rsidRPr="00D123FB">
        <w:t xml:space="preserve">First, it is determined whether a reproductively mature female is a potential reproducer. The user specifies a minimum interval before </w:t>
      </w:r>
      <w:r>
        <w:t>a female, which</w:t>
      </w:r>
      <w:r w:rsidRPr="00D123FB">
        <w:t xml:space="preserve"> has already reproduced, is able to reproduce again. Only those mature </w:t>
      </w:r>
      <w:r>
        <w:t>females</w:t>
      </w:r>
      <w:r w:rsidRPr="00D123FB">
        <w:t xml:space="preserve"> that are either yet to reproduce, or last reproduced</w:t>
      </w:r>
      <w:r>
        <w:t xml:space="preserve"> more than this number of</w:t>
      </w:r>
      <w:r w:rsidRPr="00D123FB">
        <w:t xml:space="preserve"> reproductive seasons previously, </w:t>
      </w:r>
      <w:r>
        <w:t xml:space="preserve">are </w:t>
      </w:r>
      <w:r w:rsidRPr="00D123FB">
        <w:t>potential breeder</w:t>
      </w:r>
      <w:r>
        <w:t>s</w:t>
      </w:r>
      <w:r w:rsidRPr="00D123FB">
        <w:t>.</w:t>
      </w:r>
    </w:p>
    <w:p w14:paraId="37623701" w14:textId="77777777" w:rsidR="0067520E" w:rsidRPr="00D123FB" w:rsidRDefault="0067520E" w:rsidP="006973CE">
      <w:pPr>
        <w:pStyle w:val="Numbered"/>
      </w:pPr>
      <w:r w:rsidRPr="00D123FB">
        <w:t xml:space="preserve">Potential breeders all reproduce with </w:t>
      </w:r>
      <w:r>
        <w:t xml:space="preserve">set </w:t>
      </w:r>
      <w:r w:rsidRPr="00D123FB">
        <w:t xml:space="preserve">probability. Note that this </w:t>
      </w:r>
      <w:r>
        <w:t>probability</w:t>
      </w:r>
      <w:r w:rsidRPr="00D123FB">
        <w:t xml:space="preserve"> is different from the probability of reproducing </w:t>
      </w:r>
      <w:r w:rsidRPr="00D123FB">
        <w:rPr>
          <w:i/>
        </w:rPr>
        <w:t>p</w:t>
      </w:r>
      <w:r w:rsidRPr="00D123FB">
        <w:rPr>
          <w:i/>
          <w:vertAlign w:val="subscript"/>
        </w:rPr>
        <w:t>r</w:t>
      </w:r>
      <w:r w:rsidRPr="00D123FB">
        <w:t xml:space="preserve"> given in eqn. 8. The latter will be additionally applied </w:t>
      </w:r>
      <w:r>
        <w:t>only</w:t>
      </w:r>
      <w:r w:rsidRPr="00D123FB">
        <w:t xml:space="preserve"> in the case of more complex </w:t>
      </w:r>
      <w:r>
        <w:t>modelling</w:t>
      </w:r>
      <w:r w:rsidRPr="00D123FB">
        <w:t xml:space="preserve"> of the mating </w:t>
      </w:r>
      <w:proofErr w:type="gramStart"/>
      <w:r w:rsidRPr="00D123FB">
        <w:t>system</w:t>
      </w:r>
      <w:proofErr w:type="gramEnd"/>
      <w:r w:rsidRPr="00D123FB">
        <w:t xml:space="preserve"> and it is determined by the number of reproductive males and females present in the cell/patch.</w:t>
      </w:r>
    </w:p>
    <w:p w14:paraId="4DE4E061" w14:textId="77777777" w:rsidR="0067520E" w:rsidRPr="00D123FB" w:rsidRDefault="0067520E" w:rsidP="00C57BF9">
      <w:pPr>
        <w:rPr>
          <w:szCs w:val="24"/>
        </w:rPr>
      </w:pPr>
      <w:r w:rsidRPr="00D123FB">
        <w:rPr>
          <w:szCs w:val="24"/>
        </w:rPr>
        <w:t>For example, if every female invariably reproduces every season, the probability of reproduction will be 1.0 and the reproduction interval 0. Alternatively, every female can have</w:t>
      </w:r>
      <w:r>
        <w:rPr>
          <w:szCs w:val="24"/>
        </w:rPr>
        <w:t xml:space="preserve"> a probability of reproducing &lt;</w:t>
      </w:r>
      <w:r w:rsidRPr="00D123FB">
        <w:rPr>
          <w:szCs w:val="24"/>
        </w:rPr>
        <w:t>1.0, but no minimum interval between subsequent reproductions (reproduction interval is 0). As a further example, every female can have a probability of reproducing &lt;1.0 and a minimum interval between subsequent reproductions ≥1.</w:t>
      </w:r>
    </w:p>
    <w:p w14:paraId="6080B9DC" w14:textId="77777777" w:rsidR="0067520E" w:rsidRDefault="0067520E" w:rsidP="00C57BF9">
      <w:pPr>
        <w:rPr>
          <w:szCs w:val="24"/>
        </w:rPr>
      </w:pPr>
      <w:r w:rsidRPr="00D123FB">
        <w:rPr>
          <w:szCs w:val="24"/>
        </w:rPr>
        <w:t xml:space="preserve">Setting the number of reproductive seasons per year to 1 does not necessarily mean that all reproductive </w:t>
      </w:r>
      <w:r>
        <w:rPr>
          <w:szCs w:val="24"/>
        </w:rPr>
        <w:t>females</w:t>
      </w:r>
      <w:r w:rsidRPr="00D123FB">
        <w:rPr>
          <w:szCs w:val="24"/>
        </w:rPr>
        <w:t xml:space="preserve"> are reproducing once every year. For example, let’s imagine a hypothetical species where </w:t>
      </w:r>
      <w:r>
        <w:rPr>
          <w:szCs w:val="24"/>
        </w:rPr>
        <w:t>females</w:t>
      </w:r>
      <w:r w:rsidRPr="00D123FB">
        <w:rPr>
          <w:szCs w:val="24"/>
        </w:rPr>
        <w:t xml:space="preserve"> can reproduce only once every three years. In this case</w:t>
      </w:r>
      <w:r>
        <w:rPr>
          <w:szCs w:val="24"/>
        </w:rPr>
        <w:t>,</w:t>
      </w:r>
      <w:r w:rsidRPr="00D123FB">
        <w:rPr>
          <w:szCs w:val="24"/>
        </w:rPr>
        <w:t xml:space="preserve"> we would set the number of seasons between subsequent reproductions to 2 and the probability of reproducing either to 1 (every three years the individual deterministically reproduces) or to less than one (after a gap of two reproductive seasons, </w:t>
      </w:r>
      <w:r>
        <w:rPr>
          <w:szCs w:val="24"/>
        </w:rPr>
        <w:t>a female</w:t>
      </w:r>
      <w:r w:rsidRPr="00D123FB">
        <w:rPr>
          <w:szCs w:val="24"/>
        </w:rPr>
        <w:t xml:space="preserve"> has a certain probability of reproducing that is applied each reproductive season until </w:t>
      </w:r>
      <w:r>
        <w:rPr>
          <w:szCs w:val="24"/>
        </w:rPr>
        <w:t>she</w:t>
      </w:r>
      <w:r w:rsidRPr="00D123FB">
        <w:rPr>
          <w:szCs w:val="24"/>
        </w:rPr>
        <w:t xml:space="preserve"> reproduces again, at which point </w:t>
      </w:r>
      <w:r>
        <w:rPr>
          <w:szCs w:val="24"/>
        </w:rPr>
        <w:t>she</w:t>
      </w:r>
      <w:r w:rsidRPr="00D123FB">
        <w:rPr>
          <w:szCs w:val="24"/>
        </w:rPr>
        <w:t xml:space="preserve"> has two seasons in which </w:t>
      </w:r>
      <w:r>
        <w:rPr>
          <w:szCs w:val="24"/>
        </w:rPr>
        <w:t>she</w:t>
      </w:r>
      <w:r w:rsidRPr="00D123FB">
        <w:rPr>
          <w:szCs w:val="24"/>
        </w:rPr>
        <w:t xml:space="preserve"> has zero probability of reproducing). Therefore, every year each </w:t>
      </w:r>
      <w:r>
        <w:rPr>
          <w:szCs w:val="24"/>
        </w:rPr>
        <w:t>female</w:t>
      </w:r>
      <w:r w:rsidRPr="00D123FB">
        <w:rPr>
          <w:szCs w:val="24"/>
        </w:rPr>
        <w:t xml:space="preserve"> will reproduce or not depending on the time since last reproduction and on the reproduction probability. Of course, regardless of the temporal pattern of reproduction, the success of the reproductive attempt will still be subject to demographic stochasticity, and in some cases no offspring </w:t>
      </w:r>
      <w:r>
        <w:rPr>
          <w:szCs w:val="24"/>
        </w:rPr>
        <w:t>will</w:t>
      </w:r>
      <w:r w:rsidRPr="00D123FB">
        <w:rPr>
          <w:szCs w:val="24"/>
        </w:rPr>
        <w:t xml:space="preserve"> result. Note that as </w:t>
      </w:r>
      <w:proofErr w:type="spellStart"/>
      <w:r w:rsidRPr="00D123FB">
        <w:rPr>
          <w:szCs w:val="24"/>
        </w:rPr>
        <w:t>RangeShifter</w:t>
      </w:r>
      <w:proofErr w:type="spellEnd"/>
      <w:r w:rsidRPr="00D123FB">
        <w:rPr>
          <w:szCs w:val="24"/>
        </w:rPr>
        <w:t xml:space="preserve"> is currently implemented, reproductive attempts that result in zero offspring still count in terms of an individual having to wait for the chance to reproduce again.</w:t>
      </w:r>
    </w:p>
    <w:p w14:paraId="456717D8" w14:textId="77777777" w:rsidR="0067520E" w:rsidRPr="00D123FB" w:rsidRDefault="0067520E" w:rsidP="00C57BF9">
      <w:pPr>
        <w:pStyle w:val="Heading4"/>
      </w:pPr>
      <w:r w:rsidRPr="00D123FB">
        <w:t>Asexual /</w:t>
      </w:r>
      <w:r>
        <w:t xml:space="preserve"> </w:t>
      </w:r>
      <w:proofErr w:type="gramStart"/>
      <w:r>
        <w:t>only-</w:t>
      </w:r>
      <w:r w:rsidRPr="00D123FB">
        <w:t>female</w:t>
      </w:r>
      <w:proofErr w:type="gramEnd"/>
      <w:r w:rsidRPr="00D123FB">
        <w:t xml:space="preserve"> models</w:t>
      </w:r>
    </w:p>
    <w:p w14:paraId="1F0A9B07" w14:textId="77777777" w:rsidR="0067520E" w:rsidRPr="00D123FB" w:rsidRDefault="0067520E" w:rsidP="00C57BF9">
      <w:pPr>
        <w:rPr>
          <w:szCs w:val="24"/>
        </w:rPr>
      </w:pPr>
      <w:r w:rsidRPr="00D123FB">
        <w:rPr>
          <w:szCs w:val="24"/>
        </w:rPr>
        <w:t>As for the non</w:t>
      </w:r>
      <w:r>
        <w:rPr>
          <w:szCs w:val="24"/>
        </w:rPr>
        <w:t>-</w:t>
      </w:r>
      <w:r w:rsidRPr="00D123FB">
        <w:rPr>
          <w:szCs w:val="24"/>
        </w:rPr>
        <w:t xml:space="preserve">stage-structured models, these are provided for asexual species or for sexual species where it is assumed that only females determine the population dynamics and there are always enough males to fertilize all the females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xml:space="preserve"> (</w:t>
      </w:r>
      <w:r>
        <w:rPr>
          <w:szCs w:val="24"/>
        </w:rPr>
        <w:t>Figure 2.6</w:t>
      </w:r>
      <w:r w:rsidRPr="00D123FB">
        <w:rPr>
          <w:szCs w:val="24"/>
        </w:rPr>
        <w:t>).</w:t>
      </w:r>
    </w:p>
    <w:p w14:paraId="74EA220C" w14:textId="77777777" w:rsidR="0067520E" w:rsidRPr="00D123FB" w:rsidRDefault="0067520E" w:rsidP="00C57BF9">
      <w:pPr>
        <w:pStyle w:val="Figure"/>
        <w:rPr>
          <w:rFonts w:cs="Times New Roman"/>
        </w:rPr>
      </w:pPr>
      <w:r w:rsidRPr="00D123FB">
        <w:lastRenderedPageBreak/>
        <w:drawing>
          <wp:inline distT="0" distB="0" distL="0" distR="0" wp14:anchorId="2065E547" wp14:editId="00199E87">
            <wp:extent cx="4815547" cy="1440000"/>
            <wp:effectExtent l="0" t="0" r="4103"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b="25789"/>
                    <a:stretch>
                      <a:fillRect/>
                    </a:stretch>
                  </pic:blipFill>
                  <pic:spPr bwMode="auto">
                    <a:xfrm>
                      <a:off x="0" y="0"/>
                      <a:ext cx="4815547" cy="1440000"/>
                    </a:xfrm>
                    <a:prstGeom prst="rect">
                      <a:avLst/>
                    </a:prstGeom>
                    <a:noFill/>
                    <a:ln w="9525">
                      <a:noFill/>
                      <a:miter lim="800000"/>
                      <a:headEnd/>
                      <a:tailEnd/>
                    </a:ln>
                  </pic:spPr>
                </pic:pic>
              </a:graphicData>
            </a:graphic>
          </wp:inline>
        </w:drawing>
      </w:r>
    </w:p>
    <w:p w14:paraId="552923A3" w14:textId="77777777" w:rsidR="0067520E" w:rsidRPr="00D123FB" w:rsidRDefault="0067520E" w:rsidP="00C57BF9">
      <w:pPr>
        <w:pStyle w:val="Figheading"/>
      </w:pPr>
      <w:r>
        <w:rPr>
          <w:b/>
        </w:rPr>
        <w:t>Figure 2.6</w:t>
      </w:r>
      <w:r w:rsidRPr="00D123FB">
        <w:rPr>
          <w:b/>
        </w:rPr>
        <w:t>.</w:t>
      </w:r>
      <w:r w:rsidRPr="00D123FB">
        <w:t xml:space="preserve"> Example of a two stage model and corresponding transition</w:t>
      </w:r>
      <w:r>
        <w:t xml:space="preserve"> </w:t>
      </w:r>
      <w:r w:rsidRPr="00D123FB">
        <w:t xml:space="preserve">matrix </w:t>
      </w:r>
      <w:r w:rsidRPr="00D123FB">
        <w:rPr>
          <w:i/>
        </w:rPr>
        <w:t>A</w:t>
      </w:r>
      <w:r w:rsidRPr="00D123FB">
        <w:t xml:space="preserve"> (re-drawn from </w:t>
      </w:r>
      <w:r w:rsidRPr="00D123FB">
        <w:fldChar w:fldCharType="begin" w:fldLock="1"/>
      </w:r>
      <w:r>
        <w:instrText>ADDIN CSL_CITATION { "citationItems" : [ { "id" : "ITEM-1", "itemData" : { "DOI" : "10.1007/s002850070001", "ISSN" : "0303-6812", "author" : [ { "dropping-particle" : "", "family" : "Neubert", "given" : "Michael G.", "non-dropping-particle" : "", "parse-names" : false, "suffix" : "" }, { "dropping-particle" : "", "family" : "Caswell", "given" : "Hal", "non-dropping-particle" : "", "parse-names" : false, "suffix" : "" } ], "container-title" : "Journal of Mathematical Biology", "id" : "ITEM-1", "issue" : "2", "issued" : { "date-parts" : [ [ "2000", "8", "1" ] ] }, "page" : "103-121", "title" : "Density-dependent vital rates and their population dynamic consequences", "type" : "article-journal", "volume" : "41" }, "uris" : [ "http://www.mendeley.com/documents/?uuid=1705c375-40a6-4906-9cf1-ec1095776a41" ] } ], "mendeley" : { "manualFormatting" : "Neubert &amp; Caswell, 2000)", "previouslyFormattedCitation" : "(Neubert &amp; Caswell 2000)" }, "properties" : { "noteIndex" : 0 }, "schema" : "https://github.com/citation-style-language/schema/raw/master/csl-citation.json" }</w:instrText>
      </w:r>
      <w:r w:rsidRPr="00D123FB">
        <w:fldChar w:fldCharType="separate"/>
      </w:r>
      <w:r w:rsidRPr="00D123FB">
        <w:rPr>
          <w:noProof/>
        </w:rPr>
        <w:t>Neubert &amp; Caswell, 2000)</w:t>
      </w:r>
      <w:r w:rsidRPr="00D123FB">
        <w:fldChar w:fldCharType="end"/>
      </w:r>
      <w:r w:rsidRPr="00D123FB">
        <w:t xml:space="preserve">. </w:t>
      </w:r>
      <w:r w:rsidRPr="00D123FB">
        <w:rPr>
          <w:i/>
        </w:rPr>
        <w:t>n1</w:t>
      </w:r>
      <w:r w:rsidRPr="00D123FB">
        <w:t xml:space="preserve"> and </w:t>
      </w:r>
      <w:r w:rsidRPr="00D123FB">
        <w:rPr>
          <w:i/>
        </w:rPr>
        <w:t>n2</w:t>
      </w:r>
      <w:r w:rsidRPr="00D123FB">
        <w:t xml:space="preserve"> are the number of individuals in the two stages (e.g., immatures and adults), </w:t>
      </w:r>
      <w:r w:rsidRPr="00D123FB">
        <w:rPr>
          <w:i/>
        </w:rPr>
        <w:t>γ</w:t>
      </w:r>
      <w:r w:rsidRPr="00D123FB">
        <w:t xml:space="preserve"> is the probability of developing from stage 1 to stage 2, </w:t>
      </w:r>
      <w:r w:rsidRPr="00D123FB">
        <w:rPr>
          <w:i/>
        </w:rPr>
        <w:t>σ1</w:t>
      </w:r>
      <w:r w:rsidRPr="00D123FB">
        <w:t xml:space="preserve"> and </w:t>
      </w:r>
      <w:r w:rsidRPr="00D123FB">
        <w:rPr>
          <w:i/>
        </w:rPr>
        <w:t>σ2</w:t>
      </w:r>
      <w:r w:rsidRPr="00D123FB">
        <w:t xml:space="preserve"> are the survival probabilities of the two stages and </w:t>
      </w:r>
      <w:r w:rsidRPr="00D123FB">
        <w:rPr>
          <w:i/>
        </w:rPr>
        <w:t>ϕ</w:t>
      </w:r>
      <w:r w:rsidRPr="00D123FB">
        <w:t xml:space="preserve"> is the fecundity of stage 2. In a female-only model,</w:t>
      </w:r>
      <w:r>
        <w:br/>
      </w:r>
      <w:r w:rsidRPr="00D123FB">
        <w:t xml:space="preserve"> ϕ represents the number of female offspring per female.</w:t>
      </w:r>
    </w:p>
    <w:p w14:paraId="26491908" w14:textId="77777777" w:rsidR="0067520E" w:rsidRPr="00D123FB" w:rsidRDefault="0067520E" w:rsidP="00B35389">
      <w:pPr>
        <w:pStyle w:val="Keepnext"/>
      </w:pPr>
      <w:r w:rsidRPr="00D123FB">
        <w:t xml:space="preserve">A common mistake in building a transition matrix is made when offspring produced at year </w:t>
      </w:r>
      <w:proofErr w:type="spellStart"/>
      <w:r w:rsidRPr="00D123FB">
        <w:rPr>
          <w:i/>
        </w:rPr>
        <w:t>t</w:t>
      </w:r>
      <w:proofErr w:type="spellEnd"/>
      <w:r w:rsidRPr="00D123FB">
        <w:t xml:space="preserve"> develop to the next stage in the same year </w:t>
      </w:r>
      <w:r w:rsidRPr="00D123FB">
        <w:fldChar w:fldCharType="begin" w:fldLock="1"/>
      </w:r>
      <w: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"manualFormatting" : "(Caswell 2001: pg. 60-62)", "previouslyFormattedCitation" : "(Caswell 2001)" }, "properties" : { "noteIndex" : 0 }, "schema" : "https://github.com/citation-style-language/schema/raw/master/csl-citation.json" }</w:instrText>
      </w:r>
      <w:r w:rsidRPr="00D123FB">
        <w:fldChar w:fldCharType="separate"/>
      </w:r>
      <w:r w:rsidRPr="00D123FB">
        <w:rPr>
          <w:noProof/>
        </w:rPr>
        <w:t>(Caswell 2001: p</w:t>
      </w:r>
      <w:r>
        <w:rPr>
          <w:noProof/>
        </w:rPr>
        <w:t>p </w:t>
      </w:r>
      <w:r w:rsidRPr="00D123FB">
        <w:rPr>
          <w:noProof/>
        </w:rPr>
        <w:t>60-62)</w:t>
      </w:r>
      <w:r w:rsidRPr="00D123FB">
        <w:fldChar w:fldCharType="end"/>
      </w:r>
      <w:r w:rsidRPr="00D123FB">
        <w:t xml:space="preserve">. To avoid this problem without losing the offspring stage, and hence the chance for simulating post-natal dispersal, we require an additional explicit juvenile stage (stage 0). Juveniles </w:t>
      </w:r>
      <w:proofErr w:type="gramStart"/>
      <w:r w:rsidRPr="00D123FB">
        <w:t>have to</w:t>
      </w:r>
      <w:proofErr w:type="gramEnd"/>
      <w:r w:rsidRPr="00D123FB">
        <w:t xml:space="preserve"> develop to stage 1 in the same year they are born. It is important to note that juvenile mortality can be accounted for in two ways. Either it is included in adult fecundity </w:t>
      </w:r>
      <w:r w:rsidRPr="00D123FB">
        <w:rPr>
          <w:i/>
        </w:rPr>
        <w:t>ϕ</w:t>
      </w:r>
      <w:r w:rsidRPr="00D123FB">
        <w:t xml:space="preserve"> (by appropriately reducing its value), and </w:t>
      </w:r>
      <w:r w:rsidRPr="00D123FB">
        <w:rPr>
          <w:i/>
        </w:rPr>
        <w:t>σ</w:t>
      </w:r>
      <w:r w:rsidRPr="00D123FB">
        <w:rPr>
          <w:i/>
          <w:vertAlign w:val="subscript"/>
        </w:rPr>
        <w:t>0</w:t>
      </w:r>
      <w:r w:rsidRPr="00D123FB">
        <w:rPr>
          <w:i/>
        </w:rPr>
        <w:t>γ</w:t>
      </w:r>
      <w:r w:rsidRPr="00D123FB">
        <w:rPr>
          <w:i/>
          <w:vertAlign w:val="subscript"/>
        </w:rPr>
        <w:t>0-1</w:t>
      </w:r>
      <w:r w:rsidRPr="00D123FB">
        <w:t xml:space="preserve"> is equal to 1.0. This is how it is typically accounted for in matrix models. Or, alternatively, </w:t>
      </w:r>
      <w:r w:rsidRPr="00D123FB">
        <w:rPr>
          <w:i/>
        </w:rPr>
        <w:t>ϕ</w:t>
      </w:r>
      <w:r w:rsidRPr="00D123FB">
        <w:t xml:space="preserve"> is equal to the true maximum fecundity and </w:t>
      </w:r>
      <w:r w:rsidRPr="00D123FB">
        <w:rPr>
          <w:i/>
        </w:rPr>
        <w:t>σ</w:t>
      </w:r>
      <w:r w:rsidRPr="00D123FB">
        <w:rPr>
          <w:i/>
          <w:vertAlign w:val="subscript"/>
        </w:rPr>
        <w:t>0</w:t>
      </w:r>
      <w:r w:rsidRPr="00D123FB">
        <w:rPr>
          <w:i/>
        </w:rPr>
        <w:t>γ</w:t>
      </w:r>
      <w:r w:rsidRPr="00D123FB">
        <w:rPr>
          <w:i/>
          <w:vertAlign w:val="subscript"/>
        </w:rPr>
        <w:t>0-1</w:t>
      </w:r>
      <w:r w:rsidRPr="00D123FB">
        <w:t xml:space="preserve"> is less than 1.0. Only the first approach allows straightforward direct comparison with standard analytical matrix models. In </w:t>
      </w:r>
      <w:proofErr w:type="spellStart"/>
      <w:r w:rsidRPr="00D123FB">
        <w:t>RangeShifter</w:t>
      </w:r>
      <w:proofErr w:type="spellEnd"/>
      <w:r w:rsidRPr="00D123FB">
        <w:t xml:space="preserve">, the matrix </w:t>
      </w:r>
      <w:r w:rsidRPr="00D123FB">
        <w:rPr>
          <w:i/>
        </w:rPr>
        <w:t>A</w:t>
      </w:r>
      <w:r w:rsidRPr="00D123FB">
        <w:t xml:space="preserve"> in </w:t>
      </w:r>
      <w:r>
        <w:t>Figure 2.6</w:t>
      </w:r>
      <w:r w:rsidRPr="00D123FB">
        <w:t xml:space="preserve"> becomes</w:t>
      </w:r>
      <w:r>
        <w:t>:</w:t>
      </w:r>
    </w:p>
    <w:p w14:paraId="5D520233" w14:textId="77777777" w:rsidR="0067520E" w:rsidRPr="00D123FB" w:rsidRDefault="0067520E" w:rsidP="00C57BF9">
      <w:pPr>
        <w:pStyle w:val="Diagram"/>
        <w:rPr>
          <w:rFonts w:cs="Times New Roman"/>
        </w:rPr>
      </w:pPr>
      <w:r w:rsidRPr="00D123FB">
        <w:drawing>
          <wp:inline distT="0" distB="0" distL="0" distR="0" wp14:anchorId="71E34A53" wp14:editId="37A75594">
            <wp:extent cx="1993373" cy="864000"/>
            <wp:effectExtent l="0" t="0" r="0" b="0"/>
            <wp:docPr id="9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cstate="print"/>
                    <a:srcRect/>
                    <a:stretch>
                      <a:fillRect/>
                    </a:stretch>
                  </pic:blipFill>
                  <pic:spPr bwMode="auto">
                    <a:xfrm>
                      <a:off x="0" y="0"/>
                      <a:ext cx="1993373" cy="864000"/>
                    </a:xfrm>
                    <a:prstGeom prst="rect">
                      <a:avLst/>
                    </a:prstGeom>
                    <a:noFill/>
                    <a:ln w="9525">
                      <a:noFill/>
                      <a:miter lim="800000"/>
                      <a:headEnd/>
                      <a:tailEnd/>
                    </a:ln>
                  </pic:spPr>
                </pic:pic>
              </a:graphicData>
            </a:graphic>
          </wp:inline>
        </w:drawing>
      </w:r>
    </w:p>
    <w:p w14:paraId="2E2B4482" w14:textId="77777777" w:rsidR="0067520E" w:rsidRPr="00D123FB" w:rsidRDefault="0067520E" w:rsidP="00B35389">
      <w:pPr>
        <w:pStyle w:val="Keepnext"/>
      </w:pPr>
      <w:r w:rsidRPr="00D123FB">
        <w:t xml:space="preserve">A major difference between projection matrices and our individual-based model is that in the first, the three processes of reproduction, survival and development happen simultaneously while, in the second, they are explicitly </w:t>
      </w:r>
      <w:r>
        <w:t>modelled</w:t>
      </w:r>
      <w:r w:rsidRPr="00D123FB">
        <w:t xml:space="preserve"> in sequence. The sequence of these events and the time of the dispersal phase in relation to them can change the actual dynamics and density-dependencies in both population growth and dispersal. At the beginning of each year, reproduction is always the first process to be </w:t>
      </w:r>
      <w:r>
        <w:t>modelled</w:t>
      </w:r>
      <w:r w:rsidRPr="00D123FB">
        <w:t>. After reproduction there are three choices:</w:t>
      </w:r>
    </w:p>
    <w:p w14:paraId="4CEFEADE" w14:textId="77777777" w:rsidR="0067520E" w:rsidRPr="00D123FB" w:rsidRDefault="0067520E" w:rsidP="009E434A">
      <w:pPr>
        <w:pStyle w:val="Numbered"/>
        <w:numPr>
          <w:ilvl w:val="0"/>
          <w:numId w:val="20"/>
        </w:numPr>
      </w:pPr>
      <w:r w:rsidRPr="00D123FB">
        <w:t>Survival and development of all the stages (apart from stage 0) which occur simultaneously with reproduction; dispersal; survival and development of stage 0; aging; end of the year.</w:t>
      </w:r>
    </w:p>
    <w:p w14:paraId="2B1236F8" w14:textId="77777777" w:rsidR="0067520E" w:rsidRPr="00D123FB" w:rsidRDefault="0067520E" w:rsidP="006973CE">
      <w:pPr>
        <w:pStyle w:val="Numbered"/>
      </w:pPr>
      <w:r w:rsidRPr="00D123FB">
        <w:t>Dispersal; survival and successive development of all the stages; aging; end of the year.</w:t>
      </w:r>
    </w:p>
    <w:p w14:paraId="74D38648" w14:textId="77777777" w:rsidR="0067520E" w:rsidRPr="00D123FB" w:rsidRDefault="0067520E" w:rsidP="006973CE">
      <w:pPr>
        <w:pStyle w:val="Numbered"/>
      </w:pPr>
      <w:r w:rsidRPr="00D123FB">
        <w:t>Only for species having multiple reproductive seasons in a year: dispersal and then survival and development of all stages happen at the end of every reproductive season (i.e. more than once per year); aging; end of the year.</w:t>
      </w:r>
    </w:p>
    <w:p w14:paraId="71D36F37" w14:textId="77777777" w:rsidR="0067520E" w:rsidRDefault="0067520E" w:rsidP="00C57BF9">
      <w:pPr>
        <w:rPr>
          <w:szCs w:val="24"/>
        </w:rPr>
      </w:pPr>
      <w:r w:rsidRPr="00D123FB">
        <w:rPr>
          <w:szCs w:val="24"/>
        </w:rPr>
        <w:t>Option 1 gives results that are comparable with the analytical solution of the matrix (</w:t>
      </w:r>
      <w:r>
        <w:rPr>
          <w:szCs w:val="24"/>
        </w:rPr>
        <w:t>see Boxes 1, 2 and 3</w:t>
      </w:r>
      <w:r w:rsidRPr="00D123FB">
        <w:rPr>
          <w:szCs w:val="24"/>
        </w:rPr>
        <w:t>). The choice will depend on the biology of the species. If the main mortality happens overwinter, option 2 might be more appropriate.</w:t>
      </w:r>
    </w:p>
    <w:p w14:paraId="575E82F2" w14:textId="77777777" w:rsidR="0067520E" w:rsidRPr="00D123FB" w:rsidRDefault="0067520E" w:rsidP="00C57BF9">
      <w:pPr>
        <w:rPr>
          <w:szCs w:val="24"/>
        </w:rPr>
      </w:pPr>
      <w:r w:rsidRPr="00D123FB">
        <w:rPr>
          <w:szCs w:val="24"/>
        </w:rPr>
        <w:lastRenderedPageBreak/>
        <w:t xml:space="preserve">The parameters in the matrix are used in a stochastic way at the individual level. Hence, each female at stage </w:t>
      </w:r>
      <w:r w:rsidRPr="00D123FB">
        <w:rPr>
          <w:i/>
          <w:szCs w:val="24"/>
        </w:rPr>
        <w:t>s,</w:t>
      </w:r>
      <w:r w:rsidRPr="00D123FB">
        <w:rPr>
          <w:szCs w:val="24"/>
        </w:rPr>
        <w:t xml:space="preserve"> if it reproduces, produces </w:t>
      </w:r>
      <w:proofErr w:type="gramStart"/>
      <w:r w:rsidRPr="00D123FB">
        <w:rPr>
          <w:szCs w:val="24"/>
        </w:rPr>
        <w:t>a number of</w:t>
      </w:r>
      <w:proofErr w:type="gramEnd"/>
      <w:r w:rsidRPr="00D123FB">
        <w:rPr>
          <w:szCs w:val="24"/>
        </w:rPr>
        <w:t xml:space="preserve"> offspring given by </w:t>
      </w:r>
      <w:r w:rsidRPr="00D123FB">
        <w:rPr>
          <w:i/>
          <w:szCs w:val="24"/>
        </w:rPr>
        <w:t>Poisson</w:t>
      </w:r>
      <w:r w:rsidRPr="00D123FB">
        <w:rPr>
          <w:szCs w:val="24"/>
        </w:rPr>
        <w:t>(</w:t>
      </w:r>
      <w:proofErr w:type="spellStart"/>
      <w:r w:rsidRPr="00D123FB">
        <w:rPr>
          <w:i/>
          <w:szCs w:val="24"/>
        </w:rPr>
        <w:t>ϕ</w:t>
      </w:r>
      <w:r w:rsidRPr="00D123FB">
        <w:rPr>
          <w:i/>
          <w:szCs w:val="24"/>
          <w:vertAlign w:val="subscript"/>
        </w:rPr>
        <w:t>s</w:t>
      </w:r>
      <w:proofErr w:type="spellEnd"/>
      <w:r w:rsidRPr="00D123FB">
        <w:rPr>
          <w:szCs w:val="24"/>
        </w:rPr>
        <w:t xml:space="preserve">), while Bernoulli trials </w:t>
      </w:r>
      <w:r w:rsidRPr="00D123FB">
        <w:rPr>
          <w:i/>
          <w:szCs w:val="24"/>
        </w:rPr>
        <w:t>Bern</w:t>
      </w:r>
      <w:r w:rsidRPr="00D123FB">
        <w:rPr>
          <w:szCs w:val="24"/>
        </w:rPr>
        <w:t>(</w:t>
      </w:r>
      <w:proofErr w:type="spellStart"/>
      <w:r w:rsidRPr="00D123FB">
        <w:rPr>
          <w:i/>
          <w:szCs w:val="24"/>
        </w:rPr>
        <w:t>σ</w:t>
      </w:r>
      <w:r w:rsidRPr="00D123FB">
        <w:rPr>
          <w:i/>
          <w:szCs w:val="24"/>
          <w:vertAlign w:val="subscript"/>
        </w:rPr>
        <w:t>s</w:t>
      </w:r>
      <w:proofErr w:type="spellEnd"/>
      <w:r w:rsidRPr="00D123FB">
        <w:rPr>
          <w:szCs w:val="24"/>
        </w:rPr>
        <w:t xml:space="preserve">) and </w:t>
      </w:r>
      <w:r w:rsidRPr="00D123FB">
        <w:rPr>
          <w:i/>
          <w:szCs w:val="24"/>
        </w:rPr>
        <w:t>Bern</w:t>
      </w:r>
      <w:r w:rsidRPr="00D123FB">
        <w:rPr>
          <w:szCs w:val="24"/>
        </w:rPr>
        <w:t>(</w:t>
      </w:r>
      <w:proofErr w:type="spellStart"/>
      <w:r w:rsidRPr="00D123FB">
        <w:rPr>
          <w:i/>
          <w:szCs w:val="24"/>
        </w:rPr>
        <w:t>γ</w:t>
      </w:r>
      <w:r w:rsidRPr="00D123FB">
        <w:rPr>
          <w:i/>
          <w:szCs w:val="24"/>
          <w:vertAlign w:val="subscript"/>
        </w:rPr>
        <w:t>s</w:t>
      </w:r>
      <w:proofErr w:type="spellEnd"/>
      <w:r w:rsidRPr="00D123FB">
        <w:rPr>
          <w:szCs w:val="24"/>
        </w:rPr>
        <w:t>) determine if that individual/female survives or not and if it survives, if it develops to the next stage or not.</w:t>
      </w:r>
    </w:p>
    <w:p w14:paraId="5FD26264" w14:textId="77777777" w:rsidR="0067520E" w:rsidRPr="00D123FB" w:rsidRDefault="0067520E" w:rsidP="00C57BF9">
      <w:pPr>
        <w:pStyle w:val="Heading4"/>
      </w:pPr>
      <w:r w:rsidRPr="00D123FB">
        <w:t>Sexual models</w:t>
      </w:r>
    </w:p>
    <w:p w14:paraId="2515866C" w14:textId="77777777" w:rsidR="0067520E" w:rsidRPr="00D123FB" w:rsidRDefault="0067520E" w:rsidP="00B35389">
      <w:pPr>
        <w:pStyle w:val="Keepnext"/>
        <w:rPr>
          <w:rFonts w:eastAsiaTheme="minorEastAsia"/>
        </w:rPr>
      </w:pPr>
      <w:r w:rsidRPr="00D123FB">
        <w:rPr>
          <w:rFonts w:eastAsiaTheme="minorEastAsia"/>
        </w:rPr>
        <w:t>Using stage-structure</w:t>
      </w:r>
      <w:r>
        <w:rPr>
          <w:rFonts w:eastAsiaTheme="minorEastAsia"/>
        </w:rPr>
        <w:t>d</w:t>
      </w:r>
      <w:r w:rsidRPr="00D123FB">
        <w:rPr>
          <w:rFonts w:eastAsiaTheme="minorEastAsia"/>
        </w:rPr>
        <w:t xml:space="preserve"> models in </w:t>
      </w:r>
      <w:proofErr w:type="spellStart"/>
      <w:r w:rsidRPr="00D123FB">
        <w:rPr>
          <w:rFonts w:eastAsiaTheme="minorEastAsia"/>
        </w:rPr>
        <w:t>RangeShifter</w:t>
      </w:r>
      <w:proofErr w:type="spellEnd"/>
      <w:r w:rsidRPr="00D123FB">
        <w:rPr>
          <w:rFonts w:eastAsiaTheme="minorEastAsia"/>
        </w:rPr>
        <w:t xml:space="preserve"> it is possible to consider sexes either implicitly or explicitly.</w:t>
      </w:r>
    </w:p>
    <w:p w14:paraId="45D2ACE2" w14:textId="77777777" w:rsidR="0067520E" w:rsidRPr="006973CE" w:rsidRDefault="0067520E" w:rsidP="009E434A">
      <w:pPr>
        <w:pStyle w:val="Numbered"/>
        <w:numPr>
          <w:ilvl w:val="0"/>
          <w:numId w:val="21"/>
        </w:numPr>
        <w:rPr>
          <w:rFonts w:eastAsiaTheme="minorEastAsia"/>
        </w:rPr>
      </w:pPr>
      <w:r w:rsidRPr="006973CE">
        <w:rPr>
          <w:rFonts w:eastAsiaTheme="minorEastAsia"/>
          <w:i/>
        </w:rPr>
        <w:t>Mating system is simplest form of mate limitation</w:t>
      </w:r>
      <w:r w:rsidRPr="006973CE" w:rsidDel="00517DD4">
        <w:rPr>
          <w:rFonts w:eastAsiaTheme="minorEastAsia"/>
          <w:i/>
        </w:rPr>
        <w:t xml:space="preserve"> </w:t>
      </w:r>
      <w:r w:rsidRPr="006973CE">
        <w:rPr>
          <w:rFonts w:eastAsiaTheme="minorEastAsia"/>
          <w:i/>
        </w:rPr>
        <w:t xml:space="preserve">&amp; demographic parameters are not </w:t>
      </w:r>
      <w:proofErr w:type="gramStart"/>
      <w:r w:rsidRPr="006973CE">
        <w:rPr>
          <w:rFonts w:eastAsiaTheme="minorEastAsia"/>
          <w:i/>
        </w:rPr>
        <w:t>sex-specific</w:t>
      </w:r>
      <w:proofErr w:type="gramEnd"/>
      <w:r w:rsidRPr="006973CE">
        <w:rPr>
          <w:rFonts w:eastAsiaTheme="minorEastAsia"/>
          <w:i/>
        </w:rPr>
        <w:t>.</w:t>
      </w:r>
      <w:r w:rsidRPr="006973CE">
        <w:rPr>
          <w:rFonts w:eastAsiaTheme="minorEastAsia"/>
        </w:rPr>
        <w:t xml:space="preserve"> The model structure is the same as described above in this section. Individuals are defined by their sex and the sex is acknowledged also in the dispersal process and transmission of alleles. In this case, </w:t>
      </w:r>
      <w:r w:rsidRPr="006973CE">
        <w:rPr>
          <w:rFonts w:eastAsiaTheme="minorEastAsia"/>
          <w:i/>
        </w:rPr>
        <w:t>ϕ</w:t>
      </w:r>
      <w:r w:rsidRPr="006973CE">
        <w:rPr>
          <w:rFonts w:eastAsiaTheme="minorEastAsia"/>
        </w:rPr>
        <w:t xml:space="preserve"> refers to the number of offspring (males and females) per female.</w:t>
      </w:r>
    </w:p>
    <w:p w14:paraId="3E3F372A" w14:textId="77777777" w:rsidR="0067520E" w:rsidRPr="00D123FB" w:rsidRDefault="0067520E" w:rsidP="002D2032">
      <w:pPr>
        <w:pStyle w:val="Numbered"/>
        <w:keepNext/>
        <w:rPr>
          <w:rFonts w:eastAsiaTheme="minorEastAsia"/>
        </w:rPr>
      </w:pPr>
      <w:r w:rsidRPr="00D123FB">
        <w:rPr>
          <w:rFonts w:eastAsiaTheme="minorEastAsia"/>
          <w:i/>
        </w:rPr>
        <w:t xml:space="preserve">Mating system is flexible &amp; demographic parameters are </w:t>
      </w:r>
      <w:proofErr w:type="gramStart"/>
      <w:r w:rsidRPr="00D123FB">
        <w:rPr>
          <w:rFonts w:eastAsiaTheme="minorEastAsia"/>
          <w:i/>
        </w:rPr>
        <w:t>sex-specific</w:t>
      </w:r>
      <w:proofErr w:type="gramEnd"/>
      <w:r w:rsidRPr="00D123FB">
        <w:rPr>
          <w:rFonts w:eastAsiaTheme="minorEastAsia"/>
          <w:i/>
        </w:rPr>
        <w:t xml:space="preserve">. </w:t>
      </w:r>
      <w:r w:rsidRPr="00D123FB">
        <w:rPr>
          <w:rFonts w:eastAsiaTheme="minorEastAsia"/>
        </w:rPr>
        <w:t>As for the non</w:t>
      </w:r>
      <w:r>
        <w:rPr>
          <w:rFonts w:eastAsiaTheme="minorEastAsia"/>
        </w:rPr>
        <w:t>-</w:t>
      </w:r>
      <w:r w:rsidRPr="00D123FB">
        <w:rPr>
          <w:rFonts w:eastAsiaTheme="minorEastAsia"/>
        </w:rPr>
        <w:t>stage-structured models (</w:t>
      </w:r>
      <w:hyperlink w:anchor="_Non-overlapping_generations_&amp;" w:history="1">
        <w:r>
          <w:rPr>
            <w:rStyle w:val="Hyperlink"/>
            <w:rFonts w:eastAsiaTheme="minorEastAsia"/>
            <w:szCs w:val="24"/>
          </w:rPr>
          <w:t>see 2</w:t>
        </w:r>
        <w:r w:rsidRPr="005F4FDB">
          <w:rPr>
            <w:rStyle w:val="Hyperlink"/>
            <w:rFonts w:eastAsiaTheme="minorEastAsia"/>
            <w:szCs w:val="24"/>
          </w:rPr>
          <w:t>.4.2</w:t>
        </w:r>
      </w:hyperlink>
      <w:r w:rsidRPr="00D123FB">
        <w:rPr>
          <w:rFonts w:eastAsiaTheme="minorEastAsia"/>
        </w:rPr>
        <w:t xml:space="preserve">), the mating system is explicitly </w:t>
      </w:r>
      <w:r>
        <w:rPr>
          <w:rFonts w:eastAsiaTheme="minorEastAsia"/>
        </w:rPr>
        <w:t>modelled</w:t>
      </w:r>
      <w:r w:rsidRPr="00D123FB">
        <w:rPr>
          <w:rFonts w:eastAsiaTheme="minorEastAsia"/>
        </w:rPr>
        <w:t xml:space="preserve"> and a female’s probability of reproducing is given by eqns. 7 and 8. Additionally, the demographic parameters are sex-dependent. The example two-stage matrix (</w:t>
      </w:r>
      <w:r>
        <w:rPr>
          <w:rFonts w:eastAsiaTheme="minorEastAsia"/>
        </w:rPr>
        <w:t>Figure 2.6</w:t>
      </w:r>
      <w:r w:rsidRPr="00D123FB">
        <w:rPr>
          <w:rFonts w:eastAsiaTheme="minorEastAsia"/>
        </w:rPr>
        <w:t xml:space="preserve">) is modified as follows </w:t>
      </w:r>
      <w:r w:rsidRPr="00D123FB">
        <w:rPr>
          <w:rFonts w:eastAsiaTheme="minorEastAsia"/>
        </w:rPr>
        <w:fldChar w:fldCharType="begin" w:fldLock="1"/>
      </w:r>
      <w:r>
        <w:rPr>
          <w:rFonts w:eastAsiaTheme="minorEastAsia"/>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"ITEM-2",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"(Caswell &amp; Weeks 1986; Lindstr\u00f6m &amp; Kokko 1998)"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&amp; Weeks 1986; Lindström &amp; Kokko 1998)</w:t>
      </w:r>
      <w:r w:rsidRPr="00D123FB">
        <w:rPr>
          <w:rFonts w:eastAsiaTheme="minorEastAsia"/>
        </w:rPr>
        <w:fldChar w:fldCharType="end"/>
      </w:r>
      <w:r w:rsidRPr="00D123FB">
        <w:rPr>
          <w:rFonts w:eastAsiaTheme="minorEastAsia"/>
        </w:rPr>
        <w:t>:</w:t>
      </w:r>
    </w:p>
    <w:p w14:paraId="1A3410AA" w14:textId="77777777" w:rsidR="0067520E" w:rsidRPr="00D123FB" w:rsidRDefault="0067520E" w:rsidP="00C57BF9">
      <w:pPr>
        <w:pStyle w:val="Diagram"/>
        <w:rPr>
          <w:rFonts w:eastAsiaTheme="minorEastAsia" w:cs="Times New Roman"/>
        </w:rPr>
      </w:pPr>
      <w:r w:rsidRPr="00D123FB">
        <w:drawing>
          <wp:inline distT="0" distB="0" distL="0" distR="0" wp14:anchorId="298AE6F5" wp14:editId="50CB16D3">
            <wp:extent cx="2707005" cy="758825"/>
            <wp:effectExtent l="0" t="0" r="0" b="0"/>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2707005" cy="758825"/>
                    </a:xfrm>
                    <a:prstGeom prst="rect">
                      <a:avLst/>
                    </a:prstGeom>
                    <a:noFill/>
                    <a:ln w="9525">
                      <a:noFill/>
                      <a:miter lim="800000"/>
                      <a:headEnd/>
                      <a:tailEnd/>
                    </a:ln>
                  </pic:spPr>
                </pic:pic>
              </a:graphicData>
            </a:graphic>
          </wp:inline>
        </w:drawing>
      </w:r>
    </w:p>
    <w:p w14:paraId="5A700B65" w14:textId="77777777" w:rsidR="0067520E" w:rsidRPr="00D123FB" w:rsidRDefault="0067520E" w:rsidP="00C57BF9">
      <w:pPr>
        <w:pStyle w:val="ListParagraph"/>
        <w:rPr>
          <w:rFonts w:eastAsiaTheme="minorEastAsia" w:cs="Times New Roman"/>
          <w:szCs w:val="24"/>
          <w:lang w:val="en-GB"/>
        </w:rPr>
      </w:pPr>
      <w:proofErr w:type="spellStart"/>
      <w:r w:rsidRPr="00D123FB">
        <w:rPr>
          <w:rFonts w:cs="Times New Roman"/>
          <w:i/>
          <w:szCs w:val="24"/>
          <w:lang w:val="en-GB"/>
        </w:rPr>
        <w:t>γ</w:t>
      </w:r>
      <w:r w:rsidRPr="00D123FB">
        <w:rPr>
          <w:rFonts w:cs="Times New Roman"/>
          <w:i/>
          <w:szCs w:val="24"/>
          <w:vertAlign w:val="subscript"/>
          <w:lang w:val="en-GB"/>
        </w:rPr>
        <w:t>m</w:t>
      </w:r>
      <w:proofErr w:type="spellEnd"/>
      <w:r w:rsidRPr="00D123FB">
        <w:rPr>
          <w:rFonts w:cs="Times New Roman"/>
          <w:szCs w:val="24"/>
          <w:lang w:val="en-GB"/>
        </w:rPr>
        <w:t xml:space="preserve"> and </w:t>
      </w:r>
      <w:proofErr w:type="spellStart"/>
      <w:r w:rsidRPr="00D123FB">
        <w:rPr>
          <w:rFonts w:cs="Times New Roman"/>
          <w:i/>
          <w:szCs w:val="24"/>
          <w:lang w:val="en-GB"/>
        </w:rPr>
        <w:t>γ</w:t>
      </w:r>
      <w:r w:rsidRPr="00D123FB">
        <w:rPr>
          <w:rFonts w:cs="Times New Roman"/>
          <w:i/>
          <w:szCs w:val="24"/>
          <w:vertAlign w:val="subscript"/>
          <w:lang w:val="en-GB"/>
        </w:rPr>
        <w:t>f</w:t>
      </w:r>
      <w:proofErr w:type="spellEnd"/>
      <w:r w:rsidRPr="00D123FB">
        <w:rPr>
          <w:rFonts w:cs="Times New Roman"/>
          <w:szCs w:val="24"/>
          <w:lang w:val="en-GB"/>
        </w:rPr>
        <w:t xml:space="preserve"> are the probability of developing from stage 1 to stage 2 of males and females respectively, </w:t>
      </w:r>
      <w:r w:rsidRPr="00D123FB">
        <w:rPr>
          <w:rFonts w:cs="Times New Roman"/>
          <w:i/>
          <w:szCs w:val="24"/>
          <w:lang w:val="en-GB"/>
        </w:rPr>
        <w:t>σ</w:t>
      </w:r>
      <w:r w:rsidRPr="00D123FB">
        <w:rPr>
          <w:rFonts w:cs="Times New Roman"/>
          <w:i/>
          <w:szCs w:val="24"/>
          <w:vertAlign w:val="subscript"/>
          <w:lang w:val="en-GB"/>
        </w:rPr>
        <w:t>1m</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1f</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2m</w:t>
      </w:r>
      <w:r w:rsidRPr="00D123FB">
        <w:rPr>
          <w:rFonts w:cs="Times New Roman"/>
          <w:szCs w:val="24"/>
          <w:lang w:val="en-GB"/>
        </w:rPr>
        <w:t xml:space="preserve"> and </w:t>
      </w:r>
      <w:r w:rsidRPr="00D123FB">
        <w:rPr>
          <w:rFonts w:cs="Times New Roman"/>
          <w:i/>
          <w:szCs w:val="24"/>
          <w:lang w:val="en-GB"/>
        </w:rPr>
        <w:t>σ</w:t>
      </w:r>
      <w:r w:rsidRPr="00D123FB">
        <w:rPr>
          <w:rFonts w:cs="Times New Roman"/>
          <w:i/>
          <w:szCs w:val="24"/>
          <w:vertAlign w:val="subscript"/>
          <w:lang w:val="en-GB"/>
        </w:rPr>
        <w:t>2f</w:t>
      </w:r>
      <w:r w:rsidRPr="00D123FB">
        <w:rPr>
          <w:rFonts w:cs="Times New Roman"/>
          <w:szCs w:val="24"/>
          <w:lang w:val="en-GB"/>
        </w:rPr>
        <w:t xml:space="preserve"> are the two sexes’ survival probabilities at each stage and </w:t>
      </w:r>
      <w:proofErr w:type="spellStart"/>
      <w:r w:rsidRPr="00D123FB">
        <w:rPr>
          <w:rFonts w:cs="Times New Roman"/>
          <w:i/>
          <w:szCs w:val="24"/>
          <w:lang w:val="en-GB"/>
        </w:rPr>
        <w:t>ϕ</w:t>
      </w:r>
      <w:r w:rsidRPr="00D123FB">
        <w:rPr>
          <w:rFonts w:cs="Times New Roman"/>
          <w:i/>
          <w:szCs w:val="24"/>
          <w:vertAlign w:val="subscript"/>
          <w:lang w:val="en-GB"/>
        </w:rPr>
        <w:t>m</w:t>
      </w:r>
      <w:proofErr w:type="spellEnd"/>
      <w:r w:rsidRPr="00D123FB">
        <w:rPr>
          <w:rFonts w:eastAsiaTheme="minorEastAsia" w:cs="Times New Roman"/>
          <w:szCs w:val="24"/>
          <w:lang w:val="en-GB"/>
        </w:rPr>
        <w:t xml:space="preserve"> and </w:t>
      </w:r>
      <w:proofErr w:type="spellStart"/>
      <w:r w:rsidRPr="00D123FB">
        <w:rPr>
          <w:rFonts w:cs="Times New Roman"/>
          <w:i/>
          <w:szCs w:val="24"/>
          <w:lang w:val="en-GB"/>
        </w:rPr>
        <w:t>ϕ</w:t>
      </w:r>
      <w:r w:rsidRPr="00D123FB">
        <w:rPr>
          <w:rFonts w:cs="Times New Roman"/>
          <w:i/>
          <w:szCs w:val="24"/>
          <w:vertAlign w:val="subscript"/>
          <w:lang w:val="en-GB"/>
        </w:rPr>
        <w:t>f</w:t>
      </w:r>
      <w:proofErr w:type="spellEnd"/>
      <w:r w:rsidRPr="00D123FB">
        <w:rPr>
          <w:rFonts w:cs="Times New Roman"/>
          <w:szCs w:val="24"/>
          <w:lang w:val="en-GB"/>
        </w:rPr>
        <w:t xml:space="preserve"> are their fecundities.</w:t>
      </w:r>
      <w:r w:rsidRPr="00D123FB">
        <w:rPr>
          <w:rFonts w:eastAsiaTheme="minorEastAsia" w:cs="Times New Roman"/>
          <w:szCs w:val="24"/>
          <w:lang w:val="en-GB"/>
        </w:rPr>
        <w:t xml:space="preserve"> In the classical matrix </w:t>
      </w:r>
      <w:r>
        <w:rPr>
          <w:rFonts w:eastAsiaTheme="minorEastAsia" w:cs="Times New Roman"/>
          <w:szCs w:val="24"/>
          <w:lang w:val="en-GB"/>
        </w:rPr>
        <w:t>modelling</w:t>
      </w:r>
      <w:r w:rsidRPr="00D123FB">
        <w:rPr>
          <w:rFonts w:eastAsiaTheme="minorEastAsia" w:cs="Times New Roman"/>
          <w:szCs w:val="24"/>
          <w:lang w:val="en-GB"/>
        </w:rPr>
        <w:t xml:space="preserve"> framework, </w:t>
      </w:r>
      <w:proofErr w:type="spellStart"/>
      <w:r w:rsidRPr="00D123FB">
        <w:rPr>
          <w:rFonts w:cs="Times New Roman"/>
          <w:i/>
          <w:szCs w:val="24"/>
          <w:lang w:val="en-GB"/>
        </w:rPr>
        <w:t>ϕ</w:t>
      </w:r>
      <w:r w:rsidRPr="00D123FB">
        <w:rPr>
          <w:rFonts w:cs="Times New Roman"/>
          <w:i/>
          <w:szCs w:val="24"/>
          <w:vertAlign w:val="subscript"/>
          <w:lang w:val="en-GB"/>
        </w:rPr>
        <w:t>m</w:t>
      </w:r>
      <w:proofErr w:type="spellEnd"/>
      <w:r w:rsidRPr="00D123FB">
        <w:rPr>
          <w:rFonts w:eastAsiaTheme="minorEastAsia" w:cs="Times New Roman"/>
          <w:szCs w:val="24"/>
          <w:lang w:val="en-GB"/>
        </w:rPr>
        <w:t xml:space="preserve"> and </w:t>
      </w:r>
      <w:proofErr w:type="spellStart"/>
      <w:r w:rsidRPr="00D123FB">
        <w:rPr>
          <w:rFonts w:cs="Times New Roman"/>
          <w:i/>
          <w:szCs w:val="24"/>
          <w:lang w:val="en-GB"/>
        </w:rPr>
        <w:t>ϕ</w:t>
      </w:r>
      <w:r w:rsidRPr="00D123FB">
        <w:rPr>
          <w:rFonts w:cs="Times New Roman"/>
          <w:i/>
          <w:szCs w:val="24"/>
          <w:vertAlign w:val="subscript"/>
          <w:lang w:val="en-GB"/>
        </w:rPr>
        <w:t>f</w:t>
      </w:r>
      <w:proofErr w:type="spellEnd"/>
      <w:r w:rsidRPr="00D123FB">
        <w:rPr>
          <w:rFonts w:cs="Times New Roman"/>
          <w:szCs w:val="24"/>
          <w:lang w:val="en-GB"/>
        </w:rPr>
        <w:t xml:space="preserve"> </w:t>
      </w:r>
      <w:r w:rsidRPr="00D123FB">
        <w:rPr>
          <w:rFonts w:eastAsiaTheme="minorEastAsia" w:cs="Times New Roman"/>
          <w:szCs w:val="24"/>
          <w:lang w:val="en-GB"/>
        </w:rPr>
        <w:t xml:space="preserve">are derived from a birth function, which takes into account the number of males and females, the harem size and the clutch size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"ISBN" : "087893121X", "author" : [ { "dropping-particle" : "", "family" : "Caswell", "given" : "Hal", "non-dropping-particle" : "", "parse-names" : false, "suffix" : "" } ], "id" : "ITEM-2", "issued" : { "date-parts" : [ [ "2001" ] ] }, "publisher" : "Sinauer Associates", "title" : "Matrix Population Models: Construction, Analysis, and Interpretation", "type" : "book" }, "uris" : [ "http://www.mendeley.com/documents/?uuid=4ac7ee83-3cc0-4a7b-aa5a-aacfcb5b5eb4" ] } ], "mendeley" : { "previouslyFormattedCitation" : "(Caswell &amp; Weeks 1986; Caswell 2001)"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(Caswell &amp; Weeks 1986; Caswell 2001)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the mating and the birth processes are </w:t>
      </w:r>
      <w:r>
        <w:rPr>
          <w:rFonts w:eastAsiaTheme="minorEastAsia" w:cs="Times New Roman"/>
          <w:szCs w:val="24"/>
          <w:lang w:val="en-GB"/>
        </w:rPr>
        <w:t>modelled</w:t>
      </w:r>
      <w:r w:rsidRPr="00D123FB">
        <w:rPr>
          <w:rFonts w:eastAsiaTheme="minorEastAsia" w:cs="Times New Roman"/>
          <w:szCs w:val="24"/>
          <w:lang w:val="en-GB"/>
        </w:rPr>
        <w:t xml:space="preserve"> explicitly and separately in an individual-based manner; therefore, the fecundity parameter utilized is the same as in the </w:t>
      </w:r>
      <w:proofErr w:type="gramStart"/>
      <w:r w:rsidRPr="00D123FB">
        <w:rPr>
          <w:rFonts w:eastAsiaTheme="minorEastAsia" w:cs="Times New Roman"/>
          <w:szCs w:val="24"/>
          <w:lang w:val="en-GB"/>
        </w:rPr>
        <w:t>non sex</w:t>
      </w:r>
      <w:proofErr w:type="gramEnd"/>
      <w:r w:rsidRPr="00D123FB">
        <w:rPr>
          <w:rFonts w:eastAsiaTheme="minorEastAsia" w:cs="Times New Roman"/>
          <w:szCs w:val="24"/>
          <w:lang w:val="en-GB"/>
        </w:rPr>
        <w:t xml:space="preserve">-specific model, as the differences between sexes are already accounted for during the mating process (i.e. number of offspring per female). What the user still needs to determine before running structured explicit mating system models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is at which stages males are reproductive (see </w:t>
      </w:r>
      <w:hyperlink w:anchor="_Setting_the_species" w:history="1">
        <w:r>
          <w:rPr>
            <w:rStyle w:val="Hyperlink"/>
            <w:rFonts w:eastAsiaTheme="minorEastAsia" w:cs="Times New Roman"/>
            <w:szCs w:val="24"/>
            <w:lang w:val="en-GB"/>
          </w:rPr>
          <w:t>section 3</w:t>
        </w:r>
        <w:r w:rsidRPr="00D123FB">
          <w:rPr>
            <w:rStyle w:val="Hyperlink"/>
            <w:rFonts w:eastAsiaTheme="minorEastAsia" w:cs="Times New Roman"/>
            <w:szCs w:val="24"/>
            <w:lang w:val="en-GB"/>
          </w:rPr>
          <w:t>.2.6</w:t>
        </w:r>
      </w:hyperlink>
      <w:r w:rsidRPr="00D123FB">
        <w:rPr>
          <w:rFonts w:eastAsiaTheme="minorEastAsia" w:cs="Times New Roman"/>
          <w:szCs w:val="24"/>
          <w:lang w:val="en-GB"/>
        </w:rPr>
        <w:t xml:space="preserve"> for details on how to compile the sex-specific transition matrix).</w:t>
      </w:r>
    </w:p>
    <w:p w14:paraId="17720007" w14:textId="77777777" w:rsidR="0067520E" w:rsidRPr="00D123FB" w:rsidRDefault="0067520E" w:rsidP="00B35389">
      <w:pPr>
        <w:pStyle w:val="Keepnext"/>
        <w:rPr>
          <w:rFonts w:eastAsiaTheme="minorEastAsia"/>
        </w:rPr>
      </w:pPr>
      <w:r w:rsidRPr="00D123FB">
        <w:rPr>
          <w:rFonts w:eastAsiaTheme="minorEastAsia"/>
        </w:rPr>
        <w:t xml:space="preserve">As for the asexual model, we </w:t>
      </w:r>
      <w:proofErr w:type="gramStart"/>
      <w:r w:rsidRPr="00D123FB">
        <w:rPr>
          <w:rFonts w:eastAsiaTheme="minorEastAsia"/>
        </w:rPr>
        <w:t>have to</w:t>
      </w:r>
      <w:proofErr w:type="gramEnd"/>
      <w:r w:rsidRPr="00D123FB">
        <w:rPr>
          <w:rFonts w:eastAsiaTheme="minorEastAsia"/>
        </w:rPr>
        <w:t xml:space="preserve"> add an explicit juvenile stage to the matrix. The above matrix </w:t>
      </w:r>
      <w:r w:rsidRPr="00D123FB">
        <w:rPr>
          <w:rFonts w:eastAsiaTheme="minorEastAsia"/>
          <w:i/>
        </w:rPr>
        <w:t>A</w:t>
      </w:r>
      <w:r w:rsidRPr="00D123FB">
        <w:rPr>
          <w:rFonts w:eastAsiaTheme="minorEastAsia"/>
        </w:rPr>
        <w:t xml:space="preserve"> becomes:</w:t>
      </w:r>
    </w:p>
    <w:p w14:paraId="0B77DA52" w14:textId="77777777" w:rsidR="0067520E" w:rsidRPr="00D123FB" w:rsidRDefault="0067520E" w:rsidP="00C57BF9">
      <w:pPr>
        <w:pStyle w:val="Diagram"/>
      </w:pPr>
      <w:r w:rsidRPr="00D123FB">
        <w:drawing>
          <wp:inline distT="0" distB="0" distL="0" distR="0" wp14:anchorId="1A3783FB" wp14:editId="5ECEFA2A">
            <wp:extent cx="3475736" cy="1224000"/>
            <wp:effectExtent l="19050" t="0" r="0" b="0"/>
            <wp:docPr id="1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cstate="print"/>
                    <a:srcRect/>
                    <a:stretch>
                      <a:fillRect/>
                    </a:stretch>
                  </pic:blipFill>
                  <pic:spPr bwMode="auto">
                    <a:xfrm>
                      <a:off x="0" y="0"/>
                      <a:ext cx="3475736" cy="1224000"/>
                    </a:xfrm>
                    <a:prstGeom prst="rect">
                      <a:avLst/>
                    </a:prstGeom>
                    <a:noFill/>
                    <a:ln w="9525">
                      <a:noFill/>
                      <a:miter lim="800000"/>
                      <a:headEnd/>
                      <a:tailEnd/>
                    </a:ln>
                  </pic:spPr>
                </pic:pic>
              </a:graphicData>
            </a:graphic>
          </wp:inline>
        </w:drawing>
      </w:r>
    </w:p>
    <w:p w14:paraId="0FFF4419" w14:textId="77777777" w:rsidR="0067520E" w:rsidRPr="00D123FB" w:rsidRDefault="0067520E" w:rsidP="00C57BF9">
      <w:pPr>
        <w:pStyle w:val="Heading4"/>
      </w:pPr>
      <w:bookmarkStart w:id="68" w:name="_Density-dependence"/>
      <w:bookmarkStart w:id="69" w:name="_Density_dependence"/>
      <w:bookmarkEnd w:id="68"/>
      <w:bookmarkEnd w:id="69"/>
      <w:r>
        <w:lastRenderedPageBreak/>
        <w:t>Density dependence</w:t>
      </w:r>
    </w:p>
    <w:p w14:paraId="4EE4316C" w14:textId="77777777" w:rsidR="0067520E" w:rsidRPr="00D123FB" w:rsidRDefault="0067520E" w:rsidP="00C57BF9">
      <w:pPr>
        <w:contextualSpacing/>
        <w:rPr>
          <w:szCs w:val="24"/>
        </w:rPr>
      </w:pPr>
      <w:r w:rsidRPr="00D123FB">
        <w:rPr>
          <w:szCs w:val="24"/>
        </w:rPr>
        <w:t>Density</w:t>
      </w:r>
      <w:r>
        <w:rPr>
          <w:szCs w:val="24"/>
        </w:rPr>
        <w:t xml:space="preserve"> </w:t>
      </w:r>
      <w:r w:rsidRPr="00D123FB">
        <w:rPr>
          <w:szCs w:val="24"/>
        </w:rPr>
        <w:t>dependence can act on each of the three demographic phases of reproduction, survival and development (</w:t>
      </w:r>
      <w:r>
        <w:t>Box 1</w:t>
      </w:r>
      <w:r w:rsidRPr="00D123FB">
        <w:rPr>
          <w:szCs w:val="24"/>
        </w:rPr>
        <w:t>). Moreover, the strength of density-dependence can be uniform for all stages or stage-dependent. Even greater complexity can be incorporated with different stages contributing differently to density</w:t>
      </w:r>
      <w:r>
        <w:rPr>
          <w:szCs w:val="24"/>
        </w:rPr>
        <w:t xml:space="preserve"> </w:t>
      </w:r>
      <w:r w:rsidRPr="00D123FB">
        <w:rPr>
          <w:szCs w:val="24"/>
        </w:rPr>
        <w:t>dependence.</w:t>
      </w:r>
    </w:p>
    <w:p w14:paraId="2348DADF" w14:textId="77777777" w:rsidR="0067520E" w:rsidRPr="006973CE" w:rsidRDefault="0067520E" w:rsidP="009E434A">
      <w:pPr>
        <w:pStyle w:val="Numbered"/>
        <w:numPr>
          <w:ilvl w:val="0"/>
          <w:numId w:val="22"/>
        </w:numPr>
        <w:rPr>
          <w:rFonts w:eastAsiaTheme="minorEastAsia"/>
        </w:rPr>
      </w:pPr>
      <w:r w:rsidRPr="006973CE">
        <w:rPr>
          <w:i/>
        </w:rPr>
        <w:t>Density dependence in reproduction</w:t>
      </w:r>
      <w:r w:rsidRPr="00D123FB">
        <w:t>. Following Neubert &amp; Caswell (2000), density</w:t>
      </w:r>
      <w:r>
        <w:t xml:space="preserve"> </w:t>
      </w:r>
      <w:r w:rsidRPr="00D123FB">
        <w:t>dependence in fecundity is implemented as an exponential decay:</w:t>
      </w:r>
    </w:p>
    <w:p w14:paraId="3D01604C"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ϕ</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 xml:space="preserve"> </w:t>
      </w:r>
      <w:r w:rsidR="0067520E" w:rsidRPr="00D123FB">
        <w:rPr>
          <w:lang w:val="en-GB"/>
        </w:rPr>
        <w:tab/>
      </w:r>
      <w:r w:rsidR="0067520E" w:rsidRPr="00D123FB">
        <w:rPr>
          <w:lang w:val="en-GB"/>
        </w:rPr>
        <w:tab/>
        <w:t>eqn. 9</w:t>
      </w:r>
    </w:p>
    <w:p w14:paraId="78D821CB" w14:textId="77777777" w:rsidR="0067520E" w:rsidRDefault="0067520E" w:rsidP="006973CE">
      <w:pPr>
        <w:pStyle w:val="NormalIndent"/>
        <w:rPr>
          <w:rFonts w:eastAsiaTheme="minorEastAsia"/>
        </w:rPr>
      </w:pPr>
      <w:r w:rsidRPr="00D123FB">
        <w:rPr>
          <w:rFonts w:eastAsiaTheme="minorEastAsia"/>
        </w:rPr>
        <w:t xml:space="preserve">where </w:t>
      </w:r>
      <w:proofErr w:type="spellStart"/>
      <w:r w:rsidRPr="00D123FB">
        <w:rPr>
          <w:rFonts w:eastAsiaTheme="minorEastAsia"/>
          <w:i/>
        </w:rPr>
        <w:t>ϕ</w:t>
      </w:r>
      <w:r w:rsidRPr="00D123FB">
        <w:rPr>
          <w:rFonts w:eastAsiaTheme="minorEastAsia"/>
          <w:i/>
          <w:vertAlign w:val="subscript"/>
        </w:rPr>
        <w:t>i</w:t>
      </w:r>
      <w:proofErr w:type="spellEnd"/>
      <w:r w:rsidRPr="00D123FB">
        <w:rPr>
          <w:rFonts w:eastAsiaTheme="minorEastAsia"/>
        </w:rPr>
        <w:t xml:space="preserve"> is the fecundity of stage </w:t>
      </w:r>
      <w:proofErr w:type="spellStart"/>
      <w:r w:rsidRPr="00D123FB">
        <w:rPr>
          <w:rFonts w:eastAsiaTheme="minorEastAsia"/>
          <w:i/>
        </w:rPr>
        <w:t>i</w:t>
      </w:r>
      <w:proofErr w:type="spellEnd"/>
      <w:r w:rsidRPr="00D123FB">
        <w:rPr>
          <w:rFonts w:eastAsiaTheme="minorEastAsia"/>
        </w:rPr>
        <w:t xml:space="preserve">, </w:t>
      </w:r>
      <w:r w:rsidRPr="00D123FB">
        <w:rPr>
          <w:rFonts w:eastAsiaTheme="minorEastAsia"/>
          <w:i/>
        </w:rPr>
        <w:t>ϕ</w:t>
      </w:r>
      <w:proofErr w:type="gramStart"/>
      <w:r w:rsidRPr="00D123FB">
        <w:rPr>
          <w:rFonts w:eastAsiaTheme="minorEastAsia"/>
          <w:i/>
          <w:vertAlign w:val="subscript"/>
        </w:rPr>
        <w:t>0,i</w:t>
      </w:r>
      <w:proofErr w:type="gramEnd"/>
      <w:r w:rsidRPr="00D123FB">
        <w:rPr>
          <w:rFonts w:eastAsiaTheme="minorEastAsia"/>
        </w:rPr>
        <w:t xml:space="preserve"> is its maximum fecundity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w:t>
      </w:r>
    </w:p>
    <w:p w14:paraId="16954EF3" w14:textId="77777777" w:rsidR="0067520E" w:rsidRPr="00D123FB" w:rsidRDefault="0067520E" w:rsidP="002D2032">
      <w:pPr>
        <w:pStyle w:val="NormalIndent"/>
        <w:keepNext/>
        <w:spacing w:after="120"/>
      </w:pPr>
      <w:r w:rsidRPr="00D123FB">
        <w:t>In the case of stage-specific density dependence, eqn. 8 is modified as follows (</w:t>
      </w:r>
      <w:r>
        <w:t>Box 3</w:t>
      </w:r>
      <w:r w:rsidRPr="00D123FB">
        <w:t>):</w:t>
      </w:r>
    </w:p>
    <w:p w14:paraId="790290D2"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ϕ</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 xml:space="preserve"> </w:t>
      </w:r>
      <w:r w:rsidR="0067520E" w:rsidRPr="00D123FB">
        <w:rPr>
          <w:rFonts w:eastAsiaTheme="minorEastAsia"/>
          <w:lang w:val="en-GB"/>
        </w:rPr>
        <w:tab/>
      </w:r>
      <w:r w:rsidR="0067520E" w:rsidRPr="00D123FB">
        <w:rPr>
          <w:rFonts w:eastAsiaTheme="minorEastAsia"/>
          <w:lang w:val="en-GB"/>
        </w:rPr>
        <w:tab/>
        <w:t>eqn. 10</w:t>
      </w:r>
    </w:p>
    <w:p w14:paraId="727AD29B" w14:textId="77777777" w:rsidR="0067520E" w:rsidRPr="00D123FB" w:rsidRDefault="0067520E" w:rsidP="006973CE">
      <w:pPr>
        <w:pStyle w:val="NormalIndent"/>
        <w:rPr>
          <w:rFonts w:eastAsiaTheme="minorEastAsia"/>
        </w:rPr>
      </w:pPr>
      <w:r w:rsidRPr="00D123FB">
        <w:rPr>
          <w:rFonts w:eastAsiaTheme="minorEastAsia"/>
        </w:rPr>
        <w:t xml:space="preserve">where, </w:t>
      </w:r>
      <w:proofErr w:type="spellStart"/>
      <w:r w:rsidRPr="00D123FB">
        <w:rPr>
          <w:rFonts w:eastAsiaTheme="minorEastAsia"/>
          <w:i/>
        </w:rPr>
        <w:t>ϕ</w:t>
      </w:r>
      <w:proofErr w:type="gramStart"/>
      <w:r w:rsidRPr="00D123FB">
        <w:rPr>
          <w:rFonts w:eastAsiaTheme="minorEastAsia"/>
          <w:i/>
          <w:vertAlign w:val="subscript"/>
        </w:rPr>
        <w:t>i</w:t>
      </w:r>
      <w:proofErr w:type="spellEnd"/>
      <w:r w:rsidRPr="00D123FB">
        <w:rPr>
          <w:rFonts w:eastAsiaTheme="minorEastAsia"/>
        </w:rPr>
        <w:t xml:space="preserve"> ,</w:t>
      </w:r>
      <w:proofErr w:type="gramEnd"/>
      <w:r w:rsidRPr="00D123FB">
        <w:rPr>
          <w:rFonts w:eastAsiaTheme="minorEastAsia"/>
        </w:rPr>
        <w:t xml:space="preserve"> </w:t>
      </w:r>
      <w:r w:rsidRPr="00D123FB">
        <w:rPr>
          <w:rFonts w:eastAsiaTheme="minorEastAsia"/>
          <w:i/>
        </w:rPr>
        <w:t>ϕ</w:t>
      </w:r>
      <w:r w:rsidRPr="00D123FB">
        <w:rPr>
          <w:rFonts w:eastAsiaTheme="minorEastAsia"/>
          <w:i/>
          <w:vertAlign w:val="subscript"/>
        </w:rPr>
        <w:t>0,i</w:t>
      </w:r>
      <w:r w:rsidRPr="00D123FB">
        <w:rPr>
          <w:rFonts w:eastAsiaTheme="minorEastAsia"/>
        </w:rPr>
        <w:t xml:space="preserve"> and </w:t>
      </w:r>
      <w:r w:rsidRPr="00D123FB">
        <w:rPr>
          <w:rFonts w:eastAsiaTheme="minorEastAsia"/>
          <w:i/>
        </w:rPr>
        <w:t>b</w:t>
      </w:r>
      <w:r w:rsidRPr="00D123FB">
        <w:rPr>
          <w:rFonts w:eastAsiaTheme="minorEastAsia"/>
        </w:rPr>
        <w:t xml:space="preserve"> are as in eqn. 9, </w:t>
      </w:r>
      <w:r w:rsidRPr="00D123FB">
        <w:rPr>
          <w:rFonts w:eastAsiaTheme="minorEastAsia"/>
          <w:i/>
        </w:rPr>
        <w:t>S</w:t>
      </w:r>
      <w:r w:rsidRPr="00D123FB">
        <w:rPr>
          <w:rFonts w:eastAsiaTheme="minorEastAsia"/>
        </w:rPr>
        <w:t xml:space="preserve"> indicates the number of stages and </w:t>
      </w:r>
      <w:proofErr w:type="spellStart"/>
      <w:r w:rsidRPr="00D123FB">
        <w:rPr>
          <w:rFonts w:eastAsiaTheme="minorEastAsia"/>
          <w:i/>
        </w:rPr>
        <w:t>ω</w:t>
      </w:r>
      <w:r w:rsidRPr="00D123FB">
        <w:rPr>
          <w:rFonts w:eastAsiaTheme="minorEastAsia"/>
          <w:i/>
          <w:vertAlign w:val="subscript"/>
        </w:rPr>
        <w:t>ij</w:t>
      </w:r>
      <w:proofErr w:type="spellEnd"/>
      <w:r w:rsidRPr="00D123FB">
        <w:rPr>
          <w:rFonts w:eastAsiaTheme="minorEastAsia"/>
        </w:rPr>
        <w:t xml:space="preserve"> is contribution of stage </w:t>
      </w:r>
      <w:r w:rsidRPr="00D123FB">
        <w:rPr>
          <w:rFonts w:eastAsiaTheme="minorEastAsia"/>
          <w:i/>
        </w:rPr>
        <w:t>j</w:t>
      </w:r>
      <w:r w:rsidRPr="00D123FB">
        <w:rPr>
          <w:rFonts w:eastAsiaTheme="minorEastAsia"/>
        </w:rPr>
        <w:t xml:space="preserve"> to the density dependence in the fecundity of stage </w:t>
      </w:r>
      <w:proofErr w:type="spellStart"/>
      <w:r w:rsidRPr="00D123FB">
        <w:rPr>
          <w:rFonts w:eastAsiaTheme="minorEastAsia"/>
          <w:i/>
        </w:rPr>
        <w:t>i</w:t>
      </w:r>
      <w:proofErr w:type="spellEnd"/>
      <w:r w:rsidRPr="00D123FB">
        <w:rPr>
          <w:rFonts w:eastAsiaTheme="minorEastAsia"/>
        </w:rPr>
        <w:t xml:space="preserve">. Hence, the total number of individuals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in eqn. 9 becomes a weighted sum of the number of individuals in each stage (e.g. </w:t>
      </w:r>
      <w:r w:rsidRPr="00D123FB">
        <w:rPr>
          <w:rFonts w:eastAsiaTheme="minorEastAsia"/>
        </w:rPr>
        <w:fldChar w:fldCharType="begin" w:fldLock="1"/>
      </w:r>
      <w:r>
        <w:rPr>
          <w:rFonts w:eastAsiaTheme="minorEastAsia"/>
        </w:rPr>
        <w:instrText>ADDIN CSL_CITATION { "citationItems" : [ { "id" : "ITEM-1", "itemData" : { "DOI" : "10.1111/j.1461-0248.2004.00595.x", "ISSN" : "1461023X", "author" : [ { "dropping-particle" : "", "family" : "Caswell", "given" : "Hal", "non-dropping-particle" : "", "parse-names" : false, "suffix" : "" }, { "dropping-particle" : "", "family" : "Takada", "given" : "Takenori", "non-dropping-particle" : "", "parse-names" : false, "suffix" : "" }, { "dropping-particle" : "", "family" : "Hunter", "given" : "Christine M.", "non-dropping-particle" : "", "parse-names" : false, "suffix" : "" } ], "container-title" : "Ecology Letters", "id" : "ITEM-1", "issue" : "5", "issued" : { "date-parts" : [ [ "2004", "4", "16" ] ] }, "page" : "380-387", "title" : "Sensitivity analysis of equilibrium in density-dependent matrix population models", "type" : "article-journal", "volume" : "7" }, "uris" : [ "http://www.mendeley.com/documents/?uuid=155301fa-d7df-428f-a891-ea47c3feb63a" ] } ], "mendeley" : { "manualFormatting" : "Caswell et al. 2004)", "previouslyFormattedCitation" : "(Caswell et al. 2004)"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et al. 2004)</w:t>
      </w:r>
      <w:r w:rsidRPr="00D123FB">
        <w:rPr>
          <w:rFonts w:eastAsiaTheme="minorEastAsia"/>
        </w:rPr>
        <w:fldChar w:fldCharType="end"/>
      </w:r>
      <w:r w:rsidRPr="00D123FB">
        <w:rPr>
          <w:rFonts w:eastAsiaTheme="minorEastAsia"/>
        </w:rPr>
        <w:t>.</w:t>
      </w:r>
    </w:p>
    <w:p w14:paraId="6CEE6A22"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survival</w:t>
      </w:r>
      <w:r w:rsidRPr="00D123FB">
        <w:t>. As for fecundity, density</w:t>
      </w:r>
      <w:r>
        <w:t xml:space="preserve"> </w:t>
      </w:r>
      <w:r w:rsidRPr="00D123FB">
        <w:t>dependence in survival is implemented as an exponential decay:</w:t>
      </w:r>
    </w:p>
    <w:p w14:paraId="116A94DD"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ab/>
      </w:r>
      <w:r w:rsidR="0067520E" w:rsidRPr="00D123FB">
        <w:rPr>
          <w:lang w:val="en-GB"/>
        </w:rPr>
        <w:tab/>
        <w:t>eqn. 11</w:t>
      </w:r>
    </w:p>
    <w:p w14:paraId="40DD9529" w14:textId="77777777" w:rsidR="0067520E" w:rsidRPr="00D123FB" w:rsidRDefault="0067520E" w:rsidP="006973CE">
      <w:pPr>
        <w:pStyle w:val="NormalIndent"/>
        <w:rPr>
          <w:rFonts w:eastAsiaTheme="minorEastAsia"/>
        </w:rPr>
      </w:pPr>
      <w:r w:rsidRPr="00D123FB">
        <w:t xml:space="preserve">where </w:t>
      </w:r>
      <w:proofErr w:type="spellStart"/>
      <w:r w:rsidRPr="00D123FB">
        <w:rPr>
          <w:i/>
        </w:rPr>
        <w:t>σ</w:t>
      </w:r>
      <w:r w:rsidRPr="00D123FB">
        <w:rPr>
          <w:i/>
          <w:vertAlign w:val="subscript"/>
        </w:rPr>
        <w:t>i</w:t>
      </w:r>
      <w:proofErr w:type="spellEnd"/>
      <w:r w:rsidRPr="00D123FB">
        <w:t xml:space="preserve"> is the survival probability of stage </w:t>
      </w:r>
      <w:proofErr w:type="spellStart"/>
      <w:r w:rsidRPr="00D123FB">
        <w:rPr>
          <w:i/>
        </w:rPr>
        <w:t>i</w:t>
      </w:r>
      <w:proofErr w:type="spellEnd"/>
      <w:r w:rsidRPr="00D123FB">
        <w:rPr>
          <w:i/>
        </w:rPr>
        <w:t>, σ</w:t>
      </w:r>
      <w:proofErr w:type="gramStart"/>
      <w:r w:rsidRPr="00D123FB">
        <w:rPr>
          <w:i/>
          <w:vertAlign w:val="subscript"/>
        </w:rPr>
        <w:t>0,i</w:t>
      </w:r>
      <w:proofErr w:type="gramEnd"/>
      <w:r w:rsidRPr="00D123FB">
        <w:rPr>
          <w:i/>
          <w:vertAlign w:val="subscript"/>
        </w:rPr>
        <w:t xml:space="preserve"> </w:t>
      </w:r>
      <w:r w:rsidRPr="00D123FB">
        <w:rPr>
          <w:rFonts w:eastAsiaTheme="minorEastAsia"/>
        </w:rPr>
        <w:t xml:space="preserve">is its survival probability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To allow for the possibility of having different strengths of density</w:t>
      </w:r>
      <w:r>
        <w:rPr>
          <w:rFonts w:eastAsiaTheme="minorEastAsia"/>
        </w:rPr>
        <w:t xml:space="preserve"> </w:t>
      </w:r>
      <w:r w:rsidRPr="00D123FB">
        <w:rPr>
          <w:rFonts w:eastAsiaTheme="minorEastAsia"/>
        </w:rPr>
        <w:t xml:space="preserve">dependence in different processes, we introduce the coefficient </w:t>
      </w:r>
      <w:proofErr w:type="spellStart"/>
      <w:r w:rsidRPr="00D123FB">
        <w:rPr>
          <w:rFonts w:eastAsiaTheme="minorEastAsia"/>
          <w:i/>
        </w:rPr>
        <w:t>C</w:t>
      </w:r>
      <w:r w:rsidRPr="00D123FB">
        <w:rPr>
          <w:rFonts w:eastAsiaTheme="minorEastAsia"/>
          <w:i/>
          <w:vertAlign w:val="subscript"/>
        </w:rPr>
        <w:t>σ</w:t>
      </w:r>
      <w:proofErr w:type="spellEnd"/>
      <w:r w:rsidRPr="00D123FB">
        <w:rPr>
          <w:rFonts w:eastAsiaTheme="minorEastAsia"/>
        </w:rPr>
        <w:t xml:space="preserve">, which scales the strength of density dependence in survival relative to the strength of density dependence </w:t>
      </w:r>
      <w:r w:rsidRPr="00D123FB">
        <w:rPr>
          <w:rFonts w:eastAsiaTheme="minorEastAsia"/>
          <w:i/>
        </w:rPr>
        <w:t>b</w:t>
      </w:r>
      <w:r w:rsidRPr="00D123FB">
        <w:rPr>
          <w:rFonts w:eastAsiaTheme="minorEastAsia"/>
        </w:rPr>
        <w:t xml:space="preserve"> in fecundity (</w:t>
      </w:r>
      <w:r>
        <w:t>Box 2</w:t>
      </w:r>
      <w:r w:rsidRPr="00D123FB">
        <w:rPr>
          <w:rFonts w:eastAsiaTheme="minorEastAsia"/>
        </w:rPr>
        <w:t>).</w:t>
      </w:r>
    </w:p>
    <w:p w14:paraId="0FB02C8D" w14:textId="77777777" w:rsidR="0067520E" w:rsidRPr="00D123FB" w:rsidRDefault="0067520E" w:rsidP="00C57BF9">
      <w:pPr>
        <w:pStyle w:val="ListParagraph"/>
        <w:keepNext/>
        <w:rPr>
          <w:rFonts w:cs="Times New Roman"/>
          <w:szCs w:val="24"/>
          <w:lang w:val="en-GB"/>
        </w:rPr>
      </w:pPr>
      <w:r w:rsidRPr="00D123FB">
        <w:rPr>
          <w:rFonts w:cs="Times New Roman"/>
          <w:szCs w:val="24"/>
          <w:lang w:val="en-GB"/>
        </w:rPr>
        <w:t>In the case of stage-specific density</w:t>
      </w:r>
      <w:r>
        <w:rPr>
          <w:rFonts w:cs="Times New Roman"/>
          <w:szCs w:val="24"/>
          <w:lang w:val="en-GB"/>
        </w:rPr>
        <w:t xml:space="preserve"> </w:t>
      </w:r>
      <w:r w:rsidRPr="00D123FB">
        <w:rPr>
          <w:rFonts w:cs="Times New Roman"/>
          <w:szCs w:val="24"/>
          <w:lang w:val="en-GB"/>
        </w:rPr>
        <w:t>dependence, eqn. 11 becomes (</w:t>
      </w:r>
      <w:r>
        <w:t>Box 3</w:t>
      </w:r>
      <w:r w:rsidRPr="00D123FB">
        <w:rPr>
          <w:rFonts w:cs="Times New Roman"/>
          <w:szCs w:val="24"/>
          <w:lang w:val="en-GB"/>
        </w:rPr>
        <w:t>):</w:t>
      </w:r>
    </w:p>
    <w:p w14:paraId="74A9CADA"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σ</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σ</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12</w:t>
      </w:r>
    </w:p>
    <w:p w14:paraId="30D7FECA"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development</w:t>
      </w:r>
      <w:r w:rsidRPr="00D123FB">
        <w:t>. The same method is used as in 2. The non</w:t>
      </w:r>
      <w:r>
        <w:t>-</w:t>
      </w:r>
      <w:r w:rsidRPr="00D123FB">
        <w:t>stage-specific density</w:t>
      </w:r>
      <w:r>
        <w:t xml:space="preserve"> </w:t>
      </w:r>
      <w:r w:rsidRPr="00D123FB">
        <w:t>dependence in development probability is implemented as:</w:t>
      </w:r>
    </w:p>
    <w:p w14:paraId="69564CF1"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γ</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13</w:t>
      </w:r>
    </w:p>
    <w:p w14:paraId="2ED2B748" w14:textId="77777777" w:rsidR="0067520E" w:rsidRPr="00D123FB" w:rsidRDefault="0067520E" w:rsidP="006973CE">
      <w:pPr>
        <w:pStyle w:val="NormalIndent"/>
        <w:keepNext/>
        <w:rPr>
          <w:rFonts w:eastAsiaTheme="minorEastAsia"/>
        </w:rPr>
      </w:pPr>
      <w:r w:rsidRPr="00D123FB">
        <w:lastRenderedPageBreak/>
        <w:t xml:space="preserve">where </w:t>
      </w:r>
      <w:proofErr w:type="spellStart"/>
      <w:r w:rsidRPr="00D123FB">
        <w:rPr>
          <w:i/>
        </w:rPr>
        <w:t>γ</w:t>
      </w:r>
      <w:r w:rsidRPr="00D123FB">
        <w:rPr>
          <w:i/>
          <w:vertAlign w:val="subscript"/>
        </w:rPr>
        <w:t>i</w:t>
      </w:r>
      <w:proofErr w:type="spellEnd"/>
      <w:r w:rsidRPr="00D123FB">
        <w:t xml:space="preserve"> is the development probability of stage </w:t>
      </w:r>
      <w:proofErr w:type="spellStart"/>
      <w:r w:rsidRPr="00D123FB">
        <w:rPr>
          <w:i/>
        </w:rPr>
        <w:t>i</w:t>
      </w:r>
      <w:proofErr w:type="spellEnd"/>
      <w:r w:rsidRPr="00D123FB">
        <w:rPr>
          <w:i/>
        </w:rPr>
        <w:t>, γ</w:t>
      </w:r>
      <w:proofErr w:type="gramStart"/>
      <w:r w:rsidRPr="00D123FB">
        <w:rPr>
          <w:i/>
          <w:vertAlign w:val="subscript"/>
        </w:rPr>
        <w:t>0,i</w:t>
      </w:r>
      <w:proofErr w:type="gramEnd"/>
      <w:r w:rsidRPr="00D123FB">
        <w:rPr>
          <w:i/>
          <w:vertAlign w:val="subscript"/>
        </w:rPr>
        <w:t xml:space="preserve"> </w:t>
      </w:r>
      <w:r w:rsidRPr="00D123FB">
        <w:rPr>
          <w:rFonts w:eastAsiaTheme="minorEastAsia"/>
        </w:rPr>
        <w:t xml:space="preserve">is its development probability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xml:space="preserve">. The coefficient </w:t>
      </w:r>
      <w:proofErr w:type="spellStart"/>
      <w:r w:rsidRPr="00D123FB">
        <w:rPr>
          <w:rFonts w:eastAsiaTheme="minorEastAsia"/>
          <w:i/>
        </w:rPr>
        <w:t>C</w:t>
      </w:r>
      <w:r w:rsidRPr="00D123FB">
        <w:rPr>
          <w:rFonts w:eastAsiaTheme="minorEastAsia"/>
          <w:i/>
          <w:vertAlign w:val="subscript"/>
        </w:rPr>
        <w:t>γ</w:t>
      </w:r>
      <w:proofErr w:type="spellEnd"/>
      <w:r w:rsidRPr="00D123FB">
        <w:rPr>
          <w:rFonts w:eastAsiaTheme="minorEastAsia"/>
        </w:rPr>
        <w:t xml:space="preserve"> scales the strength of density dependence in development relative to the strength of density dependence </w:t>
      </w:r>
      <w:r w:rsidRPr="00D123FB">
        <w:rPr>
          <w:rFonts w:eastAsiaTheme="minorEastAsia"/>
          <w:i/>
        </w:rPr>
        <w:t>b</w:t>
      </w:r>
      <w:r w:rsidRPr="00D123FB">
        <w:rPr>
          <w:rFonts w:eastAsiaTheme="minorEastAsia"/>
        </w:rPr>
        <w:t xml:space="preserve"> in fecundity. </w:t>
      </w:r>
      <w:r w:rsidRPr="00D123FB">
        <w:t>Stage-specific density</w:t>
      </w:r>
      <w:r>
        <w:t xml:space="preserve"> </w:t>
      </w:r>
      <w:r w:rsidRPr="00D123FB">
        <w:t>dependence in development probability thus becomes:</w:t>
      </w:r>
    </w:p>
    <w:p w14:paraId="64CE170D"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γ</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γ</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14</w:t>
      </w:r>
    </w:p>
    <w:p w14:paraId="51573C04"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4560101F" wp14:editId="11576090">
            <wp:extent cx="5731510" cy="8786513"/>
            <wp:effectExtent l="19050" t="0" r="254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731510" cy="8786513"/>
                    </a:xfrm>
                    <a:prstGeom prst="rect">
                      <a:avLst/>
                    </a:prstGeom>
                    <a:noFill/>
                    <a:ln w="9525">
                      <a:noFill/>
                      <a:miter lim="800000"/>
                      <a:headEnd/>
                      <a:tailEnd/>
                    </a:ln>
                  </pic:spPr>
                </pic:pic>
              </a:graphicData>
            </a:graphic>
          </wp:inline>
        </w:drawing>
      </w:r>
    </w:p>
    <w:p w14:paraId="1AA64DAE"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60202BFC" wp14:editId="4D443AD0">
            <wp:extent cx="5731510" cy="7802898"/>
            <wp:effectExtent l="0" t="0" r="254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731510" cy="7802898"/>
                    </a:xfrm>
                    <a:prstGeom prst="rect">
                      <a:avLst/>
                    </a:prstGeom>
                    <a:noFill/>
                    <a:ln w="9525">
                      <a:noFill/>
                      <a:miter lim="800000"/>
                      <a:headEnd/>
                      <a:tailEnd/>
                    </a:ln>
                  </pic:spPr>
                </pic:pic>
              </a:graphicData>
            </a:graphic>
          </wp:inline>
        </w:drawing>
      </w:r>
    </w:p>
    <w:p w14:paraId="78FED916" w14:textId="76E70E44" w:rsidR="0067520E" w:rsidRPr="00D123FB" w:rsidRDefault="004F264F" w:rsidP="00C57BF9">
      <w:pPr>
        <w:pStyle w:val="Diagram"/>
        <w:rPr>
          <w:rFonts w:eastAsiaTheme="minorEastAsia" w:cs="Times New Roman"/>
        </w:rPr>
      </w:pPr>
      <w:r w:rsidRPr="004F264F">
        <w:lastRenderedPageBreak/>
        <w:drawing>
          <wp:inline distT="0" distB="0" distL="0" distR="0" wp14:anchorId="7558FE71" wp14:editId="3AC93714">
            <wp:extent cx="5731510" cy="86334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8633460"/>
                    </a:xfrm>
                    <a:prstGeom prst="rect">
                      <a:avLst/>
                    </a:prstGeom>
                    <a:noFill/>
                    <a:ln>
                      <a:noFill/>
                    </a:ln>
                  </pic:spPr>
                </pic:pic>
              </a:graphicData>
            </a:graphic>
          </wp:inline>
        </w:drawing>
      </w:r>
    </w:p>
    <w:p w14:paraId="63DB08C4" w14:textId="7963D0B7" w:rsidR="0067520E" w:rsidRPr="00D123FB" w:rsidRDefault="009264F4" w:rsidP="00C57BF9">
      <w:pPr>
        <w:pStyle w:val="Diagram"/>
        <w:rPr>
          <w:rFonts w:eastAsiaTheme="minorEastAsia" w:cs="Times New Roman"/>
        </w:rPr>
      </w:pPr>
      <w:r w:rsidRPr="009264F4">
        <w:lastRenderedPageBreak/>
        <w:drawing>
          <wp:inline distT="0" distB="0" distL="0" distR="0" wp14:anchorId="3FC78E86" wp14:editId="75B88C32">
            <wp:extent cx="5731510" cy="86829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682990"/>
                    </a:xfrm>
                    <a:prstGeom prst="rect">
                      <a:avLst/>
                    </a:prstGeom>
                    <a:noFill/>
                    <a:ln>
                      <a:noFill/>
                    </a:ln>
                  </pic:spPr>
                </pic:pic>
              </a:graphicData>
            </a:graphic>
          </wp:inline>
        </w:drawing>
      </w:r>
    </w:p>
    <w:p w14:paraId="64EC3712" w14:textId="77777777" w:rsidR="0067520E" w:rsidRPr="00D123FB" w:rsidRDefault="0067520E" w:rsidP="009E434A">
      <w:pPr>
        <w:pStyle w:val="Heading2"/>
        <w:numPr>
          <w:ilvl w:val="1"/>
          <w:numId w:val="14"/>
        </w:numPr>
      </w:pPr>
      <w:bookmarkStart w:id="70" w:name="_Dispersal"/>
      <w:bookmarkStart w:id="71" w:name="_Toc54110057"/>
      <w:bookmarkEnd w:id="70"/>
      <w:r w:rsidRPr="00D123FB">
        <w:lastRenderedPageBreak/>
        <w:t>Dispersal</w:t>
      </w:r>
      <w:bookmarkEnd w:id="71"/>
    </w:p>
    <w:p w14:paraId="55098EA5" w14:textId="77777777" w:rsidR="0067520E" w:rsidRPr="00D123FB" w:rsidRDefault="0067520E" w:rsidP="00C57BF9">
      <w:pPr>
        <w:rPr>
          <w:szCs w:val="24"/>
        </w:rPr>
      </w:pPr>
      <w:r w:rsidRPr="00D123FB">
        <w:rPr>
          <w:szCs w:val="24"/>
        </w:rPr>
        <w:t xml:space="preserve">Dispersal is defined as movement leading to spatial gene flow, and it typically involves three phases: emigration, transfer and settlement </w:t>
      </w:r>
      <w:r w:rsidRPr="00D123FB">
        <w:rPr>
          <w:szCs w:val="24"/>
        </w:rPr>
        <w:fldChar w:fldCharType="begin" w:fldLock="1"/>
      </w:r>
      <w:r>
        <w:rPr>
          <w:szCs w:val="24"/>
        </w:rPr>
        <w:instrText>ADDIN CSL_CITATION { "citationItems" : [ { "id" : "ITEM-1", "itemData" : { "ISBN" : "0-19-850659-7", "author"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"Dispersal", "type" : "book" }, "uris" : [ "http://www.mendeley.com/documents/?uuid=7c212c1d-10a2-4e4a-b9fb-62415102553e" ] }, { "id" : "ITEM-2",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"ITEM-2", "issued" : { "date-parts" : [ [ "2012" ] ] }, "publisher" : "Oxford University Press", "title" : "Dispersal Ecology and Evolution", "type" : "book" }, "uris" : [ "http://www.mendeley.com/documents/?uuid=81d38eaf-375c-4a02-b6f0-d2288211ecc3" ] }, { "id" : "ITEM-3",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"ITEM-3",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"ITEM-4", "itemData" : { "ISSN" : "1464-7931", "PMID" : "15921049", "abstract" : "Knowledge of the ecological and evolutionary causes of dispersal can be crucial in understanding the behaviour of spatially structured populations, and predicting how species respond to environmental change. Despite the focus of much theoretical research, simplistic assumptions regarding the dispersal process are still made. Dispersal is usually regarded as an unconditional process although in many cases fitness gains of dispersal are dependent on environmental factors and individual state. Condition-dependent dispersal strategies will often be superior to unconditional, fixed strategies. In addition, dispersal is often collapsed into a single parameter, despite it being a process composed of three interdependent stages: emigration, inter-patch movement and immigration, each of which may display different condition dependencies. Empirical studies have investigated correlates of these stages, emigration in particular, providing evidence for the prevalence of conditional dispersal strategies. Ill-defined use of the term 'dispersal', for movement across many different spatial scales, further hinders making general conclusions and relating movement correlates to consequences at the population level. Logistical difficulties preclude a detailed study of dispersal for many species, however incorporating unrealistic dispersal assumptions in spatial population models may yield inaccurate and costly predictions. Further studies are necessary to explore the importance of incorporating specific condition-dependent dispersal strategies for evolutionary and population dynamic predictions.", "author" : [ { "dropping-particle" : "", "family" : "Bowler", "given" : "Diana E", "non-dropping-particle" : "", "parse-names" : false, "suffix" : "" }, { "dropping-particle" : "", "family" : "Benton", "given" : "Tim G", "non-dropping-particle" : "", "parse-names" : false, "suffix" : "" } ], "container-title" : "Biological Reviews of the Cambridge Philosophical Society", "id" : "ITEM-4", "issue" : "2", "issued" : { "date-parts" : [ [ "2005", "5" ] ] }, "page" : "205-25", "title" : "Causes and consequences of animal dispersal strategies: relating individual behaviour to spatial dynamics.", "type" : "article-journal", "volume" : "80" }, "uris" : [ "http://www.mendeley.com/documents/?uuid=283889be-2dd8-465f-bc9b-f18a0828cf4c" ] }, { "id" : "ITEM-5", "itemData" : { "DOI" : "10.1146/annurev.ecolsys.38.091206.095611", "ISSN" : "1543-592X", "author" : [ { "dropping-particle" : "", "family" : "Ronce", "given" : "Oph\u00e9lie", "non-dropping-particle" : "", "parse-names" : false, "suffix" : "" } ], "container-title" : "Annual Review of Ecology, Evolution, and Systematics", "id" : "ITEM-5", "issue" : "1", "issued" : { "date-parts" : [ [ "2007", "12" ] ] }, "page" : "231-253", "title" : "How Does It Feel to Be Like a Rolling Stone? Ten Questions About Dispersal Evolution", "type" : "article-journal", "volume" : "38" }, "uris" : [ "http://www.mendeley.com/documents/?uuid=d803901a-a9a9-461c-9b3d-54078e22c3a8" ] }, { "id" : "ITEM-6", "itemData" : { "author" : [ { "dropping-particle" : "", "family" : "Stenseth", "given" : "NC", "non-dropping-particle" : "", "parse-names" : false, "suffix" : "" }, { "dropping-particle" : "", "family" : "Lidicker", "given" : "WZ", "non-dropping-particle" : "", "parse-names" : false, "suffix" : "" } ], "id" : "ITEM-6", "issued" : { "date-parts" : [ [ "1992" ] ] }, "publisher" : "Springer", "title" : "Animal dispersal: small mammals as a model", "type" : "book" }, "uris" : [ "http://www.mendeley.com/documents/?uuid=6f70bc6e-7ce6-4337-83c4-20140d5dda0a" ] } ], "mendeley" : { "previouslyFormattedCitation" : "(Stenseth &amp; Lidicker 1992; Clobert et al. 2001, 2009, 2012; Bowler &amp; Benton 2005; Ronce 2007)" }, "properties" : { "noteIndex" : 0 }, "schema" : "https://github.com/citation-style-language/schema/raw/master/csl-citation.json" }</w:instrText>
      </w:r>
      <w:r w:rsidRPr="00D123FB">
        <w:rPr>
          <w:szCs w:val="24"/>
        </w:rPr>
        <w:fldChar w:fldCharType="separate"/>
      </w:r>
      <w:r w:rsidRPr="00D123FB">
        <w:rPr>
          <w:noProof/>
          <w:szCs w:val="24"/>
        </w:rPr>
        <w:t>(Stenseth &amp; Lidicker 1992; Clobert et al. 2001, 2009, 2012; Bowler &amp; Benton 2005; Ronce 2007)</w:t>
      </w:r>
      <w:r w:rsidRPr="00D123FB">
        <w:rPr>
          <w:szCs w:val="24"/>
        </w:rPr>
        <w:fldChar w:fldCharType="end"/>
      </w:r>
      <w:r w:rsidRPr="00D123FB">
        <w:rPr>
          <w:szCs w:val="24"/>
        </w:rPr>
        <w:t xml:space="preserve">. The key role of dispersal in species persistence and responses to environmental change is increasingly recognized </w:t>
      </w:r>
      <w:r w:rsidRPr="00D123FB">
        <w:rPr>
          <w:szCs w:val="24"/>
        </w:rPr>
        <w:fldChar w:fldCharType="begin" w:fldLock="1"/>
      </w:r>
      <w:r>
        <w:rPr>
          <w:szCs w:val="24"/>
        </w:rP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rPr>
          <w:szCs w:val="24"/>
        </w:rPr>
        <w:fldChar w:fldCharType="separate"/>
      </w:r>
      <w:r w:rsidRPr="0028372E">
        <w:rPr>
          <w:noProof/>
          <w:szCs w:val="24"/>
        </w:rPr>
        <w:t>(Travis et al. 2014)</w:t>
      </w:r>
      <w:r w:rsidRPr="00D123FB">
        <w:rPr>
          <w:szCs w:val="24"/>
        </w:rPr>
        <w:fldChar w:fldCharType="end"/>
      </w:r>
      <w:r w:rsidRPr="00D123FB">
        <w:rPr>
          <w:szCs w:val="24"/>
        </w:rPr>
        <w:t xml:space="preserve">. Moreover, the importance of </w:t>
      </w:r>
      <w:r>
        <w:rPr>
          <w:szCs w:val="24"/>
        </w:rPr>
        <w:t>modelling</w:t>
      </w:r>
      <w:r w:rsidRPr="00D123FB">
        <w:rPr>
          <w:szCs w:val="24"/>
        </w:rPr>
        <w:t xml:space="preserve"> dispersal as a complex process, explicitly considering its three phases, each of which has its own mechanisms and costs, has been recently highlighted </w:t>
      </w:r>
      <w:r w:rsidRPr="00D123FB">
        <w:rPr>
          <w:szCs w:val="24"/>
        </w:rPr>
        <w:fldChar w:fldCharType="begin" w:fldLock="1"/>
      </w:r>
      <w:r>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"ITEM-2",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"ITEM-2", "issue" : "2", "issued" : { "date-parts" : [ [ "2012", "9", "19" ] ] }, "page" : "290-312", "title" : "Costs of dispersal.", "type" : "article-journal", "volume" : "87" }, "uris" : [ "http://www.mendeley.com/documents/?uuid=7c985d42-84a3-4ff6-909f-0b5f6500a24a"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"mendeley" : { "previouslyFormattedCitation" : "(Bonte et al. 2012; Travis et al. 2012, 2014)" }, "properties" : { "noteIndex" : 0 }, "schema" : "https://github.com/citation-style-language/schema/raw/master/csl-citation.json" }</w:instrText>
      </w:r>
      <w:r w:rsidRPr="00D123FB">
        <w:rPr>
          <w:szCs w:val="24"/>
        </w:rPr>
        <w:fldChar w:fldCharType="separate"/>
      </w:r>
      <w:r w:rsidRPr="0028372E">
        <w:rPr>
          <w:noProof/>
          <w:szCs w:val="24"/>
        </w:rPr>
        <w:t>(Bonte et al. 2012; Travis et al. 2012, 2014)</w:t>
      </w:r>
      <w:r w:rsidRPr="00D123FB">
        <w:rPr>
          <w:szCs w:val="24"/>
        </w:rPr>
        <w:fldChar w:fldCharType="end"/>
      </w:r>
      <w:r w:rsidRPr="00D123FB">
        <w:rPr>
          <w:szCs w:val="24"/>
        </w:rPr>
        <w:t xml:space="preserve">. The implementation of the dispersal process in </w:t>
      </w:r>
      <w:proofErr w:type="spellStart"/>
      <w:r w:rsidRPr="00D123FB">
        <w:rPr>
          <w:szCs w:val="24"/>
        </w:rPr>
        <w:t>RangeShifter</w:t>
      </w:r>
      <w:proofErr w:type="spellEnd"/>
      <w:r w:rsidRPr="00D123FB">
        <w:rPr>
          <w:szCs w:val="24"/>
        </w:rPr>
        <w:t xml:space="preserve"> is based on these recent frameworks and the substantial dispersal theory that has been developed so far </w:t>
      </w:r>
      <w:r w:rsidRPr="00D123FB">
        <w:rPr>
          <w:szCs w:val="24"/>
        </w:rPr>
        <w:fldChar w:fldCharType="begin" w:fldLock="1"/>
      </w:r>
      <w:r>
        <w:rPr>
          <w:szCs w:val="24"/>
        </w:rP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rPr>
          <w:szCs w:val="24"/>
        </w:rPr>
        <w:fldChar w:fldCharType="separate"/>
      </w:r>
      <w:r w:rsidRPr="00D123FB">
        <w:rPr>
          <w:noProof/>
          <w:szCs w:val="24"/>
        </w:rPr>
        <w:t>(Clobert et al. 2012)</w:t>
      </w:r>
      <w:r w:rsidRPr="00D123FB">
        <w:rPr>
          <w:szCs w:val="24"/>
        </w:rPr>
        <w:fldChar w:fldCharType="end"/>
      </w:r>
      <w:r w:rsidRPr="00D123FB">
        <w:rPr>
          <w:szCs w:val="24"/>
        </w:rPr>
        <w:t xml:space="preserve">. </w:t>
      </w:r>
      <w:r>
        <w:rPr>
          <w:szCs w:val="24"/>
        </w:rPr>
        <w:t>Owing</w:t>
      </w:r>
      <w:r w:rsidRPr="00D123FB">
        <w:rPr>
          <w:szCs w:val="24"/>
        </w:rPr>
        <w:t xml:space="preserve"> to the recognized complexity of the process and its multi-causality, building this into models is not a simple task, nor is it to collect data that enable such models to be parameterized for applied questions. </w:t>
      </w:r>
      <w:proofErr w:type="spellStart"/>
      <w:r w:rsidRPr="00D123FB">
        <w:rPr>
          <w:szCs w:val="24"/>
        </w:rPr>
        <w:t>RangeShifter</w:t>
      </w:r>
      <w:proofErr w:type="spellEnd"/>
      <w:r w:rsidRPr="00D123FB">
        <w:rPr>
          <w:szCs w:val="24"/>
        </w:rPr>
        <w:t xml:space="preserve"> provides a platform that facilitates future theory development and aims to motivate greater collection of detailed dispersal data </w:t>
      </w:r>
      <w:r>
        <w:rPr>
          <w:szCs w:val="24"/>
        </w:rPr>
        <w:t xml:space="preserve">in the field. </w:t>
      </w:r>
      <w:r w:rsidRPr="00D123FB">
        <w:rPr>
          <w:szCs w:val="24"/>
        </w:rPr>
        <w:t xml:space="preserve">Importantly, </w:t>
      </w:r>
      <w:proofErr w:type="spellStart"/>
      <w:r w:rsidRPr="00D123FB">
        <w:rPr>
          <w:szCs w:val="24"/>
        </w:rPr>
        <w:t>RangeShifter</w:t>
      </w:r>
      <w:proofErr w:type="spellEnd"/>
      <w:r w:rsidRPr="00D123FB">
        <w:rPr>
          <w:szCs w:val="24"/>
        </w:rPr>
        <w:t xml:space="preserve"> incorporates the potential evolution of several key dispersal traits. Below, we first describe how heritability and evolution work (as that is consistent across traits acting at the three dispersal phases) before providing details on each of those phases.</w:t>
      </w:r>
    </w:p>
    <w:p w14:paraId="6AB2395D" w14:textId="77777777" w:rsidR="0067520E" w:rsidRPr="00D123FB" w:rsidRDefault="0067520E" w:rsidP="00C57BF9">
      <w:pPr>
        <w:pStyle w:val="Heading4"/>
      </w:pPr>
      <w:bookmarkStart w:id="72" w:name="_Dispersal_traits,_genetic"/>
      <w:bookmarkEnd w:id="72"/>
      <w:r w:rsidRPr="00D12492">
        <w:t>Dispersal traits, genetic architecture and evolution</w:t>
      </w:r>
    </w:p>
    <w:p w14:paraId="524F946D" w14:textId="741377ED" w:rsidR="0067520E" w:rsidRPr="00D123FB" w:rsidRDefault="00353E74" w:rsidP="00C57BF9">
      <w:proofErr w:type="spellStart"/>
      <w:r>
        <w:t>RangeShifter</w:t>
      </w:r>
      <w:proofErr w:type="spellEnd"/>
      <w:r>
        <w:t xml:space="preserve"> v2.0</w:t>
      </w:r>
      <w:r w:rsidR="0067520E" w:rsidRPr="00D123FB">
        <w:t xml:space="preserve"> incorporates the possibility for inter-individual variability in </w:t>
      </w:r>
      <w:r w:rsidR="00D61BC5">
        <w:t>most</w:t>
      </w:r>
      <w:r w:rsidR="0067520E" w:rsidRPr="00D123FB">
        <w:t xml:space="preserve"> dispersal traits and </w:t>
      </w:r>
      <w:r w:rsidR="0067520E">
        <w:t>a</w:t>
      </w:r>
      <w:r w:rsidR="0067520E" w:rsidRPr="00D123FB">
        <w:t xml:space="preserve"> genetic module to simulate heritability and evolution of traits. When inter-individual variability in dispersal traits is </w:t>
      </w:r>
      <w:r w:rsidR="0067520E">
        <w:t>modelled</w:t>
      </w:r>
      <w:r w:rsidR="0067520E" w:rsidRPr="00D123FB">
        <w:t xml:space="preserve">, </w:t>
      </w:r>
      <w:proofErr w:type="gramStart"/>
      <w:r w:rsidR="0067520E" w:rsidRPr="00D123FB">
        <w:t>each individual</w:t>
      </w:r>
      <w:proofErr w:type="gramEnd"/>
      <w:r w:rsidR="0067520E" w:rsidRPr="00D123FB">
        <w:t xml:space="preserve"> carries </w:t>
      </w:r>
      <w:r w:rsidR="0067520E">
        <w:t>a genome</w:t>
      </w:r>
      <w:r w:rsidR="0067520E" w:rsidRPr="00D123FB">
        <w:t xml:space="preserve"> coding for </w:t>
      </w:r>
      <w:r w:rsidR="0067520E">
        <w:t>the</w:t>
      </w:r>
      <w:r w:rsidR="0067520E" w:rsidRPr="00D123FB">
        <w:t xml:space="preserve"> varying trait</w:t>
      </w:r>
      <w:r w:rsidR="0067520E">
        <w:t>s</w:t>
      </w:r>
      <w:r w:rsidR="0067520E" w:rsidRPr="00D123FB">
        <w:t>. If the reproductive model is asexual or female</w:t>
      </w:r>
      <w:r w:rsidR="0067520E">
        <w:t>-</w:t>
      </w:r>
      <w:r w:rsidR="0067520E" w:rsidRPr="00D123FB">
        <w:t xml:space="preserve">only, the species is assumed to be </w:t>
      </w:r>
      <w:proofErr w:type="gramStart"/>
      <w:r w:rsidR="0067520E" w:rsidRPr="00D123FB">
        <w:t>haploid</w:t>
      </w:r>
      <w:proofErr w:type="gramEnd"/>
      <w:r w:rsidR="0067520E" w:rsidRPr="00D123FB">
        <w:t xml:space="preserve"> and </w:t>
      </w:r>
      <w:r w:rsidR="0067520E">
        <w:t xml:space="preserve">chromosomes hold a </w:t>
      </w:r>
      <w:r w:rsidR="0067520E" w:rsidRPr="00D123FB">
        <w:t xml:space="preserve">single </w:t>
      </w:r>
      <w:r w:rsidR="0067520E">
        <w:t>allele at each locus. Changes in the genotype</w:t>
      </w:r>
      <w:r w:rsidR="0067520E" w:rsidRPr="00D123FB">
        <w:t xml:space="preserve">, and </w:t>
      </w:r>
      <w:r w:rsidR="0067520E">
        <w:t xml:space="preserve">hence also in </w:t>
      </w:r>
      <w:r w:rsidR="0067520E" w:rsidRPr="00D123FB">
        <w:t>the phenotype</w:t>
      </w:r>
      <w:r w:rsidR="0067520E">
        <w:t>, can occur only through mutation.</w:t>
      </w:r>
      <w:r w:rsidR="0067520E" w:rsidRPr="00D123FB">
        <w:t xml:space="preserve"> In the case of sexual models, the species is assumed to be </w:t>
      </w:r>
      <w:proofErr w:type="gramStart"/>
      <w:r w:rsidR="0067520E" w:rsidRPr="00D123FB">
        <w:t>diploid</w:t>
      </w:r>
      <w:proofErr w:type="gramEnd"/>
      <w:r w:rsidR="0067520E" w:rsidRPr="00D123FB">
        <w:t xml:space="preserve"> and </w:t>
      </w:r>
      <w:r w:rsidR="0067520E">
        <w:t>chromosomes hold two</w:t>
      </w:r>
      <w:r w:rsidR="0067520E" w:rsidRPr="00D123FB">
        <w:t xml:space="preserve"> </w:t>
      </w:r>
      <w:r w:rsidR="0067520E">
        <w:t>alleles at each locus</w:t>
      </w:r>
      <w:r w:rsidR="0067520E" w:rsidRPr="00D123FB">
        <w:t xml:space="preserve">. </w:t>
      </w:r>
      <w:r w:rsidR="0067520E" w:rsidRPr="00424B67">
        <w:t>More details about each individual trait are given in the following paragraphs</w:t>
      </w:r>
      <w:r w:rsidR="0067520E">
        <w:t xml:space="preserve"> and in </w:t>
      </w:r>
      <w:hyperlink w:anchor="_Genetics" w:history="1">
        <w:r w:rsidR="0067520E" w:rsidRPr="00FA20ED">
          <w:rPr>
            <w:rStyle w:val="Hyperlink"/>
          </w:rPr>
          <w:t>section 2.6</w:t>
        </w:r>
      </w:hyperlink>
      <w:r w:rsidR="0067520E" w:rsidRPr="00424B67">
        <w:t>.</w:t>
      </w:r>
      <w:r w:rsidR="0067520E">
        <w:t xml:space="preserve"> </w:t>
      </w:r>
    </w:p>
    <w:p w14:paraId="1A2576AF" w14:textId="77777777" w:rsidR="0067520E" w:rsidRPr="00D123FB" w:rsidRDefault="0067520E" w:rsidP="009E434A">
      <w:pPr>
        <w:pStyle w:val="Heading3"/>
        <w:numPr>
          <w:ilvl w:val="2"/>
          <w:numId w:val="14"/>
        </w:numPr>
      </w:pPr>
      <w:bookmarkStart w:id="73" w:name="_Emigration"/>
      <w:bookmarkStart w:id="74" w:name="_Toc54110058"/>
      <w:bookmarkEnd w:id="73"/>
      <w:r w:rsidRPr="00D123FB">
        <w:t>Emigration</w:t>
      </w:r>
      <w:bookmarkEnd w:id="74"/>
    </w:p>
    <w:p w14:paraId="2A46DFBB" w14:textId="77777777" w:rsidR="0067520E" w:rsidRDefault="0067520E" w:rsidP="00C57BF9">
      <w:pPr>
        <w:rPr>
          <w:szCs w:val="24"/>
        </w:rPr>
      </w:pPr>
      <w:r w:rsidRPr="00D123FB">
        <w:rPr>
          <w:szCs w:val="24"/>
        </w:rPr>
        <w:t xml:space="preserve">Emigration is the first phase of </w:t>
      </w:r>
      <w:proofErr w:type="gramStart"/>
      <w:r w:rsidRPr="00D123FB">
        <w:rPr>
          <w:szCs w:val="24"/>
        </w:rPr>
        <w:t>dispersal, and</w:t>
      </w:r>
      <w:proofErr w:type="gramEnd"/>
      <w:r w:rsidRPr="00D123FB">
        <w:rPr>
          <w:szCs w:val="24"/>
        </w:rPr>
        <w:t xml:space="preserve"> can be passive (e.g. a seed released from the mother plant in such a way that it will be transported away from its natal patch) or active (e.g. an animal moving away from its natal patch). Whether the emigration is passive or active, it can be either independent of the local conditions or it can be </w:t>
      </w:r>
      <w:proofErr w:type="gramStart"/>
      <w:r w:rsidRPr="00D123FB">
        <w:rPr>
          <w:szCs w:val="24"/>
        </w:rPr>
        <w:t>context-dependent</w:t>
      </w:r>
      <w:proofErr w:type="gramEnd"/>
      <w:r w:rsidRPr="00D123FB">
        <w:rPr>
          <w:szCs w:val="24"/>
        </w:rPr>
        <w:t xml:space="preserve">. Emigration itself can be a complex process determined by multiple proximate and ultimate causes. Multiple emigration strategies can be present across the species’ range, inside a single population or even within the same individual in form of plastic emigration </w:t>
      </w:r>
      <w:r>
        <w:rPr>
          <w:szCs w:val="24"/>
        </w:rPr>
        <w:t>behaviour</w:t>
      </w:r>
      <w:r w:rsidRPr="00D123FB">
        <w:rPr>
          <w:szCs w:val="24"/>
        </w:rPr>
        <w:t>.</w:t>
      </w:r>
    </w:p>
    <w:p w14:paraId="7C01DFB2" w14:textId="77777777" w:rsidR="0067520E" w:rsidRPr="00D123FB" w:rsidRDefault="0067520E" w:rsidP="00C57BF9">
      <w:r w:rsidRPr="00D123FB">
        <w:t xml:space="preserve">In the past thirty years, the theory on emigration, as well as the collection of empirical evidence, has advanced substantially, moving from considering single fixed strategies to accounting for context dependencies, plasticity and inter-individual variability in emigration strategies. For example, there is general understanding and agreement on how evolving emigration strategies are affected by environmental variability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"author" : [ { "dropping-particle" : "", "family" : "Bach", "given" : "L", "non-dropping-particle" : "", "parse-names" : false, "suffix" : "" }, { "dropping-particle" : "", "family" : "Ripa", "given" : "J", "non-dropping-particle" : "", "parse-names" : false, "suffix" : "" } ], "container-title" : "Evolutionary Ecology Research", "id" : "ITEM-2", "issued" : { "date-parts" : [ [ "2007" ] ] }, "page" : "1-22", "title" : "On the evolution of conditional dispersal under environmental and demographic stochasticity", "type" : "article-journal" }, "uris" : [ "http://www.mendeley.com/documents/?uuid=74ceebc0-052a-455a-821b-c8cde74c722e" ] }, { "id" : "ITEM-3",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"ITEM-3", "issue" : "1491", "issued" : { "date-parts" : [ [ "2002", "3", "22" ] ] }, "page" : "637-45", "title" : "Evolution of density- and patch-size-dependent dispersal rates.", "type" : "article-journal", "volume" : "269" }, "uris" : [ "http://www.mendeley.com/documents/?uuid=c52772d1-3fea-47af-b929-3c343af307ed" ] }, { "id" : "ITEM-4", "itemData" : { "author" : [ { "dropping-particle" : "", "family" : "Denno", "given" : "RF", "non-dropping-particle" : "", "parse-names" : false, "suffix" : "" }, { "dropping-particle" : "", "family" : "Roderick", "given" : "GK", "non-dropping-particle" : "", "parse-names" : false, "suffix" : "" }, { "dropping-particle" : "", "family" : "Peterson", "given" : "MA", "non-dropping-particle" : "", "parse-names" : false, "suffix" : "" } ], "container-title" : "Ecological", "id" : "ITEM-4", "issue" : "4", "issued" : { "date-parts" : [ [ "1996" ] ] }, "page" : "389-408", "title" : "Habitat persistence underlies intraspecific variation in the dispersal strategies of planthoppers", "type" : "article-journal", "volume" : "66" }, "uris" : [ "http://www.mendeley.com/documents/?uuid=b402c52b-5474-4187-b9af-fafe30c186a4" ] }, { "id" : "ITEM-5", "itemData" : { "DOI" : "10.1046/j.1461-0248.2003.00524.x", "ISSN" : "1461-023X", "author" : [ { "dropping-particle" : "", "family" : "Friedenberg", "given" : "Nicholas a.", "non-dropping-particle" : "", "parse-names" : false, "suffix" : "" } ], "container-title" : "Ecology Letters", "id" : "ITEM-5", "issue" : "10", "issued" : { "date-parts" : [ [ "2003", "10" ] ] }, "page" : "953-959", "title" : "Experimental evolution of dispersal in spatiotemporally variable microcosms", "type" : "article-journal", "volume" : "6" }, "uris" : [ "http://www.mendeley.com/documents/?uuid=adf8a9ac-066a-452c-8407-6c73093f14b3" ] }, { "id" : "ITEM-6", "itemData" : { "author" : [ { "dropping-particle" : "", "family" : "Travis", "given" : "Justin M J", "non-dropping-particle" : "", "parse-names" : false, "suffix" : "" } ], "container-title" : "Ecological Research", "id" : "ITEM-6", "issued" : { "date-parts" : [ [ "2001" ] ] }, "page" : "157-163", "title" : "The color of noise and the evolution of dispersal", "type" : "article-journal", "volume" : "16" }, "uris" : [ "http://www.mendeley.com/documents/?uuid=8285c399-76db-49b8-843e-94e4cd22e3b6" ] }, { "id" : "ITEM-7", "itemData" : { "author" : [ { "dropping-particle" : "", "family" : "McPeek", "given" : "MA", "non-dropping-particle" : "", "parse-names" : false, "suffix" : "" }, { "dropping-particle" : "", "family" : "Holt", "given" : "Robert D", "non-dropping-particle" : "", "parse-names" : false, "suffix" : "" } ], "container-title" : "The American Naturalist", "id" : "ITEM-7", "issue" : "6", "issued" : { "date-parts" : [ [ "1992" ] ] }, "page" : "1010-1027", "title" : "The evolution of dispersal in spatially and temporally varying environments", "type" : "article-journal", "volume" : "140" }, "uris" : [ "http://www.mendeley.com/documents/?uuid=edcfc4b1-23a8-49a1-bd1c-f489f0005981" ] }, { "id" : "ITEM-8", "itemData" : { "author" : [ { "dropping-particle" : "", "family" : "Comins", "given" : "HN", "non-dropping-particle" : "", "parse-names" : false, "suffix" : "" }, { "dropping-particle" : "", "family" : "Hamilton", "given" : "WD", "non-dropping-particle" : "", "parse-names" : false, "suffix" : "" }, { "dropping-particle" : "", "family" : "May", "given" : "R.M", "non-dropping-particle" : "", "parse-names" : false, "suffix" : "" } ], "container-title" : "Journal of Theoretical Biology", "id" : "ITEM-8", "issued" : { "date-parts" : [ [ "1980" ] ] }, "page" : "205-230", "title" : "Evolutionarily stable dispersal strategies", "type" : "article-journal", "volume" : "82" }, "uris" : [ "http://www.mendeley.com/documents/?uuid=8142319b-89d1-4b7f-b5a5-90dd57588e0e" ] } ], "mendeley" : { "manualFormatting" : "(Comins et al. 1980; McPeek &amp; Holt 1992; Denno et al. 1996; Travis 2001; Friedenberg 2003; Bach &amp; Ripa 2007)", "previouslyFormattedCitation" : "(Comins et al. 1980; McPeek &amp; Holt 1992; Denno et al. 1996; Travis 2001; Poethke &amp; Hovestadt 2002; Friedenberg 2003; Kun &amp; Scheuring 2006; Bach &amp; Ripa 2007)" }, "properties" : { "noteIndex" : 0 }, "schema" : "https://github.com/citation-style-language/schema/raw/master/csl-citation.json" }</w:instrText>
      </w:r>
      <w:r w:rsidRPr="00D123FB">
        <w:fldChar w:fldCharType="separate"/>
      </w:r>
      <w:r w:rsidRPr="00D123FB">
        <w:rPr>
          <w:noProof/>
        </w:rPr>
        <w:t>(Comins et al. 1980; McPeek &amp; Holt 1992; Denno et al. 1996; Travis 2001; Friedenberg 2003; Bach &amp; Ripa 2007)</w:t>
      </w:r>
      <w:r w:rsidRPr="00D123FB">
        <w:fldChar w:fldCharType="end"/>
      </w:r>
      <w:r w:rsidRPr="00D123FB">
        <w:t xml:space="preserve"> and habitat fragmentation </w:t>
      </w:r>
      <w:r w:rsidRPr="00D123FB">
        <w:fldChar w:fldCharType="begin" w:fldLock="1"/>
      </w:r>
      <w:r>
        <w:instrText>ADDIN CSL_CITATION { "citationItems" : [ { "id" : "ITEM-1", "itemData" : { "DOI" : "10.1098/rspb.1999.0696", "ISSN" : "0962-8452", "author" : [ { "dropping-particle" : "", "family" : "Travis", "given" : "J. M. J.", "non-dropping-particle" : "", "parse-names" : false, "suffix" : "" }, { "dropping-particle" : "", "family" : "Dytham", "given" : "C.", "non-dropping-particle" : "", "parse-names" : false, "suffix" : "" } ], "container-title" : "Proceedings of the Royal Society B: Biological Sciences", "id" : "ITEM-1", "issue" : "1420", "issued" : { "date-parts" : [ [ "1999", "4", "7" ] ] }, "page" : "723-728", "title" : "Habitat persistence, habitat availability and the evolution of dispersal", "type" : "article-journal", "volume" : "266" }, "uris" : [ "http://www.mendeley.com/documents/?uuid=a19248bb-f30e-4c4a-9b1d-a5fa04250f7f" ] }, { "id" : "ITEM-2", "itemData" : { "DOI" : "10.1086/319927", "ISSN" : "1537-5323", "PMID" : "18707258", "abstract" : "We use an individual-based, spatially realistic metapopulation model to study the evolution of migration rate. We first explore the consequences of habitat change in hypothetical patch networks on a regular lattice. If the primary consequence of habitat change is an increase in local extinction risk as a result of decreased local population sizes, migration rate increases. A nonmonotonic response, with migration rate decreasing at high extinction rate, was obtained only by assuming very frequent catastrophes. If the quality of the matrix habitat deteriorates, leading to increased mortality during migration, the evolutionary response is more complex. As long as habitat patch occupancy does not decrease markedly with increased migration mortality, reduced migration rate evolves. However, once mortality becomes so high that empty patches remain uncolonized for a long time, evolution tends to increase migration rate, which may lead to an \"evolutionary rescue\" in a fragmented landscape. Kin competition has a quantitative effect on the evolution of migration rate in our model, but these patterns in the evolution of migration rate appear to be primarily caused by spatiotemporal variation in fitness and mortality during migration. We apply the model to real habitat patch networks occupied by two checkerspot butterfly (Melitaea) species, for which sufficient data are available to estimate rigorously most of the model parameters. The model-predicted migration rate is not significantly different from the empirically observed one. Regional variation in patch areas and connectivities leads to regional variation in the optimal migration rate, predictions that can be tested empirically.", "author" : [ { "dropping-particle" : "", "family" : "Heino", "given" : "M", "non-dropping-particle" : "", "parse-names" : false, "suffix" : "" }, { "dropping-particle" : "", "family" : "Hanski", "given" : "I", "non-dropping-particle" : "", "parse-names" : false, "suffix" : "" } ], "container-title" : "The American Naturalist", "id" : "ITEM-2", "issue" : "5", "issued" : { "date-parts" : [ [ "2001", "5" ] ] }, "page" : "495-511", "title" : "Evolution of migration rate in a spatially realistic metapopulation model.", "type" : "article-journal", "volume" : "157" }, "uris" : [ "http://www.mendeley.com/documents/?uuid=9ab91518-f946-49a0-955c-79fa9a34aaa7" ] }, { "id" : "ITEM-3", "itemData" : { "author" : [ { "dropping-particle" : "", "family" : "Mathias", "given" : "A", "non-dropping-particle" : "", "parse-names" : false, "suffix" : "" }, { "dropping-particle" : "", "family" : "Kisdi", "given" : "Eva", "non-dropping-particle" : "", "parse-names" : false, "suffix" : "" }, { "dropping-particle" : "", "family" : "Olivieri", "given" : "I", "non-dropping-particle" : "", "parse-names" : false, "suffix" : "" } ], "container-title" : "Evolution", "id" : "ITEM-3", "issue" : "2", "issued" : { "date-parts" : [ [ "2001" ] ] }, "page" : "246-259", "title" : "Divergent evolution of dispersal in a heterogeneous landscape", "type" : "article-journal", "volume" : "55" }, "uris" : [ "http://www.mendeley.com/documents/?uuid=b1cf7141-d021-46ec-8a00-bd3e70c673e8" ] }, { "id" : "ITEM-4",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"ITEM-4", "issue" : "8", "issued" : { "date-parts" : [ [ "2007", "5", "15" ] ] }, "page" : "1117-1129", "title" : "Landscape connectivity and animal behavior: functional grain as a key determinant for dispersal", "type" : "article-journal", "volume" : "22" }, "uris" : [ "http://www.mendeley.com/documents/?uuid=a5fd2c1c-bd54-4917-a096-6169efdc5fa8" ] }, { "id" : "ITEM-5", "itemData" : { "author" : [ { "dropping-particle" : "", "family" : "Schtickzelle", "given" : "N", "non-dropping-particle" : "", "parse-names" : false, "suffix" : "" }, { "dropping-particle" : "", "family" : "Mennechez", "given" : "G", "non-dropping-particle" : "", "parse-names" : false, "suffix" : "" }, { "dropping-particle" : "", "family" : "Baguette", "given" : "M", "non-dropping-particle" : "", "parse-names" : false, "suffix" : "" } ], "container-title" : "Ecology", "id" : "ITEM-5", "issue" : "4", "issued" : { "date-parts" : [ [ "2006" ] ] }, "page" : "1057-1065", "title" : "Dispersal depression with habitat fragmentation in the bog fritillary butterfly", "type" : "article-journal", "volume" : "87" }, "uris" : [ "http://www.mendeley.com/documents/?uuid=cb070e22-c409-4706-9644-b8b42009b5b4" ] }, { "id" : "ITEM-6", "itemData" : { "DOI" : "10.1111/j.1461-0248.2011.01671.x", "ISSN" : "1461-0248", "PMID" : "21794053", "abstract" : "Ecology Letters (2011) 14: 1025-1034 ABSTRACT: Evolutionary changes in natural populations are often so fast that the evolutionary dynamics may influence ecological population dynamics and vice versa. Here we construct an eco-evolutionary model for dispersal by combining a stochastic patch occupancy metapopulation model with a model for changes in the frequency of fast-dispersing individuals in local populations. We test the model using data on allelic variation in the gene phosphoglucose isomerase (Pgi), which is strongly associated with dispersal rate in the Glanville fritillary butterfly. Population-specific measures of immigration and extinction rates and the frequency of fast-dispersing individuals among the immigrants explained 40% of spatial variation in Pgi allele frequency among 97 local populations. The model clarifies the roles of founder events and gene flow in dispersal evolution and resolves a controversy in the literature about the consequences of habitat loss and fragmentation on the evolution of dispersal.", "author" : [ { "dropping-particle" : "", "family" : "Hanski", "given" : "Ilkka", "non-dropping-particle" : "", "parse-names" : false, "suffix" : "" }, { "dropping-particle" : "", "family" : "Mononen", "given" : "Tommi", "non-dropping-particle" : "", "parse-names" : false, "suffix" : "" } ], "container-title" : "Ecology Letters", "id" : "ITEM-6", "issue" : "10", "issued" : { "date-parts" : [ [ "2011", "10" ] ] }, "page" : "1025-34", "title" : "Eco-evolutionary dynamics of dispersal in spatially heterogeneous environments.", "type" : "article-journal", "volume" : "14" }, "uris" : [ "http://www.mendeley.com/documents/?uuid=abc8bf23-8a9b-4acf-a72c-4a02a1b42a78" ] }, { "id" : "ITEM-7", "itemData" : { "DOI" : "10.1098/rstb.2009.0005", "ISSN" : "1471-2970", "PMID" : "19414467", "abstract" : "Dispersal comprises a complex life-history syndrome that influences the demographic dynamics of especially those species that live in fragmented landscapes, the structure of which may in turn be expected to impose selection on dispersal. We have constructed an individual-based evolutionary sexual model of dispersal for species occurring as metapopulations in habitat patch networks. The model assumes correlated random walk dispersal with edge-mediated behaviour (habitat selection) and spatially correlated stochastic local dynamics. The model is parametrized with extensive data for the Glanville fritillary butterfly. Based on empirical results for a single nucleotide polymorphism (SNP) in the phosphoglucose isomerase (Pgi) gene, we assume that dispersal rate in the landscape matrix, fecundity and survival are affected by a locus with two alleles, A and C, individuals with the C allele being more mobile. The model was successfully tested with two independent empirical datasets on spatial variation in Pgi allele frequency. First, at the level of local populations, the frequency of the C allele is the highest in newly established isolated populations and the lowest in old isolated populations. Second, at the level of sub-networks with dissimilar numbers and connectivities of patches, the frequency of C increases with decreasing network size and hence with decreasing average metapopulation size. The frequency of C is the highest in landscapes where local extinction risk is high and where there are abundant opportunities to establish new populations. Our results indicate that the strength of the coupling of the ecological and evolutionary dynamics depends on the spatial scale and is asymmetric, demographic dynamics having a greater immediate impact on genetic dynamics than vice versa.", "author" : [ { "dropping-particle" : "", "family" : "Zheng", "given" : "Chaozhi", "non-dropping-particle" : "", "parse-names" : false, "suffix" : "" }, { "dropping-particle" : "", "family" : "Ovaskainen", "given" : "Otso", "non-dropping-particle" : "", "parse-names" : false, "suffix" : "" }, { "dropping-particle" : "", "family" : "Hanski", "given" : "Ilkka", "non-dropping-particle" : "", "parse-names" : false, "suffix" : "" } ], "container-title" : "Philosophical Transactions of the Royal Society of London. Series B, Biological sciences", "id" : "ITEM-7", "issue" : "1523", "issued" : { "date-parts" : [ [ "2009", "6", "12" ] ] }, "page" : "1519-32", "title" : "Modelling single nucleotide effects in phosphoglucose isomerase on dispersal in the Glanvi</w:instrText>
      </w:r>
      <w:r w:rsidRPr="002D7F8C">
        <w:rPr>
          <w:lang w:val="fr-FR"/>
        </w:rPr>
        <w:instrText>lle fritillary butterfly: coupling of ecological and evolutionary dynamics.", "type" : "article-journal", "volume" : "364" }, "uris" : [ "http://www.mendeley.com/documents/?uuid=2b713e3f-934e-4318-9cbd-fcb790490f1b" ] }, { "id" : "ITEM-8", "itemData" : { "DOI" : "10.1016/j.anbehav.2005.11.026", "ISSN" : "00033472", "author" : [ { "dropping-particle" : "", "family" : "Bonte", "given" : "Dries", "non-dropping-particle" : "", "parse-names" : false, "suffix" : "" }, { "dropping-particle" : "Vanden", "family" : "Borre", "given" : "Jeroen", "non-dropping-particle" : "", "parse-names" : false, "suffix" : "" }, { "dropping-particle" : "", "family" : "Lens", "given" : "Luc", "non-dropping-particle" : "", "parse-names" : false, "suffix" : "" } ], "container-title" : "Animal Behaviour", "id" : "ITEM-8", "issue" : "3", "issued" : { "date-parts" : [ [ "2006", "9" ] ] }, "page" : "655-662", "title" : "Geographical variation in wolf spider dispersal behaviour is related to landscape structure", "type" : "article-journal", "volume" : "72" }, "uris" : [ "http://www.mendeley.com/documents/?uuid=97509d76-cb1e-49ee-888e-f576591fca35" ] } ], "mendeley" : { "previouslyFormattedCitation" : "(Travis &amp; Dytham 1999; Heino &amp; Hanski 2001; Mathias et al. 2001; Bonte et al. 2006; Schtickzelle et al. 2006; Baguette &amp; Van Dyck 2007; Zheng et al. 2009a; Hanski &amp; Mononen 2011)" }, "properties" : { "noteIndex" : 0 }, "schema" : "https://github.com/citation-style-language/schema/raw/master/csl-citation.json" }</w:instrText>
      </w:r>
      <w:r w:rsidRPr="00D123FB">
        <w:fldChar w:fldCharType="separate"/>
      </w:r>
      <w:r w:rsidRPr="002D7F8C">
        <w:rPr>
          <w:noProof/>
          <w:lang w:val="fr-FR"/>
        </w:rPr>
        <w:t>(Travis &amp; Dytham 1999; Heino &amp; Hanski 2001; Mathias et al. 2001; Bonte et al. 2006; Schtickzelle et al. 2006; Baguette &amp; Van Dyck 2007; Zheng et al. 2009a; Hanski &amp; Mononen 2011)</w:t>
      </w:r>
      <w:r w:rsidRPr="00D123FB">
        <w:fldChar w:fldCharType="end"/>
      </w:r>
      <w:r w:rsidRPr="002D7F8C">
        <w:rPr>
          <w:lang w:val="fr-FR"/>
        </w:rPr>
        <w:t xml:space="preserve">. </w:t>
      </w:r>
      <w:r w:rsidRPr="00D123FB">
        <w:t xml:space="preserve">Similarly, much work has been conducted to understand the role of density dependence in emigration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"ITEM-2", "issue" : "1491", "issued" : { "date-parts" : [ [ "2002", "3", "22" ] ] }, "page" : "637-45", "title" : "Evolution of density- and patch-size-dependent dispersal rates.", "type" : "article-journal", "volume" : "269" }, "uris" : [ "http://www.mendeley.com/documents/?uuid=c52772d1-3fea-47af-b929-3c343af307ed" ] }, { "id" : "ITEM-3", "itemData" : { "DOI" : "10.1098/rspb.1999.0854", "ISSN" : "0962-8452", "author" : [ { "dropping-particle" : "", "family" : "Travis", "given" : "J. M. J.", "non-dropping-particle" : "", "parse-names" : false, "suffix" : "" }, { "dropping-particle" : "", "family" : "Murrell", "given" : "D. J.", "non-dropping-particle" : "", "parse-names" : false, "suffix" : "" }, { "dropping-particle" : "", "family" : "Dytham", "given" : "C.", "non-dropping-particle" : "", "parse-names" : false, "suffix" : "" } ], "container-title" : "Proceedings of the Royal Society B: Biological Sciences", "id" : "ITEM-3", "issue" : "1431", "issued" : { "date-parts" : [ [ "1999", "9", "22" ] ] }, "page" : "1837-1842", "title" : "The evolution of density-dependent dispersal", "type" : "article-journal", "volume" : "266" }, "uris" : [ "http://www.mendeley.com/documents/?uuid=9682b280-9316-40d7-8f03-6dc87035ec72" ] }, { "id" : "ITEM-4", "itemData" : { "DOI" : "10.1093/beheco/arq088", "ISSN" : "1045-2249", "author" : [ { "dropping-particle" : "", "family" : "Meester", "given" : "N.", "non-dropping-particle" : "De", "parse-names" : false, "suffix" : "" }, { "dropping-particle" : "", "family" : "Bonte", "given" : "D.", "non-dropping-particle" : "", "parse-names" : false, "suffix" : "" } ], "container-title" : "Behavioral Ecology", "id" : "ITEM-4", "issue" : "5", "issued" : { "date-parts" : [ [ "2010", "7", "2" ] ] }, "page" : "992-998", "title" : "Information use and density-dependent emigration in an agrobiont spider", "type" : "article-journal", "volume" : "21" }, "uris" : [ "http://www.mendeley.com/documents/?uuid=9b9cf4a2-5333-4753-a426-6f69044c45d3" ] }, { "id" : "ITEM-5", "itemData" : { "DOI" : "10.1371/journal.pone.0010694", "ISSN" : "1932-6203", "PMID" : "20502694", "abstract" : "Individual dispersal decisions may be affected by the internal state of the individual and the external information of its current environment. Here we estimated the influence of dispersal on survival and investigated if individual phenotype (sex and wing length) and environmental condition (conspecific density and sex-ratio) affected dispersal decisions in the banded damselfly, Calopteryx splendens. As suspected from the literature, we showed that the proportion of dispersing individuals was higher in females than in males. We also found negative-density dependent dispersal in both sexes and influence of sex-ratio on dispersal. Individuals moved less when sex-ratio was male biased. These results are consistent with a lek mating system where males aggregate in a place and hold mating territories. Contrary to our expectations, neither dispersal nor survival was affected by wing length. Nevertheless, mean adult survival was about 8% lower in dispersing individuals than in residents. This might reflect a mortality cost due to dispersal.", "author" : [ { "dropping-particle" : "", "family" : "Chaput-Bardy", "given" : "Audrey", "non-dropping-particle" : "", "parse-names" : false, "suffix" : "" }, { "dropping-particle" : "", "family" : "Gr\u00e9goire", "given" : "Arnaud", "non-dropping-particle" : "", "parse-names" : false, "suffix" : "" }, { "dropping-particle" : "", "family" : "Baguette", "given" : "Michel", "non-dropping-particle" : "", "parse-names" : false, "suffix" : "" }, { "dropping-particle" : "", "family" : "Pagano", "given" : "Alain", "non-dropping-particle" : "", "parse-names" : false, "suffix" : "" }, { "dropping-particle" : "", "family" : "Secondi", "given" : "Jean", "non-dropping-particle" : "", "parse-names" : false, "suffix" : "" } ], "container-title" : "PloS one", "id" : "ITEM-5", "issue" : "5", "issued" : { "date-parts" : [ [ "2010", "1" ] ] }, "page" : "e10694", "title" : "Condition and phenotype-dependent dispersal in a damselfly, Calopteryx splendens.", "type" : "article-journal", "volume" : "5" }, "uris" : [ "http://www.mendeley.com/documents/?uuid=b358afa8-ca08-4732-b8eb-4fc00a16467e" ] }, { "id" : "ITEM-6", "itemData" : { "DOI" : "10.1098/rspb.2000.1373", "ISSN" : "0962-8452", "PMID" : "11296862", "abstract" : "We define a fitness concept applicable to structured metapopulations consisting of infinitely many equally coupled patches. In addition, we introduce a more easily calculated quantity Rm that relates to fitness in the same manner as R0 relates to fitness in ordinary population dynamics: the Rm of a mutant is only defined when the resident population dynamics converges to a point equilibrium and Rm is larger (smaller) than 1 if and only if mutant fitness is positive (negative). Rm corresponds to the average number of newborn dispersers resulting from the (on average less than one) local colony founded by a newborn disperser. Efficient algorithms for calculating its numerical value are provided. As an example of the usefulness of these concepts we calculate the evolutionarily stable conditional dispersal strategy for individuals that can account for the local population density in their dispersal decisions. Below a threshold density x, at which staying and leaving are equality profitable, everybody should stay and above x everybody should leave, where profitability is measured as the mean number of dispersers produced through lines of descent consisting of non-dispersers.", "author" : [ { "dropping-particle" : "", "family" : "Metz", "given" : "J a", "non-dropping-particle" : "", "parse-names" : false, "suffix" : "" }, { "dropping-particle" : "", "family" : "Gyllenberg", "given" : "M", "non-dropping-particle" : "", "parse-names" : false, "suffix" : "" } ], "container-title" : "Proceedings of the Royal Society B: Biological Sciences", "id" : "ITEM-6", "issue" : "1466", "issued" : { "date-parts" : [ [ "2001", "3", "7" ] ] }, "page" : "499-508", "title" : "How should we define fitness in structured metapopulation models? Including an application to the calculation of evolutionarily stable dispersal strategies.", "type" : "article-journal", "volume" : "268" }, "uris" : [ "http://www.mendeley.com/documents/?uuid=6915f924-f9b3-4244-bc7a-60b659da95d8" ] }, { "id" : "ITEM-7", "itemData" : { "author" : [ { "dropping-particle" : "", "family" : "Matthysen", "given" : "Erik", "non-dropping-particle" : "", "parse-names" : false, "suffix" : "" } ], "container-title" : "Ecography", "id" : "ITEM-7", "issue" : "3", "issued" : { "date-parts" : [ [ "2005" ] ] }, "page" : "403\u2013416", "publisher" : "Wiley Online Library", "title" : "Density-dependent dispersal in birds and mammals", "type" : "article-journal", "volume" : "28" }, "uris" : [ "http://www.mendeley.com/documents/?uuid=7c65889d-0f8f-45e7-bc27-69b24636c537" ] } ], "mendeley" : { "previouslyFormattedCitation" : "(Travis et al. 1999; Metz &amp; Gyllenberg 2001; Poethke &amp; Hovestadt 2002; Matthysen 2005; Kun &amp; Scheuring 2006; Chaput-Bardy et al. 2010; De Meester &amp; Bonte 2010)" }, "properties" : { "noteIndex" : 0 }, "schema" : "https://github.com/citation-style-language/schema/raw/master/csl-citation.json" }</w:instrText>
      </w:r>
      <w:r w:rsidRPr="00D123FB">
        <w:fldChar w:fldCharType="separate"/>
      </w:r>
      <w:r w:rsidRPr="00D123FB">
        <w:rPr>
          <w:noProof/>
        </w:rPr>
        <w:t xml:space="preserve">(Travis et al. 1999; Metz &amp; Gyllenberg 2001; Poethke &amp; </w:t>
      </w:r>
      <w:r w:rsidRPr="00D123FB">
        <w:rPr>
          <w:noProof/>
        </w:rPr>
        <w:lastRenderedPageBreak/>
        <w:t>Hovestadt 2002; Matthysen 2005; Kun &amp; Scheuring 2006; Chaput-Bardy et al. 2010; De Meester &amp; Bonte 2010)</w:t>
      </w:r>
      <w:r w:rsidRPr="00D123FB">
        <w:fldChar w:fldCharType="end"/>
      </w:r>
      <w:r w:rsidRPr="00D123FB">
        <w:t xml:space="preserve">. Of more recent development is theory on how range shifting and climate change affects the evolution of emigration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"id" : "ITEM-2", "itemData" : { "DOI" : "10.1016/j.jtbi.2009.03.008", "ISSN" : "1095-8541", "PMID" : "19289134", "abstract" : "Evolutionary processes play an important role in shaping the dynamics of range expansions, and selection on dispersal propensity has been demonstrated to accelerate rates of advance. Previous theory has considered only the evolution of unconditional dispersal rates, but dispersal is often more complex. For example, many species emigrate in response to crowding. Here, we use an individual-based model to investigate the evolution of density dependent dispersal into empty habitat, such as during an invasion. The landscape is represented as a lattice and dispersal between populations follows a stepping-stone pattern. Individuals carry three 'genes' that determine their dispersal strategy when experiencing different population densities. For a stationary range we obtain results consistent with previous theoretical studies: few individuals emigrate from patches that are below equilibrium density. However, during the range expansion of a previously stationary population, we observe evolution towards dispersal strategies where considerable emigration occurs well below equilibrium density. This is true even for moderate costs to dispersal, and always results in accelerating rates of range expansion. Importantly, the evolution we observe at an expanding front depends upon fitness integrated over several generations and cannot be predicted by a consideration of lifetime reproductive success alone. We argue that a better understanding of the role of density dependent dispersal, and its evolution, in driving population dynamics is required especially within the context of range expansions.", "author" : [ { "dropping-particle" : "", "family" : "Travis", "given" : "Justin M J", "non-dropping-particle" : "", "parse-names" : false, "suffix" :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"container-title" : "Journal of Theoretical Biology", "id" : "ITEM-2", "issue" : "1", "issued" : { "date-parts" : [ [ "2009", "7", "7" ] ] }, "page" : "151-8", "title" : "Accelerating invasion rates result from the evolution of density-dependent dispersal.", "type" : "article-journal", "volume" : "259" }, "uris" : [ "http://www.mendeley.com/documents/?uuid=0eaf4d8a-5487-407e-8a6e-051b1e2804a8" ] }, { "id" : "ITEM-3", "itemData" : { "author" : [ { "dropping-particle" : "", "family" : "Travis", "given" : "Justin M J", "non-dropping-particle" : "", "parse-names" : false, "suffix" : "" }, { "dropping-particle" : "", "family" : "Dytham", "given" : "Calvin", "non-dropping-particle" : "", "parse-names" : false, "suffix" : "" } ], "container-title" : "Evolutionary Ecology Research", "id" : "ITEM-3", "issued" : { "date-parts" : [ [ "2002" ] ] }, "page" : "1119-1129", "title" : "Dispersal evolution during invasions", "type" : "article-journal", "volume" : "4" }, "uris" : [ "http://www.mendeley.com/documents/?uuid=7cc27e07-d646-4d35-ab6c-33038d8b0b74" ] }, { "id" : "ITEM-4",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"ITEM-4", "issue" : "10", "issued" : { "date-parts" : [ [ "2010", "10" ] ] }, "page" : "3094-9", "title" : "On the elasticity of range limits during periods of expansion.", "type" : "article-journal", "volume" : "91" }, "uris" : [ "http://www.mendeley.com/documents/?uuid=862a2604-ddeb-4a8a-a682-2c0a72d64370" ] }, { "id" : "ITEM-5", "itemData" : { "DOI" : "10.1086/423430", "ISSN" : "1537-5323", "PMID" : "15478092", "abstract" : "Explanations for rapid species' range expansions have typically been purely ecological, with little attention given to evolutionary processes. We tested predictions for the evolution of dispersal during range expansion using four species of wing-dimorphic bush cricket (Conocephalus discolor, Conocephalus dorsalis, Metrioptera roeselii, and Metrioptera brachyptera). We observed distinct changes in dispersal in the two species with expanding ranges. Recently colonized populations at the range margin showed increased frequencies of dispersive, long-winged (macropterous) individuals, compared with longer-established populations in the range core. This increase in dispersal appeared to be short-lived because 5-10 years after colonization populations showed similar incidences of macroptery to populations in the range core. These changes are consistent with evolutionary change; field patterns persisted when nymphs were reared under controlled environmental conditions, and range margin individuals reared in the laboratory flew farther than range core individuals in a wind tunnel. There was also a reproductive trade-off with dispersal in both females and males, which could explain the rapid reversion to lower rates of dispersal once populations become established. The effect of population density on wing morphology differed between populations from the range core (no significant effect of density) and expanding range margins (negative density dependence), which we propose is part of the mechanism of the changes in dispersal. Transient changes in dispersal are likely to be common in many species undergoing range expansion and can have major population and biogeographic consequences.", "author" : [ { "dropping-particle" : "", "family" : "Simmons", "given" : "Adam D", "non-dropping-particle" : "", "parse-names" : false, "suffix" : "" }, { "dropping-particle" : "", "family" : "Thomas", "given" : "Chris D", "non-dropping-particle" : "", "parse-names" : false, "suffix" : "" } ], "container-title" : "The American Naturalist", "id" : "ITEM-5", "issue" : "3", "issued" : { "date-parts" : [ [ "2004", "9" ] ] }, "page" : "378-95", "title" : "Changes in dispersal during species' range expansions.", "type" : "article-journal", "volume" : "164" }, "uris" : [ "http://www.mendeley.com/documents/?uuid=9556acd1-6348-4e88-9b6f-720f59e58b88" ] }, { "id" : "ITEM-6", "itemData" : { "DOI" : "10.1086/588289", "ISSN" : "1537-5323", "PMID" : "18554143", "abstract" : "In species undergoing range expansion, newly established populations are often more dispersive than older populations. Because dispersal phenotypes are complex and often costly, it is unclear how highly dispersive phenotypes are maintained in a species to enable their rapid expression during periods of range expansion. Here I test the idea that metapopulation dynamics of local extinction and recolonization maintain distinct dispersal strategies outside the context of range expansion. Western bluebirds display distinct dispersal phenotypes where aggressive males are more dispersive than nonaggressive males, resulting in highly aggressive populations at the edge of their expanding range. I experimentally created new habitat interior to the range edge to show that, as on the range front, it was colonized solely by aggressive males. Moreover, fitness consequences of aggression depended on population age: aggressive males had high fitness when colonizing new populations, while nonaggressive males performed best in an older population. These results suggest that distinct dispersal strategies were maintained before range expansion as an adaptation for the continual recolonization of new habitat. These results emphasize similarities between range expansion and metapopulation dynamics and suggest that preexisting adaptive dispersal strategies may explain rapid changes in dispersal phenotypes during range expansion.", "author" : [ { "dropping-particle" : "", "family" : "Duckworth", "given" : "Ren\u00e9e a", "non-dropping-particle" : "", "parse-names" : false, "suffix" : "" } ], "container-title" : "The American Naturalist", "id" : "ITEM-6", "issue" : "july", "issued" : { "date-parts" : [ [ "2008", "7" ] ] }, "page" : "S4-17", "title" : "Adaptive dispersal strategies and the dynamics of a range expansion.", "type" : "article-journal", "volume" : "172 Suppl " }, "uris" : [ "http://www.mendeley.com/documents/?uuid=f1b7164f-827f-4450-9bb7-7b3cf0f8daf0" ] } ], "mendeley" : { "previouslyFormattedCitation" : "(Travis &amp; Dytham 2002, 2012; Simmons &amp; Thomas 2004; Duckworth 2008; Travis et al. 2009; Kubisch et al. 2010)" }, "properties" : { "noteIndex" : 0 }, "schema" : "https://github.com/citation-style-language/schema/raw/master/csl-citation.json" }</w:instrText>
      </w:r>
      <w:r w:rsidRPr="00D123FB">
        <w:fldChar w:fldCharType="separate"/>
      </w:r>
      <w:r w:rsidRPr="00D123FB">
        <w:rPr>
          <w:noProof/>
        </w:rPr>
        <w:t>(Travis &amp; Dytham 2002, 2012; Simmons &amp; Thomas 2004; Duckworth 2008; Travis et al. 2009; Kubisch et al. 2010)</w:t>
      </w:r>
      <w:r w:rsidRPr="00D123FB">
        <w:fldChar w:fldCharType="end"/>
      </w:r>
      <w:r w:rsidRPr="00D123FB">
        <w:t xml:space="preserve"> and how conversely, context-dependent emigration can affect species range shift </w:t>
      </w:r>
      <w:r w:rsidRPr="00D123FB">
        <w:fldChar w:fldCharType="begin" w:fldLock="1"/>
      </w:r>
      <w:r>
        <w:instrText>ADDIN CSL_CITATION { "citationItems" : [ { "id" : "ITEM-1", "itemData" : { "DOI" : "10.1111/j.1472-4642.2012.00943.x", "ISSN" : "13669516", "author" : [ { "dropping-particle" : "", "family" : "Altwegg", "given" : "Res", "non-dropping-particle" : "", "parse-names" : false, "suffix" : "" }, { "dropping-particle" : "", "family" : "Collingham", "given" : "Yvonne C.", "non-dropping-particle" : "", "parse-names" : false, "suffix" : "" }, { "dropping-particle" : "", "family" : "Erni", "given" : "Birgit", "non-dropping-particle" : "", "parse-names" : false, "suffix" : "" }, { "dropping-particle" : "", "family" : "Huntley", "given" : "Brian", "non-dropping-particle" : "", "parse-names" : false, "suffix" : "" } ], "container-title" : "Diversity and Distributions", "id" : "ITEM-1", "issue" : "1", "issued" : { "date-parts" : [ [ "2013", "1", "19" ] ] }, "note" : "        Density-dependent emigration and settlement      ", "page" : "60-68", "title" : "Density-dependent dispersal and the speed of range expansions", "type" : "article-journal", "volume" : "19" }, "uris" : [ "http://www.mendeley.com/documents/?uuid=c85e3821-b256-4aed-88fc-684b4a5ec220" ] }, { "id" : "ITEM-2", "itemData" : { "DOI" : "10.1111/j.1600-0587.2010.06744.x", "ISSN" : "09067590", "author" : [ { "dropping-particle" : "", "family" : "Kubisch", "given" : "Alexander", "non-dropping-particle" : "", "parse-names" : false, "suffix" : "" }, { "dropping-particle" : "", "family" : "Poethke", "given" : "Hans-Joachim", "non-dropping-particle" : "", "parse-names" : false, "suffix" : "" }, { "dropping-particle" : "", "family" : "Hovestadt", "given" : "Thomas", "non-dropping-particle" : "", "parse-names" : false, "suffix" : "" } ], "container-title" : "Ecography", "id" : "ITEM-2", "issue" : "6", "issued" : { "date-parts" : [ [ "2011", "12", "7" ] ] }, "page" : "1002-1008", "title" : "Density-dependent dispersal and the formation of range borders", "type" : "article-journal", "volume" : "34" }, "uris" : [ "http://www.mendeley.com/documents/?uuid=bdef73d6-a5fe-4a01-a8a6-f061c4ca9aab" ] } ], "mendeley" : { "previouslyFormattedCitation" : "(Kubisch et al. 2011; Altwegg et al. 2013)" }, "properties" : { "noteIndex" : 0 }, "schema" : "https://github.com/citation-style-language/schema/raw/master/csl-citation.json" }</w:instrText>
      </w:r>
      <w:r w:rsidRPr="00D123FB">
        <w:fldChar w:fldCharType="separate"/>
      </w:r>
      <w:r w:rsidRPr="00D123FB">
        <w:rPr>
          <w:noProof/>
        </w:rPr>
        <w:t>(Kubisch et al. 2011; Altwegg et al. 2013)</w:t>
      </w:r>
      <w:r w:rsidRPr="00D123FB">
        <w:fldChar w:fldCharType="end"/>
      </w:r>
      <w:r w:rsidRPr="00D123FB">
        <w:t xml:space="preserve">. Yet, many questions remain relatively unexplored including, for example, the role of information acquisition and associated costs </w:t>
      </w:r>
      <w:r w:rsidRPr="00D123FB">
        <w:fldChar w:fldCharType="begin" w:fldLock="1"/>
      </w:r>
      <w:r>
        <w:instrText>ADDIN CSL_CITATION { "citationItems" : [ { "id" : "ITEM-1", "itemData" : { "ISSN" : "1537-5323", "abstract" : "There is increasing empirical evidence that individuals utilize social and environmental cues in making decisions as to whether or not to disperse. However, we lack theory exploring the influence of information acquisition and use on the evolution of dispersal strategies and metapopulation dynamics. We used an individual-based, spatially explicit simulation model to explore the evolution of emigration strategies under varying precision of information about the natal patch, cost of information acquisition, and environmental predictability. Our findings show an interesting interplay between information use and the evolved emigration propensity. Lack of information led to higher emigration probabilities in more unpredictable environments but to lower emigration probabilities in constant or highly predictable scenarios. Somewhat-informed dispersal strategies were selected for in most cases, even when the acquisition of information was associated with a moderate reproductive cost. Notably, selection rarely favored investment in acquisition of high-precision information, and the tendency to invest in information acquisition was greatest in predictable environments when the associated cost was low. Our results highlight that information use can affect dispersal in a complex manner and also emphasize that information-acquisition behaviors can themselves come under strong selection, resulting in evolutionary dynamics that are tightly coupled to those of context-dependent behaviors.", "author" : [ { "dropping-particle" : "", "family" : "Bocedi", "given" : "Greta", "non-dropping-particle" : "", "parse-names" : false, "suffix" : "" }, { "dropping-particle" : "", "family" : "Heinonen", "given" : "Johannes", "non-dropping-particle" : "", "parse-names" : false, "suffix" : "" }, { "dropping-particle" : "", "family" : "Travis", "given" : "Justin M J", "non-dropping-particle" : "", "parse-names" : false, "suffix" : "" } ], "container-title" : "The American Naturalist", "id" : "ITEM-1", "issue" : "5", "issued" : { "date-parts" : [ [ "2012", "5" ] ] }, "page" : "606-20", "title" : "Uncertainty and the role of information acquisition in the evolution of context-dependent emigration.", "type" : "article-journal", "volume" : "179" }, "uris" : [ "http://www.mendeley.com/documents/?uuid=887e4e4e-7915-43ad-806a-11affa804d20" ] }, { "id" : "ITEM-2",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"ITEM-2",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"ITEM-3", "itemData" : { "DOI" : "10.7717/peerj.44", "ISSN" : "2167-8359", "author" : [ { "dropping-particle" : "", "family" : "Chaine", "given" : "Alexis S.", "non-dropping-particle" : "", "parse-names" : false, "suffix" : "" }, { "dropping-particle" : "", "family" : "Legendre", "given" : "St\u00e9phane", "non-dropping-particle" : "", "parse-names" : false, "suffix" : "" }, { "dropping-particle" : "", "family" : "Clobert", "given" : "Jean", "non-dropping-particle" : "", "parse-names" : false, "suffix" : "" } ], "container-title" : "PeerJ", "id" : "ITEM-3", "issued" : { "date-parts" : [ [ "2013", "2", "26" ] ] }, "page" : "e44", "title" : "The co-evolution of multiply-informed dispersal: information transfer across landscapes from neighbors and immigrants", "type" : "article-journal", "volume" : "1" }, "uris" : [ "http://www.mendeley.com/documents/?uuid=c906503e-ba63-4300-8ec5-8e3d8db8fbda" ] }, { "id" : "ITEM-4", "itemData" : { "DOI" : "10.1111/j.1600-0706.2008.16863.x", "ISSN" : "00301299", "author" : [ { "dropping-particle" : "", "family" : "Enfj\u00e4ll", "given" : "Karin", "non-dropping-particle" : "", "parse-names" : false, "suffix" : "" }, { "dropping-particle" : "", "family" : "Leimar", "given" : "Olof", "non-dropping-particle" : "", "parse-names" : false, "suffix" : "" } ], "container-title" : "Oikos", "id" : "ITEM-4", "issue" : "2", "issued" : { "date-parts" : [ [ "2009", "2" ] ] }, "page" : "291-299", "title" : "The evolution of dispersal - the importance of information about population density and habitat characteristics", "type" : "article-journal", "volume" : "118" }, "uris" : [ "http://www.mendeley.com/documents/?uuid=104347f7-f64f-4809-9a98-6189d4791953" ] }, { "id" : "ITEM-5", "itemData" : { "DOI" : "10.1007/s12080-008-0032-2", "ISSN" : "1874-1738", "author" : [ { "dropping-particle" : "", "family" : "Armsworth", "given" : "Paul R.", "non-dropping-particle" : "", "parse-names" : false, "suffix" : "" } ], "container-title" : "Theoretical Ecology", "id" : "ITEM-5", "issue" : "2", "issued" : { "date-parts" : [ [ "2008", "12", "11" ] ] }, "page" : "105-117", "title" : "Conditional dispersal, clines, and the evolution of dispersiveness", "type" : "article-journal", "volume" : "2" }, "uris" : [ "http://www.mendeley.com/documents/?uuid=d6e2baec-a6af-4617-a415-065b1258076d" ] }, { "id" : "ITEM-6",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"ITEM-6", "issue" : "5", "issued" : { "date-parts" : [ [ "2007", "5" ] ] }, "page" : "411-7", "title" : "Social information and emigration: lessons from immigrants.", "type" : "article-journal", "volume" : "10" }, "uris" : [ "http://www.mendeley.com/documents/?uuid=6a2d0210-ab9f-4df6-8765-c1105a5027d7" ] }, { "id" : "ITEM-7", "itemData" : { "DOI" : "10.1371/journal.pone.0048436", "ISSN" : "1932-6203", "PMID" : "23144882", "abstract" : "Many organisms use cues to decide whether to disperse or not, especially those related to the composition of their environment. Dispersal hence sometimes depends on population density, which can be important for the dynamics and evolution of sub-divided populations. But very little is known about the factors that organisms use to inform their dispersal decision. We investigated the cues underlying density-dependent dispersal in inter-connected microcosms of the freshwater protozoan Paramecium caudatum. In two experiments, we manipulated (i) the number of cells per microcosm and (ii) the origin of their culture medium (supernatant from high- or low-density populations). We found a negative relationship between population density and rates of dispersal, suggesting the use of physical cues. There was no significant effect of culture medium origin on dispersal and thus no support for chemical cues usage. These results suggest that the perception of density - and as a result, the decision to disperse - in this organism can be based on physical factors. This type of quorum sensing may be an adaptation optimizing small scale monitoring of the environment and swarm formation in open water.", "author" : [ { "dropping-particle" : "", "family" : "Fellous", "given" : "Simon", "non-dropping-particle" : "", "parse-names" : false, "suffix" : "" }, { "dropping-particle" : "", "family" : "Duncan", "given" : "Alison", "non-dropping-particle" : "", "parse-names" : false, "suffix" : "" }, { "dropping-particle" : "", "family" : "Coulon", "given" : "Aur\u00e9lie", "non-dropping-particle" : "", "parse-names" : false, "suffix" : "" }, { "dropping-particle" : "", "family" : "Kaltz", "given" : "Oliver", "non-dropping-particle" : "", "parse-names" : false, "suffix" : "" } ], "container-title" : "PloS one", "id" : "ITEM-7", "issue" : "11", "issued" : { "date-parts" : [ [ "2012", "1" ] ] }, "page" : "e48436", "title" : "Quorum sensing and density-dependent dispersal in an aquatic model system.", "type" : "article-journal", "volume" : "7" }, "uris" : [ "http://www.mendeley.com/documents/?uuid=90da9ebc-045c-41e2-80a1-71d76da6c6e5" ] } ], "mendeley" : { "previouslyFormattedCitation" : "(Cote &amp; Clobert 2007; Armsworth 2008; Clobert et al. 2009; Enfj\u00e4ll &amp; Leimar 2009; Bocedi et al. 2012a; Fellous et al. 2012; Chaine et al. 2013)" }, "properties" : { "noteIndex" : 0 }, "schema" : "https://github.com/citation-style-language/schema/raw/master/csl-citation.json" }</w:instrText>
      </w:r>
      <w:r w:rsidRPr="00D123FB">
        <w:fldChar w:fldCharType="separate"/>
      </w:r>
      <w:r w:rsidRPr="00D123FB">
        <w:rPr>
          <w:noProof/>
        </w:rPr>
        <w:t>(Cote &amp; Clobert 2007; Armsworth 2008; Clobert et al. 2009; Enfjäll &amp; Leimar 2009; Bocedi et al. 2012a; Fellous et al. 2012; Chaine et al. 2013)</w:t>
      </w:r>
      <w:r w:rsidRPr="00D123FB">
        <w:fldChar w:fldCharType="end"/>
      </w:r>
      <w:r w:rsidRPr="00D123FB">
        <w:t xml:space="preserve">, the emergence of plastic strategies vs. </w:t>
      </w:r>
      <w:r>
        <w:t xml:space="preserve">behavioural syndromes </w:t>
      </w:r>
      <w:r>
        <w:fldChar w:fldCharType="begin" w:fldLock="1"/>
      </w:r>
      <w:r>
        <w:instrText>ADDIN CSL_CITATION { "citationItems" : [ { "id" : "ITEM-1", "itemData" : { "author" : [ { "dropping-particle" : "", "family" : "Ronce", "given" : "Oph\u00e9lie", "non-dropping-particle" : "", "parse-names" : false, "suffix" : "" }, { "dropping-particle" : "", "family" : "Clobert", "given" : "Jean", "non-dropping-particle" : "", "parse-names" : false, "suffix" : "" } ], "chapter-number" : "10",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"publisher" : "Oxford University Press", "title" : "Dispersal syndrome", "type" : "chapter" }, "uris" : [ "http://www.mendeley.com/documents/?uuid=8d3b091d-f90c-439d-8066-453ca8e215ec" ] } ], "mendeley" : { "previouslyFormattedCitation" : "(Ronce &amp; Clobert 2012)" }, "properties" : { "noteIndex" : 0 }, "schema" : "https://github.com/citation-style-language/schema/raw/master/csl-citation.json" }</w:instrText>
      </w:r>
      <w:r>
        <w:fldChar w:fldCharType="separate"/>
      </w:r>
      <w:r w:rsidRPr="002D0CC2">
        <w:rPr>
          <w:noProof/>
        </w:rPr>
        <w:t>(Ronce &amp; Clobert 2012)</w:t>
      </w:r>
      <w:r>
        <w:fldChar w:fldCharType="end"/>
      </w:r>
      <w:r w:rsidRPr="00D123FB">
        <w:t>, the interaction between evolving emigration strategies and</w:t>
      </w:r>
      <w:r>
        <w:t xml:space="preserve"> the other phases of dispersal </w:t>
      </w:r>
      <w:r>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fldChar w:fldCharType="separate"/>
      </w:r>
      <w:r w:rsidRPr="003000D6">
        <w:rPr>
          <w:noProof/>
        </w:rPr>
        <w:t>(Travis et al. 2012)</w:t>
      </w:r>
      <w:r>
        <w:fldChar w:fldCharType="end"/>
      </w:r>
      <w:r w:rsidRPr="00D123FB">
        <w:t xml:space="preserve"> and trade-offs and interactions </w:t>
      </w:r>
      <w:r>
        <w:t xml:space="preserve">with other life history traits </w:t>
      </w:r>
      <w:r>
        <w:fldChar w:fldCharType="begin" w:fldLock="1"/>
      </w:r>
      <w:r>
        <w:instrText>ADDIN CSL_CITATION { "citationItems" : [ { "id" : "ITEM-1", "itemData" : { "DOI" : "10.1023/A:1011068005057", "ISSN" : "1573-8477", "author" : [ { "dropping-particle" : "", "family" : "Ronce", "given" : "Oph\u00e9lie", "non-dropping-particle" : "", "parse-names" : false, "suffix" : "" }, { "dropping-particle" : "", "family" : "Perret", "given" : "Florence", "non-dropping-particle" : "", "parse-names" : false, "suffix" : "" }, { "dropping-particle" : "", "family" : "Olivieri", "given" : "Isabelle", "non-dropping-particle" : "", "parse-names" : false, "suffix" : "" } ], "container-title" : "Evolutionary Ecology", "id" : "ITEM-1", "issue" : "3", "issued" : { "date-parts" : [ [ "2000", "5", "1" ] ] }, "page" : "233-260", "publisher" : "Kluwer Academic Publishers", "title" : "Landscape dynamics and evolution of colonizer syndromes: interactions between reproductive effortand dispersal in a metapopulation", "type" : "article-journal", "volume" : "14" }, "uris" : [ "http://www.mendeley.com/documents/?uuid=d9abb2d6-e892-4860-ab3b-314476e0a8ed" ] }, { "id" : "ITEM-2",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"ITEM-2",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"(Ronce et al. 2000; Travis et al. 2010)" }, "properties" : { "noteIndex" : 0 }, "schema" : "https://github.com/citation-style-language/schema/raw/master/csl-citation.json" }</w:instrText>
      </w:r>
      <w:r>
        <w:fldChar w:fldCharType="separate"/>
      </w:r>
      <w:r w:rsidRPr="002D0CC2">
        <w:rPr>
          <w:noProof/>
        </w:rPr>
        <w:t>(Ronce et al. 2000; Travis et al. 2010)</w:t>
      </w:r>
      <w:r>
        <w:fldChar w:fldCharType="end"/>
      </w:r>
      <w:r w:rsidRPr="00D123FB">
        <w:t>.</w:t>
      </w:r>
    </w:p>
    <w:p w14:paraId="6EEFBCE7" w14:textId="77777777" w:rsidR="0067520E" w:rsidRPr="00D123FB" w:rsidRDefault="0067520E" w:rsidP="00C57BF9">
      <w:pPr>
        <w:keepNext/>
        <w:rPr>
          <w:szCs w:val="24"/>
        </w:rPr>
      </w:pPr>
      <w:r w:rsidRPr="00D123FB">
        <w:rPr>
          <w:szCs w:val="24"/>
        </w:rPr>
        <w:t xml:space="preserve">Within </w:t>
      </w:r>
      <w:proofErr w:type="spellStart"/>
      <w:r w:rsidRPr="00D123FB">
        <w:rPr>
          <w:szCs w:val="24"/>
        </w:rPr>
        <w:t>RangeShifter</w:t>
      </w:r>
      <w:proofErr w:type="spellEnd"/>
      <w:r w:rsidRPr="00D123FB">
        <w:rPr>
          <w:szCs w:val="24"/>
        </w:rPr>
        <w:t xml:space="preserve">, the three phases of dispersal are </w:t>
      </w:r>
      <w:r>
        <w:rPr>
          <w:szCs w:val="24"/>
        </w:rPr>
        <w:t>modelled</w:t>
      </w:r>
      <w:r w:rsidRPr="00D123FB">
        <w:rPr>
          <w:szCs w:val="24"/>
        </w:rPr>
        <w:t xml:space="preserve"> explicitly. Concerning emigration, some of the basic understanding described above is incorporated in a flexible way, allowing the implementation of different strategies. Emigration is </w:t>
      </w:r>
      <w:r>
        <w:rPr>
          <w:szCs w:val="24"/>
        </w:rPr>
        <w:t>modelled</w:t>
      </w:r>
      <w:r w:rsidRPr="00D123FB">
        <w:rPr>
          <w:szCs w:val="24"/>
        </w:rPr>
        <w:t xml:space="preserve"> as the probability that an individual will leave its natal patch</w:t>
      </w:r>
      <w:r>
        <w:rPr>
          <w:szCs w:val="24"/>
        </w:rPr>
        <w:t xml:space="preserve"> during the present year (or season)</w:t>
      </w:r>
      <w:r w:rsidRPr="00D123FB">
        <w:rPr>
          <w:szCs w:val="24"/>
        </w:rPr>
        <w:t xml:space="preserve">. </w:t>
      </w:r>
      <w:r>
        <w:rPr>
          <w:szCs w:val="24"/>
        </w:rPr>
        <w:t xml:space="preserve">Note that in a stage-structured population, if a stage having non-zero </w:t>
      </w:r>
      <w:r w:rsidRPr="00216EA2">
        <w:rPr>
          <w:i/>
          <w:szCs w:val="24"/>
        </w:rPr>
        <w:t>d</w:t>
      </w:r>
      <w:r>
        <w:rPr>
          <w:szCs w:val="24"/>
        </w:rPr>
        <w:t xml:space="preserve"> can last for more than one year, an individual has multiple opportunities to emigrate, each with probability </w:t>
      </w:r>
      <w:r w:rsidRPr="00216EA2">
        <w:rPr>
          <w:i/>
          <w:szCs w:val="24"/>
        </w:rPr>
        <w:t>d</w:t>
      </w:r>
      <w:r>
        <w:rPr>
          <w:szCs w:val="24"/>
        </w:rPr>
        <w:t xml:space="preserve">, and hence the realised overall emigration rate will be larger than </w:t>
      </w:r>
      <w:r w:rsidRPr="00216EA2">
        <w:rPr>
          <w:i/>
          <w:szCs w:val="24"/>
        </w:rPr>
        <w:t>d</w:t>
      </w:r>
      <w:r>
        <w:rPr>
          <w:szCs w:val="24"/>
        </w:rPr>
        <w:t xml:space="preserve">. </w:t>
      </w:r>
      <w:r w:rsidRPr="00D123FB">
        <w:rPr>
          <w:szCs w:val="24"/>
        </w:rPr>
        <w:t xml:space="preserve">The emigration probability </w:t>
      </w:r>
      <w:r w:rsidRPr="00D123FB">
        <w:rPr>
          <w:i/>
          <w:szCs w:val="24"/>
        </w:rPr>
        <w:t>d</w:t>
      </w:r>
      <w:r w:rsidRPr="00D123FB">
        <w:rPr>
          <w:szCs w:val="24"/>
        </w:rPr>
        <w:t xml:space="preserve"> can be density-independent, and hence constant, or density-dependent. The latter is given by the following function, introduced by </w:t>
      </w:r>
      <w:r w:rsidRPr="00D123FB">
        <w:rPr>
          <w:szCs w:val="24"/>
        </w:rPr>
        <w:fldChar w:fldCharType="begin" w:fldLock="1"/>
      </w:r>
      <w:r>
        <w:rPr>
          <w:szCs w:val="24"/>
        </w:rP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"mendeley" : { "manualFormatting" : "Kun and Scheuring (2006)", "previouslyFormattedCitation" : "(Kun &amp; Scheuring 2006)" }, "properties" : { "noteIndex" : 0 }, "schema" : "https://github.com/citation-style-language/schema/raw/master/csl-citation.json" }</w:instrText>
      </w:r>
      <w:r w:rsidRPr="00D123FB">
        <w:rPr>
          <w:szCs w:val="24"/>
        </w:rPr>
        <w:fldChar w:fldCharType="separate"/>
      </w:r>
      <w:r w:rsidRPr="00D123FB">
        <w:rPr>
          <w:noProof/>
          <w:szCs w:val="24"/>
        </w:rPr>
        <w:t>Kun and Scheuring (2006)</w:t>
      </w:r>
      <w:r w:rsidRPr="00D123FB">
        <w:rPr>
          <w:szCs w:val="24"/>
        </w:rPr>
        <w:fldChar w:fldCharType="end"/>
      </w:r>
      <w:r w:rsidRPr="00D123FB">
        <w:rPr>
          <w:szCs w:val="24"/>
        </w:rPr>
        <w:t xml:space="preserve"> (</w:t>
      </w:r>
      <w:r>
        <w:rPr>
          <w:szCs w:val="24"/>
        </w:rPr>
        <w:t>Figure 2.7</w:t>
      </w:r>
      <w:r w:rsidRPr="00D123FB">
        <w:rPr>
          <w:szCs w:val="24"/>
        </w:rPr>
        <w:t>):</w:t>
      </w:r>
    </w:p>
    <w:p w14:paraId="7E2ED2E4" w14:textId="77777777" w:rsidR="0067520E" w:rsidRPr="00D123FB" w:rsidRDefault="0067520E" w:rsidP="00C57BF9">
      <w:pPr>
        <w:pStyle w:val="Equation"/>
        <w:rPr>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den>
                    </m:f>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w:t>
      </w:r>
    </w:p>
    <w:p w14:paraId="655D6119"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D</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emigration probability, </w:t>
      </w:r>
      <w:r w:rsidRPr="00D123FB">
        <w:rPr>
          <w:rFonts w:eastAsiaTheme="minorEastAsia" w:cs="Times New Roman"/>
          <w:i/>
          <w:szCs w:val="24"/>
          <w:lang w:val="en-GB"/>
        </w:rPr>
        <w:t>β</w:t>
      </w:r>
      <w:r w:rsidRPr="00D123FB">
        <w:rPr>
          <w:rFonts w:eastAsiaTheme="minorEastAsia" w:cs="Times New Roman"/>
          <w:szCs w:val="24"/>
          <w:lang w:val="en-GB"/>
        </w:rPr>
        <w:t xml:space="preserve"> is the inflection point of the function and </w:t>
      </w:r>
      <w:r w:rsidRPr="00D123FB">
        <w:rPr>
          <w:rFonts w:eastAsiaTheme="minorEastAsia" w:cs="Times New Roman"/>
          <w:i/>
          <w:szCs w:val="24"/>
          <w:lang w:val="en-GB"/>
        </w:rPr>
        <w:t>α</w:t>
      </w:r>
      <w:r w:rsidRPr="00D123FB">
        <w:rPr>
          <w:rFonts w:eastAsiaTheme="minorEastAsia" w:cs="Times New Roman"/>
          <w:szCs w:val="24"/>
          <w:lang w:val="en-GB"/>
        </w:rPr>
        <w:t xml:space="preserve"> is the slope at the inflection point. We are aware that different functions have been proposed for density dependent emigration</w:t>
      </w:r>
      <w:r>
        <w:rPr>
          <w:rFonts w:eastAsiaTheme="minorEastAsia" w:cs="Times New Roman"/>
          <w:szCs w:val="24"/>
          <w:lang w:val="en-GB"/>
        </w:rPr>
        <w:t xml:space="preserve"> (</w:t>
      </w:r>
      <w:proofErr w:type="spellStart"/>
      <w:r>
        <w:rPr>
          <w:rFonts w:eastAsiaTheme="minorEastAsia" w:cs="Times New Roman"/>
          <w:szCs w:val="24"/>
          <w:lang w:val="en-GB"/>
        </w:rPr>
        <w:t>Poethke</w:t>
      </w:r>
      <w:proofErr w:type="spellEnd"/>
      <w:r>
        <w:rPr>
          <w:rFonts w:eastAsiaTheme="minorEastAsia" w:cs="Times New Roman"/>
          <w:szCs w:val="24"/>
          <w:lang w:val="en-GB"/>
        </w:rPr>
        <w:t xml:space="preserve"> &amp; Hovestadt, 2002; Hovestadt </w:t>
      </w:r>
      <w:r w:rsidRPr="00D95F62">
        <w:rPr>
          <w:rFonts w:eastAsiaTheme="minorEastAsia" w:cs="Times New Roman"/>
          <w:i/>
          <w:szCs w:val="24"/>
          <w:lang w:val="en-GB"/>
        </w:rPr>
        <w:t>et al.</w:t>
      </w:r>
      <w:r>
        <w:rPr>
          <w:rFonts w:eastAsiaTheme="minorEastAsia" w:cs="Times New Roman"/>
          <w:szCs w:val="24"/>
          <w:lang w:val="en-GB"/>
        </w:rPr>
        <w:t xml:space="preserve"> 2010)</w:t>
      </w:r>
      <w:r w:rsidRPr="00D123FB">
        <w:rPr>
          <w:rFonts w:eastAsiaTheme="minorEastAsia" w:cs="Times New Roman"/>
          <w:szCs w:val="24"/>
          <w:lang w:val="en-GB"/>
        </w:rPr>
        <w:t xml:space="preserve">. We chose this one because it is a flexible function that allows for modelling a range of different reaction norms, as well as their emergence through evolution. In the case of density-dependent emigration, we assume individuals to have full knowledge of the population density and habitat quality in their natal patch. Information acquisition is not explicitly modelled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w:t>
      </w:r>
    </w:p>
    <w:p w14:paraId="7D7AEC3E" w14:textId="77777777" w:rsidR="009E7060" w:rsidRPr="00D123FB" w:rsidRDefault="009E7060" w:rsidP="009E7060">
      <w:pPr>
        <w:pStyle w:val="Figure"/>
      </w:pPr>
      <w:r w:rsidRPr="002B79BE">
        <w:lastRenderedPageBreak/>
        <w:drawing>
          <wp:inline distT="0" distB="0" distL="0" distR="0" wp14:anchorId="1C9DC392" wp14:editId="6B64794D">
            <wp:extent cx="4338574" cy="2208956"/>
            <wp:effectExtent l="19050" t="0" r="4826"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4338574" cy="2208956"/>
                    </a:xfrm>
                    <a:prstGeom prst="rect">
                      <a:avLst/>
                    </a:prstGeom>
                    <a:noFill/>
                    <a:ln w="9525">
                      <a:noFill/>
                      <a:miter lim="800000"/>
                      <a:headEnd/>
                      <a:tailEnd/>
                    </a:ln>
                  </pic:spPr>
                </pic:pic>
              </a:graphicData>
            </a:graphic>
          </wp:inline>
        </w:drawing>
      </w:r>
    </w:p>
    <w:p w14:paraId="6FC61197" w14:textId="77777777" w:rsidR="009E7060" w:rsidRDefault="009E7060" w:rsidP="009E7060">
      <w:pPr>
        <w:pStyle w:val="Figheading"/>
      </w:pPr>
      <w:r w:rsidRPr="00E74F45">
        <w:rPr>
          <w:b/>
        </w:rPr>
        <w:t xml:space="preserve">Figure 2.7. </w:t>
      </w:r>
      <w:r w:rsidRPr="00E74F45">
        <w:t>Density-dependent emigration probability. (a) Effect of changing the function’s inflection point (</w:t>
      </w:r>
      <w:r w:rsidRPr="00E74F45">
        <w:rPr>
          <w:i/>
        </w:rPr>
        <w:t>β</w:t>
      </w:r>
      <w:r w:rsidRPr="00E74F45">
        <w:t xml:space="preserve">) for </w:t>
      </w:r>
      <w:r w:rsidRPr="00E74F45">
        <w:rPr>
          <w:i/>
        </w:rPr>
        <w:t>α</w:t>
      </w:r>
      <w:r w:rsidRPr="00E74F45">
        <w:t> = 10.0 and (b) its slope (</w:t>
      </w:r>
      <w:r w:rsidRPr="00E74F45">
        <w:rPr>
          <w:i/>
        </w:rPr>
        <w:t>α</w:t>
      </w:r>
      <w:r w:rsidRPr="00E74F45">
        <w:t xml:space="preserve">) at the inflection </w:t>
      </w:r>
      <w:proofErr w:type="gramStart"/>
      <w:r w:rsidRPr="00E74F45">
        <w:t>point</w:t>
      </w:r>
      <w:proofErr w:type="gramEnd"/>
      <w:r w:rsidRPr="00E74F45">
        <w:t xml:space="preserve"> for </w:t>
      </w:r>
      <w:r w:rsidRPr="00E74F45">
        <w:rPr>
          <w:i/>
        </w:rPr>
        <w:t>β</w:t>
      </w:r>
      <w:r w:rsidRPr="00E74F45">
        <w:t xml:space="preserve"> = 0.5. Density refers either to </w:t>
      </w:r>
      <w:r w:rsidRPr="00E74F45">
        <w:rPr>
          <w:i/>
        </w:rPr>
        <w:t>N/K</w:t>
      </w:r>
      <w:r w:rsidRPr="00E74F45">
        <w:t xml:space="preserve"> for non</w:t>
      </w:r>
      <w:r>
        <w:t>-</w:t>
      </w:r>
      <w:r w:rsidRPr="00E74F45">
        <w:t xml:space="preserve">stage-structured models, or to </w:t>
      </w:r>
      <w:proofErr w:type="spellStart"/>
      <w:r w:rsidRPr="00E74F45">
        <w:rPr>
          <w:i/>
        </w:rPr>
        <w:t>bN</w:t>
      </w:r>
      <w:proofErr w:type="spellEnd"/>
      <w:r w:rsidRPr="00E74F45">
        <w:t xml:space="preserve"> for stage-structured models.</w:t>
      </w:r>
    </w:p>
    <w:p w14:paraId="4A62E80E" w14:textId="77777777" w:rsidR="0067520E" w:rsidRPr="00D123FB" w:rsidRDefault="0067520E" w:rsidP="00744E86">
      <w:pPr>
        <w:pStyle w:val="Keepnext"/>
        <w:rPr>
          <w:rFonts w:eastAsiaTheme="minorEastAsia"/>
        </w:rPr>
      </w:pPr>
      <w:r w:rsidRPr="00D123FB">
        <w:rPr>
          <w:rFonts w:eastAsiaTheme="minorEastAsia"/>
        </w:rPr>
        <w:t>In the case of stage-structured models, eqn. 15 is modified as follows:</w:t>
      </w:r>
    </w:p>
    <w:p w14:paraId="4F6D311C" w14:textId="77777777" w:rsidR="0067520E" w:rsidRDefault="0067520E" w:rsidP="00C57BF9">
      <w:pPr>
        <w:pStyle w:val="Equation"/>
        <w:rPr>
          <w:rFonts w:eastAsiaTheme="minorEastAsia"/>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15a</w:t>
      </w:r>
    </w:p>
    <w:p w14:paraId="2B01D8B6" w14:textId="77777777" w:rsidR="0067520E" w:rsidRPr="007F1804"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where </w:t>
      </w:r>
      <w:r w:rsidRPr="00327E95">
        <w:rPr>
          <w:rFonts w:eastAsiaTheme="minorEastAsia" w:cs="Times New Roman"/>
          <w:i/>
          <w:szCs w:val="24"/>
          <w:lang w:val="en-GB"/>
        </w:rPr>
        <w:t>b</w:t>
      </w:r>
      <w:r>
        <w:rPr>
          <w:rFonts w:eastAsiaTheme="minorEastAsia" w:cs="Times New Roman"/>
          <w:szCs w:val="24"/>
          <w:lang w:val="en-GB"/>
        </w:rPr>
        <w:t xml:space="preserve"> represents the </w:t>
      </w:r>
      <w:hyperlink w:anchor="_Density-dependence" w:history="1">
        <w:r w:rsidRPr="00327E95">
          <w:rPr>
            <w:rStyle w:val="Hyperlink"/>
            <w:rFonts w:eastAsiaTheme="minorEastAsia" w:cs="Times New Roman"/>
            <w:szCs w:val="24"/>
            <w:lang w:val="en-GB"/>
          </w:rPr>
          <w:t>strength of density</w:t>
        </w:r>
        <w:r>
          <w:rPr>
            <w:rStyle w:val="Hyperlink"/>
            <w:rFonts w:eastAsiaTheme="minorEastAsia" w:cs="Times New Roman"/>
            <w:szCs w:val="24"/>
            <w:lang w:val="en-GB"/>
          </w:rPr>
          <w:t xml:space="preserve"> </w:t>
        </w:r>
        <w:r w:rsidRPr="00327E95">
          <w:rPr>
            <w:rStyle w:val="Hyperlink"/>
            <w:rFonts w:eastAsiaTheme="minorEastAsia" w:cs="Times New Roman"/>
            <w:szCs w:val="24"/>
            <w:lang w:val="en-GB"/>
          </w:rPr>
          <w:t>dependence</w:t>
        </w:r>
      </w:hyperlink>
      <w:r>
        <w:rPr>
          <w:rFonts w:eastAsiaTheme="minorEastAsia" w:cs="Times New Roman"/>
          <w:szCs w:val="24"/>
          <w:lang w:val="en-GB"/>
        </w:rPr>
        <w:t xml:space="preserve"> used for the population dynamics.</w:t>
      </w:r>
    </w:p>
    <w:p w14:paraId="15FB0EE6" w14:textId="011A81E3" w:rsidR="00BA67C4" w:rsidRDefault="00BA67C4" w:rsidP="00BA67C4">
      <w:pPr>
        <w:rPr>
          <w:rFonts w:eastAsiaTheme="minorEastAsia"/>
        </w:rPr>
      </w:pPr>
      <w:r w:rsidRPr="00D123FB">
        <w:rPr>
          <w:rFonts w:eastAsiaTheme="minorEastAsia"/>
        </w:rPr>
        <w:t xml:space="preserve">The emigration probability can be the same </w:t>
      </w:r>
      <w:r w:rsidR="00F8674E">
        <w:rPr>
          <w:rFonts w:eastAsiaTheme="minorEastAsia"/>
        </w:rPr>
        <w:t xml:space="preserve">and fixed </w:t>
      </w:r>
      <w:r w:rsidRPr="00D123FB">
        <w:rPr>
          <w:rFonts w:eastAsiaTheme="minorEastAsia"/>
        </w:rPr>
        <w:t>for every individual or vary between individuals</w:t>
      </w:r>
      <w:r w:rsidR="00F8674E">
        <w:rPr>
          <w:rFonts w:eastAsiaTheme="minorEastAsia"/>
        </w:rPr>
        <w:t xml:space="preserve"> and be subject to evolution</w:t>
      </w:r>
      <w:r w:rsidRPr="00D123FB">
        <w:rPr>
          <w:rFonts w:eastAsiaTheme="minorEastAsia"/>
        </w:rPr>
        <w:t xml:space="preserve">. In the latter case, individuals </w:t>
      </w:r>
      <w:r>
        <w:rPr>
          <w:rFonts w:eastAsiaTheme="minorEastAsia"/>
        </w:rPr>
        <w:t>exhibit</w:t>
      </w:r>
      <w:r w:rsidRPr="00D123FB">
        <w:rPr>
          <w:rFonts w:eastAsiaTheme="minorEastAsia"/>
        </w:rPr>
        <w:t xml:space="preserve"> either one </w:t>
      </w:r>
      <w:r>
        <w:rPr>
          <w:rFonts w:eastAsiaTheme="minorEastAsia"/>
        </w:rPr>
        <w:t>trait</w:t>
      </w:r>
      <w:r w:rsidRPr="00D123FB">
        <w:rPr>
          <w:rFonts w:eastAsiaTheme="minorEastAsia"/>
        </w:rPr>
        <w:t xml:space="preserve"> determining the density-independent </w:t>
      </w:r>
      <w:r w:rsidRPr="00D123FB">
        <w:rPr>
          <w:rFonts w:eastAsiaTheme="minorEastAsia"/>
          <w:i/>
        </w:rPr>
        <w:t>d</w:t>
      </w:r>
      <w:r w:rsidRPr="00D123FB">
        <w:rPr>
          <w:rFonts w:eastAsiaTheme="minorEastAsia"/>
        </w:rPr>
        <w:t xml:space="preserve">, or three </w:t>
      </w:r>
      <w:r>
        <w:rPr>
          <w:rFonts w:eastAsiaTheme="minorEastAsia"/>
        </w:rPr>
        <w:t>traits</w:t>
      </w:r>
      <w:r w:rsidRPr="00D123FB">
        <w:rPr>
          <w:rFonts w:eastAsiaTheme="minorEastAsia"/>
        </w:rPr>
        <w:t xml:space="preserve"> coding for </w:t>
      </w:r>
      <w:r w:rsidRPr="00D123FB">
        <w:rPr>
          <w:rFonts w:eastAsiaTheme="minorEastAsia"/>
          <w:i/>
        </w:rPr>
        <w:t>D</w:t>
      </w:r>
      <w:r w:rsidRPr="00D123FB">
        <w:rPr>
          <w:rFonts w:eastAsiaTheme="minorEastAsia"/>
          <w:i/>
          <w:vertAlign w:val="subscript"/>
        </w:rPr>
        <w:t>0</w:t>
      </w:r>
      <w:r w:rsidRPr="00D123FB">
        <w:rPr>
          <w:rFonts w:eastAsiaTheme="minorEastAsia"/>
        </w:rPr>
        <w:t xml:space="preserve">, </w:t>
      </w:r>
      <w:r w:rsidRPr="00D123FB">
        <w:rPr>
          <w:rFonts w:eastAsiaTheme="minorEastAsia"/>
          <w:i/>
        </w:rPr>
        <w:t>β</w:t>
      </w:r>
      <w:r w:rsidRPr="00D123FB">
        <w:rPr>
          <w:rFonts w:eastAsiaTheme="minorEastAsia"/>
        </w:rPr>
        <w:t xml:space="preserve"> and </w:t>
      </w:r>
      <w:r w:rsidRPr="00D123FB">
        <w:rPr>
          <w:rFonts w:eastAsiaTheme="minorEastAsia"/>
          <w:i/>
        </w:rPr>
        <w:t>α</w:t>
      </w:r>
      <w:r w:rsidRPr="00D123FB">
        <w:rPr>
          <w:rFonts w:eastAsiaTheme="minorEastAsia"/>
        </w:rPr>
        <w:t>.</w:t>
      </w:r>
      <w:r>
        <w:rPr>
          <w:rFonts w:eastAsiaTheme="minorEastAsia"/>
        </w:rPr>
        <w:t xml:space="preserve"> </w:t>
      </w:r>
    </w:p>
    <w:p w14:paraId="61B37008" w14:textId="1F00E72C" w:rsidR="00BA67C4" w:rsidRDefault="00BA67C4" w:rsidP="00BA67C4">
      <w:r w:rsidRPr="00D123FB">
        <w:t xml:space="preserve">Emigration and, more generally, dispersal are often sex-biased </w:t>
      </w:r>
      <w:r w:rsidRPr="00D123FB">
        <w:fldChar w:fldCharType="begin" w:fldLock="1"/>
      </w:r>
      <w:r>
        <w:instrText>ADDIN CSL_CITATION { "citationItems" : [ { "id" : "ITEM-1", "itemData" : { "DOI" : "10.1111/j.1365-294X.2006.03152.x", "ISSN" : "0962-1083", "PMID" : "17402974", "abstract" : "Sex-biased dispersal is an almost ubiquitous feature of mammalian life history, but the evolutionary causes behind these patterns still require much clarification. A quarter of a century since the publication of seminal papers describing general patterns of sex-biased dispersal in both mammals and birds, we review the advances in our theoretical understanding of the evolutionary causes of sex-biased dispersal, and those in statistical genetics that enable us to test hypotheses and measure dispersal in natural populations. We use mammalian examples to illustrate patterns and proximate causes of sex-biased dispersal, because by far the most data are available and because they exhibit an enormous diversity in terms of dispersal strategy, mating and social systems. Recent studies using molecular markers have helped to confirm that sex-biased dispersal is widespread among mammals and varies widely in direction and intensity, but there is a great need to bridge the gap between genetic information, observational data and theory. A review of mammalian data indicates that the relationship between direction of sex-bias and mating system is not a simple one. The role of social systems emerges as a key factor in determining intensity and direction of dispersal bias, but there is still need for a theoretical framework that can account for the complex interactions between inbreeding avoidance, kin competition and cooperation to explain the impressive diversity of patterns.", "author" : [ { "dropping-particle" : "", "family" : "Lawson Handley", "given" : "L J", "non-dropping-particle" : "", "parse-names" : false, "suffix" : "" }, { "dropping-particle" : "", "family" : "Perrin", "given" : "N", "non-dropping-particle" : "", "parse-names" : false, "suffix" : "" } ], "container-title" : "Molecular Ecology", "id" : "ITEM-1", "issue" : "8", "issued" : { "date-parts" : [ [ "2007", "4" ] ] }, "page" : "1559-78", "title" : "Advances in our understanding of mammalian sex-biased dispersal.", "type" : "article-journal", "volume" : "16" }, "uris" : [ "http://www.mendeley.com/documents/?uuid=ee545817-e7df-4e82-b64f-ea5ef7329eaf" ] }, { "id" : "ITEM-2", "itemData" : { "author" : [ { "dropping-particle" : "", "family" : "Greenwood", "given" : "PJ", "non-dropping-particle" : "", "parse-names" : false, "suffix" : "" } ], "container-title" : "Animal Behaviour", "id" : "ITEM-2", "issued" : { "date-parts" : [ [ "1980" ] ] }, "page" : "1140-1162", "title" : "Mating systems, philopatry and dispersal in birds and mammals", "type" : "article-journal", "volume" : "28" }, "uris" : [ "http://www.mendeley.com/documents/?uuid=f5dd547c-27d3-449b-b381-32400fb51714" ] } ], "mendeley" : { "previouslyFormattedCitation" : "(Greenwood 1980; Lawson Handley &amp; Perrin 2007)" }, "properties" : { "noteIndex" : 0 }, "schema" : "https://github.com/citation-style-language/schema/raw/master/csl-citation.json" }</w:instrText>
      </w:r>
      <w:r w:rsidRPr="00D123FB">
        <w:fldChar w:fldCharType="separate"/>
      </w:r>
      <w:r w:rsidRPr="00D123FB">
        <w:rPr>
          <w:noProof/>
        </w:rPr>
        <w:t>(Greenwood 1980; Lawson Handley &amp; Perrin 2007)</w:t>
      </w:r>
      <w:r w:rsidRPr="00D123FB">
        <w:fldChar w:fldCharType="end"/>
      </w:r>
      <w:r w:rsidRPr="00D123FB">
        <w:t xml:space="preserve">. Sex-biased dispersal can evolve under the interaction of multiple selective pressures, such as availability of resources or mates, inbreeding avoidance or kin competition/cooperation, which act differently on the two sexes depending on the mating and social systems </w:t>
      </w:r>
      <w:r w:rsidRPr="00D123FB">
        <w:fldChar w:fldCharType="begin" w:fldLock="1"/>
      </w:r>
      <w:r>
        <w:instrText>ADDIN CSL_CITATION { "citationItems" : [ { "id" : "ITEM-1", "itemData" : { "DOI" : "10.1086/303296", "ISSN" : "1537-5323", "PMID" : "10657181", "abstract" : "Using game theory, we developed a kin-selection model to investigate the consequences of local competition and inbreeding depression on the evolution of natal dispersal. Mating systems have the potential to favor strong sex biases in dispersal because sex differences in potential reproductive success affect the balance between local resource competition and local mate competition. No bias is expected when local competition equally affects males and females, as happens in monogamous systems and also in polygynous or promiscuous ones as long as female fitness is limited by extrinsic factors (breeding resources). In contrast, a male-biased dispersal is predicted when local mate competition exceeds local resource competition, as happens under polygyny/promiscuity when female fitness is limited by intrinsic factors (maximal rate of processing resources rather than resources themselves). This bias is reinforced by among-sex interactions: female philopatry enhances breeding opportunities for related males, while male dispersal decreases the chances that related females will inbreed. These results meet empirical patterns in mammals: polygynous/promiscuous species usually display a male-biased dispersal, while both sexes disperse in monogamous species. A parallel is drawn with sex-ratio theory, which also predicts biases toward the sex that suffers less from local competition. Optimal sex ratios and optimal sex-specific dispersal show mutual dependence, which argues for the development of coevolution models.", "author" : [ { "dropping-particle" : "", "family" : "Perrin", "given" : "N", "non-dropping-particle" : "", "parse-names" : false, "suffix" : "" }, { "dropping-particle" : "", "family" : "Mazalov", "given" : "V", "non-dropping-particle" : "", "parse-names" : false, "suffix" : "" } ], "container-title" : "The American Naturalist", "id" : "ITEM-1", "issue" : "1", "issued" : { "date-parts" : [ [ "2000", "1" ] ] }, "page" : "116-127", "title" : "Local Competition, Inbreeding, and the Evolution of Sex-Biased Dispersal.", "type" : "article-journal", "volume" : "155" }, "uris" : [ "http://www.mendeley.com/documents/?uuid=3f684f67-0b2e-4846-9f17-ac0d11489476" ] }, { "id" : "ITEM-2", "itemData" : { "DOI" : "10.1086/303236", "ISSN" : "1537-5323", "PMID" : "10506544", "abstract" : "Using a game-theoretical approach, we investigate the dispersal patterns expected if inbreeding avoidance were the only reason for dispersal. The evolutionary outcome is always complete philopatry by one sex. The rate of dispersal by the other sex depends on patch size and mating system, as well as inbreeding and dispersal costs. If such costs are sex independent, then two stable equilibria coexist (male or female philopatry), with symmetric domains of attraction. Which sex disperses is determined entirely by history, genetic drift, and gene flow. An asymmetry in costs makes one domain of attraction extend at the expense of the other. In such a case, the dispersing sex might also be, paradoxically, the one that incurs the higher dispersal costs. As asymmetry increases, one equilibrium eventually disappears, which may result in a sudden evolutionary shift in the identity of the dispersing sex. Our results underline the necessity to control for phylogenetic relationships (e.g., through the use of independent-comparisons methods) when investigating empirical trends in dispersal. Our model also makes quantitative predictions on the rate of dispersal by the dispersing sex and suggests that inbreeding avoidance may only rarely be the sole reason for dispersal.", "author" : [ { "dropping-particle" : "", "family" : "Perrin", "given" : "N", "non-dropping-particle" : "", "parse-names" : false, "suffix" : "" }, { "dropping-particle" : "", "family" : "Mazalov", "given" : "V", "non-dropping-particle" : "", "parse-names" : false, "suffix" : "" } ], "container-title" : "The American Naturalist", "id" : "ITEM-2", "issue" : "3", "issued" : { "date-parts" : [ [ "1999", "9" ] ] }, "page" : "282-292", "title" : "Dispersal and Inbreeding Avoidance.", "type" : "article-journal", "volume" : "154" }, "uris" : [ "http://www.mendeley.com/documents/?uuid=bc8ea40d-f1c8-4c5d-bd25-fb45901e8560" ] }, { "id" : "ITEM-3", "itemData" : { "DOI" : "10.1016/j.ecolmodel.2008.08.014", "ISSN" : "03043800", "author" : [ { "dropping-particle" : "", "family" : "Gros", "given" : "Andreas",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"Ecological Modelling", "id" : "ITEM-3", "issue" : "1-2", "issued" : { "date-parts" : [ [ "2008", "11" ] ] }, "page" : "226-233", "title" : "Evolution of sex-biased dispersal: The role of sex-specific dispersal costs, demographic stochasticity, and inbreeding", "type" : "article-journal", "volume" : "219" }, "uris" : [ "http://www.mendeley.com/documents/?uuid=4e2d3fcf-e8cd-4792-b15f-272487244cf5" ] }, { "id" : "ITEM-4", "itemData" : { "DOI" : "10.1016/j.tpb.2009.03.002", "ISSN" : "1096-0325", "PMID" : "19303892", "abstract" : "Inbreeding depression, asymmetries in costs or benefits of dispersal, and the mating system have been identified as potential factors underlying the evolution of sex-biased dispersal. We use individual-based simulations to explore how the mating system and demographic stochasticity influence the evolution of sex-specific dispersal in a metapopulation with females competing over breeding sites, and males over mating opportunities. Comparison of simulation results for random mating with those for a harem system (locally, a single male sires all offspring) reveal that even extreme variance in local male reproductive success (extreme male competition) does not induce male-biased dispersal. The latter evolves if the between-patch variance in reproductive success is larger for males than females. This can emerge due to demographic stochasticity if the habitat patches are small. More generally, members of a group of individuals experiencing higher spatio-temporal variance in fitness expectations may evolve to disperse with greater probability than others.", "author" : [ { "dropping-particle" : "", "family" : "Gros", "given" : "Andreas", "non-dropping-particle" : "", "parse-names" : false, "suffix" : "" }, { "dropping-particle" : "", "family" : "Poethke", "given" : "Hans Joachim", "non-dropping-particle" : "", "parse-names" : false, "suffix" : "" }, { "dropping-particle" : "", "family" : "Hovestadt", "given" : "Thomas", "non-dropping-particle" : "", "parse-names" : false, "suffix" : "" } ], "container-title" : "Theoretical population biology", "id" : "ITEM-4", "issue" : "1", "issued" : { "date-parts" : [ [ "2009", "8" ] ] }, "page" : "13-8", "publisher" : "Elsevier Inc.", "title" : "Sex-specific spatio-temporal variability in reproductive success promotes the evolution of sex-biased dispersal.", "type" : "article-journal", "volume" : "76" }, "uris" : [ "http://www.mendeley.com/documents/?uuid=35440864-dfec-49b1-8c19-5a73d862f132" ] }, { "id" : "ITEM-5", "itemData" : { "DOI" : "10.1086/597218", "ISSN" : "1537-5323", "PMID" : "19243259", "abstract" : "Abstract: Inbreeding load affects not only the average fecundity of philopatric individuals but also its variance. From bet-hedging theory, this should add further dispersal pressures to those stemming from the mere avoidance of inbreeding. Pressures on both sexes are identical under monogamy or promiscuity. Under polygyny, by contrast, the variance in reproductive output decreases with dispersal rate in females but increases in males, which should induce a female-biased dispersal. To test this prediction, we performed individual-based simulations. From our results, a female-biased dispersal indeed emerges as both polygyny and inbreeding load increase. We conclude that sex-biased dispersal may be selected for as a bet-hedging strategy.", "author" : [ { "dropping-particle" : "", "family" : "Guillaume", "given" : "Fr\u00e9d\u00e9ric", "non-dropping-particle" : "", "parse-names" : false, "suffix" : "" }, { "dropping-particle" : "", "family" : "Perrin", "given" : "Nicolas", "non-dropping-particle" : "", "parse-names" : false, "suffix" : "" } ], "container-title" : "The American Naturalist", "id" : "ITEM-5", "issue" : "4", "issued" : { "date-parts" : [ [ "2009", "5" ] ] }, "page" : "536-41", "title" : "Inbreeding load, bet hedging, and the evolution of sex-biased dispersal.", "type" : "article-journal", "volume" : "173" }, "uris" : [ "http://www.mendeley.com/documents/?uuid=28cddebc-1187-4254-a786-d578c32ead9f" ] }, { "id" : "ITEM-6", "itemData" : { "DOI" : "10.1186/1471-2148-9-16", "ISSN" : "1471-2148", "PMID" : "19149895", "abstract" : "Male killing endosymbionts manipulate their arthropod host r</w:instrText>
      </w:r>
      <w:r w:rsidRPr="00DF2DC1">
        <w:rPr>
          <w:lang w:val="it-IT"/>
        </w:rPr>
        <w:instrText>eproduction by only allowing female embryos to develop into infected females and killing all male offspring. Because the resulting change in sex ratio is expected to affect the evolution of sex-specific dispersal, we investigated under which environmental conditions strong sex-biased dispersal would emerge, and how this would affect host and endosymbiont metapopulation persistence.",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"BMC Evolutionary Biology", "id" : "ITEM-6", "issued" : { "date-parts" : [ [ "2009", "1" ] ] }, "page" : "16", "title" : "Sex-specific dispersal and evolutionary rescue in metapopulations infected by male killing endosymbionts.", "type" : "article-journal", "volume" : "9" }, "uris" : [ "http://www.mendeley.com/documents/?uuid=86502489-e252-4e0b-946f-b7e92f340c7a" ] } ], "mendeley" : { "previouslyFormattedCitation" : "(Perrin &amp; Mazalov 1999, 2000; Gros et al. 2008, 2009; Bonte et al. 2009; Guillaume &amp; Perrin 2009)" }, "properties" : { "noteIndex" : 0 }, "schema" : "https://github.com/citation-style-language/schema/raw/master/csl-citation.json" }</w:instrText>
      </w:r>
      <w:r w:rsidRPr="00D123FB">
        <w:fldChar w:fldCharType="separate"/>
      </w:r>
      <w:r w:rsidRPr="00DF2DC1">
        <w:rPr>
          <w:noProof/>
          <w:lang w:val="it-IT"/>
        </w:rPr>
        <w:t>(Perrin &amp; Mazalov 1999, 2000; Gros et al. 2008, 2009; Bonte et al. 2009; Guillaume &amp; Perrin 2009)</w:t>
      </w:r>
      <w:r w:rsidRPr="00D123FB">
        <w:fldChar w:fldCharType="end"/>
      </w:r>
      <w:r w:rsidRPr="00DF2DC1">
        <w:rPr>
          <w:lang w:val="it-IT"/>
        </w:rPr>
        <w:t xml:space="preserve">. </w:t>
      </w:r>
      <w:r w:rsidRPr="00D123FB">
        <w:t xml:space="preserve">A unifying theory on the evolution of such complexity has yet to be achieved. Moreover, sex-biased dispersal has been demonstrated to affect the speed of species’ range expansion </w:t>
      </w:r>
      <w:r w:rsidRPr="00D123FB">
        <w:fldChar w:fldCharType="begin" w:fldLock="1"/>
      </w:r>
      <w:r>
        <w:instrText>ADDIN CSL_CITATION { "citationItems" : [ { "id" : "ITEM-1", "itemData" : { "DOI" : "10.1086/659628", "ISSN" : "1537-5323", "PMID" : "21508603", "abstract" : "Population models that combine demography and dispersal are important tools for forecasting the spatial spread of biological invasions. Current models describe the dynamics of only one sex (typically females). Such models cannot account for the sex-related biases in dispersal and mating behavior that are typical of many animal species. In this article, we construct a two-sex integrodifference equation model that overcomes these limitations. We derive an explicit formula for the invasion speed from the model and use it to show that sex-biased dispersal may significantly increase or decrease the invasion speed by skewing the operational sex ratio at the invasion's low-density leading edge. Which of these possible outcomes occurs depends sensitively on complex interactions among the direction of dispersal bias, the magnitude of bias, and the relative contributions of females and males to local population growth.", "author" : [ { "dropping-particle" : "", "family" : "Miller", "given" : "Tom E X", "non-dropping-particle" : "", "parse-names" : false, "suffix" : "" }, { "dropping-particle" : "", "family" : "Shaw", "given" : "Allison K", "non-dropping-particle" : "", "parse-names" : false, "suffix" : "" }, { "dropping-particle" : "", "family" : "Inouye", "given" : "Brian D", "non-dropping-particle" : "", "parse-names" : false, "suffix" : "" }, { "dropping-particle" : "", "family" : "Neubert", "given" : "Michael G", "non-dropping-particle" : "", "parse-names" : false, "suffix" : "" } ], "container-title" : "The American Naturalist", "id" : "ITEM-1", "issue" : "5", "issued" : { "date-parts" : [ [ "2011", "5" ] ] }, "page" : "549-61", "title" : "Sex-biased dispersal and the speed of two-sex invasions.", "type" : "article-journal", "volume" : "177" }, "uris" : [ "http://www.mendeley.com/documents/?uuid=1b81d2b3-32a6-4165-be4d-80f03cedf50e" ] }, { "id" : "ITEM-2", "itemData" : { "DOI" : "10.1111/ele.12049", "ISSN" : "1461-0248", "PMID" : "23237200", "abstract" : "Understanding and predicting range expansion are key objectives in many basic and applied contexts. Among dioecious organisms, there is strong evidence for sex differences in dispersal, which could alter the sex ratio at the expansion's leading edge. However, demographic stochasticity could also affect leading-edge sex ratios, perhaps overwhelming sex-biased dispersal. We used insects in laboratory mesocosms to test the effects of sex-biased dispersal on range expansion, and a simulation model to explore interactive effects of sex-biased dispersal and demographic stochasticity. Sex-biased dispersal created spatial clines in the sex ratio, which influenced offspring production at the front and altered invasion velocity. Increasing female dispersal relative to males accelerated spread, despite the prediction that demographic stochasticity would weaken a signal of sex-biased dispersal. Our results provide the first experimental evidence for an influence of sex-biased dispersal on invasion velocity, highlighting the value of accounting for sex structure in studies of range expansion.", "author" : [ { "dropping-particle" : "", "family" : "Miller", "given" : "Tom E X", "non-dropping-particle" : "", "parse-names" : false, "suffix" : "" }, { "dropping-particle" : "", "family" : "Inouye", "given" : "Brian D", "non-dropping-particle" : "", "parse-names" : false, "suffix" : "" } ], "container-title" : "Ecology Letters", "id" : "ITEM-2", "issue" : "3", "issued" : { "date-parts" : [ [ "2013", "3" ] ] }, "page" : "354-61", "title" : "Sex and stochasticity affect range expansion of experimental invasions.", "type" : "article-journal", "volume" : "16" }, "uris" : [ "http://www.mendeley.com/documents/?uuid=3d2efdca-89eb-4c1c-ad28-c20801cf83aa" ] } ], "mendeley" : { "previouslyFormattedCitation" : "(Miller et al. 2011; Miller &amp; Inouye 2013)" }, "properties" : { "noteIndex" : 0 }, "schema" : "https://github.com/citation-style-language/schema/raw/master/csl-citation.json" }</w:instrText>
      </w:r>
      <w:r w:rsidRPr="00D123FB">
        <w:fldChar w:fldCharType="separate"/>
      </w:r>
      <w:r w:rsidRPr="00D123FB">
        <w:rPr>
          <w:noProof/>
        </w:rPr>
        <w:t>(Miller et al. 2011; Miller &amp; Inouye 2013)</w:t>
      </w:r>
      <w:r w:rsidRPr="00D123FB">
        <w:fldChar w:fldCharType="end"/>
      </w:r>
      <w:r w:rsidRPr="00D123FB">
        <w:t xml:space="preserve">. In </w:t>
      </w:r>
      <w:proofErr w:type="spellStart"/>
      <w:r w:rsidRPr="00D123FB">
        <w:t>RangeShifter</w:t>
      </w:r>
      <w:proofErr w:type="spellEnd"/>
      <w:r w:rsidRPr="00D123FB">
        <w:t>, it is possible to model sex-</w:t>
      </w:r>
      <w:r>
        <w:t>specific emigration behaviour, which optionally may vary between individuals</w:t>
      </w:r>
      <w:r w:rsidRPr="00D123FB">
        <w:t>.</w:t>
      </w:r>
      <w:r>
        <w:t xml:space="preserve"> The number of traits is doubled for </w:t>
      </w:r>
      <w:r w:rsidRPr="00D123FB">
        <w:t>sex-</w:t>
      </w:r>
      <w:r>
        <w:t>specific emigration, one set determining emigration by females and the other set by males.</w:t>
      </w:r>
    </w:p>
    <w:p w14:paraId="679DA98E" w14:textId="7CB23DCA" w:rsidR="00BA67C4" w:rsidRPr="00D123FB" w:rsidRDefault="00BA67C4" w:rsidP="00BA67C4">
      <w:r>
        <w:t xml:space="preserve">Emigration </w:t>
      </w:r>
      <w:r w:rsidRPr="00D123FB">
        <w:t xml:space="preserve">can </w:t>
      </w:r>
      <w:r>
        <w:t xml:space="preserve">also </w:t>
      </w:r>
      <w:r w:rsidRPr="00D123FB">
        <w:t xml:space="preserve">be stage-biased, meaning that only certain stage </w:t>
      </w:r>
      <w:r>
        <w:t xml:space="preserve">(or age) </w:t>
      </w:r>
      <w:r w:rsidRPr="00D123FB">
        <w:t xml:space="preserve">classes disperse. When </w:t>
      </w:r>
      <w:r>
        <w:t>modelling</w:t>
      </w:r>
      <w:r w:rsidRPr="00D123FB">
        <w:t xml:space="preserve"> stage-structured populations in </w:t>
      </w:r>
      <w:proofErr w:type="spellStart"/>
      <w:r w:rsidRPr="00D123FB">
        <w:t>RangeShifter</w:t>
      </w:r>
      <w:proofErr w:type="spellEnd"/>
      <w:r w:rsidRPr="00D123FB">
        <w:t xml:space="preserve">, it is possible to </w:t>
      </w:r>
      <w:r>
        <w:t>specify</w:t>
      </w:r>
      <w:r w:rsidRPr="00D123FB">
        <w:t xml:space="preserve"> stage-specific emigration </w:t>
      </w:r>
      <w:r>
        <w:t>such that the</w:t>
      </w:r>
      <w:r w:rsidRPr="00D123FB">
        <w:t xml:space="preserve"> stages have different emigration parameters</w:t>
      </w:r>
      <w:r>
        <w:t>, but</w:t>
      </w:r>
      <w:r w:rsidRPr="00D123FB">
        <w:t xml:space="preserve"> </w:t>
      </w:r>
      <w:proofErr w:type="spellStart"/>
      <w:r w:rsidRPr="00D123FB">
        <w:t>nter</w:t>
      </w:r>
      <w:proofErr w:type="spellEnd"/>
      <w:r w:rsidRPr="00D123FB">
        <w:t xml:space="preserve">-individual variation in </w:t>
      </w:r>
      <w:r>
        <w:t>stage-dependent</w:t>
      </w:r>
      <w:r w:rsidRPr="00D123FB">
        <w:t xml:space="preserve"> emigration </w:t>
      </w:r>
      <w:r>
        <w:t>behaviour is not permitted</w:t>
      </w:r>
      <w:r w:rsidRPr="00D123FB">
        <w:t>.</w:t>
      </w:r>
      <w:r>
        <w:t xml:space="preserve"> However, i</w:t>
      </w:r>
      <w:r w:rsidRPr="00D123FB">
        <w:t>nter-individual variation</w:t>
      </w:r>
      <w:r>
        <w:t xml:space="preserve"> is permissible in a stage-structured model in </w:t>
      </w:r>
      <w:proofErr w:type="spellStart"/>
      <w:r>
        <w:t>RangeShifter</w:t>
      </w:r>
      <w:proofErr w:type="spellEnd"/>
      <w:r>
        <w:t xml:space="preserve"> </w:t>
      </w:r>
      <w:proofErr w:type="gramStart"/>
      <w:r>
        <w:t>v2, and</w:t>
      </w:r>
      <w:proofErr w:type="gramEnd"/>
      <w:r>
        <w:t xml:space="preserve"> may optionally be sex-dependent; in such a model, one stage must be identified as the only one which may emigrate.</w:t>
      </w:r>
    </w:p>
    <w:p w14:paraId="7DA4F230" w14:textId="77777777" w:rsidR="0067520E" w:rsidRPr="00D123FB" w:rsidRDefault="0067520E" w:rsidP="009E434A">
      <w:pPr>
        <w:pStyle w:val="Heading3"/>
        <w:numPr>
          <w:ilvl w:val="2"/>
          <w:numId w:val="14"/>
        </w:numPr>
      </w:pPr>
      <w:bookmarkStart w:id="75" w:name="_Toc54110059"/>
      <w:r w:rsidRPr="00D123FB">
        <w:t>Transfer</w:t>
      </w:r>
      <w:bookmarkEnd w:id="75"/>
    </w:p>
    <w:p w14:paraId="3BEC22FC" w14:textId="77777777" w:rsidR="0067520E" w:rsidRPr="00D123FB" w:rsidRDefault="0067520E" w:rsidP="00C57BF9">
      <w:pPr>
        <w:rPr>
          <w:b/>
          <w:i/>
        </w:rPr>
      </w:pPr>
      <w:r>
        <w:t>Transfer</w:t>
      </w:r>
      <w:r w:rsidRPr="00D123FB">
        <w:t xml:space="preserve"> is the second phase of </w:t>
      </w:r>
      <w:proofErr w:type="gramStart"/>
      <w:r w:rsidRPr="00D123FB">
        <w:t>dispersal, and</w:t>
      </w:r>
      <w:proofErr w:type="gramEnd"/>
      <w:r w:rsidRPr="00D123FB">
        <w:t xml:space="preserve"> consists of the movement of an individual starting from when it </w:t>
      </w:r>
      <w:r>
        <w:t>emigrates</w:t>
      </w:r>
      <w:r w:rsidRPr="00D123FB">
        <w:t xml:space="preserve"> from its natal patch and ending with settlement </w:t>
      </w:r>
      <w:r>
        <w:t xml:space="preserve">in another </w:t>
      </w:r>
      <w:r>
        <w:lastRenderedPageBreak/>
        <w:t xml:space="preserve">patch </w:t>
      </w:r>
      <w:r w:rsidRPr="00D123FB">
        <w:t xml:space="preserve">or mortality. The main components of this phase are the individual movement ability and navigation capacity in response to the characteristics of the environment. The interaction between these components and their associated costs will determine the distance moved, the movement path and the chance of surviving the transfer </w:t>
      </w:r>
      <w:r>
        <w:t>phase.</w:t>
      </w:r>
    </w:p>
    <w:p w14:paraId="6D06E7A6" w14:textId="52C87EC8" w:rsidR="0067520E" w:rsidRPr="00D123FB" w:rsidRDefault="0067520E" w:rsidP="00C57BF9">
      <w:r w:rsidRPr="00D123FB">
        <w:t xml:space="preserve">Understanding and </w:t>
      </w:r>
      <w:r>
        <w:t>modelling</w:t>
      </w:r>
      <w:r w:rsidRPr="00D123FB">
        <w:t xml:space="preserve"> how species move is not a simple task, and, perhaps more than for the other phases of dispersal, much effort has been spent in two separate and not always interacting fields: dispersal ecology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fldChar w:fldCharType="separate"/>
      </w:r>
      <w:r w:rsidRPr="00D123FB">
        <w:rPr>
          <w:noProof/>
        </w:rPr>
        <w:t>(Clobert et al. 2012)</w:t>
      </w:r>
      <w:r w:rsidRPr="00D123FB">
        <w:fldChar w:fldCharType="end"/>
      </w:r>
      <w:r w:rsidRPr="00D123FB">
        <w:t xml:space="preserve"> and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While the former seeks to understand movements as a part of the dispersal process and has often described </w:t>
      </w:r>
      <w:del w:id="76" w:author="Palmer, Steve" w:date="2020-11-01T09:57:00Z">
        <w:r w:rsidRPr="00D123FB" w:rsidDel="00F62F9C">
          <w:delText xml:space="preserve">transience </w:delText>
        </w:r>
      </w:del>
      <w:ins w:id="77" w:author="Palmer, Steve" w:date="2020-11-01T09:57:00Z">
        <w:r w:rsidR="00F62F9C">
          <w:t>transfer</w:t>
        </w:r>
        <w:r w:rsidR="00F62F9C" w:rsidRPr="00D123FB">
          <w:t xml:space="preserve"> </w:t>
        </w:r>
      </w:ins>
      <w:r w:rsidRPr="00D123FB">
        <w:t xml:space="preserve">with phenomenological dispersal kernels (but see recent developments in fitting mechanistic kernels: </w:t>
      </w:r>
      <w:r w:rsidRPr="00D123FB">
        <w:fldChar w:fldCharType="begin" w:fldLock="1"/>
      </w:r>
      <w:r>
        <w:instrText>ADDIN CSL_CITATION { "citationItems" : [ { "id" : "ITEM-1", "itemData" : { "author" : [ { "dropping-particle" : "", "family" : "Schurr", "given" : "Frank M", "non-dropping-particle" : "", "parse-names" : false, "suffix" : "" } ], "chapter-number" : "19",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"page" : "240-247", "publisher" : "Oxford University Press", "title" : "How random is dispersal? From stchasticity to process in the description of seed movement", "type" : "chapter" }, "uris" : [ "http://www.mendeley.com/documents/?uuid=11f44b19-79ab-48d3-8abe-8e1cbcafef88" ] } ], "mendeley" : { "previouslyFormattedCitation" : "(Schurr 2012)" }, "properties" : { "noteIndex" : 0 }, "schema" : "https://github.com/citation-style-language/schema/raw/master/csl-citation.json" }</w:instrText>
      </w:r>
      <w:r w:rsidRPr="00D123FB">
        <w:fldChar w:fldCharType="separate"/>
      </w:r>
      <w:r w:rsidRPr="00D123FB">
        <w:rPr>
          <w:noProof/>
        </w:rPr>
        <w:t>(Schurr 2012)</w:t>
      </w:r>
      <w:r w:rsidRPr="00D123FB">
        <w:fldChar w:fldCharType="end"/>
      </w:r>
      <w:r w:rsidRPr="00D123FB">
        <w:t xml:space="preserve">), the latter is more focused on understanding the mechanisms of the movement process itself, even though recent emphasis has been put on the consequences of movements for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xml:space="preserve">. </w:t>
      </w:r>
      <w:r>
        <w:t>Modelling</w:t>
      </w:r>
      <w:r w:rsidRPr="00D123FB">
        <w:t xml:space="preserve"> dispersal in IBMs needs to draw from both fields.</w:t>
      </w:r>
    </w:p>
    <w:p w14:paraId="3CF1BDCC" w14:textId="77777777" w:rsidR="0067520E" w:rsidRPr="00D123FB" w:rsidRDefault="0067520E" w:rsidP="00C57BF9">
      <w:r w:rsidRPr="00D123FB">
        <w:t xml:space="preserve">Depending on the information available for a given species and the level of detail that is considered important to represent in models (which will depend on the aim and the scale of the model), there are two main methods to model the transfer phase: phenomenological dispersal kernels or mechanistic movement processes. Versions of both methods are incorporated in </w:t>
      </w:r>
      <w:proofErr w:type="spellStart"/>
      <w:r w:rsidRPr="00D123FB">
        <w:t>RangeShifter</w:t>
      </w:r>
      <w:proofErr w:type="spellEnd"/>
      <w:r w:rsidRPr="00D123FB">
        <w:t>.</w:t>
      </w:r>
    </w:p>
    <w:p w14:paraId="210B0391" w14:textId="77777777" w:rsidR="0067520E" w:rsidRDefault="0067520E" w:rsidP="009E434A">
      <w:pPr>
        <w:pStyle w:val="Heading3"/>
        <w:numPr>
          <w:ilvl w:val="2"/>
          <w:numId w:val="14"/>
        </w:numPr>
        <w:rPr>
          <w:rFonts w:eastAsiaTheme="minorEastAsia"/>
        </w:rPr>
      </w:pPr>
      <w:bookmarkStart w:id="78" w:name="_Dispersal_kernels"/>
      <w:bookmarkStart w:id="79" w:name="_Toc54110060"/>
      <w:bookmarkEnd w:id="78"/>
      <w:r w:rsidRPr="00D123FB">
        <w:rPr>
          <w:rFonts w:eastAsiaTheme="minorEastAsia"/>
        </w:rPr>
        <w:t>Dispersal kernels</w:t>
      </w:r>
      <w:bookmarkEnd w:id="79"/>
    </w:p>
    <w:p w14:paraId="3E949DF4" w14:textId="77777777" w:rsidR="0067520E" w:rsidRDefault="0067520E" w:rsidP="00C57BF9">
      <w:r w:rsidRPr="00D123FB">
        <w:t xml:space="preserve">Dispersal kernels are statistical distributions that are largely used to describe dispersal distances. For a comprehensive review about theory and empirical estimation of dispersal kernels we refer to </w:t>
      </w:r>
      <w:r w:rsidRPr="002D0CC2">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"manualFormatting" : "Clobert et al. (2012", "previouslyFormattedCitation" : "(Clobert et al. 2012)" }, "properties" : { "noteIndex" : 0 }, "schema" : "https://github.com/citation-style-language/schema/raw/master/csl-citation.json" }</w:instrText>
      </w:r>
      <w:r w:rsidRPr="002D0CC2">
        <w:fldChar w:fldCharType="separate"/>
      </w:r>
      <w:r w:rsidRPr="002D0CC2">
        <w:rPr>
          <w:noProof/>
        </w:rPr>
        <w:t>Clobert et al. (2012</w:t>
      </w:r>
      <w:r w:rsidRPr="002D0CC2">
        <w:fldChar w:fldCharType="end"/>
      </w:r>
      <w:r w:rsidRPr="002D0CC2">
        <w:t>), Part IV.</w:t>
      </w:r>
    </w:p>
    <w:p w14:paraId="667C7008" w14:textId="77777777" w:rsidR="0067520E" w:rsidRPr="00D123FB" w:rsidRDefault="0067520E" w:rsidP="00C57BF9">
      <w:r w:rsidRPr="00D123FB">
        <w:t xml:space="preserve">Dispersal kernels have been largely used in dispersal ecology both for describing dispersal patterns and for theoretical studies, as well as in metapopulation theory. Recently they have been incorporated in species distribution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28372E">
        <w:rPr>
          <w:noProof/>
        </w:rPr>
        <w:t>(Travis et al. 2014)</w:t>
      </w:r>
      <w:r w:rsidRPr="00D123FB">
        <w:fldChar w:fldCharType="end"/>
      </w:r>
      <w:r w:rsidRPr="00D123FB">
        <w:t xml:space="preserve">, either at population or individual level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"author" : [ { "dropping-particle" : "", "family" : "Mitikka", "given" : "V", "non-dropping-particle" : "", "parse-names" : false, "suffix" : "" }, { "dropping-particle" : "", "family" : "Moilanen", "given" : "A", "non-dropping-particle" : "", "parse-names" : false, "suffix" : "" }, { "dropping-particle" : "", "family" : "Hanski", "given" : "I", "non-dropping-particle" : "", "parse-names" : false, "suffix" : "" } ], "container-title" : "The range expansion of the European map butterfly in Finland. PhD Thesis", "editor" : [ { "dropping-particle" : "", "family" : "Mitikka", "given" : "V", "non-dropping-particle" : "", "parse-names" : false, "suffix" : "" } ], "id" : "ITEM-3", "issued" : { "date-parts" : [ [ "2010" ] ] }, "title" : "The effect of landscape structure on range expansion of the map butterfly in Finland", "type" : "chapter" }, "uris" : [ "http://www.mendeley.com/documents/?uuid=63794a31-651b-4c06-adc4-f56112caacab"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"10.1111/j.1600-0587.2008.05711.x", "ISSN" : "09067590", "author" : [ { "dropping-particle" : "", "family" : "Willis", "given" : "Stephen G.", "non-dropping-particle" : "", "parse-names" : false, "suffix" : "" }, { "dropping-particle" : "", "family" : "Thomas", "given" : "Chris D.", "non-dropping-particle" : "", "parse-names" : false, "suffix" : "" }, { "dropping-particle" : "", "family" : "Hill", "given" : "Jane K.", "non-dropping-particle" : "", "parse-names" : false, "suffix" : "" }, { "dropping-particle" : "", "family" : "Collingham", "given" : "Yvonne C.", "non-dropping-particle" : "", "parse-names" : false, "suffix" : "" }, { "dropping-particle" : "", "family" : "Telfer", "given" : "Mark G.", "non-dropping-particle" : "", "parse-names" : false, "suffix" : "" }, { "dropping-particle" : "", "family" : "Fox", "given" : "Richard", "non-dropping-particle" : "", "parse-names" : false, "suffix" : "" }, { "dropping-particle" : "", "family" : "Huntley", "given" : "Brian", "non-dropping-particle" : "", "parse-names" : false, "suffix" : "" } ], "container-title" : "Ecography", "id" : "ITEM-5", "issue" : "1", "issued" : { "date-parts" : [ [ "2009", "4", "3" ] ] }, "page" : "5-12", "title" : "Dynamic distribution modelling: predicting the present from the past", "type" : "article-journal", "volume" : "32" }, "uris" : [ "http://www.mendeley.com/documents/?uuid=1e697227-c1a5-4fde-8c78-ab0804558671" ] }, { "id" : "ITEM-6", "itemData" : { "DOI" : "10.1111/j.1461-0248.2012.01772.x", "ISSN" : "1461-0248", "PMID" : "22462813", "abstract" : "Although abiotic factors, together with dispersal and biotic interactions, are often suggested to explain the distribution of species and their abundances, species distribution models usually focus on abiotic factors only. We propose an integrative framework linking ecological theory, empirical data and statistical models to understand the distribution of species and their abundances together with the underlying community assembly dynamics. We illustrate our approach with 21 plant species in the French Alps. We show that a spatially nested modelling framework significantly improves the model's performance and that the spatial variations of species presence-absence and abundances are predominantly explained by different factors. We also show that incorporating abiotic, dispersal and biotic factors into the same model bring new insights to our understanding of community assembly. This approach, at the crossroads between community ecology and biogeography, is a promising avenue for a better understanding of species co-existence and biodiversity distribution.", "author" : [ { "dropping-particle" : "", "family" : "Boulangeat", "given" : "Isabelle", "non-dropping-particle" : "", "parse-names" : false, "suffix" : "" }, { "dropping-particle" : "", "family" : "Gravel", "given" : "Dominique", "non-dropping-particle" : "", "parse-names" : false, "suffix" : "" }, { "dropping-particle" : "", "family" : "Thuiller", "given" : "Wilfried", "non-dropping-particle" : "", "parse-names" : false, "suffix" : "" } ], "container-title" : "Ecology Letters", "id" : "ITEM-6", "issue" : "6", "issued" : { "date-parts" : [ [ "2012", "6" ] ] }, "page" : "584-93", "title" : "Accounting for dispersal and biotic interactions to disentangle the drivers of species distributions and their abundances.", "type" : "article-journal", "volume" : "15" }, "uris" : [ "http://www.mendeley.com/documents/?uuid=dbc5b7e0-1445-4cd8-b356-42b1012925a1" ] }, { "id" : "ITEM-7",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"ITEM-7",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"ITEM-8",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w:instrText>
      </w:r>
      <w:r w:rsidRPr="002D7F8C">
        <w:rPr>
          <w:lang w:val="fr-FR"/>
        </w:rPr>
        <w:instrText>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"ITEM-8", "issued" : { "date-parts" : [ [ "2009", "4", "22" ] ] }, "page" : "1415-20", "title" : "Dynamics of range margins for metapopulations under climate change.", "type" : "article-journal", "volume" : "276" }, "uris" : [ "http://www.mendeley.com/documents/?uuid=80fea080-d880-4ac7-8c22-44d83ac41c88" ] } ], "mendeley" : { "previouslyFormattedCitation" : "(Keith et al. 2008; Anderson et al. 2009; Engler &amp; Guisan 2009; Willis et al. 2009b; Mitikka et al. 2010; Boulangeat et al. 2012; Pagel &amp; Schurr 2012; Schurr et al. 2012)" }, "properties" : { "noteIndex" : 0 }, "schema" : "https://github.com/citation-style-language/schema/raw/master/csl-citation.json" }</w:instrText>
      </w:r>
      <w:r w:rsidRPr="00D123FB">
        <w:fldChar w:fldCharType="separate"/>
      </w:r>
      <w:r w:rsidRPr="002D7F8C">
        <w:rPr>
          <w:noProof/>
          <w:lang w:val="fr-FR"/>
        </w:rPr>
        <w:t>(Keith et al. 2008; Anderson et al. 2009; Engler &amp; Guisan 2009; Willis et al. 2009b; Mitikka et al. 2010; Boulangeat et al. 2012; Pagel &amp; Schurr 2012; Schurr et al. 2012)</w:t>
      </w:r>
      <w:r w:rsidRPr="00D123FB">
        <w:fldChar w:fldCharType="end"/>
      </w:r>
      <w:r w:rsidRPr="002D7F8C">
        <w:rPr>
          <w:lang w:val="fr-FR"/>
        </w:rPr>
        <w:t xml:space="preserve">. </w:t>
      </w:r>
      <w:r w:rsidRPr="00D123FB">
        <w:t xml:space="preserve">The main assumption behind dispersal kernels is that the principal determinant of the probability of an individual dispersing to a particular site is the distance from the starting location. However, it is well recognized and supported by data </w:t>
      </w:r>
      <w:r>
        <w:fldChar w:fldCharType="begin" w:fldLock="1"/>
      </w:r>
      <w: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"id" : "ITEM-2",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"ITEM-2", "issue" : "2", "issued" : { "date-parts" : [ [ "2013", "5" ] ] }, "page" : "310-26", "title" : "Individual dispersal, landscape connectivity and ecological networks.", "type" : "article-journal", "volume" : "88" }, "uris" : [ "http://www.mendeley.com/documents/?uuid=98e14c86-7a6e-460b-9a39-9c7e4e3d0fff" ] } ], "mendeley" : { "previouslyFormattedCitation" : "(Hovestadt et al. 2012; Baguette et al. 2013)" }, "properties" : { "noteIndex" : 0 }, "schema" : "https://github.com/citation-style-language/schema/raw/master/csl-citation.json" }</w:instrText>
      </w:r>
      <w:r>
        <w:fldChar w:fldCharType="separate"/>
      </w:r>
      <w:r w:rsidRPr="002D0CC2">
        <w:rPr>
          <w:noProof/>
        </w:rPr>
        <w:t>(Hovestadt et al. 2012; Baguette et al. 2013)</w:t>
      </w:r>
      <w:r>
        <w:fldChar w:fldCharType="end"/>
      </w:r>
      <w:r w:rsidRPr="00D123FB">
        <w:t xml:space="preserve">, that in most cases realized kernels are the results of multiple factors, such as the interaction between individual movement capacity and landscape structure, making Euclidean distance a poor predictor of dispersal. Dispersal kernels are not a fixed characteristic of the species, but are likely to vary between and within populations depending upon landscape structure and the history of movement rule evolution </w:t>
      </w:r>
      <w:r w:rsidRPr="00D123FB">
        <w:fldChar w:fldCharType="begin" w:fldLock="1"/>
      </w:r>
      <w:r>
        <w:instrText>ADDIN CSL_CITATION { "citationItems" : [ { "id" : "ITEM-1", "itemData" : { "DOI" : "10.1111/j.1469-185X.2009.00119.x", "ISSN" : "1469-185X", "PMID" : "20055815", "abstract" : "Dispersal has recently gained much attention because of its crucial role in the conservation and evolution of species facing major environmental changes such as habitat loss and fragmentation, climate change, and their interactions. Butterflies have long been recognized as ideal model systems for the study of dispersal and a huge amount of data on their ability to disperse has been collected under various conditions. However, no single 'best' method seems to exist leading to the co-occurrence of various approaches to study butterfly mobility, and therefore a high heterogeneity among data on dispersal across this group. Accordingly, we here reviewed the knowledge accumulated on dispersal and mobility in butterflies, to detect general patterns. This meta-analysis specifically addressed two questions. Firstly, do the various methods provide a congruent picture of how dispersal ability is distributed across species? Secondly, is dispersal species-specific? Five sources of data were analysed: multisite mark-recapture experiments, genetic studies, experimental assessments, expert opinions, and transect surveys. We accounted for potential biases due to variation in genetic markers, sample sizes, spatial scales or the level of habitat fragmentation. We showed that the various dispersal estimates generally converged, and that the relative dispersal ability of species could reliably be predicted from their relative vagrancy (records of butterflies outside their normal habitat). Expert opinions gave much less reliable estimates of realized dispersal but instead reflected migration propensity of butterflies. Within-species comparisons showed that genetic estimates were relatively invariable, while other dispersal estimates were highly variable. This latter point questions dispersal as a species-specific, invariant trait.", "author" : [ { "dropping-particle" : "", "family" : "Stevens", "given" : "Virginie M", "non-dropping-particle" : "", "parse-names" : false, "suffix" : "" }, { "dropping-particle" : "", "family" : "Turlure", "given" : "Camille", "non-dropping-particle" : "", "parse-names" : false, "suffix" : "" }, { "dropping-particle" : "", "family" : "Baguette", "given" : "Michel", "non-dropping-particle" : "", "parse-names" : false, "suffix" : "" } ], "container-title" : "Biological Reviews of the Cambridge Philosophical Society", "id" : "ITEM-1", "issue" : "3", "issued" : { "date-parts" : [ [ "2010", "8" ] ] }, "page" : "625-42", "title" : "A meta-analysis of dispersal in butterflies.", "type" : "article-journal", "volume" : "85" }, "uris" : [ "http://www.mendeley.com/documents/?uuid=d5a9f75f-89c9-44bf-a69d-15fc66555bbd" ] }, { "id" : "ITEM-2", "itemData" : { "ISSN" : "0169-5347", "PMID" : "10322528", "author" : [ { "dropping-particle" : "", "family" : "Dyck", "given" : "H", "non-dropping-particle" : "Van", "parse-names" : false, "suffix" : "" }, { "dropping-particle" : "", "family" : "Matthysen", "given" : "E", "non-dropping-particle" : "", "parse-names" : false, "suffix" : "" } ], "container-title" : "Trends in ecology &amp; evolution", "id" : "ITEM-2", "issue" : "5", "issued" : { "date-parts" : [ [ "1999", "5" ] ] }, "page" : "172-174", "title" : "Habitat fragmentation and insect flight: a changing 'design' in a changing landscape?", "type" : "article-journal", "volume" : "14" }, "uris" : [ "http://www.mendeley.com/documents/?uuid=683ea40a-a5c3-4281-a7f3-2f86fd89e566" ] }, { "id" : "ITEM-3", "itemData" : { "author" : [ { "dropping-particle" : "", "family" : "Merckx", "given" : "Thomas", "non-dropping-particle" : "", "parse-names" : false, "suffix" : "" }, { "dropping-particle" : "", "family" : "Dyck", "given" : "Hans", "non-dropping-particle" : "Van", "parse-names" : false, "suffix" : "" } ], "container-title" : "Oikos", "id" : "ITEM-3", "issued" : { "date-parts" : [ [ "2006" ] ] }, "page" : "226-232", "title" : "Landscape structure and phenotypic plasticity in flight morphology in the butterfly Pararge aegeria", "type" : "article-journal", "volume" : "113" }, "uris" : [ "http://www.mendeley.com/documents/?uuid=7c1f2aa1-b996-4611-a9d8-a9f92a7d8d63" ] }, { "id" : "ITEM-4", "itemData" : { "DOI" : "10.1073/pnas.0802066105", "ISSN" : "1091-6490", "PMID" : "19060191", "abstract" : "We used harmonic radar to track freely flying Glanville fritillary butterfly (Melitaea cinxia) females within an area of 30 ha. Butterflies originated from large and continuous populations in China and Estonia, and from newly established or old (&gt; 5 years) small local populations in a highly fragmented landscape in Finland. Caterpillars were raised under common garden conditions and unmated females were tested soon after eclosion. The reconstructed flight paths for 66 individuals comprised a total distance of 51 km with high spatial resolution. Butterflies originating from large continuous populations and from old local populations in Finland exhibited similar movement behaviors, whereas butterflies originating from newly established local populations in the fragmented landscape in Finland moved significantly more than the others. There was no difference in the lengths of individual flight bouts, but the new-population females flew more frequently, resulting in longer daily movement tracks. The flight activity of all individuals was affected by environmental conditions, peaking at 19-23 degrees C (depending on population type), in the early afternoon, and during calm weather. Butterflies from all population types showed a strong tendency to follow habitat edges between the open study area and the neighboring woodlands.", "author" : [ { "dropping-particle" : "", "family" : "Ovaskainen", "given" : "Otso", "non-dropping-particle" : "", "parse-names" : false, "suffix" : "" }, { "dropping-particle" : "", "family" : "Smith", "given" : "Alan D", "non-dropping-particle" : "", "parse-names" : false, "suffix" : "" }, { "dropping-particle" : "", "family" : "Osborne", "given" : "Juliet L", "non-dropping-particle" : "", "parse-names" : false, "suffix" : "" }, { "dropping-particle" : "", "family" : "Reynolds", "given" : "Don R", "non-dropping-particle" : "", "parse-names" : false, "suffix" : "" }, { "dropping-particle" : "", "family" : "Carreck", "given" : "Norman L", "non-dropping-particle" : "", "parse-names" : false, "suffix" : "" }, { "dropping-particle" : "", "family" : "Martin", "given" : "Andrew P", "non-dropping-particle" : "", "parse-names" : false, "suffix" : "" }, { "dropping-particle" : "", "family" : "Niitep\u00f5ld", "given" : "Kristjan", "non-dropping-particle" : "", "parse-names" : false, "suffix" : "" }, { "dropping-particle" : "", "family" : "Hanski", "given" : "Ilkka", "non-dropping-particle" : "", "parse-names" : false, "suffix" : "" } ], "container-title" : "Proceedings of the National Academy of Sciences of the United States of America", "id" : "ITEM-4", "issue" : "49", "issued" : { "date-parts" : [ [ "2008", "12", "9" ] ] }, "page" : "19090-5", "title" : "Tracking butterfly movements with harmonic radar reveals an effect of population age on movement distance.", "type" : "article-journal", "volume" : "105" }, "uris" : [ "http://www.mendeley.com/documents/?uuid=3e26299a-4598-4815-84ed-da30a826dff2" ] }, { "id" : "ITEM-5", "itemData" : { "DOI" : "10.1111/j.1365-2311.2011.01267.x", "ISSN" : "03076946", "author" : [ { "dropping-particle" : "", "family" : "Wang", "given" : "R", "non-dropping-particle" : "", "parse-names" : false, "suffix" : "" }, { "dropping-particle" : "", "family" : "Ovaskainen", "given" : "O", "non-dropping-particle" : "", "parse-names" : false, "suffix" : "" }, { "dropping-particle" : "", "family" : "Cao", "given" : "Y", "non-dropping-particle" : "", "parse-names" : false, "suffix" : "" }, { "dropping-particle" : "", "family" : "Chen", "given" : "H", "non-dropping-particle" : "", "parse-names" : false, "suffix" : "" }, { "dropping-particle" : "", "family" : "Zhou", "given" : "Y", "non-dropping-particle" : "", "parse-names" : false, "suffix" : "" }, { "dropping-particle" : "", "family" : "Xu", "given" : "C", "non-dropping-particle" : "", "parse-names" : false, "suffix" : "" }, { "dropping-particle" : "", "family" : "Hanski", "given" : "I", "non-dropping-particle" : "", "parse-names" : false, "suffix" : "" } ], "container-title" : "Ecological Entomology", "id" : "ITEM-5", "issue" : "2", "issued" : { "date-parts" : [ [ "2011", "4", "14" ] ] }, "page" : "251-260", "title" : "Dispersal in the Glanville fritillary butterfly in fragmented versus continuous landscapes: comparison between three methods", "type" : "article-journal", "volume" : "36" }, "uris" : [ "http://www.mendeley.com/documents/?uuid=f2508978-e338-4419-a9de-1ce4358e2294" ] }, { "id" : "ITEM-6", "itemData" : { "DOI" : "10.1111/j.1461-0248.2004.00654.x", "ISSN" : "1461023X", "author" : [ { "dropping-particle" : "", "family" : "Hanski", "given" : "Ilkka", "non-dropping-particle" : "", "parse-names" : false, "suffix" : "" }, { "dropping-particle" : "", "family" : "Er\u00e4lahti", "given" : "Claudia", "non-dropping-particle" : "", "parse-names" : false, "suffix" : "" }, { "dropping-particle" : "", "family" : "Kankare", "given" : "Maaria", "non-dropping-particle" : "", "parse-names" : false, "suffix" : "" }, { "dropping-particle" : "", "family" : "Ovaskainen", "given" : "Otso", "non-dropping-particle" : "", "parse-names" : false, "suffix" : "" }, { "dropping-particle" : "", "family" : "Sir\u00e9n", "given" : "Heli", "non-dropping-particle" : "", "parse-names" : false, "suffix" : "" } ], "container-title" : "Ecology Letters", "id" : "ITEM-6", "issue" : "10", "issued" : { "date-parts" : [ [ "2004", "9", "6" ] ] }, "page" : "958-966", "title" : "Variation in migration propensity among individuals maintained by landscape structure", "type" : "article-journal", "volume" : "7" }, "uris" : [ "http://www.mendeley.com/documents/?uuid=b8524a15-a8f5-4e53-b597-6868f5ca8b64"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"(Van Dyck &amp; Matthysen 1999; Hanski et al. 2004; Merckx &amp; Van Dyck 2006; Fahrig 2007; Ovaskainen et al. 2008b; Stevens et al. 2010; Wang et al. 2011)" }, "properties" : { "noteIndex" : 0 }, "schema" : "https://github.com/citation-style-language/schema/raw/master/csl-citation.json" }</w:instrText>
      </w:r>
      <w:r w:rsidRPr="00D123FB">
        <w:fldChar w:fldCharType="separate"/>
      </w:r>
      <w:r w:rsidRPr="00D123FB">
        <w:rPr>
          <w:noProof/>
        </w:rPr>
        <w:t>(Van Dyck &amp; Matthysen 1999; Hanski et al. 2004; Merckx &amp; Van Dyck 2006; Fahrig 2007; Ovaskainen et al. 2008b; Stevens et al. 2010; Wang et al. 2011)</w:t>
      </w:r>
      <w:r w:rsidRPr="00D123FB">
        <w:fldChar w:fldCharType="end"/>
      </w:r>
      <w:r w:rsidRPr="00D123FB">
        <w:t xml:space="preserve">. Dispersal kernels can vary through time </w:t>
      </w:r>
      <w:r w:rsidRPr="00D123FB">
        <w:fldChar w:fldCharType="begin" w:fldLock="1"/>
      </w:r>
      <w:r>
        <w:instrText>ADDIN CSL_CITATION { "citationItems" : [ { "id" : "ITEM-1", "itemData" : { "author" : [ { "dropping-particle" : "", "family" : "Schtickzelle", "given" : "N", "non-dropping-particle" : "", "parse-names" : false, "suffix" : "" }, { "dropping-particle" : "", "family" : "Turlure", "given" : "C", "non-dropping-particle" : "", "parse-names" : false, "suffix" : "" }, { "dropping-particle" : "", "family" : "Baguette", "given" : "M", "non-dropping-particle" : "", "parse-names" : false, "suffix" : "" } ], "chapter-number" : "18",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"231-239", "publisher" : "Oxford University Press", "title" : "Temporal variation in dispersal kernels in a metapopulation of the bog fritillary butterfly (Boloria eunomia)", "type" : "chapter" }, "uris" : [ "http://www.mendeley.com/documents/?uuid=3d0c345b-9c8e-47f7-88cf-5bfa44b4e7a8" ] } ], "mendeley" : { "previouslyFormattedCitation" : "(Schtickzelle et al. 2012)" }, "properties" : { "noteIndex" : 0 }, "schema" : "https://github.com/citation-style-language/schema/raw/master/csl-citation.json" }</w:instrText>
      </w:r>
      <w:r w:rsidRPr="00D123FB">
        <w:fldChar w:fldCharType="separate"/>
      </w:r>
      <w:r w:rsidRPr="00D123FB">
        <w:rPr>
          <w:noProof/>
        </w:rPr>
        <w:t>(Schtickzelle et al. 2012)</w:t>
      </w:r>
      <w:r w:rsidRPr="00D123FB">
        <w:fldChar w:fldCharType="end"/>
      </w:r>
      <w:r w:rsidRPr="00D123FB">
        <w:t xml:space="preserve">, and there can be considerable variability between individuals, sexes and stage classes </w:t>
      </w:r>
      <w:r w:rsidRPr="00D123FB">
        <w:fldChar w:fldCharType="begin" w:fldLock="1"/>
      </w:r>
      <w:r>
        <w:instrText>ADDIN CSL_CITATION { "citationItems" : [ { "id" : "ITEM-1", "itemData" : { "DOI" : "10.1093/beheco/arr077", "ISSN" : "1045-2249", "author" : [ { "dropping-particle" : "", "family" : "Turlure", "given" : "C.", "non-dropping-particle" : "", "parse-names" : false, "suffix" : "" }, { "dropping-particle" : "", "family" : "Baguette", "given" : "M.", "non-dropping-particle" : "", "parse-names" : false, "suffix" : "" }, { "dropping-particle" : "", "family" : "Stevens", "given" : "V. M.", "non-dropping-particle" : "", "parse-names" : false, "suffix" : "" }, { "dropping-particle" : "", "family" : "Maes", "given" : "D.", "non-dropping-particle" : "", "parse-names" : false, "suffix" : "" } ], "container-title" : "Behavioral Ecology", "id" : "ITEM-1", "issue" : "5", "issued" : { "date-parts" : [ [ "2011", "6", "10" ] ] }, "page" : "967-975", "title" : "Species- and sex-specific adjustments of movement behavior to landscape heterogeneity in butterflies", "type" : "article-journal", "volume" : "22" }, "uris" : [ "http://www.mendeley.com/documents/?uuid=056b1706-fe9e-4f64-a52b-31992fb0f137" ] }, { "id" : "ITEM-2", "itemData" : { "DOI" : "10.1111/j.1365-2656.2009.01655.x", "ISSN" : "1365-2656", "PMID" : "20102419", "abstract" : "1. Natal dispersal has the potential to affect most ecological and evolutionary processes. However, despite its importance, this complex ecological process still represents a significant gap in our understanding of animal ecology due to both the lack of empirical data and the intrinsic complexity of dispersal dynamics. 2. By studying natal dispersal of 74 radiotagged juvenile eagle owls Bubo bubo (Linnaeus), in both the wandering and the settlement phases, we empirically addressed the complex interactions by which individual phenotypic traits and external cues jointly shape individual heterogeneity through the different phases of dispersal, both at nightly and weekly temporal scales. 3. Owls in poorer physical conditions travelled shorter total distances during the wandering phase, describing straighter paths and moving slower, especially when crossing heterogeneous habitats. In general, the owls in worse condition started dispersal later and took longer times to find further settlement areas. Net distances were also sex biased, with females settling at further distances. Dispersing individuals did not seem to explore wandering and settlement areas by using a search image of their natal surroundings. Eagle owls showed a heterogeneous pattern of patch occupancy, where few patches were highly visited by different owls whereas the majority were visited by just one individual. During dispersal, the routes followed by owls were an intermediate solution between optimized and randomized ones. Finally, dispersal direction had a marked directionality, largely influenced by dominant winds. These results suggest an asymmetric and anisotropic dispersal pattern, where not only the number of patches but also their functions can affect population viability. 4. The combination of the information coming from the relationships among a large set of factors acting and integrating at different spatial and temporal scales, under the perspective of heterogeneous life histories, are a fruitful ground for future understanding of natal dispersal.", "author" : [ { "dropping-particle" : "", "family" : "Delgado", "given" : "Mar\u00eda Del Mar", "non-dropping-particle" : "", "parse-names" : false, "suffix" : "" }, { "dropping-particle" : "", "family" : "Penteriani", "given" : "Vincenzo", "non-dropping-particle" : "", "parse-names" : false, "suffix" : "" }, { "dropping-particle" : "", "family" : "Revilla", "given" : "Eloy", "non-dropping-particle" : "", "parse-names" : false, "suffix" : "" }, { "dropping-particle" : "", "family" : "Nams", "given" : "Vilis O", "non-dropping-particle" : "", "parse-names" : false, "suffix" : "" } ], "container-title" : "The Journal of Animal Ecology", "id" : "ITEM-2", "issue" : "3", "issued" : { "date-parts" : [ [ "2010", "5" ] ] }, "page" : "620-32", "title" : "The effect of phenotypic traits and external cues on natal dispersal movements.", "type" : "article-journal", "volume" : "79" }, "uris" : [ "http://www.mendeley.com/documents/?uuid=63f98fd3-a056-4a7c-8ec6-3bd7d8deec36" ] }, { "id" : "ITEM-3", "itemData" : { "author" : [ { "dropping-particle" : "", "family" : "Matthysen", "given" : "E",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"ITEM-3", "issued" : { "date-parts" : [ [ "2012" ] ] }, "page" : "3-18", "publisher" : "Oxford University Press", "title" : "Multicausality of dispersal: a review", "type" : "chapter" }, "uris" : [ "http://www.mendeley.com/documents/?uuid=f0d513c3-3047-408a-a71a-5e1b3c7bde08" ] }, { "id" : "ITEM-4", "itemData" : { "author" : [ { "dropping-particle" : "", "family" : "Benton", "given" : "T G", "non-dropping-particle" : "", "parse-names" : false, "suffix" : "" }, { "dropping-particle" : "", "family" : "Bowler", "given" : "Diana",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"ITEM-4", "issued" : { "date-parts" : [ [ "2012" ] ] }, "page" : "41-49", "publisher" : "Oxford University Press", "title" : "Dispersal in invertebrates: influences on individual decisions", "type" : "chapter" }, "uris" : [ "http://www.mendeley.com/documents/?uuid=95b61b3d-9c97-4a63-9a2b-8bd7a581ffd8" ] } ], "mendeley" : { "previouslyFormattedCitation" : "(Delgado et al. 2010; Turlure et al. 2011; Benton &amp; Bowler 2012; Matthysen 2012)" }, "properties" : { "noteIndex" : 0 }, "schema" : "https://github.com/citation-style-language/schema/raw/master/csl-citation.json" }</w:instrText>
      </w:r>
      <w:r w:rsidRPr="00D123FB">
        <w:fldChar w:fldCharType="separate"/>
      </w:r>
      <w:r w:rsidRPr="00D123FB">
        <w:rPr>
          <w:noProof/>
        </w:rPr>
        <w:t>(Delgado et al. 2010; Turlure et al. 2011; Benton &amp; Bowler 2012; Matthysen 2012)</w:t>
      </w:r>
      <w:r w:rsidRPr="00D123FB">
        <w:fldChar w:fldCharType="end"/>
      </w:r>
      <w:r w:rsidRPr="00D123FB">
        <w:t>.</w:t>
      </w:r>
    </w:p>
    <w:p w14:paraId="4EE2CD4E" w14:textId="77777777" w:rsidR="0067520E" w:rsidRPr="002D7F8C" w:rsidRDefault="0067520E" w:rsidP="00C57BF9">
      <w:pPr>
        <w:rPr>
          <w:lang w:val="fr-FR"/>
        </w:rPr>
      </w:pPr>
      <w:r w:rsidRPr="00D123FB">
        <w:t xml:space="preserve">Particular emphasis has been placed during the last decade on rare long-distance dispersal events, which have been found fundamental for explaining phenomena such as rate of species’ range shifting in response to past and present climate change </w:t>
      </w:r>
      <w:r w:rsidRPr="00D123FB">
        <w:fldChar w:fldCharType="begin" w:fldLock="1"/>
      </w:r>
      <w:r>
        <w:instrText>ADDIN CSL_CITATION { "citationItems" : [ { "id" : "ITEM-1", "itemData" : { "author" : [ { "dropping-particle" : "", "family" : "Clark", "given" : "JS", "non-dropping-particle" : "", "parse-names" : false, "suffix" : "" }, { "dropping-particle" : "", "family" : "Fastie", "given" : "Chris", "non-dropping-particle" : "", "parse-names" : false, "suffix" : "" }, { "dropping-particle" : "", "family" : "Hurtt", "given" : "George", "non-dropping-particle" : "", "parse-names" : false, "suffix" : "" }, { "dropping-particle" : "", "family" : "Jackson", "given" : "ST", "non-dropping-particle" : "", "parse-names" : false, "suffix" : "" }, { "dropping-particle" : "", "family" : "Johnson", "given" : "Carter", "non-dropping-particle" : "", "parse-names" : false, "suffix" : "" } ], "container-title" : "BioScience", "id" : "ITEM-1", "issue" : "1", "issued" : { "date-parts" : [ [ "1998" ] ] }, "page" : "13-24", "title" : "Reid's paradox of rapid plant migration", "type" : "article-journal", "volume" : "48" }, "uris" : [ "http://www.mendeley.com/documents/?uuid=948d7c1c-4771-4a16-baab-122bcd498845" ] }, { "id" : "ITEM-2",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"ITEM-2", "issue" : "5", "issued" : { "date-parts" : [ [ "2001", "5" ] ] }, "page" : "537-54", "title" : "Invasion by extremes: population spread with variation in dispersal and reproduction.", "type" : "article-journal", "volume" : "157" }, "uris" : [ "http://www.mendeley.com/documents/?uuid=12545ff8-8cc0-4191-9335-43372c561d96" ] }, { "id" : "ITEM-3", "itemData" : { "DOI" : "10.1111/j.1461-0248.2010.01573.x", "ISSN" : "1461-0248", "PMID" : "21251175", "abstract" : "Despite ample research, understanding plant spread and predicting their ability to track projected climate changes remain a formidable challenge to be confronted. We modelled the spread of North American wind-dispersed trees in current and future (c. 2060) conditions, accounting for variation in 10 key dispersal, demographic and environmental factors affecting population spread. Predicted spread rates vary substantially among 12 study species, primarily due to inter-specific variation in maturation age, fecundity and seed terminal velocity. Future spread is predicted to be faster if atmospheric CO(2) enrichment would increase fecundity and advance maturation, irrespective of the projected changes in mean surface windspeed. Yet, for only a few species, predicted wind-driven spread will match future climate changes, conditioned on seed abscission occurring only in strong winds and environmental conditions favouring high survival of the farthest-dispersed seeds. Because such conditions are unlikely, North American wind-dispersed trees are expected to lag behind the projected climate range shift.", "author" : [ { "dropping-particle" : "", "family" : "Nathan", "given" : "Ran", "non-dropping-particle" : "", "parse-names" : false, "suffix" : "" }, { "dropping-particle" : "", "family" : "Horvitz", "given" : "Nir", "non-dropping-particle" : "", "parse-names" : false, "suffix" : "" }, { "dropping-particle" : "", "family" : "He", "given" : "Yanping", "non-dropping-particle" : "", "parse-names" : false, "suffix" : "" }, { "dropping-particle" : "", "family" : "Kuparinen", "given" : "Anna", "non-dropping-particle" : "", "parse-names" : false, "suffix" : "" }, { "dropping-particle" : "", "family" : "Schurr", "given" : "Frank M", "non-dropping-particle" : "", "parse-names" : false, "suffix" : "" }, { "dropping-particle" : "", "family" : "Katul", "given" : "Gabriel G", "non-dropping-particle" : "", "parse-names" : false, "suffix" : "" } ], "container-title" : "Ecology Letters", "id" : "ITEM-3", "issue" : "3", "issued" : { "date-parts" : [ [ "2011", "3" ] ] }, "page" : "211-9", "title" : "Spread of North American wind-dispersed trees in future environments.", "type" : "article-journal", "volume" : "14" }, "uris" : [ "http://www.mendeley.com/documents/?uuid=66501e6f-8541-4688-b1f5-5ddb016b13d8" ] }, { "id" : "ITEM-4", "itemData" : { "DOI" : "10.1111/ele.12053", "ISSN" : "1461-0248", "PMID" : "23279647", "abstract" : "Long-distance dispersal is an integral part of plant species migration and population development. We aged and genotyped 1125 individuals in four disjunct populations of Pinus ponderosa that were initially established by long-distance dispersal in the 16th and 17th centuries. Parentage analysis was used to determine if individuals were the product of local reproductive events (two parents present), long-distance pollen dispersal (one parent present) or long-distance seed dispersal (no parents present). All individuals established in the first century at each site were the result of long-distance dispersal. Individuals reproduced at younger ages with increasing age of the overall population. These results suggest Allee effects, where populations were initially unable to expand on their own, and were dependent on long-distance dispersal to overcome a minimum-size threshold. Our results demonstrate that long-distance dispersal was not only necessary for initial colonisation but also to sustain subsequent population growth during early phases of expansion.", "author" : [ { "dropping-particle" : "", "family" : "Lesser", "given" : "Mark R", "non-dropping-particle" : "", "parse-names" : false, "suffix" : "" }, { "dropping-particle" : "", "family" : "Jackson", "given" : "Stephen T", "non-dropping-particle" : "", "parse-names" : false, "suffix" : "" } ], "container-title" : "Ecology Letters", "id" : "ITEM-4", "issue" : "3", "issued" : { "date-parts" : [ [ "2013", "3" ] ] }, "page" : "380-9", "title" : "Contributions of long-distance dispersal to population growth in colonising Pinus ponderosa populations.", "type" : "article-journal", "volume" : "16" }, "uris" : [ "http://www.mendeley.com/documents/?uuid=bcbb6c17-4857-4bdb-8c97-eaff124a1b4d" ] } ], "mendeley" : { "manualFormatting" : "(Clark et al. 1998; Nathan et al. 2011; Lesser &amp; Jackson 2013)", "previouslyFormattedCitation" : "(Clark et al. 1998, 2001; Nathan et al. 2011; Lesser &amp; Jackson 2013)" }, "properties" : { "noteIndex" : 0 }, "schema" : "https://github.com/citation-style-language/schema/raw/master/csl-citation.json" }</w:instrText>
      </w:r>
      <w:r w:rsidRPr="00D123FB">
        <w:fldChar w:fldCharType="separate"/>
      </w:r>
      <w:r w:rsidRPr="00D123FB">
        <w:rPr>
          <w:noProof/>
        </w:rPr>
        <w:t>(Clark et al. 1998; Nathan et al. 2011; Lesser &amp; Jackson 2013)</w:t>
      </w:r>
      <w:r w:rsidRPr="00D123FB">
        <w:fldChar w:fldCharType="end"/>
      </w:r>
      <w:r w:rsidRPr="00D123FB">
        <w:t xml:space="preserve"> and connectivity of isolated populations </w:t>
      </w:r>
      <w:r w:rsidRPr="00D123FB">
        <w:fldChar w:fldCharType="begin" w:fldLock="1"/>
      </w:r>
      <w:r>
        <w:instrText>ADDIN CSL_CITATION { "citationItems" : [ { "id" : "ITEM-1", "itemData" : { "author" : [ { "dropping-particle" : "", "family" : "Johst", "given" : "Karin", "non-dropping-particle" : "", "parse-names" : false, "suffix" : "" }, { "dropping-particle" : "", "family" : "Brandl", "given" : "Roland", "non-dropping-particle" : "", "parse-names" : false, "suffix" : "" }, { "dropping-particle" : "", "family" : "Eber", "given" : "Sabine", "non-dropping-particle" : "", "parse-names" : false, "suffix" : "" } ], "container-title" : "Oikos", "id" : "ITEM-1", "issue" : "2", "issued" : { "date-parts" : [ [ "2002" ] ] }, "page" : "263\u2013270", "publisher" : "Wiley Online Library", "title" : "Metapopulation persistence in dynamic landscapes: the role of dispersal distance", "type" : "article-journal", "volume" : "98" }, "uris" : [ "http://www.mendeley.com/documents/?uuid=f8caa4ae-4063-4121-bf4d-47ff984fb7ed" ] }, { "id" : "ITEM-2", "itemData" : { "author" : [ { "dropping-particle" : "", "family" : "Baguette", "given" : "Michel", "non-dropping-particle" : "", "parse-names" : false, "suffix" : "" } ], "container-title" : "Ecography", "id" : "ITEM-2", "issue" : "August 2002", "issued" : { "date-parts" : [ [ "2003" ] ] }, "page" : "153-160", "title" : "Long distance dispersal and landscape occupancy in a metapopulation of the cranberry fritillary butterfly", "type" : "article-journal", "volume" : "2" }, "uris" : [ "http://www.mendeley.com/documents/?uuid=1cb372b9-4885-4275-ab97-f124cd376e5a" ] }, { "id" : "ITEM-3", "itemData" : { "DOI" : "10.1126/science.1095210", "ISSN" : "1095-9203", "PMID" : "15155945", "abstract" : "Anisotropic (direction-dependent) long-distance dispersal (LDD) by wind has been invoked to explain the strong floristic affinities shared among landmasses in the Southern Hemisphere. Its contribution has not yet been systematically tested because of the previous lack of global data on winds. We used global winds coverage from the National Aeronautics and Space Administration SeaWinds scatterometer to test whether floristic similarities of Southern Hemisphere moss, liverwort, lichen, and pteridophyte floras conform better with (i) the anisotropic LDD hypothesis, which predicts that connection by \"wind highways\" increases floristic similarities, or (ii) a direction-independent LDD hypothesis, which predicts that floristic similarities among sites increase with geographic proximity. We found a stronger correlation of floristic similarities with wind connectivity than with geographic proximities, which supports the idea that wind is a dispersal vehicle for many organisms in the Southern Hemisphere.", "author" : [ { "dropping-particle" : "", "family" : "Mu\u00f1oz", "given" : "Jes\u00fas", "non-dropping-particle" : "", "parse-names" : false, "suffix" : "" }, { "dropping-particle" : "", "family" : "Felic\u00edsimo", "given" : "Angel M", "non-dropping-particle" : "", "parse-names" : false, "suffix" : "" }, { "dropping-particle" : "", "family" : "Cabezas", "given" : "Francisco", "non-dropping-particle" : "", "parse-names" : false, "suffix" : "" }, { "dropping-particle" : "", "family" : "Burgaz", "given" : "Ana R", "non-dropping-particle" : "", "parse-names" : false, "suffix" : "" }, { "dropping-particle" : "", "family" : "Mart\u00ednez", "given" : "Isabel", "non-dropping-particle" : "", "parse-names" : false, "suffix" : "" } ], "container-title" : "Science", "id" : "ITEM-3", "issue" : "5674", "issued" : { "date-parts" : [ [ "2004", "5", "21" ] ] }, "page" : "1144-7", "title" : "Wind as a long-distance dispersal vehicle in the Southern Hemisphere.", "type" : "article-journal", "volume" : "304" }, "uris" : [ "http://www.mendeley.com/documents/?uuid=92054e52-56fe-421c-aa7d-48f86d0c9a7d" ] } ], "mendeley" : { "previouslyFormattedCitation" : "(Johst et al. 2002; Baguette 2003; Mu\u00f1oz et al. 2004)" }, "properties" : { "noteIndex" : 0 }, "schema" : "https://github.com/citation-style-language/schema/raw/master/csl-citation.json" }</w:instrText>
      </w:r>
      <w:r w:rsidRPr="00D123FB">
        <w:fldChar w:fldCharType="separate"/>
      </w:r>
      <w:r w:rsidRPr="00D123FB">
        <w:rPr>
          <w:noProof/>
        </w:rPr>
        <w:t>(Johst et al. 2002; Baguette 2003; Muñoz et al. 2004)</w:t>
      </w:r>
      <w:r w:rsidRPr="00D123FB">
        <w:fldChar w:fldCharType="end"/>
      </w:r>
      <w:r w:rsidRPr="00D123FB">
        <w:t xml:space="preserve">. These events are difficult to capture and model </w:t>
      </w:r>
      <w:r w:rsidRPr="00D123FB">
        <w:lastRenderedPageBreak/>
        <w:t xml:space="preserve">with traditional kernels. Therefore, fat-tailed kernels and mixed kernels have started to be used </w:t>
      </w:r>
      <w:r w:rsidRPr="00D123FB">
        <w:fldChar w:fldCharType="begin" w:fldLock="1"/>
      </w:r>
      <w:r>
        <w:instrText>ADDIN CSL_CITATION { "citationItems" : [ { "id" : "ITEM-1", "itemData" : { "DOI" : "10.1007/PL00008876", "ISSN" : "0029-8549", "author" : [ { "dropping-particle" : "", "family" : "Bullock", "given" : "J. M.", "non-dropping-particle" : "", "parse-names" : false, "suffix" : "" }, { "dropping-particle" : "", "family" : "Clarke", "given" : "R. T.", "non-dropping-particle" : "", "parse-names" : false, "suffix" : "" } ], "container-title" : "Oecologia", "id" : "ITEM-1", "issue" : "4", "issued" : { "date-parts" : [ [ "2000", "9", "15" ] ] }, "page" : "506-521", "title" : "Long distance seed dispersal by wind: measuring and modelling the tail of the curve", "type" : "article-journal", "volume" : "124" }, "uris" : [ "http://www.mendeley.com/documents/?uuid=11492f3e-739d-449e-b956-26717a2927be" ] }, { "id" : "ITEM-2",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"ITEM-2",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"id" : "ITEM-3", "itemData" : { "DOI" : "10.1111/j.1600-0706.2013.00503.x", "ISSN" : "00301299", "author" : [ { "dropping-particle" : "", "family" : "Fronhofer", "given" : "Emanuel A.", "non-dropping-particle" : "", "parse-names" : false, "suffix" : "" }, { "dropping-particle" : "", "family" : "Sperr", "given" : "Ellen B.", "non-dropping-particle" : "", "parse-names" : false, "suffix" : "" }, { "dropping-particle" : "", "family" : "Kreis", "given" : "Anna", "non-dropping-particle" : "", "parse-names" : false, "suffix" : "" }, { "dropping-particle" : "", "family" : "Ayasse", "given" : "Manfred", "non-dropping-particle" : "", "parse-names" : false, "suffix" : "" }, { "dropping-particle" : "", "family" : "Poethke", "given" : "Hans Joachim", "non-dropping-particle" : "", "parse-names" : false, "suffix" : "" }, { "dropping-particle" : "", "family" : "Tschapka", "given" : "Marco", "non-dropping-particle" : "", "parse-names" : false, "suffix" : "" } ], "container-title" : "Oikos", "id" : "ITEM-3", "issue" : "8", "issued" : { "date-parts" : [ [ "2013", "2", "14" ] ] }, "page" : "1254-1264", "title" : "Picky hitch-hikers: vector choice leads to directed dispersal and fat-tailed kernels in a passively dispersing mite", "type" : "article-journal", "volume" : "122" }, "uris" : [ "http://www.mendeley.com/documents/?uuid=0c4bf2ac-41aa-4203-9726-ccb28270db44" ] }, { "id" : "ITEM-4",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w:instrText>
      </w:r>
      <w:r w:rsidRPr="002D7F8C">
        <w:rPr>
          <w:lang w:val="fr-FR"/>
        </w:rPr>
        <w:instrText>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"ITEM-4", "issue" : "5", "issued" : { "date-parts" : [ [ "2001", "5" ] ] }, "page" : "537-54", "title" : "Invasion by extremes: population spread with variation in dispersal and reproduction.", "type" : "article-journal", "volume" : "157" }, "uris" : [ "http://www.mendeley.com/documents/?uuid=12545ff8-8cc0-4191-9335-43372c561d96" ] } ], "mendeley" : { "previouslyFormattedCitation" : "(Bullock &amp; Clarke 2000; Clark et al. 2001; Hovestadt et al. 2011; Fronhofer et al. 2013)" }, "properties" : { "noteIndex" : 0 }, "schema" : "https://github.com/citation-style-language/schema/raw/master/csl-citation.json" }</w:instrText>
      </w:r>
      <w:r w:rsidRPr="00D123FB">
        <w:fldChar w:fldCharType="separate"/>
      </w:r>
      <w:r w:rsidRPr="002D7F8C">
        <w:rPr>
          <w:noProof/>
          <w:lang w:val="fr-FR"/>
        </w:rPr>
        <w:t>(Bullock &amp; Clarke 2000; Clark et al. 2001; Hovestadt et al. 2011; Fronhofer et al. 2013)</w:t>
      </w:r>
      <w:r w:rsidRPr="00D123FB">
        <w:fldChar w:fldCharType="end"/>
      </w:r>
      <w:r w:rsidRPr="002D7F8C">
        <w:rPr>
          <w:lang w:val="fr-FR"/>
        </w:rPr>
        <w:t>.</w:t>
      </w:r>
    </w:p>
    <w:p w14:paraId="6DEB007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As for emigration, movement abilities and strategies are under multiple selective pressures and can evolve separately. As a result, the realized dispersal kernels will themselves evolve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Theory of the evolution of dispersal distances in relation to kin-competition and parent-offspring competition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"10.1111/j.2006.0030-1299.14395.x", "ISSN" : "00301299", "author" : [ { "dropping-particle" : "", "family" : "Dytham", "given" : "Calvin", "non-dropping-particle" : "", "parse-names" : false, "suffix" : "" }, { "dropping-particle" : "", "family" : "Travis", "given" : "Justin M. J.", "non-dropping-particle" : "", "parse-names" : false, "suffix" : "" } ], "container-title" : "Oikos", "id" : "ITEM-1", "issue" : "3", "issued" : { "date-parts" : [ [ "2006", "6" ] ] }, "page" : "530-538", "title" : "Evolving dispersal and age at death", "type" : "article-journal", "volume" : "113" }, "uris" : [ "http://www.mendeley.com/documents/?uuid=28903f7f-6a40-42d4-8cc9-e81188d97ec2" ] }, { "id" : "ITEM-2", "itemData" : { "author" : [ { "dropping-particle" : "", "family" : "Murrell", "given" : "DJ", "non-dropping-particle" : "", "parse-names" : false, "suffix" : "" }, { "dropping-particle" : "", "family" : "Travis", "given" : "JMJ", "non-dropping-particle" : "", "parse-names" : false, "suffix" : "" }, { "dropping-particle" : "", "family" : "Dytham", "given" : "Calvin", "non-dropping-particle" : "", "parse-names" : false, "suffix" : "" } ], "container-title" : "Oikos", "id" : "ITEM-2", "issue" : "February", "issued" : { "date-parts" : [ [ "2002" ] ] }, "page" : "229-236", "title" : "The evolution of dispersal distance in spatially-structured populations", "type" : "article-journal", "volume" : "97" }, "uris" : [ "http://www.mendeley.com/documents/?uuid=48b9e9aa-3e87-4092-8099-e6c5aa40e7b6" ] }, { "id" : "ITEM-3", "itemData" : { "author" : [ { "dropping-particle" : "", "family" : "Rousset", "given" : "F", "non-dropping-particle" : "", "parse-names" : false, "suffix" : "" }, { "dropping-particle" : "", "family" : "Gandon", "given" : "S", "non-dropping-particle" : "", "parse-names" : false, "suffix" : "" } ], "container-title" : "Journal of Evolutionary Biology", "id" : "ITEM-3", "issued" : { "date-parts" : [ [ "2002" ] ] }, "page" : "515-523", "title" : "Evolution of the distribution of dispersal distance under distance\u2010dependent cost of dispersal", "type" : "article-journal" }, "uris" : [ "http://www.mendeley.com/documents/?uuid=62ff30a5-d67f-470d-b3b7-046d26d5f74e" ] }, { "id" : "ITEM-4", "itemData" : { "DOI" : "10.1086/648605", "ISBN" : "0003-0147/2010/17501-50954$15.00", "ISSN" : "1537-5323", "PMID" : "19911910", "abstract" : "Parent-offspring conflict emerges in many different contexts, but a rarely emphasized perspective is that of space as a resource that is allocated or acquired through dispersal. Early theoretical work has shown that there are different optima in rates of dispersal between parents and offspring. Here we examine this principle when space is explicitly modeled and dispersal is achieved through a dispersal kernel. We find a consistent pattern that selection favors longer dispersal distances under maternal control of dispersal (e.g., maternal tissue surrounding a seed) compared with scenarios where offspring themselves control dispersal (as in many animals). Intriguingly, offspring control leads to better resource utilization (higher habitat occupancy) in equilibrium scenarios than does maternal control. In contrast, in species that expand their ranges, maternal control of dispersal initially leads to faster range expansion. If there is evolutionary potential for dispersal kernels to change at the leading edge of a population, this difference vanishes quickly during an invasion because offspring-controlled dispersal evolves faster and catches up with scenarios involving maternal control. There is thus less conflict in nonequilibrium scenarios. In invasive scenarios with an evolving kernel shape, disruptive selection against intermediate distances can make the kernel not only fat-tailed but also bimodal.", "author" : [ { "dropping-particle" : "", "family" : "Starrfelt", "given" : "Jostein", "non-dropping-particle" : "", "parse-names" : false, "suffix" : "" }, { "dropping-particle" : "", "family" : "Kokko", "given" : "Hanna", "non-dropping-particle" : "", "parse-names" : false, "suffix" : "" } ], "container-title" : "The American Naturalist", "id" : "ITEM-4", "issue" : "1", "issued" : { "date-parts" : [ [ "2010", "1", "12" ] ] }, "page" : "38-49", "publisher" : "The University of Chicago Press", "title" : "Parent-offspring conflict and the evolution of dispersal distance.", "type" : "article-journal", "volume" : "175" }, "uris" : [ "http://www.mendeley.com/documents/?uuid=f8d11c35-f198-4d73-a54d-d8893bdb98da" ] } ], "mendeley" : { "previouslyFormattedCitation" : "(Murrell et al. 2002; Rousset &amp; Gandon 2002; Dytham &amp; Travis 2006; Starrfelt &amp; Kokko 2010)"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(Murrell et al. 2002; Rousset &amp; Gandon 2002; Dytham &amp; Travis 2006; Starrfelt &amp; Kokko 2010)</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landscape structure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"10.1111/j.1600-0706.2009.17943.x", "ISSN" : "00301299",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"Oikos", "id" : "ITEM-1", "issue" : "3", "issued" : { "date-parts" : [ [ "2010", "3" ] ] }, "page" : "560-566", "title" : "Evolution of dispersal polymorphism and local adaptation of dispersal distance in spatially structured landscapes", "type" : "article-journal", "volume" : "119" }, "uris" : [ "http://www.mendeley.com/documents/?uuid=10401702-5ee4-4b95-aa88-85cd22f073bf" ] }, { "id" : "ITEM-2", "itemData" : { "DOI" : "10.1098/rspb.2000.1379", "ISSN" : "0962-8452", "PMID" : "11270435", "abstract" : "Models describing the evolution of dispersal strategies have mostly focused on the evolution of dispersal rates. Taking trees as a model for organisms with undirected, passive dispersal, we have developed an individual-based, spatially explicit simulation tool to investigate the evolution of the dispersal kernel, P(r), and its resulting cumulative seed-density distribution, D(r). Simulations were run on a variety of fractal landscapes differing in the fraction of suitable habitat and the spatial autocorrelation. Starting from a uniform D(r), evolution led to an increase in the fraction of seeds staying in the home cell, a reduction of the dispersal mortality (arrival in unsuitable habitat), and the evolution of 'fat-tailed' D(r) in autocorrelated landscapes and approximately uniform D(r) in random landscapes. The evolutionary process was characterized by long periods of stasis with a few bouts of rapid change in the dispersal rate.", "author" : [ { "dropping-particle" : "", "family" : "Hovestadt", "given" : "T", "non-dropping-particle" : "", "parse-names" : false, "suffix" : "" }, { "dropping-particle" : "", "family" : "Messner", "given" : "S", "non-dropping-particle" : "", "parse-names" : false, "suffix" : "" }, { "dropping-particle" : "", "family" : "Poethke", "given" : "H J", "non-dropping-particle" : "", "parse-names" : false, "suffix" : "" } ], "container-title" : "Proceedings of the Royal Society B: Biological Sciences", "id" : "ITEM-2", "issue" : "1465", "issued" : { "date-parts" : [ [ "2001", "2", "22" ] ] }, "page" : "385-91", "title" : "Evolution of reduced dispersal mortality and 'fat-tailed' dispersal kernels in autocorrelated landscapes.", "type" : "article-journal", "volume" : "268" }, "uris" : [ "http://www.mendeley.com/documents/?uuid=9eb55c7e-02db-4657-8221-b9824e66d574" ] }, { "id" : "ITEM-3", "itemData" : { "DOI" : "10.1111/j.1558-5646.2011.01254.x", "ISSN" : "1558-5646", "PMID" : "21644960", "abstract" : "It is generally well understood that some ecological factors select for increased and others for decreased dispersal. However, it has remained difficult to assess how the evolutionary dynamics are influenced by the spatio-temporal structure of the environment. We address this question with an individual-based model that enables habitat structure to be controlled through variables such as patch size, patch turnover rate, and patch quality. Increasing patch size at the expense of patch density can select for more or less dispersal, depending on the initial configuration. In landscapes consisting of high-quality and long-lived habitat patches, patch degradation selects for increased dispersal, yet patch loss may select for reduced dispersal. These trends do not depend on the component of life-history that is affected by habitat quality or the component of life-history through which density-dependence operates. Our results are based on a mathematical method that enables derivation of both the evolutionary stable strategy and the stationary genotype distribution that evolves in a polymorphic population. The two approaches generally lead to similar predictions. However, the evolutionary stable strategy assumes that the ecological and evolutionary time scales can be separated, and we find that violation of this assumption can critically alter the evolutionary outcome.", "author" : [ { "dropping-particle" : "", "family" : "North", "given" : "Ace", "non-dropping-particle" : "", "parse-names" : false, "suffix" : "" }, { "dropping-particle" : "", "family" : "Cornell", "given" : "Stephen", "non-dropping-particle" : "", "parse-names" : false, "suffix" : "" }, { "dropping-particle" : "", "family" : "Ovaskainen", "given" : "Otso", "non-dropping-particle" : "", "parse-names" : false, "suffix" : "" } ], "container-title" : "Evolution", "id" : "ITEM-3", "issue" : "6", "issued" : { "date-parts" : [ [ "2011</w:instrText>
      </w:r>
      <w:r w:rsidRPr="002D7F8C">
        <w:rPr>
          <w:rFonts w:eastAsiaTheme="minorEastAsia" w:cs="Times New Roman"/>
          <w:szCs w:val="24"/>
          <w:lang w:val="fr-FR"/>
        </w:rPr>
        <w:instrText>", "6" ] ] }, "page" : "1739-51", "title" : "Evolutionary responses of dispersal distance to landscape structure and habitat loss.", "type" : "article-journal", "volume" : "65" }, "uris" : [ "http://www.mendeley.com/documents/?uuid=67595dc4-15d0-4878-8e97-d626c5d27e25" ] }, { "id" : "ITEM-4",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"ITEM-4",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"(Hovestadt et al. 2001; Bonte et al. 2010; Travis et al. 2010; North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2D7F8C">
        <w:rPr>
          <w:rFonts w:eastAsiaTheme="minorEastAsia" w:cs="Times New Roman"/>
          <w:noProof/>
          <w:szCs w:val="24"/>
          <w:lang w:val="fr-FR"/>
        </w:rPr>
        <w:t>(Hovestadt et al. 2001; Bonte et al. 2010; Travis et al. 2010; North et al. 2011)</w:t>
      </w:r>
      <w:r w:rsidRPr="00D123FB">
        <w:rPr>
          <w:rFonts w:eastAsiaTheme="minorEastAsia" w:cs="Times New Roman"/>
          <w:szCs w:val="24"/>
          <w:lang w:val="en-GB"/>
        </w:rPr>
        <w:fldChar w:fldCharType="end"/>
      </w:r>
      <w:r w:rsidRPr="002D7F8C">
        <w:rPr>
          <w:rFonts w:eastAsiaTheme="minorEastAsia" w:cs="Times New Roman"/>
          <w:szCs w:val="24"/>
          <w:lang w:val="fr-FR"/>
        </w:rPr>
        <w:t xml:space="preserve">, </w:t>
      </w:r>
      <w:proofErr w:type="spellStart"/>
      <w:r w:rsidRPr="002D7F8C">
        <w:rPr>
          <w:rFonts w:eastAsiaTheme="minorEastAsia" w:cs="Times New Roman"/>
          <w:szCs w:val="24"/>
          <w:lang w:val="fr-FR"/>
        </w:rPr>
        <w:t>environmental</w:t>
      </w:r>
      <w:proofErr w:type="spellEnd"/>
      <w:r w:rsidRPr="002D7F8C">
        <w:rPr>
          <w:rFonts w:eastAsiaTheme="minorEastAsia" w:cs="Times New Roman"/>
          <w:szCs w:val="24"/>
          <w:lang w:val="fr-FR"/>
        </w:rPr>
        <w:t xml:space="preserve"> gradients and range expansion </w:t>
      </w:r>
      <w:r w:rsidRPr="00D123FB">
        <w:rPr>
          <w:rFonts w:eastAsiaTheme="minorEastAsia" w:cs="Times New Roman"/>
          <w:szCs w:val="24"/>
          <w:lang w:val="en-GB"/>
        </w:rPr>
        <w:fldChar w:fldCharType="begin" w:fldLock="1"/>
      </w:r>
      <w:r w:rsidRPr="002D7F8C">
        <w:rPr>
          <w:rFonts w:eastAsiaTheme="minorEastAsia" w:cs="Times New Roman"/>
          <w:szCs w:val="24"/>
          <w:lang w:val="fr-FR"/>
        </w:rPr>
        <w:instrText>ADDIN CSL_CITATION { "citationItems" : [ { "id" : "ITEM-1", "itemData" : { "DOI" : "10.1111/j.1365-2311.2007.00890.x", "ISSN" : "03076946", "author" : [ { "dropping-particle" : "", "family" : "Hughes", "given" : "Clare L.", "non-dropping-particle" : "", "parse-names" : false, "suffix" : "" }, { "dropping-particle" : "", "family" : "Dytham", "given" : "Calvin", "non-dropping-particle" : "", "parse-names" : false, "suffix" : "" }, { "dropping-particle" : "", "family" : "Hill", "given" : "Jane K.", "non-dropping-particle" : "", "parse-names" : false, "suffix" : "" } ], "container-title" : "Ecological Entomology", "id" : "ITEM-1", "issue" : "5", "issued" : { "date-parts" : [ [ "2007", "10" ] ] }, "page" : "437-445", "title" : "Modelling and analysing evolution of dispersal in populations at expanding range boundaries", "type" : "article-journal", "volume" : "32" }, "uris" : [ "http://www.mendeley.com/documents/?uuid=0c25200d-b4b1-447b-b707-c84cfd23ac58" ] }, { "id" : "ITEM-2", "itemData" : { "DOI" : "10.1086/588255", "ISSN" : "1537-5323", "PMID" : "18554142", "abstract" : "Current approaches to modeling range advance assume that the distribution describing dispersal distances in the population (the \"dispersal kernel\") is a static entity. We argue here that dispersal kernels are in fact highly dynamic during periods of range advance because density eff</w:instrText>
      </w:r>
      <w:r>
        <w:rPr>
          <w:rFonts w:eastAsiaTheme="minorEastAsia" w:cs="Times New Roman"/>
          <w:szCs w:val="24"/>
          <w:lang w:val="en-GB"/>
        </w:rPr>
        <w:instrText>ects and spatial assortment by dispersal ability (\"spatial selection\") drive the evolution of increased dispersal on the expanding front. Using a spatially explicit individual-based model, we demonstrate this effect under a wide variety of population growth rates and dispersal costs. We then test the possibility of an evolved shift in dispersal kernels by measuring dispersal rates in individual cane toads (Bufo marinus) from invasive populations in Australia (historically, toads advanced their range at 10 km/year, but now they achieve &gt;55 km/year in the northern part of their range). Under a common-garden design, we found a steady increase in dispersal tendency with distance from the invasion origin. Dispersal kernels on the invading front were less kurtotic and less skewed than those from origin populations. Thus, toads have increased their rate of range expansion partly through increased dispersal on the expanding front. For accurate long-range forecasts of range advance, we need to take into account the potential for dispersal kernels to be evolutionarily dynamic.", "author" : [ { "dropping-particle" : "", "family" : "Phillips", "given" : "Benjamin L", "non-dropping-particle" : "", "parse-names" : false, "suffix" : "" }, { "dropping-particle" : "", "family" : "Brown", "given" : "Gregory P", "non-dropping-particle" : "", "parse-names" : false, "suffix" : "" }, { "dropping-particle" : "", "family" : "Travis", "given" : "Justin M J", "non-dropping-particle" : "", "parse-names" : false, "suffix" : "" }, { "dropping-particle" : "", "family" : "Shine", "given" : "Richard", "non-dropping-particle" : "", "parse-names" : false, "suffix" : "" } ], "container-title" : "The American Naturalist", "id" : "ITEM-2", "issue" : "july", "issued" : { "date-parts" : [ [ "2008", "7" ] ] }, "page" : "S34-48", "title" : "Reid's paradox revisited: the evolution of dispersal kernels during range expansion.", "type" : "article-journal", "volume" : "172 Suppl " }, "uris" : [ "http://www.mendeley.com/documents/?uuid=b86adc99-ea8e-42e1-a2a6-f2f38f4d5381" ] }, { "id" : "ITEM-3",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"ITEM-3", "issue" : "1661", "issued" : { "date-parts" : [ [ "2009", "4", "22" ] ] }, "page" : "1407-13", "title" : "Evolved dispersal strategies at range margins.", "type" : "article-journal", "volume" : "276" }, "uris" : [ "http://www.mendeley.com/documents/?uuid=a651a871-690a-4abf-a680-dc838365169a" ] }, { "id" : "ITEM-4",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"ITEM-4", "issue" : "6", "issued" : { "date-parts" : [ [ "2010" ] ] }, "page" : "1617-1627", "title" : "Life-history evolution in range-shifting populations", "type" : "article-journal", "volume" : "91" }, "uris" : [ "http://www.mendeley.com/documents/?uuid=f02cf6d6-93bc-4757-a491-9734eb24b551" ] }, { "id" : "ITEM-5",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"ITEM-5", "issued" : { "date-parts" : [ [ "2013", "3", "21" ] ] }, "page" : "1-7", "publisher" : "Elsevier", "title" : "Eco-evolutionary dynamics of range shifts: Elastic margins and critical thresholds.", "type" : "article-journal", "volume" : "321" }, "uris" : [ "http://www.mendeley.com/documents/?uuid=e4b3f81e-a218-4c83-8523-89d9673e0106" ] }, { "id" : "ITEM-6", "itemData" : { "DOI" : "10.1111/eva.12004", "ISSN" : "17524571", "author" : [ { "dropping-particle" : "", "family" : "Boeye", "given" : "Jeroen", "non-dropping-particle" : "", "parse-names" : false, "suffix" : "" }, { "dropping-particle" : "", "family" : "Travis", "given" : "Justin M. J.", "non-dropping-particle" : "", "parse-names" : false, "suffix" : "" }, { "dropping-particle" : "", "family" : "Stoks", "given" : "Robby", "non-dropping-particle" : "", "parse-names" : false, "suffix" : "" }, { "dropping-particle" : "", "family" : "Bonte", "given" : "Dries", "non-dropping-particle" : "", "parse-names" : false, "suffix" : "" } ], "container-title" : "Evolutionary Applications", "id" : "ITEM-6", "issue" : "2", "issued" : { "date-parts" : [ [ "2013", "2", "25" ] ] }, "page" : "353-364", "title" : "More rapid climate change promotes evolutionary rescue through selection for increased dispersal distance", "type" : "article-journal", "volume" : "6" }, "uris" : [ "http://www.mendeley.com/documents/?uuid=5c80cf04-831e-4bf3-a24c-b367093cc441" ] } ], "mendeley" : { "previouslyFormattedCitation" : "(Hughes et al. 2007; Phillips et al. 2008, 2010; Dytham 2009; Boeye et al. 2013; Henry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(Hughes et al. 2007; Phillips et al. 2008, 2010; Dytham 2009; Boeye et al. 2013; Henry et al. 2013)</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has started to be developed (although not to the extent of emigration theory), but empirical work in this topic is still in its infancy</w:t>
      </w:r>
      <w:r>
        <w:rPr>
          <w:rFonts w:eastAsiaTheme="minorEastAsia" w:cs="Times New Roman"/>
          <w:szCs w:val="24"/>
          <w:lang w:val="en-GB"/>
        </w:rPr>
        <w:t xml:space="preserve"> </w:t>
      </w:r>
      <w:r w:rsidRPr="00D123FB">
        <w:rPr>
          <w:rFonts w:eastAsiaTheme="minorEastAsia" w:cs="Times New Roman"/>
          <w:szCs w:val="24"/>
          <w:lang w:val="en-GB"/>
        </w:rPr>
        <w:t xml:space="preserve">(e.g.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"10.1111/ele.12057", "ISSN" : "1461-0248", "PMID" : "23294510", "abstract" : "Although dispersal distance plays a major role in determining whether organisms will reach new habitats, empirical data on the environmental factors that affect dispersal distance are lacking. Population density and kin competition are two factors theorised to increase dispersal distance. Using the two-spotted spider mite as a model species, we altered these two environmental conditions and measured the mean dispersal distance of individuals, as well as other attributes of the dispersal kernel. We find that both density and relatedness in the release patch increase dispersal distance. Relatedness, but not density, changes the shape of the dispersal kernel towards a more skewed and leptokurtic shape including a longer 'fat-tail'. This is the first experimental demonstration that kin competition can shape the whole distribution of dispersal distances in a population, and thus affect the geographical spread of dispersal phenotypes.", "author" : [ { "dropping-particle" : "V", "family" : "Bitume", "given" : "E", "non-dropping-particle" : "", "parse-names" : false, "suffix" : "" }, { "dropping-particle" : "", "family" : "Bonte", "given" : "D", "non-dropping-particle" : "", "parse-names" : false, "suffix" : "" }, { "dropping-particle" : "", "family" : "Ronce", "given" : "O", "non-dropping-particle" : "", "parse-names" : false, "suffix" : "" }, { "dropping-particle" : "", "family" : "Bach", "given" : "F", "non-dropping-particle" : "", "parse-names" : false, "suffix" : "" }, { "dropping-particle" : "", "family" : "Flaven", "given" : "E", "non-dropping-particle" : "", "parse-names" : false, "suffix" : "" }, { "dropping-particle" : "", "family" : "Olivieri", "given" : "I", "non-dropping-particle" : "", "parse-names" : false, "suffix" : "" }, { "dropping-particle" : "", "family" : "Nieberding", "given" : "C M", "non-dropping-particle" : "", "parse-names" : false, "suffix" : "" } ], "container-title" : "Ecology Letters", "id" : "ITEM-1", "issue" : "4", "issued" : { "date-parts" : [ [ "2013", "4" ] ] }, "page" : "430-7", "title" : "Density and genetic relatedness increase dispersal distance in a subsocial organism.", "type" : "article-journal", "volume" : "16" }, "uris" : [ "http://www.mendeley.com/documents/?uuid=ed10a925-d3c1-49fd-90ce-8be245a75c2c" ] } ], "mendeley" : { "manualFormatting" : "Bitume et al. 2013", "previouslyFormattedCitation" : "(Bitume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Bitume et al. 2013</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6B7E2BAC"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two types of kernels have been implemented: negative exponential and a mixed kernel given by two different negative exponentials. Here, kernels are considered as ‘distance kernels’, i.e. the statistical distribution of the probability that an individual will move a certain distance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"id" : "ITEM-2",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 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These kernels are specifically used for the transfer phase, meaning that they do not incorporate information on the emigration or settlement probabilities, which are </w:t>
      </w:r>
      <w:r>
        <w:rPr>
          <w:rFonts w:eastAsiaTheme="minorEastAsia" w:cs="Times New Roman"/>
          <w:szCs w:val="24"/>
          <w:lang w:val="en-GB"/>
        </w:rPr>
        <w:t>modelled</w:t>
      </w:r>
      <w:r w:rsidRPr="00D123FB">
        <w:rPr>
          <w:rFonts w:eastAsiaTheme="minorEastAsia" w:cs="Times New Roman"/>
          <w:szCs w:val="24"/>
          <w:lang w:val="en-GB"/>
        </w:rPr>
        <w:t xml:space="preserve"> independently. Therefore, dispersal kernels are applied only to dispersing individuals and not normally to the entire population. However, the program allows a particular setting where emigration and transfer are not explicitly separated but are both </w:t>
      </w:r>
      <w:r>
        <w:rPr>
          <w:rFonts w:eastAsiaTheme="minorEastAsia" w:cs="Times New Roman"/>
          <w:szCs w:val="24"/>
          <w:lang w:val="en-GB"/>
        </w:rPr>
        <w:t>modelled</w:t>
      </w:r>
      <w:r w:rsidRPr="00D123FB">
        <w:rPr>
          <w:rFonts w:eastAsiaTheme="minorEastAsia" w:cs="Times New Roman"/>
          <w:szCs w:val="24"/>
          <w:lang w:val="en-GB"/>
        </w:rPr>
        <w:t xml:space="preserve"> through the kernel (as described below).</w:t>
      </w:r>
    </w:p>
    <w:p w14:paraId="625E604A"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We are aware that there are many possible statistical distributions that have been fitted to dispersal data, which in many cases perform better than the negative exponential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"mendeley" : { "previouslyFormattedCitation" :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However, the negative exponential is still commonly used, has been found useful for describing dispersal patterns</w:t>
      </w:r>
      <w:r>
        <w:rPr>
          <w:rFonts w:eastAsiaTheme="minorEastAsia" w:cs="Times New Roman"/>
          <w:szCs w:val="24"/>
          <w:lang w:val="en-GB"/>
        </w:rPr>
        <w:t xml:space="preserve"> of certain organisms, </w:t>
      </w:r>
      <w:r w:rsidRPr="00D123FB">
        <w:rPr>
          <w:rFonts w:eastAsiaTheme="minorEastAsia" w:cs="Times New Roman"/>
          <w:szCs w:val="24"/>
          <w:lang w:val="en-GB"/>
        </w:rPr>
        <w:t xml:space="preserve">and the combination of two different negative exponentials has been demonstrated to be a valuable method for discerning between common short-distance and rare long-distance dispersal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Moreover, providing an exhaustive choice of different kernels is beyond the current scope of this program, but it would be technically easy to implement a different shape kernel for future versions if needed.</w:t>
      </w:r>
    </w:p>
    <w:p w14:paraId="59A0EBFF" w14:textId="77777777" w:rsidR="0067520E" w:rsidRPr="00D123FB" w:rsidRDefault="0067520E" w:rsidP="00C57BF9">
      <w:pPr>
        <w:pStyle w:val="Heading4"/>
      </w:pPr>
      <w:r w:rsidRPr="00D123FB">
        <w:t>Negative exponential</w:t>
      </w:r>
    </w:p>
    <w:p w14:paraId="0D8A6BCF" w14:textId="77777777" w:rsidR="0067520E" w:rsidRPr="00D123FB" w:rsidRDefault="0067520E" w:rsidP="00C57BF9">
      <w:pPr>
        <w:pStyle w:val="ListParagraph"/>
        <w:ind w:left="0"/>
        <w:rPr>
          <w:rFonts w:cs="Times New Roman"/>
          <w:szCs w:val="24"/>
          <w:lang w:val="en-GB"/>
        </w:rPr>
      </w:pPr>
      <w:r w:rsidRPr="00D123FB">
        <w:rPr>
          <w:rFonts w:eastAsiaTheme="minorEastAsia" w:cs="Times New Roman"/>
          <w:szCs w:val="24"/>
          <w:lang w:val="en-GB"/>
        </w:rPr>
        <w:t xml:space="preserve">If the individual disperses, the distance and the movement direction are determined in continuous space. The distance is drawn from a negative exponential distribution with a given mean </w:t>
      </w:r>
      <w:r w:rsidRPr="00D123FB">
        <w:rPr>
          <w:rFonts w:eastAsiaTheme="minorEastAsia" w:cs="Times New Roman"/>
          <w:i/>
          <w:szCs w:val="24"/>
          <w:lang w:val="en-GB"/>
        </w:rPr>
        <w:t>δ,</w:t>
      </w:r>
      <w:r w:rsidRPr="00D123FB">
        <w:rPr>
          <w:rFonts w:eastAsiaTheme="minorEastAsia" w:cs="Times New Roman"/>
          <w:szCs w:val="24"/>
          <w:lang w:val="en-GB"/>
        </w:rPr>
        <w:t xml:space="preserve"> and the direction is selected randomly from a uniform distribution between 0 and 2π</w:t>
      </w:r>
      <w:r>
        <w:rPr>
          <w:rFonts w:eastAsiaTheme="minorEastAsia" w:cs="Times New Roman"/>
          <w:szCs w:val="24"/>
          <w:lang w:val="en-GB"/>
        </w:rPr>
        <w:t xml:space="preserve"> radians</w:t>
      </w:r>
      <w:r w:rsidRPr="00D123FB">
        <w:rPr>
          <w:rFonts w:eastAsiaTheme="minorEastAsia" w:cs="Times New Roman"/>
          <w:szCs w:val="24"/>
          <w:lang w:val="en-GB"/>
        </w:rPr>
        <w:t xml:space="preserve">. If the arrival point lies beyond the boundary of the landscape, distance and direction are re-drawn. The individual is displaced from a random point (using continuous coordinates) inside the natal cell to the arrival cell where the model switches back to discrete space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(Bocedi et al. 2012b)</w:t>
      </w:r>
      <w:r w:rsidRPr="00D123FB">
        <w:rPr>
          <w:rFonts w:eastAsiaTheme="minorEastAsia" w:cs="Times New Roman"/>
          <w:szCs w:val="24"/>
          <w:lang w:val="en-GB"/>
        </w:rPr>
        <w:fldChar w:fldCharType="end"/>
      </w:r>
      <w:r w:rsidRPr="00D123FB">
        <w:rPr>
          <w:rFonts w:cs="Times New Roman"/>
          <w:szCs w:val="24"/>
          <w:lang w:val="en-GB"/>
        </w:rPr>
        <w:t xml:space="preserve">. If the arrival point is inside the natal cell, individual starting position, distance and direction are re-sampled until the individual leaves the natal cell. In the case of patch-based models, the individual is assumed to disperse from a random point in the patch and this position, the dispersal distance and direction are drawn until the individual leaves the patch. </w:t>
      </w:r>
      <w:proofErr w:type="gramStart"/>
      <w:r w:rsidRPr="00D123FB">
        <w:rPr>
          <w:rFonts w:cs="Times New Roman"/>
          <w:szCs w:val="24"/>
          <w:lang w:val="en-GB"/>
        </w:rPr>
        <w:t>In order to</w:t>
      </w:r>
      <w:proofErr w:type="gramEnd"/>
      <w:r w:rsidRPr="00D123FB">
        <w:rPr>
          <w:rFonts w:cs="Times New Roman"/>
          <w:szCs w:val="24"/>
          <w:lang w:val="en-GB"/>
        </w:rPr>
        <w:t xml:space="preserve"> separate emigration and transfer explicitly, and to avoid potential infinite re-sampling, the program requires the mean of the kernel to be greater or equal the cell resolution. This condition is relaxed only in the special case where emigration probability is set to be density-</w:t>
      </w:r>
      <w:proofErr w:type="gramStart"/>
      <w:r w:rsidRPr="00D123FB">
        <w:rPr>
          <w:rFonts w:cs="Times New Roman"/>
          <w:szCs w:val="24"/>
          <w:lang w:val="en-GB"/>
        </w:rPr>
        <w:t>independent</w:t>
      </w:r>
      <w:proofErr w:type="gramEnd"/>
      <w:r w:rsidRPr="00D123FB">
        <w:rPr>
          <w:rFonts w:cs="Times New Roman"/>
          <w:szCs w:val="24"/>
          <w:lang w:val="en-GB"/>
        </w:rPr>
        <w:t xml:space="preserve"> and the kernel is applied to the entire population without re-sampling</w:t>
      </w:r>
      <w:r>
        <w:rPr>
          <w:rFonts w:cs="Times New Roman"/>
          <w:szCs w:val="24"/>
          <w:lang w:val="en-GB"/>
        </w:rPr>
        <w:t xml:space="preserve"> (the ‘use full kernel’ option)</w:t>
      </w:r>
      <w:r w:rsidRPr="00D123FB">
        <w:rPr>
          <w:rFonts w:cs="Times New Roman"/>
          <w:szCs w:val="24"/>
          <w:lang w:val="en-GB"/>
        </w:rPr>
        <w:t>.</w:t>
      </w:r>
      <w:r w:rsidRPr="00D123FB">
        <w:rPr>
          <w:rFonts w:eastAsiaTheme="minorEastAsia" w:cs="Times New Roman"/>
          <w:szCs w:val="24"/>
          <w:lang w:val="en-GB"/>
        </w:rPr>
        <w:t xml:space="preserve"> Individuals which draw a short move</w:t>
      </w:r>
      <w:r>
        <w:rPr>
          <w:rFonts w:eastAsiaTheme="minorEastAsia" w:cs="Times New Roman"/>
          <w:szCs w:val="24"/>
          <w:lang w:val="en-GB"/>
        </w:rPr>
        <w:t>ment</w:t>
      </w:r>
      <w:r w:rsidRPr="00D123FB">
        <w:rPr>
          <w:rFonts w:eastAsiaTheme="minorEastAsia" w:cs="Times New Roman"/>
          <w:szCs w:val="24"/>
          <w:lang w:val="en-GB"/>
        </w:rPr>
        <w:t xml:space="preserve"> distance do </w:t>
      </w:r>
      <w:r w:rsidRPr="00D123FB">
        <w:rPr>
          <w:rFonts w:eastAsiaTheme="minorEastAsia" w:cs="Times New Roman"/>
          <w:szCs w:val="24"/>
          <w:lang w:val="en-GB"/>
        </w:rPr>
        <w:lastRenderedPageBreak/>
        <w:t>not leave the natal cell/patch and implicitly become sedentary, and therefore the kernel itself defines the proportion of individuals which emigrate.</w:t>
      </w:r>
      <w:r>
        <w:rPr>
          <w:rFonts w:eastAsiaTheme="minorEastAsia" w:cs="Times New Roman"/>
          <w:szCs w:val="24"/>
          <w:lang w:val="en-GB"/>
        </w:rPr>
        <w:t xml:space="preserve"> When this option is selected, the emigration probability for those stages/sexes which disperse should be set to 1.0; otherwise, only a proportion of such individuals would use the kernel to determine </w:t>
      </w:r>
      <w:proofErr w:type="gramStart"/>
      <w:r>
        <w:rPr>
          <w:rFonts w:eastAsiaTheme="minorEastAsia" w:cs="Times New Roman"/>
          <w:szCs w:val="24"/>
          <w:lang w:val="en-GB"/>
        </w:rPr>
        <w:t>whether or not</w:t>
      </w:r>
      <w:proofErr w:type="gramEnd"/>
      <w:r>
        <w:rPr>
          <w:rFonts w:eastAsiaTheme="minorEastAsia" w:cs="Times New Roman"/>
          <w:szCs w:val="24"/>
          <w:lang w:val="en-GB"/>
        </w:rPr>
        <w:t xml:space="preserve"> they emigrate.</w:t>
      </w:r>
    </w:p>
    <w:p w14:paraId="12569355" w14:textId="77777777" w:rsidR="0067520E" w:rsidRPr="00D123FB" w:rsidRDefault="0067520E" w:rsidP="00C57BF9">
      <w:pPr>
        <w:pStyle w:val="Heading4"/>
      </w:pPr>
      <w:r w:rsidRPr="00D123FB">
        <w:t>Mixed kernel</w:t>
      </w:r>
    </w:p>
    <w:p w14:paraId="1E5EE106"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The distance an individual moves is sampled from a mixed kernel given by the combination of two negative exponentials with different means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 xml:space="preserve"> and</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i/>
          <w:szCs w:val="24"/>
          <w:lang w:val="en-GB"/>
        </w:rPr>
        <w:t>,</w:t>
      </w:r>
      <w:r w:rsidRPr="00D123FB">
        <w:rPr>
          <w:rFonts w:eastAsiaTheme="minorEastAsia" w:cs="Times New Roman"/>
          <w:szCs w:val="24"/>
          <w:lang w:val="en-GB"/>
        </w:rPr>
        <w:t xml:space="preserve"> occurring with probability </w:t>
      </w:r>
      <w:r w:rsidRPr="00D123FB">
        <w:rPr>
          <w:rFonts w:eastAsiaTheme="minorEastAsia" w:cs="Times New Roman"/>
          <w:i/>
          <w:szCs w:val="24"/>
          <w:lang w:val="en-GB"/>
        </w:rPr>
        <w:t>p</w:t>
      </w:r>
      <w:r w:rsidRPr="00D123FB">
        <w:rPr>
          <w:rFonts w:eastAsiaTheme="minorEastAsia" w:cs="Times New Roman"/>
          <w:szCs w:val="24"/>
          <w:lang w:val="en-GB"/>
        </w:rPr>
        <w:t xml:space="preserve"> and </w:t>
      </w:r>
      <w:r w:rsidRPr="00D123FB">
        <w:rPr>
          <w:rFonts w:eastAsiaTheme="minorEastAsia" w:cs="Times New Roman"/>
          <w:i/>
          <w:szCs w:val="24"/>
          <w:lang w:val="en-GB"/>
        </w:rPr>
        <w:t>1-p</w:t>
      </w:r>
      <w:r w:rsidRPr="00D123FB">
        <w:rPr>
          <w:rFonts w:eastAsiaTheme="minorEastAsia" w:cs="Times New Roman"/>
          <w:szCs w:val="24"/>
          <w:lang w:val="en-GB"/>
        </w:rPr>
        <w:t xml:space="preserve"> respectively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Otherwise, the conditions for the single kernel apply.</w:t>
      </w:r>
    </w:p>
    <w:p w14:paraId="38EB5F0C"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For both types of </w:t>
      </w:r>
      <w:proofErr w:type="gramStart"/>
      <w:r w:rsidRPr="00D123FB">
        <w:rPr>
          <w:rFonts w:eastAsiaTheme="minorEastAsia" w:cs="Times New Roman"/>
          <w:szCs w:val="24"/>
          <w:lang w:val="en-GB"/>
        </w:rPr>
        <w:t>kernel</w:t>
      </w:r>
      <w:proofErr w:type="gramEnd"/>
      <w:r w:rsidRPr="00D123FB">
        <w:rPr>
          <w:rFonts w:eastAsiaTheme="minorEastAsia" w:cs="Times New Roman"/>
          <w:szCs w:val="24"/>
          <w:lang w:val="en-GB"/>
        </w:rPr>
        <w:t xml:space="preserve">, </w:t>
      </w:r>
      <w:r>
        <w:rPr>
          <w:rFonts w:eastAsiaTheme="minorEastAsia" w:cs="Times New Roman"/>
          <w:szCs w:val="24"/>
          <w:lang w:val="en-GB"/>
        </w:rPr>
        <w:t xml:space="preserve">heritable </w:t>
      </w:r>
      <w:r w:rsidRPr="00D123FB">
        <w:rPr>
          <w:rFonts w:eastAsiaTheme="minorEastAsia" w:cs="Times New Roman"/>
          <w:szCs w:val="24"/>
          <w:lang w:val="en-GB"/>
        </w:rPr>
        <w:t xml:space="preserve">inter-individual variability is possible. Individuals </w:t>
      </w:r>
      <w:r>
        <w:rPr>
          <w:rFonts w:eastAsiaTheme="minorEastAsia" w:cs="Times New Roman"/>
          <w:szCs w:val="24"/>
          <w:lang w:val="en-GB"/>
        </w:rPr>
        <w:t>exhibit</w:t>
      </w:r>
      <w:r w:rsidRPr="00D123FB">
        <w:rPr>
          <w:rFonts w:eastAsiaTheme="minorEastAsia" w:cs="Times New Roman"/>
          <w:szCs w:val="24"/>
          <w:lang w:val="en-GB"/>
        </w:rPr>
        <w:t xml:space="preserve"> either one </w:t>
      </w:r>
      <w:r>
        <w:rPr>
          <w:rFonts w:eastAsiaTheme="minorEastAsia" w:cs="Times New Roman"/>
          <w:szCs w:val="24"/>
          <w:lang w:val="en-GB"/>
        </w:rPr>
        <w:t>trait</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szCs w:val="24"/>
          <w:lang w:val="en-GB"/>
        </w:rPr>
        <w:t xml:space="preserve"> or three </w:t>
      </w:r>
      <w:r>
        <w:rPr>
          <w:rFonts w:eastAsiaTheme="minorEastAsia" w:cs="Times New Roman"/>
          <w:szCs w:val="24"/>
          <w:lang w:val="en-GB"/>
        </w:rPr>
        <w:t>traits</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Dispersal kernels can also be sex-dependent</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and if there is also</w:t>
      </w:r>
      <w:r w:rsidRPr="00D123FB">
        <w:rPr>
          <w:rFonts w:eastAsiaTheme="minorEastAsia" w:cs="Times New Roman"/>
          <w:szCs w:val="24"/>
          <w:lang w:val="en-GB"/>
        </w:rPr>
        <w:t xml:space="preserve"> inter-individual variability, </w:t>
      </w:r>
      <w:r>
        <w:rPr>
          <w:rFonts w:eastAsiaTheme="minorEastAsia" w:cs="Times New Roman"/>
          <w:szCs w:val="24"/>
          <w:lang w:val="en-GB"/>
        </w:rPr>
        <w:t>the number of traits is doubled</w:t>
      </w:r>
      <w:r w:rsidRPr="00D123FB">
        <w:rPr>
          <w:rFonts w:eastAsiaTheme="minorEastAsia" w:cs="Times New Roman"/>
          <w:szCs w:val="24"/>
          <w:lang w:val="en-GB"/>
        </w:rPr>
        <w:t xml:space="preserve"> (</w:t>
      </w:r>
      <w:r>
        <w:rPr>
          <w:rFonts w:eastAsiaTheme="minorEastAsia" w:cs="Times New Roman"/>
          <w:szCs w:val="24"/>
          <w:lang w:val="en-GB"/>
        </w:rPr>
        <w:t xml:space="preserve">i.e. </w:t>
      </w:r>
      <w:r w:rsidRPr="00D123FB">
        <w:rPr>
          <w:rFonts w:eastAsiaTheme="minorEastAsia" w:cs="Times New Roman"/>
          <w:szCs w:val="24"/>
          <w:lang w:val="en-GB"/>
        </w:rPr>
        <w:t xml:space="preserve">female </w:t>
      </w:r>
      <w:r w:rsidRPr="00D123FB">
        <w:rPr>
          <w:rFonts w:eastAsiaTheme="minorEastAsia" w:cs="Times New Roman"/>
          <w:i/>
          <w:szCs w:val="24"/>
          <w:lang w:val="en-GB"/>
        </w:rPr>
        <w:t>δ</w:t>
      </w:r>
      <w:r w:rsidRPr="00D123FB">
        <w:rPr>
          <w:rFonts w:eastAsiaTheme="minorEastAsia" w:cs="Times New Roman"/>
          <w:szCs w:val="24"/>
          <w:lang w:val="en-GB"/>
        </w:rPr>
        <w:t xml:space="preserve"> and male </w:t>
      </w:r>
      <w:r w:rsidRPr="00D123FB">
        <w:rPr>
          <w:rFonts w:eastAsiaTheme="minorEastAsia" w:cs="Times New Roman"/>
          <w:i/>
          <w:szCs w:val="24"/>
          <w:lang w:val="en-GB"/>
        </w:rPr>
        <w:t>δ</w:t>
      </w:r>
      <w:r>
        <w:rPr>
          <w:rFonts w:eastAsiaTheme="minorEastAsia" w:cs="Times New Roman"/>
          <w:szCs w:val="24"/>
          <w:lang w:val="en-GB"/>
        </w:rPr>
        <w:t>,</w:t>
      </w:r>
      <w:r w:rsidRPr="00D123FB">
        <w:rPr>
          <w:rFonts w:eastAsiaTheme="minorEastAsia" w:cs="Times New Roman"/>
          <w:szCs w:val="24"/>
          <w:lang w:val="en-GB"/>
        </w:rPr>
        <w:t xml:space="preserve"> or female and male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Finally, dispersal kernels can be stage-specific</w:t>
      </w:r>
      <w:r>
        <w:rPr>
          <w:rFonts w:eastAsiaTheme="minorEastAsia" w:cs="Times New Roman"/>
          <w:szCs w:val="24"/>
          <w:lang w:val="en-GB"/>
        </w:rPr>
        <w:t>, but if</w:t>
      </w:r>
      <w:r w:rsidRPr="00D123FB">
        <w:rPr>
          <w:rFonts w:eastAsiaTheme="minorEastAsia" w:cs="Times New Roman"/>
          <w:szCs w:val="24"/>
          <w:lang w:val="en-GB"/>
        </w:rPr>
        <w:t xml:space="preserve"> </w:t>
      </w:r>
      <w:r>
        <w:rPr>
          <w:rFonts w:eastAsiaTheme="minorEastAsia" w:cs="Times New Roman"/>
          <w:szCs w:val="24"/>
          <w:lang w:val="en-GB"/>
        </w:rPr>
        <w:t>so</w:t>
      </w:r>
      <w:r w:rsidRPr="00D123FB">
        <w:rPr>
          <w:rFonts w:eastAsiaTheme="minorEastAsia" w:cs="Times New Roman"/>
          <w:szCs w:val="24"/>
          <w:lang w:val="en-GB"/>
        </w:rPr>
        <w:t xml:space="preserve">, inter-individual variability is not </w:t>
      </w:r>
      <w:r>
        <w:rPr>
          <w:rFonts w:eastAsiaTheme="minorEastAsia" w:cs="Times New Roman"/>
          <w:szCs w:val="24"/>
          <w:lang w:val="en-GB"/>
        </w:rPr>
        <w:t>permissible</w:t>
      </w:r>
      <w:r w:rsidRPr="00D123FB">
        <w:rPr>
          <w:rFonts w:eastAsiaTheme="minorEastAsia" w:cs="Times New Roman"/>
          <w:szCs w:val="24"/>
          <w:lang w:val="en-GB"/>
        </w:rPr>
        <w:t>.</w:t>
      </w:r>
      <w:r>
        <w:rPr>
          <w:rFonts w:eastAsiaTheme="minorEastAsia" w:cs="Times New Roman"/>
          <w:szCs w:val="24"/>
          <w:lang w:val="en-GB"/>
        </w:rPr>
        <w:t xml:space="preserve"> </w:t>
      </w:r>
      <w:r w:rsidRPr="00D123FB">
        <w:rPr>
          <w:rFonts w:eastAsiaTheme="minorEastAsia" w:cs="Times New Roman"/>
          <w:szCs w:val="24"/>
          <w:lang w:val="en-GB"/>
        </w:rPr>
        <w:t xml:space="preserve">In the case that the dispersal kernel is applied to the entire population (i.e. </w:t>
      </w:r>
      <w:r>
        <w:rPr>
          <w:rFonts w:cs="Times New Roman"/>
          <w:szCs w:val="24"/>
          <w:lang w:val="en-GB"/>
        </w:rPr>
        <w:t>the ‘use full kernel’ option, above</w:t>
      </w:r>
      <w:r w:rsidRPr="00D123FB">
        <w:rPr>
          <w:rFonts w:eastAsiaTheme="minorEastAsia" w:cs="Times New Roman"/>
          <w:szCs w:val="24"/>
          <w:lang w:val="en-GB"/>
        </w:rPr>
        <w:t xml:space="preserve">), the mean dispersal distance can evolve down to zero (i.e. evolution for no dispersal). In all other cases </w:t>
      </w:r>
      <w:r>
        <w:rPr>
          <w:rFonts w:eastAsiaTheme="minorEastAsia" w:cs="Times New Roman"/>
          <w:szCs w:val="24"/>
          <w:lang w:val="en-GB"/>
        </w:rPr>
        <w:t>(</w:t>
      </w:r>
      <w:r w:rsidRPr="00D123FB">
        <w:rPr>
          <w:rFonts w:eastAsiaTheme="minorEastAsia" w:cs="Times New Roman"/>
          <w:szCs w:val="24"/>
          <w:lang w:val="en-GB"/>
        </w:rPr>
        <w:t xml:space="preserve">where emigration and transfer are </w:t>
      </w:r>
      <w:r>
        <w:rPr>
          <w:rFonts w:eastAsiaTheme="minorEastAsia" w:cs="Times New Roman"/>
          <w:szCs w:val="24"/>
          <w:lang w:val="en-GB"/>
        </w:rPr>
        <w:t>modelled</w:t>
      </w:r>
      <w:r w:rsidRPr="00D123FB">
        <w:rPr>
          <w:rFonts w:eastAsiaTheme="minorEastAsia" w:cs="Times New Roman"/>
          <w:szCs w:val="24"/>
          <w:lang w:val="en-GB"/>
        </w:rPr>
        <w:t xml:space="preserve"> separately</w:t>
      </w:r>
      <w:r>
        <w:rPr>
          <w:rFonts w:eastAsiaTheme="minorEastAsia" w:cs="Times New Roman"/>
          <w:szCs w:val="24"/>
          <w:lang w:val="en-GB"/>
        </w:rPr>
        <w:t>)</w:t>
      </w:r>
      <w:r w:rsidRPr="00D123FB">
        <w:rPr>
          <w:rFonts w:eastAsiaTheme="minorEastAsia" w:cs="Times New Roman"/>
          <w:szCs w:val="24"/>
          <w:lang w:val="en-GB"/>
        </w:rPr>
        <w:t>, the mean dispersal distance has a lower limit to which can evolve equal to the landscape resolution.</w:t>
      </w:r>
    </w:p>
    <w:p w14:paraId="38AA2E38" w14:textId="77777777" w:rsidR="0067520E" w:rsidRPr="00D123FB" w:rsidRDefault="0067520E" w:rsidP="009E434A">
      <w:pPr>
        <w:pStyle w:val="Heading3"/>
        <w:numPr>
          <w:ilvl w:val="2"/>
          <w:numId w:val="14"/>
        </w:numPr>
        <w:rPr>
          <w:rFonts w:eastAsiaTheme="minorEastAsia"/>
        </w:rPr>
      </w:pPr>
      <w:bookmarkStart w:id="80" w:name="_Movement_processes"/>
      <w:bookmarkStart w:id="81" w:name="_Toc54110061"/>
      <w:bookmarkEnd w:id="80"/>
      <w:r w:rsidRPr="00D123FB">
        <w:rPr>
          <w:rFonts w:eastAsiaTheme="minorEastAsia"/>
        </w:rPr>
        <w:t>Movement processes</w:t>
      </w:r>
      <w:bookmarkEnd w:id="81"/>
    </w:p>
    <w:p w14:paraId="73BBF288"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 xml:space="preserve">It is increasingly acknowledged that individual movements within and between habitat patches, and consequently also population dynamics, are strongly affected by the </w:t>
      </w:r>
      <w:r>
        <w:rPr>
          <w:rFonts w:cs="Times New Roman"/>
          <w:szCs w:val="24"/>
          <w:lang w:val="en-GB"/>
        </w:rPr>
        <w:t>behaviour</w:t>
      </w:r>
      <w:r w:rsidRPr="00D123FB">
        <w:rPr>
          <w:rFonts w:cs="Times New Roman"/>
          <w:szCs w:val="24"/>
          <w:lang w:val="en-GB"/>
        </w:rPr>
        <w:t xml:space="preserve">al and physical traits of individuals and by the landscape structure and composition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"Morales", "given" : "JM", "non-dropping-particle" : "", "parse-names" : false, "suffix" : "" }, { "dropping-particle" : "", "family" : "Ellner", "given" : "SP", "non-dropping-particle" : "", "parse-names" : false, "suffix" : "" } ], "container-title" : "Ecology", "id" : "ITEM-1", "issue" : "8", "issued" : { "date-parts" : [ [ "2002" ] ] }, "page" : "2240-2247", "title" : "Scaling up animal movements in heterogeneous landscapes: the importance of behavior", "type" : "article-journal", "volume" : "83" }, "uris" : [ "http://www.mendeley.com/documents/?uuid=31279dac-b69f-4f7e-bcb9-c32cfe42c6f4" ] }, { "id" : "ITEM-2",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"280-289", "publisher" : "Oxford University Press", "title" : "Landscape effects on dispersal dynamics: the natterjack toad as a case study", "type" : "chapter" }, "uris" : [ "http://www.mendeley.com/documents/?uuid=d8ce09b0-d2ca-4933-a078-018bf9bdf1bc" ] }, { "id" : "ITEM-3",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"ITEM-3", "issue" : "5", "issued" : { "date-parts" : [ [ "2009", "9" ] ] }, "page" : "894-906", "title" : "Linking movement behaviour, dispersal and population processes: is individual variation a key?", "type" : "article-journal", "volume" : "78" }, "uris" : [ "http://www.mendeley.com/documents/?uuid=c893e8ae-884e-4d40-bc52-9ddc154a72f6" ] }, { "id" : "ITEM-4",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"ITEM-4", "issue" : "2", "issued" : { "date-parts" : [ [ "2013", "5" ] ] }, "page" : "310-26", "title" : "Individual dispersal, landscape connectivity and ecological networks.", "type" : "article-journal", "volume" : "88" }, "uris" : [ "http://www.mendeley.com/documents/?uuid=98e14c86-7a6e-460b-9a39-9c7e4e3d0fff" ] } ], "mendeley" : { "previouslyFormattedCitation" : "(Morales &amp; Ellner 2002; Hawkes 2009; Stevens &amp; Coulon 2012; Baguette et al. 2013)" }, "properties" : { "noteIndex" : 0 }, "schema" : "https://github.com/citation-style-language/schema/raw/master/csl-citation.json" }</w:instrText>
      </w:r>
      <w:r w:rsidRPr="00D123FB">
        <w:rPr>
          <w:rFonts w:cs="Times New Roman"/>
          <w:szCs w:val="24"/>
          <w:lang w:val="en-GB"/>
        </w:rPr>
        <w:fldChar w:fldCharType="separate"/>
      </w:r>
      <w:r w:rsidRPr="00053EE1">
        <w:rPr>
          <w:rFonts w:cs="Times New Roman"/>
          <w:noProof/>
          <w:szCs w:val="24"/>
          <w:lang w:val="en-GB"/>
        </w:rPr>
        <w:t>(Morales &amp; Ellner 2002; Hawkes 2009; Stevens &amp; Coulon 2012; Baguette et al. 2013)</w:t>
      </w:r>
      <w:r w:rsidRPr="00D123FB">
        <w:rPr>
          <w:rFonts w:cs="Times New Roman"/>
          <w:szCs w:val="24"/>
          <w:lang w:val="en-GB"/>
        </w:rPr>
        <w:fldChar w:fldCharType="end"/>
      </w:r>
      <w:r w:rsidRPr="00D123FB">
        <w:rPr>
          <w:rFonts w:cs="Times New Roman"/>
          <w:szCs w:val="24"/>
          <w:lang w:val="en-GB"/>
        </w:rPr>
        <w:t xml:space="preserve">. This has led to the development of mechanistic models where movement </w:t>
      </w:r>
      <w:r>
        <w:rPr>
          <w:rFonts w:cs="Times New Roman"/>
          <w:szCs w:val="24"/>
          <w:lang w:val="en-GB"/>
        </w:rPr>
        <w:t>behaviour</w:t>
      </w:r>
      <w:r w:rsidRPr="00D123FB">
        <w:rPr>
          <w:rFonts w:cs="Times New Roman"/>
          <w:szCs w:val="24"/>
          <w:lang w:val="en-GB"/>
        </w:rPr>
        <w:t xml:space="preserve"> and its interaction with the environment is explicitly described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"ITEM-2", "issue" : "1550", "issued" : { "date-parts" : [ [ "2010", "7", "27" ] ] }, "page" : "2289-301", "title" : "Building the bridge between animal movement and population dynamics.", "type" : "article-journal", "volume" : "365" }, "uris" : [ "http://www.mendeley.com/documents/?uuid=f58d3ea5-479d-426e-9f92-a5a038e61d62" ] }, { "id" : "ITEM-3", "itemData" : { "author" : [ { "dropping-particle" : "", "family" : "Revilla", "given" : "Eloy", "non-dropping-particle" : "", "parse-names" : false, "suffix" : "" }, { "dropping-particle" : "", "family" : "Wiegand", "given" : "Thorsten", "non-dropping-particle" : "", "parse-names" : false, "suffix" : "" } ], "container-title" : "Proceedings of the National Academy of Sciences", "id" : "ITEM-3", "issue" : "49", "issued" : { "date-parts" : [ [ "2008" ] ] }, "page" : "19120-19125", "title" : "Individual movement behaviour, matrix heterogeneity, and the dynamics of spatially structured populations", "type" : "article-journal", "volume" : "105" }, "uris" : [ "http://www.mendeley.com/documents/?uuid=d6a0bb86-93a7-4fb0-a467-436676259732" ] }, { "id" : "ITEM-4",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"ITEM-4", "issue" : "8", "issued" : { "date-parts" : [ [ "2011", "1" ] ] }, "page" : "e22355", "title" : "Breaking functiona</w:instrText>
      </w:r>
      <w:r w:rsidRPr="002D7F8C">
        <w:rPr>
          <w:rFonts w:cs="Times New Roman"/>
          <w:szCs w:val="24"/>
          <w:lang w:val="fr-FR"/>
        </w:rPr>
        <w:instrText>l connectivity into components: a novel approach using an individual-based model, and first outcomes.", "type" : "article-journal", "volume" : "6" }, "uris" : [ "http://www.mendeley.com/documents/?uuid=058483f5-7514-4d25-91d0-fd3b63c41a07" ] }, { "id" : "ITEM-5",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"ITEM-5",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"(Nathan et al. 2008; Revilla &amp; Wiegand 2008; Morales et al. 2010; Palmer et al. 2011; Pe\u2019er et al. 2011)" }, "properties" : { "noteIndex" : 0 }, "schema" : "https://github.com/citation-style-language/schema/raw/master/csl-citation.json" }</w:instrText>
      </w:r>
      <w:r w:rsidRPr="00D123FB">
        <w:rPr>
          <w:rFonts w:cs="Times New Roman"/>
          <w:szCs w:val="24"/>
          <w:lang w:val="en-GB"/>
        </w:rPr>
        <w:fldChar w:fldCharType="separate"/>
      </w:r>
      <w:r w:rsidRPr="002D7F8C">
        <w:rPr>
          <w:rFonts w:cs="Times New Roman"/>
          <w:noProof/>
          <w:szCs w:val="24"/>
          <w:lang w:val="fr-FR"/>
        </w:rPr>
        <w:t>(Nathan et al. 2008; Revilla &amp; Wiegand 2008; Morales et al. 2010; Palmer et al. 2011; Pe’er et al. 2011)</w:t>
      </w:r>
      <w:r w:rsidRPr="00D123FB">
        <w:rPr>
          <w:rFonts w:cs="Times New Roman"/>
          <w:szCs w:val="24"/>
          <w:lang w:val="en-GB"/>
        </w:rPr>
        <w:fldChar w:fldCharType="end"/>
      </w:r>
      <w:r w:rsidRPr="002D7F8C">
        <w:rPr>
          <w:rFonts w:cs="Times New Roman"/>
          <w:szCs w:val="24"/>
          <w:lang w:val="fr-FR"/>
        </w:rPr>
        <w:t xml:space="preserve">. </w:t>
      </w:r>
      <w:r w:rsidRPr="00D123FB">
        <w:rPr>
          <w:rFonts w:cs="Times New Roman"/>
          <w:szCs w:val="24"/>
          <w:lang w:val="en-GB"/>
        </w:rPr>
        <w:t xml:space="preserve">The classical method to represent individuals’ movements mechanistically is to use a random walk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"10.1098/rsif.2008.0014", "ISSN" : "1742-5689", "PMID" : "18426776", "abstract" : "Mathematical modelling of the movement of animals, micro-organisms and cells is of great relevance in the fields of biology, ecology and medicine. Movement models can take many different forms, but the most widely used are based on the extensions of simple random walk processes. In this review paper, our aim is twofold: to introduce the mathematics behind random walks in a straightforward manner and to explain how such models can be used to aid our understanding of biological processes. We introduce the mathematical theory behind the simple random walk and explain how this relates to Brownian motion and diffusive processes in general. We demonstrate how these simple models can be extended to include drift and waiting times or be used to calculate first passage times. We discuss biased random walks and show how hyperbolic models can be used to generate correlated random walks. We cover two main applications of the random walk model. Firstly, we review models and results relating to the movement, dispersal and population redistribution of animals and micro-organisms. This includes direct calculation of mean squared displacement, mean dispersal distance, tortuosity measures, as well as possible limitations of these model approaches. Secondly, oriented movement and chemotaxis models are reviewed. General hyperbolic models based on the linear transport equation are introduced and we show how a reinforced random walk can be used to model movement where the individual changes its environment. We discuss the applications of these models in the context of cell migration leading to blood vessel growth (angiogenesis). Finally, we discuss how the various random walk models and approaches are related and the connections that underpin many of the key processes involved.", "author" : [ { "dropping-particle" : "", "family" : "Codling", "given" : "Edward a", "non-dropping-particle" : "", "parse-names" : false, "suffix" : "" }, { "dropping-particle" : "", "family" : "Plank", "given" : "Michael J", "non-dropping-particle" : "", "parse-names" : false, "suffix" : "" }, { "dropping-particle" : "", "family" : "Benhamou", "given" : "Simon", "non-dropping-particle" : "", "parse-names" : false, "suffix" : "" } ], "container-title" : "Journal of the Royal Society, Interface", "id" : "ITEM-1", "issue" : "25", "issued" : { "date-parts" : [ [ "2008", "8", "6" ] ] }, "page" : "813-34", "title" : "Random walk models in biology.", "type" : "article-journal", "volume" : "5" }, "uris" : [ "http://www.mendeley.com/documents/?uuid=2f9fafaf-4d4a-49ce-b8f1-fcfd96836908" ] } ], "mendeley" : { "previouslyFormattedCitation" : "(Codling et al.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(Codling et al. 2008)</w:t>
      </w:r>
      <w:r w:rsidRPr="00D123FB">
        <w:rPr>
          <w:rFonts w:cs="Times New Roman"/>
          <w:szCs w:val="24"/>
          <w:lang w:val="en-GB"/>
        </w:rPr>
        <w:fldChar w:fldCharType="end"/>
      </w:r>
      <w:r w:rsidRPr="00D123FB">
        <w:rPr>
          <w:rFonts w:cs="Times New Roman"/>
          <w:szCs w:val="24"/>
          <w:lang w:val="en-GB"/>
        </w:rPr>
        <w:t xml:space="preserve">, or its diffusion approximation, assuming that individuals are moving randomly in a homogeneous landscape and that they are all following the same rules. From this basis, there have been recent developments in diffusion models for including landscape heterogeneity and some </w:t>
      </w:r>
      <w:r>
        <w:rPr>
          <w:rFonts w:cs="Times New Roman"/>
          <w:szCs w:val="24"/>
          <w:lang w:val="en-GB"/>
        </w:rPr>
        <w:t>behaviour</w:t>
      </w:r>
      <w:r w:rsidRPr="00D123FB">
        <w:rPr>
          <w:rFonts w:cs="Times New Roman"/>
          <w:szCs w:val="24"/>
          <w:lang w:val="en-GB"/>
        </w:rPr>
        <w:t xml:space="preserve">al responses, like reaction to habitat boundaries, directly derived from empirical data through state-space models </w:t>
      </w:r>
      <w:r w:rsidRPr="00D123FB">
        <w:rPr>
          <w:rFonts w:cs="Times New Roman"/>
          <w:szCs w:val="24"/>
          <w:lang w:val="en-GB"/>
        </w:rPr>
        <w:fldChar w:fldCharType="begin" w:fldLock="1"/>
      </w:r>
      <w:r>
        <w:rPr>
          <w:rFonts w:cs="Times New Roman"/>
          <w:szCs w:val="24"/>
          <w:lang w:val="en-GB"/>
        </w:rPr>
        <w:instrText>ADDIN CSL_CITATION { "citationItems" : [ { "id" : "ITEM-1", "itemData" : { "DOI" : "10.1016/j.ecolmodel.2009.02.024", "ISSN" : "03043800", "author" : [ { "dropping-particle" : "", "family" : "Zheng", "given" : "Chaozhi", "non-dropping-particle" : "", "parse-names" : false, "suffix" : "" }, { "dropping-particle" : "", "family" : "Pennanen", "given" : "Juho", "non-dropping-particle" : "", "parse-names" : false, "suffix" : "" }, { "dropping-particle" : "", "family" : "Ovaskainen", "given" : "Otso", "non-dropping-particle" : "", "parse-names" : false, "suffix" : "" } ], "container-title" : "Ecological Modelling", "id" : "ITEM-1", "issue" : "12", "issued" : { "date-parts" : [ [ "2009", "6" ] ] }, "page" : "1495-1505", "title" : "Modelling dispersal with diffusion and habitat selection: Analytical results for highly fragmented landscapes", "type" : "article-journal", "volume" : "220" }, "uris" : [ "http://www.mendeley.com/documents/?uuid=b8d52d7c-6c44-478f-8cf5-cb85e6d62e9e" ] }, { "id" : "ITEM-2", "itemData" : { "author" : [ { "dropping-particle" : "", "family" : "Ovaskainen", "given" : "Otso", "non-dropping-particle" : "", "parse-names" : false, "suffix" : "" }, { "dropping-particle" : "", "family" : "Cornell", "given" : "Stephen J", "non-dropping-particle" : "", "parse-names" : false, "suffix" : "" } ], "container-title" : "Journal of Applied Probability", "id" : "ITEM-2", "issued" : { "date-parts" : [ [ "2003" ] ] }, "page" : "557-580", "title" : "Biased movement at a boundary and conditional occuoancy times for diffusion processes", "type" : "article-journal", "volume" : "40" }, "uris" : [ "http://www.mendeley.com/documents/?uuid=2da22dc1-6ed4-4565-8d1c-22d63215be81" ] }, { "id" : "ITEM-3", "itemData" : { "author" : [ { "dropping-particle" : "", "family" : "Ovaskainen", "given" : "Otso", "non-dropping-particle" : "", "parse-names" : false, "suffix" : "" }, { "dropping-particle" : "", "family" : "Crone", "given" : "Elizabeth E", "non-dropping-particle" : "", "parse-names" : false, "suffix" : "" } ], "chapter-number" : "4", "container-title" : "Spatial Ecology", "edition" : "CRC Mathem", "editor" : [ { "dropping-particle" : "", "family" : "Cantrell", "given" : "Stephen", "non-dropping-particle" : "", "parse-names" : false, "suffix" : "" }, { "dropping-particle" : "", "family" : "Cosner", "given" : "Chris", "non-dropping-particle" : "", "parse-names" : false, "suffix" : "" }, { "dropping-particle" : "", "family" : "Ruan", "given" : "Shigui", "non-dropping-particle" : "", "parse-names" : false, "suffix" : "" } ], "id" : "ITEM-3", "issued" : { "date-parts" : [ [ "2010" ] ] }, "page" : "63-84", "publisher" : "Chapman &amp; Hall", "title" : "Modeling animal movement with diffusion", "type" : "chapter" }, "uris" : [ "http://www.mendeley.com/documents/?uuid=4e0834f7-4da2-4aa2-b764-4fb88fc389ec" ] }, { "id" : "ITEM-4", "itemData" : { "DOI" : "10.1086/587070", "ISSN" : "1537-5323", "PMID" : "18419523", "abstract" : "Functional connectivity is a fundamental concept in conservation biology because it sets the level of migration and gene flow among local populations. However, functional connectivity is difficult to measure, largely because it is hard to acquire and analyze movement data from heterogeneous landscapes. Here we apply a Bayesian state-space framework to parameterize a diffusion-based movement model using capture-recapture data on the endangered clouded apollo butterfly. We test whether the model is able to disentangle the inherent movement behavior of the species from landscape structure and sampling artifacts, which is a necessity if the model is to be used to examine how movements depend on landscape structure. We show that this is the case by demonstrating that the model, parameterized with data from a reference landscape, correctly predicts movements in a structurally different landscape. In particular, the model helps to explain why a movement corridor that was constructed as a management measure failed to increase movement among local populations. We illustrate how the parameterized model can be used to derive biologically relevant measures of functional connectivity, thus linking movement data with models of spatial population dynamics.", "author" : [ { "dropping-particle" : "", "family" : "Ovaskainen", "given" : "Otso", "non-dropping-particle" : "", "parse-names" : false, "suffix" : "" }, { "dropping-particle" : "", "family" : "Luoto", "given" : "Miska", "non-dropping-particle" : "", "parse-names" : false, "suffix" : "" }, { "dropping-particle" : "", "family" : "Ikonen", "given" : "Iiro", "non-dropping-particle" : "", "parse-names" : false, "suffix" : "" }, { "dropping-particle" : "", "family" : "Rekola", "given" : "Hanna", "non-dropping-particle" : "", "parse-names" : false, "suffix" : "" }, { "dropping-particle" : "", "family" : "Meyke", "given" : "Evgeniy", "non-dropping-particle" : "", "parse-names" : false, "suffix" : "" }, { "dropping-particle" : "", "family" : "Kuussaari", "given" : "Mikko", "non-dropping-particle" : "", "parse-names" : false, "suffix" : "" } ], "container-title" : "The American Naturalist", "id" : "ITEM-4", "issue" : "5", "issued" : { "date-parts" : [ [ "2008", "5" ] ] }, "page" : "610-9", "title" : "An empirical test of a diffusion model: predicting clouded apollo movements in a novel environment.", "type" : "article-journal", "volume" : "171" }, "uris" : [ "http://www.mendeley.com/documents/?uuid=315f9762-860f-4449-aae5-d0f8672a2a44"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"10.1016/j.tree.2007.10.009", "ISSN" : "0169-5347", "PMID" : "18191283", "abstract" : "Detailed observation of the movement of individual animals offers the potential to understand spatial population processes as the ultimate consequence of individual behaviour, physiological constraints and fine-scale environmental influences. However, movement data from individuals are intrinsically stochastic and often subject to severe observation error. Linking such complex data to dynamical models of movement is a major challenge for animal ecology. Here, we review a statistical approach, state-space modelling, which involves changing how we analyse movement data and draw inferences about the behaviours that shape it. The statistical robustness and predictive ability of state-space models make them the most promising avenue towards a new type of movement ecology that fuses insights from the study of animal behaviour, biogeography and spatial population dynamics.", "author" : [ { "dropping-particle" : "", "family" : "Patterson", "given" : "Toby a", "non-dropping-particle" : "", "parse-names" : false, "suffix" : "" }, { "dropping-particle" : "", "family" : "Thomas", "given" : "Len", "non-dropping-particle" : "", "parse-names" : false, "suffix" : "" }, { "dropping-particle" : "", "family" : "Wilcox", "given" : "Chris", "non-dropping-particle" : "", "parse-names" : false, "suffix" : "" }, { "dropping-particle" : "", "family" : "Ovaskainen", "given" : "Otso", "non-dropping-particle" : "", "parse-names" : false, "suffix" : "" }, { "dropping-particle" : "", "family" : "Matthiopoulos", "given" : "Jason", "non-dropping-particle" : "", "parse-names" : false, "suffix" : "" } ], "container-title" : "Trends in Ecology &amp; Evolution", "id" : "ITEM-6", "issue" : "2", "issued" : { "date-parts" : [ [ "2008", "2" ] ] }, "page" : "87-94", "title" : "State-space models of individual animal movement.", "type" : "article-journal", "volume" : "23" }, "uris" : [ "http://www.mendeley.com/documents/?uuid=8e6cbf6e-032b-4ea8-b089-980c396b6823" ] } ], "mendeley" : { "previouslyFormattedCitation" : "(Ovaskainen &amp; Cornell 2003; Ovaskainen 2004; Ovaskainen et al. 2008a; Patterson et al. 2008; Zheng et al. 2009b; Ovaskainen &amp; Crone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(Ovaskainen &amp; Cornell 2003; Ovaskainen 2004; Ovaskainen et al. 2008a; Patterson et al. 2008; Zheng et al. 2009b; Ovaskainen &amp; Crone 2010)</w:t>
      </w:r>
      <w:r w:rsidRPr="00D123FB">
        <w:rPr>
          <w:rFonts w:cs="Times New Roman"/>
          <w:szCs w:val="24"/>
          <w:lang w:val="en-GB"/>
        </w:rPr>
        <w:fldChar w:fldCharType="end"/>
      </w:r>
      <w:r w:rsidRPr="00D123FB">
        <w:rPr>
          <w:rFonts w:cs="Times New Roman"/>
          <w:szCs w:val="24"/>
          <w:lang w:val="en-GB"/>
        </w:rPr>
        <w:t xml:space="preserve">. Yet, these models do not account for individual variability or for many </w:t>
      </w:r>
      <w:r>
        <w:rPr>
          <w:rFonts w:cs="Times New Roman"/>
          <w:szCs w:val="24"/>
          <w:lang w:val="en-GB"/>
        </w:rPr>
        <w:t>behaviour</w:t>
      </w:r>
      <w:r w:rsidRPr="00D123FB">
        <w:rPr>
          <w:rFonts w:cs="Times New Roman"/>
          <w:szCs w:val="24"/>
          <w:lang w:val="en-GB"/>
        </w:rPr>
        <w:t xml:space="preserve">al components including memory, perceptual range and movement modes. Despite this simplicity, diffusion models, and especially their recent developments, can still be satisfactory at large temporal and spatial scales and serve as a null hypothesis against which to test more complex movement models. </w:t>
      </w:r>
      <w:proofErr w:type="gramStart"/>
      <w:r w:rsidRPr="00D123FB">
        <w:rPr>
          <w:rFonts w:cs="Times New Roman"/>
          <w:szCs w:val="24"/>
          <w:lang w:val="en-GB"/>
        </w:rPr>
        <w:t>Moreover</w:t>
      </w:r>
      <w:proofErr w:type="gramEnd"/>
      <w:r w:rsidRPr="00D123FB">
        <w:rPr>
          <w:rFonts w:cs="Times New Roman"/>
          <w:szCs w:val="24"/>
          <w:lang w:val="en-GB"/>
        </w:rPr>
        <w:t xml:space="preserve"> they can provide basis for building blocks for population dynamics models.</w:t>
      </w:r>
    </w:p>
    <w:p w14:paraId="0C544398"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Mechanistic IBMs allow extending the “random paradigm” by incorporating </w:t>
      </w:r>
      <w:r>
        <w:rPr>
          <w:rFonts w:cs="Times New Roman"/>
          <w:szCs w:val="24"/>
          <w:lang w:val="en-GB"/>
        </w:rPr>
        <w:t>behaviour</w:t>
      </w:r>
      <w:r w:rsidRPr="00D123FB">
        <w:rPr>
          <w:rFonts w:cs="Times New Roman"/>
          <w:szCs w:val="24"/>
          <w:lang w:val="en-GB"/>
        </w:rPr>
        <w:t xml:space="preserve">al elements that are likely to be crucial in affecting species’ spatial dynamics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"Lima", "given" : "SL", "non-dropping-particle" : "", "parse-names" : false, "suffix" : "" }, { "dropping-particle" : "", "family" : "Zollner", "given" : "PA", "non-dropping-particle" : "", "parse-names" : false, "suffix" : "" } ], "container-title" : "Trends in Ecology &amp; Evolution", "id" : "ITEM-1", "issued" : { "date-parts" : [ [ "1996" ] ] }, "page" : "131-135", "title" : "Towards a behavioral ecology of ecological landscapes", "type" : "article-journal", "volume" : "11" }, "uris" : [ "http://www.mendeley.com/documents/?uuid=f96d7dbc-2967-480a-9dc8-cd66d67004df" ] }, { "id" : "ITEM-2", "itemData" : { "DOI" : "10.1016/j.biocon.2010.03.011", "ISSN" : "00063207", "author" : [ { "dropping-particle" : "", "family" : "Knowlton", "given" : "Jessie L.", "non-dropping-particle" : "", "parse-names" : false, "suffix" : "" }, { "dropping-particle" : "", "family" : "Graham", "given" : "Catherine H.", "non-dropping-particle" : "", "parse-names" : false, "suffix" : "" } ], "container-title" : "Biological Conservation", "id" : "ITEM-2", "issue" : "6", "issued" : { "date-parts" : [ [ "2010", "6" ] ] }, "page" : "1342-1354", "publisher" : "Elsevier Ltd", "title" : "Using behavioral landscape ecology to predict species\u2019 responses to land-use and climate change", "type" : "article-journal", "volume" : "143" }, "uris" : [ "http://www.mendeley.com/documents/?uuid=1f0d068f-e292-4d0e-a660-46749307a445" ] }, { "id" : "ITEM-3",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"ITEM-3", "issue" : "8", "issued" : { "date-parts" : [ [ "2007", "5", "15" ] ] }, "page" : "1117-1129", "title" : "Landscape connectivity and animal behavior: functional grain as a key determinant for dispersal", "type" : "article-journal", "volume" : "22" }, "uris" : [ "http://www.mendeley.com/documents/?uuid=a5fd2c1c-bd54-4917-a096-6169efdc5fa8" ] }, { "id" : "ITEM-4", "itemData" : { "DOI" : "10.1007/s10841-010-9336-9", "ISSN" : "1366-638X", "author" : [ { "dropping-particle" : "", "family" : "Shreeve", "given" : "T. G.", "non-dropping-particle" : "", "parse-names" : false, "suffix" : "" }, { "dropping-particle" : "", "family" : "Dennis", "given" : "R. L. H.", "non-dropping-particle" : "", "parse-names" : false, "suffix" : "" } ], "container-title" : "Journal of Insect Conservation", "id" : "ITEM-4", "issue" : "1-2", "issued" : { "date-parts" : [ [ "2010", "9", "24" ] ] }, "page" : "179-188", "title" : "Landscape scale conservation: resources, behaviour, the matrix and opportunities", "type" : "article-journal", "volume" : "15" }, "uris" : [ "http://www.mendeley.com/documents/?uuid=8ebc8952-388e-440d-bb3f-54acadda4d81" ] } ], "mendeley" : { "previouslyFormattedCitation" : "(Lima &amp; Zollner 1996; Baguette &amp; Van Dyck 2007; Knowlton &amp; Graham 2010; Shreeve &amp; Dennis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(Lima &amp; Zollner 1996; Baguette &amp; Van Dyck 2007; Knowlton &amp; Graham 2010; Shreeve &amp; Dennis 2010)</w:t>
      </w:r>
      <w:r w:rsidRPr="00D123FB">
        <w:rPr>
          <w:rFonts w:cs="Times New Roman"/>
          <w:szCs w:val="24"/>
          <w:lang w:val="en-GB"/>
        </w:rPr>
        <w:fldChar w:fldCharType="end"/>
      </w:r>
      <w:r w:rsidRPr="00D123FB">
        <w:rPr>
          <w:rFonts w:cs="Times New Roman"/>
          <w:szCs w:val="24"/>
          <w:lang w:val="en-GB"/>
        </w:rPr>
        <w:t xml:space="preserve">. These elements can be assigned into six main categories: </w:t>
      </w:r>
      <w:r>
        <w:rPr>
          <w:rFonts w:cs="Times New Roman"/>
          <w:szCs w:val="24"/>
          <w:lang w:val="en-GB"/>
        </w:rPr>
        <w:t>(</w:t>
      </w:r>
      <w:proofErr w:type="spellStart"/>
      <w:r>
        <w:rPr>
          <w:rFonts w:cs="Times New Roman"/>
          <w:szCs w:val="24"/>
          <w:lang w:val="en-GB"/>
        </w:rPr>
        <w:t>i</w:t>
      </w:r>
      <w:proofErr w:type="spellEnd"/>
      <w:r>
        <w:rPr>
          <w:rFonts w:cs="Times New Roman"/>
          <w:szCs w:val="24"/>
          <w:lang w:val="en-GB"/>
        </w:rPr>
        <w:t>) </w:t>
      </w:r>
      <w:r w:rsidRPr="00D123FB">
        <w:rPr>
          <w:rFonts w:cs="Times New Roman"/>
          <w:szCs w:val="24"/>
          <w:lang w:val="en-GB"/>
        </w:rPr>
        <w:t>the switching be</w:t>
      </w:r>
      <w:r>
        <w:rPr>
          <w:rFonts w:cs="Times New Roman"/>
          <w:szCs w:val="24"/>
          <w:lang w:val="en-GB"/>
        </w:rPr>
        <w:t>tween different movement modes [</w:t>
      </w:r>
      <w:r w:rsidRPr="00D123FB">
        <w:rPr>
          <w:rFonts w:cs="Times New Roman"/>
          <w:szCs w:val="24"/>
          <w:lang w:val="en-GB"/>
        </w:rPr>
        <w:t xml:space="preserve">for example foraging within the home range vs. dispersal </w:t>
      </w:r>
      <w:r w:rsidRPr="00D123FB">
        <w:rPr>
          <w:rFonts w:cs="Times New Roman"/>
          <w:szCs w:val="24"/>
          <w:lang w:val="en-GB"/>
        </w:rPr>
        <w:fldChar w:fldCharType="begin" w:fldLock="1"/>
      </w:r>
      <w:r>
        <w:rPr>
          <w:rFonts w:cs="Times New Roman"/>
          <w:szCs w:val="24"/>
          <w:lang w:val="en-GB"/>
        </w:rPr>
        <w:instrText>ADDIN CSL_CITATION { "citationItems" : [ { "id" : "ITEM-1", "itemData" : { "DOI" : "10.1073/pnas.0801737105", "ISSN" : "1091-6490", "PMID" : "19060190", "abstract" : "Recent theory suggests that animals should switch facultatively among canonical movement modes as a complex function of internal state, landscape characteristics, motion capacity, and navigational capacity. We tested the generality of this paradigm for free-ranging elk (Cervus elaphus) over 5 orders of magnitude in time (minutes to years) and space (meters to 100 km). At the coarsest spatiotemporal scale, elk shifted from a dispersive to a home-ranging phase over the course of 1-3 years after introduction into a novel environment. At intermediate spatiotemporal scales, elk continued to alternate between movement modes. During the dispersive phase, elk alternated between encamped and exploratory modes, possibly linked to changes in motivational goals from foraging to social bonding. During the home-ranging phase, elk movements were characterized by a complex interplay between attraction to preferred habitat types and memory of previous movements across the home-range. At the finest temporal and spatial scale, elk used area-restricted search while browsing, interspersed with less sinuous paths when not browsing. Encountering a patch of high-quality food plants triggered the switch from one mode to the next, creating biphasic movement dynamics that were reinforced by local resource heterogeneity. These patterns suggest that multiphasic structure is fundamental to the movement patterns of elk at all temporal and spatial scales tested.", "author" : [ { "dropping-particle" : "", "family" : "Fryxell", "given" : "John M", "non-dropping-particle" : "", "parse-names" : false, "suffix" : "" }, { "dropping-particle" : "", "family" : "Hazell", "given" : "Megan", "non-dropping-particle" : "", "parse-names" : false, "suffix" : "" }, { "dropping-particle" : "", "family" : "B\u00f6rger", "given" : "Luca", "non-dropping-particle" : "", "parse-names" : false, "suffix" : "" }, { "dropping-particle" : "", "family" : "Dalziel", "given" : "Ben D", "non-dropping-particle" : "", "parse-names" : false, "suffix" : "" }, { "dropping-particle" : "", "family" : "Haydon", "given" : "Daniel T", "non-dropping-particle" : "", "parse-names" : false, "suffix" : "" }, { "dropping-particle" : "", "family" : "Morales", "given" : "Juan M", "non-dropping-particle" : "", "parse-names" : false, "suffix" : "" }, { "dropping-particle" : "", "family" : "McIntosh", "given" : "Therese", "non-dropping-particle" : "", "parse-names" : false, "suffix" : "" }, { "dropping-particle" : "", "family" : "Rosatte", "given" : "Rick C", "non-dropping-particle" : "", "parse-names" : false, "suffix" : "" } ], "container-title" : "Proceedings of the National Academy of Sciences of the United States of America", "id" : "ITEM-1", "issue" : "49", "issued" : { "date-parts" : [ [ "2008", "12", "9" ] ] }, "page" : "19114-9", "title" : "Multiple movement modes by large herbivores at multiple spatiotemporal scales.", "type" : "article-journal", "volume" : "105" }, "uris" : [ "http://www.mendeley.com/documents/?uuid=6e3a1980-c16b-41de-904b-c6c5d4c811cd" ] }, { "id" : "ITEM-2", "itemData" : { "DOI" : "10.1111/j.1600-0706.2010.18615.x", "ISSN" : "00301299", "author" : [ { "dropping-particle" : "", "family" : "Delattre", "given" : "Thomas", "non-dropping-particle" : "", "parse-names" : false, "suffix" : "" }, { "dropping-particle" : "", "family" : "Burel", "given" : "Fran\u00e7oise", "non-dropping-particle" : "", "parse-names" : false, "suffix" : "" }, { "dropping-particle" : "", "family" : "Humeau", "given" : "Antoine", "non-dropping-particle" : "", "parse-names" : false, "suffix" : "" }, { "dropping-particle" : "", "family" : "Stevens", "given" : "Virginie M.", "non-dropping-particle" : "", "parse-names" : false, "suffix" : "" }, { "dropping-particle" : "", "family" : "Vernon", "given" : "Philippe", "non-dropping-particle" : "", "parse-names" : false, "suffix" : "" }, { "dropping-particle" : "", "family" : "Baguette", "given" : "Michel", "non-dropping-particle" : "", "parse-names" : false, "suffix" : "" } ], "container-title" : "Oikos", "id" : "ITEM-2", "issue" : "12", "issued" : { "date-parts" : [ [ "2010", "12", "18" ] ] }, "page" : "1900-1908", "title" : "Dispersal mood revealed by shifts from routine to direct flights in the meadow brown butterfly Maniola jurtina", "type" : "article-journal", "volume" : "119" }, "uris" : [ "http://www.mendeley.com/documents/?uuid=2223c7ef-9636-4b4b-9449-713f531f782d" ] }, { "id" : "ITEM-3",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w:instrText>
      </w:r>
      <w:r w:rsidRPr="002D7F8C">
        <w:rPr>
          <w:rFonts w:cs="Times New Roman"/>
          <w:szCs w:val="24"/>
          <w:lang w:val="fr-FR"/>
        </w:rPr>
        <w:instrText>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"ITEM-3",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"(Fryxell et al. 2008; Delattre et al. 2010; Pe\u2019er et al. 2011)" }, "properties" : { "noteIndex" : 0 }, "schema" : "https://github.com/citation-style-language/schema/raw/master/csl-citation.json" }</w:instrText>
      </w:r>
      <w:r w:rsidRPr="00D123FB">
        <w:rPr>
          <w:rFonts w:cs="Times New Roman"/>
          <w:szCs w:val="24"/>
          <w:lang w:val="en-GB"/>
        </w:rPr>
        <w:fldChar w:fldCharType="separate"/>
      </w:r>
      <w:r w:rsidRPr="002D7F8C">
        <w:rPr>
          <w:rFonts w:cs="Times New Roman"/>
          <w:noProof/>
          <w:szCs w:val="24"/>
          <w:lang w:val="fr-FR"/>
        </w:rPr>
        <w:t>(Fryxell et al. 2008; Delattre et al. 2010; Pe’er et al. 2011)</w:t>
      </w:r>
      <w:r w:rsidRPr="00D123FB">
        <w:rPr>
          <w:rFonts w:cs="Times New Roman"/>
          <w:szCs w:val="24"/>
          <w:lang w:val="en-GB"/>
        </w:rPr>
        <w:fldChar w:fldCharType="end"/>
      </w:r>
      <w:r w:rsidRPr="002D7F8C">
        <w:rPr>
          <w:rFonts w:cs="Times New Roman"/>
          <w:szCs w:val="24"/>
          <w:lang w:val="fr-FR"/>
        </w:rPr>
        <w:t xml:space="preserve">]; (ii) the </w:t>
      </w:r>
      <w:proofErr w:type="spellStart"/>
      <w:r w:rsidRPr="002D7F8C">
        <w:rPr>
          <w:rFonts w:cs="Times New Roman"/>
          <w:szCs w:val="24"/>
          <w:lang w:val="fr-FR"/>
        </w:rPr>
        <w:t>individuals</w:t>
      </w:r>
      <w:proofErr w:type="spellEnd"/>
      <w:r w:rsidRPr="002D7F8C">
        <w:rPr>
          <w:rFonts w:cs="Times New Roman"/>
          <w:szCs w:val="24"/>
          <w:lang w:val="fr-FR"/>
        </w:rPr>
        <w:t xml:space="preserve">’ </w:t>
      </w:r>
      <w:proofErr w:type="spellStart"/>
      <w:r w:rsidRPr="002D7F8C">
        <w:rPr>
          <w:rFonts w:cs="Times New Roman"/>
          <w:szCs w:val="24"/>
          <w:lang w:val="fr-FR"/>
        </w:rPr>
        <w:t>perceptual</w:t>
      </w:r>
      <w:proofErr w:type="spellEnd"/>
      <w:r w:rsidRPr="002D7F8C">
        <w:rPr>
          <w:rFonts w:cs="Times New Roman"/>
          <w:szCs w:val="24"/>
          <w:lang w:val="fr-FR"/>
        </w:rPr>
        <w:t xml:space="preserve"> range </w:t>
      </w:r>
      <w:r w:rsidRPr="00D123FB">
        <w:rPr>
          <w:rFonts w:cs="Times New Roman"/>
          <w:szCs w:val="24"/>
          <w:lang w:val="en-GB"/>
        </w:rPr>
        <w:fldChar w:fldCharType="begin" w:fldLock="1"/>
      </w:r>
      <w:r w:rsidRPr="002D7F8C">
        <w:rPr>
          <w:rFonts w:cs="Times New Roman"/>
          <w:szCs w:val="24"/>
          <w:lang w:val="fr-FR"/>
        </w:rPr>
        <w:instrText>ADDIN CSL_CITATION { "citationItems" : [ { "id" : "ITEM-1", "itemData" : { "author" : [ { "dropping-particle" : "", "family" : "Zollner", "given" : "Patrick A", "non-dropping-particle" : "", "parse-names" : false, "suffix" : "" }, { "dropping-particle" : "", "family" : "Lima", "given" : "Steven L", "non-dropping-particle" : "", "parse-names" : false, "suffix" : "" } ], "container-title" : "Oikos", "id" : "ITEM-1", "issue" : "1", "issued" : { "date-parts" : [ [ "1997" ] ] }, "page" : "51-60", "title" : "Landscape-level perceptual abilities in white-footed mice: perceptual range and the detection of forested habitat", "type" : "article-journal", "volume" : "80" }, "uris" : [ "http://www.mendeley.com/documents/?uuid=bf1a3e87-f7bd-4d9b-b37e-663acfbcf803" ] }, { "id" : "ITEM-2", "itemData" : { "author" : [ { "dropping-particle" : "", "family" : "Zollner", "given" : "Patrick A", "non-dropping-particle" : "", "parse-names" : false, "suffix" : "" }, { "dropping-particle" : "", "family" : "Lima", "given" : "Steven L", "non-dropping-particle" : "", "parse-names" : false, "suffix" : "" } ], "container-title" : "Oikos", "id" : "ITEM-2", "issued" : { "date-parts" : [ [ "2005" ] ] }, "page" : "219-230", "title" : "Behavioral tradeoffs when dispersing across a patchy landscape", "type" : "article-journal", "volume" : "108" }, "uris" : [ "http://www.mendeley.com/documents/?uuid=56bc75c7-</w:instrText>
      </w:r>
      <w:r>
        <w:rPr>
          <w:rFonts w:cs="Times New Roman"/>
          <w:szCs w:val="24"/>
          <w:lang w:val="en-GB"/>
        </w:rPr>
        <w:instrText>f56e-40c1-aa3e-71e6051da650" ] }, { "id" : "ITEM-3", "itemData" : { "DOI" : "10.1016/j.ecolmodel.2003.08.008", "ISSN" : "03043800", "author" : [ { "dropping-particle" : "", "family" : "Gardner", "given" : "Robert H.", "non-dropping-particle" : "", "parse-names" : false, "suffix" : "" }, { "dropping-particle" : "", "family" : "Gustafson", "given" : "Eric J.", "non-dropping-particle" : "", "parse-names" : false, "suffix" : "" } ], "container-title" : "Ecological Modelling", "id" : "ITEM-3", "issue" : "4", "issued" : { "date-parts" : [ [ "2004", "2" ] ] }, "page" : "339-358", "title" : "Simulating dispersal of reintroduced species within heterogeneous landscapes", "type" : "article-journal", "volume" : "171" }, "uris" : [ "http://www.mendeley.com/documents/?uuid=595b4143-6088-4758-9f2c-686b381f8391" ] }, { "id" : "ITEM-4", "itemData" : { "author" : [ { "dropping-particle" : "", "family" : "Vuilleumier", "given" : "S", "non-dropping-particle" : "", "parse-names" : false, "suffix" : "" }, { "dropping-particle" : "", "family" : "Perrin", "given" : "N", "non-dropping-particle" : "", "parse-names" : false, "suffix" : "" } ], "container-title" : "Oikos", "id" : "ITEM-4", "issued" : { "date-parts" : [ [ "2006" ] ] }, "page" : "139-147", "title" : "Effects of cognitive abilities on metapopulation connectivity", "type" : "article-journal", "volume" : "113" }, "uris" : [ "http://www.mendeley.com/documents/?uuid=bfbdf466-fc5f-450b-963b-11c816198a9b" ] }, { "id" : "ITEM-5", "itemData" : { "DOI" : "10.1016/j.ecolmodel.2005.04.017", "ISSN" : "03043800", "author" : [ { "dropping-particle" : "", "family" : "Vuilleumier", "given" : "S\u00e9verine", "non-dropping-particle" : "", "parse-names" : false, "suffix" : "" }, { "dropping-particle" : "", "family" : "Metzger", "given" : "Richard", "non-dropping-particle" : "", "parse-names" : false, "suffix" : "" } ], "container-title" : "Ecological Modelling", "id" : "ITEM-5", "issue" : "1-2", "issued" : { "date-parts" : [ [ "2006", "1" ] ] }, "page" : "159-170", "title" : "Animal dispersal modelling: Handling landscape features and related animal choices", "type" : "article-journal", "volume" : "190" }, "uris" : [ "http://www.mendeley.com/documents/?uuid=cbf7cf6f-3dde-4055-807d-e65fa0666884" ] }, { "id" : "ITEM-6", "itemData" : { "DOI" : "10.1016/j.ecolmodel.2007.11.020", "ISSN" : "03043800", "author" : [ { "dropping-particle" : "", "family" : "Pe\u2019er", "given" : "Guy", "non-dropping-particle" : "", "parse-names" : false, "suffix" : "" }, { "dropping-particle" : "", "family" : "Kramer-Schadt", "given" : "Stephanie", "non-dropping-particle" : "", "parse-names" : false, "suffix" : "" } ], "container-title" : "Ecological Modelling", "id" : "ITEM-6", "issue" : "1", "issued" : { "date-parts" : [ [ "2008", "4" ] ] }, "page" : "73-85", "title" : "Incorporating the perceptual range of animals into connectivity models", "type" : "article-journal", "volume" : "213" }, "uris" : [ "http://www.mendeley.com/documents/?uuid=95eb7f72-ed32-40d3-a1b0-97d8a101c1ae" ] }, { "id" : "ITEM-7",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"ITEM-7", "issue" : "3", "issued" : { "date-parts" : [ [ "2011", "6", "10" ] ] }, "page" : "258-268", "title" : "Introducing a \u2018stochastic movement simulator\u2019 for estimating habitat connectivity", "type" : "article-journal", "volume" : "2" }, "uris" : [ "http://www.mendeley.com/documents/?uuid=d5f2171b-b4dd-4da8-a77a-f55f61842776" ] }, { "id" : "ITEM-8", "itemData" : { "DOI" : "10.1111/j.0021-8790.2004.00889.x", "ISSN" : "0021-8790", "author" : [ { "dropping-particle" : "", "family" : "Olden", "given" : "Julian D.", "non-dropping-particle" : "", "parse-names" : false, "suffix" : "" }, { "dropping-particle" : "", "family" : "Schooley", "given" : "Robert L.", "non-dropping-particle" : "", "parse-names" : false, "suffix" : "" }, { "dropping-particle" : "", "family" : "Monroe", "given" : "Jeremy B.", "non-dropping-particle" : "", "parse-names" : false, "suffix" : "" }, { "dropping-particle" : "", "family" : "Poff", "given" : "N. Leroy", "non-dropping-particle" : "", "parse-names" : false, "suffix" : "" } ], "container-title" : "Journal of Animal Ecology", "id" : "ITEM-8", "issue" : "6", "issued" : { "date-parts" : [ [ "2004", "11" ] ] }, "page" : "1190-1194", "title" : "Context-dependent perceptual ranges and their relevance to animal movements in landscapes", "type" : "article-journal", "volume" : "73" }, "uris" : [ "http://www.mendeley.com/documents/?uuid=62f2761c-27d0-4aeb-b188-6e4ad8d682f8" ] } ], "mendeley" : { "previouslyFormattedCitation" : "(Zollner &amp; Lima 1997, 2005; Gardner &amp; Gustafson 2004; Olden et al. 2004; Vuilleumier &amp; Metzger 2006; Vuilleumier &amp; Perrin 2006; Pe\u2019er &amp; Kramer-Schadt 2008; Palmer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 xml:space="preserve">(Zollner </w:t>
      </w:r>
      <w:r w:rsidRPr="00D123FB">
        <w:rPr>
          <w:rFonts w:cs="Times New Roman"/>
          <w:noProof/>
          <w:szCs w:val="24"/>
          <w:lang w:val="en-GB"/>
        </w:rPr>
        <w:lastRenderedPageBreak/>
        <w:t>&amp; Lima 1997, 2005; Gardner &amp; Gustafson 2004; Olden et al. 2004; Vuilleumier &amp; Metzger 2006; Vuilleumier &amp; Perrin 2006; Pe’er &amp; Kramer-Schadt 2008; Palmer et al. 2011)</w:t>
      </w:r>
      <w:r w:rsidRPr="00D123FB">
        <w:rPr>
          <w:rFonts w:cs="Times New Roman"/>
          <w:szCs w:val="24"/>
          <w:lang w:val="en-GB"/>
        </w:rPr>
        <w:fldChar w:fldCharType="end"/>
      </w:r>
      <w:r w:rsidRPr="00D123FB">
        <w:rPr>
          <w:rFonts w:cs="Times New Roman"/>
          <w:szCs w:val="24"/>
          <w:lang w:val="en-GB"/>
        </w:rPr>
        <w:t>; (iii)</w:t>
      </w:r>
      <w:r>
        <w:rPr>
          <w:rFonts w:cs="Times New Roman"/>
          <w:szCs w:val="24"/>
          <w:lang w:val="en-GB"/>
        </w:rPr>
        <w:t> </w:t>
      </w:r>
      <w:r w:rsidRPr="00D123FB">
        <w:rPr>
          <w:rFonts w:cs="Times New Roman"/>
          <w:szCs w:val="24"/>
          <w:lang w:val="en-GB"/>
        </w:rPr>
        <w:t xml:space="preserve">the use of information in movement choices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(Clobert et al. 2009)</w:t>
      </w:r>
      <w:r w:rsidRPr="00D123FB">
        <w:rPr>
          <w:rFonts w:cs="Times New Roman"/>
          <w:szCs w:val="24"/>
          <w:lang w:val="en-GB"/>
        </w:rPr>
        <w:fldChar w:fldCharType="end"/>
      </w:r>
      <w:r w:rsidRPr="00D123FB">
        <w:rPr>
          <w:rFonts w:cs="Times New Roman"/>
          <w:szCs w:val="24"/>
          <w:lang w:val="en-GB"/>
        </w:rPr>
        <w:t xml:space="preserve"> and the memory of previous experience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"10.1098/rstb.2010.0078", "ISSN" : "1471-2970", "PMID" : "20566497", "abstract" : "Modern animal movement modelling derives from two traditions. Lagrangian models, based on random walk behaviour, are useful for multi-step trajectories of single animals. Continuous Eulerian models describe expected behaviour, averaged over stochastic realizations, and are usefully applied to ensembles of individuals. We illustrate three modern research arenas. (i) Models of home-range formation describe the process of an animal 'settling down', accomplished by including one or more focal points that attract the animal's movements. (ii) Memory-based models are used to predict how accumulated experience translates into biased movement choices, employing reinforced random walk behaviour, with previous visitation increasing or decreasing the probability of repetition. (iii) L\u00e9vy movement involves a step-length distribution that is over-dispersed, relative to standard probability distributions, and adaptive in exploring new environments or searching for rare targets. Each of these modelling arenas implies more detail in the movement pattern than general models of movement can accommodate, but realistic empiric evaluation of their predictions requires dense locational data, both in time and space, only available with modern GPS telemetry.", "author" : [ { "dropping-particle" : "", "family" : "Smouse", "given" : "Peter E", "non-dropping-particle" : "", "parse-names" : false, "suffix" : "" }, { "dropping-particle" : "", "family" : "Focardi", "given" : "Stefano", "non-dropping-particle" : "", "parse-names" : false, "suffix" : "" }, { "dropping-particle" : "", "family" : "Moorcroft", "given" : "Paul R", "non-dropping-particle" : "", "parse-names" : false, "suffix" : "" }, { "dropping-particle" : "", "family" : "Kie", "given" : "John G", "non-dropping-particle" : "", "parse-names" : false, "suffix" : "" }, { "dropping-particle" : "", "family" : "Forester", "given" : "James D", "non-dropping-particle" : "", "parse-names" : false, "suffix" : "" }, { "dropping-particle" : "", "family" : "Morales", "given" : "Juan M", "non-dropping-particle" : "", "parse-names" : false, "suffix" : "" } ], "container-title" : "Philosophical Transactions of the Royal Society of London. Series B, Biological sciences", "id" : "ITEM-1", "issue" : "1550", "issued" : { "date-parts" : [ [ "2010", "7", "27" ] ] }, "page" : "2201-11", "title" : "Stochastic modelling of animal movement.", "type" : "article-journal", "volume" : "365" }, "uris" : [ "http://www.mendeley.com/documents/?uuid=ba255110-3248-4697-ac08-801368bcab7f" ] } ], "mendeley" : { "previouslyFormattedCitation" : "(Smouse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(Smouse et al. 2010)</w:t>
      </w:r>
      <w:r w:rsidRPr="00D123FB">
        <w:rPr>
          <w:rFonts w:cs="Times New Roman"/>
          <w:szCs w:val="24"/>
          <w:lang w:val="en-GB"/>
        </w:rPr>
        <w:fldChar w:fldCharType="end"/>
      </w:r>
      <w:r w:rsidRPr="00D123FB">
        <w:rPr>
          <w:rFonts w:cs="Times New Roman"/>
          <w:szCs w:val="24"/>
          <w:lang w:val="en-GB"/>
        </w:rPr>
        <w:t>; (iv)</w:t>
      </w:r>
      <w:r>
        <w:rPr>
          <w:rFonts w:cs="Times New Roman"/>
          <w:szCs w:val="24"/>
          <w:lang w:val="en-GB"/>
        </w:rPr>
        <w:t> </w:t>
      </w:r>
      <w:r w:rsidRPr="00D123FB">
        <w:rPr>
          <w:rFonts w:cs="Times New Roman"/>
          <w:szCs w:val="24"/>
          <w:lang w:val="en-GB"/>
        </w:rPr>
        <w:t xml:space="preserve">the influence of habitat fragmentation and matrix heterogeneity on movement </w:t>
      </w:r>
      <w:r>
        <w:rPr>
          <w:rFonts w:cs="Times New Roman"/>
          <w:szCs w:val="24"/>
          <w:lang w:val="en-GB"/>
        </w:rPr>
        <w:t>behaviour</w:t>
      </w:r>
      <w:r w:rsidRPr="00D123FB">
        <w:rPr>
          <w:rFonts w:cs="Times New Roman"/>
          <w:szCs w:val="24"/>
          <w:lang w:val="en-GB"/>
        </w:rPr>
        <w:t xml:space="preserve">s </w:t>
      </w:r>
      <w:r w:rsidRPr="00D123FB">
        <w:rPr>
          <w:rFonts w:cs="Times New Roman"/>
          <w:szCs w:val="24"/>
          <w:lang w:val="en-GB"/>
        </w:rPr>
        <w:fldChar w:fldCharType="begin" w:fldLock="1"/>
      </w:r>
      <w:r>
        <w:rPr>
          <w:rFonts w:cs="Times New Roman"/>
          <w:szCs w:val="24"/>
          <w:lang w:val="en-GB"/>
        </w:rPr>
        <w:instrText>ADDIN CSL_CITATION { "citationItems" : [ { "id" : "ITEM-1", "itemData" : { "DOI" : "10.1086/320863", "ISSN" : "1537-5323", "PMID" : "18707317", "abstract" : "Traditional approaches to the study of fragmented landscapes invoke an island-ocean model and assume that the nonhabitat matrix surrounding remnant patches is uniform. Patch isolation, a crucial parameter to the predictions of island biogeography and metapopulation theories, is measured by distance alone. To test whether the type of interpatch matrix can contribute significantly to patch isolation, I conducted a mark-recapture study on a butterfly community inhabiting meadows in a naturally patchy landscape. I used maximum likelihood to estimate the relative resistances of the two major matrix types (willow thicket and conifer forest) to butterfly movement between meadow patches. For four of the six butterfly taxa (subfamilies or tribes) studied, conifer was 3-12 times more resistant than willow. For the two remaining taxa (the most vagile and least vagile in the community), resistance estimates for willow and conifer were not significantly different, indicating that responses to matrix differ even among closely related species. These results suggest that the surrounding matrix can significantly influence the \"effective isolation\" of habitat patches, rendering them more or less isolated than simple distance or classic models would indicate. Modification of the matrix may provide opportunities for reducing patch isolation and thus the extinction risk of populations in fragmented landscapes.", "author" : [ { "dropping-particle" : "", "family" : "Ricketts", "given" : "T H", "non-dropping-particle" : "", "parse-names" : false, "suffix" : "" } ], "container-title" : "The American Naturalist", "id" : "ITEM-1", "issue" : "1", "issued" : { "date-parts" : [ [ "2001", "7" ] ] }, "page" : "87-99", "title" : "The matrix matters: effective isolation in fragmented landscapes.", "type" : "article-journal", "volume" : "158" }, "uris" : [ "http://www.mendeley.com/documents/?uuid=1b39fb85-1515-4d37-a9ec-033270f1f99d" ] }, { "id" : "ITEM-2", "itemData" : { "author" : [ { "dropping-particle" : "", "family" : "Vandermeert", "given" : "John", "non-dropping-particle" : "", "parse-names" : false, "suffix" : "" }, { "dropping-particle" : "", "family" : "Carvajal", "given" : "Ricardo", "non-dropping-particle" : "", "parse-names" : false, "suffix" : "" } ], "container-title" : "The American Naturalist", "id" : "ITEM-2", "issue" : "3", "issued" : { "date-parts" : [ [ "2001" ] ] }, "page" : "211-220", "title" : "Metapopulation Dynamics and the Quality of the Matrix", "type" : "article-journal", "volume" : "158" }, "uris" : [ "http://www.mendeley.com/documents/?uuid=fd01d226-7097-47e7-a4a9-2b2c17daffa2" ] }, { "id" : "ITEM-3", "itemData" : { "author" : [ { "dropping-particle" : "", "family" : "Schtickzelle", "given" : "Nicolas", "non-dropping-particle" : "", "parse-names" : false, "suffix" : "" }, { "dropping-particle" : "", "family" : "Baguette", "given" : "Michel", "non-dropping-particle" : "", "parse-names" : false, "suffix" : "" } ], "container-title" : "Journal of Animal Ecology", "id" : "ITEM-3", "issued" : { "date-parts" : [ [ "2003" ] ] }, "page" : "533-545", "title" : "Behavioural responses to habitat patch boundaries restrict dispersal and generate emigration \u2013 patch area relationships in fragmented landscapes", "type" : "article-journal", "volume" : "72" }, "uris" : [ "http://www.mendeley.com/documents/?uuid=e1e75526-8a4d-4060-adb2-3d428bde4cf2" ] }, { "id" : "ITEM-4", "itemData" : { "DOI" : "10.1086/424767", "ISSN" : "1537-5323", "PMID" : "15540147", "abstract" : "Mounting theoretical and empirical evidence shows that matrix heterogeneity may have contrasting effects on metapopulation dynamics by contributing to patch isolation in nontrivial ways. We analyze the movement properties during interpatch dispersal in a metapopulation of Iberian lynx (Lynx pardinus). On a daily temporal scale, lynx habitat selection defines two types of matrix habitats where individuals may move: open and dispersal habitats (avoided and used as available, respectively). There was a strong and complex impact of matrix heterogeneity on movement properties at several temporal scales (hourly and daily radiolocations and the entire dispersal event). We use the movement properties on the hourly temporal scale to build a simulation model to reconstruct individual dispersal events. The two most important parameters affecting model predictions at both the individual (daily) and metapopulation scales were related to the movement capacity (number of movement steps per day and autocorrelation in dispersal habitat) followed by the parameters representing the habitat selection in the matrix. The model adequately reproduced field estimates of population-level parameters (e.g., interpatch connectivity, maximum and final dispersal distances), and its performance was clearly improved when including the effect of matrix heterogeneity on movement properties. To assume there is a homogeneous matrix results in large errors in the estimate of interpatch connectivity, especially for close patches separated by open habitat or corridors of dispersal habitat, showing how important it is to consider matrix heterogeneity when it is present. Movement properties affect the interaction of dispersing individuals with the landscape and can be used as a mechanistic representation of dispersal at the metapopulation level. This is so when the effect of matrix heterogeneity on movement properties is evaluated under biologically meaningful spatial and temporal scales.", "author" : [ { "dropping-particle" : "", "family" : "Revilla", "given" : "Eloy", "non-dropping-particle" : "", "parse-names" : false, "suffix" : "" }, { "dropping-particle" : "", "family" : "Wiegand", "given" : "Thorsten", "non-dropping-particle" : "", "parse-names" : false, "suffix" : "" }, { "dropping-particle" : "", "family" : "Palomares", "given" : "Francisco", "non-dropping-particle" : "", "parse-names" : false, "suffix" : "" }, { "dropping-particle" : "", "family" : "Ferreras", "given" : "Pablo", "non-dropping-particle" : "", "parse-names" : false, "suffix" : "" }, { "dropping-particle" : "", "family" : "Delibes", "given" : "Miguel", "non-dropping-particle" : "", "parse-names" : false, "suffix" : "" } ], "container-title" : "The American Naturalist", "id" : "ITEM-4", "issue" : "5", "issued" : { "date-parts" : [ [ "2004", "11" ] ] }, "page" : "E130-53", "title" : "Effects of matrix heterogeneity on animal dispersal: from individual behavior to metapopulation-level parameters.", "type" : "article-journal", "volume" : "164" }, "uris" : [ "http://www.mendeley.com/documents/?uuid=4076c95c-b4ee-4005-b7aa-ee1a47e6352f" ] }, { "id" : "ITEM-5", "itemData" : { "DOI" : "10.1111/j.1523-1739.2005.00208.x", "ISSN" : "0888-8892", "author" : [ { "dropping-particle" : "", "family" : "Wiegand", "given" : "Thorsten", "non-dropping-particle" : "", "parse-names" : false, "suffix" : "" }, { "dropping-particle" : "", "family" : "Revilla", "given" : "Eloy", "non-dropping-particle" : "", "parse-names" : false, "suffix" : "" }, { "dropping-particle" : "", "family" : "Moloney", "given" : "Kirk a.", "non-dropping-particle" : "", "parse-names" : false, "suffix" : "" } ], "container-title" : "Conservation Biology", "id" : "ITEM-5", "issue" : "1", "issued" : { "date-parts" : [ [ "2005", "2" ] ] }, "page" : "108-121", "title" : "Effects of Habitat Loss and Fragmentation on Population Dynamics", "type" : "article-journal", "volume" : "19" }, "uris" : [ "http://www.mendeley.com/documents/?uuid=2514b7aa-5d44-46a9-a3b2-d30197695bf4" ] }, { "id" : "ITEM-6", "itemData" : { "DOI" : "10.1007/s10841-008-9135-8", "ISSN" : "1366-638X", "author" : [ { "dropping-particle" : "", "family" : "Dover", "given" : "John", "non-dropping-particle" : "", "parse-names" : false, "suffix" : "" }, { "dropping-particle" : "", "family" : "Settele", "given" : "Josef", "non-dropping-particle" : "", "parse-names" : false, "suffix" : "" } ], "container-title" : "Journal of Insect Conservation", "id" : "ITEM-6", "issue" : "1", "issued" : { "date-parts" : [ [ "2008", "1", "30" ] ] }, "page" : "3-27", "title" : "The influences of landscape structure on butterfly distribution and movement: a review", "type" : "article-journal", "volume" : "13" }, "uris" : [ "http://www.mendeley.com/documents/?uuid=6f51cec6-d2dc-4d76-8692-e84588ed0510"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"(Ricketts 2001; Vandermeert &amp; Carvajal 2001; Schtickzelle &amp; Baguette 2003; Revilla et al. 2004; Wiegand et al. 2005; Fahrig 2007; Dover &amp; Settele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(Ricketts 2001; Vandermeert &amp; Carvajal 2001; Schtickzelle &amp; Baguette 2003; Revilla et al. 2004; Wiegand et al. 2005; Fahrig 2007; Dover &amp; Settele 2008)</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(v) </w:t>
      </w:r>
      <w:r w:rsidRPr="00D123FB">
        <w:rPr>
          <w:rFonts w:cs="Times New Roman"/>
          <w:szCs w:val="24"/>
          <w:lang w:val="en-GB"/>
        </w:rPr>
        <w:t xml:space="preserve">the individual responses to habitat boundaries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"Schultz", "given" : "CB", "non-dropping-particle" : "", "parse-names" : false, "suffix" : "" }, { "dropping-particle" : "", "family" : "Crone", "given" : "EE", "non-dropping-particle" : "", "parse-names" : false, "suffix" : "" } ], "container-title" : "Ecology", "id" : "ITEM-1", "issue" : "7", "issued" : { "date-parts" : [ [ "2001" ] ] }, "page" : "1879-1892", "title" : "Edge-mediated dispersal behavior in a prairie butterfly", "type" : "article-journal", "volume" : "82" }, "uris" : [ "http://www.mendeley.com/documents/?uuid=20eaaad8-a90d-418d-a88a-2762f58a5596" ] }, { "id" : "ITEM-2", "itemData" : { "author" : [ { "dropping-particle" : "", "family" : "Morales", "given" : "Juan Manuel", "non-dropping-particle" : "", "parse-names" : false, "suffix" : "" } ], "container-title" : "The American Naturalist", "id" : "ITEM-2", "issue" : "4", "issued" : { "date-parts" : [ [ "2002" ] ] }, "page" : "531-538", "title" : "Behavior at Habitat Boundaries Can Produce Leptokurtic Movement Distributions", "type" : "article-journal", "volume" : "160" }, "uris" : [ "http://www.mendeley.com/documents/?uuid=fb845ff2-d7e5-45c5-8a18-83755107e275" ] }, { "id" : "ITEM-3",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"ITEM-3",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"id" : "ITEM-4",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"ITEM-4",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"ITEM-6",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"(Schultz &amp; Crone 2001; Morales 2002; Merckx et al. 2003; Ovaskainen 2004; Stevens et al. 2006a; Pe\u2019er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(Schultz &amp; Crone 2001; Morales 2002; Merckx et al. 2003; Ovaskainen 2004; Stevens et al. 2006a; Pe’er et al. 2011)</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and (vi) </w:t>
      </w:r>
      <w:r w:rsidRPr="00D123FB">
        <w:rPr>
          <w:rFonts w:cs="Times New Roman"/>
          <w:szCs w:val="24"/>
          <w:lang w:val="en-GB"/>
        </w:rPr>
        <w:t>the period of activity</w:t>
      </w:r>
      <w:r w:rsidRPr="00D123FB">
        <w:rPr>
          <w:rFonts w:cs="Times New Roman"/>
          <w:noProof/>
          <w:szCs w:val="24"/>
          <w:lang w:val="en-GB"/>
        </w:rPr>
        <w:t xml:space="preserve"> (Revilla et al. 2004)</w:t>
      </w:r>
      <w:r w:rsidRPr="00D123FB">
        <w:rPr>
          <w:rFonts w:cs="Times New Roman"/>
          <w:szCs w:val="24"/>
          <w:lang w:val="en-GB"/>
        </w:rPr>
        <w:t xml:space="preserve"> and the time scale of movements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"Lambin", "given" : "Xavier", "non-dropping-particle" : "", "parse-names" : false, "suffix" : "" }, { "dropping-particle" : "", "family" : "Bouille", "given" : "Diane", "non-dropping-particle" : "Le", "parse-names" : false, "suffix" : "" }, { "dropping-particle" : "", "family" : "Oliver", "given" : "Matthew K.", "non-dropping-particle" : "", "parse-names" : false, "suffix" : "" }, { "dropping-particle" : "", "family" : "Sutherland", "given" : "Chris", "non-dropping-particle" : "", "parse-names" : false, "suffix" : "" }, { "dropping-particle" : "", "family" : "Tedesco", "given" : "Edoardo", "non-dropping-particle" : "", "parse-names" : false, "suffix" : "" }, { "dropping-particle" : "", "family" : "Douglas", "given" : "Alex", "non-dropping-particle" : "", "parse-names" : false, "suffix" : "" } ], "chapter-number" : "32",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"page" : "406-412", "publisher" : "Oxford University Press", "title" : "High connectivity despite high fragmentation: iterated dispersal in a vertebrate metapopulation", "type" : "chapter" }, "uris" : [ "http://www.mendeley.com/documents/?uuid=5b1c1d12-b17e-477d-aa70-7c90d49b8c7f" ] } ], "mendeley" : { "previouslyFormattedCitation" : "(Lambin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(Lambin et al. 2012)</w:t>
      </w:r>
      <w:r w:rsidRPr="00D123FB">
        <w:rPr>
          <w:rFonts w:cs="Times New Roman"/>
          <w:szCs w:val="24"/>
          <w:lang w:val="en-GB"/>
        </w:rPr>
        <w:fldChar w:fldCharType="end"/>
      </w:r>
      <w:r w:rsidRPr="00D123FB">
        <w:rPr>
          <w:rFonts w:cs="Times New Roman"/>
          <w:szCs w:val="24"/>
          <w:lang w:val="en-GB"/>
        </w:rPr>
        <w:t>.</w:t>
      </w:r>
    </w:p>
    <w:p w14:paraId="17B1DF2F" w14:textId="77777777" w:rsidR="0067520E" w:rsidRPr="00D123FB" w:rsidRDefault="0067520E" w:rsidP="00C57BF9">
      <w:r w:rsidRPr="00D123FB">
        <w:t xml:space="preserve">A general framework for a mechanistic representation of movements has been outlined by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"manualFormatting" : "Nathan et al. (2008",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who identified four basic components: the internal state of the individual (why does it move?), its motion capacities (how does it move?), its navigation capacities (when and where does it move?) and external factors that affect the movement. This framework allows us, starting from individual movements, and taking into account individual variability, to predict movement patterns over large temporal and spatial scales and potentially to scale up to populations, communities, ecosystems and to multi-generation / evolutionary processes </w:t>
      </w:r>
      <w:r w:rsidRPr="00D123FB">
        <w:fldChar w:fldCharType="begin" w:fldLock="1"/>
      </w:r>
      <w:r>
        <w:instrText>ADDIN CSL_CITATION { "citationItems" : [ { "id" : "ITEM-1", "itemData" : { "DOI" : "10.1073/pnas.0800483105", "ISSN" : "1091-6490", "PMID" : "19060194", "abstract" : "Movement is important to all organisms, and accordingly it is addressed in a huge number of papers in the literature. Of nearly 26,000 papers referring to movement, an estimated 34% focused on movement by measuring it or testing hypotheses about it. This enormous amount of information is difficult to review and highlights the need to assess the collective completeness of movement studies and identify gaps. We surveyed 1,000 randomly selected papers from 496 journals and compared the facets of movement studied with a suggested framework for movement ecology, consisting of internal state (motivation, physiology), motion and navigation capacities, and external factors (both the physical environment and living organisms), and links among these components. Most studies simply measured and described the movement of organisms without reference to ecological or internal factors, and the most frequently studied part of the framework was the link between external factors and motion capacity. Few studies looked at the effects on movement of navigation capacity, or internal state, and those were mainly from vertebrates. For invertebrates and plants most studies were at the population level, whereas more vertebrate studies were conducted at the individual level. Consideration of only population-level averages promulgates neglect of between-individual variation in movement, potentially hindering the study of factors controlling movement. Terminology was found to be inconsistent among taxa and subdisciplines. The gaps identified in coverage of movement studies highlight research areas that should be addressed to fully understand the ecology of movement.", "author" : [ { "dropping-particle" : "", "family" : "Holyoak", "given" : "Marcel", "non-dropping-particle" : "", "parse-names" : false, "suffix" : "" }, { "dropping-particle" : "", "family" : "Casagrandi", "given" : "Renato", "non-dropping-particle" : "", "parse-names" : false, "suffix" : "" }, { "dropping-particle" : "", "family" : "Nathan", "given" : "Ran", "non-dropping-particle" : "", "parse-names" : false, "suffix" : "" }, { "dropping-particle" : "", "family" : "Revilla", "given" : "Eloy", "non-dropping-particle" : "", "parse-names" : false, "suffix" : "" }, { "dropping-particle" : "", "family" : "Spiegel", "given" : "Orr", "non-dropping-particle" : "", "parse-names" : false, "suffix" : "" } ], "container-title" : "Proceedings of the National Academy of Sciences of the United States of America", "id" : "ITEM-1", "issue" : "49", "issued" : { "date-parts" : [ [ "2008", "12", "9" ] ] }, "page" : "19060-5", "title" : "Trends and missing parts in the study of movement ecology.", "type" : "article-journal", "volume" : "105" }, "uris" : [ "http://www.mendeley.com/documents/?uuid=73bcde33-6e58-4747-8c0f-594c9fcc43b7" ] } ], "mendeley" : { "previouslyFormattedCitation" : "(Holyoak et al. 2008)" }, "properties" : { "noteIndex" : 0 }, "schema" : "https://github.com/citation-style-language/schema/raw/master/csl-citation.json" }</w:instrText>
      </w:r>
      <w:r w:rsidRPr="00D123FB">
        <w:fldChar w:fldCharType="separate"/>
      </w:r>
      <w:r w:rsidRPr="00D123FB">
        <w:rPr>
          <w:noProof/>
        </w:rPr>
        <w:t>(Holyoak et al. 2008)</w:t>
      </w:r>
      <w:r w:rsidRPr="00D123FB">
        <w:fldChar w:fldCharType="end"/>
      </w:r>
      <w:r w:rsidRPr="00D123FB">
        <w:t xml:space="preserve">. The ultimate limitation is likely to be the quantity and the type of data needed to parameterize this /these kind of models; therefore, the challenge is to understand which level of detail is needed to make reliable projections in different contexts and for different purposes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"author" : [ { "dropping-particle" : "", "family" : "Lima", "given" : "SL", "non-dropping-particle" : "", "parse-names" : false, "suffix" : "" }, { "dropping-particle" : "", "family" : "Zollner", "given" : "PA", "non-dropping-particle" : "", "parse-names" : false, "suffix" : "" } ], "container-title" : "Trends in Ecology &amp; Evolution", "id" : "ITEM-2", "issued" : { "date-parts" : [ [ "1996" ] ] }, "page" : "131-135", "title" : "Towards a behavioral ecology of ecological landscapes", "type" : "article-journal", "volume" : "11" }, "uris" : [ "http://www.mendeley.com/documents/?uuid=f96d7dbc-2967-480a-9dc8-cd66d67004df" ] } ], "mendeley" : { "previouslyFormattedCitation" : "(Lima &amp; Zollner 1996; Morales et al. 2010)" }, "properties" : { "noteIndex" : 0 }, "schema" : "https://github.com/citation-style-language/schema/raw/master/csl-citation.json" }</w:instrText>
      </w:r>
      <w:r w:rsidRPr="00D123FB">
        <w:fldChar w:fldCharType="separate"/>
      </w:r>
      <w:r w:rsidRPr="00D123FB">
        <w:rPr>
          <w:noProof/>
        </w:rPr>
        <w:t>(Lima &amp; Zollner 1996; Morales et al. 2010)</w:t>
      </w:r>
      <w:r w:rsidRPr="00D123FB">
        <w:fldChar w:fldCharType="end"/>
      </w:r>
      <w:r w:rsidRPr="00D123FB">
        <w:t>.</w:t>
      </w:r>
    </w:p>
    <w:p w14:paraId="1DCBD40F"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Movement </w:t>
      </w:r>
      <w:r>
        <w:rPr>
          <w:rFonts w:cs="Times New Roman"/>
          <w:szCs w:val="24"/>
          <w:lang w:val="en-GB"/>
        </w:rPr>
        <w:t>behaviour</w:t>
      </w:r>
      <w:r w:rsidRPr="00D123FB">
        <w:rPr>
          <w:rFonts w:cs="Times New Roman"/>
          <w:szCs w:val="24"/>
          <w:lang w:val="en-GB"/>
        </w:rPr>
        <w:t xml:space="preserve">s during the transfer phase are a core component of the dispersal strategy of an individual, and therefore they come under selection and they can evolve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"ITEM-1",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"ITEM-2", "itemData" : { "DOI" : "10.1111/j.1365-2435.2007.01326.x", "ISSN" : "0269-8463", "author" : [ { "dropping-particle" : "", "family" : "Fahrig", "given" : "Lenore", "non-dropping-particle" : "", "parse-names" : false, "suffix" : "" } ], "container-title" : "Functional Ecology", "id" : "ITEM-2", "issue" : "6", "issued" : { "date-parts" : [ [ "2007", "12" ] ] }, "page" : "1003-1015", "title" : "Non-optimal animal movement in human-altered landscapes", "type" : "article-journal", "volume" : "21" }, "uris" : [ "http://www.mendeley.com/documents/?uuid=14f08c6d-4dd4-44a2-8628-600bf797cf09" ] }, { "id" : "ITEM-3",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"ITEM-3",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"ITEM-4",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"ITEM-4", "issue" : "5", "issued" : { "date-parts" : [ [ "2009", "9" ] ] }, "page" : "894-906", "title" : "Linking movement behaviour, dispersal and population processes: is individual variation a key?", "type" : "article-journal", "volume" : "78" }, "uris" : [ "http://www.mendeley.com/documents/?uuid=c893e8ae-884e-4d40-bc52-9ddc154a72f6" ] } ], "mendeley" : { "previouslyFormattedCitation" : "(Merckx et al. 2003; Fahrig 2007; Hawkes 2009; Travis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(Merckx et al. 2003; Fahrig 2007; Hawkes 2009; Travis et al. 2012)</w:t>
      </w:r>
      <w:r w:rsidRPr="00D123FB">
        <w:rPr>
          <w:rFonts w:cs="Times New Roman"/>
          <w:szCs w:val="24"/>
          <w:lang w:val="en-GB"/>
        </w:rPr>
        <w:fldChar w:fldCharType="end"/>
      </w:r>
      <w:r w:rsidRPr="00D123FB">
        <w:rPr>
          <w:rFonts w:cs="Times New Roman"/>
          <w:szCs w:val="24"/>
          <w:lang w:val="en-GB"/>
        </w:rPr>
        <w:t xml:space="preserve">. Ultimately, it is the evolution of movement </w:t>
      </w:r>
      <w:r>
        <w:rPr>
          <w:rFonts w:cs="Times New Roman"/>
          <w:szCs w:val="24"/>
          <w:lang w:val="en-GB"/>
        </w:rPr>
        <w:t>behaviour</w:t>
      </w:r>
      <w:r w:rsidRPr="00D123FB">
        <w:rPr>
          <w:rFonts w:cs="Times New Roman"/>
          <w:szCs w:val="24"/>
          <w:lang w:val="en-GB"/>
        </w:rPr>
        <w:t xml:space="preserve">s that leads to what we consider the evolution of dispersal kernels. A handful of theoretical studies have so far explored the evolution of movement rules. For example, it has been shown how the landscape composition and configuration, in interaction with the ecology of the species, can affect the evolution of movement patterns, such that the greater the costs of dispersal the more highly correlated are the emerging walks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"ITEM-1",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"id" : "ITEM-2", "itemData" : { "DOI" : "10.1007/s10682-005-5378-y", "ISBN" : "1068200553", "ISSN" : "0269-7653", "author" : [ { "dropping-particle" : "", "family" : "Heinz", "given" : "Simone K.", "non-dropping-particle" : "", "parse-names" : false, "suffix" : "" }, { "dropping-particle" : "", "family" : "Strand", "given" : "Espen", "non-dropping-particle" : "", "parse-names" : false, "suffix" : "" } ], "container-title" : "Evolutionary Ecology", "id" : "ITEM-2", "issue" : "2", "issued" : { "date-parts" : [ [ "2006", "3" ] ] }, "page" : "113-130", "title" : "Adaptive Patch Searching Strategies in Fragmented Landscapes", "type" : "article-journal", "volume" : "20" }, "uris" : [ "http://www.mendeley.com/documents/?uuid=37878232-b209-42d3-84e5-62a55efd4896" ] } ], "mendeley" : { "manualFormatting" : "(Heinz &amp; Strand 2006; Barto\u0144 et al. 2009)", "previouslyFormattedCitation" : "(Heinz &amp; Strand 2006; Barton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(Heinz &amp; Strand 2006; Bartoń et al. 2009)</w:t>
      </w:r>
      <w:r w:rsidRPr="00D123FB">
        <w:rPr>
          <w:rFonts w:cs="Times New Roman"/>
          <w:szCs w:val="24"/>
          <w:lang w:val="en-GB"/>
        </w:rPr>
        <w:fldChar w:fldCharType="end"/>
      </w:r>
      <w:r w:rsidRPr="00D123FB">
        <w:rPr>
          <w:rFonts w:cs="Times New Roman"/>
          <w:szCs w:val="24"/>
          <w:lang w:val="en-GB"/>
        </w:rPr>
        <w:t xml:space="preserve">. Moreover, straighter movement paths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"ITEM-1", "issue" : "6", "issued" : { "date-parts" : [ [ "2010" ] ] }, "page" : "1617-1627", "title" : "Life-history evolution in range-shifting populations", "type" : "article-journal", "volume" : "91" }, "uris" : [ "http://www.mendeley.com/documents/?uuid=f02cf6d6-93bc-4757-a491-9734eb24b551" ] } ], "mendeley" : { "previouslyFormattedCitation" : "(Phillips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(Phillips et al. 2010)</w:t>
      </w:r>
      <w:r w:rsidRPr="00D123FB">
        <w:rPr>
          <w:rFonts w:cs="Times New Roman"/>
          <w:szCs w:val="24"/>
          <w:lang w:val="en-GB"/>
        </w:rPr>
        <w:fldChar w:fldCharType="end"/>
      </w:r>
      <w:r w:rsidRPr="00D123FB">
        <w:rPr>
          <w:rFonts w:cs="Times New Roman"/>
          <w:szCs w:val="24"/>
          <w:lang w:val="en-GB"/>
        </w:rPr>
        <w:t xml:space="preserve"> and riskier strategies seem to be selected during range expansion in such a way that the rate of expansion is maximized at the expense of the survival probability of the single individual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"(Barto\u0144 et al. 2012)", "previouslyFormattedCitation" : "(Barton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(Bartoń et al. 2012)</w:t>
      </w:r>
      <w:r w:rsidRPr="00D123FB">
        <w:rPr>
          <w:rFonts w:cs="Times New Roman"/>
          <w:szCs w:val="24"/>
          <w:lang w:val="en-GB"/>
        </w:rPr>
        <w:fldChar w:fldCharType="end"/>
      </w:r>
    </w:p>
    <w:p w14:paraId="2F930FF4" w14:textId="6794640F" w:rsidR="0067520E" w:rsidRPr="00D123FB" w:rsidRDefault="00353E74" w:rsidP="00C57BF9">
      <w:pPr>
        <w:pStyle w:val="ListParagraph"/>
        <w:ind w:left="0"/>
        <w:rPr>
          <w:rFonts w:cs="Times New Roman"/>
          <w:szCs w:val="24"/>
          <w:lang w:val="en-GB"/>
        </w:rPr>
      </w:pPr>
      <w:proofErr w:type="spellStart"/>
      <w:r>
        <w:rPr>
          <w:rFonts w:cs="Times New Roman"/>
          <w:szCs w:val="24"/>
          <w:lang w:val="en-GB"/>
        </w:rPr>
        <w:t>RangeShifter</w:t>
      </w:r>
      <w:proofErr w:type="spellEnd"/>
      <w:r>
        <w:rPr>
          <w:rFonts w:cs="Times New Roman"/>
          <w:szCs w:val="24"/>
          <w:lang w:val="en-GB"/>
        </w:rPr>
        <w:t xml:space="preserve"> v2.0</w:t>
      </w:r>
      <w:r w:rsidR="0067520E" w:rsidRPr="00D123FB">
        <w:rPr>
          <w:rFonts w:cs="Times New Roman"/>
          <w:szCs w:val="24"/>
          <w:lang w:val="en-GB"/>
        </w:rPr>
        <w:t xml:space="preserve"> has two types of movement models implemented: the Stochastic Movement Simulator (SMS, </w:t>
      </w:r>
      <w:r w:rsidR="0067520E" w:rsidRPr="00D123FB">
        <w:rPr>
          <w:rFonts w:cs="Times New Roman"/>
          <w:szCs w:val="24"/>
          <w:lang w:val="en-GB"/>
        </w:rPr>
        <w:fldChar w:fldCharType="begin" w:fldLock="1"/>
      </w:r>
      <w:r w:rsidR="0067520E">
        <w:rPr>
          <w:rFonts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0067520E" w:rsidRPr="00D123FB">
        <w:rPr>
          <w:rFonts w:cs="Times New Roman"/>
          <w:szCs w:val="24"/>
          <w:lang w:val="en-GB"/>
        </w:rPr>
        <w:fldChar w:fldCharType="separate"/>
      </w:r>
      <w:r w:rsidR="0067520E" w:rsidRPr="00D123FB">
        <w:rPr>
          <w:rFonts w:cs="Times New Roman"/>
          <w:noProof/>
          <w:szCs w:val="24"/>
          <w:lang w:val="en-GB"/>
        </w:rPr>
        <w:t>Palmer et al. 2011)</w:t>
      </w:r>
      <w:r w:rsidR="0067520E" w:rsidRPr="00D123FB">
        <w:rPr>
          <w:rFonts w:cs="Times New Roman"/>
          <w:szCs w:val="24"/>
          <w:lang w:val="en-GB"/>
        </w:rPr>
        <w:fldChar w:fldCharType="end"/>
      </w:r>
      <w:r w:rsidR="0067520E" w:rsidRPr="00D123FB">
        <w:rPr>
          <w:rFonts w:cs="Times New Roman"/>
          <w:szCs w:val="24"/>
          <w:lang w:val="en-GB"/>
        </w:rPr>
        <w:t xml:space="preserve">, and a correlated random walk (CRW). These two movement models are fully individual-based and explicitly describe the movement </w:t>
      </w:r>
      <w:r w:rsidR="0067520E">
        <w:rPr>
          <w:rFonts w:cs="Times New Roman"/>
          <w:szCs w:val="24"/>
          <w:lang w:val="en-GB"/>
        </w:rPr>
        <w:t>behaviour</w:t>
      </w:r>
      <w:r w:rsidR="0067520E" w:rsidRPr="00D123FB">
        <w:rPr>
          <w:rFonts w:cs="Times New Roman"/>
          <w:szCs w:val="24"/>
          <w:lang w:val="en-GB"/>
        </w:rPr>
        <w:t xml:space="preserve"> of individuals with a level of detail, and hence parameters, which is probably close to the most parsimonious for a mechanistic movement model. However, they facilitate considerably increasing the complexity and realism with which the transfer phase is </w:t>
      </w:r>
      <w:r w:rsidR="0067520E">
        <w:rPr>
          <w:rFonts w:cs="Times New Roman"/>
          <w:szCs w:val="24"/>
          <w:lang w:val="en-GB"/>
        </w:rPr>
        <w:t>modelled</w:t>
      </w:r>
      <w:r w:rsidR="0067520E" w:rsidRPr="00D123FB">
        <w:rPr>
          <w:rFonts w:cs="Times New Roman"/>
          <w:szCs w:val="24"/>
          <w:lang w:val="en-GB"/>
        </w:rPr>
        <w:t xml:space="preserve">. More detailed and species-specific movement models are beyond the scope of </w:t>
      </w:r>
      <w:proofErr w:type="spellStart"/>
      <w:proofErr w:type="gramStart"/>
      <w:r w:rsidR="0067520E" w:rsidRPr="00D123FB">
        <w:rPr>
          <w:rFonts w:cs="Times New Roman"/>
          <w:szCs w:val="24"/>
          <w:lang w:val="en-GB"/>
        </w:rPr>
        <w:t>RangeShifter</w:t>
      </w:r>
      <w:proofErr w:type="spellEnd"/>
      <w:proofErr w:type="gramEnd"/>
      <w:r w:rsidR="0067520E" w:rsidRPr="00D123FB">
        <w:rPr>
          <w:rFonts w:cs="Times New Roman"/>
          <w:szCs w:val="24"/>
          <w:lang w:val="en-GB"/>
        </w:rPr>
        <w:t xml:space="preserve"> but they could be added relatively easily in the future versions for more specific purposes.</w:t>
      </w:r>
    </w:p>
    <w:p w14:paraId="37D7C893" w14:textId="77777777" w:rsidR="0067520E" w:rsidRPr="00D123FB" w:rsidRDefault="0067520E" w:rsidP="00C57BF9">
      <w:pPr>
        <w:pStyle w:val="Heading4"/>
      </w:pPr>
      <w:bookmarkStart w:id="82" w:name="_Stochastic_Movement_Simulator,"/>
      <w:bookmarkEnd w:id="82"/>
      <w:r w:rsidRPr="00D123FB">
        <w:t>Stochastic Movement Simulator, SMS</w:t>
      </w:r>
    </w:p>
    <w:p w14:paraId="6C368D6F" w14:textId="31A53F38"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SMS is a stochastic individual-based model where organisms move through grid-based, heterogeneous landscapes. The model uses similar cost surfaces as the </w:t>
      </w:r>
      <w:r>
        <w:rPr>
          <w:rFonts w:eastAsiaTheme="minorEastAsia" w:cs="Times New Roman"/>
          <w:szCs w:val="24"/>
          <w:lang w:val="en-GB"/>
        </w:rPr>
        <w:t>l</w:t>
      </w:r>
      <w:r w:rsidRPr="00D123FB">
        <w:rPr>
          <w:rFonts w:eastAsiaTheme="minorEastAsia" w:cs="Times New Roman"/>
          <w:szCs w:val="24"/>
          <w:lang w:val="en-GB"/>
        </w:rPr>
        <w:t xml:space="preserve">east </w:t>
      </w:r>
      <w:r>
        <w:rPr>
          <w:rFonts w:eastAsiaTheme="minorEastAsia" w:cs="Times New Roman"/>
          <w:szCs w:val="24"/>
          <w:lang w:val="en-GB"/>
        </w:rPr>
        <w:t>c</w:t>
      </w:r>
      <w:r w:rsidRPr="00D123FB">
        <w:rPr>
          <w:rFonts w:eastAsiaTheme="minorEastAsia" w:cs="Times New Roman"/>
          <w:szCs w:val="24"/>
          <w:lang w:val="en-GB"/>
        </w:rPr>
        <w:t xml:space="preserve">ost </w:t>
      </w:r>
      <w:r>
        <w:rPr>
          <w:rFonts w:eastAsiaTheme="minorEastAsia" w:cs="Times New Roman"/>
          <w:szCs w:val="24"/>
          <w:lang w:val="en-GB"/>
        </w:rPr>
        <w:t>p</w:t>
      </w:r>
      <w:r w:rsidRPr="00D123FB">
        <w:rPr>
          <w:rFonts w:eastAsiaTheme="minorEastAsia" w:cs="Times New Roman"/>
          <w:szCs w:val="24"/>
          <w:lang w:val="en-GB"/>
        </w:rPr>
        <w:t>ath</w:t>
      </w:r>
      <w:r>
        <w:rPr>
          <w:rFonts w:eastAsiaTheme="minorEastAsia" w:cs="Times New Roman"/>
          <w:szCs w:val="24"/>
          <w:lang w:val="en-GB"/>
        </w:rPr>
        <w:t xml:space="preserve"> (LCP)</w:t>
      </w:r>
      <w:r w:rsidRPr="00D123FB">
        <w:rPr>
          <w:rFonts w:eastAsiaTheme="minorEastAsia" w:cs="Times New Roman"/>
          <w:szCs w:val="24"/>
          <w:lang w:val="en-GB"/>
        </w:rPr>
        <w:t xml:space="preserve"> </w:t>
      </w:r>
      <w:r w:rsidRPr="00D123FB">
        <w:rPr>
          <w:rFonts w:eastAsiaTheme="minorEastAsia" w:cs="Times New Roman"/>
          <w:szCs w:val="24"/>
          <w:lang w:val="en-GB"/>
        </w:rPr>
        <w:lastRenderedPageBreak/>
        <w:fldChar w:fldCharType="begin" w:fldLock="1"/>
      </w:r>
      <w:r>
        <w:rPr>
          <w:rFonts w:eastAsiaTheme="minorEastAsia" w:cs="Times New Roman"/>
          <w:szCs w:val="24"/>
          <w:lang w:val="en-GB"/>
        </w:rPr>
        <w:instrText>ADDIN CSL_CITATION { "citationItems" : [ { "id" : "ITEM-1", "itemData" : { "author" : [ { "dropping-particle" : "", "family" : "Driezen", "given" : "K", "non-dropping-particle" : "", "parse-names" : false, "suffix" : "" }, { "dropping-particle" : "", "family" : "Adriaensen", "given" : "F", "non-dropping-particle" : "", "parse-names" : false, "suffix" : "" }, { "dropping-particle" : "", "family" : "Rondinini", "given" : "C", "non-dropping-particle" : "", "parse-names" : false, "suffix" : "" } ], "container-title" : "Ecological Modelling", "id" : "ITEM-1", "issued" : { "date-parts" : [ [ "2007" ] ] }, "page" : "314-322", "title" : "Evaluating least-cost model predictions with empirical dispersal data: A case-study using radiotracking data of hedgehogs (Erinaceus europaeus)", "type" : "article-journal", "volume" : "209" }, "uris" : [ "http://www.mendeley.com/documents/?uuid=af0d88eb-c94f-4e4a-aa1e-2c6aa27daed0" ] }, { "id" : "ITEM-2", "itemData" : { "author" : [ { "dropping-particle" : "", "family" : "Chardon", "given" : "J Paul", "non-dropping-particle" : "", "parse-names" : false, "suffix" : "" }, { "dropping-particle" : "", "family" : "Adriaensen", "given" : "Frank", "non-dropping-particle" : "", "parse-names" : false, "suffix" : "" }, { "dropping-particle" : "", "family" : "Matthysen", "given" : "Erik", "non-dropping-particle" : "", "parse-names" : false, "suffix" : "" } ], "container-title" : "Landscape Ecology", "id" : "ITEM-2", "issued" : { "date-parts" : [ [ "2003" ] ] }, "page" : "561-573", "title" : "Incorporating landscape elements into a connectivity measure: a case study for the Speckled wood butterfly (Pararge aegeria L .)", "type" : "article-journal", "volume" : "18" }, "uris" : [ "http://www.mendeley.com/documents/?uuid=f3270abe-8946-4f3b-8622-3e6b8fbcb02a" ] }, { "id" : "ITEM-3", "itemData" : { "author" : [ { "dropping-particle" : "", "family" : "Adriaensen", "given" : "F", "non-dropping-particle" : "", "parse-names" : false, "suffix" : "" }, { "dropping-particle" : "", "family" : "Chardon", "given" : "JP", "non-dropping-particle" : "", "parse-names" : false, "suffix" : "" }, { "dropping-particle" : "", "family" : "Blust", "given" : "G", "non-dropping-particle" : "De", "parse-names" : false, "suffix" : "" }, { "dropping-particle" : "", "family" : "Swinnen", "given" : "E", "non-dropping-particle" : "", "parse-names" : false, "suffix" : "" }, { "dropping-particle" : "", "family" : "Villalba", "given" : "S", "non-dropping-particle" : "", "parse-names" : false, "suffix" : "" }, { "dropping-particle" : "", "family" : "Gulink", "given" : "H", "non-dropping-particle" : "", "parse-names" : false, "suffix" : "" }, { "dropping-particle" : "", "family" : "Matthysen", "given" : "E", "non-dropping-particle" : "", "parse-names" : false, "suffix" : "" } ], "container-title" : "Landscape and Urban Planning", "id" : "ITEM-3", "issued" : { "date-parts" : [ [ "2003" ] ] }, "page" : "233-247", "title" : "The application of 'least-cost'modelling as a functional landscape model", "type" : "article-journal", "volume" : "64" }, "uris" : [ "http://www.mendeley.com/documents/?uuid=a871e5ac-6456-4dda-8885-9a4dd5436dcc" ] }, { "id" : "ITEM-4", "itemData" : { "DOI" : "10.1111/j.1365-294X.2006.02936.x", "ISSN" : "0962-1083", "PMID" : "16842409", "abstract" : "Functional connectivity is a key factor for the persistence of many specialist species in fragmented landscapes. However, connectivity estimates have rarely been validated by the observation of dispersal movements. In this study, we estimated functional connectivity of a real landscape by modelling dispersal for the endangered natterjack toad (Bufo calamita) using cost distance. Cost distance allows the evaluation of 'effective distances', which are distances corrected for the costs involved in moving between habitat patches in spatially explicit landscapes. We parameterized cost-distance models using the results of our previous experimental investigation of natterjack's movement behaviour. These model predictions (connectivity estimates from the GIS study) were then confronted to genetic-based dispersal rates between natterjack populations in the same landscape using Mantel tests. Dispersal rates between the populations were inferred from variation at six microsatellite loci. Based on these results, we conclude that matrix structure has a strong effect on dispersal rates. Moreover, we found that cost distances generated by habitat preferences explained dispersal rates better than did the Euclidian distances, or the connectivity estimate based on patch-specific resistances (patch viscosity). This study is a clear example of how landscape genetics can validate operational functional connectivity estimates.", "author" : [ { "dropping-particle" : "", "family" : "Stevens", "given" : "Virginie M", "non-dropping-particle" : "", "parse-names" : false, "suffix" : "" }, { "dropping-particle" : "", "family" : "Verkenne", "given" : "Catherine", "non-dropping-particle" : "", "parse-names" : false, "suffix" : "" }, { "dropping-particle" : "", "family" : "Vandewoestijne", "given" : "Sofie", "non-dropping-particle" : "", "parse-names" : false, "suffix" : "" }, { "dropping-particle" : "", "family" : "Wesselingh", "given" : "Renate a", "non-dropping-particle" : "", "parse-names" : false, "suffix" : "" }, { "dropping-particle" : "", "family" : "Baguette", "given" : "Michel", "non-dropping-particle" : "", "parse-names" : false, "suffix" : "" } ], "container-title" : "Molecular Ecology", "id" : "ITEM-4", "issue" : "9", "issued" : { "date-parts" : [ [ "2006", "8" ] ] }, "page" : "2333-44", "title" : "Gene flow and functional connectivity in the natterjack toad.", "type" : "article-journal", "volume" : "15" }, "uris" : [ "http://www.mendeley.com/documents/?uuid=de494295-5b94-4818-837f-997e7b449d6f" ] } ], "mendeley" : { "previouslyFormattedCitation" : "(Adriaensen et al. 2003; Chardon et al. 2003; Stevens et al. 2006b; Driezen et al. 2007)"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(Adriaensen et al. 2003; Chardon et al. 2003; Stevens et al. 2006b; Driezen et al. 2007)</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but it relaxes two of the main assumptions/limitations of the latter. Firstly, individuals are not assumed to be omniscient, but move according to what they can perceive of the landscape within their perceptual range. Secondly, individuals do not know </w:t>
      </w:r>
      <w:r w:rsidRPr="00D96EF1">
        <w:rPr>
          <w:rFonts w:eastAsiaTheme="minorEastAsia" w:cs="Times New Roman"/>
          <w:i/>
          <w:szCs w:val="24"/>
          <w:lang w:val="en-GB"/>
        </w:rPr>
        <w:t>a priori</w:t>
      </w:r>
      <w:r w:rsidRPr="00D123FB">
        <w:rPr>
          <w:rFonts w:eastAsiaTheme="minorEastAsia" w:cs="Times New Roman"/>
          <w:szCs w:val="24"/>
          <w:lang w:val="en-GB"/>
        </w:rPr>
        <w:t xml:space="preserve"> their </w:t>
      </w:r>
      <w:proofErr w:type="gramStart"/>
      <w:r w:rsidRPr="00D123FB">
        <w:rPr>
          <w:rFonts w:eastAsiaTheme="minorEastAsia" w:cs="Times New Roman"/>
          <w:szCs w:val="24"/>
          <w:lang w:val="en-GB"/>
        </w:rPr>
        <w:t>final destination</w:t>
      </w:r>
      <w:proofErr w:type="gramEnd"/>
      <w:r w:rsidRPr="00D123FB">
        <w:rPr>
          <w:rFonts w:eastAsiaTheme="minorEastAsia" w:cs="Times New Roman"/>
          <w:szCs w:val="24"/>
          <w:lang w:val="en-GB"/>
        </w:rPr>
        <w:t>, which is a reasonable assumption for dispersing individuals. Here, the core components of SMS are bri</w:t>
      </w:r>
      <w:r w:rsidR="00353E74">
        <w:rPr>
          <w:rFonts w:eastAsiaTheme="minorEastAsia" w:cs="Times New Roman"/>
          <w:szCs w:val="24"/>
          <w:lang w:val="en-GB"/>
        </w:rPr>
        <w:t>efly described;</w:t>
      </w:r>
      <w:r w:rsidRPr="00D123FB">
        <w:rPr>
          <w:rFonts w:eastAsiaTheme="minorEastAsia" w:cs="Times New Roman"/>
          <w:szCs w:val="24"/>
          <w:lang w:val="en-GB"/>
        </w:rPr>
        <w:t xml:space="preserve"> </w:t>
      </w:r>
      <w:r w:rsidR="00353E74">
        <w:rPr>
          <w:rFonts w:eastAsiaTheme="minorEastAsia" w:cs="Times New Roman"/>
          <w:szCs w:val="24"/>
          <w:lang w:val="en-GB"/>
        </w:rPr>
        <w:t>see</w:t>
      </w:r>
      <w:r w:rsidRPr="00D123FB">
        <w:rPr>
          <w:rFonts w:eastAsiaTheme="minorEastAsia" w:cs="Times New Roman"/>
          <w:szCs w:val="24"/>
          <w:lang w:val="en-GB"/>
        </w:rPr>
        <w:t xml:space="preser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Palmer et al. (2011)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for a complete description of the method.</w:t>
      </w:r>
    </w:p>
    <w:p w14:paraId="03DCD9F5" w14:textId="62414868" w:rsidR="0067520E" w:rsidRPr="00D123FB" w:rsidRDefault="0067520E" w:rsidP="00B35389">
      <w:pPr>
        <w:pStyle w:val="Keepnext"/>
        <w:rPr>
          <w:rFonts w:eastAsiaTheme="minorEastAsia"/>
        </w:rPr>
      </w:pPr>
      <w:r w:rsidRPr="00D123FB">
        <w:rPr>
          <w:rFonts w:eastAsiaTheme="minorEastAsia"/>
        </w:rPr>
        <w:t>SMS uses cost maps where a relative cost to movement is assigned to each habitat type. Costs are integer numbers and represent the cost of moving through a particular land cover relative to the cost of moving through breeding habitat (conventionally set to a cost of 1). Individuals take single</w:t>
      </w:r>
      <w:r w:rsidR="001E5C22">
        <w:rPr>
          <w:rFonts w:eastAsiaTheme="minorEastAsia"/>
        </w:rPr>
        <w:t>-</w:t>
      </w:r>
      <w:r w:rsidRPr="00D123FB">
        <w:rPr>
          <w:rFonts w:eastAsiaTheme="minorEastAsia"/>
        </w:rPr>
        <w:t xml:space="preserve">cell steps basing their decisions on three parameters: their perceptual range (PR), the method used to evaluate the landscape within their perceptual range and their directional persistence (DP), which corresponds to their tendency to follow a correlated random walk. The PR is defined by </w:t>
      </w:r>
      <w:proofErr w:type="gramStart"/>
      <w:r w:rsidRPr="00D123FB">
        <w:rPr>
          <w:rFonts w:eastAsiaTheme="minorEastAsia"/>
        </w:rPr>
        <w:t>a number of</w:t>
      </w:r>
      <w:proofErr w:type="gramEnd"/>
      <w:r w:rsidRPr="00D123FB">
        <w:rPr>
          <w:rFonts w:eastAsiaTheme="minorEastAsia"/>
        </w:rPr>
        <w:t xml:space="preserve"> cells. At each step, the individual evaluates the surrounding habitat </w:t>
      </w:r>
      <w:proofErr w:type="gramStart"/>
      <w:r w:rsidRPr="00D123FB">
        <w:rPr>
          <w:rFonts w:eastAsiaTheme="minorEastAsia"/>
        </w:rPr>
        <w:t>in order to</w:t>
      </w:r>
      <w:proofErr w:type="gramEnd"/>
      <w:r w:rsidRPr="00D123FB">
        <w:rPr>
          <w:rFonts w:eastAsiaTheme="minorEastAsia"/>
        </w:rPr>
        <w:t xml:space="preserve"> determine the effective cost of taking a particular step to each of the eight </w:t>
      </w:r>
      <w:r>
        <w:rPr>
          <w:rFonts w:eastAsiaTheme="minorEastAsia"/>
        </w:rPr>
        <w:t>neighbouring</w:t>
      </w:r>
      <w:r w:rsidRPr="00D123FB">
        <w:rPr>
          <w:rFonts w:eastAsiaTheme="minorEastAsia"/>
        </w:rPr>
        <w:t xml:space="preserve"> cells. The effective cost is a mean of the cost of the </w:t>
      </w:r>
      <w:r>
        <w:rPr>
          <w:rFonts w:eastAsiaTheme="minorEastAsia"/>
        </w:rPr>
        <w:t>neighbouring</w:t>
      </w:r>
      <w:r w:rsidRPr="00D123FB">
        <w:rPr>
          <w:rFonts w:eastAsiaTheme="minorEastAsia"/>
        </w:rPr>
        <w:t xml:space="preserve"> cell and the surrounding cells beyond it within the PR, and is calculated by one of three possible methods:</w:t>
      </w:r>
    </w:p>
    <w:p w14:paraId="4AA23E95" w14:textId="77777777" w:rsidR="0067520E" w:rsidRPr="00AC4209" w:rsidRDefault="0067520E" w:rsidP="009E434A">
      <w:pPr>
        <w:pStyle w:val="Numbered"/>
        <w:numPr>
          <w:ilvl w:val="0"/>
          <w:numId w:val="23"/>
        </w:numPr>
        <w:rPr>
          <w:rFonts w:eastAsiaTheme="minorEastAsia"/>
        </w:rPr>
      </w:pPr>
      <w:r w:rsidRPr="00F21E9B">
        <w:rPr>
          <w:rFonts w:eastAsiaTheme="minorEastAsia"/>
          <w:i/>
        </w:rPr>
        <w:t>Arithmetic mean</w:t>
      </w:r>
      <w:r w:rsidRPr="00AC4209">
        <w:rPr>
          <w:rFonts w:eastAsiaTheme="minorEastAsia"/>
        </w:rPr>
        <w:t>.</w:t>
      </w:r>
    </w:p>
    <w:p w14:paraId="4D47A4E8" w14:textId="77777777" w:rsidR="0067520E" w:rsidRDefault="0067520E" w:rsidP="00DE53B2">
      <w:pPr>
        <w:pStyle w:val="Numbered"/>
        <w:rPr>
          <w:rFonts w:eastAsiaTheme="minorEastAsia"/>
        </w:rPr>
      </w:pPr>
      <w:r w:rsidRPr="00D123FB">
        <w:rPr>
          <w:rFonts w:eastAsiaTheme="minorEastAsia"/>
          <w:i/>
        </w:rPr>
        <w:t>Harmonic mean</w:t>
      </w:r>
      <w:r w:rsidRPr="00D123FB">
        <w:rPr>
          <w:rFonts w:eastAsiaTheme="minorEastAsia"/>
        </w:rPr>
        <w:t xml:space="preserve">. The reciprocal of the arithmetic </w:t>
      </w:r>
      <w:proofErr w:type="gramStart"/>
      <w:r w:rsidRPr="00D123FB">
        <w:rPr>
          <w:rFonts w:eastAsiaTheme="minorEastAsia"/>
        </w:rPr>
        <w:t>mean</w:t>
      </w:r>
      <w:proofErr w:type="gramEnd"/>
      <w:r w:rsidRPr="00D123FB">
        <w:rPr>
          <w:rFonts w:eastAsiaTheme="minorEastAsia"/>
        </w:rPr>
        <w:t xml:space="preserve"> of the reciprocals of the observations (cell costs). This method increases the detectability of </w:t>
      </w:r>
      <w:proofErr w:type="gramStart"/>
      <w:r w:rsidRPr="00D123FB">
        <w:rPr>
          <w:rFonts w:eastAsiaTheme="minorEastAsia"/>
        </w:rPr>
        <w:t>low cost</w:t>
      </w:r>
      <w:proofErr w:type="gramEnd"/>
      <w:r w:rsidRPr="00D123FB">
        <w:rPr>
          <w:rFonts w:eastAsiaTheme="minorEastAsia"/>
        </w:rPr>
        <w:t xml:space="preserve"> cells but performs less well than the arithmetic mean in detecting high cost cells. Therefore, the choice between the two depends on whether the main driver of the animal movement is selecting for good habitat or avoiding costly habitat.</w:t>
      </w:r>
    </w:p>
    <w:p w14:paraId="508E3CC2" w14:textId="77777777" w:rsidR="0067520E" w:rsidRPr="00D123FB" w:rsidRDefault="0067520E" w:rsidP="00DE53B2">
      <w:pPr>
        <w:pStyle w:val="Numbered"/>
        <w:rPr>
          <w:rFonts w:eastAsiaTheme="minorEastAsia"/>
        </w:rPr>
      </w:pPr>
      <w:r w:rsidRPr="00D123FB">
        <w:rPr>
          <w:rFonts w:eastAsiaTheme="minorEastAsia"/>
          <w:i/>
        </w:rPr>
        <w:t>Weighted arithmetic mean</w:t>
      </w:r>
      <w:r w:rsidRPr="00D123FB">
        <w:rPr>
          <w:rFonts w:eastAsiaTheme="minorEastAsia"/>
        </w:rPr>
        <w:t>. The cost of each cell is weighted by its inverse distance from the individual (which is assumed to be in the centre of the current cell).</w:t>
      </w:r>
    </w:p>
    <w:p w14:paraId="596336F0" w14:textId="7D4C66A1" w:rsidR="001E5C22" w:rsidRDefault="0067520E" w:rsidP="00C57BF9">
      <w:pPr>
        <w:rPr>
          <w:rFonts w:eastAsiaTheme="minorEastAsia"/>
          <w:szCs w:val="24"/>
        </w:rPr>
      </w:pPr>
      <w:r>
        <w:rPr>
          <w:rFonts w:eastAsiaTheme="minorEastAsia"/>
          <w:szCs w:val="24"/>
        </w:rPr>
        <w:t>The</w:t>
      </w:r>
      <w:r w:rsidRPr="00D123FB">
        <w:rPr>
          <w:rFonts w:eastAsiaTheme="minorEastAsia"/>
          <w:szCs w:val="24"/>
        </w:rPr>
        <w:t xml:space="preserve"> effective cost of each neighbo</w:t>
      </w:r>
      <w:r>
        <w:rPr>
          <w:rFonts w:eastAsiaTheme="minorEastAsia"/>
          <w:szCs w:val="24"/>
        </w:rPr>
        <w:t>u</w:t>
      </w:r>
      <w:r w:rsidRPr="00D123FB">
        <w:rPr>
          <w:rFonts w:eastAsiaTheme="minorEastAsia"/>
          <w:szCs w:val="24"/>
        </w:rPr>
        <w:t>ring cell is weighted by the DP, which is lowest in the direction of travel.</w:t>
      </w:r>
      <w:r>
        <w:rPr>
          <w:rFonts w:eastAsiaTheme="minorEastAsia"/>
          <w:szCs w:val="24"/>
        </w:rPr>
        <w:t xml:space="preserve"> </w:t>
      </w:r>
      <w:r w:rsidR="001E5C22">
        <w:rPr>
          <w:rFonts w:eastAsiaTheme="minorEastAsia"/>
          <w:szCs w:val="24"/>
        </w:rPr>
        <w:t>Specifically, DP is raised to the power 4 in the direction of travel, to the power 3 at 45</w:t>
      </w:r>
      <w:r w:rsidR="00BD485B">
        <w:rPr>
          <w:rFonts w:eastAsiaTheme="minorEastAsia"/>
          <w:szCs w:val="24"/>
        </w:rPr>
        <w:sym w:font="Symbol" w:char="F0B0"/>
      </w:r>
      <w:r w:rsidR="001E5C22">
        <w:rPr>
          <w:rFonts w:eastAsiaTheme="minorEastAsia"/>
          <w:szCs w:val="24"/>
        </w:rPr>
        <w:t xml:space="preserve"> to the direction of travel and so on down to the power 0 </w:t>
      </w:r>
      <w:r w:rsidR="00BD485B">
        <w:rPr>
          <w:rFonts w:eastAsiaTheme="minorEastAsia"/>
          <w:szCs w:val="24"/>
        </w:rPr>
        <w:t>at 180</w:t>
      </w:r>
      <w:r w:rsidR="00BD485B">
        <w:rPr>
          <w:rFonts w:eastAsiaTheme="minorEastAsia"/>
          <w:szCs w:val="24"/>
        </w:rPr>
        <w:sym w:font="Symbol" w:char="F0B0"/>
      </w:r>
      <w:r w:rsidR="00BD485B">
        <w:rPr>
          <w:rFonts w:eastAsiaTheme="minorEastAsia"/>
          <w:szCs w:val="24"/>
        </w:rPr>
        <w:t xml:space="preserve"> to</w:t>
      </w:r>
      <w:r w:rsidR="001E5C22">
        <w:rPr>
          <w:rFonts w:eastAsiaTheme="minorEastAsia"/>
          <w:szCs w:val="24"/>
        </w:rPr>
        <w:t xml:space="preserve"> the direction of travel. Thus, for example, if DP is set to 3.0, an individual is 9 times more likely to continue in its current direction (assuming homogeneous costs) than it is to make a right-angle turn, and 81 times more likely to go straight on than to turn around and retrace its last move.</w:t>
      </w:r>
    </w:p>
    <w:p w14:paraId="69616AFE" w14:textId="3E47FB34" w:rsidR="00CD4A02" w:rsidRDefault="0067520E" w:rsidP="00C57BF9">
      <w:proofErr w:type="spellStart"/>
      <w:r>
        <w:rPr>
          <w:rFonts w:eastAsiaTheme="minorEastAsia"/>
          <w:szCs w:val="24"/>
        </w:rPr>
        <w:t>RangeShifter</w:t>
      </w:r>
      <w:proofErr w:type="spellEnd"/>
      <w:r>
        <w:rPr>
          <w:rFonts w:eastAsiaTheme="minorEastAsia"/>
          <w:szCs w:val="24"/>
        </w:rPr>
        <w:t xml:space="preserve"> v1.1 provide</w:t>
      </w:r>
      <w:r w:rsidR="00F8674E">
        <w:rPr>
          <w:rFonts w:eastAsiaTheme="minorEastAsia"/>
          <w:szCs w:val="24"/>
        </w:rPr>
        <w:t>d</w:t>
      </w:r>
      <w:r>
        <w:rPr>
          <w:rFonts w:eastAsiaTheme="minorEastAsia"/>
          <w:szCs w:val="24"/>
        </w:rPr>
        <w:t xml:space="preserve"> two new additional SMS features not previously available. First, DP can be calculated over more steps that just the previous one (up to a maximum of 14), controlled by the memory size parameter (Palmer et al. 2014; Aben et al. 2014).</w:t>
      </w:r>
      <w:r w:rsidRPr="00D123FB">
        <w:rPr>
          <w:rFonts w:eastAsiaTheme="minorEastAsia"/>
          <w:szCs w:val="24"/>
        </w:rPr>
        <w:t xml:space="preserve"> </w:t>
      </w:r>
      <w:r>
        <w:rPr>
          <w:rFonts w:eastAsiaTheme="minorEastAsia"/>
          <w:szCs w:val="24"/>
        </w:rPr>
        <w:t>Increasing the memory size means that an individual retains for longer its tendency to move in a certain direction, and hence paths tend to become somewhat smoother. Second, there is an option to include goal bias</w:t>
      </w:r>
      <w:r w:rsidR="00BE7B66">
        <w:rPr>
          <w:rFonts w:eastAsiaTheme="minorEastAsia"/>
          <w:szCs w:val="24"/>
        </w:rPr>
        <w:t xml:space="preserve"> (GB)</w:t>
      </w:r>
      <w:r>
        <w:rPr>
          <w:rFonts w:eastAsiaTheme="minorEastAsia"/>
          <w:szCs w:val="24"/>
        </w:rPr>
        <w:t>, i.e. a tendency to move t</w:t>
      </w:r>
      <w:r w:rsidR="00BD485B">
        <w:rPr>
          <w:rFonts w:eastAsiaTheme="minorEastAsia"/>
          <w:szCs w:val="24"/>
        </w:rPr>
        <w:t>owards a particular destination</w:t>
      </w:r>
      <w:r>
        <w:rPr>
          <w:rFonts w:eastAsiaTheme="minorEastAsia"/>
          <w:szCs w:val="24"/>
        </w:rPr>
        <w:t xml:space="preserve"> (Aben et al. 2014). However, as dispersers in </w:t>
      </w:r>
      <w:proofErr w:type="spellStart"/>
      <w:r>
        <w:rPr>
          <w:rFonts w:eastAsiaTheme="minorEastAsia"/>
          <w:szCs w:val="24"/>
        </w:rPr>
        <w:t>RangeShifter</w:t>
      </w:r>
      <w:proofErr w:type="spellEnd"/>
      <w:r>
        <w:rPr>
          <w:rFonts w:eastAsiaTheme="minorEastAsia"/>
          <w:szCs w:val="24"/>
        </w:rPr>
        <w:t xml:space="preserve"> are naïve and have no goal, it may be applied only in the ‘negative’ sense of moving away from the natal location (goal type = 2), i.e. as a dispersal bias</w:t>
      </w:r>
      <w:r w:rsidR="00F07DA0">
        <w:rPr>
          <w:rFonts w:eastAsiaTheme="minorEastAsia"/>
          <w:szCs w:val="24"/>
        </w:rPr>
        <w:t xml:space="preserve">, </w:t>
      </w:r>
      <w:r w:rsidR="00BD485B">
        <w:rPr>
          <w:rFonts w:eastAsiaTheme="minorEastAsia"/>
          <w:szCs w:val="24"/>
        </w:rPr>
        <w:t xml:space="preserve">which is implemented in a similar way to DP but relative to the direction from the natal site to the current location. Moreover, dispersal bias </w:t>
      </w:r>
      <w:r w:rsidR="00F07DA0">
        <w:rPr>
          <w:rFonts w:eastAsiaTheme="minorEastAsia"/>
          <w:szCs w:val="24"/>
        </w:rPr>
        <w:t xml:space="preserve">is subject to a decay in strength as a function of the </w:t>
      </w:r>
      <w:r w:rsidR="00BE7B66">
        <w:rPr>
          <w:rFonts w:eastAsiaTheme="minorEastAsia"/>
          <w:szCs w:val="24"/>
        </w:rPr>
        <w:t>accumulated</w:t>
      </w:r>
      <w:r w:rsidR="00F07DA0">
        <w:rPr>
          <w:rFonts w:eastAsiaTheme="minorEastAsia"/>
          <w:szCs w:val="24"/>
        </w:rPr>
        <w:t xml:space="preserve"> number of steps taken</w:t>
      </w:r>
      <w:r>
        <w:rPr>
          <w:rFonts w:eastAsiaTheme="minorEastAsia"/>
          <w:szCs w:val="24"/>
        </w:rPr>
        <w:t xml:space="preserve">. </w:t>
      </w:r>
      <w:r w:rsidR="00CD4A02">
        <w:t xml:space="preserve">This enables a dispersal path to follow a straighter trajectory initially, and later become more </w:t>
      </w:r>
      <w:r w:rsidR="00BE7B66">
        <w:t xml:space="preserve">tortuous and </w:t>
      </w:r>
      <w:r w:rsidR="00CD4A02">
        <w:t>responsive to perceived landscape costs.</w:t>
      </w:r>
    </w:p>
    <w:p w14:paraId="7BBDCE91" w14:textId="46F0D62D" w:rsidR="0067520E" w:rsidRDefault="0067520E" w:rsidP="00C57BF9">
      <w:pPr>
        <w:rPr>
          <w:rFonts w:eastAsiaTheme="minorEastAsia"/>
          <w:szCs w:val="24"/>
        </w:rPr>
      </w:pPr>
      <w:r w:rsidRPr="00D123FB">
        <w:rPr>
          <w:rFonts w:eastAsiaTheme="minorEastAsia"/>
          <w:szCs w:val="24"/>
        </w:rPr>
        <w:lastRenderedPageBreak/>
        <w:t xml:space="preserve">The reciprocals of </w:t>
      </w:r>
      <w:r>
        <w:rPr>
          <w:rFonts w:eastAsiaTheme="minorEastAsia"/>
          <w:szCs w:val="24"/>
        </w:rPr>
        <w:t xml:space="preserve">the product of effective cost, DP and </w:t>
      </w:r>
      <w:r w:rsidR="001E5C22">
        <w:rPr>
          <w:rFonts w:eastAsiaTheme="minorEastAsia"/>
          <w:szCs w:val="24"/>
        </w:rPr>
        <w:t xml:space="preserve">(if applied) </w:t>
      </w:r>
      <w:r>
        <w:rPr>
          <w:rFonts w:eastAsiaTheme="minorEastAsia"/>
          <w:szCs w:val="24"/>
        </w:rPr>
        <w:t>dispersal bias</w:t>
      </w:r>
      <w:r w:rsidRPr="00D123FB">
        <w:rPr>
          <w:rFonts w:eastAsiaTheme="minorEastAsia"/>
          <w:szCs w:val="24"/>
        </w:rPr>
        <w:t>, scaled to sum to one, give the probabilities that the individual will move to each neighbo</w:t>
      </w:r>
      <w:r>
        <w:rPr>
          <w:rFonts w:eastAsiaTheme="minorEastAsia"/>
          <w:szCs w:val="24"/>
        </w:rPr>
        <w:t>u</w:t>
      </w:r>
      <w:r w:rsidRPr="00D123FB">
        <w:rPr>
          <w:rFonts w:eastAsiaTheme="minorEastAsia"/>
          <w:szCs w:val="24"/>
        </w:rPr>
        <w:t xml:space="preserve">ring cell. All the dispersing individuals move simultaneously, i.e. at each time-step they all make one move. In the case of patch-based models, the individual is forced to leave the natal patch by increasing its DP ten-fold until it has taken </w:t>
      </w:r>
      <w:proofErr w:type="gramStart"/>
      <w:r w:rsidRPr="00D123FB">
        <w:rPr>
          <w:rFonts w:eastAsiaTheme="minorEastAsia"/>
          <w:szCs w:val="24"/>
        </w:rPr>
        <w:t>a number of</w:t>
      </w:r>
      <w:proofErr w:type="gramEnd"/>
      <w:r w:rsidRPr="00D123FB">
        <w:rPr>
          <w:rFonts w:eastAsiaTheme="minorEastAsia"/>
          <w:szCs w:val="24"/>
        </w:rPr>
        <w:t xml:space="preserve"> steps (equal to twice the perceptual </w:t>
      </w:r>
      <w:r w:rsidR="00F8674E">
        <w:rPr>
          <w:rFonts w:eastAsiaTheme="minorEastAsia"/>
          <w:szCs w:val="24"/>
        </w:rPr>
        <w:t>range) outside the natal patch.</w:t>
      </w:r>
    </w:p>
    <w:p w14:paraId="371ADBD0" w14:textId="6C91F7FE" w:rsidR="00F8674E" w:rsidRDefault="00F8674E" w:rsidP="00C57BF9">
      <w:pPr>
        <w:rPr>
          <w:rFonts w:eastAsiaTheme="minorEastAsia"/>
          <w:szCs w:val="24"/>
        </w:rPr>
      </w:pPr>
      <w:r w:rsidRPr="00D123FB">
        <w:rPr>
          <w:rFonts w:eastAsiaTheme="minorEastAsia"/>
          <w:szCs w:val="24"/>
        </w:rPr>
        <w:t>As currently implemented</w:t>
      </w:r>
      <w:r>
        <w:rPr>
          <w:rFonts w:eastAsiaTheme="minorEastAsia"/>
          <w:szCs w:val="24"/>
        </w:rPr>
        <w:t>, SMS traits may not be sex- or stage-dependent. However,</w:t>
      </w:r>
      <w:r w:rsidRPr="00D123FB">
        <w:rPr>
          <w:rFonts w:eastAsiaTheme="minorEastAsia"/>
          <w:szCs w:val="24"/>
        </w:rPr>
        <w:t xml:space="preserve"> </w:t>
      </w:r>
      <w:proofErr w:type="spellStart"/>
      <w:r w:rsidRPr="00D123FB">
        <w:rPr>
          <w:rFonts w:eastAsiaTheme="minorEastAsia"/>
          <w:szCs w:val="24"/>
        </w:rPr>
        <w:t>RangeShifter</w:t>
      </w:r>
      <w:proofErr w:type="spellEnd"/>
      <w:r>
        <w:rPr>
          <w:rFonts w:eastAsiaTheme="minorEastAsia"/>
          <w:szCs w:val="24"/>
        </w:rPr>
        <w:t xml:space="preserve"> v2 allows</w:t>
      </w:r>
      <w:r w:rsidRPr="00D123FB">
        <w:rPr>
          <w:rFonts w:eastAsiaTheme="minorEastAsia"/>
          <w:szCs w:val="24"/>
        </w:rPr>
        <w:t xml:space="preserve"> </w:t>
      </w:r>
      <w:r>
        <w:rPr>
          <w:rFonts w:eastAsiaTheme="minorEastAsia"/>
          <w:szCs w:val="24"/>
        </w:rPr>
        <w:t>there to be inter-individual variability and</w:t>
      </w:r>
      <w:r w:rsidRPr="00D123FB">
        <w:rPr>
          <w:rFonts w:eastAsiaTheme="minorEastAsia"/>
          <w:szCs w:val="24"/>
        </w:rPr>
        <w:t xml:space="preserve"> evolution </w:t>
      </w:r>
      <w:r>
        <w:rPr>
          <w:rFonts w:eastAsiaTheme="minorEastAsia"/>
          <w:szCs w:val="24"/>
        </w:rPr>
        <w:t>of the four traits DP</w:t>
      </w:r>
      <w:r w:rsidR="00BE7B66">
        <w:rPr>
          <w:rFonts w:eastAsiaTheme="minorEastAsia"/>
          <w:szCs w:val="24"/>
        </w:rPr>
        <w:t>, GB (i.e. dispersal bias) and the two parameters controlling the decay in dispersal bias</w:t>
      </w:r>
      <w:r w:rsidRPr="00D123FB">
        <w:rPr>
          <w:rFonts w:eastAsiaTheme="minorEastAsia"/>
          <w:szCs w:val="24"/>
        </w:rPr>
        <w:t>.</w:t>
      </w:r>
    </w:p>
    <w:p w14:paraId="36E3CF73" w14:textId="2885C518" w:rsidR="00BE7B66" w:rsidRPr="00D123FB" w:rsidRDefault="00BE7B66" w:rsidP="00C57BF9">
      <w:pPr>
        <w:rPr>
          <w:rFonts w:eastAsiaTheme="minorEastAsia"/>
          <w:szCs w:val="24"/>
        </w:rPr>
      </w:pPr>
      <w:r>
        <w:rPr>
          <w:rFonts w:eastAsiaTheme="minorEastAsia"/>
          <w:szCs w:val="24"/>
        </w:rPr>
        <w:t>A further new feature is the production of output ‘heat maps’, which show the total number of times each matrix cell (i.e. those cells which are not suitable breeding habitat) is visited by dispersing individuals within</w:t>
      </w:r>
      <w:r w:rsidR="00A27AA6">
        <w:rPr>
          <w:rFonts w:eastAsiaTheme="minorEastAsia"/>
          <w:szCs w:val="24"/>
        </w:rPr>
        <w:t xml:space="preserve"> a single replicate simulation.</w:t>
      </w:r>
    </w:p>
    <w:p w14:paraId="3BAA86B0" w14:textId="77777777" w:rsidR="0067520E" w:rsidRPr="00D123FB" w:rsidRDefault="0067520E" w:rsidP="00C57BF9">
      <w:pPr>
        <w:pStyle w:val="Heading4"/>
      </w:pPr>
      <w:r w:rsidRPr="00D123FB">
        <w:t>Costs estimation</w:t>
      </w:r>
    </w:p>
    <w:p w14:paraId="17FDEB13" w14:textId="77777777" w:rsidR="0067520E" w:rsidRPr="002D7F8C" w:rsidRDefault="0067520E" w:rsidP="00C57BF9">
      <w:pPr>
        <w:pStyle w:val="ListParagraph"/>
        <w:ind w:left="0"/>
        <w:rPr>
          <w:rFonts w:eastAsiaTheme="minorEastAsia" w:cs="Times New Roman"/>
          <w:szCs w:val="24"/>
          <w:lang w:val="fr-FR"/>
        </w:rPr>
      </w:pPr>
      <w:r w:rsidRPr="00D123FB">
        <w:rPr>
          <w:rFonts w:eastAsiaTheme="minorEastAsia" w:cs="Times New Roman"/>
          <w:szCs w:val="24"/>
          <w:lang w:val="en-GB"/>
        </w:rPr>
        <w:t xml:space="preserve">Critical for the outcomes of SMS are the relative costs assigned to the different habitats (as is also the case for the LCP approach). Despite being important, often these costs are based on expert opinion rather than on real data. Promisingly, methods for estimating costs experimentally or in the field are being developed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"280-289", "publisher" : "Oxford University Press", "title" : "Landscape effects on dispersal dynamics: the natterjack toad as a case study", "type" : "chapter" }, "uris" : [ "http://www.mendeley.com/documents/?uuid=d8ce09b0-d2ca-4933-a078-018bf9bdf1bc" ] }, { "id" : "ITEM-2", "itemData" : { "DOI" : "10.1111/j.1365-294X.2010.04657.x", "ISSN" : "1365-294X", "PMID" : "20723064", "abstract" : "Measures of genetic structure among individuals or populations collected at different spatial locations across a landscape are commonly used as surrogate measures of functional (i.e. demographic or genetic) connectivity. In order to understand how landscape characteristics influence functional connectivity, resistance surfaces are typically created in a raster GIS environment. These resistance surfaces represent hypothesized relationships between landscape features and gene flow, and are based on underlying biological functions such as relative abundance or movement probabilities in different land cover types. The biggest challenge for calculating resistance surfaces is assignment of resistance values to different landscape features. Here, we first identify study objectives that are consistent with the use of resistance surfaces and critically review the various approaches that have been used to parameterize resistance surfaces and select optimal models in landscape genetics. We then discuss the biological assumptions and considerations that influence analyses using resistance surfaces, such as the relationship between gene flow and dispersal, how habitat suitability may influence animal movement, and how resistance surfaces can be translated into estimates of functional landscape connectivity. Finally, we outline novel approaches for creating optimal resistance surfaces using either simulation or computational methods, as well as alternatives to resistance surfaces (e.g. network and buffered paths). These approaches have the potential to improve landscape genetic analyses, but they also create new challenges. We conclude that no single way of using resistance surfaces is appropriate for every situation. We suggest that researchers carefully consider objectives, important biological assumptions and available parameterization and validation techniques when planning landscape genetic studies.", "author" : [ { "dropping-particle" : "", "family" : "Spear", "given" : "Stephen F", "non-dropping-particle" : "", "parse-names" : false, "suffix" : "" }, { "dropping-particle" : "", "family" : "Balkenhol", "given" : "Niko", "non-dropping-particle" : "", "parse-names" : false, "suffix" : "" }, { "dropping-particle" : "", "family" : "Fortin", "given" : "Marie-Jos\u00e9e", "non-dropping-particle" : "", "parse-names" : false, "suffix" : "" }, { "dropping-particle" : "", "family" : "McRae", "given" : "Brad H", "non-dropping-particle" : "", "parse-names" : false, "suffix" : "" }, { "dropping-particle" : "", "family" : "Scribner", "given" : "Kim", "non-dropping-particle" : "", "parse-names" : false, "suffix" : "" } ], "container-title" : "Molecular Ecology", "id" : "ITEM-2", "issue" : "17", "issued" : { "date-parts" : [ [ "2010", "9" ] ] }, "page" : "3576-91", "title" : "Use of resistance surfaces for landscape genetic studies: considerations for parameterization and analysis.", "type" : "article-journal", "volume" : "19" }, "uris" : [ "http://www.mendeley.com/documents/?uuid=1b11c0b6-3f8c-4c81-87cf-5a8e3e1fe0d8" ] }, { "id" : "ITEM-3", "itemData" : { "DOI" : "10.1023/B:LAND.0000014492.50765.05", "ISSN" : "0921-2973", "author" : [ { "dropping-particle" : "", "family" : "Verbeylen", "given" : "Goedele", "non-dropping-particle" : "", "parse-names" : false, "suffix" : "" }, { "dropping-particle" : "", "family" : "Bruyn", "given" : "Luc", "non-dropping-particle" : "De", "parse-names" : false, "suffix" : "" }, { "dropping-particle" : "", "family" : "Adriaensen", "given" : "Frank", "non-dropping-particle" : "", "parse-names" : false, "suffix" : "" }, { "dropping-particle" : "", "family" : "Matthysen", "given" : "Erik", "non-dropping-particle" : "", "parse-names" : false, "suffix" : "" } ], "container-title" : "Landscape Ecology", "id" : "ITEM-3", "issue" : "8", "issued" : { "date-parts" : [ [ "2003" ] ] }, "page" : "791-805", "title" : "Does matrix resistance influence Red squirrel (Sciurus vulgaris L. 1758) distribution in an urban landscape?", "type" : "article-journal", "volume" : "18" }, "uris" : [ "http://www.mendeley.com/documents/?uuid=ab0be320-e46e-4fcd-be3d-2ff03fcaeab9" ] }, { "id" : "ITEM-4", "itemData" : { "DOI" : "10.1007/s10980-004-0166-6", "ISSN" : "0921-2973", "author" : [ { "dropping-particle" : "", "family" : "Stevens", "given" : "Virginie M.", "non-dropping-particle" : "", "parse-names" : false, "suffix" : "" }, { "dropping-particle" : "", "family" : "Polus", "given" : "Emmanuelle", "non-dropping-particle" : "", "parse-names" : false, "suffix" : "" }, { "dropping-particle" : "", "family" : "Wesselingh", "given" : "Renate a.", "non-dropping-particle" : "", "parse-names" : false, "suffix" : "" }, { "dropping-particle" : "", "family" : "Schtickzelle", "given" : "Nicolas", "non-dropping-particle" : "", "parse-names" : false, "suffix" : "" }, { "dropping-particle" : "", "family" : "Baguette", "given" : "Michel", "non-dropping-particle" : "", "parse-names" : false, "suffix" : "" } ], "container-title" : "Landscape Ecology", "id" : "ITEM-4", "issue" : "8", "issued" : { "date-parts" : [ [ "2004", "11" ] ] }, "page" : "829-842", "title" : "Quantifying functional connectivity: experimental evidence for patch-specific resistance in the Natterjack toad (Bufo calamita)", "type" : "article-journal", "volume" : "19" }, "uris" : [ "http://www.mendeley.com/documents/?uuid=a0d4bf75-3ca5-4db8-8f51-a75f5de27148" ] }, { "id" : "ITEM-5",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w:instrText>
      </w:r>
      <w:r w:rsidRPr="002D7F8C">
        <w:rPr>
          <w:rFonts w:eastAsiaTheme="minorEastAsia" w:cs="Times New Roman"/>
          <w:szCs w:val="24"/>
          <w:lang w:val="fr-FR"/>
        </w:rPr>
        <w:instrText>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"ITEM-5",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"mendeley" : { "previouslyFormattedCitation" : "(Verbeylen et al. 2003; Stevens et al. 2004, 2006a; Spear et al. 2010; Stevens &amp; Coulon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2D7F8C">
        <w:rPr>
          <w:rFonts w:eastAsiaTheme="minorEastAsia" w:cs="Times New Roman"/>
          <w:noProof/>
          <w:szCs w:val="24"/>
          <w:lang w:val="fr-FR"/>
        </w:rPr>
        <w:t>(Verbeylen et al. 2003; Stevens et al. 2004, 2006a; Spear et al. 2010; Stevens &amp; Coulon 2012)</w:t>
      </w:r>
      <w:r w:rsidRPr="00D123FB">
        <w:rPr>
          <w:rFonts w:eastAsiaTheme="minorEastAsia" w:cs="Times New Roman"/>
          <w:szCs w:val="24"/>
          <w:lang w:val="en-GB"/>
        </w:rPr>
        <w:fldChar w:fldCharType="end"/>
      </w:r>
      <w:r w:rsidRPr="002D7F8C">
        <w:rPr>
          <w:rFonts w:eastAsiaTheme="minorEastAsia" w:cs="Times New Roman"/>
          <w:szCs w:val="24"/>
          <w:lang w:val="fr-FR"/>
        </w:rPr>
        <w:t>.</w:t>
      </w:r>
    </w:p>
    <w:p w14:paraId="03300947" w14:textId="77777777" w:rsidR="0067520E" w:rsidRPr="00D123FB" w:rsidRDefault="0067520E" w:rsidP="00C57BF9">
      <w:pPr>
        <w:pStyle w:val="Heading4"/>
      </w:pPr>
      <w:r w:rsidRPr="00D123FB">
        <w:t xml:space="preserve">Correlated </w:t>
      </w:r>
      <w:r>
        <w:t>r</w:t>
      </w:r>
      <w:r w:rsidRPr="00D123FB">
        <w:t xml:space="preserve">andom </w:t>
      </w:r>
      <w:r>
        <w:t>w</w:t>
      </w:r>
      <w:r w:rsidRPr="00D123FB">
        <w:t>alk, CRW</w:t>
      </w:r>
    </w:p>
    <w:p w14:paraId="64E0A64F" w14:textId="77777777" w:rsidR="0067520E" w:rsidRPr="00D123FB" w:rsidRDefault="0067520E" w:rsidP="00C57BF9">
      <w:pPr>
        <w:pStyle w:val="ListParagraph"/>
        <w:ind w:left="0"/>
        <w:rPr>
          <w:rFonts w:eastAsiaTheme="minorEastAsia" w:cs="Times New Roman"/>
          <w:szCs w:val="24"/>
          <w:lang w:val="en-GB"/>
        </w:rPr>
      </w:pP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implements a simple correlated random walk without any bias. This model is implemented in continuous space on the top of the landscape grid. Individuals take steps of a constant step length (met</w:t>
      </w:r>
      <w:r>
        <w:rPr>
          <w:rFonts w:eastAsiaTheme="minorEastAsia" w:cs="Times New Roman"/>
          <w:szCs w:val="24"/>
          <w:lang w:val="en-GB"/>
        </w:rPr>
        <w:t>res</w:t>
      </w:r>
      <w:r w:rsidRPr="00D123FB">
        <w:rPr>
          <w:rFonts w:eastAsiaTheme="minorEastAsia" w:cs="Times New Roman"/>
          <w:szCs w:val="24"/>
          <w:lang w:val="en-GB"/>
        </w:rPr>
        <w:t xml:space="preserve">); the direction is sampled from a wrapped Cauchy distribution having a correlation parameter </w:t>
      </w:r>
      <w:r w:rsidRPr="00D123FB">
        <w:rPr>
          <w:rFonts w:eastAsiaTheme="minorEastAsia" w:cs="Times New Roman"/>
          <w:i/>
          <w:szCs w:val="24"/>
          <w:lang w:val="en-GB"/>
        </w:rPr>
        <w:t>ρ</w:t>
      </w:r>
      <w:r w:rsidRPr="00D123FB">
        <w:rPr>
          <w:rFonts w:eastAsiaTheme="minorEastAsia" w:cs="Times New Roman"/>
          <w:szCs w:val="24"/>
          <w:lang w:val="en-GB"/>
        </w:rPr>
        <w:t xml:space="preserve"> in the range 0 to 1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"Zollner", "given" : "PA", "non-dropping-particle" : "", "parse-names" : false, "suffix" : "" }, { "dropping-particle" : "", "family" : "Lima", "given" : "SL", "non-dropping-particle" : "", "parse-names" : false, "suffix" : "" } ], "container-title" : "Ecology", "id" : "ITEM-1", "issue" : "3", "issued" : { "date-parts" : [ [ "1999" ] ] }, "page" : "1019-1030", "title" : "Search strategies for landscape-level interpatch movements", "type" : "article-journal", "volume" : "80" }, "uris" : [ "http://www.mendeley.com/documents/?uuid=3c7fba1c-d651-4dea-8248-4889bc06ad64" ] }, { "id" : "ITEM-2",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"ITEM-2",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"mendeley" : { "manualFormatting" : "(Zollner &amp; Lima 1999; Barto\u0144 et al. 2009)", "previouslyFormattedCitation" : "(Zollner &amp; Lima 1999; Barton et al. 2009)"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(Zollner &amp; Lima 1999; Barto</w:t>
      </w:r>
      <w:r w:rsidRPr="00D123FB">
        <w:rPr>
          <w:rFonts w:cs="Times New Roman"/>
          <w:noProof/>
          <w:szCs w:val="24"/>
          <w:lang w:val="en-GB"/>
        </w:rPr>
        <w:t>ń</w:t>
      </w:r>
      <w:r w:rsidRPr="00D123FB">
        <w:rPr>
          <w:rFonts w:eastAsiaTheme="minorEastAsia" w:cs="Times New Roman"/>
          <w:noProof/>
          <w:szCs w:val="24"/>
          <w:lang w:val="en-GB"/>
        </w:rPr>
        <w:t xml:space="preserve"> et al. 2009)</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As for SMS, all individuals take each step simultaneously. In the case of patch-based models, </w:t>
      </w:r>
      <w:r w:rsidRPr="00D123FB">
        <w:rPr>
          <w:rFonts w:eastAsiaTheme="minorEastAsia" w:cs="Times New Roman"/>
          <w:i/>
          <w:szCs w:val="24"/>
          <w:lang w:val="en-GB"/>
        </w:rPr>
        <w:t>ρ</w:t>
      </w:r>
      <w:r w:rsidRPr="00D123FB">
        <w:rPr>
          <w:rFonts w:eastAsiaTheme="minorEastAsia" w:cs="Times New Roman"/>
          <w:szCs w:val="24"/>
          <w:lang w:val="en-GB"/>
        </w:rPr>
        <w:t xml:space="preserve"> is automatically set to 0.99 until the individual steps outside the natal patch, after which the value of </w:t>
      </w:r>
      <w:r w:rsidRPr="00D123FB">
        <w:rPr>
          <w:rFonts w:eastAsiaTheme="minorEastAsia" w:cs="Times New Roman"/>
          <w:i/>
          <w:szCs w:val="24"/>
          <w:lang w:val="en-GB"/>
        </w:rPr>
        <w:t>ρ</w:t>
      </w:r>
      <w:r w:rsidRPr="00D123FB">
        <w:rPr>
          <w:rFonts w:eastAsiaTheme="minorEastAsia" w:cs="Times New Roman"/>
          <w:szCs w:val="24"/>
          <w:lang w:val="en-GB"/>
        </w:rPr>
        <w:t xml:space="preserve"> set by the user is restored.</w:t>
      </w:r>
    </w:p>
    <w:p w14:paraId="1959036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Step length and </w:t>
      </w:r>
      <w:r w:rsidRPr="00D123FB">
        <w:rPr>
          <w:rFonts w:eastAsiaTheme="minorEastAsia" w:cs="Times New Roman"/>
          <w:i/>
          <w:szCs w:val="24"/>
          <w:lang w:val="en-GB"/>
        </w:rPr>
        <w:t>ρ</w:t>
      </w:r>
      <w:r w:rsidRPr="00D123FB">
        <w:rPr>
          <w:rFonts w:eastAsiaTheme="minorEastAsia" w:cs="Times New Roman"/>
          <w:szCs w:val="24"/>
          <w:lang w:val="en-GB"/>
        </w:rPr>
        <w:t xml:space="preserve"> can vary between individuals and can evolve. In this case, each individual </w:t>
      </w:r>
      <w:r>
        <w:rPr>
          <w:rFonts w:eastAsiaTheme="minorEastAsia" w:cs="Times New Roman"/>
          <w:szCs w:val="24"/>
          <w:lang w:val="en-GB"/>
        </w:rPr>
        <w:t>exhibits</w:t>
      </w:r>
      <w:r w:rsidRPr="00D123FB">
        <w:rPr>
          <w:rFonts w:eastAsiaTheme="minorEastAsia" w:cs="Times New Roman"/>
          <w:szCs w:val="24"/>
          <w:lang w:val="en-GB"/>
        </w:rPr>
        <w:t xml:space="preserve"> two traits</w:t>
      </w:r>
      <w:r>
        <w:rPr>
          <w:rFonts w:eastAsiaTheme="minorEastAsia" w:cs="Times New Roman"/>
          <w:szCs w:val="24"/>
          <w:lang w:val="en-GB"/>
        </w:rPr>
        <w:t xml:space="preserve"> for these two parameters</w:t>
      </w:r>
      <w:r w:rsidRPr="00D123FB">
        <w:rPr>
          <w:rFonts w:eastAsiaTheme="minorEastAsia" w:cs="Times New Roman"/>
          <w:szCs w:val="24"/>
          <w:lang w:val="en-GB"/>
        </w:rPr>
        <w:t xml:space="preserve">. There is no </w:t>
      </w:r>
      <w:r>
        <w:rPr>
          <w:rFonts w:eastAsiaTheme="minorEastAsia" w:cs="Times New Roman"/>
          <w:szCs w:val="24"/>
          <w:lang w:val="en-GB"/>
        </w:rPr>
        <w:t>implementation of</w:t>
      </w:r>
      <w:r w:rsidRPr="00D123FB">
        <w:rPr>
          <w:rFonts w:eastAsiaTheme="minorEastAsia" w:cs="Times New Roman"/>
          <w:szCs w:val="24"/>
          <w:lang w:val="en-GB"/>
        </w:rPr>
        <w:t xml:space="preserve"> sex- or stage-specific CRW.</w:t>
      </w:r>
    </w:p>
    <w:p w14:paraId="06E4B468" w14:textId="77777777" w:rsidR="0067520E" w:rsidRPr="00D123FB" w:rsidRDefault="0067520E" w:rsidP="009E434A">
      <w:pPr>
        <w:pStyle w:val="Heading3"/>
        <w:numPr>
          <w:ilvl w:val="2"/>
          <w:numId w:val="14"/>
        </w:numPr>
      </w:pPr>
      <w:bookmarkStart w:id="83" w:name="_Settlement"/>
      <w:bookmarkStart w:id="84" w:name="_Toc54110062"/>
      <w:bookmarkEnd w:id="83"/>
      <w:r w:rsidRPr="00D123FB">
        <w:t>Settlement</w:t>
      </w:r>
      <w:bookmarkEnd w:id="84"/>
    </w:p>
    <w:p w14:paraId="0EE9A46B" w14:textId="77777777" w:rsidR="0067520E" w:rsidRPr="00D123FB" w:rsidRDefault="0067520E" w:rsidP="00C57BF9">
      <w:pPr>
        <w:rPr>
          <w:szCs w:val="24"/>
        </w:rPr>
      </w:pPr>
      <w:r w:rsidRPr="00D123FB">
        <w:rPr>
          <w:szCs w:val="24"/>
        </w:rPr>
        <w:t xml:space="preserve">Settlement, or immigration, is the last phase of dispersal, when the organism stops in a new cell or patch of breeding habitat. This phase is determined by a suite of strategies, </w:t>
      </w:r>
      <w:r>
        <w:rPr>
          <w:szCs w:val="24"/>
        </w:rPr>
        <w:t>behaviour</w:t>
      </w:r>
      <w:r w:rsidRPr="00D123FB">
        <w:rPr>
          <w:szCs w:val="24"/>
        </w:rPr>
        <w:t xml:space="preserve">s and reaction norms that lead individuals to the decision to stop in a particular place. Habitat selection, mate </w:t>
      </w:r>
      <w:proofErr w:type="gramStart"/>
      <w:r w:rsidRPr="00D123FB">
        <w:rPr>
          <w:szCs w:val="24"/>
        </w:rPr>
        <w:t>finding</w:t>
      </w:r>
      <w:proofErr w:type="gramEnd"/>
      <w:r w:rsidRPr="00D123FB">
        <w:rPr>
          <w:szCs w:val="24"/>
        </w:rPr>
        <w:t xml:space="preserve"> and density dependence are probably three of the main processes involved, but not the only ones. Like emigration, settlement is a complex process affected by multiple criteria including inter-individual variability and context dependencies</w:t>
      </w:r>
      <w:r>
        <w:rPr>
          <w:szCs w:val="24"/>
        </w:rPr>
        <w:t>.</w:t>
      </w:r>
      <w:r w:rsidRPr="00D123FB">
        <w:rPr>
          <w:szCs w:val="24"/>
        </w:rPr>
        <w:t xml:space="preserve"> </w:t>
      </w:r>
      <w:r>
        <w:rPr>
          <w:szCs w:val="24"/>
        </w:rPr>
        <w:t>I</w:t>
      </w:r>
      <w:r w:rsidRPr="00D123FB">
        <w:rPr>
          <w:szCs w:val="24"/>
        </w:rPr>
        <w:t xml:space="preserve">t can be influenced by the causes and mechanisms of the previous phases of dispersal </w:t>
      </w:r>
      <w:r w:rsidRPr="00D123FB">
        <w:rPr>
          <w:szCs w:val="24"/>
        </w:rPr>
        <w:fldChar w:fldCharType="begin" w:fldLock="1"/>
      </w:r>
      <w:r>
        <w:rPr>
          <w:szCs w:val="24"/>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szCs w:val="24"/>
        </w:rPr>
        <w:fldChar w:fldCharType="separate"/>
      </w:r>
      <w:r w:rsidRPr="00D123FB">
        <w:rPr>
          <w:noProof/>
          <w:szCs w:val="24"/>
        </w:rPr>
        <w:t>(Clobert et al. 2009)</w:t>
      </w:r>
      <w:r w:rsidRPr="00D123FB">
        <w:rPr>
          <w:szCs w:val="24"/>
        </w:rPr>
        <w:fldChar w:fldCharType="end"/>
      </w:r>
      <w:r w:rsidRPr="00D123FB">
        <w:rPr>
          <w:szCs w:val="24"/>
        </w:rPr>
        <w:t xml:space="preserve"> and it has associated specific costs </w:t>
      </w:r>
      <w:r w:rsidRPr="00D123FB">
        <w:rPr>
          <w:szCs w:val="24"/>
        </w:rPr>
        <w:fldChar w:fldCharType="begin" w:fldLock="1"/>
      </w:r>
      <w:r>
        <w:rPr>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D123FB">
        <w:rPr>
          <w:szCs w:val="24"/>
        </w:rPr>
        <w:fldChar w:fldCharType="separate"/>
      </w:r>
      <w:r w:rsidRPr="00D123FB">
        <w:rPr>
          <w:noProof/>
          <w:szCs w:val="24"/>
        </w:rPr>
        <w:t>(Bonte et al. 2012)</w:t>
      </w:r>
      <w:r w:rsidRPr="00D123FB">
        <w:rPr>
          <w:szCs w:val="24"/>
        </w:rPr>
        <w:fldChar w:fldCharType="end"/>
      </w:r>
      <w:r w:rsidRPr="00D123FB">
        <w:rPr>
          <w:szCs w:val="24"/>
        </w:rPr>
        <w:t xml:space="preserve">, which can also feed back to the previous phases </w:t>
      </w:r>
      <w:r w:rsidRPr="00D123FB">
        <w:rPr>
          <w:szCs w:val="24"/>
        </w:rPr>
        <w:fldChar w:fldCharType="begin" w:fldLock="1"/>
      </w:r>
      <w:r>
        <w:rPr>
          <w:szCs w:val="24"/>
        </w:rPr>
        <w:instrText>ADDIN CSL_CITATION { "citationItems" : [ { "id" : "ITEM-1", "itemData" : { "DOI" : "10.1111/j.1365-294X.2011.05410.x", "ISSN" : "1365-294X", "PMID" : "22211403", "abstract" : "A good understanding of mammalian societies requires measuring patterns and comprehending processes of dispersal in each sex. We investigated dispersal behaviour in arvicoline rodents, a subfamily of mammals widespread in northern temperate environments and characterized by a multivoltine life cycle. In arvicoline rodents, variation in life history strategies occurs along a continuum from precocial to delayed maturation that reflects seasonal and ecological fluctuations. We compared dispersal across and within species focusing on the effects of external (condition-dependent) and internal (phenotype-dependent) factors. Our data revealed substantial, unexplained variation between species for dispersal distances and a strong variation within species for both dispersal distance and fraction. Some methodological aspects explained variation across studies, which cautions against comparisons that do not control for them. Overall, the species under consideration display frequent short-distance dispersal events and extremely flexible dispersal strategies, but they also have hitherto unexpected capacity to disperse long distances. Female arvicolines are predominantly philopatric relative to males, but we found no clear association between the mating system and the degree of sex bias in dispersal across species. Dispersal is a response to both various proximate and ultimate factors, including competition, inbreeding avoidance, mate searching and habitat quality. In particular, our review suggests that costs and benefits experienced during transience and settlement are prime determinants of condition dependence. Patterns of phenotype-dependent dispersal are idiosyncratic, except for a widespread association between an exploration/activity syndrome and natal dispersal. Consequences for population dynamics and genetic structures are discussed.", "author" : [ { "dropping-particle" : "", "family" : "Galliard", "given" : "Jean-Fran\u00e7ois", "non-dropping-particle" : "Le", "parse-names" : false, "suffix" : "" }, { "dropping-particle" : "", "family" : "R\u00e9my", "given" : "Alice", "non-dropping-particle" : "", "parse-names" : false, "suffix" : "" }, { "dropping-particle" : "", "family" : "Ims", "given" : "Rolf a", "non-dropping-particle" : "", "parse-names" : false, "suffix" : "" }, { "dropping-particle" : "", "family" : "Lambin", "given" : "Xavier", "non-dropping-particle" : "", "parse-names" : false, "suffix" : "" } ], "container-title" : "Molecular Ecology", "id" : "ITEM-1", "issue" : "3", "issued" : { "date-parts" : [ [ "2012", "2" ] ] }, "page" : "505-23", "title" : "Patterns and processes of dispersal behaviour in arvicoline rodents.", "type" : "article-journal", "volume" : "21" }, "uris" : [ "http://www.mendeley.com/documents/?uuid=d2fa519b-30fd-4739-a16c-1d613ffd6241" ] } ], "mendeley" : { "previouslyFormattedCitation" : "(Le Galliard et al. 2012b)" }, "properties" : { "noteIndex" : 0 }, "schema" : "https://github.com/citation-style-language/schema/raw/master/csl-citation.json" }</w:instrText>
      </w:r>
      <w:r w:rsidRPr="00D123FB">
        <w:rPr>
          <w:szCs w:val="24"/>
        </w:rPr>
        <w:fldChar w:fldCharType="separate"/>
      </w:r>
      <w:r w:rsidRPr="00D123FB">
        <w:rPr>
          <w:noProof/>
          <w:szCs w:val="24"/>
        </w:rPr>
        <w:t>(Le Galliard et al. 2012b)</w:t>
      </w:r>
      <w:r w:rsidRPr="00D123FB">
        <w:rPr>
          <w:szCs w:val="24"/>
        </w:rPr>
        <w:fldChar w:fldCharType="end"/>
      </w:r>
      <w:r w:rsidRPr="00D123FB">
        <w:rPr>
          <w:szCs w:val="24"/>
        </w:rPr>
        <w:t>.</w:t>
      </w:r>
    </w:p>
    <w:p w14:paraId="34555DE9" w14:textId="77777777" w:rsidR="0067520E" w:rsidRPr="002D7F8C" w:rsidRDefault="0067520E" w:rsidP="00C57BF9">
      <w:pPr>
        <w:rPr>
          <w:rFonts w:eastAsiaTheme="minorEastAsia"/>
          <w:szCs w:val="24"/>
          <w:lang w:val="fr-FR"/>
        </w:rPr>
      </w:pPr>
      <w:r w:rsidRPr="00D123FB">
        <w:rPr>
          <w:szCs w:val="24"/>
        </w:rPr>
        <w:t xml:space="preserve">As for the previous phases, the use of different sources of abiotic and biotic information is likely to be crucial in the settlement decision, for which evidence is now accumulating. </w:t>
      </w:r>
      <w:r w:rsidRPr="00D123FB">
        <w:rPr>
          <w:rFonts w:eastAsiaTheme="minorEastAsia"/>
          <w:szCs w:val="24"/>
        </w:rPr>
        <w:t xml:space="preserve">For example, studies have demonstrated that in some species, dispersing individuals exhibit a </w:t>
      </w:r>
      <w:r w:rsidRPr="00D123FB">
        <w:rPr>
          <w:rFonts w:eastAsiaTheme="minorEastAsia"/>
          <w:szCs w:val="24"/>
        </w:rPr>
        <w:lastRenderedPageBreak/>
        <w:t xml:space="preserve">preference for habitat that is similar to the natal one, philopatry being a stronger predictor of habitat preferences for settlement than intrinsic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"Haughland", "given" : "DL", "non-dropping-particle" : "", "parse-names" : false, "suffix" : "" }, { "dropping-particle" : "", "family" : "Larsen", "given" : "KW", "non-dropping-particle" : "", "parse-names" : false, "suffix" : "" } ], "container-title" : "Journal of Animal Ecology", "id" : "ITEM-1", "issue" : "250", "issued" : { "date-parts" : [ [ "2004" ] ] }, "page" : "1024-1034", "title" : "Exploration correlates with settlement: red squirrel dispersal in contrasting habitats", "type" : "article-journal" }, "uris" : [ "http://www.mendeley.com/documents/?uuid=531d6951-b6c3-4fee-b7cb-18b31b9596fa" ] }, { "id" : "ITEM-2", "itemData" : { "DOI" : "10.1016/j.anbehav.2005.07.015", "ISSN" : "00033472", "author" : [ { "dropping-particle" : "", "family" : "Stamps", "given" : "Judy a.", "non-dropping-particle" : "", "parse-names" : false, "suffix" : "" }, { "dropping-particle" : "", "family" : "Blozis", "given" : "Shelley a.", "non-dropping-particle" : "", "parse-names" : false, "suffix" : "" } ], "container-title" : "Animal Behaviour", "id" : "ITEM-2", "issue" : "3", "issued" : { "date-parts" : [ [ "2006", "3" ] ] }, "page" : "663-672", "title" : "Effects of natal experience on habitat selection when individuals make choices in groups: a multilevel analysis", "type" : "article-journal", "volume" : "71" }, "uris" : [ "http://www.mendeley.com/documents/?uuid=ad1955f8-4c37-4c89-8c4e-ef9471c973c7" ] }, { "id" : "ITEM-3", "itemData" : { "DOI" : "10.1086/644526", "ISSN" : "1537-5323", "PMID" : "19775241", "abstract" : "In many animals, exposure to cues in a natal habitat increases disperser preferences for those cues (natal habitat preference induction [NHPI]), but the proximate and ultimate bases for this phenomenon are obscure. We developed a Bayesian model to study how different types of experience in the natal habitat and survival to the age/stage of dispersal interact to affect a disperser's estimate of the quality of new natal-type habitats. The model predicts that the types of experience a disperser had before leaving its natal habitat will affect the attractiveness of cues from new natal-type habitats and that favorable experiences will increase the level of preference for natal-type habitats more than unfavorable experiences will decrease it. An experimental study of NHPI in Drosophila melanogaster provided with \"good\" and \"bad\" experiences in their natal habitats supports these predictions while also indicating that the effects of different types of natal experience on NHPI vary across genotypes. If habitat preferences are modulated by an individual's experience before dispersal as described in this study, then NHPI may have stronger effects on sympatric speciation, metapopulation dynamics, conservation biology, and pest management than previously supposed.", "author" : [ { "dropping-particle" : "", "family" : "Stamps", "given" : "Judy a", "non-dropping-particle" : "", "parse-names" : false, "suffix" : "" }, { "dropping-particle" : "V", "family" : "Krishnan", "given" : "V", "non-dropping-particle" : "", "parse-names" : false, "suffix" : "" }, { "dropping-particle" : "", "family" : "Willits", "given" : "Neil H", "non-dropping-particle" : "", "parse-names" : false, "suffix" : "" } ], "container-title" : "The American Naturalist", "id" : "ITEM-3", "issue" : "5", "issued" : { "date-parts" : [ [ "2009", "11" ] ] }, "page" : "623-30", "title" : "How different types of natal experience affect habitat preference.", "type" : "article-journal", "volume" : "174" }, "uris" : [ "http://www.mendeley.com/documents/?uuid=37784494-e4fb-41ed-bb4f-013e16848687" ] } ], "mendeley" : { "previouslyFormattedCitation" : "(Haughland &amp; Larsen 2004; Stamps &amp; Blozis 2006; Stamps et al. 2009)"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(Haughland &amp; Larsen 2004; Stamps &amp; Blozis 2006; Stamps et al. 2009)</w:t>
      </w:r>
      <w:r w:rsidRPr="00D123FB">
        <w:rPr>
          <w:rFonts w:eastAsiaTheme="minorEastAsia"/>
          <w:szCs w:val="24"/>
        </w:rPr>
        <w:fldChar w:fldCharType="end"/>
      </w:r>
      <w:r w:rsidRPr="00D123FB">
        <w:rPr>
          <w:rFonts w:eastAsiaTheme="minorEastAsia"/>
          <w:szCs w:val="24"/>
        </w:rPr>
        <w:t xml:space="preserve">. Conspecific density and performance have also been demonstrated to be important cues for settlement decisions (conspecific attraction), because they can provide a rapid approximation of the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"The American Naturalist", "id" : "ITEM-1", "issue" : "3", "issued" : { "date-parts" : [ [ "1998" ] ] }, "page" : "329-347", "title" : "Conspecific attraction and aggregation in territorial species", "type" : "article-journal", "volume" : "131" }, "uris" : [ "http://www.mendeley.com/documents/?uuid=683bcb0c-b8fe-4c5a-a8f4-9834d0aa3160" ] }, { "id" : "ITEM-2", "itemData" : { "author" : [ { "dropping-particle" : "", "family" : "Doligez", "given" : "Blandine", "non-dropping-particle" : "", "parse-names" : false, "suffix" : "" }, { "dropping-particle" : "", "family" : "P\u00e4rt", "given" : "Tomas", "non-dropping-particle" : "", "parse-names" : false, "suffix" : "" }, { "dropping-particle" : "", "family" : "Danchin", "given" : "Etienne", "non-dropping-particle" : "", "parse-names" : false, "suffix" : "" }, { "dropping-particle" : "", "family" : "Clobert", "given" : "Jean", "non-dropping-particle" : "", "parse-names" : false, "suffix" : "" }, { "dropping-particle" : "", "family" : "Gustafsson", "given" : "Lars", "non-dropping-particle" : "", "parse-names" : false, "suffix" : "" } ], "container-title" : "Journal of Animal Ecology", "id" : "ITEM-2", "issued" : { "date-parts" : [ [ "2004" ] ] }, "page" : "75-87", "title" : "Availability and use of public information and conspecific density for settlement decisions in the collared flycatcher", "type" : "article-journal", "volume" : "73" }, "uris" : [ "http://www.mendeley.com/documents/?uuid=a51bbf74-4264-4997-b13e-eb3fd7906a53" ] }, { "id" : "ITEM-3", "itemData" : { "DOI" : "10.1111/j.1365-2656.2007.01230.x", "ISSN" : "0021-8790", "PMID" : "17439476", "abstract" : "1. The perspective that populations and communities are structured by antagonistic interactions among individuals has dominated much of ecology. Yet how animals use social information to guide decisions, such as habitat selection, may be influenced by both positive and negative interactions among individuals. Recent theory also suggests that the way animals use social information may be substantially influenced by population density, which alters the potential costs and benefits of such behaviours. 2. I manipulated cues of two competitors, the dominant least flycatcher Empidonax minimus (Baird &amp; Baird) and the subordinate American redstart Setophaga ruticilla (Linnaeus), to assess the use of conspecific and heterospecific cues during habitat selection, and if population density influences these strategies. The experiment consisted of surveying birds during a pre-treatment year, which allows for the control and testing the effect of baseline densities, and a treatment year, in which treatments were applied just prior to settlement. Treatments included broadcasting songs of flycatchers and redstarts, and were compared with controls. 3. When controlling for pre-treatment densities, bird densities, and to a lesser extent arrival dates, during the treatment year suggested that flycatchers were attracted to both conspecific and heterospecific cues during settlement. Furthermore, attraction was strongest for flycatchers in plots with moderate pre-treatment densities. American redstarts were rare in the study area but showed apparent attraction to conspecifics and avoidance of heterospecifics. 4. These results provide experimental evidence for the use of multiple social cues in habitat selection and suggest that heterospecific attraction may operate under broader contexts than originally envisioned. In such instances, nontarget effects can potentially occur when manipulating social cues to elicit settlement in conservation strategies. The impact of population density on the use of social cues shown here can also influence our understanding of metapopulation dynamics by causing complex threshold effects on the likelihood of rescue, which may influence metapopulation stability and the likelihood of local extinction.", "author" : [ { "dropping-particle" : "", "family" : "Fletcher", "given" : "Robert J", "non-dropping-particle" : "", "parse-names" : false, "suffix" : "" } ], "container-title" : "The Journal of Animal Ecology", "id" : "ITEM-3", "issue" : "3", "issued" : { "date-parts" : [ [ "2007", "5" ] ] }, "page" : "598-606", "title" : "Species interactions and population density mediate the use of social cues for habitat selection.", "type" : "article-journal", "volume" : "76" }, "uris" : [ "http://www.mendeley.com/documents/?uuid=61dae3f1-0f01-41ab-89e0-4cab70fd06d9" ] }, { "id" : "ITEM-4",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"ITEM-4", "issue" : "5", "issued" : { "date-parts" : [ [ "2007", "5" ] ] }, "page" : "411-7", "title" : "Social information and emigration: lessons from immigrants.", "type" : "article-journal", "volume" : "10" }, "uris" : [ "http://www.mendeley.com/documents/?uuid=6a2d0210-ab9f-4df6-8765-c1105a5027d7" ] }, { "id" : "ITEM-5", "itemData" : { "DOI" : "10.1016/j.crvi.2013.02.006", "ISSN" : "1768-3238", "PMID" : "23608178", "abstract" : "In silk-spinning arthropods, silk can be used for web building, protection, and communication. Silk is an informative material about the presence of conspecifics. It can therefore inform on habitat suitability and hence assist in habitat choice. In this context, we investigated the influence of silk on microhabitat choice by the two-spotted spider mite, Tetranychus urticae. Three factors that could potentially influence habitat choice were manipulated: the strain, number, and the stage of mites. Our study showed that these factors all influence the choice of microhabitat. The tendency of whether to settle on a silk-covered area was influenced by the origin of mites (strain effect). Adult females showed a higher tendency to settle on an area covered with the silk laid by numerous congeners (number effect). Moreover, larvae seemed to be more responsive to the presence of silk than adults (stage effect). This suggests that individuals use silk as a social cue in selecting their microhabitat and that the spatial organization and group behaviour seem to be shaped by the individuals' response to social cues, such as the amount of silk already present.", "author" : [ { "dropping-particle" : "", "family" : "Clotuche", "given" : "Gwendoline", "non-dropping-particle" : "", "parse-names" : false, "suffix" : "" }, { "dropping-particle" : "", "family" : "Mailleux", "given" : "Anne-Catherine", "non-dropping-particle" : "", "parse-names" : false, "suffix" : "" }, { "dropping-particle" : "", "family" : "Yano", "given" : "Shuichi", "non-dropping-particle" : "", "parse-names" : false, "suffix" : "" }, { "dropping-particle" : "", "family" : "Detrain", "given" : "Claire", "non-dropping-particle" : "", "parse-names" : false, "suffix" : "" }, { "dropping-particle" : "", "family" : "Deneubourg", "given" : "Jean-Louis", "non-dropping-particle" : "", "parse-names" : false, "suffix" : "" }, { "dropping-particle" : "", "family" : "Hance", "given" : "Thierry", "non-dropping-particle" : "", "parse-names" : false, "suffix" : "" } ], "container-title" : "Comptes Rendus Biologies", "id" : "ITEM-5", "issue" : "2", "issued" : { "date-parts" : [ [ "2013", "2" ] ] }, "page" : "93-101", "publisher" : "Academie des sciences", "title" : "Settlement decisions by the two-spotted spider mite Tetranychus urticae.", "type" : "article-journal", "volume" : "336" }, "uris" : [ "http://www.mendeley.com/documents/?uuid=3659c663-9627-4d23-a8b8-af877b0bb35e" ] }, { "id" : "ITEM-6", "itemData" : { "DOI" : "10.1093/beheco/ars075", "ISSN" : "1045-2249", "abstract" : "Within a population, dispersers are likely to differ in their motivation and adaptations to disperse; yet individual heterogeneity in dispersal decisions is still poorly documented. In the common lizard, females can be classified into 3 types of ventral color (yellow, orange, and mixed) that signal alternative strategies in reproduction and behavior. The reproductive success of these alternative strategies depends on the frequency of each color type in their local environment. Therefore, we predicted that adaptive emigration and settlement decisions should differ between color types and respond to the social composition of the environment. To test this prediction, we analyzed juvenile local dispersal decisions in response to an experimental manipulation of the local color type frequencies. Offspring from orange or mixed females showed decreased dispersal rate in populations where the frequency of yellow females was increased, and those who dispersed chose to settle in environments with lower female density but higher frequency of yellow females. Our results demonstrate that the composition of the social environment is used as a direct cue for dispersal decisions that provides information on resource competition and environment quality. The frequency of female co</w:instrText>
      </w:r>
      <w:r w:rsidRPr="002D7F8C">
        <w:rPr>
          <w:rFonts w:eastAsiaTheme="minorEastAsia"/>
          <w:szCs w:val="24"/>
          <w:lang w:val="fr-FR"/>
        </w:rPr>
        <w:instrText>lor types is thus a key parameter of the social environment that influences habitat choice decisions. However, the pattern of spatial autocorrelation of adult females was not consistent with these color-related dispersal patterns, which suggest that other processes also participate in shaping the distribution of individuals at the population scale.", "author" : [ { "dropping-particle" : "", "family" : "Vercken", "given" : "E.", "non-dropping-particle" : "", "parse-names" : false, "suffix" : "" }, { "dropping-particle" : "", "family" : "Sinervo", "given" : "B.", "non-dropping-particle" : "", "parse-names" : false, "suffix" : "" }, { "dropping-particle" : "", "family" : "Clobert", "given" : "J.", "non-dropping-particle" : "", "parse-names" : false, "suffix" : "" } ], "container-title" : "Behavioral Ecology", "id" : "ITEM-6", "issue" : "5", "issued" : { "date-parts" : [ [ "2012", "4", "26" ] ] }, "page" : "1059-1067", "title" : "The importance of a good neighborhood: dispersal decisions in juvenile common lizards are based on social environment", "type" : "article-journal", "volume" : "23" }, "uris" : [ "http://www.mendeley.com/documents/?uuid=6ebd5562-6265-4f1d-91af-4dbfa2ad56c1" ] } ], "mendeley" : { "previouslyFormattedCitation" : "(Stamps 1998; Doligez et al. 2004; Cote &amp; Clobert 2007; Fletcher 2007; Vercken et al. 2012; Clotuche et al. 2013)" }, "properties" : { "noteIndex" : 0 }, "schema" : "https://github.com/citation-style-language/schema/raw/master/csl-citation.json" }</w:instrText>
      </w:r>
      <w:r w:rsidRPr="00D123FB">
        <w:rPr>
          <w:rFonts w:eastAsiaTheme="minorEastAsia"/>
          <w:szCs w:val="24"/>
        </w:rPr>
        <w:fldChar w:fldCharType="separate"/>
      </w:r>
      <w:r w:rsidRPr="002D7F8C">
        <w:rPr>
          <w:rFonts w:eastAsiaTheme="minorEastAsia"/>
          <w:noProof/>
          <w:szCs w:val="24"/>
          <w:lang w:val="fr-FR"/>
        </w:rPr>
        <w:t>(Stamps 1998; Doligez et al. 2004; Cote &amp; Clobert 2007; Fletcher 2007; Vercken et al. 2012; Clotuche et al. 2013)</w:t>
      </w:r>
      <w:r w:rsidRPr="00D123FB">
        <w:rPr>
          <w:rFonts w:eastAsiaTheme="minorEastAsia"/>
          <w:szCs w:val="24"/>
        </w:rPr>
        <w:fldChar w:fldCharType="end"/>
      </w:r>
      <w:r w:rsidRPr="002D7F8C">
        <w:rPr>
          <w:rFonts w:eastAsiaTheme="minorEastAsia"/>
          <w:szCs w:val="24"/>
          <w:lang w:val="fr-FR"/>
        </w:rPr>
        <w:t>.</w:t>
      </w:r>
    </w:p>
    <w:p w14:paraId="4A008098" w14:textId="77777777" w:rsidR="0067520E" w:rsidRDefault="0067520E" w:rsidP="00C57BF9">
      <w:pPr>
        <w:rPr>
          <w:rFonts w:eastAsiaTheme="minorEastAsia"/>
          <w:szCs w:val="24"/>
        </w:rPr>
      </w:pPr>
      <w:r w:rsidRPr="00D123FB">
        <w:rPr>
          <w:rFonts w:eastAsiaTheme="minorEastAsia"/>
          <w:szCs w:val="24"/>
        </w:rPr>
        <w:t xml:space="preserve">From the theoretical point of view, much work has been </w:t>
      </w:r>
      <w:r>
        <w:rPr>
          <w:rFonts w:eastAsiaTheme="minorEastAsia"/>
          <w:szCs w:val="24"/>
        </w:rPr>
        <w:t>conducted</w:t>
      </w:r>
      <w:r w:rsidRPr="00D123FB">
        <w:rPr>
          <w:rFonts w:eastAsiaTheme="minorEastAsia"/>
          <w:szCs w:val="24"/>
        </w:rPr>
        <w:t xml:space="preserve"> on habitat selection during settlement decisions and its consequences for species’ population dynamics and spatial genetic structure. The basic assumption is that individuals are expected to select habitat patches where their expected fitness is greater than the one expected in the natal patch, weighted by the costs of searching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"Dispersal", "editor"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"Habitat selection by dispersers: integrating proximate and ultimate approaches", "type" : "chapter" }, "uris" : [ "http://www.mendeley.com/documents/?uuid=275cef6c-7e01-48db-a155-7985ae488f2f" ] }, { "id" : "ITEM-2", "itemData" : { "author" : [ { "dropping-particle" : "", "family" : "Ruxton", "given" : "Graeme D", "non-dropping-particle" : "", "parse-names" : false, "suffix" : "" }, { "dropping-particle" : "", "family" : "Rohani", "given" : "Pejman", "non-dropping-particle" : "", "parse-names" : false, "suffix" : "" } ], "container-title" : "Journal of Animal Ecology", "id" : "ITEM-2", "issued" : { "date-parts" : [ [ "1998" ] ] }, "page" : "530-539", "title" : "Fitness-dependent dispersal in metapopulations and its consequences for persistence and synchrony", "type" : "article-journal", "volume" : "67" }, "uris" : [ "http://www.mendeley.com/documents/?uuid=d1f0e8a0-6b45-434e-8757-1082c5b87288" ] }, { "id" : "ITEM-3", "itemData" : { "author" : [ { "dropping-particle" : "", "family" : "Stamps", "given" : "JA", "non-dropping-particle" : "", "parse-names" : false, "suffix" : "" }, { "dropping-particle" : "", "family" : "Krishnan", "given" : "VV", "non-dropping-particle" : "", "parse-names" : false, "suffix" : "" }, { "dropping-particle" : "", "family" : "Reid", "given" : "M.L.", "non-dropping-particle" : "", "parse-names" : false, "suffix" : "" } ], "container-title" : "Ecology", "id" : "ITEM-3", "issue" : "2", "issued" : { "date-parts" : [ [ "2005" ] ] }, "page" : "510-518", "title" : "Search costs and habitat selection by dispersers", "type" : "article-journal", "volume" : "86" }, "uris" : [ "http://www.mendeley.com/documents/?uuid=9e7cebcf-8399-4fcf-98e7-7af1f65ce13a" ] }, { "id" : "ITEM-4", "itemData" : { "author" : [ { "dropping-particle" : "", "family" : "Baker", "given" : "M B", "non-dropping-particle" : "", "parse-names" : false, "suffix" : "" }, { "dropping-particle" : "", "family" : "Rao", "given" : "S", "non-dropping-particle" : "", "parse-names" : false, "suffix" : "" } ], "container-title" : "Ecology", "id" : "ITEM-4", "issue" : "4", "issued" : { "date-parts" : [ [ "2004" ] ] }, "page" : "1039-1051", "title" : "Incremental costs and benefits shape natal dispersal: theory and example with Hemilepistus reaumuri", "type" : "article-journal", "volume" : "85" }, "uris" : [ "http://www.mendeley.com/documents/?uuid=faff1be5-b9f4-43b6-9e61-e24a3902fcef" ] }, { "id" : "ITEM-5", "itemData" : { "DOI" : "10.1086/591685", "ISSN" : "1537-5323", "PMID" : "18828744", "abstract" : "Spatial models commonly assume that dispersal does not depend on environmental conditions or phenotype. For example, these assumptions underpin explanations for clines on the basis of a trade-off between dispersal and local adaptation. We reexamine clines when an individual's decisions over whether and where to disperse depend on its fitness. We compare fitness-dependent dispersal with cases where dispersal responds to juvenile survivorship only. Clines are steeper the more responsive dispersal is to environmental conditions for all dispersal behaviors that we consider. Clines eventually become stepped as the responsiveness of dispersal to environmental conditions is increased for half of the dispersal behaviors we consider, but smooth clines are maintained for the remaining cases. Smooth clines are maintained by the biased movement of individuals out of the hybrid zone when individuals move directionally in response to gradients in juvenile survivorship, which is a different mechanism to that maintaining smooth clines in classic cline theory.", "author" : [ { "dropping-particle" : "", "family" : "Armsworth", "given" : "Paul R", "non-dropping-particle" : "", "parse-names" : false, "suffix" : "" }, { "dropping-particle" : "", "family" : "Roughgarden", "given" : "Joan E", "non-dropping-particle" : "", "parse-names" : false, "suffix" : "" } ], "container-title" : "The American Naturalist", "id" : "ITEM-5", "issue" : "5", "issued" : { "date-parts" : [ [ "2008", "11" ] ] }, "page" : "648-57", "title" : "The structure of clines with fitness-dependent dispersal.", "type" : "article-journal", "volume" : "172" }, "uris" : [ "http://www.mendeley.com/documents/?uuid=52de768b-dbc0-4faf-acc8-24b5cf9b3907" ] }, { "id" : "ITEM-6",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"ITEM-6", "issue" : "2", "issued" : { "date-parts" : [ [ "2012", "9", "19" ] ] }, "page" : "290-312", "title" : "Costs of dispersal.", "type" : "article-journal", "volume" : "87" }, "uris" : [ "http://www.mendeley.com/documents/?uuid=7c985d42-84a3-4ff6-909f-0b5f6500a24a" ] } ], "mendeley" : { "previouslyFormattedCitation" : "(Ruxton &amp; Rohani 1998; Stamps 2001; Baker &amp; Rao 2004; Stamps et al. 2005; Armsworth &amp; Roughgarden 2008; Bonte et al.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(Ruxton &amp; Rohani 1998; Stamps 2001; Baker &amp; Rao 2004; Stamps et al. 2005; Armsworth &amp; Roughgarden 2008; Bonte et al. 2012)</w:t>
      </w:r>
      <w:r w:rsidRPr="00D123FB">
        <w:rPr>
          <w:rFonts w:eastAsiaTheme="minorEastAsia"/>
          <w:szCs w:val="24"/>
        </w:rPr>
        <w:fldChar w:fldCharType="end"/>
      </w:r>
      <w:r w:rsidRPr="00D123FB">
        <w:rPr>
          <w:rFonts w:eastAsiaTheme="minorEastAsia"/>
          <w:szCs w:val="24"/>
        </w:rPr>
        <w:t xml:space="preserve">. Recently the idea of ‘matching habitat choice’ has been proposed, for which individuals aim to settle where the environment best matches with their phenotype. This process, expected to be more important for species with limited phenotypic plasticity, can have important implications for processes such as local adaptation, adaptive peak shifts and evolution of niche width, and speciation </w:t>
      </w:r>
      <w:r w:rsidRPr="00D123FB">
        <w:rPr>
          <w:rFonts w:eastAsiaTheme="minorEastAsia"/>
          <w:szCs w:val="24"/>
        </w:rPr>
        <w:fldChar w:fldCharType="begin" w:fldLock="1"/>
      </w:r>
      <w:r>
        <w:rPr>
          <w:rFonts w:eastAsiaTheme="minorEastAsia"/>
          <w:szCs w:val="24"/>
        </w:rPr>
        <w:instrText>ADDIN CSL_CITATION { "citationItems" : [ { "id" : "ITEM-1", "itemData" : { "DOI" : "10.1111/j.1558-5646.2008.00459.x", "ISSN" : "0014-3820", "PMID" : "18637835", "abstract" : "Gene flow among populations is typically thought to be antagonistic to population differentiation and local adaptation. However, this assumes that dispersing individuals disperse randomly with respect to their ability to use the environment. Yet dispersing individuals often sample and compare environments and settle in those environments that best match their phenotype, causing directed gene flow, which can in fact promote population differentiation and adaptation. We refer to this process as \"matching habitat choice.\" Although this process has been acknowledged by several researchers, no synthesis or perspective on its potentially widespread importance exists. Here we synthesize empirical and theoretical studies, and offer a new perspective that matching habitat choice can have significant effects on important and controversial topics. We discuss the potential implications of matching habitat choice for the degree and rate of local adaptation, the evolution of niche width, adaptive peak shifts, speciation in the presence of gene flow, and on our view and interpretation of measures of natural selection. Because of its potential importance for such a wide range of topics, we call for heightened empirical and theoretical attention for this neglected dimension in evolutionary and ecological studies.", "author" : [ { "dropping-particle" : "", "family" : "Edelaar", "given" : "Pim", "non-dropping-particle" : "", "parse-names" : false, "suffix" : "" }, { "dropping-particle" : "", "family" : "Siepielski", "given" : "Adam M", "non-dropping-particle" : "", "parse-names" : false, "suffix" : "" }, { "dropping-particle" : "", "family" : "Clobert", "given" : "Jean", "non-dropping-particle" : "", "parse-names" : false, "suffix" : "" } ], "container-title" : "Evolution", "id" : "ITEM-1", "issue" : "10", "issued" : { "date-parts" : [ [ "2008", "10" ] ] }, "page" : "2462-72", "title" : "Matching habitat choice causes directed gene flow: a neglected dimension in evolution and ecology", "type" : "article-journal", "volume" : "62" }, "uris" : [ "http://www.mendeley.com/documents/?uuid=c07659d2-4459-4827-86a2-f96e646deb51" ] } ], "mendeley" : { "previouslyFormattedCitation" : "(Edelaar et al. 2008)"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(Edelaar et al. 2008)</w:t>
      </w:r>
      <w:r w:rsidRPr="00D123FB">
        <w:rPr>
          <w:rFonts w:eastAsiaTheme="minorEastAsia"/>
          <w:szCs w:val="24"/>
        </w:rPr>
        <w:fldChar w:fldCharType="end"/>
      </w:r>
      <w:r w:rsidRPr="00D123FB">
        <w:rPr>
          <w:rFonts w:eastAsiaTheme="minorEastAsia"/>
          <w:szCs w:val="24"/>
        </w:rPr>
        <w:t xml:space="preserve">. Other factors affecting settlement such as density dependence </w:t>
      </w:r>
      <w:r w:rsidRPr="00D123FB">
        <w:rPr>
          <w:rFonts w:eastAsiaTheme="minorEastAsia"/>
          <w:szCs w:val="24"/>
        </w:rPr>
        <w:fldChar w:fldCharType="begin" w:fldLock="1"/>
      </w:r>
      <w:r>
        <w:rPr>
          <w:rFonts w:eastAsiaTheme="minorEastAsia"/>
          <w:szCs w:val="24"/>
        </w:rPr>
        <w:instrText>ADDIN CSL_CITATION { "citationItems" : [ { "id" : "ITEM-1", "itemData" : { "DOI" : "10.1016/j.jtbi.2011.05.012", "ISSN" : "1095-8541", "PMID" : "21605568", "abstract" : "We analyze the simultaneous evolution of emigration and settlement decisions for actively dispersing species differing in their ability to assess population density. Using an individual-based model we simulate dispersal as a multi-step (patch to patch) movement in a world consisting of habitat patches surrounded by a hostile matrix. Each such step is associated with the same mortality risk. Our simulations show that individuals following an informed strategy, where emigration (and settlement) probability depends on local population density, evolve a lower (natal) emigration propensity but disperse over significantly larger distances - i.e. postpone settlement longer - than individuals performing density-independent emigration. This holds especially when variation in environmental conditions is spatially correlated. Both effects can be traced to the informed individuals' ability to better exploit existing heterogeneity in reproductive chances. Yet, already moderate distance-dependent dispersal costs prevent the evolution of multi-step (long-distance) dispersal, irrespective of the dispersal strategy.", "author" : [ { "dropping-particle" : "", "family" : "Poethke", "given" : "Hans Joachim", "non-dropping-particle" : "", "parse-names" : false, "suffix" : "" }, { "dropping-particle" : "", "family" : "Gros", "given" : "Andreas", "non-dropping-particle" : "", "parse-names" : false, "suffix" : "" }, { "dropping-particle" : "", "family" : "Hovestadt", "given" : "Thomas", "non-dropping-particle" : "", "parse-names" : false, "suffix" : "" } ], "container-title" : "Journal of Theoretical Biology", "id" : "ITEM-1", "issue" : "1", "issued" : { "date-parts" : [ [ "2011", "8", "7" ] ] }, "page" : "93-9", "publisher" : "Elsevier", "title" : "The ability of individuals to assess population density influences the evolution of emigration propensity and dispersal distance.", "type" : "article-journal", "volume" : "282" }, "uris" : [ "http://www.mendeley.com/documents/?uuid=c977fb57-5492-4bdf-bc14-c467bdab933e" ] } ], "mendeley" : { "previouslyFormattedCitation" : "(Poethke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(Poethke et al. 2011)</w:t>
      </w:r>
      <w:r w:rsidRPr="00D123FB">
        <w:rPr>
          <w:rFonts w:eastAsiaTheme="minorEastAsia"/>
          <w:szCs w:val="24"/>
        </w:rPr>
        <w:fldChar w:fldCharType="end"/>
      </w:r>
      <w:r w:rsidRPr="00D123FB">
        <w:rPr>
          <w:rFonts w:eastAsiaTheme="minorEastAsia"/>
          <w:szCs w:val="24"/>
        </w:rPr>
        <w:t xml:space="preserve">, conspecific attraction </w:t>
      </w:r>
      <w:r w:rsidRPr="00D123FB">
        <w:rPr>
          <w:rFonts w:eastAsiaTheme="minorEastAsia"/>
          <w:szCs w:val="24"/>
        </w:rPr>
        <w:fldChar w:fldCharType="begin" w:fldLock="1"/>
      </w:r>
      <w:r>
        <w:rPr>
          <w:rFonts w:eastAsiaTheme="minorEastAsia"/>
          <w:szCs w:val="24"/>
        </w:rPr>
        <w:instrText>ADDIN CSL_CITATION { "citationItems" : [ { "id" : "ITEM-1", "itemData" : { "DOI" : "10.1086/505764", "ISSN" : "1537-5323", "PMID" : "16874630", "abstract" : "Attraction to conspecifics may have wide-ranging implications for habitat selection and metapopulation theory, yet little is known about the process of attraction and its effects relative to other habitat selection strategies. Using individual-based simulations, I investigated the emergent properties of conspecific attraction during habitat selection on survival, fecundity, short-term fitness (survival x fecundity), and distributions in fragmented landscapes. I simulated conspecific attraction during searching and settlement decisions and compared attraction with random, habitat-based (searching for the presence of habitat), and habitat quality sampling strategies (searching for and settling in high-quality habitat). Conspecific attraction during searching or settlement decisions had different consequences for animals: attraction while searching increased survival by decreasing time spent in nonsuitable habitat, whereas attraction during settlement increased fecundity by aggregating animals in high-quality habitats. Habitat-based sampling did not improve fitness over attraction, but directly sampling habitat quality resulted in the highest short-term fitness among strategies. These results suggest that attraction can improve fitness when animals cannot directly assess habitat quality. Interestingly, conspecific attraction influenced distributions by generating patch size effects and weak edge effects, highlighting that attraction is one potential, yet previously unappreciated, mechanism to explain the widespread patterns of animal sensitivity to habitat fragmentation.", "author" : [ { "dropping-particle" : "", "family" : "Fletcher", "given" : "Robert J", "non-dropping-particle" : "", "parse-names" : false, "suffix" : "" } ], "container-title" : "The American Naturalist", "id" : "ITEM-1", "issue" : "2", "issued" : { "date-parts" : [ [ "2006", "8" ] ] }, "page" : "207-19", "title" : "Emergent properties of conspecific attraction in fragmented landscapes.", "type" : "article-journal", "volume" : "168" }, "uris" : [ "http://www.mendeley.com/documents/?uuid=4bc9147c-ae04-4d29-aabf-d1ea084b991b" ] } ], "mendeley" : { "previouslyFormattedCitation" : "(Fletcher 2006)"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(Fletcher 2006)</w:t>
      </w:r>
      <w:r w:rsidRPr="00D123FB">
        <w:rPr>
          <w:rFonts w:eastAsiaTheme="minorEastAsia"/>
          <w:szCs w:val="24"/>
        </w:rPr>
        <w:fldChar w:fldCharType="end"/>
      </w:r>
      <w:r w:rsidRPr="00D123FB">
        <w:rPr>
          <w:rFonts w:eastAsiaTheme="minorEastAsia"/>
          <w:szCs w:val="24"/>
        </w:rPr>
        <w:t xml:space="preserve"> or mate finding </w:t>
      </w:r>
      <w:r w:rsidRPr="00D123FB">
        <w:rPr>
          <w:rFonts w:eastAsiaTheme="minorEastAsia"/>
          <w:szCs w:val="24"/>
        </w:rPr>
        <w:fldChar w:fldCharType="begin" w:fldLock="1"/>
      </w:r>
      <w:r>
        <w:rPr>
          <w:rFonts w:eastAsiaTheme="minorEastAsia"/>
          <w:szCs w:val="24"/>
        </w:rPr>
        <w:instrText>ADDIN CSL_CITATION { "citationItems" : [ { "id" : "ITEM-1", "itemData" : { "DOI" : "10.1371/journal.pone.0038091", "ISSN" : "1932-6203", "PMID" : "22662269", "abstract" : "Dispersal is a critically important process in ecology, but robust predictive models of animal dispersal remain elusive. We identify a potentially ubiquitous component of variation in animal dispersal that has been largely overlooked until now: the influence of mate encounters on settlement probability. We use an individual-based model to simulate dispersal in sexually-reproducing organisms that follow a simple set of movement rules based on conspecific encounters, within an environment lacking spatial habitat heterogeneity. We show that dispersal distances vary dramatically with fluctuations in population density in such a model, even in the absence of variation in dispersive traits between individuals. In a simple random-walk model with promiscuous mating, dispersal distributions become increasingly 'fat-tailed' at low population densities due to the increasing scarcity of mates. Similar variation arises in models incorporating territoriality. In a model with polygynous mating, we show that patterns of sex-biased dispersal can even be reversed across a gradient of population density, despite underlying dispersal mechanisms remaining unchanged. We show that some widespread dispersal patterns found in nature (e.g. fat tailed distributions) can arise as a result of demographic variability in the absence of heterogeneity in dispersive traits across the population. This implies that models in which individual dispersal distances are considered to be fixed traits might be unrealistic, as dispersal distances vary widely under a single dispersal mechanism when settlement is influenced by mate encounters. Mechanistic models offer a promising means of advancing our understanding of dispersal in sexually-reproducing organisms.", "author" : [ { "dropping-particle" : "", "family" : "Gilroy", "given" : "James J", "non-dropping-particle" : "", "parse-names" : false, "suffix" : "" }, { "dropping-particle" : "", "family" : "Lockwood", "given" : "Julie L", "non-dropping-particle" : "", "parse-names" : false, "suffix" : "" } ], "container-title" : "PloS one", "id" : "ITEM-1", "issue" : "5", "issued" : { "date-parts" : [ [ "2012", "1" ] ] }, "page" : "e38091", "title" : "Mate-finding as an overlooked critical determinant of dispersal variation in sexually-reproducing animals.", "type" : "article-journal", "volume" : "7" }, "uris" : [ "http://www.mendeley.com/documents/?uuid=9bba88e4-7cfa-42ee-9c19-c01b9d8c4bcf" ] } ], "mendeley" : { "previouslyFormattedCitation" : "(Gilroy &amp; Lockwood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(Gilroy &amp; Lockwood 2012)</w:t>
      </w:r>
      <w:r w:rsidRPr="00D123FB">
        <w:rPr>
          <w:rFonts w:eastAsiaTheme="minorEastAsia"/>
          <w:szCs w:val="24"/>
        </w:rPr>
        <w:fldChar w:fldCharType="end"/>
      </w:r>
      <w:r w:rsidRPr="00D123FB">
        <w:rPr>
          <w:rFonts w:eastAsiaTheme="minorEastAsia"/>
          <w:szCs w:val="24"/>
        </w:rPr>
        <w:t>, their evolution and their consequences on species’ responses to environmental changes, have been much less theoretically investigated.</w:t>
      </w:r>
    </w:p>
    <w:p w14:paraId="105235F7" w14:textId="77777777" w:rsidR="0067520E" w:rsidRPr="00D123FB" w:rsidRDefault="0067520E" w:rsidP="00C57BF9">
      <w:pPr>
        <w:rPr>
          <w:szCs w:val="24"/>
        </w:rPr>
      </w:pPr>
      <w:proofErr w:type="spellStart"/>
      <w:r w:rsidRPr="00D123FB">
        <w:rPr>
          <w:rFonts w:eastAsiaTheme="minorEastAsia"/>
          <w:szCs w:val="24"/>
        </w:rPr>
        <w:t>RangeShifter</w:t>
      </w:r>
      <w:proofErr w:type="spellEnd"/>
      <w:r w:rsidRPr="00D123FB">
        <w:rPr>
          <w:rFonts w:eastAsiaTheme="minorEastAsia"/>
          <w:szCs w:val="24"/>
        </w:rPr>
        <w:t xml:space="preserve"> incorporates some basic settlement rules, whose level of complexity varies depending on the movement model utilized for the transfer. In any case, dispersing individuals are not allowed to settle in their natal cell/patch.</w:t>
      </w:r>
    </w:p>
    <w:p w14:paraId="3CED0A0A" w14:textId="77777777" w:rsidR="0067520E" w:rsidRPr="00D123FB" w:rsidRDefault="0067520E" w:rsidP="00C57BF9">
      <w:pPr>
        <w:pStyle w:val="Heading4"/>
      </w:pPr>
      <w:r w:rsidRPr="00D123FB">
        <w:t>Settlement with dispersal kernels</w:t>
      </w:r>
    </w:p>
    <w:p w14:paraId="6CA6FC25"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When using dispersal kernels, individuals are displaced directly from the starting location to the arrival location. The suitability of the arrival cell or patch determines whether the disperser is successful or not. For species with non-overlapping generations, where individuals have only one chance to disperse and reproduce, the model has two options if the arrival cell is unsuitable: the individual either dies or it can move to one of the eight neighbo</w:t>
      </w:r>
      <w:r>
        <w:rPr>
          <w:rFonts w:eastAsiaTheme="minorEastAsia" w:cs="Times New Roman"/>
          <w:szCs w:val="24"/>
          <w:lang w:val="en-GB"/>
        </w:rPr>
        <w:t>u</w:t>
      </w:r>
      <w:r w:rsidRPr="00D123FB">
        <w:rPr>
          <w:rFonts w:eastAsiaTheme="minorEastAsia" w:cs="Times New Roman"/>
          <w:szCs w:val="24"/>
          <w:lang w:val="en-GB"/>
        </w:rPr>
        <w:t>ring cells in the case that at least one of them is suitable. In the latter case, if more than one of the neighbo</w:t>
      </w:r>
      <w:r>
        <w:rPr>
          <w:rFonts w:eastAsiaTheme="minorEastAsia" w:cs="Times New Roman"/>
          <w:szCs w:val="24"/>
          <w:lang w:val="en-GB"/>
        </w:rPr>
        <w:t>u</w:t>
      </w:r>
      <w:r w:rsidRPr="00D123FB">
        <w:rPr>
          <w:rFonts w:eastAsiaTheme="minorEastAsia" w:cs="Times New Roman"/>
          <w:szCs w:val="24"/>
          <w:lang w:val="en-GB"/>
        </w:rPr>
        <w:t xml:space="preserve">ring cells is suitable, the individual is placed in one of them chosen randomly. </w:t>
      </w:r>
      <w:r>
        <w:rPr>
          <w:rFonts w:eastAsiaTheme="minorEastAsia" w:cs="Times New Roman"/>
          <w:szCs w:val="24"/>
          <w:lang w:val="en-GB"/>
        </w:rPr>
        <w:t xml:space="preserve">For patch-based models, if the arrival patch is unsuitable, the individual either dies or can move to a randomly chosen neighbouring suitable patch, provided that the new patch is only one cell apart from the arrival patch. </w:t>
      </w:r>
      <w:r w:rsidRPr="00D123FB">
        <w:rPr>
          <w:rFonts w:eastAsiaTheme="minorEastAsia" w:cs="Times New Roman"/>
          <w:szCs w:val="24"/>
          <w:lang w:val="en-GB"/>
        </w:rPr>
        <w:t>For species with overlapping generations, where individuals can disperse over multiple seasons, there are two additional options. First, if the arrival cell</w:t>
      </w:r>
      <w:r>
        <w:rPr>
          <w:rFonts w:eastAsiaTheme="minorEastAsia" w:cs="Times New Roman"/>
          <w:szCs w:val="24"/>
          <w:lang w:val="en-GB"/>
        </w:rPr>
        <w:t>/patch</w:t>
      </w:r>
      <w:r w:rsidRPr="00D123FB">
        <w:rPr>
          <w:rFonts w:eastAsiaTheme="minorEastAsia" w:cs="Times New Roman"/>
          <w:szCs w:val="24"/>
          <w:lang w:val="en-GB"/>
        </w:rPr>
        <w:t xml:space="preserve"> is unsuitable, the individual can stay there waiting until the next dispersal event when it will disperse again according to the set kernel. Second, if both the arrival cell</w:t>
      </w:r>
      <w:r>
        <w:rPr>
          <w:rFonts w:eastAsiaTheme="minorEastAsia" w:cs="Times New Roman"/>
          <w:szCs w:val="24"/>
          <w:lang w:val="en-GB"/>
        </w:rPr>
        <w:t>/patch</w:t>
      </w:r>
      <w:r w:rsidRPr="00D123FB">
        <w:rPr>
          <w:rFonts w:eastAsiaTheme="minorEastAsia" w:cs="Times New Roman"/>
          <w:szCs w:val="24"/>
          <w:lang w:val="en-GB"/>
        </w:rPr>
        <w:t xml:space="preserve"> and all eight </w:t>
      </w:r>
      <w:r>
        <w:rPr>
          <w:rFonts w:eastAsiaTheme="minorEastAsia" w:cs="Times New Roman"/>
          <w:szCs w:val="24"/>
          <w:lang w:val="en-GB"/>
        </w:rPr>
        <w:t>neighbouring</w:t>
      </w:r>
      <w:r w:rsidRPr="00D123FB">
        <w:rPr>
          <w:rFonts w:eastAsiaTheme="minorEastAsia" w:cs="Times New Roman"/>
          <w:szCs w:val="24"/>
          <w:lang w:val="en-GB"/>
        </w:rPr>
        <w:t xml:space="preserve"> cells</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 xml:space="preserve">or all eventual neighbouring patches, </w:t>
      </w:r>
      <w:r w:rsidRPr="00D123FB">
        <w:rPr>
          <w:rFonts w:eastAsiaTheme="minorEastAsia" w:cs="Times New Roman"/>
          <w:szCs w:val="24"/>
          <w:lang w:val="en-GB"/>
        </w:rPr>
        <w:t>are unsuitable the individual can wait in the arrival cell</w:t>
      </w:r>
      <w:r>
        <w:rPr>
          <w:rFonts w:eastAsiaTheme="minorEastAsia" w:cs="Times New Roman"/>
          <w:szCs w:val="24"/>
          <w:lang w:val="en-GB"/>
        </w:rPr>
        <w:t>/patch</w:t>
      </w:r>
      <w:r w:rsidRPr="00D123FB">
        <w:rPr>
          <w:rFonts w:eastAsiaTheme="minorEastAsia" w:cs="Times New Roman"/>
          <w:szCs w:val="24"/>
          <w:lang w:val="en-GB"/>
        </w:rPr>
        <w:t xml:space="preserve"> before moving again at the next dispersal event.</w:t>
      </w:r>
    </w:p>
    <w:p w14:paraId="5D240177"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The arrival cell</w:t>
      </w:r>
      <w:r>
        <w:rPr>
          <w:rFonts w:eastAsiaTheme="minorEastAsia" w:cs="Times New Roman"/>
          <w:szCs w:val="24"/>
          <w:lang w:val="en-GB"/>
        </w:rPr>
        <w:t>/patch</w:t>
      </w:r>
      <w:r w:rsidRPr="00D123FB">
        <w:rPr>
          <w:rFonts w:eastAsiaTheme="minorEastAsia" w:cs="Times New Roman"/>
          <w:szCs w:val="24"/>
          <w:lang w:val="en-GB"/>
        </w:rPr>
        <w:t xml:space="preserve"> is considered suitable if it contains breeding habitat. Additionally, sexual species may be required to find a mate, i.e. there </w:t>
      </w:r>
      <w:proofErr w:type="gramStart"/>
      <w:r w:rsidRPr="00D123FB">
        <w:rPr>
          <w:rFonts w:eastAsiaTheme="minorEastAsia" w:cs="Times New Roman"/>
          <w:szCs w:val="24"/>
          <w:lang w:val="en-GB"/>
        </w:rPr>
        <w:t>has to</w:t>
      </w:r>
      <w:proofErr w:type="gramEnd"/>
      <w:r w:rsidRPr="00D123FB">
        <w:rPr>
          <w:rFonts w:eastAsiaTheme="minorEastAsia" w:cs="Times New Roman"/>
          <w:szCs w:val="24"/>
          <w:lang w:val="en-GB"/>
        </w:rPr>
        <w:t xml:space="preserve"> be at least one individual of the opposite sex present for the cell</w:t>
      </w:r>
      <w:r>
        <w:rPr>
          <w:rFonts w:eastAsiaTheme="minorEastAsia" w:cs="Times New Roman"/>
          <w:szCs w:val="24"/>
          <w:lang w:val="en-GB"/>
        </w:rPr>
        <w:t>/patch</w:t>
      </w:r>
      <w:r w:rsidRPr="00D123FB">
        <w:rPr>
          <w:rFonts w:eastAsiaTheme="minorEastAsia" w:cs="Times New Roman"/>
          <w:szCs w:val="24"/>
          <w:lang w:val="en-GB"/>
        </w:rPr>
        <w:t xml:space="preserve"> to be considered suitable for settlement.</w:t>
      </w:r>
    </w:p>
    <w:p w14:paraId="49590CF8" w14:textId="77777777" w:rsidR="0067520E" w:rsidRPr="00D123FB" w:rsidRDefault="0067520E" w:rsidP="00C57BF9">
      <w:pPr>
        <w:pStyle w:val="Heading4"/>
      </w:pPr>
      <w:bookmarkStart w:id="85" w:name="_Settlement_with_movement"/>
      <w:bookmarkEnd w:id="85"/>
      <w:r w:rsidRPr="00D123FB">
        <w:lastRenderedPageBreak/>
        <w:t>Settlement with movement processes</w:t>
      </w:r>
    </w:p>
    <w:p w14:paraId="78535EA8" w14:textId="77777777" w:rsidR="0067520E" w:rsidRPr="00D123FB" w:rsidRDefault="0067520E" w:rsidP="00744E86">
      <w:pPr>
        <w:pStyle w:val="Keepnext"/>
        <w:rPr>
          <w:rFonts w:eastAsiaTheme="minorEastAsia"/>
        </w:rPr>
      </w:pPr>
      <w:r w:rsidRPr="00D123FB">
        <w:rPr>
          <w:rFonts w:eastAsiaTheme="minorEastAsia"/>
        </w:rPr>
        <w:t xml:space="preserve">If individuals are dispersing by one of the two movement processes implemented (SMS or CRW), at each step (made simultaneously) they each evaluate their current cell or patch for the possibility of settling. This allows for the implementation of more complex settlement rules. The simplest one is that the individual decides to stop if there is suitable habitat; this is in any case a necessary condition. Additionally, the settlement decision can be </w:t>
      </w:r>
      <w:proofErr w:type="gramStart"/>
      <w:r w:rsidRPr="00D123FB">
        <w:rPr>
          <w:rFonts w:eastAsiaTheme="minorEastAsia"/>
        </w:rPr>
        <w:t>density-dependent</w:t>
      </w:r>
      <w:proofErr w:type="gramEnd"/>
      <w:r w:rsidRPr="00D123FB">
        <w:rPr>
          <w:rFonts w:eastAsiaTheme="minorEastAsia"/>
        </w:rPr>
        <w:t xml:space="preserve">. The individual has a probability, </w:t>
      </w:r>
      <w:proofErr w:type="spellStart"/>
      <w:r w:rsidRPr="00D123FB">
        <w:rPr>
          <w:rFonts w:eastAsiaTheme="minorEastAsia"/>
          <w:i/>
        </w:rPr>
        <w:t>p</w:t>
      </w:r>
      <w:r w:rsidRPr="00D123FB">
        <w:rPr>
          <w:rFonts w:eastAsiaTheme="minorEastAsia"/>
          <w:i/>
          <w:vertAlign w:val="subscript"/>
        </w:rPr>
        <w:t>s</w:t>
      </w:r>
      <w:proofErr w:type="spellEnd"/>
      <w:r w:rsidRPr="00D123FB">
        <w:rPr>
          <w:rFonts w:eastAsiaTheme="minorEastAsia"/>
        </w:rPr>
        <w:t xml:space="preserve">, of settling in the cell or patch </w:t>
      </w:r>
      <w:proofErr w:type="spellStart"/>
      <w:r w:rsidRPr="00D123FB">
        <w:rPr>
          <w:rFonts w:eastAsiaTheme="minorEastAsia"/>
          <w:i/>
        </w:rPr>
        <w:t>i</w:t>
      </w:r>
      <w:proofErr w:type="spellEnd"/>
      <w:r w:rsidRPr="00D123FB">
        <w:rPr>
          <w:rFonts w:eastAsiaTheme="minorEastAsia"/>
        </w:rPr>
        <w:t>, given by:</w:t>
      </w:r>
    </w:p>
    <w:p w14:paraId="316347B2" w14:textId="77777777" w:rsidR="0067520E" w:rsidRPr="00D123FB" w:rsidRDefault="00000000" w:rsidP="00C57BF9">
      <w:pPr>
        <w:pStyle w:val="Equation"/>
        <w:rPr>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den>
                    </m:f>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w:t>
      </w:r>
    </w:p>
    <w:p w14:paraId="48C24A76"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N</w:t>
      </w:r>
      <w:r w:rsidRPr="00D123FB">
        <w:rPr>
          <w:rFonts w:eastAsiaTheme="minorEastAsia" w:cs="Times New Roman"/>
          <w:i/>
          <w:szCs w:val="24"/>
          <w:vertAlign w:val="subscript"/>
          <w:lang w:val="en-GB"/>
        </w:rPr>
        <w:t>i</w:t>
      </w:r>
      <w:r w:rsidRPr="00D123FB">
        <w:rPr>
          <w:rFonts w:eastAsiaTheme="minorEastAsia" w:cs="Times New Roman"/>
          <w:szCs w:val="24"/>
          <w:lang w:val="en-GB"/>
        </w:rPr>
        <w:t xml:space="preserve"> and </w:t>
      </w:r>
      <w:r w:rsidRPr="00D123FB">
        <w:rPr>
          <w:rFonts w:eastAsiaTheme="minorEastAsia" w:cs="Times New Roman"/>
          <w:i/>
          <w:szCs w:val="24"/>
          <w:lang w:val="en-GB"/>
        </w:rPr>
        <w:t>K</w:t>
      </w:r>
      <w:r w:rsidRPr="00D123FB">
        <w:rPr>
          <w:rFonts w:eastAsiaTheme="minorEastAsia" w:cs="Times New Roman"/>
          <w:i/>
          <w:szCs w:val="24"/>
          <w:vertAlign w:val="subscript"/>
          <w:lang w:val="en-GB"/>
        </w:rPr>
        <w:t>i</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are the number of individuals and the carrying capacity of the cell/patch </w:t>
      </w:r>
      <w:proofErr w:type="spellStart"/>
      <w:r w:rsidRPr="00D123FB">
        <w:rPr>
          <w:rFonts w:eastAsiaTheme="minorEastAsia" w:cs="Times New Roman"/>
          <w:i/>
          <w:szCs w:val="24"/>
          <w:lang w:val="en-GB"/>
        </w:rPr>
        <w:t>i</w:t>
      </w:r>
      <w:proofErr w:type="spellEnd"/>
      <w:r w:rsidRPr="00D123FB">
        <w:rPr>
          <w:rFonts w:eastAsiaTheme="minorEastAsia" w:cs="Times New Roman"/>
          <w:szCs w:val="24"/>
          <w:lang w:val="en-GB"/>
        </w:rPr>
        <w:t xml:space="preserve">, </w:t>
      </w:r>
      <w:r>
        <w:rPr>
          <w:rFonts w:eastAsiaTheme="minorEastAsia" w:cs="Times New Roman"/>
          <w:i/>
          <w:szCs w:val="24"/>
          <w:lang w:val="en-GB"/>
        </w:rPr>
        <w:t>S</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w:t>
      </w:r>
      <w:r>
        <w:rPr>
          <w:rFonts w:eastAsiaTheme="minorEastAsia" w:cs="Times New Roman"/>
          <w:szCs w:val="24"/>
          <w:lang w:val="en-GB"/>
        </w:rPr>
        <w:t>settlement</w:t>
      </w:r>
      <w:r w:rsidRPr="00D123FB">
        <w:rPr>
          <w:rFonts w:eastAsiaTheme="minorEastAsia" w:cs="Times New Roman"/>
          <w:szCs w:val="24"/>
          <w:lang w:val="en-GB"/>
        </w:rPr>
        <w:t xml:space="preserve"> probability</w:t>
      </w:r>
      <w:r>
        <w:rPr>
          <w:rFonts w:eastAsiaTheme="minorEastAsia" w:cs="Times New Roman"/>
          <w:szCs w:val="24"/>
          <w:lang w:val="en-GB"/>
        </w:rPr>
        <w:t>,</w:t>
      </w:r>
      <w:r w:rsidRPr="00D123FB">
        <w:rPr>
          <w:rFonts w:eastAsiaTheme="minorEastAsia" w:cs="Times New Roman"/>
          <w:i/>
          <w:szCs w:val="24"/>
          <w:lang w:val="en-GB"/>
        </w:rPr>
        <w:t xml:space="preserve"> β</w:t>
      </w:r>
      <w:r w:rsidRPr="00D123FB">
        <w:rPr>
          <w:rFonts w:eastAsiaTheme="minorEastAsia" w:cs="Times New Roman"/>
          <w:i/>
          <w:szCs w:val="24"/>
          <w:vertAlign w:val="subscript"/>
          <w:lang w:val="en-GB"/>
        </w:rPr>
        <w:t>s</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is the inflection point and </w:t>
      </w:r>
      <w:r w:rsidRPr="00D123FB">
        <w:rPr>
          <w:rFonts w:eastAsiaTheme="minorEastAsia" w:cs="Times New Roman"/>
          <w:i/>
          <w:szCs w:val="24"/>
          <w:lang w:val="en-GB"/>
        </w:rPr>
        <w:t>α</w:t>
      </w:r>
      <w:r w:rsidRPr="00D123FB">
        <w:rPr>
          <w:rFonts w:eastAsiaTheme="minorEastAsia" w:cs="Times New Roman"/>
          <w:i/>
          <w:szCs w:val="24"/>
          <w:vertAlign w:val="subscript"/>
          <w:lang w:val="en-GB"/>
        </w:rPr>
        <w:t>s</w:t>
      </w:r>
      <w:r w:rsidRPr="00D123FB">
        <w:rPr>
          <w:rFonts w:eastAsiaTheme="minorEastAsia" w:cs="Times New Roman"/>
          <w:szCs w:val="24"/>
          <w:lang w:val="en-GB"/>
        </w:rPr>
        <w:t xml:space="preserve"> is the slope of the function. Sexual species may also be required to find a mate </w:t>
      </w:r>
      <w:proofErr w:type="gramStart"/>
      <w:r w:rsidRPr="00D123FB">
        <w:rPr>
          <w:rFonts w:eastAsiaTheme="minorEastAsia" w:cs="Times New Roman"/>
          <w:szCs w:val="24"/>
          <w:lang w:val="en-GB"/>
        </w:rPr>
        <w:t>in order to</w:t>
      </w:r>
      <w:proofErr w:type="gramEnd"/>
      <w:r w:rsidRPr="00D123FB">
        <w:rPr>
          <w:rFonts w:eastAsiaTheme="minorEastAsia" w:cs="Times New Roman"/>
          <w:szCs w:val="24"/>
          <w:lang w:val="en-GB"/>
        </w:rPr>
        <w:t xml:space="preserve"> settle. As for settlement with kernels, this requirement is satisfied if there is at least one individual of the opposite sex in the cell</w:t>
      </w:r>
      <w:r>
        <w:rPr>
          <w:rFonts w:eastAsiaTheme="minorEastAsia" w:cs="Times New Roman"/>
          <w:szCs w:val="24"/>
          <w:lang w:val="en-GB"/>
        </w:rPr>
        <w:t>/patch</w:t>
      </w:r>
      <w:r w:rsidRPr="00D123FB">
        <w:rPr>
          <w:rFonts w:eastAsiaTheme="minorEastAsia" w:cs="Times New Roman"/>
          <w:szCs w:val="24"/>
          <w:lang w:val="en-GB"/>
        </w:rPr>
        <w:t xml:space="preserve">. Density-dependence and mating requirements can also be </w:t>
      </w:r>
      <w:proofErr w:type="gramStart"/>
      <w:r w:rsidRPr="00D123FB">
        <w:rPr>
          <w:rFonts w:eastAsiaTheme="minorEastAsia" w:cs="Times New Roman"/>
          <w:szCs w:val="24"/>
          <w:lang w:val="en-GB"/>
        </w:rPr>
        <w:t>combined together</w:t>
      </w:r>
      <w:proofErr w:type="gramEnd"/>
      <w:r w:rsidRPr="00D123FB">
        <w:rPr>
          <w:rFonts w:eastAsiaTheme="minorEastAsia" w:cs="Times New Roman"/>
          <w:szCs w:val="24"/>
          <w:lang w:val="en-GB"/>
        </w:rPr>
        <w:t xml:space="preserve"> to determine the settlement decision.</w:t>
      </w:r>
    </w:p>
    <w:p w14:paraId="60AF5FB1" w14:textId="77777777" w:rsidR="0067520E" w:rsidRPr="00D123FB" w:rsidRDefault="0067520E" w:rsidP="00744E86">
      <w:pPr>
        <w:pStyle w:val="Keepnext"/>
        <w:rPr>
          <w:rFonts w:eastAsiaTheme="minorEastAsia"/>
        </w:rPr>
      </w:pPr>
      <w:r w:rsidRPr="00D123FB">
        <w:rPr>
          <w:rFonts w:eastAsiaTheme="minorEastAsia"/>
        </w:rPr>
        <w:t>In the case of stage-structured models, eqn. 16 becomes:</w:t>
      </w:r>
    </w:p>
    <w:p w14:paraId="42F6E670" w14:textId="77777777" w:rsidR="0067520E" w:rsidRDefault="00000000" w:rsidP="00C57BF9">
      <w:pPr>
        <w:pStyle w:val="Equation"/>
        <w:rPr>
          <w:rFonts w:eastAsiaTheme="minorEastAsia"/>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16a</w:t>
      </w:r>
    </w:p>
    <w:p w14:paraId="14F32810" w14:textId="77777777" w:rsidR="0067520E" w:rsidRPr="007F1804" w:rsidRDefault="0067520E" w:rsidP="00C57BF9">
      <w:r>
        <w:rPr>
          <w:rFonts w:eastAsiaTheme="minorEastAsia"/>
          <w:szCs w:val="24"/>
        </w:rPr>
        <w:t xml:space="preserve">where </w:t>
      </w:r>
      <w:r w:rsidRPr="00327E95">
        <w:rPr>
          <w:rFonts w:eastAsiaTheme="minorEastAsia"/>
          <w:i/>
          <w:szCs w:val="24"/>
        </w:rPr>
        <w:t>b</w:t>
      </w:r>
      <w:r>
        <w:rPr>
          <w:rFonts w:eastAsiaTheme="minorEastAsia"/>
          <w:szCs w:val="24"/>
        </w:rPr>
        <w:t xml:space="preserve"> represents the </w:t>
      </w:r>
      <w:hyperlink w:anchor="_Density-dependence" w:history="1">
        <w:r w:rsidRPr="00327E95">
          <w:rPr>
            <w:rStyle w:val="Hyperlink"/>
            <w:rFonts w:eastAsiaTheme="minorEastAsia"/>
            <w:szCs w:val="24"/>
          </w:rPr>
          <w:t>strength of density</w:t>
        </w:r>
        <w:r>
          <w:rPr>
            <w:rStyle w:val="Hyperlink"/>
            <w:rFonts w:eastAsiaTheme="minorEastAsia"/>
            <w:szCs w:val="24"/>
          </w:rPr>
          <w:t xml:space="preserve"> </w:t>
        </w:r>
        <w:r w:rsidRPr="00327E95">
          <w:rPr>
            <w:rStyle w:val="Hyperlink"/>
            <w:rFonts w:eastAsiaTheme="minorEastAsia"/>
            <w:szCs w:val="24"/>
          </w:rPr>
          <w:t>dependence</w:t>
        </w:r>
      </w:hyperlink>
      <w:r>
        <w:rPr>
          <w:rFonts w:eastAsiaTheme="minorEastAsia"/>
          <w:szCs w:val="24"/>
        </w:rPr>
        <w:t xml:space="preserve"> used for the population dynamics.</w:t>
      </w:r>
    </w:p>
    <w:p w14:paraId="4F54AB54"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To avoid having individuals moving perpetually</w:t>
      </w:r>
      <w:r w:rsidRPr="00D123FB" w:rsidDel="00133719">
        <w:rPr>
          <w:rFonts w:eastAsiaTheme="minorEastAsia" w:cs="Times New Roman"/>
          <w:szCs w:val="24"/>
          <w:lang w:val="en-GB"/>
        </w:rPr>
        <w:t xml:space="preserve"> </w:t>
      </w:r>
      <w:r w:rsidRPr="00D123FB">
        <w:rPr>
          <w:rFonts w:eastAsiaTheme="minorEastAsia" w:cs="Times New Roman"/>
          <w:szCs w:val="24"/>
          <w:lang w:val="en-GB"/>
        </w:rPr>
        <w:t>because they cannot find suitable conditions to settle, the model requires a per-step mortality (</w:t>
      </w:r>
      <w:hyperlink w:anchor="_Movement_processes" w:history="1">
        <w:r>
          <w:rPr>
            <w:rStyle w:val="Hyperlink"/>
            <w:rFonts w:eastAsiaTheme="minorEastAsia" w:cs="Times New Roman"/>
            <w:szCs w:val="24"/>
            <w:lang w:val="en-GB"/>
          </w:rPr>
          <w:t>see </w:t>
        </w:r>
        <w:r w:rsidRPr="00D123FB">
          <w:rPr>
            <w:rStyle w:val="Hyperlink"/>
            <w:rFonts w:eastAsiaTheme="minorEastAsia" w:cs="Times New Roman"/>
            <w:szCs w:val="24"/>
            <w:lang w:val="en-GB"/>
          </w:rPr>
          <w:t>2.5.4</w:t>
        </w:r>
      </w:hyperlink>
      <w:r w:rsidRPr="00D123FB">
        <w:rPr>
          <w:rFonts w:eastAsiaTheme="minorEastAsia" w:cs="Times New Roman"/>
          <w:szCs w:val="24"/>
          <w:lang w:val="en-GB"/>
        </w:rPr>
        <w:t xml:space="preserve">) or a maximum number of steps, or both, to be set. The maximum number of steps defines the maximum time length of the transfer period. This could be calculated combining the average time taken for each step (which can be derived from tracking data on maximum distances covered in a given time and considering the cell resolution or the step length for discrete and continuous models respectively) and the time available for individuals to disperse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"Kramer-Schadt", "given" : "Stephanie", "non-dropping-particle" : "", "parse-names" : false, "suffix" : "" }, { "dropping-particle" : "", "family" : "Revilla", "given" : "Eloy", "non-dropping-particle" : "", "parse-names" : false, "suffix" : "" }, { "dropping-particle" : "", "family" : "Wiegand", "given" : "Thorsten", "non-dropping-particle" : "", "parse-names" : false, "suffix" : "" }, { "dropping-particle" : "", "family" : "Breitenmoser", "given" : "Urs", "non-dropping-particle" : "", "parse-names" : false, "suffix" : "" } ], "container-title" : "Journal of Applied Ecology", "id" : "ITEM-1", "issued" : { "date-parts" : [ [ "2004" ] ] }, "page" : "711-723", "title" : "Fragmented landscapes , road mortality and patch connectivity: modelling influences on the dispersal of Eurasian lynx", "type" : "article-journal", "volume" : "41" }, "uris" : [ "http://www.mendeley.com/documents/?uuid=409add17-7725-4c8a-b8aa-c203e05a172e" ] } ], "mendeley" : { "previouslyFormattedCitation" : "(Kramer-Schadt et al. 2004)"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(Kramer-Schadt et al. 2004)</w:t>
      </w:r>
      <w:r w:rsidRPr="00D123FB">
        <w:rPr>
          <w:rFonts w:eastAsiaTheme="minorEastAsia" w:cs="Times New Roman"/>
          <w:szCs w:val="24"/>
          <w:lang w:val="en-GB"/>
        </w:rPr>
        <w:fldChar w:fldCharType="end"/>
      </w:r>
      <w:r w:rsidRPr="00D123FB">
        <w:rPr>
          <w:rFonts w:eastAsiaTheme="minorEastAsia" w:cs="Times New Roman"/>
          <w:szCs w:val="24"/>
          <w:lang w:val="en-GB"/>
        </w:rPr>
        <w:t>. When an individual reaches the maximum number of steps, it stops where it is regardless of the suitability of the location; in the case of annual species this results in automatic death if the individual stops in unsuitable habitat. For species that can disperse over multiple seasons, the model requires a maximum number of steps per dispersal event; on reaching that limit, the individual will stop where it is and the next season, if still alive, it will move again.</w:t>
      </w:r>
    </w:p>
    <w:p w14:paraId="7E3D9439"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An additional rule that can be set constitutes a minimum number of steps that </w:t>
      </w:r>
      <w:proofErr w:type="gramStart"/>
      <w:r w:rsidRPr="00D123FB">
        <w:rPr>
          <w:rFonts w:eastAsiaTheme="minorEastAsia" w:cs="Times New Roman"/>
          <w:szCs w:val="24"/>
          <w:lang w:val="en-GB"/>
        </w:rPr>
        <w:t>each individual</w:t>
      </w:r>
      <w:proofErr w:type="gramEnd"/>
      <w:r w:rsidRPr="00D123FB">
        <w:rPr>
          <w:rFonts w:eastAsiaTheme="minorEastAsia" w:cs="Times New Roman"/>
          <w:szCs w:val="24"/>
          <w:lang w:val="en-GB"/>
        </w:rPr>
        <w:t xml:space="preserve"> must take before settlement can take place. This is useful for simulating situations where animals, in a ‘dispersal mode’, will keep moving and not consider settling even if suitable conditions are available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"(e.g. Barto\u0144 et al. 2012)", "previouslyFormattedCitation" : "(Barton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(e.g. Barto</w:t>
      </w:r>
      <w:r w:rsidRPr="00D123FB">
        <w:rPr>
          <w:rFonts w:cs="Times New Roman"/>
          <w:noProof/>
          <w:szCs w:val="24"/>
          <w:lang w:val="en-GB"/>
        </w:rPr>
        <w:t>ń</w:t>
      </w:r>
      <w:r w:rsidRPr="00D123FB">
        <w:rPr>
          <w:rFonts w:eastAsiaTheme="minorEastAsia" w:cs="Times New Roman"/>
          <w:noProof/>
          <w:szCs w:val="24"/>
          <w:lang w:val="en-GB"/>
        </w:rPr>
        <w:t xml:space="preserve"> et al. 2012)</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1B6C3F54" w14:textId="29AEB129"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Settlement rules, whether the transfer is </w:t>
      </w:r>
      <w:r>
        <w:rPr>
          <w:rFonts w:eastAsiaTheme="minorEastAsia" w:cs="Times New Roman"/>
          <w:szCs w:val="24"/>
          <w:lang w:val="en-GB"/>
        </w:rPr>
        <w:t>modelled</w:t>
      </w:r>
      <w:r w:rsidRPr="00D123FB">
        <w:rPr>
          <w:rFonts w:eastAsiaTheme="minorEastAsia" w:cs="Times New Roman"/>
          <w:szCs w:val="24"/>
          <w:lang w:val="en-GB"/>
        </w:rPr>
        <w:t xml:space="preserve"> with kernels or with movement processes, can be sex- or stage-specific or both. Inter-individual variability </w:t>
      </w:r>
      <w:r>
        <w:rPr>
          <w:rFonts w:eastAsiaTheme="minorEastAsia" w:cs="Times New Roman"/>
          <w:szCs w:val="24"/>
          <w:lang w:val="en-GB"/>
        </w:rPr>
        <w:t>is implemented only for the three traits determining density-dependent settlement (eqn. 16), and if so, it may not be stage-dependent.</w:t>
      </w:r>
    </w:p>
    <w:p w14:paraId="22C62D4B" w14:textId="77777777" w:rsidR="0067520E" w:rsidRPr="00D123FB" w:rsidRDefault="0067520E" w:rsidP="009E434A">
      <w:pPr>
        <w:pStyle w:val="Heading3"/>
        <w:numPr>
          <w:ilvl w:val="2"/>
          <w:numId w:val="14"/>
        </w:numPr>
        <w:rPr>
          <w:rFonts w:eastAsiaTheme="minorEastAsia"/>
        </w:rPr>
      </w:pPr>
      <w:bookmarkStart w:id="86" w:name="_Toc54110063"/>
      <w:r w:rsidRPr="00D123FB">
        <w:rPr>
          <w:rFonts w:eastAsiaTheme="minorEastAsia"/>
        </w:rPr>
        <w:t>Dispersal mortality</w:t>
      </w:r>
      <w:bookmarkEnd w:id="86"/>
    </w:p>
    <w:p w14:paraId="27C45D6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Dispersal is often a costly process</w:t>
      </w:r>
      <w:r>
        <w:rPr>
          <w:rFonts w:eastAsiaTheme="minorEastAsia" w:cs="Times New Roman"/>
          <w:szCs w:val="24"/>
        </w:rPr>
        <w:t xml:space="preserve"> for an organism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7003E7">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xml:space="preserve"> and, in some cases, a dispersing individual may suffer mortality. Obtaining a sensible representation of dispersal </w:t>
      </w:r>
      <w:r w:rsidRPr="007003E7">
        <w:rPr>
          <w:rFonts w:eastAsiaTheme="minorEastAsia" w:cs="Times New Roman"/>
          <w:szCs w:val="24"/>
        </w:rPr>
        <w:lastRenderedPageBreak/>
        <w:t xml:space="preserve">requires that these mortality costs are described </w:t>
      </w:r>
      <w:proofErr w:type="gramStart"/>
      <w:r w:rsidRPr="007003E7">
        <w:rPr>
          <w:rFonts w:eastAsiaTheme="minorEastAsia" w:cs="Times New Roman"/>
          <w:szCs w:val="24"/>
        </w:rPr>
        <w:t>appropriately</w:t>
      </w:r>
      <w:proofErr w:type="gramEnd"/>
      <w:r w:rsidRPr="007003E7">
        <w:rPr>
          <w:rFonts w:eastAsiaTheme="minorEastAsia" w:cs="Times New Roman"/>
          <w:szCs w:val="24"/>
        </w:rPr>
        <w:t xml:space="preserve"> and, for this, it is important to recognize how dispersal mortality is incorporated in </w:t>
      </w:r>
      <w:proofErr w:type="spellStart"/>
      <w:r w:rsidRPr="007003E7">
        <w:rPr>
          <w:rFonts w:eastAsiaTheme="minorEastAsia" w:cs="Times New Roman"/>
          <w:szCs w:val="24"/>
        </w:rPr>
        <w:t>RangeShifter</w:t>
      </w:r>
      <w:proofErr w:type="spellEnd"/>
      <w:r w:rsidRPr="007003E7">
        <w:rPr>
          <w:rFonts w:eastAsiaTheme="minorEastAsia" w:cs="Times New Roman"/>
          <w:szCs w:val="24"/>
        </w:rPr>
        <w:t>.</w:t>
      </w:r>
    </w:p>
    <w:p w14:paraId="33410DD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 xml:space="preserve">First, dispersal mortality can arise </w:t>
      </w:r>
      <w:proofErr w:type="gramStart"/>
      <w:r w:rsidRPr="007003E7">
        <w:rPr>
          <w:rFonts w:eastAsiaTheme="minorEastAsia" w:cs="Times New Roman"/>
          <w:szCs w:val="24"/>
        </w:rPr>
        <w:t>as a result of</w:t>
      </w:r>
      <w:proofErr w:type="gramEnd"/>
      <w:r w:rsidRPr="007003E7">
        <w:rPr>
          <w:rFonts w:eastAsiaTheme="minorEastAsia" w:cs="Times New Roman"/>
          <w:szCs w:val="24"/>
        </w:rPr>
        <w:t xml:space="preserve"> individuals failing to reach suitable habitat. For example, when a simple dispersal kernel is used with no possibility for individuals to search for </w:t>
      </w:r>
      <w:proofErr w:type="gramStart"/>
      <w:r w:rsidRPr="007003E7">
        <w:rPr>
          <w:rFonts w:eastAsiaTheme="minorEastAsia" w:cs="Times New Roman"/>
          <w:szCs w:val="24"/>
        </w:rPr>
        <w:t>locally-suitable</w:t>
      </w:r>
      <w:proofErr w:type="gramEnd"/>
      <w:r w:rsidRPr="007003E7">
        <w:rPr>
          <w:rFonts w:eastAsiaTheme="minorEastAsia" w:cs="Times New Roman"/>
          <w:szCs w:val="24"/>
        </w:rPr>
        <w:t xml:space="preserve"> habitat, mortality occurs to all individuals that arrive in unsuitable habitat. The same is true when a movement model is used for the transfer phase; some individuals may fail to find suitable habitat before they use up a maximum number of movement steps. In this first case, dispersal mortality clearly depends upon the proportion of suitable habitat in the landscape and will increase as the availability of habitat declines.</w:t>
      </w:r>
    </w:p>
    <w:p w14:paraId="61BDCD5F" w14:textId="77777777" w:rsidR="0067520E" w:rsidRPr="007003E7" w:rsidRDefault="0067520E" w:rsidP="00C57BF9">
      <w:pPr>
        <w:pStyle w:val="ListParagraph"/>
        <w:ind w:left="0"/>
        <w:rPr>
          <w:rFonts w:eastAsiaTheme="minorEastAsia" w:cs="Times New Roman"/>
          <w:szCs w:val="24"/>
        </w:rPr>
      </w:pPr>
      <w:r w:rsidRPr="007003E7">
        <w:rPr>
          <w:rFonts w:eastAsiaTheme="minorEastAsia" w:cs="Times New Roman"/>
          <w:szCs w:val="24"/>
        </w:rPr>
        <w:t xml:space="preserve">A second source of dispersal mortality can be specified by the user. In the case of the dispersal kernel, </w:t>
      </w:r>
      <w:r>
        <w:rPr>
          <w:rFonts w:eastAsiaTheme="minorEastAsia" w:cs="Times New Roman"/>
          <w:szCs w:val="24"/>
        </w:rPr>
        <w:t xml:space="preserve">either a constant or </w:t>
      </w:r>
      <w:r w:rsidRPr="007003E7">
        <w:rPr>
          <w:rFonts w:eastAsiaTheme="minorEastAsia" w:cs="Times New Roman"/>
          <w:szCs w:val="24"/>
        </w:rPr>
        <w:t xml:space="preserve">a distance-dependent </w:t>
      </w:r>
      <w:r>
        <w:rPr>
          <w:rFonts w:eastAsiaTheme="minorEastAsia" w:cs="Times New Roman"/>
          <w:szCs w:val="24"/>
        </w:rPr>
        <w:t xml:space="preserve">(i.e. </w:t>
      </w:r>
      <w:r w:rsidRPr="007003E7">
        <w:rPr>
          <w:rFonts w:eastAsiaTheme="minorEastAsia" w:cs="Times New Roman"/>
          <w:szCs w:val="24"/>
        </w:rPr>
        <w:t>individuals that travel further are more likely to die</w:t>
      </w:r>
      <w:r>
        <w:rPr>
          <w:rFonts w:eastAsiaTheme="minorEastAsia" w:cs="Times New Roman"/>
          <w:szCs w:val="24"/>
        </w:rPr>
        <w:t xml:space="preserve">) </w:t>
      </w:r>
      <w:r w:rsidRPr="007003E7">
        <w:rPr>
          <w:rFonts w:eastAsiaTheme="minorEastAsia" w:cs="Times New Roman"/>
          <w:szCs w:val="24"/>
        </w:rPr>
        <w:t>probability of mortality can be incorporated</w:t>
      </w:r>
      <w:r>
        <w:rPr>
          <w:rFonts w:eastAsiaTheme="minorEastAsia" w:cs="Times New Roman"/>
          <w:szCs w:val="24"/>
        </w:rPr>
        <w:t>.</w:t>
      </w:r>
      <w:r w:rsidRPr="007003E7">
        <w:rPr>
          <w:rFonts w:eastAsiaTheme="minorEastAsia" w:cs="Times New Roman"/>
          <w:szCs w:val="24"/>
        </w:rPr>
        <w:t xml:space="preserve"> </w:t>
      </w:r>
      <w:r>
        <w:rPr>
          <w:rFonts w:eastAsiaTheme="minorEastAsia" w:cs="Times New Roman"/>
          <w:szCs w:val="24"/>
        </w:rPr>
        <w:t>The latter</w:t>
      </w:r>
      <w:r w:rsidRPr="007003E7">
        <w:rPr>
          <w:rFonts w:eastAsiaTheme="minorEastAsia" w:cs="Times New Roman"/>
          <w:szCs w:val="24"/>
        </w:rPr>
        <w:t xml:space="preserve"> may be thought to represent the increased energetic, time or attritional costs that longer-distance dispersers</w:t>
      </w:r>
      <w:r>
        <w:rPr>
          <w:rFonts w:eastAsiaTheme="minorEastAsia" w:cs="Times New Roman"/>
          <w:szCs w:val="24"/>
        </w:rPr>
        <w:t xml:space="preserve"> will experience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EA73D8">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Where movement rules are used, a per-step probability of mortality can be included and again, this can be useful for representing mortality risks that increase with distance or time spent travelling. Additionally, where movement across a complex landscape is modeled more explicitly, it is possible that the per-step mortality varies according to the nature of the local environment and the possibility for including this additional detai</w:t>
      </w:r>
      <w:r>
        <w:rPr>
          <w:rFonts w:eastAsiaTheme="minorEastAsia" w:cs="Times New Roman"/>
          <w:szCs w:val="24"/>
        </w:rPr>
        <w:t xml:space="preserve">l is provided in </w:t>
      </w:r>
      <w:proofErr w:type="spellStart"/>
      <w:r>
        <w:rPr>
          <w:rFonts w:eastAsiaTheme="minorEastAsia" w:cs="Times New Roman"/>
          <w:szCs w:val="24"/>
        </w:rPr>
        <w:t>RangeShifter</w:t>
      </w:r>
      <w:proofErr w:type="spellEnd"/>
      <w:r>
        <w:rPr>
          <w:rFonts w:eastAsiaTheme="minorEastAsia" w:cs="Times New Roman"/>
          <w:szCs w:val="24"/>
        </w:rPr>
        <w:t>.</w:t>
      </w:r>
    </w:p>
    <w:p w14:paraId="497C998A" w14:textId="77777777" w:rsidR="0067520E" w:rsidRDefault="0067520E" w:rsidP="00C57BF9">
      <w:pPr>
        <w:pStyle w:val="ListParagraph"/>
        <w:ind w:left="0"/>
        <w:rPr>
          <w:ins w:id="87" w:author="Pannetier, Theo" w:date="2024-06-04T16:32:00Z"/>
          <w:rFonts w:eastAsiaTheme="minorEastAsia" w:cs="Times New Roman"/>
          <w:szCs w:val="24"/>
        </w:rPr>
      </w:pPr>
      <w:r w:rsidRPr="007003E7">
        <w:rPr>
          <w:rFonts w:eastAsiaTheme="minorEastAsia" w:cs="Times New Roman"/>
          <w:szCs w:val="24"/>
        </w:rPr>
        <w:t>We note here that the total dispersal mortality experienced will be the sum of the mortalities due to the two sources identified above and, in parameteri</w:t>
      </w:r>
      <w:r>
        <w:rPr>
          <w:rFonts w:eastAsiaTheme="minorEastAsia" w:cs="Times New Roman"/>
          <w:szCs w:val="24"/>
        </w:rPr>
        <w:t>z</w:t>
      </w:r>
      <w:r w:rsidRPr="007003E7">
        <w:rPr>
          <w:rFonts w:eastAsiaTheme="minorEastAsia" w:cs="Times New Roman"/>
          <w:szCs w:val="24"/>
        </w:rPr>
        <w:t>ing the model, it will be important to recognize this such that dispersal mort</w:t>
      </w:r>
      <w:r>
        <w:rPr>
          <w:rFonts w:eastAsiaTheme="minorEastAsia" w:cs="Times New Roman"/>
          <w:szCs w:val="24"/>
        </w:rPr>
        <w:t>ality is not double-accounted.</w:t>
      </w:r>
    </w:p>
    <w:p w14:paraId="37DC520B" w14:textId="241FCB64" w:rsidR="002D7F8C" w:rsidRPr="002D7F8C" w:rsidRDefault="002D7F8C" w:rsidP="002D7F8C">
      <w:pPr>
        <w:pStyle w:val="Heading2"/>
        <w:numPr>
          <w:ilvl w:val="1"/>
          <w:numId w:val="14"/>
        </w:numPr>
        <w:rPr>
          <w:ins w:id="88" w:author="Pannetier, Theo" w:date="2024-06-04T16:32:00Z"/>
          <w:rFonts w:eastAsiaTheme="minorEastAsia"/>
        </w:rPr>
      </w:pPr>
      <w:ins w:id="89" w:author="Pannetier, Theo" w:date="2024-06-04T16:32:00Z">
        <w:r>
          <w:rPr>
            <w:rFonts w:eastAsiaTheme="minorEastAsia"/>
          </w:rPr>
          <w:t>Genetics in 3.0</w:t>
        </w:r>
      </w:ins>
    </w:p>
    <w:p w14:paraId="12EAE96E" w14:textId="360EDB3C" w:rsidR="00A36A6C" w:rsidRPr="00A36A6C" w:rsidRDefault="00A36A6C" w:rsidP="00C57BF9">
      <w:pPr>
        <w:pStyle w:val="ListParagraph"/>
        <w:ind w:left="0"/>
        <w:rPr>
          <w:ins w:id="90" w:author="Pannetier, Theo" w:date="2024-06-04T16:56:00Z"/>
          <w:rFonts w:eastAsiaTheme="minorEastAsia" w:cs="Times New Roman"/>
          <w:i/>
          <w:iCs/>
          <w:szCs w:val="24"/>
          <w:lang w:val="en-GB"/>
          <w:rPrChange w:id="91" w:author="Pannetier, Theo" w:date="2024-06-04T16:57:00Z">
            <w:rPr>
              <w:ins w:id="92" w:author="Pannetier, Theo" w:date="2024-06-04T16:56:00Z"/>
              <w:rFonts w:eastAsiaTheme="minorEastAsia" w:cs="Times New Roman"/>
              <w:szCs w:val="24"/>
              <w:lang w:val="en-GB"/>
            </w:rPr>
          </w:rPrChange>
        </w:rPr>
      </w:pPr>
      <w:proofErr w:type="spellStart"/>
      <w:ins w:id="93" w:author="Pannetier, Theo" w:date="2024-06-04T16:56:00Z">
        <w:r w:rsidRPr="00A36A6C">
          <w:rPr>
            <w:rFonts w:eastAsiaTheme="minorEastAsia" w:cs="Times New Roman"/>
            <w:i/>
            <w:iCs/>
            <w:szCs w:val="24"/>
            <w:lang w:val="en-GB"/>
            <w:rPrChange w:id="94" w:author="Pannetier, Theo" w:date="2024-06-04T16:57:00Z">
              <w:rPr>
                <w:rFonts w:eastAsiaTheme="minorEastAsia" w:cs="Times New Roman"/>
                <w:szCs w:val="24"/>
                <w:lang w:val="en-GB"/>
              </w:rPr>
            </w:rPrChange>
          </w:rPr>
          <w:t>RangeShifter</w:t>
        </w:r>
        <w:proofErr w:type="spellEnd"/>
        <w:r w:rsidRPr="00A36A6C">
          <w:rPr>
            <w:rFonts w:eastAsiaTheme="minorEastAsia" w:cs="Times New Roman"/>
            <w:i/>
            <w:iCs/>
            <w:szCs w:val="24"/>
            <w:lang w:val="en-GB"/>
            <w:rPrChange w:id="95" w:author="Pannetier, Theo" w:date="2024-06-04T16:57:00Z">
              <w:rPr>
                <w:rFonts w:eastAsiaTheme="minorEastAsia" w:cs="Times New Roman"/>
                <w:szCs w:val="24"/>
                <w:lang w:val="en-GB"/>
              </w:rPr>
            </w:rPrChange>
          </w:rPr>
          <w:t xml:space="preserve"> 3.0 is not yet available to </w:t>
        </w:r>
      </w:ins>
      <w:ins w:id="96" w:author="Pannetier, Theo" w:date="2024-06-04T16:57:00Z">
        <w:r w:rsidRPr="00A36A6C">
          <w:rPr>
            <w:rFonts w:eastAsiaTheme="minorEastAsia" w:cs="Times New Roman"/>
            <w:i/>
            <w:iCs/>
            <w:szCs w:val="24"/>
            <w:lang w:val="en-GB"/>
            <w:rPrChange w:id="97" w:author="Pannetier, Theo" w:date="2024-06-04T16:57:00Z">
              <w:rPr>
                <w:rFonts w:eastAsiaTheme="minorEastAsia" w:cs="Times New Roman"/>
                <w:szCs w:val="24"/>
                <w:lang w:val="en-GB"/>
              </w:rPr>
            </w:rPrChange>
          </w:rPr>
          <w:t>the GUI – please refer to the next section for documentation of the genetics module in version 2.0.</w:t>
        </w:r>
      </w:ins>
    </w:p>
    <w:p w14:paraId="52AE4F5F" w14:textId="55320EFD" w:rsidR="002D7F8C" w:rsidRDefault="002D7F8C" w:rsidP="00C57BF9">
      <w:pPr>
        <w:pStyle w:val="ListParagraph"/>
        <w:ind w:left="0"/>
        <w:rPr>
          <w:ins w:id="98" w:author="Pannetier, Theo" w:date="2024-06-04T16:34:00Z"/>
          <w:rFonts w:eastAsiaTheme="minorEastAsia" w:cs="Times New Roman"/>
          <w:szCs w:val="24"/>
          <w:lang w:val="en-GB"/>
        </w:rPr>
      </w:pPr>
      <w:moveToRangeStart w:id="99" w:author="Pannetier, Theo" w:date="2024-06-04T16:34:00Z" w:name="move168411309"/>
      <w:moveTo w:id="100" w:author="Pannetier, Theo" w:date="2024-06-04T16:34:00Z">
        <w:r>
          <w:rPr>
            <w:rFonts w:eastAsiaTheme="minorEastAsia" w:cs="Times New Roman"/>
            <w:szCs w:val="24"/>
            <w:lang w:val="en-GB"/>
          </w:rPr>
          <w:t>Computer simulations are becoming increasingly popular tools for understanding the evolutionary and genetic consequences of complex processes (Hoban et al. 2011), and many population genetics software packages, including individual-based forward-time models (</w:t>
        </w:r>
        <w:r w:rsidRPr="00DB1103">
          <w:rPr>
            <w:rFonts w:eastAsiaTheme="minorEastAsia" w:cs="Times New Roman"/>
            <w:szCs w:val="24"/>
            <w:lang w:val="en-GB"/>
          </w:rPr>
          <w:t xml:space="preserve">e.g. </w:t>
        </w:r>
        <w:r>
          <w:rPr>
            <w:rFonts w:eastAsiaTheme="minorEastAsia" w:cs="Times New Roman"/>
            <w:szCs w:val="24"/>
            <w:lang w:val="en-GB"/>
          </w:rPr>
          <w:t xml:space="preserve">Nemo: </w:t>
        </w:r>
        <w:r w:rsidRPr="00DB1103">
          <w:rPr>
            <w:rFonts w:eastAsiaTheme="minorEastAsia" w:cs="Times New Roman"/>
            <w:szCs w:val="24"/>
            <w:lang w:val="en-GB"/>
          </w:rPr>
          <w:t xml:space="preserve">Guillaume &amp; Rougemont, 2006; </w:t>
        </w:r>
        <w:r>
          <w:rPr>
            <w:rFonts w:eastAsiaTheme="minorEastAsia" w:cs="Times New Roman"/>
            <w:szCs w:val="24"/>
            <w:lang w:val="en-GB"/>
          </w:rPr>
          <w:t xml:space="preserve">Cotto et al. 2020; </w:t>
        </w:r>
        <w:proofErr w:type="spellStart"/>
        <w:r>
          <w:rPr>
            <w:rFonts w:eastAsiaTheme="minorEastAsia" w:cs="Times New Roman"/>
            <w:szCs w:val="24"/>
            <w:lang w:val="en-GB"/>
          </w:rPr>
          <w:t>SLiM</w:t>
        </w:r>
        <w:proofErr w:type="spellEnd"/>
        <w:r>
          <w:rPr>
            <w:rFonts w:eastAsiaTheme="minorEastAsia" w:cs="Times New Roman"/>
            <w:szCs w:val="24"/>
            <w:lang w:val="en-GB"/>
          </w:rPr>
          <w:t xml:space="preserve">: </w:t>
        </w:r>
        <w:r w:rsidRPr="00DB1103">
          <w:rPr>
            <w:rFonts w:eastAsiaTheme="minorEastAsia" w:cs="Times New Roman"/>
            <w:szCs w:val="24"/>
            <w:lang w:val="en-GB"/>
          </w:rPr>
          <w:t>Haller &amp; Messer, 2019</w:t>
        </w:r>
        <w:r>
          <w:rPr>
            <w:rFonts w:eastAsiaTheme="minorEastAsia" w:cs="Times New Roman"/>
            <w:szCs w:val="24"/>
            <w:lang w:val="en-GB"/>
          </w:rPr>
          <w:t xml:space="preserve">; </w:t>
        </w:r>
        <w:proofErr w:type="spellStart"/>
        <w:r>
          <w:rPr>
            <w:rFonts w:eastAsiaTheme="minorEastAsia" w:cs="Times New Roman"/>
            <w:szCs w:val="24"/>
            <w:lang w:val="en-GB"/>
          </w:rPr>
          <w:t>sPEGG</w:t>
        </w:r>
        <w:proofErr w:type="spellEnd"/>
        <w:r>
          <w:rPr>
            <w:rFonts w:eastAsiaTheme="minorEastAsia" w:cs="Times New Roman"/>
            <w:szCs w:val="24"/>
            <w:lang w:val="en-GB"/>
          </w:rPr>
          <w:t xml:space="preserve">: Okamoto &amp; </w:t>
        </w:r>
        <w:proofErr w:type="spellStart"/>
        <w:r>
          <w:rPr>
            <w:rFonts w:eastAsiaTheme="minorEastAsia" w:cs="Times New Roman"/>
            <w:szCs w:val="24"/>
            <w:lang w:val="en-GB"/>
          </w:rPr>
          <w:t>Amarasekare</w:t>
        </w:r>
        <w:proofErr w:type="spellEnd"/>
        <w:r>
          <w:rPr>
            <w:rFonts w:eastAsiaTheme="minorEastAsia" w:cs="Times New Roman"/>
            <w:szCs w:val="24"/>
            <w:lang w:val="en-GB"/>
          </w:rPr>
          <w:t xml:space="preserve"> 2017), have been and are being developed. Typically, however, these platforms (but see </w:t>
        </w:r>
        <w:proofErr w:type="spellStart"/>
        <w:r>
          <w:rPr>
            <w:rFonts w:eastAsiaTheme="minorEastAsia" w:cs="Times New Roman"/>
            <w:szCs w:val="24"/>
            <w:lang w:val="en-GB"/>
          </w:rPr>
          <w:t>sPEGG</w:t>
        </w:r>
        <w:proofErr w:type="spellEnd"/>
        <w:r>
          <w:rPr>
            <w:rFonts w:eastAsiaTheme="minorEastAsia" w:cs="Times New Roman"/>
            <w:szCs w:val="24"/>
            <w:lang w:val="en-GB"/>
          </w:rPr>
          <w:t xml:space="preserve">) represent ecology in a fairly simple way, thus missing the ecological, behavioural and spatial complexity that can feedback to genetic and evolutionary processes and determine eco-evolutionary dynamics. There is therefore a need for tools that integrate sophisticated spatial processes, demography and dispersal, together with a mechanistic and explicit representation of the individuals’ genomes. This is particularly important for a variety of applications, from landscape genetics (i.e. </w:t>
        </w:r>
        <w:r w:rsidRPr="007A528D">
          <w:rPr>
            <w:rFonts w:eastAsiaTheme="minorEastAsia" w:cs="Times New Roman"/>
            <w:szCs w:val="24"/>
            <w:lang w:val="en-GB"/>
          </w:rPr>
          <w:t>understanding of how geographical and</w:t>
        </w:r>
        <w:r>
          <w:rPr>
            <w:rFonts w:eastAsiaTheme="minorEastAsia" w:cs="Times New Roman"/>
            <w:szCs w:val="24"/>
            <w:lang w:val="en-GB"/>
          </w:rPr>
          <w:t xml:space="preserve"> </w:t>
        </w:r>
        <w:r w:rsidRPr="007A528D">
          <w:rPr>
            <w:rFonts w:eastAsiaTheme="minorEastAsia" w:cs="Times New Roman"/>
            <w:szCs w:val="24"/>
            <w:lang w:val="en-GB"/>
          </w:rPr>
          <w:t xml:space="preserve">environmental </w:t>
        </w:r>
        <w:proofErr w:type="gramStart"/>
        <w:r w:rsidRPr="007A528D">
          <w:rPr>
            <w:rFonts w:eastAsiaTheme="minorEastAsia" w:cs="Times New Roman"/>
            <w:szCs w:val="24"/>
            <w:lang w:val="en-GB"/>
          </w:rPr>
          <w:t>features</w:t>
        </w:r>
        <w:proofErr w:type="gramEnd"/>
        <w:r w:rsidRPr="007A528D">
          <w:rPr>
            <w:rFonts w:eastAsiaTheme="minorEastAsia" w:cs="Times New Roman"/>
            <w:szCs w:val="24"/>
            <w:lang w:val="en-GB"/>
          </w:rPr>
          <w:t xml:space="preserve"> structure genetic variation at</w:t>
        </w:r>
        <w:r>
          <w:rPr>
            <w:rFonts w:eastAsiaTheme="minorEastAsia" w:cs="Times New Roman"/>
            <w:szCs w:val="24"/>
            <w:lang w:val="en-GB"/>
          </w:rPr>
          <w:t xml:space="preserve"> </w:t>
        </w:r>
        <w:r w:rsidRPr="007A528D">
          <w:rPr>
            <w:rFonts w:eastAsiaTheme="minorEastAsia" w:cs="Times New Roman"/>
            <w:szCs w:val="24"/>
            <w:lang w:val="en-GB"/>
          </w:rPr>
          <w:t>both the population and individual levels</w:t>
        </w:r>
        <w:r>
          <w:rPr>
            <w:rFonts w:eastAsiaTheme="minorEastAsia" w:cs="Times New Roman"/>
            <w:szCs w:val="24"/>
            <w:lang w:val="en-GB"/>
          </w:rPr>
          <w:t>; Manel et al. 2003; Epperson et al. 2010), including incorporating genetic viability and inbreeding depression into population viability analyses, to understanding the genetic and evolutionary consequences of environmental changes for populations and species.</w:t>
        </w:r>
      </w:moveTo>
      <w:moveToRangeEnd w:id="99"/>
    </w:p>
    <w:p w14:paraId="5DEF49E9" w14:textId="5112FACA" w:rsidR="002D7F8C" w:rsidRDefault="00A36A6C" w:rsidP="00C57BF9">
      <w:pPr>
        <w:pStyle w:val="ListParagraph"/>
        <w:ind w:left="0"/>
        <w:rPr>
          <w:ins w:id="101" w:author="Pannetier, Theo" w:date="2024-06-04T16:59:00Z"/>
          <w:rFonts w:eastAsiaTheme="minorEastAsia" w:cs="Times New Roman"/>
          <w:szCs w:val="24"/>
          <w:lang w:val="en-GB"/>
        </w:rPr>
      </w:pPr>
      <w:proofErr w:type="spellStart"/>
      <w:ins w:id="102" w:author="Pannetier, Theo" w:date="2024-06-04T16:58:00Z">
        <w:r>
          <w:rPr>
            <w:rFonts w:eastAsiaTheme="minorEastAsia" w:cs="Times New Roman"/>
            <w:szCs w:val="24"/>
            <w:lang w:val="en-GB"/>
          </w:rPr>
          <w:t>RangeShifter</w:t>
        </w:r>
        <w:proofErr w:type="spellEnd"/>
        <w:r>
          <w:rPr>
            <w:rFonts w:eastAsiaTheme="minorEastAsia" w:cs="Times New Roman"/>
            <w:szCs w:val="24"/>
            <w:lang w:val="en-GB"/>
          </w:rPr>
          <w:t xml:space="preserve"> 3.0 contains an extensive rework of the genetics module, retaining the features of the previous versions while enabling a greater degree of flexibility on the parametrisation of evolvable traits and their genetics.</w:t>
        </w:r>
      </w:ins>
    </w:p>
    <w:p w14:paraId="7CE61F34" w14:textId="20D39B53" w:rsidR="00DC5C24" w:rsidRDefault="00DC5C24" w:rsidP="00C57BF9">
      <w:pPr>
        <w:pStyle w:val="ListParagraph"/>
        <w:ind w:left="0"/>
        <w:rPr>
          <w:ins w:id="103" w:author="Pannetier, Theo" w:date="2024-06-04T16:59:00Z"/>
          <w:rFonts w:eastAsiaTheme="minorEastAsia" w:cs="Times New Roman"/>
          <w:szCs w:val="24"/>
          <w:lang w:val="en-GB"/>
        </w:rPr>
      </w:pPr>
      <w:ins w:id="104" w:author="Pannetier, Theo" w:date="2024-06-04T16:59:00Z">
        <w:r>
          <w:rPr>
            <w:rFonts w:eastAsiaTheme="minorEastAsia" w:cs="Times New Roman"/>
            <w:szCs w:val="24"/>
            <w:lang w:val="en-GB"/>
          </w:rPr>
          <w:lastRenderedPageBreak/>
          <w:t xml:space="preserve">In 3.0, three types of </w:t>
        </w:r>
      </w:ins>
      <w:ins w:id="105" w:author="Pannetier, Theo" w:date="2024-06-04T17:00:00Z">
        <w:r>
          <w:rPr>
            <w:rFonts w:eastAsiaTheme="minorEastAsia" w:cs="Times New Roman"/>
            <w:szCs w:val="24"/>
            <w:lang w:val="en-GB"/>
          </w:rPr>
          <w:t xml:space="preserve">“traits” can be made evolvable and </w:t>
        </w:r>
      </w:ins>
      <w:ins w:id="106" w:author="Pannetier, Theo" w:date="2024-06-04T17:05:00Z">
        <w:r>
          <w:rPr>
            <w:rFonts w:eastAsiaTheme="minorEastAsia" w:cs="Times New Roman"/>
            <w:szCs w:val="24"/>
            <w:lang w:val="en-GB"/>
          </w:rPr>
          <w:t>parametrised with their own genetic architecture</w:t>
        </w:r>
      </w:ins>
      <w:ins w:id="107" w:author="Pannetier, Theo" w:date="2024-06-04T16:59:00Z">
        <w:r>
          <w:rPr>
            <w:rFonts w:eastAsiaTheme="minorEastAsia" w:cs="Times New Roman"/>
            <w:szCs w:val="24"/>
            <w:lang w:val="en-GB"/>
          </w:rPr>
          <w:t>:</w:t>
        </w:r>
      </w:ins>
    </w:p>
    <w:p w14:paraId="0F1D85BF" w14:textId="18DC5818" w:rsidR="00DC5C24" w:rsidRPr="00DC5C24" w:rsidRDefault="00DC5C24" w:rsidP="00DC5C24">
      <w:pPr>
        <w:pStyle w:val="ListParagraph"/>
        <w:numPr>
          <w:ilvl w:val="0"/>
          <w:numId w:val="69"/>
        </w:numPr>
        <w:rPr>
          <w:ins w:id="108" w:author="Pannetier, Theo" w:date="2024-06-04T17:05:00Z"/>
          <w:rFonts w:eastAsiaTheme="minorEastAsia" w:cs="Times New Roman"/>
          <w:szCs w:val="24"/>
          <w:lang w:val="en-GB"/>
        </w:rPr>
      </w:pPr>
      <w:ins w:id="109" w:author="Pannetier, Theo" w:date="2024-06-04T16:59:00Z">
        <w:r w:rsidRPr="00BD6D5A">
          <w:rPr>
            <w:rFonts w:eastAsiaTheme="minorEastAsia" w:cs="Times New Roman"/>
            <w:b/>
            <w:bCs/>
            <w:szCs w:val="24"/>
            <w:lang w:val="en-GB"/>
            <w:rPrChange w:id="110" w:author="Pannetier, Theo" w:date="2024-06-04T17:10:00Z">
              <w:rPr>
                <w:rFonts w:eastAsiaTheme="minorEastAsia" w:cs="Times New Roman"/>
                <w:szCs w:val="24"/>
                <w:lang w:val="en-GB"/>
              </w:rPr>
            </w:rPrChange>
          </w:rPr>
          <w:t>Dispersal traits</w:t>
        </w:r>
      </w:ins>
      <w:ins w:id="111" w:author="Pannetier, Theo" w:date="2024-06-04T17:10:00Z">
        <w:r w:rsidR="00BD6D5A">
          <w:rPr>
            <w:rFonts w:eastAsiaTheme="minorEastAsia" w:cs="Times New Roman"/>
            <w:szCs w:val="24"/>
            <w:lang w:val="en-GB"/>
          </w:rPr>
          <w:t xml:space="preserve"> </w:t>
        </w:r>
      </w:ins>
      <w:ins w:id="112" w:author="Pannetier, Theo" w:date="2024-06-04T17:06:00Z">
        <w:r w:rsidRPr="00DC5C24">
          <w:rPr>
            <w:rFonts w:eastAsiaTheme="minorEastAsia" w:cs="Times New Roman"/>
            <w:szCs w:val="24"/>
            <w:lang w:val="en-GB"/>
          </w:rPr>
          <w:t>corre</w:t>
        </w:r>
        <w:r w:rsidRPr="00DC5C24">
          <w:rPr>
            <w:rFonts w:eastAsiaTheme="minorEastAsia" w:cs="Times New Roman"/>
            <w:szCs w:val="24"/>
            <w:lang w:val="en-GB"/>
            <w:rPrChange w:id="113" w:author="Pannetier, Theo" w:date="2024-06-04T17:06:00Z">
              <w:rPr>
                <w:rFonts w:eastAsiaTheme="minorEastAsia" w:cs="Times New Roman"/>
                <w:szCs w:val="24"/>
                <w:lang w:val="fr-FR"/>
              </w:rPr>
            </w:rPrChange>
          </w:rPr>
          <w:t>spond to th</w:t>
        </w:r>
        <w:r>
          <w:rPr>
            <w:rFonts w:eastAsiaTheme="minorEastAsia" w:cs="Times New Roman"/>
            <w:szCs w:val="24"/>
            <w:lang w:val="en-GB"/>
          </w:rPr>
          <w:t>e main parameters controlling ea</w:t>
        </w:r>
      </w:ins>
      <w:ins w:id="114" w:author="Pannetier, Theo" w:date="2024-06-04T17:07:00Z">
        <w:r>
          <w:rPr>
            <w:rFonts w:eastAsiaTheme="minorEastAsia" w:cs="Times New Roman"/>
            <w:szCs w:val="24"/>
            <w:lang w:val="en-GB"/>
          </w:rPr>
          <w:t>ch p</w:t>
        </w:r>
      </w:ins>
      <w:ins w:id="115" w:author="Pannetier, Theo" w:date="2024-06-04T17:08:00Z">
        <w:r>
          <w:rPr>
            <w:rFonts w:eastAsiaTheme="minorEastAsia" w:cs="Times New Roman"/>
            <w:szCs w:val="24"/>
            <w:lang w:val="en-GB"/>
          </w:rPr>
          <w:t>hase of dispersal (emigration, transfer and settlement)</w:t>
        </w:r>
      </w:ins>
      <w:ins w:id="116" w:author="Pannetier, Theo" w:date="2024-06-04T17:10:00Z">
        <w:r w:rsidR="00BD6D5A">
          <w:rPr>
            <w:rFonts w:eastAsiaTheme="minorEastAsia" w:cs="Times New Roman"/>
            <w:szCs w:val="24"/>
            <w:lang w:val="en-GB"/>
          </w:rPr>
          <w:t>, identical to the evolvable traits in 2.0</w:t>
        </w:r>
      </w:ins>
    </w:p>
    <w:p w14:paraId="4D80A2A3" w14:textId="6A1460D6" w:rsidR="00DC5C24" w:rsidRPr="00BD6D5A" w:rsidRDefault="00DC5C24" w:rsidP="00DC5C24">
      <w:pPr>
        <w:pStyle w:val="ListParagraph"/>
        <w:numPr>
          <w:ilvl w:val="0"/>
          <w:numId w:val="69"/>
        </w:numPr>
        <w:rPr>
          <w:ins w:id="117" w:author="Pannetier, Theo" w:date="2024-06-04T17:05:00Z"/>
          <w:rFonts w:eastAsiaTheme="minorEastAsia" w:cs="Times New Roman"/>
          <w:b/>
          <w:bCs/>
          <w:szCs w:val="24"/>
          <w:lang w:val="en-GB"/>
          <w:rPrChange w:id="118" w:author="Pannetier, Theo" w:date="2024-06-04T17:10:00Z">
            <w:rPr>
              <w:ins w:id="119" w:author="Pannetier, Theo" w:date="2024-06-04T17:05:00Z"/>
              <w:rFonts w:eastAsiaTheme="minorEastAsia" w:cs="Times New Roman"/>
              <w:szCs w:val="24"/>
              <w:lang w:val="en-GB"/>
            </w:rPr>
          </w:rPrChange>
        </w:rPr>
      </w:pPr>
      <w:ins w:id="120" w:author="Pannetier, Theo" w:date="2024-06-04T17:05:00Z">
        <w:r w:rsidRPr="00BD6D5A">
          <w:rPr>
            <w:rFonts w:eastAsiaTheme="minorEastAsia" w:cs="Times New Roman"/>
            <w:b/>
            <w:bCs/>
            <w:szCs w:val="24"/>
            <w:lang w:val="en-GB"/>
            <w:rPrChange w:id="121" w:author="Pannetier, Theo" w:date="2024-06-04T17:10:00Z">
              <w:rPr>
                <w:rFonts w:eastAsiaTheme="minorEastAsia" w:cs="Times New Roman"/>
                <w:szCs w:val="24"/>
                <w:lang w:val="en-GB"/>
              </w:rPr>
            </w:rPrChange>
          </w:rPr>
          <w:t>Genetic fitness traits</w:t>
        </w:r>
      </w:ins>
      <w:ins w:id="122" w:author="Pannetier, Theo" w:date="2024-06-04T17:10:00Z">
        <w:r w:rsidR="00BD6D5A" w:rsidRPr="00BD6D5A">
          <w:rPr>
            <w:rFonts w:eastAsiaTheme="minorEastAsia" w:cs="Times New Roman"/>
            <w:b/>
            <w:bCs/>
            <w:szCs w:val="24"/>
            <w:lang w:val="en-GB"/>
            <w:rPrChange w:id="123" w:author="Pannetier, Theo" w:date="2024-06-04T17:10:00Z">
              <w:rPr>
                <w:rFonts w:eastAsiaTheme="minorEastAsia" w:cs="Times New Roman"/>
                <w:szCs w:val="24"/>
                <w:lang w:val="en-GB"/>
              </w:rPr>
            </w:rPrChange>
          </w:rPr>
          <w:t xml:space="preserve"> </w:t>
        </w:r>
        <w:r w:rsidR="00BD6D5A">
          <w:rPr>
            <w:rFonts w:eastAsiaTheme="minorEastAsia" w:cs="Times New Roman"/>
            <w:szCs w:val="24"/>
            <w:lang w:val="en-GB"/>
          </w:rPr>
          <w:t xml:space="preserve">represent genetic </w:t>
        </w:r>
      </w:ins>
      <w:ins w:id="124" w:author="Pannetier, Theo" w:date="2024-06-04T17:11:00Z">
        <w:r w:rsidR="00BD6D5A">
          <w:rPr>
            <w:rFonts w:eastAsiaTheme="minorEastAsia" w:cs="Times New Roman"/>
            <w:szCs w:val="24"/>
            <w:lang w:val="en-GB"/>
          </w:rPr>
          <w:t xml:space="preserve">load, the accumulation of deleterious mutations and their effect on the viability of </w:t>
        </w:r>
      </w:ins>
      <w:ins w:id="125" w:author="Pannetier, Theo" w:date="2024-06-04T17:39:00Z">
        <w:r w:rsidR="00EE659A">
          <w:rPr>
            <w:rFonts w:eastAsiaTheme="minorEastAsia" w:cs="Times New Roman"/>
            <w:szCs w:val="24"/>
            <w:lang w:val="en-GB"/>
          </w:rPr>
          <w:t xml:space="preserve">newborn </w:t>
        </w:r>
      </w:ins>
      <w:ins w:id="126" w:author="Pannetier, Theo" w:date="2024-06-04T17:11:00Z">
        <w:r w:rsidR="00BD6D5A">
          <w:rPr>
            <w:rFonts w:eastAsiaTheme="minorEastAsia" w:cs="Times New Roman"/>
            <w:szCs w:val="24"/>
            <w:lang w:val="en-GB"/>
          </w:rPr>
          <w:t>offspring.</w:t>
        </w:r>
      </w:ins>
    </w:p>
    <w:p w14:paraId="2D73BE9E" w14:textId="7C8C9C81" w:rsidR="00DC5C24" w:rsidRDefault="00BD6D5A">
      <w:pPr>
        <w:pStyle w:val="ListParagraph"/>
        <w:numPr>
          <w:ilvl w:val="0"/>
          <w:numId w:val="69"/>
        </w:numPr>
        <w:rPr>
          <w:ins w:id="127" w:author="Pannetier, Theo" w:date="2024-06-04T16:34:00Z"/>
          <w:rFonts w:eastAsiaTheme="minorEastAsia" w:cs="Times New Roman"/>
          <w:szCs w:val="24"/>
          <w:lang w:val="en-GB"/>
        </w:rPr>
        <w:pPrChange w:id="128" w:author="Pannetier, Theo" w:date="2024-06-04T16:59:00Z">
          <w:pPr>
            <w:pStyle w:val="ListParagraph"/>
            <w:ind w:left="0"/>
          </w:pPr>
        </w:pPrChange>
      </w:pPr>
      <w:ins w:id="129" w:author="Pannetier, Theo" w:date="2024-06-04T17:11:00Z">
        <w:r>
          <w:rPr>
            <w:rFonts w:eastAsiaTheme="minorEastAsia" w:cs="Times New Roman"/>
            <w:szCs w:val="24"/>
            <w:lang w:val="en-GB"/>
          </w:rPr>
          <w:t xml:space="preserve">The </w:t>
        </w:r>
        <w:r w:rsidRPr="00BD6D5A">
          <w:rPr>
            <w:rFonts w:eastAsiaTheme="minorEastAsia" w:cs="Times New Roman"/>
            <w:b/>
            <w:bCs/>
            <w:szCs w:val="24"/>
            <w:lang w:val="en-GB"/>
            <w:rPrChange w:id="130" w:author="Pannetier, Theo" w:date="2024-06-04T17:11:00Z">
              <w:rPr>
                <w:rFonts w:eastAsiaTheme="minorEastAsia" w:cs="Times New Roman"/>
                <w:szCs w:val="24"/>
                <w:lang w:val="en-GB"/>
              </w:rPr>
            </w:rPrChange>
          </w:rPr>
          <w:t>n</w:t>
        </w:r>
      </w:ins>
      <w:ins w:id="131" w:author="Pannetier, Theo" w:date="2024-06-04T17:05:00Z">
        <w:r w:rsidR="00DC5C24" w:rsidRPr="00BD6D5A">
          <w:rPr>
            <w:rFonts w:eastAsiaTheme="minorEastAsia" w:cs="Times New Roman"/>
            <w:b/>
            <w:bCs/>
            <w:szCs w:val="24"/>
            <w:lang w:val="en-GB"/>
            <w:rPrChange w:id="132" w:author="Pannetier, Theo" w:date="2024-06-04T17:11:00Z">
              <w:rPr>
                <w:rFonts w:eastAsiaTheme="minorEastAsia" w:cs="Times New Roman"/>
                <w:szCs w:val="24"/>
                <w:lang w:val="en-GB"/>
              </w:rPr>
            </w:rPrChange>
          </w:rPr>
          <w:t>eutral trait</w:t>
        </w:r>
      </w:ins>
      <w:ins w:id="133" w:author="Pannetier, Theo" w:date="2024-06-04T17:11:00Z">
        <w:r>
          <w:rPr>
            <w:rFonts w:eastAsiaTheme="minorEastAsia" w:cs="Times New Roman"/>
            <w:szCs w:val="24"/>
            <w:lang w:val="en-GB"/>
          </w:rPr>
          <w:t xml:space="preserve"> </w:t>
        </w:r>
      </w:ins>
      <w:ins w:id="134" w:author="Pannetier, Theo" w:date="2024-06-04T17:12:00Z">
        <w:r>
          <w:rPr>
            <w:rFonts w:eastAsiaTheme="minorEastAsia" w:cs="Times New Roman"/>
            <w:szCs w:val="24"/>
            <w:lang w:val="en-GB"/>
          </w:rPr>
          <w:t>does not have any phenotypic effect during the simulation</w:t>
        </w:r>
      </w:ins>
      <w:ins w:id="135" w:author="Pannetier, Theo" w:date="2024-06-04T17:33:00Z">
        <w:r w:rsidR="00C63BC8">
          <w:rPr>
            <w:rFonts w:eastAsiaTheme="minorEastAsia" w:cs="Times New Roman"/>
            <w:szCs w:val="24"/>
            <w:lang w:val="en-GB"/>
          </w:rPr>
          <w:t>. I</w:t>
        </w:r>
      </w:ins>
      <w:ins w:id="136" w:author="Pannetier, Theo" w:date="2024-06-04T17:28:00Z">
        <w:r w:rsidR="00C63BC8">
          <w:rPr>
            <w:rFonts w:eastAsiaTheme="minorEastAsia" w:cs="Times New Roman"/>
            <w:szCs w:val="24"/>
            <w:lang w:val="en-GB"/>
          </w:rPr>
          <w:t xml:space="preserve">t </w:t>
        </w:r>
      </w:ins>
      <w:ins w:id="137" w:author="Pannetier, Theo" w:date="2024-06-04T17:12:00Z">
        <w:r>
          <w:rPr>
            <w:rFonts w:eastAsiaTheme="minorEastAsia" w:cs="Times New Roman"/>
            <w:szCs w:val="24"/>
            <w:lang w:val="en-GB"/>
          </w:rPr>
          <w:t xml:space="preserve">is used to </w:t>
        </w:r>
      </w:ins>
      <w:ins w:id="138" w:author="Pannetier, Theo" w:date="2024-06-04T17:13:00Z">
        <w:r>
          <w:rPr>
            <w:rFonts w:eastAsiaTheme="minorEastAsia" w:cs="Times New Roman"/>
            <w:szCs w:val="24"/>
            <w:lang w:val="en-GB"/>
          </w:rPr>
          <w:t>compute F-statistics and other measures of neutral variation.</w:t>
        </w:r>
      </w:ins>
    </w:p>
    <w:p w14:paraId="06551F20" w14:textId="25E33E25" w:rsidR="00C63BC8" w:rsidRDefault="00C63BC8" w:rsidP="00C63BC8">
      <w:pPr>
        <w:rPr>
          <w:ins w:id="139" w:author="Pannetier, Theo" w:date="2024-06-04T17:29:00Z"/>
        </w:rPr>
      </w:pPr>
      <w:ins w:id="140" w:author="Pannetier, Theo" w:date="2024-06-04T17:29:00Z">
        <w:r>
          <w:t>All traits follow a common</w:t>
        </w:r>
      </w:ins>
      <w:ins w:id="141" w:author="Pannetier, Theo" w:date="2024-06-04T17:34:00Z">
        <w:r>
          <w:t xml:space="preserve"> paramet</w:t>
        </w:r>
      </w:ins>
      <w:ins w:id="142" w:author="Pannetier, Theo" w:date="2024-06-04T17:35:00Z">
        <w:r>
          <w:t>risation</w:t>
        </w:r>
      </w:ins>
      <w:ins w:id="143" w:author="Pannetier, Theo" w:date="2024-06-04T17:29:00Z">
        <w:r>
          <w:t xml:space="preserve"> structur</w:t>
        </w:r>
      </w:ins>
      <w:ins w:id="144" w:author="Pannetier, Theo" w:date="2024-06-04T17:34:00Z">
        <w:r>
          <w:t>e. For each trait,</w:t>
        </w:r>
      </w:ins>
      <w:ins w:id="145" w:author="Pannetier, Theo" w:date="2024-06-04T17:29:00Z">
        <w:r>
          <w:t xml:space="preserve"> the user can specify: </w:t>
        </w:r>
      </w:ins>
    </w:p>
    <w:p w14:paraId="66ACAF1F" w14:textId="6CBF97C1" w:rsidR="00C63BC8" w:rsidRDefault="00C63BC8" w:rsidP="00C63BC8">
      <w:pPr>
        <w:pStyle w:val="ListParagraph"/>
        <w:numPr>
          <w:ilvl w:val="0"/>
          <w:numId w:val="70"/>
        </w:numPr>
        <w:spacing w:after="160" w:line="259" w:lineRule="auto"/>
        <w:contextualSpacing/>
        <w:jc w:val="left"/>
        <w:rPr>
          <w:ins w:id="146" w:author="Pannetier, Theo" w:date="2024-06-04T17:35:00Z"/>
        </w:rPr>
      </w:pPr>
      <w:ins w:id="147" w:author="Pannetier, Theo" w:date="2024-06-04T17:35:00Z">
        <w:r>
          <w:t xml:space="preserve">The number and positions of </w:t>
        </w:r>
      </w:ins>
      <w:ins w:id="148" w:author="Pannetier, Theo" w:date="2024-06-04T18:08:00Z">
        <w:r w:rsidR="006A113F">
          <w:t>genes</w:t>
        </w:r>
      </w:ins>
      <w:ins w:id="149" w:author="Pannetier, Theo" w:date="2024-06-04T17:35:00Z">
        <w:r>
          <w:t xml:space="preserve"> controlling the trait</w:t>
        </w:r>
      </w:ins>
      <w:ins w:id="150" w:author="Pannetier, Theo" w:date="2024-06-04T17:36:00Z">
        <w:r>
          <w:t>.</w:t>
        </w:r>
      </w:ins>
    </w:p>
    <w:p w14:paraId="0A97B226" w14:textId="72791697" w:rsidR="00C63BC8" w:rsidRDefault="00C63BC8" w:rsidP="00C63BC8">
      <w:pPr>
        <w:pStyle w:val="ListParagraph"/>
        <w:numPr>
          <w:ilvl w:val="0"/>
          <w:numId w:val="70"/>
        </w:numPr>
        <w:spacing w:after="160" w:line="259" w:lineRule="auto"/>
        <w:contextualSpacing/>
        <w:jc w:val="left"/>
        <w:rPr>
          <w:ins w:id="151" w:author="Pannetier, Theo" w:date="2024-06-04T17:37:00Z"/>
        </w:rPr>
      </w:pPr>
      <w:ins w:id="152" w:author="Pannetier, Theo" w:date="2024-06-04T17:36:00Z">
        <w:r>
          <w:t>A rule for expression (restricted to dispersal traits)</w:t>
        </w:r>
      </w:ins>
    </w:p>
    <w:p w14:paraId="582A408F" w14:textId="0948F313" w:rsidR="00C63BC8" w:rsidRDefault="00C63BC8" w:rsidP="00C63BC8">
      <w:pPr>
        <w:pStyle w:val="ListParagraph"/>
        <w:numPr>
          <w:ilvl w:val="0"/>
          <w:numId w:val="70"/>
        </w:numPr>
        <w:spacing w:after="160" w:line="259" w:lineRule="auto"/>
        <w:contextualSpacing/>
        <w:jc w:val="left"/>
        <w:rPr>
          <w:ins w:id="153" w:author="Pannetier, Theo" w:date="2024-06-04T17:37:00Z"/>
        </w:rPr>
      </w:pPr>
      <w:ins w:id="154" w:author="Pannetier, Theo" w:date="2024-06-04T17:37:00Z">
        <w:r>
          <w:t>A mutation rate for all genes controlling the trait.</w:t>
        </w:r>
      </w:ins>
    </w:p>
    <w:p w14:paraId="686E1570" w14:textId="6AA9AF2A" w:rsidR="00C63BC8" w:rsidRDefault="00C63BC8" w:rsidP="00C63BC8">
      <w:pPr>
        <w:pStyle w:val="ListParagraph"/>
        <w:numPr>
          <w:ilvl w:val="0"/>
          <w:numId w:val="70"/>
        </w:numPr>
        <w:spacing w:after="160" w:line="259" w:lineRule="auto"/>
        <w:contextualSpacing/>
        <w:jc w:val="left"/>
        <w:rPr>
          <w:ins w:id="155" w:author="Pannetier, Theo" w:date="2024-06-04T17:29:00Z"/>
        </w:rPr>
      </w:pPr>
      <w:ins w:id="156" w:author="Pannetier, Theo" w:date="2024-06-04T17:37:00Z">
        <w:r>
          <w:t xml:space="preserve">A distribution </w:t>
        </w:r>
      </w:ins>
      <w:ins w:id="157" w:author="Pannetier, Theo" w:date="2024-06-04T17:38:00Z">
        <w:r w:rsidR="00EE659A">
          <w:t>to sample mutations from.</w:t>
        </w:r>
      </w:ins>
    </w:p>
    <w:p w14:paraId="789A03A7" w14:textId="44BAE1ED" w:rsidR="00C63BC8" w:rsidRDefault="00C63BC8" w:rsidP="00C63BC8">
      <w:pPr>
        <w:pStyle w:val="ListParagraph"/>
        <w:numPr>
          <w:ilvl w:val="0"/>
          <w:numId w:val="70"/>
        </w:numPr>
        <w:spacing w:after="160" w:line="259" w:lineRule="auto"/>
        <w:contextualSpacing/>
        <w:jc w:val="left"/>
        <w:rPr>
          <w:ins w:id="158" w:author="Pannetier, Theo" w:date="2024-06-04T17:29:00Z"/>
        </w:rPr>
      </w:pPr>
      <w:ins w:id="159" w:author="Pannetier, Theo" w:date="2024-06-04T17:36:00Z">
        <w:r>
          <w:t xml:space="preserve">A distribution </w:t>
        </w:r>
      </w:ins>
      <w:ins w:id="160" w:author="Pannetier, Theo" w:date="2024-06-04T17:38:00Z">
        <w:r w:rsidR="00EE659A">
          <w:t>to sample initial values from</w:t>
        </w:r>
        <w:r>
          <w:t>.</w:t>
        </w:r>
      </w:ins>
    </w:p>
    <w:p w14:paraId="478B26E4" w14:textId="2A03F9B1" w:rsidR="00C63BC8" w:rsidRDefault="00C63BC8" w:rsidP="00C63BC8">
      <w:pPr>
        <w:pStyle w:val="ListParagraph"/>
        <w:numPr>
          <w:ilvl w:val="0"/>
          <w:numId w:val="70"/>
        </w:numPr>
        <w:spacing w:after="160" w:line="259" w:lineRule="auto"/>
        <w:contextualSpacing/>
        <w:jc w:val="left"/>
        <w:rPr>
          <w:ins w:id="161" w:author="Pannetier, Theo" w:date="2024-06-04T17:40:00Z"/>
        </w:rPr>
      </w:pPr>
      <w:ins w:id="162" w:author="Pannetier, Theo" w:date="2024-06-04T17:37:00Z">
        <w:r>
          <w:t xml:space="preserve">A distribution </w:t>
        </w:r>
      </w:ins>
      <w:ins w:id="163" w:author="Pannetier, Theo" w:date="2024-06-04T17:39:00Z">
        <w:r w:rsidR="00EE659A">
          <w:t>to sample dominance coefficients from (restricted to genetic fitness traits)</w:t>
        </w:r>
      </w:ins>
      <w:ins w:id="164" w:author="Pannetier, Theo" w:date="2024-06-04T17:38:00Z">
        <w:r>
          <w:t>.</w:t>
        </w:r>
      </w:ins>
      <w:ins w:id="165" w:author="Pannetier, Theo" w:date="2024-06-04T17:29:00Z">
        <w:r>
          <w:t xml:space="preserve"> </w:t>
        </w:r>
      </w:ins>
    </w:p>
    <w:p w14:paraId="2EB754CE" w14:textId="77777777" w:rsidR="006A113F" w:rsidRDefault="006A113F" w:rsidP="00EE659A">
      <w:pPr>
        <w:pStyle w:val="ListParagraph"/>
        <w:spacing w:after="160" w:line="259" w:lineRule="auto"/>
        <w:ind w:left="720"/>
        <w:contextualSpacing/>
        <w:jc w:val="left"/>
        <w:rPr>
          <w:ins w:id="166" w:author="Pannetier, Theo" w:date="2024-06-04T18:04:00Z"/>
        </w:rPr>
      </w:pPr>
    </w:p>
    <w:p w14:paraId="7C23B26E" w14:textId="5D1F7693" w:rsidR="006A113F" w:rsidRDefault="006A113F" w:rsidP="006A113F">
      <w:pPr>
        <w:pStyle w:val="ListParagraph"/>
        <w:spacing w:after="160" w:line="259" w:lineRule="auto"/>
        <w:ind w:left="0"/>
        <w:contextualSpacing/>
        <w:jc w:val="left"/>
        <w:rPr>
          <w:ins w:id="167" w:author="Pannetier, Theo" w:date="2024-06-04T18:07:00Z"/>
        </w:rPr>
      </w:pPr>
      <w:ins w:id="168" w:author="Pannetier, Theo" w:date="2024-06-04T18:04:00Z">
        <w:r>
          <w:t>The genome itself is not modelled explicitly, and is instead re</w:t>
        </w:r>
      </w:ins>
      <w:ins w:id="169" w:author="Pannetier, Theo" w:date="2024-06-04T18:05:00Z">
        <w:r>
          <w:t>presented by</w:t>
        </w:r>
      </w:ins>
      <w:ins w:id="170" w:author="Pannetier, Theo" w:date="2024-06-04T18:07:00Z">
        <w:r>
          <w:t xml:space="preserve"> a genome size,</w:t>
        </w:r>
      </w:ins>
      <w:ins w:id="171" w:author="Pannetier, Theo" w:date="2024-06-04T18:05:00Z">
        <w:r>
          <w:t xml:space="preserve"> the set of </w:t>
        </w:r>
      </w:ins>
      <w:ins w:id="172" w:author="Pannetier, Theo" w:date="2024-06-04T18:08:00Z">
        <w:r>
          <w:t xml:space="preserve">gene positions and </w:t>
        </w:r>
      </w:ins>
      <w:ins w:id="173" w:author="Pannetier, Theo" w:date="2024-06-04T18:05:00Z">
        <w:r>
          <w:t xml:space="preserve">a set of positions </w:t>
        </w:r>
      </w:ins>
      <w:ins w:id="174" w:author="Pannetier, Theo" w:date="2024-06-04T18:08:00Z">
        <w:r>
          <w:t xml:space="preserve">for the chromosome breaks </w:t>
        </w:r>
      </w:ins>
      <w:ins w:id="175" w:author="Pannetier, Theo" w:date="2024-06-04T18:13:00Z">
        <w:r w:rsidR="008D3079">
          <w:t>(hence determining the number of chromosomes</w:t>
        </w:r>
      </w:ins>
      <w:ins w:id="176" w:author="Pannetier, Theo" w:date="2024-06-04T18:08:00Z">
        <w:r>
          <w:t>)</w:t>
        </w:r>
      </w:ins>
      <w:ins w:id="177" w:author="Pannetier, Theo" w:date="2024-06-04T18:13:00Z">
        <w:r w:rsidR="008D3079">
          <w:t xml:space="preserve">. </w:t>
        </w:r>
      </w:ins>
    </w:p>
    <w:p w14:paraId="4FEF8649" w14:textId="77777777" w:rsidR="006A113F" w:rsidRDefault="006A113F" w:rsidP="006A113F">
      <w:pPr>
        <w:pStyle w:val="ListParagraph"/>
        <w:spacing w:after="160" w:line="259" w:lineRule="auto"/>
        <w:ind w:left="0"/>
        <w:contextualSpacing/>
        <w:jc w:val="left"/>
        <w:rPr>
          <w:ins w:id="178" w:author="Pannetier, Theo" w:date="2024-06-04T18:06:00Z"/>
        </w:rPr>
      </w:pPr>
    </w:p>
    <w:p w14:paraId="16530D47" w14:textId="6EDE4E00" w:rsidR="006A113F" w:rsidRDefault="008D3079" w:rsidP="006A113F">
      <w:pPr>
        <w:pStyle w:val="ListParagraph"/>
        <w:spacing w:after="160" w:line="259" w:lineRule="auto"/>
        <w:ind w:left="0"/>
        <w:contextualSpacing/>
        <w:jc w:val="left"/>
        <w:rPr>
          <w:ins w:id="179" w:author="Pannetier, Theo" w:date="2024-06-04T18:15:00Z"/>
        </w:rPr>
      </w:pPr>
      <w:ins w:id="180" w:author="Pannetier, Theo" w:date="2024-06-04T18:12:00Z">
        <w:r>
          <w:t>The</w:t>
        </w:r>
      </w:ins>
      <w:ins w:id="181" w:author="Pannetier, Theo" w:date="2024-06-04T18:06:00Z">
        <w:r w:rsidR="006A113F">
          <w:t xml:space="preserve"> rate of recombination </w:t>
        </w:r>
      </w:ins>
      <w:ins w:id="182" w:author="Pannetier, Theo" w:date="2024-06-04T18:12:00Z">
        <w:r>
          <w:t>applies</w:t>
        </w:r>
      </w:ins>
      <w:ins w:id="183" w:author="Pannetier, Theo" w:date="2024-06-04T18:09:00Z">
        <w:r w:rsidR="006A113F">
          <w:t xml:space="preserve"> </w:t>
        </w:r>
      </w:ins>
      <w:ins w:id="184" w:author="Pannetier, Theo" w:date="2024-06-04T18:12:00Z">
        <w:r>
          <w:t>to</w:t>
        </w:r>
      </w:ins>
      <w:ins w:id="185" w:author="Pannetier, Theo" w:date="2024-06-04T18:09:00Z">
        <w:r w:rsidR="006A113F">
          <w:t xml:space="preserve"> the entire genome. </w:t>
        </w:r>
      </w:ins>
      <w:ins w:id="186" w:author="Pannetier, Theo" w:date="2024-06-04T18:10:00Z">
        <w:r w:rsidR="006A113F">
          <w:t>Genetic linkage does occur</w:t>
        </w:r>
      </w:ins>
      <w:ins w:id="187" w:author="Pannetier, Theo" w:date="2024-06-04T18:12:00Z">
        <w:r>
          <w:t>,</w:t>
        </w:r>
      </w:ins>
      <w:ins w:id="188" w:author="Pannetier, Theo" w:date="2024-06-04T18:10:00Z">
        <w:r w:rsidR="006A113F">
          <w:t xml:space="preserve"> </w:t>
        </w:r>
      </w:ins>
      <w:ins w:id="189" w:author="Pannetier, Theo" w:date="2024-06-04T18:11:00Z">
        <w:r w:rsidR="006A113F">
          <w:t xml:space="preserve">based on the distances between genes controlling different traits. </w:t>
        </w:r>
      </w:ins>
      <w:ins w:id="190" w:author="Pannetier, Theo" w:date="2024-06-04T18:09:00Z">
        <w:r w:rsidR="006A113F">
          <w:t>Multiple t</w:t>
        </w:r>
      </w:ins>
      <w:ins w:id="191" w:author="Pannetier, Theo" w:date="2024-06-04T18:10:00Z">
        <w:r w:rsidR="006A113F">
          <w:t>raits can use the same position</w:t>
        </w:r>
      </w:ins>
      <w:ins w:id="192" w:author="Pannetier, Theo" w:date="2024-06-04T18:11:00Z">
        <w:r w:rsidR="006A113F">
          <w:t xml:space="preserve">, making the alleles of such genes completely linked, but mutations and expression </w:t>
        </w:r>
        <w:r>
          <w:t xml:space="preserve">of </w:t>
        </w:r>
      </w:ins>
      <w:ins w:id="193" w:author="Pannetier, Theo" w:date="2024-06-04T18:12:00Z">
        <w:r>
          <w:t>different traits are resolved independently, such that pleiotropy is not possible.</w:t>
        </w:r>
      </w:ins>
    </w:p>
    <w:p w14:paraId="5FDB437E" w14:textId="64C83EF9" w:rsidR="008D3079" w:rsidRDefault="008D3079">
      <w:pPr>
        <w:pStyle w:val="ListParagraph"/>
        <w:spacing w:after="160" w:line="259" w:lineRule="auto"/>
        <w:ind w:left="0"/>
        <w:contextualSpacing/>
        <w:jc w:val="left"/>
        <w:rPr>
          <w:ins w:id="194" w:author="Pannetier, Theo" w:date="2024-06-04T17:40:00Z"/>
        </w:rPr>
        <w:pPrChange w:id="195" w:author="Pannetier, Theo" w:date="2024-06-04T18:04:00Z">
          <w:pPr>
            <w:pStyle w:val="ListParagraph"/>
            <w:spacing w:after="160" w:line="259" w:lineRule="auto"/>
            <w:ind w:left="720"/>
            <w:contextualSpacing/>
            <w:jc w:val="left"/>
          </w:pPr>
        </w:pPrChange>
      </w:pPr>
      <w:ins w:id="196" w:author="Pannetier, Theo" w:date="2024-06-04T18:15:00Z">
        <w:r>
          <w:t>If either option for sexual reproduction is selected, all individuals are diploid. Otherwise, asexual individuals are always haploid (and do not recombine).</w:t>
        </w:r>
      </w:ins>
    </w:p>
    <w:p w14:paraId="7DC108A2" w14:textId="6237BF2E" w:rsidR="00EE659A" w:rsidRPr="00EE659A" w:rsidRDefault="00EE659A">
      <w:pPr>
        <w:pStyle w:val="Heading3"/>
        <w:numPr>
          <w:ilvl w:val="2"/>
          <w:numId w:val="14"/>
        </w:numPr>
        <w:rPr>
          <w:ins w:id="197" w:author="Pannetier, Theo" w:date="2024-06-04T17:42:00Z"/>
          <w:rFonts w:eastAsiaTheme="minorEastAsia"/>
          <w:rPrChange w:id="198" w:author="Pannetier, Theo" w:date="2024-06-04T17:43:00Z">
            <w:rPr>
              <w:ins w:id="199" w:author="Pannetier, Theo" w:date="2024-06-04T17:42:00Z"/>
            </w:rPr>
          </w:rPrChange>
        </w:rPr>
        <w:pPrChange w:id="200" w:author="Pannetier, Theo" w:date="2024-06-04T17:42:00Z">
          <w:pPr/>
        </w:pPrChange>
      </w:pPr>
      <w:ins w:id="201" w:author="Pannetier, Theo" w:date="2024-06-04T17:40:00Z">
        <w:r w:rsidRPr="00D123FB">
          <w:rPr>
            <w:rFonts w:eastAsiaTheme="minorEastAsia"/>
          </w:rPr>
          <w:t xml:space="preserve">Dispersal </w:t>
        </w:r>
        <w:r>
          <w:rPr>
            <w:rFonts w:eastAsiaTheme="minorEastAsia"/>
          </w:rPr>
          <w:t>traits</w:t>
        </w:r>
      </w:ins>
    </w:p>
    <w:p w14:paraId="58E09C94" w14:textId="329CBB74" w:rsidR="00EE659A" w:rsidRDefault="00EE659A" w:rsidP="00EE659A">
      <w:pPr>
        <w:rPr>
          <w:ins w:id="202" w:author="Pannetier, Theo" w:date="2024-06-04T17:46:00Z"/>
        </w:rPr>
      </w:pPr>
      <w:ins w:id="203" w:author="Pannetier, Theo" w:date="2024-06-04T17:43:00Z">
        <w:r>
          <w:t xml:space="preserve">Dispersal traits </w:t>
        </w:r>
      </w:ins>
      <w:ins w:id="204" w:author="Pannetier, Theo" w:date="2024-06-04T17:42:00Z">
        <w:r>
          <w:t xml:space="preserve">comprise all the </w:t>
        </w:r>
      </w:ins>
      <w:ins w:id="205" w:author="Pannetier, Theo" w:date="2024-06-04T17:43:00Z">
        <w:r>
          <w:t>evolvable</w:t>
        </w:r>
      </w:ins>
      <w:ins w:id="206" w:author="Pannetier, Theo" w:date="2024-06-04T17:42:00Z">
        <w:r>
          <w:t xml:space="preserve"> traits controlling emigration, transfer and settlement</w:t>
        </w:r>
      </w:ins>
      <w:ins w:id="207" w:author="Pannetier, Theo" w:date="2024-06-04T17:56:00Z">
        <w:r w:rsidR="00D57758">
          <w:t>, n</w:t>
        </w:r>
      </w:ins>
      <w:ins w:id="208" w:author="Pannetier, Theo" w:date="2024-06-04T17:48:00Z">
        <w:r>
          <w:t>amely:</w:t>
        </w:r>
      </w:ins>
    </w:p>
    <w:p w14:paraId="5BD6A315" w14:textId="3B029C0C" w:rsidR="00EE659A" w:rsidRDefault="00EE659A" w:rsidP="00EE659A">
      <w:pPr>
        <w:rPr>
          <w:ins w:id="209" w:author="Pannetier, Theo" w:date="2024-06-04T17:43:00Z"/>
        </w:rPr>
      </w:pPr>
      <w:ins w:id="210" w:author="Pannetier, Theo" w:date="2024-06-04T17:46:00Z">
        <w:r w:rsidRPr="00EE659A">
          <w:rPr>
            <w:b/>
            <w:bCs/>
            <w:rPrChange w:id="211" w:author="Pannetier, Theo" w:date="2024-06-04T17:46:00Z">
              <w:rPr/>
            </w:rPrChange>
          </w:rPr>
          <w:t>Emigration</w:t>
        </w:r>
      </w:ins>
      <w:ins w:id="212" w:author="Pannetier, Theo" w:date="2024-06-04T17:59:00Z">
        <w:r w:rsidR="00D57758">
          <w:rPr>
            <w:b/>
            <w:bCs/>
          </w:rPr>
          <w:t xml:space="preserve"> </w:t>
        </w:r>
        <w:r w:rsidR="00D57758" w:rsidRPr="00D57758">
          <w:rPr>
            <w:b/>
            <w:bCs/>
          </w:rPr>
          <w:t>(♀♂)</w:t>
        </w:r>
      </w:ins>
    </w:p>
    <w:p w14:paraId="0875866E" w14:textId="6D1092F8" w:rsidR="00EE659A" w:rsidRDefault="00EE659A" w:rsidP="00EE659A">
      <w:pPr>
        <w:pStyle w:val="ListParagraph"/>
        <w:numPr>
          <w:ilvl w:val="0"/>
          <w:numId w:val="70"/>
        </w:numPr>
        <w:rPr>
          <w:ins w:id="213" w:author="Pannetier, Theo" w:date="2024-06-04T17:43:00Z"/>
        </w:rPr>
      </w:pPr>
      <w:ins w:id="214" w:author="Pannetier, Theo" w:date="2024-06-04T17:43:00Z">
        <w:r>
          <w:t>The probability of emigration D</w:t>
        </w:r>
        <w:r w:rsidRPr="00D57758">
          <w:rPr>
            <w:vertAlign w:val="subscript"/>
            <w:rPrChange w:id="215" w:author="Pannetier, Theo" w:date="2024-06-04T17:58:00Z">
              <w:rPr/>
            </w:rPrChange>
          </w:rPr>
          <w:t>0</w:t>
        </w:r>
      </w:ins>
    </w:p>
    <w:p w14:paraId="060FADAB" w14:textId="70A84A4D" w:rsidR="00EE659A" w:rsidRDefault="00EE659A" w:rsidP="00EE659A">
      <w:pPr>
        <w:pStyle w:val="ListParagraph"/>
        <w:numPr>
          <w:ilvl w:val="0"/>
          <w:numId w:val="70"/>
        </w:numPr>
        <w:rPr>
          <w:ins w:id="216" w:author="Pannetier, Theo" w:date="2024-06-04T17:44:00Z"/>
        </w:rPr>
      </w:pPr>
      <w:ins w:id="217" w:author="Pannetier, Theo" w:date="2024-06-04T17:44:00Z">
        <w:r>
          <w:t>The slope of the density-dependent emigration function</w:t>
        </w:r>
      </w:ins>
    </w:p>
    <w:p w14:paraId="1412D509" w14:textId="3C4D825A" w:rsidR="00EE659A" w:rsidRDefault="00EE659A" w:rsidP="00EE659A">
      <w:pPr>
        <w:pStyle w:val="ListParagraph"/>
        <w:numPr>
          <w:ilvl w:val="0"/>
          <w:numId w:val="70"/>
        </w:numPr>
        <w:rPr>
          <w:ins w:id="218" w:author="Pannetier, Theo" w:date="2024-06-04T17:46:00Z"/>
        </w:rPr>
      </w:pPr>
      <w:ins w:id="219" w:author="Pannetier, Theo" w:date="2024-06-04T17:44:00Z">
        <w:r>
          <w:t>The density threshold of the density-dependent emigration function</w:t>
        </w:r>
      </w:ins>
    </w:p>
    <w:p w14:paraId="5E7E8191" w14:textId="1DF278C9" w:rsidR="00EE659A" w:rsidRPr="00D57758" w:rsidRDefault="00EE659A">
      <w:pPr>
        <w:rPr>
          <w:ins w:id="220" w:author="Pannetier, Theo" w:date="2024-06-04T17:44:00Z"/>
          <w:b/>
          <w:bCs/>
          <w:rPrChange w:id="221" w:author="Pannetier, Theo" w:date="2024-06-04T17:56:00Z">
            <w:rPr>
              <w:ins w:id="222" w:author="Pannetier, Theo" w:date="2024-06-04T17:44:00Z"/>
            </w:rPr>
          </w:rPrChange>
        </w:rPr>
        <w:pPrChange w:id="223" w:author="Pannetier, Theo" w:date="2024-06-04T17:46:00Z">
          <w:pPr>
            <w:pStyle w:val="ListParagraph"/>
            <w:numPr>
              <w:numId w:val="70"/>
            </w:numPr>
            <w:ind w:left="720" w:hanging="360"/>
          </w:pPr>
        </w:pPrChange>
      </w:pPr>
      <w:ins w:id="224" w:author="Pannetier, Theo" w:date="2024-06-04T17:46:00Z">
        <w:r w:rsidRPr="00D57758">
          <w:rPr>
            <w:b/>
            <w:bCs/>
            <w:rPrChange w:id="225" w:author="Pannetier, Theo" w:date="2024-06-04T17:56:00Z">
              <w:rPr/>
            </w:rPrChange>
          </w:rPr>
          <w:t>Tra</w:t>
        </w:r>
      </w:ins>
      <w:ins w:id="226" w:author="Pannetier, Theo" w:date="2024-06-04T17:47:00Z">
        <w:r w:rsidRPr="00D57758">
          <w:rPr>
            <w:b/>
            <w:bCs/>
            <w:rPrChange w:id="227" w:author="Pannetier, Theo" w:date="2024-06-04T17:56:00Z">
              <w:rPr/>
            </w:rPrChange>
          </w:rPr>
          <w:t>nsfer using kernels</w:t>
        </w:r>
      </w:ins>
      <w:ins w:id="228" w:author="Pannetier, Theo" w:date="2024-06-04T17:59:00Z">
        <w:r w:rsidR="00D57758">
          <w:rPr>
            <w:b/>
            <w:bCs/>
          </w:rPr>
          <w:t xml:space="preserve"> </w:t>
        </w:r>
        <w:r w:rsidR="00D57758" w:rsidRPr="00D57758">
          <w:rPr>
            <w:b/>
            <w:bCs/>
          </w:rPr>
          <w:t>(♀♂)</w:t>
        </w:r>
      </w:ins>
    </w:p>
    <w:p w14:paraId="5D6E654D" w14:textId="156D689E" w:rsidR="00EE659A" w:rsidRDefault="00EE659A" w:rsidP="00EE659A">
      <w:pPr>
        <w:pStyle w:val="ListParagraph"/>
        <w:numPr>
          <w:ilvl w:val="0"/>
          <w:numId w:val="70"/>
        </w:numPr>
        <w:rPr>
          <w:ins w:id="229" w:author="Pannetier, Theo" w:date="2024-06-04T17:45:00Z"/>
        </w:rPr>
      </w:pPr>
      <w:ins w:id="230" w:author="Pannetier, Theo" w:date="2024-06-04T17:45:00Z">
        <w:r>
          <w:t>The mean parameter</w:t>
        </w:r>
      </w:ins>
      <w:ins w:id="231" w:author="Pannetier, Theo" w:date="2024-06-04T17:46:00Z">
        <w:r>
          <w:t>(s)</w:t>
        </w:r>
      </w:ins>
      <w:ins w:id="232" w:author="Pannetier, Theo" w:date="2024-06-04T17:45:00Z">
        <w:r>
          <w:t xml:space="preserve"> of the</w:t>
        </w:r>
      </w:ins>
      <w:ins w:id="233" w:author="Pannetier, Theo" w:date="2024-06-04T17:46:00Z">
        <w:r>
          <w:t xml:space="preserve"> (two)</w:t>
        </w:r>
      </w:ins>
      <w:ins w:id="234" w:author="Pannetier, Theo" w:date="2024-06-04T17:45:00Z">
        <w:r>
          <w:t xml:space="preserve"> dispersal kernel(s)</w:t>
        </w:r>
      </w:ins>
    </w:p>
    <w:p w14:paraId="056763EF" w14:textId="49F86182" w:rsidR="00EE659A" w:rsidRDefault="00EE659A" w:rsidP="00EE659A">
      <w:pPr>
        <w:pStyle w:val="ListParagraph"/>
        <w:numPr>
          <w:ilvl w:val="0"/>
          <w:numId w:val="70"/>
        </w:numPr>
        <w:rPr>
          <w:ins w:id="235" w:author="Pannetier, Theo" w:date="2024-06-04T17:47:00Z"/>
        </w:rPr>
      </w:pPr>
      <w:ins w:id="236" w:author="Pannetier, Theo" w:date="2024-06-04T17:46:00Z">
        <w:r>
          <w:t xml:space="preserve">The probability of </w:t>
        </w:r>
      </w:ins>
      <w:ins w:id="237" w:author="Pannetier, Theo" w:date="2024-06-04T17:47:00Z">
        <w:r>
          <w:t>using the first kernel</w:t>
        </w:r>
      </w:ins>
    </w:p>
    <w:p w14:paraId="48A86D91" w14:textId="76AB31D6" w:rsidR="00EE659A" w:rsidRPr="00D57758" w:rsidRDefault="00EE659A">
      <w:pPr>
        <w:rPr>
          <w:ins w:id="238" w:author="Pannetier, Theo" w:date="2024-06-04T17:47:00Z"/>
          <w:b/>
          <w:bCs/>
          <w:rPrChange w:id="239" w:author="Pannetier, Theo" w:date="2024-06-04T17:56:00Z">
            <w:rPr>
              <w:ins w:id="240" w:author="Pannetier, Theo" w:date="2024-06-04T17:47:00Z"/>
            </w:rPr>
          </w:rPrChange>
        </w:rPr>
        <w:pPrChange w:id="241" w:author="Pannetier, Theo" w:date="2024-06-04T17:47:00Z">
          <w:pPr>
            <w:pStyle w:val="ListParagraph"/>
            <w:numPr>
              <w:numId w:val="70"/>
            </w:numPr>
            <w:ind w:left="720" w:hanging="360"/>
          </w:pPr>
        </w:pPrChange>
      </w:pPr>
      <w:ins w:id="242" w:author="Pannetier, Theo" w:date="2024-06-04T17:47:00Z">
        <w:r w:rsidRPr="00D57758">
          <w:rPr>
            <w:b/>
            <w:bCs/>
            <w:rPrChange w:id="243" w:author="Pannetier, Theo" w:date="2024-06-04T17:56:00Z">
              <w:rPr/>
            </w:rPrChange>
          </w:rPr>
          <w:lastRenderedPageBreak/>
          <w:t xml:space="preserve">Transfer using </w:t>
        </w:r>
      </w:ins>
      <w:ins w:id="244" w:author="Pannetier, Theo" w:date="2024-06-04T17:48:00Z">
        <w:r w:rsidRPr="00D57758">
          <w:rPr>
            <w:b/>
            <w:bCs/>
            <w:rPrChange w:id="245" w:author="Pannetier, Theo" w:date="2024-06-04T17:56:00Z">
              <w:rPr/>
            </w:rPrChange>
          </w:rPr>
          <w:t>the stochastic movement simulator</w:t>
        </w:r>
      </w:ins>
      <w:ins w:id="246" w:author="Pannetier, Theo" w:date="2024-06-04T17:49:00Z">
        <w:r w:rsidRPr="00D57758">
          <w:rPr>
            <w:b/>
            <w:bCs/>
            <w:rPrChange w:id="247" w:author="Pannetier, Theo" w:date="2024-06-04T17:56:00Z">
              <w:rPr/>
            </w:rPrChange>
          </w:rPr>
          <w:t xml:space="preserve"> (SMS)</w:t>
        </w:r>
      </w:ins>
    </w:p>
    <w:p w14:paraId="1E50D481" w14:textId="41355B92" w:rsidR="00EE659A" w:rsidRDefault="00EE659A" w:rsidP="00EE659A">
      <w:pPr>
        <w:pStyle w:val="ListParagraph"/>
        <w:numPr>
          <w:ilvl w:val="0"/>
          <w:numId w:val="70"/>
        </w:numPr>
        <w:rPr>
          <w:ins w:id="248" w:author="Pannetier, Theo" w:date="2024-06-04T17:51:00Z"/>
        </w:rPr>
      </w:pPr>
      <w:ins w:id="249" w:author="Pannetier, Theo" w:date="2024-06-04T17:47:00Z">
        <w:r>
          <w:t xml:space="preserve">The </w:t>
        </w:r>
      </w:ins>
      <w:ins w:id="250" w:author="Pannetier, Theo" w:date="2024-06-04T17:51:00Z">
        <w:r w:rsidR="00D57758">
          <w:t>directional persistence of the individual</w:t>
        </w:r>
      </w:ins>
    </w:p>
    <w:p w14:paraId="646C97F9" w14:textId="7928AFF2" w:rsidR="00D57758" w:rsidRDefault="00D57758" w:rsidP="00EE659A">
      <w:pPr>
        <w:pStyle w:val="ListParagraph"/>
        <w:numPr>
          <w:ilvl w:val="0"/>
          <w:numId w:val="70"/>
        </w:numPr>
        <w:rPr>
          <w:ins w:id="251" w:author="Pannetier, Theo" w:date="2024-06-04T17:55:00Z"/>
        </w:rPr>
      </w:pPr>
      <w:ins w:id="252" w:author="Pannetier, Theo" w:date="2024-06-04T17:51:00Z">
        <w:r>
          <w:t xml:space="preserve">The </w:t>
        </w:r>
      </w:ins>
      <w:ins w:id="253" w:author="Pannetier, Theo" w:date="2024-06-04T17:56:00Z">
        <w:r>
          <w:t>goal</w:t>
        </w:r>
      </w:ins>
      <w:ins w:id="254" w:author="Pannetier, Theo" w:date="2024-06-04T17:55:00Z">
        <w:r>
          <w:t xml:space="preserve"> bias, that is the tendency for an individual to move away from its natal patch</w:t>
        </w:r>
      </w:ins>
    </w:p>
    <w:p w14:paraId="74A71F4F" w14:textId="79DE75E5" w:rsidR="00D57758" w:rsidRDefault="00D57758" w:rsidP="00EE659A">
      <w:pPr>
        <w:pStyle w:val="ListParagraph"/>
        <w:numPr>
          <w:ilvl w:val="0"/>
          <w:numId w:val="70"/>
        </w:numPr>
        <w:rPr>
          <w:ins w:id="255" w:author="Pannetier, Theo" w:date="2024-06-04T17:55:00Z"/>
        </w:rPr>
      </w:pPr>
      <w:ins w:id="256" w:author="Pannetier, Theo" w:date="2024-06-04T17:55:00Z">
        <w:r>
          <w:t>The slope of the distance-dependent decay of the goal bias</w:t>
        </w:r>
      </w:ins>
    </w:p>
    <w:p w14:paraId="7E21FBCE" w14:textId="19D5BDCA" w:rsidR="00D57758" w:rsidRDefault="00D57758" w:rsidP="00EE659A">
      <w:pPr>
        <w:pStyle w:val="ListParagraph"/>
        <w:numPr>
          <w:ilvl w:val="0"/>
          <w:numId w:val="70"/>
        </w:numPr>
        <w:rPr>
          <w:ins w:id="257" w:author="Pannetier, Theo" w:date="2024-06-04T17:49:00Z"/>
        </w:rPr>
      </w:pPr>
      <w:ins w:id="258" w:author="Pannetier, Theo" w:date="2024-06-04T17:56:00Z">
        <w:r>
          <w:t>The distance threshold of the distance-dependent decay of the goal bias</w:t>
        </w:r>
      </w:ins>
    </w:p>
    <w:p w14:paraId="36A307D3" w14:textId="2BB8A6A0" w:rsidR="00EE659A" w:rsidRPr="00D57758" w:rsidRDefault="00EE659A" w:rsidP="00EE659A">
      <w:pPr>
        <w:rPr>
          <w:ins w:id="259" w:author="Pannetier, Theo" w:date="2024-06-04T17:49:00Z"/>
          <w:b/>
          <w:bCs/>
          <w:rPrChange w:id="260" w:author="Pannetier, Theo" w:date="2024-06-04T17:56:00Z">
            <w:rPr>
              <w:ins w:id="261" w:author="Pannetier, Theo" w:date="2024-06-04T17:49:00Z"/>
            </w:rPr>
          </w:rPrChange>
        </w:rPr>
      </w:pPr>
      <w:ins w:id="262" w:author="Pannetier, Theo" w:date="2024-06-04T17:49:00Z">
        <w:r w:rsidRPr="00D57758">
          <w:rPr>
            <w:b/>
            <w:bCs/>
            <w:rPrChange w:id="263" w:author="Pannetier, Theo" w:date="2024-06-04T17:56:00Z">
              <w:rPr/>
            </w:rPrChange>
          </w:rPr>
          <w:t>Transfer using a correlated random walk (CRW)</w:t>
        </w:r>
      </w:ins>
    </w:p>
    <w:p w14:paraId="1F86D3A2" w14:textId="06135308" w:rsidR="00EE659A" w:rsidRDefault="00EE659A" w:rsidP="00EE659A">
      <w:pPr>
        <w:pStyle w:val="ListParagraph"/>
        <w:numPr>
          <w:ilvl w:val="0"/>
          <w:numId w:val="70"/>
        </w:numPr>
        <w:rPr>
          <w:ins w:id="264" w:author="Pannetier, Theo" w:date="2024-06-04T17:50:00Z"/>
        </w:rPr>
      </w:pPr>
      <w:ins w:id="265" w:author="Pannetier, Theo" w:date="2024-06-04T17:49:00Z">
        <w:r>
          <w:t xml:space="preserve">The </w:t>
        </w:r>
      </w:ins>
      <w:ins w:id="266" w:author="Pannetier, Theo" w:date="2024-06-04T17:50:00Z">
        <w:r>
          <w:t>length of a single transfer step</w:t>
        </w:r>
      </w:ins>
    </w:p>
    <w:p w14:paraId="48A090B5" w14:textId="6E1612BC" w:rsidR="00EE659A" w:rsidRDefault="00EE659A" w:rsidP="00EE659A">
      <w:pPr>
        <w:pStyle w:val="ListParagraph"/>
        <w:numPr>
          <w:ilvl w:val="0"/>
          <w:numId w:val="70"/>
        </w:numPr>
        <w:rPr>
          <w:ins w:id="267" w:author="Pannetier, Theo" w:date="2024-06-04T17:57:00Z"/>
        </w:rPr>
      </w:pPr>
      <w:ins w:id="268" w:author="Pannetier, Theo" w:date="2024-06-04T17:50:00Z">
        <w:r>
          <w:t xml:space="preserve">The </w:t>
        </w:r>
        <w:r w:rsidR="00D57758">
          <w:t xml:space="preserve">angle </w:t>
        </w:r>
        <w:r>
          <w:t xml:space="preserve">correlation parameter </w:t>
        </w:r>
        <w:r w:rsidR="00D57758">
          <w:t>of the random walk</w:t>
        </w:r>
      </w:ins>
    </w:p>
    <w:p w14:paraId="16BAA14A" w14:textId="3DD6FB5B" w:rsidR="00D57758" w:rsidRPr="00D57758" w:rsidRDefault="00D57758">
      <w:pPr>
        <w:rPr>
          <w:ins w:id="269" w:author="Pannetier, Theo" w:date="2024-06-04T17:57:00Z"/>
          <w:b/>
          <w:bCs/>
          <w:rPrChange w:id="270" w:author="Pannetier, Theo" w:date="2024-06-04T17:57:00Z">
            <w:rPr>
              <w:ins w:id="271" w:author="Pannetier, Theo" w:date="2024-06-04T17:57:00Z"/>
            </w:rPr>
          </w:rPrChange>
        </w:rPr>
        <w:pPrChange w:id="272" w:author="Pannetier, Theo" w:date="2024-06-04T17:57:00Z">
          <w:pPr>
            <w:pStyle w:val="ListParagraph"/>
            <w:numPr>
              <w:numId w:val="70"/>
            </w:numPr>
            <w:ind w:left="720" w:hanging="360"/>
          </w:pPr>
        </w:pPrChange>
      </w:pPr>
      <w:ins w:id="273" w:author="Pannetier, Theo" w:date="2024-06-04T17:57:00Z">
        <w:r w:rsidRPr="00D57758">
          <w:rPr>
            <w:b/>
            <w:bCs/>
            <w:rPrChange w:id="274" w:author="Pannetier, Theo" w:date="2024-06-04T17:57:00Z">
              <w:rPr/>
            </w:rPrChange>
          </w:rPr>
          <w:t>Settlement</w:t>
        </w:r>
      </w:ins>
      <w:ins w:id="275" w:author="Pannetier, Theo" w:date="2024-06-04T17:58:00Z">
        <w:r>
          <w:rPr>
            <w:b/>
            <w:bCs/>
          </w:rPr>
          <w:t xml:space="preserve"> </w:t>
        </w:r>
      </w:ins>
      <w:ins w:id="276" w:author="Pannetier, Theo" w:date="2024-06-04T17:59:00Z">
        <w:r w:rsidRPr="00D57758">
          <w:rPr>
            <w:b/>
            <w:bCs/>
          </w:rPr>
          <w:t>(♀♂)</w:t>
        </w:r>
      </w:ins>
    </w:p>
    <w:p w14:paraId="37F0EEF7" w14:textId="36D7FC7C" w:rsidR="00D57758" w:rsidRDefault="00D57758" w:rsidP="00EE659A">
      <w:pPr>
        <w:pStyle w:val="ListParagraph"/>
        <w:numPr>
          <w:ilvl w:val="0"/>
          <w:numId w:val="70"/>
        </w:numPr>
        <w:rPr>
          <w:ins w:id="277" w:author="Pannetier, Theo" w:date="2024-06-04T17:57:00Z"/>
        </w:rPr>
      </w:pPr>
      <w:ins w:id="278" w:author="Pannetier, Theo" w:date="2024-06-04T17:57:00Z">
        <w:r>
          <w:t>The probability of settlement S</w:t>
        </w:r>
        <w:r w:rsidRPr="00D57758">
          <w:rPr>
            <w:vertAlign w:val="subscript"/>
            <w:rPrChange w:id="279" w:author="Pannetier, Theo" w:date="2024-06-04T17:58:00Z">
              <w:rPr/>
            </w:rPrChange>
          </w:rPr>
          <w:t>0</w:t>
        </w:r>
      </w:ins>
    </w:p>
    <w:p w14:paraId="22CCD6C3" w14:textId="7CF975B3" w:rsidR="00D57758" w:rsidRDefault="00D57758" w:rsidP="00D57758">
      <w:pPr>
        <w:pStyle w:val="ListParagraph"/>
        <w:numPr>
          <w:ilvl w:val="0"/>
          <w:numId w:val="70"/>
        </w:numPr>
        <w:rPr>
          <w:ins w:id="280" w:author="Pannetier, Theo" w:date="2024-06-04T17:58:00Z"/>
        </w:rPr>
      </w:pPr>
      <w:ins w:id="281" w:author="Pannetier, Theo" w:date="2024-06-04T17:58:00Z">
        <w:r>
          <w:t>The slope of the density-dependent settlement function</w:t>
        </w:r>
      </w:ins>
    </w:p>
    <w:p w14:paraId="7DBE80C2" w14:textId="632147CC" w:rsidR="00D57758" w:rsidRDefault="00D57758" w:rsidP="00D57758">
      <w:pPr>
        <w:pStyle w:val="ListParagraph"/>
        <w:numPr>
          <w:ilvl w:val="0"/>
          <w:numId w:val="70"/>
        </w:numPr>
        <w:rPr>
          <w:ins w:id="282" w:author="Pannetier, Theo" w:date="2024-06-04T17:47:00Z"/>
        </w:rPr>
      </w:pPr>
      <w:ins w:id="283" w:author="Pannetier, Theo" w:date="2024-06-04T17:58:00Z">
        <w:r>
          <w:t>The density threshold of the density-dependent settlement function</w:t>
        </w:r>
      </w:ins>
    </w:p>
    <w:p w14:paraId="303428F3" w14:textId="433F0CCF" w:rsidR="00EE659A" w:rsidRDefault="00EE659A" w:rsidP="00EE659A">
      <w:pPr>
        <w:rPr>
          <w:ins w:id="284" w:author="Pannetier, Theo" w:date="2024-06-04T18:02:00Z"/>
        </w:rPr>
      </w:pPr>
      <w:ins w:id="285" w:author="Pannetier, Theo" w:date="2024-06-04T17:48:00Z">
        <w:r>
          <w:t xml:space="preserve">Traits marked with </w:t>
        </w:r>
      </w:ins>
      <w:ins w:id="286" w:author="Pannetier, Theo" w:date="2024-06-04T17:59:00Z">
        <w:r w:rsidR="00D57758" w:rsidRPr="00D57758">
          <w:rPr>
            <w:b/>
            <w:bCs/>
          </w:rPr>
          <w:t>♀♂</w:t>
        </w:r>
        <w:r w:rsidR="00D57758">
          <w:rPr>
            <w:b/>
            <w:bCs/>
          </w:rPr>
          <w:t xml:space="preserve"> </w:t>
        </w:r>
        <w:r w:rsidR="00D57758">
          <w:t>can</w:t>
        </w:r>
      </w:ins>
      <w:ins w:id="287" w:author="Pannetier, Theo" w:date="2024-06-04T18:03:00Z">
        <w:r w:rsidR="006A113F">
          <w:t xml:space="preserve"> additionally</w:t>
        </w:r>
      </w:ins>
      <w:ins w:id="288" w:author="Pannetier, Theo" w:date="2024-06-04T17:59:00Z">
        <w:r w:rsidR="00D57758">
          <w:t xml:space="preserve"> be </w:t>
        </w:r>
        <w:proofErr w:type="gramStart"/>
        <w:r w:rsidR="00D57758">
          <w:t>made sex</w:t>
        </w:r>
        <w:proofErr w:type="gramEnd"/>
        <w:r w:rsidR="00D57758">
          <w:t>-dependent</w:t>
        </w:r>
      </w:ins>
      <w:ins w:id="289" w:author="Pannetier, Theo" w:date="2024-06-04T18:00:00Z">
        <w:r w:rsidR="00D57758">
          <w:t xml:space="preserve">, </w:t>
        </w:r>
      </w:ins>
      <w:ins w:id="290" w:author="Pannetier, Theo" w:date="2024-06-04T18:01:00Z">
        <w:r w:rsidR="006A113F">
          <w:t xml:space="preserve">in which case a male and female version of the trait are specified and evolve independently, expressing only </w:t>
        </w:r>
      </w:ins>
      <w:ins w:id="291" w:author="Pannetier, Theo" w:date="2024-06-04T18:02:00Z">
        <w:r w:rsidR="006A113F">
          <w:t>for</w:t>
        </w:r>
      </w:ins>
      <w:ins w:id="292" w:author="Pannetier, Theo" w:date="2024-06-04T18:01:00Z">
        <w:r w:rsidR="006A113F">
          <w:t xml:space="preserve"> the corresponding sex.</w:t>
        </w:r>
      </w:ins>
    </w:p>
    <w:p w14:paraId="63DBF95A" w14:textId="25CD5628" w:rsidR="006A113F" w:rsidRPr="00D57758" w:rsidRDefault="006A113F" w:rsidP="00EE659A">
      <w:pPr>
        <w:rPr>
          <w:ins w:id="293" w:author="Pannetier, Theo" w:date="2024-06-04T17:42:00Z"/>
        </w:rPr>
      </w:pPr>
      <w:ins w:id="294" w:author="Pannetier, Theo" w:date="2024-06-04T18:02:00Z">
        <w:r>
          <w:t xml:space="preserve">Traits </w:t>
        </w:r>
      </w:ins>
      <w:ins w:id="295" w:author="Pannetier, Theo" w:date="2024-06-04T18:03:00Z">
        <w:r>
          <w:t>set</w:t>
        </w:r>
      </w:ins>
      <w:ins w:id="296" w:author="Pannetier, Theo" w:date="2024-06-04T18:02:00Z">
        <w:r>
          <w:t xml:space="preserve"> to </w:t>
        </w:r>
      </w:ins>
      <w:ins w:id="297" w:author="Pannetier, Theo" w:date="2024-06-04T18:03:00Z">
        <w:r>
          <w:t xml:space="preserve">evolve </w:t>
        </w:r>
      </w:ins>
      <w:ins w:id="298" w:author="Pannetier, Theo" w:date="2024-06-04T18:02:00Z">
        <w:r>
          <w:t xml:space="preserve">cannot </w:t>
        </w:r>
      </w:ins>
      <w:ins w:id="299" w:author="Pannetier, Theo" w:date="2024-06-04T18:03:00Z">
        <w:r>
          <w:t xml:space="preserve">simultaneously </w:t>
        </w:r>
      </w:ins>
      <w:ins w:id="300" w:author="Pannetier, Theo" w:date="2024-06-04T18:02:00Z">
        <w:r>
          <w:t xml:space="preserve">be </w:t>
        </w:r>
        <w:proofErr w:type="gramStart"/>
        <w:r>
          <w:t>stage-dependent</w:t>
        </w:r>
        <w:proofErr w:type="gramEnd"/>
        <w:r>
          <w:t>.</w:t>
        </w:r>
      </w:ins>
    </w:p>
    <w:p w14:paraId="19034A94" w14:textId="656E9FC3" w:rsidR="00D57758" w:rsidRDefault="00D57758" w:rsidP="00EE659A">
      <w:pPr>
        <w:rPr>
          <w:ins w:id="301" w:author="Pannetier, Theo" w:date="2024-06-04T17:53:00Z"/>
        </w:rPr>
      </w:pPr>
      <w:ins w:id="302" w:author="Pannetier, Theo" w:date="2024-06-04T17:53:00Z">
        <w:r>
          <w:t>The alleles of each trait</w:t>
        </w:r>
      </w:ins>
      <w:ins w:id="303" w:author="Pannetier, Theo" w:date="2024-06-04T17:42:00Z">
        <w:r w:rsidR="00EE659A">
          <w:t xml:space="preserve"> can be expressed according to an additive model (allele values across all loci are summed) or be averaged. </w:t>
        </w:r>
      </w:ins>
    </w:p>
    <w:p w14:paraId="72B3A49D" w14:textId="19A9821B" w:rsidR="00D57758" w:rsidRDefault="00D57758" w:rsidP="00EE659A">
      <w:pPr>
        <w:rPr>
          <w:ins w:id="304" w:author="Pannetier, Theo" w:date="2024-06-04T17:53:00Z"/>
        </w:rPr>
      </w:pPr>
      <w:ins w:id="305" w:author="Pannetier, Theo" w:date="2024-06-04T17:54:00Z">
        <w:r>
          <w:t>Mutations are additive and</w:t>
        </w:r>
      </w:ins>
      <w:ins w:id="306" w:author="Pannetier, Theo" w:date="2024-06-04T17:42:00Z">
        <w:r w:rsidR="00EE659A">
          <w:t xml:space="preserve"> can be sampled in either a normal or uniform distribution. </w:t>
        </w:r>
      </w:ins>
      <w:ins w:id="307" w:author="Pannetier, Theo" w:date="2024-06-04T17:54:00Z">
        <w:r>
          <w:t>Initial allele values are sampled in a normal or uniform distribution.</w:t>
        </w:r>
      </w:ins>
    </w:p>
    <w:p w14:paraId="1610CE0D" w14:textId="14641A7A" w:rsidR="00EE659A" w:rsidRDefault="00EE659A" w:rsidP="00EE659A">
      <w:pPr>
        <w:rPr>
          <w:ins w:id="308" w:author="Pannetier, Theo" w:date="2024-06-04T17:53:00Z"/>
        </w:rPr>
      </w:pPr>
      <w:ins w:id="309" w:author="Pannetier, Theo" w:date="2024-06-04T17:42:00Z">
        <w:r>
          <w:t xml:space="preserve">All evolving dispersal trait parameters can be sex-specific except for movement processes (as previously), in which case the initial distribution, mutation distribution and mode of distribution can differ between males and females. The traits and parameters cannot be </w:t>
        </w:r>
        <w:proofErr w:type="gramStart"/>
        <w:r>
          <w:t>stage-specific</w:t>
        </w:r>
        <w:proofErr w:type="gramEnd"/>
        <w:r>
          <w:t>.</w:t>
        </w:r>
      </w:ins>
    </w:p>
    <w:p w14:paraId="05796AE4" w14:textId="3B5D7772" w:rsidR="00EE659A" w:rsidRDefault="00D57758">
      <w:pPr>
        <w:rPr>
          <w:ins w:id="310" w:author="Pannetier, Theo" w:date="2024-06-04T17:29:00Z"/>
        </w:rPr>
        <w:pPrChange w:id="311" w:author="Pannetier, Theo" w:date="2024-06-04T20:02:00Z">
          <w:pPr>
            <w:pStyle w:val="ListParagraph"/>
            <w:numPr>
              <w:numId w:val="70"/>
            </w:numPr>
            <w:spacing w:after="160" w:line="259" w:lineRule="auto"/>
            <w:ind w:left="720" w:hanging="360"/>
            <w:contextualSpacing/>
            <w:jc w:val="left"/>
          </w:pPr>
        </w:pPrChange>
      </w:pPr>
      <w:ins w:id="312" w:author="Pannetier, Theo" w:date="2024-06-04T17:53:00Z">
        <w:r>
          <w:t xml:space="preserve">There is also an option for </w:t>
        </w:r>
      </w:ins>
      <w:ins w:id="313" w:author="Pannetier, Theo" w:date="2024-06-04T18:15:00Z">
        <w:r w:rsidR="008D3079">
          <w:t>each dispersal trait</w:t>
        </w:r>
      </w:ins>
      <w:ins w:id="314" w:author="Pannetier, Theo" w:date="2024-06-04T17:53:00Z">
        <w:r>
          <w:t xml:space="preserve"> to </w:t>
        </w:r>
        <w:r w:rsidRPr="00EE659A">
          <w:rPr>
            <w:b/>
            <w:bCs/>
          </w:rPr>
          <w:t>not</w:t>
        </w:r>
        <w:r>
          <w:t xml:space="preserve"> be inherited, that is, allele values are resampled from the initial distribution for every new individual.</w:t>
        </w:r>
      </w:ins>
    </w:p>
    <w:p w14:paraId="6EE6D41A" w14:textId="559F3E23" w:rsidR="00D41B10" w:rsidRPr="00CC483F" w:rsidRDefault="00D41B10" w:rsidP="00D41B10">
      <w:pPr>
        <w:pStyle w:val="Heading3"/>
        <w:numPr>
          <w:ilvl w:val="2"/>
          <w:numId w:val="14"/>
        </w:numPr>
        <w:rPr>
          <w:ins w:id="315" w:author="Pannetier, Theo" w:date="2024-06-04T20:02:00Z"/>
          <w:rFonts w:eastAsiaTheme="minorEastAsia"/>
        </w:rPr>
      </w:pPr>
      <w:ins w:id="316" w:author="Pannetier, Theo" w:date="2024-06-04T20:02:00Z">
        <w:r>
          <w:rPr>
            <w:rFonts w:eastAsiaTheme="minorEastAsia"/>
          </w:rPr>
          <w:t>Genetic fitness</w:t>
        </w:r>
        <w:r w:rsidRPr="00D123FB">
          <w:rPr>
            <w:rFonts w:eastAsiaTheme="minorEastAsia"/>
          </w:rPr>
          <w:t xml:space="preserve"> </w:t>
        </w:r>
        <w:r>
          <w:rPr>
            <w:rFonts w:eastAsiaTheme="minorEastAsia"/>
          </w:rPr>
          <w:t>traits</w:t>
        </w:r>
      </w:ins>
    </w:p>
    <w:p w14:paraId="0917FB43" w14:textId="6A821F0A" w:rsidR="00D41B10" w:rsidRDefault="00D41B10" w:rsidP="00D41B10">
      <w:pPr>
        <w:rPr>
          <w:ins w:id="317" w:author="Pannetier, Theo" w:date="2024-06-04T20:06:00Z"/>
        </w:rPr>
      </w:pPr>
      <w:ins w:id="318" w:author="Pannetier, Theo" w:date="2024-06-04T20:09:00Z">
        <w:r>
          <w:t xml:space="preserve">The alleles of genetic fitness traits represent deleterious mutations </w:t>
        </w:r>
      </w:ins>
      <w:ins w:id="319" w:author="Pannetier, Theo" w:date="2024-06-04T20:10:00Z">
        <w:r>
          <w:t>which combined expression reduce the viability of juveniles</w:t>
        </w:r>
      </w:ins>
      <w:ins w:id="320" w:author="Pannetier, Theo" w:date="2024-06-04T20:11:00Z">
        <w:r>
          <w:t>, i.e. the genetic load</w:t>
        </w:r>
      </w:ins>
      <w:ins w:id="321" w:author="Pannetier, Theo" w:date="2024-06-04T20:10:00Z">
        <w:r>
          <w:t xml:space="preserve">. </w:t>
        </w:r>
      </w:ins>
      <w:ins w:id="322" w:author="Pannetier, Theo" w:date="2024-06-04T20:04:00Z">
        <w:r>
          <w:t xml:space="preserve">Immediately after </w:t>
        </w:r>
      </w:ins>
      <w:ins w:id="323" w:author="Pannetier, Theo" w:date="2024-06-04T20:10:00Z">
        <w:r>
          <w:t>birth</w:t>
        </w:r>
      </w:ins>
      <w:ins w:id="324" w:author="Pannetier, Theo" w:date="2024-06-04T20:04:00Z">
        <w:r>
          <w:t xml:space="preserve">, all newly born </w:t>
        </w:r>
      </w:ins>
      <w:ins w:id="325" w:author="Pannetier, Theo" w:date="2024-06-04T20:10:00Z">
        <w:r>
          <w:t>individuals</w:t>
        </w:r>
      </w:ins>
      <w:ins w:id="326" w:author="Pannetier, Theo" w:date="2024-06-04T20:04:00Z">
        <w:r>
          <w:t xml:space="preserve"> are checked for viability</w:t>
        </w:r>
      </w:ins>
      <w:ins w:id="327" w:author="Pannetier, Theo" w:date="2024-06-04T20:05:00Z">
        <w:r>
          <w:t xml:space="preserve"> via a</w:t>
        </w:r>
      </w:ins>
      <w:ins w:id="328" w:author="Pannetier, Theo" w:date="2024-06-04T20:04:00Z">
        <w:r>
          <w:t xml:space="preserve"> Bernoulli trial</w:t>
        </w:r>
      </w:ins>
      <w:ins w:id="329" w:author="Pannetier, Theo" w:date="2024-06-04T20:06:00Z">
        <w:r>
          <w:t xml:space="preserve">. The probability of </w:t>
        </w:r>
      </w:ins>
      <w:ins w:id="330" w:author="Pannetier, Theo" w:date="2024-06-04T20:07:00Z">
        <w:r>
          <w:t>an</w:t>
        </w:r>
      </w:ins>
      <w:ins w:id="331" w:author="Pannetier, Theo" w:date="2024-06-04T20:06:00Z">
        <w:r>
          <w:t xml:space="preserve"> individual pass</w:t>
        </w:r>
      </w:ins>
      <w:ins w:id="332" w:author="Pannetier, Theo" w:date="2024-06-04T20:09:00Z">
        <w:r>
          <w:t>ing</w:t>
        </w:r>
      </w:ins>
      <w:ins w:id="333" w:author="Pannetier, Theo" w:date="2024-06-04T20:06:00Z">
        <w:r>
          <w:t xml:space="preserve"> the test and surviv</w:t>
        </w:r>
      </w:ins>
      <w:ins w:id="334" w:author="Pannetier, Theo" w:date="2024-06-04T20:09:00Z">
        <w:r>
          <w:t>ing</w:t>
        </w:r>
      </w:ins>
      <w:ins w:id="335" w:author="Pannetier, Theo" w:date="2024-06-04T20:06:00Z">
        <w:r>
          <w:t xml:space="preserve"> </w:t>
        </w:r>
      </w:ins>
      <w:ins w:id="336" w:author="Pannetier, Theo" w:date="2024-06-04T20:09:00Z">
        <w:r>
          <w:t xml:space="preserve">birth </w:t>
        </w:r>
      </w:ins>
      <w:ins w:id="337" w:author="Pannetier, Theo" w:date="2024-06-04T20:06:00Z">
        <w:r>
          <w:t>is equal to its genetic fitness.</w:t>
        </w:r>
      </w:ins>
    </w:p>
    <w:p w14:paraId="5BFB3D51" w14:textId="77777777" w:rsidR="005D1187" w:rsidRDefault="00D41B10" w:rsidP="00D41B10">
      <w:pPr>
        <w:rPr>
          <w:ins w:id="338" w:author="Pannetier, Theo" w:date="2024-06-04T20:15:00Z"/>
        </w:rPr>
      </w:pPr>
      <w:ins w:id="339" w:author="Pannetier, Theo" w:date="2024-06-04T20:04:00Z">
        <w:r>
          <w:lastRenderedPageBreak/>
          <w:t xml:space="preserve">Genetic fitness </w:t>
        </w:r>
      </w:ins>
      <w:ins w:id="340" w:author="Pannetier, Theo" w:date="2024-06-04T20:07:00Z">
        <w:r>
          <w:t>is</w:t>
        </w:r>
      </w:ins>
      <w:ins w:id="341" w:author="Pannetier, Theo" w:date="2024-06-04T20:04:00Z">
        <w:r>
          <w:t xml:space="preserve"> 1 by default</w:t>
        </w:r>
      </w:ins>
      <w:ins w:id="342" w:author="Pannetier, Theo" w:date="2024-06-04T20:07:00Z">
        <w:r>
          <w:t>,</w:t>
        </w:r>
      </w:ins>
      <w:ins w:id="343" w:author="Pannetier, Theo" w:date="2024-06-04T20:04:00Z">
        <w:r>
          <w:t xml:space="preserve"> but </w:t>
        </w:r>
      </w:ins>
      <w:ins w:id="344" w:author="Pannetier, Theo" w:date="2024-06-04T20:12:00Z">
        <w:r w:rsidR="005D1187">
          <w:t xml:space="preserve">every allele </w:t>
        </w:r>
      </w:ins>
      <w:ins w:id="345" w:author="Pannetier, Theo" w:date="2024-06-04T20:13:00Z">
        <w:r w:rsidR="005D1187">
          <w:t xml:space="preserve">reduces this value by an amount that depends on its </w:t>
        </w:r>
      </w:ins>
      <w:ins w:id="346" w:author="Pannetier, Theo" w:date="2024-06-04T20:14:00Z">
        <w:r w:rsidR="005D1187">
          <w:t>selection coefficient</w:t>
        </w:r>
      </w:ins>
      <w:ins w:id="347" w:author="Pannetier, Theo" w:date="2024-06-04T20:13:00Z">
        <w:r w:rsidR="005D1187">
          <w:t xml:space="preserve"> </w:t>
        </w:r>
        <w:r w:rsidR="005D1187" w:rsidRPr="005D1187">
          <w:rPr>
            <w:i/>
            <w:iCs/>
            <w:rPrChange w:id="348" w:author="Pannetier, Theo" w:date="2024-06-04T20:13:00Z">
              <w:rPr/>
            </w:rPrChange>
          </w:rPr>
          <w:t>s</w:t>
        </w:r>
      </w:ins>
      <w:ins w:id="349" w:author="Pannetier, Theo" w:date="2024-06-04T20:14:00Z">
        <w:r w:rsidR="005D1187">
          <w:t>,</w:t>
        </w:r>
      </w:ins>
      <w:ins w:id="350" w:author="Pannetier, Theo" w:date="2024-06-04T20:13:00Z">
        <w:r w:rsidR="005D1187">
          <w:t xml:space="preserve"> and </w:t>
        </w:r>
      </w:ins>
      <w:ins w:id="351" w:author="Pannetier, Theo" w:date="2024-06-04T20:14:00Z">
        <w:r w:rsidR="005D1187">
          <w:t xml:space="preserve">(for diploid systems) </w:t>
        </w:r>
      </w:ins>
      <w:ins w:id="352" w:author="Pannetier, Theo" w:date="2024-06-04T20:13:00Z">
        <w:r w:rsidR="005D1187">
          <w:t>the</w:t>
        </w:r>
      </w:ins>
      <w:ins w:id="353" w:author="Pannetier, Theo" w:date="2024-06-04T20:14:00Z">
        <w:r w:rsidR="005D1187">
          <w:t xml:space="preserve"> value of its </w:t>
        </w:r>
      </w:ins>
      <w:ins w:id="354" w:author="Pannetier, Theo" w:date="2024-06-04T20:13:00Z">
        <w:r w:rsidR="005D1187">
          <w:t xml:space="preserve">dominance coefficient </w:t>
        </w:r>
      </w:ins>
      <w:ins w:id="355" w:author="Pannetier, Theo" w:date="2024-06-04T20:14:00Z">
        <w:r w:rsidR="005D1187" w:rsidRPr="005D1187">
          <w:rPr>
            <w:i/>
            <w:iCs/>
            <w:rPrChange w:id="356" w:author="Pannetier, Theo" w:date="2024-06-04T20:15:00Z">
              <w:rPr/>
            </w:rPrChange>
          </w:rPr>
          <w:t>h</w:t>
        </w:r>
        <w:r w:rsidR="005D1187">
          <w:t xml:space="preserve"> relative to that of the other allele it is paired with.</w:t>
        </w:r>
      </w:ins>
    </w:p>
    <w:p w14:paraId="0A3C9B93" w14:textId="6AFCD81A" w:rsidR="00D41B10" w:rsidRDefault="005D1187">
      <w:pPr>
        <w:rPr>
          <w:ins w:id="357" w:author="Pannetier, Theo" w:date="2024-06-04T20:04:00Z"/>
        </w:rPr>
        <w:pPrChange w:id="358" w:author="Pannetier, Theo" w:date="2024-06-04T20:04:00Z">
          <w:pPr>
            <w:pStyle w:val="ListParagraph"/>
            <w:numPr>
              <w:numId w:val="14"/>
            </w:numPr>
            <w:ind w:left="432" w:hanging="432"/>
          </w:pPr>
        </w:pPrChange>
      </w:pPr>
      <w:ins w:id="359" w:author="Pannetier, Theo" w:date="2024-06-04T20:15:00Z">
        <w:r>
          <w:t>More precisely, the g</w:t>
        </w:r>
      </w:ins>
      <w:ins w:id="360" w:author="Pannetier, Theo" w:date="2024-06-04T20:04:00Z">
        <w:r w:rsidR="00D41B10">
          <w:t xml:space="preserve">enetic fitness </w:t>
        </w:r>
        <w:r w:rsidR="00D41B10" w:rsidRPr="005D1187">
          <w:rPr>
            <w:i/>
            <w:iCs/>
            <w:rPrChange w:id="361" w:author="Pannetier, Theo" w:date="2024-06-04T20:15:00Z">
              <w:rPr/>
            </w:rPrChange>
          </w:rPr>
          <w:t>W</w:t>
        </w:r>
        <w:r w:rsidR="00D41B10">
          <w:t xml:space="preserve"> of an individual is the product of the contributions </w:t>
        </w:r>
        <w:r w:rsidR="00D41B10" w:rsidRPr="005D1187">
          <w:rPr>
            <w:i/>
            <w:iCs/>
            <w:rPrChange w:id="362" w:author="Pannetier, Theo" w:date="2024-06-04T20:15:00Z">
              <w:rPr/>
            </w:rPrChange>
          </w:rPr>
          <w:t>w</w:t>
        </w:r>
        <w:r w:rsidR="00D41B10" w:rsidRPr="00D41B10">
          <w:rPr>
            <w:vertAlign w:val="subscript"/>
          </w:rPr>
          <w:t xml:space="preserve"> </w:t>
        </w:r>
        <w:r w:rsidR="00D41B10">
          <w:t xml:space="preserve">of each genetic load locus. The contribution </w:t>
        </w:r>
        <w:proofErr w:type="spellStart"/>
        <w:r w:rsidR="00D41B10" w:rsidRPr="005D1187">
          <w:rPr>
            <w:i/>
            <w:iCs/>
            <w:rPrChange w:id="363" w:author="Pannetier, Theo" w:date="2024-06-04T20:15:00Z">
              <w:rPr/>
            </w:rPrChange>
          </w:rPr>
          <w:t>w</w:t>
        </w:r>
        <w:r w:rsidR="00D41B10" w:rsidRPr="005D1187">
          <w:rPr>
            <w:i/>
            <w:iCs/>
            <w:vertAlign w:val="subscript"/>
            <w:rPrChange w:id="364" w:author="Pannetier, Theo" w:date="2024-06-04T20:15:00Z">
              <w:rPr>
                <w:vertAlign w:val="subscript"/>
              </w:rPr>
            </w:rPrChange>
          </w:rPr>
          <w:t>i</w:t>
        </w:r>
        <w:proofErr w:type="spellEnd"/>
        <w:r w:rsidR="00D41B10">
          <w:t xml:space="preserve"> of locus </w:t>
        </w:r>
        <w:proofErr w:type="spellStart"/>
        <w:r w:rsidR="00D41B10" w:rsidRPr="005D1187">
          <w:rPr>
            <w:i/>
            <w:iCs/>
            <w:rPrChange w:id="365" w:author="Pannetier, Theo" w:date="2024-06-04T20:16:00Z">
              <w:rPr/>
            </w:rPrChange>
          </w:rPr>
          <w:t>i</w:t>
        </w:r>
        <w:proofErr w:type="spellEnd"/>
        <w:r w:rsidR="00D41B10">
          <w:t xml:space="preserve"> with alleles A and B is:</w:t>
        </w:r>
      </w:ins>
    </w:p>
    <w:p w14:paraId="633DB2EB" w14:textId="404DA9ED" w:rsidR="005D1187" w:rsidRPr="005D1187" w:rsidRDefault="00000000" w:rsidP="005D1187">
      <w:pPr>
        <w:pStyle w:val="ListParagraph"/>
        <w:ind w:left="432"/>
        <w:rPr>
          <w:ins w:id="366" w:author="Pannetier, Theo" w:date="2024-06-04T20:16:00Z"/>
          <w:rFonts w:eastAsiaTheme="minorEastAsia"/>
        </w:rPr>
      </w:pPr>
      <m:oMathPara>
        <m:oMathParaPr>
          <m:jc m:val="center"/>
        </m:oMathParaPr>
        <m:oMath>
          <m:sSub>
            <m:sSubPr>
              <m:ctrlPr>
                <w:ins w:id="367" w:author="Pannetier, Theo" w:date="2024-06-04T20:04:00Z">
                  <w:rPr>
                    <w:rFonts w:ascii="Cambria Math" w:hAnsi="Cambria Math"/>
                    <w:i/>
                  </w:rPr>
                </w:ins>
              </m:ctrlPr>
            </m:sSubPr>
            <m:e>
              <m:r>
                <w:ins w:id="368" w:author="Pannetier, Theo" w:date="2024-06-04T20:04:00Z">
                  <w:rPr>
                    <w:rFonts w:ascii="Cambria Math" w:hAnsi="Cambria Math"/>
                  </w:rPr>
                  <m:t>w</m:t>
                </w:ins>
              </m:r>
            </m:e>
            <m:sub>
              <m:r>
                <w:ins w:id="369" w:author="Pannetier, Theo" w:date="2024-06-04T20:04:00Z">
                  <w:rPr>
                    <w:rFonts w:ascii="Cambria Math" w:hAnsi="Cambria Math"/>
                  </w:rPr>
                  <m:t>i</m:t>
                </w:ins>
              </m:r>
            </m:sub>
          </m:sSub>
          <m:r>
            <w:ins w:id="370" w:author="Pannetier, Theo" w:date="2024-06-04T20:04:00Z">
              <w:rPr>
                <w:rFonts w:ascii="Cambria Math" w:hAnsi="Cambria Math"/>
              </w:rPr>
              <m:t>= 1-</m:t>
            </w:ins>
          </m:r>
          <m:sSub>
            <m:sSubPr>
              <m:ctrlPr>
                <w:ins w:id="371" w:author="Pannetier, Theo" w:date="2024-06-04T20:04:00Z">
                  <w:rPr>
                    <w:rFonts w:ascii="Cambria Math" w:hAnsi="Cambria Math"/>
                    <w:i/>
                  </w:rPr>
                </w:ins>
              </m:ctrlPr>
            </m:sSubPr>
            <m:e>
              <m:sSub>
                <m:sSubPr>
                  <m:ctrlPr>
                    <w:ins w:id="372" w:author="Pannetier, Theo" w:date="2024-06-04T20:04:00Z">
                      <w:rPr>
                        <w:rFonts w:ascii="Cambria Math" w:hAnsi="Cambria Math"/>
                        <w:i/>
                      </w:rPr>
                    </w:ins>
                  </m:ctrlPr>
                </m:sSubPr>
                <m:e>
                  <m:r>
                    <w:ins w:id="373" w:author="Pannetier, Theo" w:date="2024-06-04T20:04:00Z">
                      <w:rPr>
                        <w:rFonts w:ascii="Cambria Math" w:hAnsi="Cambria Math"/>
                      </w:rPr>
                      <m:t>h</m:t>
                    </w:ins>
                  </m:r>
                </m:e>
                <m:sub>
                  <m:r>
                    <w:ins w:id="374" w:author="Pannetier, Theo" w:date="2024-06-04T20:04:00Z">
                      <w:rPr>
                        <w:rFonts w:ascii="Cambria Math" w:hAnsi="Cambria Math"/>
                      </w:rPr>
                      <m:t>i</m:t>
                    </w:ins>
                  </m:r>
                </m:sub>
              </m:sSub>
              <m:r>
                <w:ins w:id="375" w:author="Pannetier, Theo" w:date="2024-06-04T20:04:00Z">
                  <w:rPr>
                    <w:rFonts w:ascii="Cambria Math" w:hAnsi="Cambria Math"/>
                  </w:rPr>
                  <m:t>s</m:t>
                </w:ins>
              </m:r>
            </m:e>
            <m:sub>
              <m:r>
                <w:ins w:id="376" w:author="Pannetier, Theo" w:date="2024-06-04T20:04:00Z">
                  <w:rPr>
                    <w:rFonts w:ascii="Cambria Math" w:hAnsi="Cambria Math"/>
                  </w:rPr>
                  <m:t>A</m:t>
                </w:ins>
              </m:r>
            </m:sub>
          </m:sSub>
          <m:r>
            <w:ins w:id="377" w:author="Pannetier, Theo" w:date="2024-06-04T20:04:00Z">
              <w:rPr>
                <w:rFonts w:ascii="Cambria Math" w:hAnsi="Cambria Math"/>
              </w:rPr>
              <m:t>-(1-</m:t>
            </w:ins>
          </m:r>
          <m:sSub>
            <m:sSubPr>
              <m:ctrlPr>
                <w:ins w:id="378" w:author="Pannetier, Theo" w:date="2024-06-04T20:04:00Z">
                  <w:rPr>
                    <w:rFonts w:ascii="Cambria Math" w:hAnsi="Cambria Math"/>
                    <w:i/>
                  </w:rPr>
                </w:ins>
              </m:ctrlPr>
            </m:sSubPr>
            <m:e>
              <m:r>
                <w:ins w:id="379" w:author="Pannetier, Theo" w:date="2024-06-04T20:04:00Z">
                  <w:rPr>
                    <w:rFonts w:ascii="Cambria Math" w:hAnsi="Cambria Math"/>
                  </w:rPr>
                  <m:t>h</m:t>
                </w:ins>
              </m:r>
            </m:e>
            <m:sub>
              <m:r>
                <w:ins w:id="380" w:author="Pannetier, Theo" w:date="2024-06-04T20:04:00Z">
                  <w:rPr>
                    <w:rFonts w:ascii="Cambria Math" w:hAnsi="Cambria Math"/>
                  </w:rPr>
                  <m:t>i</m:t>
                </w:ins>
              </m:r>
            </m:sub>
          </m:sSub>
          <m:r>
            <w:ins w:id="381" w:author="Pannetier, Theo" w:date="2024-06-04T20:04:00Z">
              <w:rPr>
                <w:rFonts w:ascii="Cambria Math" w:hAnsi="Cambria Math"/>
              </w:rPr>
              <m:t>)</m:t>
            </w:ins>
          </m:r>
          <m:sSub>
            <m:sSubPr>
              <m:ctrlPr>
                <w:ins w:id="382" w:author="Pannetier, Theo" w:date="2024-06-04T20:04:00Z">
                  <w:rPr>
                    <w:rFonts w:ascii="Cambria Math" w:hAnsi="Cambria Math"/>
                    <w:i/>
                  </w:rPr>
                </w:ins>
              </m:ctrlPr>
            </m:sSubPr>
            <m:e>
              <m:r>
                <w:ins w:id="383" w:author="Pannetier, Theo" w:date="2024-06-04T20:04:00Z">
                  <w:rPr>
                    <w:rFonts w:ascii="Cambria Math" w:hAnsi="Cambria Math"/>
                  </w:rPr>
                  <m:t>s</m:t>
                </w:ins>
              </m:r>
            </m:e>
            <m:sub>
              <m:r>
                <w:ins w:id="384" w:author="Pannetier, Theo" w:date="2024-06-04T20:04:00Z">
                  <w:rPr>
                    <w:rFonts w:ascii="Cambria Math" w:hAnsi="Cambria Math"/>
                  </w:rPr>
                  <m:t>B</m:t>
                </w:ins>
              </m:r>
            </m:sub>
          </m:sSub>
        </m:oMath>
      </m:oMathPara>
    </w:p>
    <w:p w14:paraId="0DD112DE" w14:textId="77777777" w:rsidR="00D41B10" w:rsidRPr="005D1187" w:rsidRDefault="00000000">
      <w:pPr>
        <w:pStyle w:val="ListParagraph"/>
        <w:ind w:left="432"/>
        <w:rPr>
          <w:ins w:id="385" w:author="Pannetier, Theo" w:date="2024-06-04T20:04:00Z"/>
          <w:rFonts w:eastAsiaTheme="minorEastAsia"/>
        </w:rPr>
        <w:pPrChange w:id="386" w:author="Pannetier, Theo" w:date="2024-06-04T20:04:00Z">
          <w:pPr>
            <w:pStyle w:val="ListParagraph"/>
            <w:numPr>
              <w:numId w:val="14"/>
            </w:numPr>
            <w:ind w:left="432" w:hanging="432"/>
          </w:pPr>
        </w:pPrChange>
      </w:pPr>
      <m:oMathPara>
        <m:oMathParaPr>
          <m:jc m:val="center"/>
        </m:oMathParaPr>
        <m:oMath>
          <m:sSub>
            <m:sSubPr>
              <m:ctrlPr>
                <w:ins w:id="387" w:author="Pannetier, Theo" w:date="2024-06-04T20:04:00Z">
                  <w:rPr>
                    <w:rFonts w:ascii="Cambria Math" w:eastAsiaTheme="minorEastAsia" w:hAnsi="Cambria Math"/>
                    <w:i/>
                  </w:rPr>
                </w:ins>
              </m:ctrlPr>
            </m:sSubPr>
            <m:e>
              <m:r>
                <w:ins w:id="388" w:author="Pannetier, Theo" w:date="2024-06-04T20:04:00Z">
                  <w:rPr>
                    <w:rFonts w:ascii="Cambria Math" w:eastAsiaTheme="minorEastAsia" w:hAnsi="Cambria Math"/>
                  </w:rPr>
                  <m:t>h</m:t>
                </w:ins>
              </m:r>
            </m:e>
            <m:sub>
              <m:r>
                <w:ins w:id="389" w:author="Pannetier, Theo" w:date="2024-06-04T20:04:00Z">
                  <w:rPr>
                    <w:rFonts w:ascii="Cambria Math" w:eastAsiaTheme="minorEastAsia" w:hAnsi="Cambria Math"/>
                  </w:rPr>
                  <m:t>i</m:t>
                </w:ins>
              </m:r>
            </m:sub>
          </m:sSub>
          <m:r>
            <w:ins w:id="390" w:author="Pannetier, Theo" w:date="2024-06-04T20:04:00Z">
              <w:rPr>
                <w:rFonts w:ascii="Cambria Math" w:eastAsiaTheme="minorEastAsia" w:hAnsi="Cambria Math"/>
              </w:rPr>
              <m:t xml:space="preserve">= </m:t>
            </w:ins>
          </m:r>
          <m:f>
            <m:fPr>
              <m:ctrlPr>
                <w:ins w:id="391" w:author="Pannetier, Theo" w:date="2024-06-04T20:04:00Z">
                  <w:rPr>
                    <w:rFonts w:ascii="Cambria Math" w:eastAsiaTheme="minorEastAsia" w:hAnsi="Cambria Math"/>
                    <w:i/>
                  </w:rPr>
                </w:ins>
              </m:ctrlPr>
            </m:fPr>
            <m:num>
              <m:sSub>
                <m:sSubPr>
                  <m:ctrlPr>
                    <w:ins w:id="392" w:author="Pannetier, Theo" w:date="2024-06-04T20:04:00Z">
                      <w:rPr>
                        <w:rFonts w:ascii="Cambria Math" w:eastAsiaTheme="minorEastAsia" w:hAnsi="Cambria Math"/>
                        <w:i/>
                      </w:rPr>
                    </w:ins>
                  </m:ctrlPr>
                </m:sSubPr>
                <m:e>
                  <m:r>
                    <w:ins w:id="393" w:author="Pannetier, Theo" w:date="2024-06-04T20:04:00Z">
                      <w:rPr>
                        <w:rFonts w:ascii="Cambria Math" w:eastAsiaTheme="minorEastAsia" w:hAnsi="Cambria Math"/>
                      </w:rPr>
                      <m:t>h</m:t>
                    </w:ins>
                  </m:r>
                </m:e>
                <m:sub>
                  <m:r>
                    <w:ins w:id="394" w:author="Pannetier, Theo" w:date="2024-06-04T20:04:00Z">
                      <w:rPr>
                        <w:rFonts w:ascii="Cambria Math" w:eastAsiaTheme="minorEastAsia" w:hAnsi="Cambria Math"/>
                      </w:rPr>
                      <m:t>A</m:t>
                    </w:ins>
                  </m:r>
                </m:sub>
              </m:sSub>
            </m:num>
            <m:den>
              <m:sSub>
                <m:sSubPr>
                  <m:ctrlPr>
                    <w:ins w:id="395" w:author="Pannetier, Theo" w:date="2024-06-04T20:04:00Z">
                      <w:rPr>
                        <w:rFonts w:ascii="Cambria Math" w:eastAsiaTheme="minorEastAsia" w:hAnsi="Cambria Math"/>
                        <w:i/>
                      </w:rPr>
                    </w:ins>
                  </m:ctrlPr>
                </m:sSubPr>
                <m:e>
                  <m:r>
                    <w:ins w:id="396" w:author="Pannetier, Theo" w:date="2024-06-04T20:04:00Z">
                      <w:rPr>
                        <w:rFonts w:ascii="Cambria Math" w:eastAsiaTheme="minorEastAsia" w:hAnsi="Cambria Math"/>
                      </w:rPr>
                      <m:t>h</m:t>
                    </w:ins>
                  </m:r>
                </m:e>
                <m:sub>
                  <m:r>
                    <w:ins w:id="397" w:author="Pannetier, Theo" w:date="2024-06-04T20:04:00Z">
                      <w:rPr>
                        <w:rFonts w:ascii="Cambria Math" w:eastAsiaTheme="minorEastAsia" w:hAnsi="Cambria Math"/>
                      </w:rPr>
                      <m:t>A</m:t>
                    </w:ins>
                  </m:r>
                </m:sub>
              </m:sSub>
              <m:r>
                <w:ins w:id="398" w:author="Pannetier, Theo" w:date="2024-06-04T20:04:00Z">
                  <w:rPr>
                    <w:rFonts w:ascii="Cambria Math" w:eastAsiaTheme="minorEastAsia" w:hAnsi="Cambria Math"/>
                  </w:rPr>
                  <m:t xml:space="preserve">+ </m:t>
                </w:ins>
              </m:r>
              <m:sSub>
                <m:sSubPr>
                  <m:ctrlPr>
                    <w:ins w:id="399" w:author="Pannetier, Theo" w:date="2024-06-04T20:04:00Z">
                      <w:rPr>
                        <w:rFonts w:ascii="Cambria Math" w:eastAsiaTheme="minorEastAsia" w:hAnsi="Cambria Math"/>
                        <w:i/>
                      </w:rPr>
                    </w:ins>
                  </m:ctrlPr>
                </m:sSubPr>
                <m:e>
                  <m:r>
                    <w:ins w:id="400" w:author="Pannetier, Theo" w:date="2024-06-04T20:04:00Z">
                      <w:rPr>
                        <w:rFonts w:ascii="Cambria Math" w:eastAsiaTheme="minorEastAsia" w:hAnsi="Cambria Math"/>
                      </w:rPr>
                      <m:t>h</m:t>
                    </w:ins>
                  </m:r>
                </m:e>
                <m:sub>
                  <m:r>
                    <w:ins w:id="401" w:author="Pannetier, Theo" w:date="2024-06-04T20:04:00Z">
                      <w:rPr>
                        <w:rFonts w:ascii="Cambria Math" w:eastAsiaTheme="minorEastAsia" w:hAnsi="Cambria Math"/>
                      </w:rPr>
                      <m:t>B</m:t>
                    </w:ins>
                  </m:r>
                </m:sub>
              </m:sSub>
            </m:den>
          </m:f>
        </m:oMath>
      </m:oMathPara>
    </w:p>
    <w:p w14:paraId="6FA3F02E" w14:textId="2873AF9B" w:rsidR="00D41B10" w:rsidRPr="005D1187" w:rsidRDefault="005D1187">
      <w:pPr>
        <w:rPr>
          <w:ins w:id="402" w:author="Pannetier, Theo" w:date="2024-06-04T20:04:00Z"/>
          <w:rPrChange w:id="403" w:author="Pannetier, Theo" w:date="2024-06-04T20:18:00Z">
            <w:rPr>
              <w:ins w:id="404" w:author="Pannetier, Theo" w:date="2024-06-04T20:04:00Z"/>
              <w:rFonts w:eastAsiaTheme="minorEastAsia"/>
            </w:rPr>
          </w:rPrChange>
        </w:rPr>
        <w:pPrChange w:id="405" w:author="Pannetier, Theo" w:date="2024-06-04T20:04:00Z">
          <w:pPr>
            <w:pStyle w:val="ListParagraph"/>
            <w:numPr>
              <w:numId w:val="14"/>
            </w:numPr>
            <w:ind w:left="432" w:hanging="432"/>
          </w:pPr>
        </w:pPrChange>
      </w:pPr>
      <w:ins w:id="406" w:author="Pannetier, Theo" w:date="2024-06-04T20:17:00Z">
        <w:r>
          <w:t>S</w:t>
        </w:r>
      </w:ins>
      <w:ins w:id="407" w:author="Pannetier, Theo" w:date="2024-06-04T20:04:00Z">
        <w:r w:rsidR="00D41B10">
          <w:t>election and dominance coefficients for new alleles (mutations) are drawn from distributions specified by the user:</w:t>
        </w:r>
      </w:ins>
      <w:ins w:id="408" w:author="Pannetier, Theo" w:date="2024-06-04T20:24:00Z">
        <w:r>
          <w:t xml:space="preserve"> either a</w:t>
        </w:r>
      </w:ins>
      <w:ins w:id="409" w:author="Pannetier, Theo" w:date="2024-06-04T20:04:00Z">
        <w:r w:rsidR="00D41B10">
          <w:t xml:space="preserve"> uniform, normal, gamma, </w:t>
        </w:r>
      </w:ins>
      <w:ins w:id="410" w:author="Pannetier, Theo" w:date="2024-06-04T20:17:00Z">
        <w:r>
          <w:t xml:space="preserve">or </w:t>
        </w:r>
      </w:ins>
      <w:ins w:id="411" w:author="Pannetier, Theo" w:date="2024-06-04T20:04:00Z">
        <w:r w:rsidR="00D41B10">
          <w:t>negative exponential</w:t>
        </w:r>
      </w:ins>
      <w:ins w:id="412" w:author="Pannetier, Theo" w:date="2024-06-04T20:34:00Z">
        <w:r w:rsidR="000C7A8C">
          <w:t>, and or not additive</w:t>
        </w:r>
      </w:ins>
      <w:ins w:id="413" w:author="Pannetier, Theo" w:date="2024-06-04T20:17:00Z">
        <w:r>
          <w:t xml:space="preserve">. </w:t>
        </w:r>
      </w:ins>
      <w:ins w:id="414" w:author="Pannetier, Theo" w:date="2024-06-04T20:18:00Z">
        <w:r>
          <w:t>Dominance coefficients</w:t>
        </w:r>
      </w:ins>
      <w:ins w:id="415" w:author="Pannetier, Theo" w:date="2024-06-04T20:04:00Z">
        <w:r w:rsidR="00D41B10">
          <w:t xml:space="preserve"> </w:t>
        </w:r>
      </w:ins>
      <w:ins w:id="416" w:author="Pannetier, Theo" w:date="2024-06-04T20:18:00Z">
        <w:r>
          <w:t xml:space="preserve">can additionally be sampled from a </w:t>
        </w:r>
      </w:ins>
      <w:ins w:id="417" w:author="Pannetier, Theo" w:date="2024-06-04T20:04:00Z">
        <w:r w:rsidR="00D41B10">
          <w:t xml:space="preserve">scaled uniform distribution </w:t>
        </w:r>
      </w:ins>
      <w:ins w:id="418" w:author="Pannetier, Theo" w:date="2024-06-04T20:19:00Z">
        <w:r>
          <w:t>between zero and</w:t>
        </w:r>
      </w:ins>
      <w:ins w:id="419" w:author="Pannetier, Theo" w:date="2024-06-04T20:20:00Z">
        <w:r>
          <w:t xml:space="preserve"> a</w:t>
        </w:r>
      </w:ins>
      <w:ins w:id="420" w:author="Pannetier, Theo" w:date="2024-06-04T20:04:00Z">
        <w:r w:rsidR="00D41B10">
          <w:t xml:space="preserve"> maximum value </w:t>
        </w:r>
      </w:ins>
      <w:ins w:id="421" w:author="Pannetier, Theo" w:date="2024-06-04T20:20:00Z">
        <w:r>
          <w:t xml:space="preserve">that </w:t>
        </w:r>
      </w:ins>
      <w:ins w:id="422" w:author="Pannetier, Theo" w:date="2024-06-04T20:04:00Z">
        <w:r w:rsidR="00D41B10">
          <w:t xml:space="preserve">depends on the selection coefficient. </w:t>
        </w:r>
      </w:ins>
      <w:ins w:id="423" w:author="Pannetier, Theo" w:date="2024-06-04T20:20:00Z">
        <w:r>
          <w:t xml:space="preserve">This maximum value is equal to </w:t>
        </w:r>
      </w:ins>
      <m:oMath>
        <m:sSup>
          <m:sSupPr>
            <m:ctrlPr>
              <w:ins w:id="424" w:author="Pannetier, Theo" w:date="2024-06-04T20:20:00Z">
                <w:rPr>
                  <w:rFonts w:ascii="Cambria Math" w:hAnsi="Cambria Math"/>
                  <w:i/>
                </w:rPr>
              </w:ins>
            </m:ctrlPr>
          </m:sSupPr>
          <m:e>
            <m:r>
              <w:ins w:id="425" w:author="Pannetier, Theo" w:date="2024-06-04T20:20:00Z">
                <w:rPr>
                  <w:rFonts w:ascii="Cambria Math" w:hAnsi="Cambria Math"/>
                </w:rPr>
                <m:t>e</m:t>
              </w:ins>
            </m:r>
          </m:e>
          <m:sup>
            <m:r>
              <w:ins w:id="426" w:author="Pannetier, Theo" w:date="2024-06-04T20:20:00Z">
                <w:rPr>
                  <w:rFonts w:ascii="Cambria Math" w:hAnsi="Cambria Math"/>
                </w:rPr>
                <m:t>-k</m:t>
              </w:ins>
            </m:r>
            <m:sSub>
              <m:sSubPr>
                <m:ctrlPr>
                  <w:ins w:id="427" w:author="Pannetier, Theo" w:date="2024-06-04T20:20:00Z">
                    <w:rPr>
                      <w:rFonts w:ascii="Cambria Math" w:hAnsi="Cambria Math"/>
                      <w:i/>
                    </w:rPr>
                  </w:ins>
                </m:ctrlPr>
              </m:sSubPr>
              <m:e>
                <m:r>
                  <w:ins w:id="428" w:author="Pannetier, Theo" w:date="2024-06-04T20:20:00Z">
                    <w:rPr>
                      <w:rFonts w:ascii="Cambria Math" w:hAnsi="Cambria Math"/>
                    </w:rPr>
                    <m:t>s</m:t>
                  </w:ins>
                </m:r>
              </m:e>
              <m:sub>
                <m:r>
                  <w:ins w:id="429" w:author="Pannetier, Theo" w:date="2024-06-04T20:20:00Z">
                    <w:rPr>
                      <w:rFonts w:ascii="Cambria Math" w:hAnsi="Cambria Math"/>
                    </w:rPr>
                    <m:t>i</m:t>
                  </w:ins>
                </m:r>
              </m:sub>
            </m:sSub>
          </m:sup>
        </m:sSup>
      </m:oMath>
      <w:ins w:id="430" w:author="Pannetier, Theo" w:date="2024-06-04T20:21:00Z">
        <w:r>
          <w:t xml:space="preserve"> w</w:t>
        </w:r>
      </w:ins>
      <w:ins w:id="431" w:author="Pannetier, Theo" w:date="2024-06-04T20:04:00Z">
        <w:r w:rsidR="00D41B10" w:rsidRPr="00D41B10">
          <w:rPr>
            <w:rFonts w:eastAsiaTheme="minorEastAsia"/>
          </w:rPr>
          <w:t xml:space="preserve">here </w:t>
        </w:r>
        <w:proofErr w:type="spellStart"/>
        <w:r w:rsidR="00D41B10" w:rsidRPr="00D41B10">
          <w:rPr>
            <w:rFonts w:eastAsiaTheme="minorEastAsia"/>
          </w:rPr>
          <w:t>s</w:t>
        </w:r>
        <w:r w:rsidR="00D41B10" w:rsidRPr="00D41B10">
          <w:rPr>
            <w:rFonts w:eastAsiaTheme="minorEastAsia"/>
            <w:vertAlign w:val="subscript"/>
          </w:rPr>
          <w:t>i</w:t>
        </w:r>
        <w:proofErr w:type="spellEnd"/>
        <w:r w:rsidR="00D41B10" w:rsidRPr="00D41B10">
          <w:rPr>
            <w:rFonts w:eastAsiaTheme="minorEastAsia"/>
          </w:rPr>
          <w:t xml:space="preserve"> is the selection coefficient for the locus and </w:t>
        </w:r>
      </w:ins>
      <m:oMath>
        <m:r>
          <w:ins w:id="432" w:author="Pannetier, Theo" w:date="2024-06-04T20:21:00Z">
            <w:rPr>
              <w:rFonts w:ascii="Cambria Math" w:eastAsiaTheme="minorEastAsia" w:hAnsi="Cambria Math"/>
            </w:rPr>
            <m:t xml:space="preserve">k= </m:t>
          </w:ins>
        </m:r>
        <m:r>
          <w:ins w:id="433" w:author="Pannetier, Theo" w:date="2024-06-04T20:22:00Z">
            <w:rPr>
              <w:rFonts w:ascii="Cambria Math" w:eastAsiaTheme="minorEastAsia" w:hAnsi="Cambria Math"/>
            </w:rPr>
            <m:t>-</m:t>
          </w:ins>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ins w:id="434" w:author="Pannetier, Theo" w:date="2024-06-04T20:22:00Z">
                    <w:rPr>
                      <w:rFonts w:ascii="Cambria Math" w:eastAsiaTheme="minorEastAsia" w:hAnsi="Cambria Math"/>
                      <w:i/>
                    </w:rPr>
                  </w:ins>
                </m:ctrlPr>
              </m:dPr>
              <m:e>
                <m:r>
                  <w:ins w:id="435" w:author="Pannetier, Theo" w:date="2024-06-04T20:22:00Z">
                    <w:rPr>
                      <w:rFonts w:ascii="Cambria Math" w:eastAsiaTheme="minorEastAsia" w:hAnsi="Cambria Math"/>
                    </w:rPr>
                    <m:t>2</m:t>
                  </w:ins>
                </m:r>
                <m:sSub>
                  <m:sSubPr>
                    <m:ctrlPr>
                      <w:ins w:id="436" w:author="Pannetier, Theo" w:date="2024-06-04T20:22:00Z">
                        <w:rPr>
                          <w:rFonts w:ascii="Cambria Math" w:eastAsiaTheme="minorEastAsia" w:hAnsi="Cambria Math"/>
                          <w:i/>
                        </w:rPr>
                      </w:ins>
                    </m:ctrlPr>
                  </m:sSubPr>
                  <m:e>
                    <m:r>
                      <w:ins w:id="437" w:author="Pannetier, Theo" w:date="2024-06-04T20:22:00Z">
                        <w:rPr>
                          <w:rFonts w:ascii="Cambria Math" w:eastAsiaTheme="minorEastAsia" w:hAnsi="Cambria Math"/>
                        </w:rPr>
                        <m:t>h</m:t>
                      </w:ins>
                    </m:r>
                  </m:e>
                  <m:sub>
                    <m:r>
                      <w:ins w:id="438" w:author="Pannetier, Theo" w:date="2024-06-04T20:22:00Z">
                        <w:rPr>
                          <w:rFonts w:ascii="Cambria Math" w:eastAsiaTheme="minorEastAsia" w:hAnsi="Cambria Math"/>
                        </w:rPr>
                        <m:t>D</m:t>
                      </w:ins>
                    </m:r>
                  </m:sub>
                </m:sSub>
              </m:e>
            </m:d>
          </m:e>
        </m:func>
        <m:r>
          <w:ins w:id="439" w:author="Pannetier, Theo" w:date="2024-06-04T20:22:00Z">
            <w:rPr>
              <w:rFonts w:ascii="Cambria Math" w:eastAsiaTheme="minorEastAsia" w:hAnsi="Cambria Math"/>
            </w:rPr>
            <m:t xml:space="preserve">/ </m:t>
          </w:ins>
        </m:r>
        <m:sSub>
          <m:sSubPr>
            <m:ctrlPr>
              <w:ins w:id="440" w:author="Pannetier, Theo" w:date="2024-06-04T20:23:00Z">
                <w:rPr>
                  <w:rFonts w:ascii="Cambria Math" w:eastAsiaTheme="minorEastAsia" w:hAnsi="Cambria Math"/>
                  <w:i/>
                </w:rPr>
              </w:ins>
            </m:ctrlPr>
          </m:sSubPr>
          <m:e>
            <m:r>
              <w:ins w:id="441" w:author="Pannetier, Theo" w:date="2024-06-04T20:23:00Z">
                <w:rPr>
                  <w:rFonts w:ascii="Cambria Math" w:eastAsiaTheme="minorEastAsia" w:hAnsi="Cambria Math"/>
                </w:rPr>
                <m:t>s</m:t>
              </w:ins>
            </m:r>
          </m:e>
          <m:sub>
            <m:r>
              <w:ins w:id="442" w:author="Pannetier, Theo" w:date="2024-06-04T20:23:00Z">
                <w:rPr>
                  <w:rFonts w:ascii="Cambria Math" w:eastAsiaTheme="minorEastAsia" w:hAnsi="Cambria Math"/>
                </w:rPr>
                <m:t>D</m:t>
              </w:ins>
            </m:r>
          </m:sub>
        </m:sSub>
      </m:oMath>
      <w:ins w:id="443" w:author="Pannetier, Theo" w:date="2024-06-04T20:04:00Z">
        <w:r w:rsidR="00D41B10" w:rsidRPr="00D41B10">
          <w:rPr>
            <w:rFonts w:eastAsiaTheme="minorEastAsia"/>
          </w:rPr>
          <w:t xml:space="preserve">. </w:t>
        </w:r>
        <w:proofErr w:type="spellStart"/>
        <w:r w:rsidR="00D41B10" w:rsidRPr="005D1187">
          <w:rPr>
            <w:rFonts w:eastAsiaTheme="minorEastAsia"/>
            <w:i/>
            <w:iCs/>
            <w:rPrChange w:id="444" w:author="Pannetier, Theo" w:date="2024-06-04T20:23:00Z">
              <w:rPr>
                <w:rFonts w:eastAsiaTheme="minorEastAsia"/>
              </w:rPr>
            </w:rPrChange>
          </w:rPr>
          <w:t>h</w:t>
        </w:r>
        <w:r w:rsidR="00D41B10" w:rsidRPr="005D1187">
          <w:rPr>
            <w:rFonts w:eastAsiaTheme="minorEastAsia"/>
            <w:i/>
            <w:iCs/>
            <w:vertAlign w:val="subscript"/>
            <w:rPrChange w:id="445" w:author="Pannetier, Theo" w:date="2024-06-04T20:23:00Z">
              <w:rPr>
                <w:rFonts w:eastAsiaTheme="minorEastAsia"/>
                <w:vertAlign w:val="subscript"/>
              </w:rPr>
            </w:rPrChange>
          </w:rPr>
          <w:t>D</w:t>
        </w:r>
        <w:proofErr w:type="spellEnd"/>
        <w:r w:rsidR="00D41B10" w:rsidRPr="00D41B10">
          <w:rPr>
            <w:rFonts w:eastAsiaTheme="minorEastAsia"/>
          </w:rPr>
          <w:t xml:space="preserve"> is the </w:t>
        </w:r>
      </w:ins>
      <w:ins w:id="446" w:author="Pannetier, Theo" w:date="2024-06-04T20:23:00Z">
        <w:r>
          <w:rPr>
            <w:rFonts w:eastAsiaTheme="minorEastAsia"/>
          </w:rPr>
          <w:t xml:space="preserve">desired </w:t>
        </w:r>
      </w:ins>
      <w:ins w:id="447" w:author="Pannetier, Theo" w:date="2024-06-04T20:04:00Z">
        <w:r w:rsidR="00D41B10" w:rsidRPr="00D41B10">
          <w:rPr>
            <w:rFonts w:eastAsiaTheme="minorEastAsia"/>
          </w:rPr>
          <w:t xml:space="preserve">mean dominance coefficient; </w:t>
        </w:r>
        <w:proofErr w:type="spellStart"/>
        <w:r w:rsidR="00D41B10" w:rsidRPr="005D1187">
          <w:rPr>
            <w:rFonts w:eastAsiaTheme="minorEastAsia"/>
            <w:i/>
            <w:iCs/>
            <w:rPrChange w:id="448" w:author="Pannetier, Theo" w:date="2024-06-04T20:23:00Z">
              <w:rPr>
                <w:rFonts w:eastAsiaTheme="minorEastAsia"/>
              </w:rPr>
            </w:rPrChange>
          </w:rPr>
          <w:t>s</w:t>
        </w:r>
        <w:r w:rsidR="00D41B10" w:rsidRPr="005D1187">
          <w:rPr>
            <w:rFonts w:eastAsiaTheme="minorEastAsia"/>
            <w:i/>
            <w:iCs/>
            <w:vertAlign w:val="subscript"/>
            <w:rPrChange w:id="449" w:author="Pannetier, Theo" w:date="2024-06-04T20:23:00Z">
              <w:rPr>
                <w:rFonts w:eastAsiaTheme="minorEastAsia"/>
                <w:vertAlign w:val="subscript"/>
              </w:rPr>
            </w:rPrChange>
          </w:rPr>
          <w:t>D</w:t>
        </w:r>
        <w:proofErr w:type="spellEnd"/>
        <w:r w:rsidR="00D41B10" w:rsidRPr="00D41B10">
          <w:rPr>
            <w:rFonts w:eastAsiaTheme="minorEastAsia"/>
            <w:vertAlign w:val="subscript"/>
          </w:rPr>
          <w:t xml:space="preserve"> </w:t>
        </w:r>
        <w:r w:rsidR="00D41B10" w:rsidRPr="00D41B10">
          <w:rPr>
            <w:rFonts w:eastAsiaTheme="minorEastAsia"/>
          </w:rPr>
          <w:t xml:space="preserve">is the mean of the selection coefficient distribution, calculated after the parameters entered for the </w:t>
        </w:r>
      </w:ins>
      <w:ins w:id="450" w:author="Pannetier, Theo" w:date="2024-06-04T20:23:00Z">
        <w:r>
          <w:rPr>
            <w:rFonts w:eastAsiaTheme="minorEastAsia"/>
          </w:rPr>
          <w:t>(</w:t>
        </w:r>
      </w:ins>
      <w:ins w:id="451" w:author="Pannetier, Theo" w:date="2024-06-04T20:24:00Z">
        <w:r>
          <w:rPr>
            <w:rFonts w:eastAsiaTheme="minorEastAsia"/>
          </w:rPr>
          <w:t>selection coefficients</w:t>
        </w:r>
      </w:ins>
      <w:ins w:id="452" w:author="Pannetier, Theo" w:date="2024-06-04T20:23:00Z">
        <w:r>
          <w:rPr>
            <w:rFonts w:eastAsiaTheme="minorEastAsia"/>
          </w:rPr>
          <w:t xml:space="preserve">) </w:t>
        </w:r>
      </w:ins>
      <w:ins w:id="453" w:author="Pannetier, Theo" w:date="2024-06-04T20:04:00Z">
        <w:r w:rsidR="00D41B10" w:rsidRPr="00D41B10">
          <w:rPr>
            <w:rFonts w:eastAsiaTheme="minorEastAsia"/>
          </w:rPr>
          <w:t>mutation distribution.</w:t>
        </w:r>
      </w:ins>
    </w:p>
    <w:p w14:paraId="7F4217FB" w14:textId="24719888" w:rsidR="00D41B10" w:rsidRPr="00D41B10" w:rsidRDefault="00D41B10">
      <w:pPr>
        <w:rPr>
          <w:ins w:id="454" w:author="Pannetier, Theo" w:date="2024-06-04T20:04:00Z"/>
          <w:rFonts w:eastAsiaTheme="minorEastAsia"/>
          <w:rPrChange w:id="455" w:author="Pannetier, Theo" w:date="2024-06-04T20:04:00Z">
            <w:rPr>
              <w:ins w:id="456" w:author="Pannetier, Theo" w:date="2024-06-04T20:04:00Z"/>
            </w:rPr>
          </w:rPrChange>
        </w:rPr>
        <w:pPrChange w:id="457" w:author="Pannetier, Theo" w:date="2024-06-04T20:04:00Z">
          <w:pPr>
            <w:pStyle w:val="ListParagraph"/>
            <w:numPr>
              <w:numId w:val="14"/>
            </w:numPr>
            <w:ind w:left="432" w:hanging="432"/>
          </w:pPr>
        </w:pPrChange>
      </w:pPr>
      <w:ins w:id="458" w:author="Pannetier, Theo" w:date="2024-06-04T20:04:00Z">
        <w:r w:rsidRPr="00D41B10">
          <w:rPr>
            <w:rFonts w:eastAsiaTheme="minorEastAsia"/>
            <w:rPrChange w:id="459" w:author="Pannetier, Theo" w:date="2024-06-04T20:04:00Z">
              <w:rPr/>
            </w:rPrChange>
          </w:rPr>
          <w:t xml:space="preserve">While </w:t>
        </w:r>
      </w:ins>
      <w:ins w:id="460" w:author="Pannetier, Theo" w:date="2024-06-04T20:24:00Z">
        <w:r w:rsidR="000C7A8C">
          <w:rPr>
            <w:rFonts w:eastAsiaTheme="minorEastAsia"/>
          </w:rPr>
          <w:t xml:space="preserve">selection coefficients </w:t>
        </w:r>
      </w:ins>
      <w:ins w:id="461" w:author="Pannetier, Theo" w:date="2024-06-04T20:04:00Z">
        <w:r w:rsidRPr="00D41B10">
          <w:rPr>
            <w:rFonts w:eastAsiaTheme="minorEastAsia"/>
            <w:rPrChange w:id="462" w:author="Pannetier, Theo" w:date="2024-06-04T20:04:00Z">
              <w:rPr/>
            </w:rPrChange>
          </w:rPr>
          <w:t xml:space="preserve">should typically be </w:t>
        </w:r>
      </w:ins>
      <w:ins w:id="463" w:author="Pannetier, Theo" w:date="2024-06-04T20:24:00Z">
        <w:r w:rsidR="000C7A8C">
          <w:rPr>
            <w:rFonts w:eastAsiaTheme="minorEastAsia"/>
          </w:rPr>
          <w:t>zero or positive, to represent the effect of deleterious muta</w:t>
        </w:r>
      </w:ins>
      <w:ins w:id="464" w:author="Pannetier, Theo" w:date="2024-06-04T20:25:00Z">
        <w:r w:rsidR="000C7A8C">
          <w:rPr>
            <w:rFonts w:eastAsiaTheme="minorEastAsia"/>
          </w:rPr>
          <w:t>tions</w:t>
        </w:r>
      </w:ins>
      <w:ins w:id="465" w:author="Pannetier, Theo" w:date="2024-06-04T20:04:00Z">
        <w:r w:rsidRPr="00D41B10">
          <w:rPr>
            <w:rFonts w:eastAsiaTheme="minorEastAsia"/>
            <w:rPrChange w:id="466" w:author="Pannetier, Theo" w:date="2024-06-04T20:04:00Z">
              <w:rPr/>
            </w:rPrChange>
          </w:rPr>
          <w:t xml:space="preserve">, negative values up to -1 are allowed </w:t>
        </w:r>
      </w:ins>
      <w:ins w:id="467" w:author="Pannetier, Theo" w:date="2024-06-04T20:25:00Z">
        <w:r w:rsidR="000C7A8C">
          <w:rPr>
            <w:rFonts w:eastAsiaTheme="minorEastAsia"/>
          </w:rPr>
          <w:t>and may arise if the</w:t>
        </w:r>
      </w:ins>
      <w:ins w:id="468" w:author="Pannetier, Theo" w:date="2024-06-04T20:04:00Z">
        <w:r w:rsidRPr="00D41B10">
          <w:rPr>
            <w:rFonts w:eastAsiaTheme="minorEastAsia"/>
            <w:rPrChange w:id="469" w:author="Pannetier, Theo" w:date="2024-06-04T20:04:00Z">
              <w:rPr/>
            </w:rPrChange>
          </w:rPr>
          <w:t xml:space="preserve"> mutation distribution specified by the user</w:t>
        </w:r>
      </w:ins>
      <w:ins w:id="470" w:author="Pannetier, Theo" w:date="2024-06-04T20:25:00Z">
        <w:r w:rsidR="000C7A8C">
          <w:rPr>
            <w:rFonts w:eastAsiaTheme="minorEastAsia"/>
          </w:rPr>
          <w:t xml:space="preserve"> allows it</w:t>
        </w:r>
      </w:ins>
      <w:ins w:id="471" w:author="Pannetier, Theo" w:date="2024-06-04T20:04:00Z">
        <w:r w:rsidRPr="00D41B10">
          <w:rPr>
            <w:rFonts w:eastAsiaTheme="minorEastAsia"/>
            <w:rPrChange w:id="472" w:author="Pannetier, Theo" w:date="2024-06-04T20:04:00Z">
              <w:rPr/>
            </w:rPrChange>
          </w:rPr>
          <w:t xml:space="preserve">. In this case, negative values would represent (universally) beneficial mutations that counteract the effect of genetic load. The total genetic fitness is however bounded to 1. </w:t>
        </w:r>
      </w:ins>
    </w:p>
    <w:p w14:paraId="285CB802" w14:textId="77777777" w:rsidR="000C7A8C" w:rsidRDefault="000C7A8C" w:rsidP="000C7A8C">
      <w:pPr>
        <w:rPr>
          <w:ins w:id="473" w:author="Pannetier, Theo" w:date="2024-06-04T20:31:00Z"/>
        </w:rPr>
      </w:pPr>
      <w:ins w:id="474" w:author="Pannetier, Theo" w:date="2024-06-04T20:26:00Z">
        <w:r>
          <w:t>To allow more flexibility, t</w:t>
        </w:r>
      </w:ins>
      <w:ins w:id="475" w:author="Pannetier, Theo" w:date="2024-06-04T20:04:00Z">
        <w:r w:rsidR="00D41B10">
          <w:t>here can be up to 5 such genetic load traits, each with a potentially different distribution of mutations and/or dominance distribution and associated parameters.</w:t>
        </w:r>
      </w:ins>
    </w:p>
    <w:p w14:paraId="5BBBC625" w14:textId="031E712F" w:rsidR="000C7A8C" w:rsidRPr="00CC483F" w:rsidRDefault="000C7A8C" w:rsidP="000C7A8C">
      <w:pPr>
        <w:pStyle w:val="Heading3"/>
        <w:numPr>
          <w:ilvl w:val="2"/>
          <w:numId w:val="14"/>
        </w:numPr>
        <w:rPr>
          <w:ins w:id="476" w:author="Pannetier, Theo" w:date="2024-06-04T20:31:00Z"/>
          <w:rFonts w:eastAsiaTheme="minorEastAsia"/>
        </w:rPr>
      </w:pPr>
      <w:ins w:id="477" w:author="Pannetier, Theo" w:date="2024-06-04T20:26:00Z">
        <w:r>
          <w:t xml:space="preserve"> </w:t>
        </w:r>
      </w:ins>
      <w:ins w:id="478" w:author="Pannetier, Theo" w:date="2024-06-04T20:31:00Z">
        <w:r>
          <w:rPr>
            <w:rFonts w:eastAsiaTheme="minorEastAsia"/>
          </w:rPr>
          <w:t>Neutral</w:t>
        </w:r>
        <w:r w:rsidRPr="00D123FB">
          <w:rPr>
            <w:rFonts w:eastAsiaTheme="minorEastAsia"/>
          </w:rPr>
          <w:t xml:space="preserve"> </w:t>
        </w:r>
        <w:r>
          <w:rPr>
            <w:rFonts w:eastAsiaTheme="minorEastAsia"/>
          </w:rPr>
          <w:t>trait</w:t>
        </w:r>
      </w:ins>
    </w:p>
    <w:p w14:paraId="590897AA" w14:textId="16D8B725" w:rsidR="000C7A8C" w:rsidRDefault="000C7A8C" w:rsidP="000C7A8C">
      <w:pPr>
        <w:rPr>
          <w:ins w:id="479" w:author="Pannetier, Theo" w:date="2024-06-04T20:32:00Z"/>
        </w:rPr>
      </w:pPr>
      <w:ins w:id="480" w:author="Pannetier, Theo" w:date="2024-06-04T20:32:00Z">
        <w:r>
          <w:t>A neutral trait can be specified to track the evolution of population structure and neutral variation</w:t>
        </w:r>
      </w:ins>
      <w:ins w:id="481" w:author="Pannetier, Theo" w:date="2024-06-04T20:31:00Z">
        <w:r>
          <w:t xml:space="preserve">. </w:t>
        </w:r>
      </w:ins>
      <w:ins w:id="482" w:author="Pannetier, Theo" w:date="2024-06-04T20:47:00Z">
        <w:r w:rsidR="00332547">
          <w:t>It is not expressed, and only used to compute neutral statistics (see Outputs section)</w:t>
        </w:r>
      </w:ins>
      <w:ins w:id="483" w:author="Pannetier, Theo" w:date="2024-08-08T15:35:00Z" w16du:dateUtc="2024-08-08T14:35:00Z">
        <w:r w:rsidR="00C50351">
          <w:t>.</w:t>
        </w:r>
      </w:ins>
    </w:p>
    <w:p w14:paraId="5B740EAD" w14:textId="7BFEF29E" w:rsidR="00BB6C1A" w:rsidRPr="000C7A8C" w:rsidDel="00332547" w:rsidRDefault="00BB6C1A">
      <w:pPr>
        <w:rPr>
          <w:del w:id="484" w:author="Pannetier, Theo" w:date="2024-06-04T20:47:00Z"/>
          <w:rPrChange w:id="485" w:author="Pannetier, Theo" w:date="2024-06-04T20:31:00Z">
            <w:rPr>
              <w:del w:id="486" w:author="Pannetier, Theo" w:date="2024-06-04T20:47:00Z"/>
              <w:rFonts w:eastAsiaTheme="minorEastAsia" w:cs="Times New Roman"/>
              <w:szCs w:val="24"/>
            </w:rPr>
          </w:rPrChange>
        </w:rPr>
        <w:pPrChange w:id="487" w:author="Pannetier, Theo" w:date="2024-06-04T20:31:00Z">
          <w:pPr>
            <w:pStyle w:val="ListParagraph"/>
            <w:ind w:left="0"/>
          </w:pPr>
        </w:pPrChange>
      </w:pPr>
      <w:ins w:id="488" w:author="Pannetier, Theo" w:date="2024-06-04T20:42:00Z">
        <w:r>
          <w:t>The</w:t>
        </w:r>
      </w:ins>
      <w:ins w:id="489" w:author="Pannetier, Theo" w:date="2024-08-08T15:36:00Z" w16du:dateUtc="2024-08-08T14:36:00Z">
        <w:r w:rsidR="00C50351">
          <w:t xml:space="preserve"> user specifies the number of possible</w:t>
        </w:r>
      </w:ins>
      <w:ins w:id="490" w:author="Pannetier, Theo" w:date="2024-06-04T20:42:00Z">
        <w:r>
          <w:t xml:space="preserve"> alleles</w:t>
        </w:r>
      </w:ins>
      <w:ins w:id="491" w:author="Pannetier, Theo" w:date="2024-08-08T15:36:00Z" w16du:dateUtc="2024-08-08T14:36:00Z">
        <w:r w:rsidR="00C50351">
          <w:t xml:space="preserve"> for neutral loci</w:t>
        </w:r>
      </w:ins>
      <w:ins w:id="492" w:author="Pannetier, Theo" w:date="2024-08-08T15:37:00Z" w16du:dateUtc="2024-08-08T14:37:00Z">
        <w:r w:rsidR="00C50351">
          <w:t xml:space="preserve"> (up to 256), via the maximum parameter of the mutation distrib</w:t>
        </w:r>
      </w:ins>
      <w:ins w:id="493" w:author="Pannetier, Theo" w:date="2024-08-08T15:38:00Z" w16du:dateUtc="2024-08-08T14:38:00Z">
        <w:r w:rsidR="00C50351">
          <w:t>ution</w:t>
        </w:r>
      </w:ins>
      <w:ins w:id="494" w:author="Pannetier, Theo" w:date="2024-06-04T20:31:00Z">
        <w:r w:rsidR="000C7A8C">
          <w:t xml:space="preserve">. </w:t>
        </w:r>
      </w:ins>
      <w:ins w:id="495" w:author="Pannetier, Theo" w:date="2024-06-04T20:33:00Z">
        <w:r w:rsidR="000C7A8C">
          <w:t>Initial values are either identical for all sites (equal to the max value) or sampled in a uniform d</w:t>
        </w:r>
      </w:ins>
      <w:ins w:id="496" w:author="Pannetier, Theo" w:date="2024-06-04T20:34:00Z">
        <w:r w:rsidR="000C7A8C">
          <w:t>istribution</w:t>
        </w:r>
      </w:ins>
      <w:ins w:id="497" w:author="Pannetier, Theo" w:date="2024-08-08T15:35:00Z" w16du:dateUtc="2024-08-08T14:35:00Z">
        <w:r w:rsidR="00C50351">
          <w:t xml:space="preserve"> (between 0 and the </w:t>
        </w:r>
      </w:ins>
      <w:ins w:id="498" w:author="Pannetier, Theo" w:date="2024-08-08T15:36:00Z" w16du:dateUtc="2024-08-08T14:36:00Z">
        <w:r w:rsidR="00C50351">
          <w:t>maximum value</w:t>
        </w:r>
      </w:ins>
      <w:ins w:id="499" w:author="Pannetier, Theo" w:date="2024-08-08T15:35:00Z" w16du:dateUtc="2024-08-08T14:35:00Z">
        <w:r w:rsidR="00C50351">
          <w:t>)</w:t>
        </w:r>
      </w:ins>
      <w:ins w:id="500" w:author="Pannetier, Theo" w:date="2024-06-04T20:31:00Z">
        <w:r w:rsidR="000C7A8C">
          <w:t>. Mutations are either sampled in a uniform distribution between 0 and the max parameter (k-allele model, KAM, Peng et al. 2012) or added as increments (random -1 or +1 changes) of the previous value (symmetric stepwise model, SSM, Peng et al. 2012).</w:t>
        </w:r>
      </w:ins>
    </w:p>
    <w:p w14:paraId="2F8E6362" w14:textId="3CF18C2C" w:rsidR="002D7F8C" w:rsidRPr="002D7F8C" w:rsidRDefault="0067520E" w:rsidP="002D7F8C">
      <w:pPr>
        <w:pStyle w:val="Heading2"/>
        <w:numPr>
          <w:ilvl w:val="1"/>
          <w:numId w:val="14"/>
        </w:numPr>
        <w:rPr>
          <w:rFonts w:eastAsiaTheme="minorEastAsia"/>
        </w:rPr>
      </w:pPr>
      <w:bookmarkStart w:id="501" w:name="_Genetics"/>
      <w:bookmarkStart w:id="502" w:name="_Toc54110064"/>
      <w:bookmarkEnd w:id="501"/>
      <w:r>
        <w:rPr>
          <w:rFonts w:eastAsiaTheme="minorEastAsia"/>
        </w:rPr>
        <w:t>Genetics</w:t>
      </w:r>
      <w:bookmarkEnd w:id="502"/>
      <w:r w:rsidR="002D7F8C">
        <w:rPr>
          <w:rFonts w:eastAsiaTheme="minorEastAsia"/>
        </w:rPr>
        <w:t xml:space="preserve"> </w:t>
      </w:r>
      <w:ins w:id="503" w:author="Pannetier, Theo" w:date="2024-06-04T16:30:00Z">
        <w:r w:rsidR="002D7F8C">
          <w:rPr>
            <w:rFonts w:eastAsiaTheme="minorEastAsia"/>
          </w:rPr>
          <w:t>in 2.0</w:t>
        </w:r>
      </w:ins>
    </w:p>
    <w:p w14:paraId="4780B32E" w14:textId="3015B945" w:rsidR="002D7F8C" w:rsidRPr="003A3E63" w:rsidRDefault="002D7F8C" w:rsidP="00C57BF9">
      <w:pPr>
        <w:pStyle w:val="ListParagraph"/>
        <w:ind w:left="0"/>
        <w:rPr>
          <w:rFonts w:eastAsiaTheme="minorEastAsia" w:cs="Times New Roman"/>
          <w:i/>
          <w:iCs/>
          <w:szCs w:val="24"/>
          <w:lang w:val="en-GB"/>
        </w:rPr>
      </w:pPr>
      <w:ins w:id="504" w:author="Pannetier, Theo" w:date="2024-06-04T16:33:00Z">
        <w:r>
          <w:rPr>
            <w:rFonts w:eastAsiaTheme="minorEastAsia" w:cs="Times New Roman"/>
            <w:i/>
            <w:iCs/>
            <w:szCs w:val="24"/>
            <w:lang w:val="en-GB"/>
          </w:rPr>
          <w:t xml:space="preserve">This section is relevant to the graphic user interface (GUI), for which </w:t>
        </w:r>
        <w:proofErr w:type="spellStart"/>
        <w:r>
          <w:rPr>
            <w:rFonts w:eastAsiaTheme="minorEastAsia" w:cs="Times New Roman"/>
            <w:i/>
            <w:iCs/>
            <w:szCs w:val="24"/>
            <w:lang w:val="en-GB"/>
          </w:rPr>
          <w:t>RangeShifter</w:t>
        </w:r>
        <w:proofErr w:type="spellEnd"/>
        <w:r>
          <w:rPr>
            <w:rFonts w:eastAsiaTheme="minorEastAsia" w:cs="Times New Roman"/>
            <w:i/>
            <w:iCs/>
            <w:szCs w:val="24"/>
            <w:lang w:val="en-GB"/>
          </w:rPr>
          <w:t xml:space="preserve"> 3.0 is not available yet. For </w:t>
        </w:r>
      </w:ins>
      <w:ins w:id="505" w:author="Pannetier, Theo" w:date="2024-06-04T16:34:00Z">
        <w:r>
          <w:rPr>
            <w:rFonts w:eastAsiaTheme="minorEastAsia" w:cs="Times New Roman"/>
            <w:i/>
            <w:iCs/>
            <w:szCs w:val="24"/>
            <w:lang w:val="en-GB"/>
          </w:rPr>
          <w:t>the batch version, please refer to the previous section.</w:t>
        </w:r>
      </w:ins>
      <w:ins w:id="506" w:author="Pannetier, Theo" w:date="2024-06-04T16:33:00Z">
        <w:r>
          <w:rPr>
            <w:rFonts w:eastAsiaTheme="minorEastAsia" w:cs="Times New Roman"/>
            <w:i/>
            <w:iCs/>
            <w:szCs w:val="24"/>
            <w:lang w:val="en-GB"/>
          </w:rPr>
          <w:t xml:space="preserve"> </w:t>
        </w:r>
      </w:ins>
      <w:moveFromRangeStart w:id="507" w:author="Pannetier, Theo" w:date="2024-06-04T16:34:00Z" w:name="move168411309"/>
      <w:moveFrom w:id="508" w:author="Pannetier, Theo" w:date="2024-06-04T16:34:00Z">
        <w:r w:rsidR="006A00CB" w:rsidDel="002D7F8C">
          <w:rPr>
            <w:rFonts w:eastAsiaTheme="minorEastAsia" w:cs="Times New Roman"/>
            <w:szCs w:val="24"/>
            <w:lang w:val="en-GB"/>
          </w:rPr>
          <w:t xml:space="preserve">Computer simulations are becoming increasingly popular </w:t>
        </w:r>
        <w:r w:rsidR="003A5728" w:rsidDel="002D7F8C">
          <w:rPr>
            <w:rFonts w:eastAsiaTheme="minorEastAsia" w:cs="Times New Roman"/>
            <w:szCs w:val="24"/>
            <w:lang w:val="en-GB"/>
          </w:rPr>
          <w:t>tool</w:t>
        </w:r>
        <w:r w:rsidR="008B28CC" w:rsidDel="002D7F8C">
          <w:rPr>
            <w:rFonts w:eastAsiaTheme="minorEastAsia" w:cs="Times New Roman"/>
            <w:szCs w:val="24"/>
            <w:lang w:val="en-GB"/>
          </w:rPr>
          <w:t>s</w:t>
        </w:r>
        <w:r w:rsidR="003A5728" w:rsidDel="002D7F8C">
          <w:rPr>
            <w:rFonts w:eastAsiaTheme="minorEastAsia" w:cs="Times New Roman"/>
            <w:szCs w:val="24"/>
            <w:lang w:val="en-GB"/>
          </w:rPr>
          <w:t xml:space="preserve"> for understanding the evolutionary and genetic consequences of complex processes (Hoban et al. </w:t>
        </w:r>
        <w:r w:rsidR="004148F5" w:rsidDel="002D7F8C">
          <w:rPr>
            <w:rFonts w:eastAsiaTheme="minorEastAsia" w:cs="Times New Roman"/>
            <w:szCs w:val="24"/>
            <w:lang w:val="en-GB"/>
          </w:rPr>
          <w:t>2011</w:t>
        </w:r>
        <w:r w:rsidR="003A5728" w:rsidDel="002D7F8C">
          <w:rPr>
            <w:rFonts w:eastAsiaTheme="minorEastAsia" w:cs="Times New Roman"/>
            <w:szCs w:val="24"/>
            <w:lang w:val="en-GB"/>
          </w:rPr>
          <w:t>)</w:t>
        </w:r>
        <w:r w:rsidR="004148F5" w:rsidDel="002D7F8C">
          <w:rPr>
            <w:rFonts w:eastAsiaTheme="minorEastAsia" w:cs="Times New Roman"/>
            <w:szCs w:val="24"/>
            <w:lang w:val="en-GB"/>
          </w:rPr>
          <w:t>, and many</w:t>
        </w:r>
        <w:r w:rsidR="00CF511E" w:rsidDel="002D7F8C">
          <w:rPr>
            <w:rFonts w:eastAsiaTheme="minorEastAsia" w:cs="Times New Roman"/>
            <w:szCs w:val="24"/>
            <w:lang w:val="en-GB"/>
          </w:rPr>
          <w:t xml:space="preserve"> </w:t>
        </w:r>
        <w:r w:rsidR="004148F5" w:rsidDel="002D7F8C">
          <w:rPr>
            <w:rFonts w:eastAsiaTheme="minorEastAsia" w:cs="Times New Roman"/>
            <w:szCs w:val="24"/>
            <w:lang w:val="en-GB"/>
          </w:rPr>
          <w:t>population genetic</w:t>
        </w:r>
        <w:r w:rsidR="00CF511E" w:rsidDel="002D7F8C">
          <w:rPr>
            <w:rFonts w:eastAsiaTheme="minorEastAsia" w:cs="Times New Roman"/>
            <w:szCs w:val="24"/>
            <w:lang w:val="en-GB"/>
          </w:rPr>
          <w:t>s</w:t>
        </w:r>
        <w:r w:rsidR="004148F5" w:rsidDel="002D7F8C">
          <w:rPr>
            <w:rFonts w:eastAsiaTheme="minorEastAsia" w:cs="Times New Roman"/>
            <w:szCs w:val="24"/>
            <w:lang w:val="en-GB"/>
          </w:rPr>
          <w:t xml:space="preserve"> software</w:t>
        </w:r>
        <w:r w:rsidR="006C101D" w:rsidDel="002D7F8C">
          <w:rPr>
            <w:rFonts w:eastAsiaTheme="minorEastAsia" w:cs="Times New Roman"/>
            <w:szCs w:val="24"/>
            <w:lang w:val="en-GB"/>
          </w:rPr>
          <w:t xml:space="preserve"> packages</w:t>
        </w:r>
        <w:r w:rsidR="004148F5" w:rsidDel="002D7F8C">
          <w:rPr>
            <w:rFonts w:eastAsiaTheme="minorEastAsia" w:cs="Times New Roman"/>
            <w:szCs w:val="24"/>
            <w:lang w:val="en-GB"/>
          </w:rPr>
          <w:t>, including individual-based forward</w:t>
        </w:r>
        <w:r w:rsidR="00A81110" w:rsidDel="002D7F8C">
          <w:rPr>
            <w:rFonts w:eastAsiaTheme="minorEastAsia" w:cs="Times New Roman"/>
            <w:szCs w:val="24"/>
            <w:lang w:val="en-GB"/>
          </w:rPr>
          <w:t>-</w:t>
        </w:r>
        <w:r w:rsidR="004148F5" w:rsidDel="002D7F8C">
          <w:rPr>
            <w:rFonts w:eastAsiaTheme="minorEastAsia" w:cs="Times New Roman"/>
            <w:szCs w:val="24"/>
            <w:lang w:val="en-GB"/>
          </w:rPr>
          <w:t xml:space="preserve">time </w:t>
        </w:r>
        <w:r w:rsidR="00CF511E" w:rsidDel="002D7F8C">
          <w:rPr>
            <w:rFonts w:eastAsiaTheme="minorEastAsia" w:cs="Times New Roman"/>
            <w:szCs w:val="24"/>
            <w:lang w:val="en-GB"/>
          </w:rPr>
          <w:t>models (</w:t>
        </w:r>
        <w:r w:rsidR="0029471B" w:rsidRPr="00DB1103" w:rsidDel="002D7F8C">
          <w:rPr>
            <w:rFonts w:eastAsiaTheme="minorEastAsia" w:cs="Times New Roman"/>
            <w:szCs w:val="24"/>
            <w:lang w:val="en-GB"/>
          </w:rPr>
          <w:t xml:space="preserve">e.g. </w:t>
        </w:r>
        <w:r w:rsidR="00AC6D16" w:rsidDel="002D7F8C">
          <w:rPr>
            <w:rFonts w:eastAsiaTheme="minorEastAsia" w:cs="Times New Roman"/>
            <w:szCs w:val="24"/>
            <w:lang w:val="en-GB"/>
          </w:rPr>
          <w:t xml:space="preserve">Nemo: </w:t>
        </w:r>
        <w:r w:rsidR="0029471B" w:rsidRPr="00DB1103" w:rsidDel="002D7F8C">
          <w:rPr>
            <w:rFonts w:eastAsiaTheme="minorEastAsia" w:cs="Times New Roman"/>
            <w:szCs w:val="24"/>
            <w:lang w:val="en-GB"/>
          </w:rPr>
          <w:t xml:space="preserve">Guillaume &amp; Rougemont, 2006; </w:t>
        </w:r>
        <w:r w:rsidR="00CB27D1" w:rsidDel="002D7F8C">
          <w:rPr>
            <w:rFonts w:eastAsiaTheme="minorEastAsia" w:cs="Times New Roman"/>
            <w:szCs w:val="24"/>
            <w:lang w:val="en-GB"/>
          </w:rPr>
          <w:t xml:space="preserve">Cotto et al. </w:t>
        </w:r>
        <w:r w:rsidR="00133146" w:rsidDel="002D7F8C">
          <w:rPr>
            <w:rFonts w:eastAsiaTheme="minorEastAsia" w:cs="Times New Roman"/>
            <w:szCs w:val="24"/>
            <w:lang w:val="en-GB"/>
          </w:rPr>
          <w:t xml:space="preserve">2020; </w:t>
        </w:r>
        <w:r w:rsidR="00AC6D16" w:rsidDel="002D7F8C">
          <w:rPr>
            <w:rFonts w:eastAsiaTheme="minorEastAsia" w:cs="Times New Roman"/>
            <w:szCs w:val="24"/>
            <w:lang w:val="en-GB"/>
          </w:rPr>
          <w:t xml:space="preserve">SLiM: </w:t>
        </w:r>
        <w:r w:rsidR="0029471B" w:rsidRPr="00DB1103" w:rsidDel="002D7F8C">
          <w:rPr>
            <w:rFonts w:eastAsiaTheme="minorEastAsia" w:cs="Times New Roman"/>
            <w:szCs w:val="24"/>
            <w:lang w:val="en-GB"/>
          </w:rPr>
          <w:t>Haller &amp; Messer, 2019</w:t>
        </w:r>
        <w:r w:rsidR="00AC6D16" w:rsidDel="002D7F8C">
          <w:rPr>
            <w:rFonts w:eastAsiaTheme="minorEastAsia" w:cs="Times New Roman"/>
            <w:szCs w:val="24"/>
            <w:lang w:val="en-GB"/>
          </w:rPr>
          <w:t xml:space="preserve">; </w:t>
        </w:r>
        <w:r w:rsidR="00133146" w:rsidDel="002D7F8C">
          <w:rPr>
            <w:rFonts w:eastAsiaTheme="minorEastAsia" w:cs="Times New Roman"/>
            <w:szCs w:val="24"/>
            <w:lang w:val="en-GB"/>
          </w:rPr>
          <w:t>sPEGG: Okamoto &amp; Amarasekare</w:t>
        </w:r>
        <w:r w:rsidR="00E85374" w:rsidDel="002D7F8C">
          <w:rPr>
            <w:rFonts w:eastAsiaTheme="minorEastAsia" w:cs="Times New Roman"/>
            <w:szCs w:val="24"/>
            <w:lang w:val="en-GB"/>
          </w:rPr>
          <w:t xml:space="preserve"> 2017</w:t>
        </w:r>
        <w:r w:rsidR="00CF511E" w:rsidDel="002D7F8C">
          <w:rPr>
            <w:rFonts w:eastAsiaTheme="minorEastAsia" w:cs="Times New Roman"/>
            <w:szCs w:val="24"/>
            <w:lang w:val="en-GB"/>
          </w:rPr>
          <w:t>), have been and are being developed. Typically</w:t>
        </w:r>
        <w:r w:rsidR="00114E98" w:rsidDel="002D7F8C">
          <w:rPr>
            <w:rFonts w:eastAsiaTheme="minorEastAsia" w:cs="Times New Roman"/>
            <w:szCs w:val="24"/>
            <w:lang w:val="en-GB"/>
          </w:rPr>
          <w:t>,</w:t>
        </w:r>
        <w:r w:rsidR="00CF511E" w:rsidDel="002D7F8C">
          <w:rPr>
            <w:rFonts w:eastAsiaTheme="minorEastAsia" w:cs="Times New Roman"/>
            <w:szCs w:val="24"/>
            <w:lang w:val="en-GB"/>
          </w:rPr>
          <w:t xml:space="preserve"> however, </w:t>
        </w:r>
        <w:r w:rsidR="00114E98" w:rsidDel="002D7F8C">
          <w:rPr>
            <w:rFonts w:eastAsiaTheme="minorEastAsia" w:cs="Times New Roman"/>
            <w:szCs w:val="24"/>
            <w:lang w:val="en-GB"/>
          </w:rPr>
          <w:t xml:space="preserve">these platforms </w:t>
        </w:r>
        <w:r w:rsidR="00E85374" w:rsidDel="002D7F8C">
          <w:rPr>
            <w:rFonts w:eastAsiaTheme="minorEastAsia" w:cs="Times New Roman"/>
            <w:szCs w:val="24"/>
            <w:lang w:val="en-GB"/>
          </w:rPr>
          <w:t xml:space="preserve">(but see sPEGG) </w:t>
        </w:r>
        <w:r w:rsidR="00114E98" w:rsidDel="002D7F8C">
          <w:rPr>
            <w:rFonts w:eastAsiaTheme="minorEastAsia" w:cs="Times New Roman"/>
            <w:szCs w:val="24"/>
            <w:lang w:val="en-GB"/>
          </w:rPr>
          <w:t>represent ecology in a fairly simple way</w:t>
        </w:r>
        <w:r w:rsidR="00766DB5" w:rsidDel="002D7F8C">
          <w:rPr>
            <w:rFonts w:eastAsiaTheme="minorEastAsia" w:cs="Times New Roman"/>
            <w:szCs w:val="24"/>
            <w:lang w:val="en-GB"/>
          </w:rPr>
          <w:t xml:space="preserve">, thus missing the </w:t>
        </w:r>
        <w:r w:rsidR="00766DB5" w:rsidDel="002D7F8C">
          <w:rPr>
            <w:rFonts w:eastAsiaTheme="minorEastAsia" w:cs="Times New Roman"/>
            <w:szCs w:val="24"/>
            <w:lang w:val="en-GB"/>
          </w:rPr>
          <w:lastRenderedPageBreak/>
          <w:t xml:space="preserve">ecological, behavioural and spatial complexity that </w:t>
        </w:r>
        <w:r w:rsidR="00AA4922" w:rsidDel="002D7F8C">
          <w:rPr>
            <w:rFonts w:eastAsiaTheme="minorEastAsia" w:cs="Times New Roman"/>
            <w:szCs w:val="24"/>
            <w:lang w:val="en-GB"/>
          </w:rPr>
          <w:t xml:space="preserve">can feedback to genetic and evolutionary processes and determine eco-evolutionary dynamics. </w:t>
        </w:r>
        <w:r w:rsidR="007F2FBE" w:rsidDel="002D7F8C">
          <w:rPr>
            <w:rFonts w:eastAsiaTheme="minorEastAsia" w:cs="Times New Roman"/>
            <w:szCs w:val="24"/>
            <w:lang w:val="en-GB"/>
          </w:rPr>
          <w:t>There is therefore a need for tools that integrate sophisticated spatial processes, demography and dispersal, together with a mechanistic</w:t>
        </w:r>
        <w:r w:rsidR="00E8637B" w:rsidDel="002D7F8C">
          <w:rPr>
            <w:rFonts w:eastAsiaTheme="minorEastAsia" w:cs="Times New Roman"/>
            <w:szCs w:val="24"/>
            <w:lang w:val="en-GB"/>
          </w:rPr>
          <w:t xml:space="preserve"> and explicit representation of the individuals’ genomes. </w:t>
        </w:r>
        <w:r w:rsidR="00FE7DDA" w:rsidDel="002D7F8C">
          <w:rPr>
            <w:rFonts w:eastAsiaTheme="minorEastAsia" w:cs="Times New Roman"/>
            <w:szCs w:val="24"/>
            <w:lang w:val="en-GB"/>
          </w:rPr>
          <w:t xml:space="preserve">This is particularly important for a variety of applications, from landscape genetics (i.e. </w:t>
        </w:r>
        <w:r w:rsidR="007A528D" w:rsidRPr="007A528D" w:rsidDel="002D7F8C">
          <w:rPr>
            <w:rFonts w:eastAsiaTheme="minorEastAsia" w:cs="Times New Roman"/>
            <w:szCs w:val="24"/>
            <w:lang w:val="en-GB"/>
          </w:rPr>
          <w:t>understanding of how geographical and</w:t>
        </w:r>
        <w:r w:rsidR="007A528D" w:rsidDel="002D7F8C">
          <w:rPr>
            <w:rFonts w:eastAsiaTheme="minorEastAsia" w:cs="Times New Roman"/>
            <w:szCs w:val="24"/>
            <w:lang w:val="en-GB"/>
          </w:rPr>
          <w:t xml:space="preserve"> </w:t>
        </w:r>
        <w:r w:rsidR="007A528D" w:rsidRPr="007A528D" w:rsidDel="002D7F8C">
          <w:rPr>
            <w:rFonts w:eastAsiaTheme="minorEastAsia" w:cs="Times New Roman"/>
            <w:szCs w:val="24"/>
            <w:lang w:val="en-GB"/>
          </w:rPr>
          <w:t>environmental features structure genetic variation at</w:t>
        </w:r>
        <w:r w:rsidR="007A528D" w:rsidDel="002D7F8C">
          <w:rPr>
            <w:rFonts w:eastAsiaTheme="minorEastAsia" w:cs="Times New Roman"/>
            <w:szCs w:val="24"/>
            <w:lang w:val="en-GB"/>
          </w:rPr>
          <w:t xml:space="preserve"> </w:t>
        </w:r>
        <w:r w:rsidR="007A528D" w:rsidRPr="007A528D" w:rsidDel="002D7F8C">
          <w:rPr>
            <w:rFonts w:eastAsiaTheme="minorEastAsia" w:cs="Times New Roman"/>
            <w:szCs w:val="24"/>
            <w:lang w:val="en-GB"/>
          </w:rPr>
          <w:t>both the population and individual levels</w:t>
        </w:r>
        <w:r w:rsidR="007A528D" w:rsidDel="002D7F8C">
          <w:rPr>
            <w:rFonts w:eastAsiaTheme="minorEastAsia" w:cs="Times New Roman"/>
            <w:szCs w:val="24"/>
            <w:lang w:val="en-GB"/>
          </w:rPr>
          <w:t xml:space="preserve">; Manel et al. </w:t>
        </w:r>
        <w:r w:rsidR="00A4401A" w:rsidDel="002D7F8C">
          <w:rPr>
            <w:rFonts w:eastAsiaTheme="minorEastAsia" w:cs="Times New Roman"/>
            <w:szCs w:val="24"/>
            <w:lang w:val="en-GB"/>
          </w:rPr>
          <w:t>2003</w:t>
        </w:r>
        <w:r w:rsidR="000F7D87" w:rsidDel="002D7F8C">
          <w:rPr>
            <w:rFonts w:eastAsiaTheme="minorEastAsia" w:cs="Times New Roman"/>
            <w:szCs w:val="24"/>
            <w:lang w:val="en-GB"/>
          </w:rPr>
          <w:t>; Epperson et al. 2010)</w:t>
        </w:r>
        <w:r w:rsidR="004E1714" w:rsidDel="002D7F8C">
          <w:rPr>
            <w:rFonts w:eastAsiaTheme="minorEastAsia" w:cs="Times New Roman"/>
            <w:szCs w:val="24"/>
            <w:lang w:val="en-GB"/>
          </w:rPr>
          <w:t xml:space="preserve">, including </w:t>
        </w:r>
        <w:r w:rsidR="00A81110" w:rsidDel="002D7F8C">
          <w:rPr>
            <w:rFonts w:eastAsiaTheme="minorEastAsia" w:cs="Times New Roman"/>
            <w:szCs w:val="24"/>
            <w:lang w:val="en-GB"/>
          </w:rPr>
          <w:t xml:space="preserve">incorporating </w:t>
        </w:r>
        <w:r w:rsidR="004E1714" w:rsidDel="002D7F8C">
          <w:rPr>
            <w:rFonts w:eastAsiaTheme="minorEastAsia" w:cs="Times New Roman"/>
            <w:szCs w:val="24"/>
            <w:lang w:val="en-GB"/>
          </w:rPr>
          <w:t xml:space="preserve">genetic viability </w:t>
        </w:r>
        <w:r w:rsidR="000D5509" w:rsidDel="002D7F8C">
          <w:rPr>
            <w:rFonts w:eastAsiaTheme="minorEastAsia" w:cs="Times New Roman"/>
            <w:szCs w:val="24"/>
            <w:lang w:val="en-GB"/>
          </w:rPr>
          <w:t xml:space="preserve">and inbreeding depression </w:t>
        </w:r>
        <w:r w:rsidR="004E1714" w:rsidDel="002D7F8C">
          <w:rPr>
            <w:rFonts w:eastAsiaTheme="minorEastAsia" w:cs="Times New Roman"/>
            <w:szCs w:val="24"/>
            <w:lang w:val="en-GB"/>
          </w:rPr>
          <w:t xml:space="preserve">into population viability analyses, to </w:t>
        </w:r>
        <w:r w:rsidR="00A52C6B" w:rsidDel="002D7F8C">
          <w:rPr>
            <w:rFonts w:eastAsiaTheme="minorEastAsia" w:cs="Times New Roman"/>
            <w:szCs w:val="24"/>
            <w:lang w:val="en-GB"/>
          </w:rPr>
          <w:t xml:space="preserve">understanding the genetic and evolutionary consequences of environmental changes for populations and species. </w:t>
        </w:r>
      </w:moveFrom>
      <w:moveFromRangeEnd w:id="507"/>
    </w:p>
    <w:p w14:paraId="03E30219" w14:textId="42377363" w:rsidR="00732856" w:rsidRDefault="00A52C6B" w:rsidP="00C57BF9">
      <w:pPr>
        <w:pStyle w:val="ListParagraph"/>
        <w:ind w:left="0"/>
        <w:rPr>
          <w:rFonts w:eastAsiaTheme="minorEastAsia" w:cs="Times New Roman"/>
          <w:szCs w:val="24"/>
          <w:lang w:val="en-GB"/>
        </w:rPr>
      </w:pPr>
      <w:proofErr w:type="spellStart"/>
      <w:r>
        <w:rPr>
          <w:rFonts w:eastAsiaTheme="minorEastAsia" w:cs="Times New Roman"/>
          <w:szCs w:val="24"/>
          <w:lang w:val="en-GB"/>
        </w:rPr>
        <w:t>RangeShifter</w:t>
      </w:r>
      <w:proofErr w:type="spellEnd"/>
      <w:r>
        <w:rPr>
          <w:rFonts w:eastAsiaTheme="minorEastAsia" w:cs="Times New Roman"/>
          <w:szCs w:val="24"/>
          <w:lang w:val="en-GB"/>
        </w:rPr>
        <w:t xml:space="preserve"> v2.0 takes a </w:t>
      </w:r>
      <w:r w:rsidR="0062081D">
        <w:rPr>
          <w:rFonts w:eastAsiaTheme="minorEastAsia" w:cs="Times New Roman"/>
          <w:szCs w:val="24"/>
          <w:lang w:val="en-GB"/>
        </w:rPr>
        <w:t xml:space="preserve">first important step </w:t>
      </w:r>
      <w:r w:rsidR="00DB1103" w:rsidRPr="00DB1103">
        <w:rPr>
          <w:rFonts w:eastAsiaTheme="minorEastAsia" w:cs="Times New Roman"/>
          <w:szCs w:val="24"/>
          <w:lang w:val="en-GB"/>
        </w:rPr>
        <w:t>in including explicit genetics</w:t>
      </w:r>
      <w:r w:rsidR="0062081D">
        <w:rPr>
          <w:rFonts w:eastAsiaTheme="minorEastAsia" w:cs="Times New Roman"/>
          <w:szCs w:val="24"/>
          <w:lang w:val="en-GB"/>
        </w:rPr>
        <w:t>. Although</w:t>
      </w:r>
      <w:r w:rsidR="00DB1103" w:rsidRPr="00DB1103">
        <w:rPr>
          <w:rFonts w:eastAsiaTheme="minorEastAsia" w:cs="Times New Roman"/>
          <w:szCs w:val="24"/>
          <w:lang w:val="en-GB"/>
        </w:rPr>
        <w:t xml:space="preserve"> </w:t>
      </w:r>
      <w:r w:rsidR="002D7F8C">
        <w:rPr>
          <w:rFonts w:eastAsiaTheme="minorEastAsia" w:cs="Times New Roman"/>
          <w:szCs w:val="24"/>
          <w:lang w:val="en-GB"/>
        </w:rPr>
        <w:t>it</w:t>
      </w:r>
      <w:r w:rsidR="0062081D">
        <w:rPr>
          <w:rFonts w:eastAsiaTheme="minorEastAsia" w:cs="Times New Roman"/>
          <w:szCs w:val="24"/>
          <w:lang w:val="en-GB"/>
        </w:rPr>
        <w:t xml:space="preserve"> </w:t>
      </w:r>
      <w:r w:rsidR="00DB1103" w:rsidRPr="00DB1103">
        <w:rPr>
          <w:rFonts w:eastAsiaTheme="minorEastAsia" w:cs="Times New Roman"/>
          <w:szCs w:val="24"/>
          <w:lang w:val="en-GB"/>
        </w:rPr>
        <w:t>does not yet include the level of sophistication that characterises many forward-time population genetic</w:t>
      </w:r>
      <w:r w:rsidR="0062081D">
        <w:rPr>
          <w:rFonts w:eastAsiaTheme="minorEastAsia" w:cs="Times New Roman"/>
          <w:szCs w:val="24"/>
          <w:lang w:val="en-GB"/>
        </w:rPr>
        <w:t>s</w:t>
      </w:r>
      <w:r w:rsidR="00DB1103" w:rsidRPr="00DB1103">
        <w:rPr>
          <w:rFonts w:eastAsiaTheme="minorEastAsia" w:cs="Times New Roman"/>
          <w:szCs w:val="24"/>
          <w:lang w:val="en-GB"/>
        </w:rPr>
        <w:t xml:space="preserve"> software</w:t>
      </w:r>
      <w:r w:rsidR="00A81110">
        <w:rPr>
          <w:rFonts w:eastAsiaTheme="minorEastAsia" w:cs="Times New Roman"/>
          <w:szCs w:val="24"/>
          <w:lang w:val="en-GB"/>
        </w:rPr>
        <w:t xml:space="preserve"> packages</w:t>
      </w:r>
      <w:r w:rsidR="00DB1103" w:rsidRPr="00DB1103">
        <w:rPr>
          <w:rFonts w:eastAsiaTheme="minorEastAsia" w:cs="Times New Roman"/>
          <w:szCs w:val="24"/>
          <w:lang w:val="en-GB"/>
        </w:rPr>
        <w:t xml:space="preserve"> (e.g. Guillaume &amp; Rougemont, 2006; Haller &amp; Messer, 2019), in terms of genetic processes, structures and outputs, and in terms of </w:t>
      </w:r>
      <w:r w:rsidR="0062081D">
        <w:rPr>
          <w:rFonts w:eastAsiaTheme="minorEastAsia" w:cs="Times New Roman"/>
          <w:szCs w:val="24"/>
          <w:lang w:val="en-GB"/>
        </w:rPr>
        <w:t xml:space="preserve">the variety of </w:t>
      </w:r>
      <w:r w:rsidR="00DB1103" w:rsidRPr="00DB1103">
        <w:rPr>
          <w:rFonts w:eastAsiaTheme="minorEastAsia" w:cs="Times New Roman"/>
          <w:szCs w:val="24"/>
          <w:lang w:val="en-GB"/>
        </w:rPr>
        <w:t>adaptive traits</w:t>
      </w:r>
      <w:r w:rsidR="0062081D">
        <w:rPr>
          <w:rFonts w:eastAsiaTheme="minorEastAsia" w:cs="Times New Roman"/>
          <w:szCs w:val="24"/>
          <w:lang w:val="en-GB"/>
        </w:rPr>
        <w:t xml:space="preserve"> that is possible to model, </w:t>
      </w:r>
      <w:r w:rsidR="0029471B">
        <w:rPr>
          <w:rFonts w:eastAsiaTheme="minorEastAsia" w:cs="Times New Roman"/>
          <w:szCs w:val="24"/>
          <w:lang w:val="en-GB"/>
        </w:rPr>
        <w:t>it</w:t>
      </w:r>
      <w:r w:rsidR="00DB1103" w:rsidRPr="00DB1103">
        <w:rPr>
          <w:rFonts w:eastAsiaTheme="minorEastAsia" w:cs="Times New Roman"/>
          <w:szCs w:val="24"/>
          <w:lang w:val="en-GB"/>
        </w:rPr>
        <w:t xml:space="preserve"> holds the advantage of the ecological, demographic and dispersal complexity it can represent</w:t>
      </w:r>
      <w:r w:rsidR="00A81110">
        <w:rPr>
          <w:rFonts w:eastAsiaTheme="minorEastAsia" w:cs="Times New Roman"/>
          <w:szCs w:val="24"/>
          <w:lang w:val="en-GB"/>
        </w:rPr>
        <w:t>,</w:t>
      </w:r>
      <w:r w:rsidR="00DB1103" w:rsidRPr="00DB1103">
        <w:rPr>
          <w:rFonts w:eastAsiaTheme="minorEastAsia" w:cs="Times New Roman"/>
          <w:szCs w:val="24"/>
          <w:lang w:val="en-GB"/>
        </w:rPr>
        <w:t xml:space="preserve"> which, combined with explicit genetics, open possibilities for sophisticated landscape genetics applications and for fully accounting for evolution of dispersal behaviours (not just emigration rates)</w:t>
      </w:r>
      <w:r w:rsidR="00A81110">
        <w:rPr>
          <w:rFonts w:eastAsiaTheme="minorEastAsia" w:cs="Times New Roman"/>
          <w:szCs w:val="24"/>
          <w:lang w:val="en-GB"/>
        </w:rPr>
        <w:t>,</w:t>
      </w:r>
      <w:r w:rsidR="00DB1103" w:rsidRPr="00DB1103">
        <w:rPr>
          <w:rFonts w:eastAsiaTheme="minorEastAsia" w:cs="Times New Roman"/>
          <w:szCs w:val="24"/>
          <w:lang w:val="en-GB"/>
        </w:rPr>
        <w:t xml:space="preserve"> which are likely to be critical for species’ inhabiting or moving through complex, human-modified landscapes.</w:t>
      </w:r>
    </w:p>
    <w:p w14:paraId="3552F3EF" w14:textId="2F66CD7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w:t>
      </w:r>
      <w:proofErr w:type="spellStart"/>
      <w:r>
        <w:rPr>
          <w:rFonts w:eastAsiaTheme="minorEastAsia" w:cs="Times New Roman"/>
          <w:szCs w:val="24"/>
          <w:lang w:val="en-GB"/>
        </w:rPr>
        <w:t>RangeShifter</w:t>
      </w:r>
      <w:proofErr w:type="spellEnd"/>
      <w:r>
        <w:rPr>
          <w:rFonts w:eastAsiaTheme="minorEastAsia" w:cs="Times New Roman"/>
          <w:szCs w:val="24"/>
          <w:lang w:val="en-GB"/>
        </w:rPr>
        <w:t xml:space="preserve"> v2.0, any heritable variable trait (at present limited to dispersal traits) is controlled by a separate </w:t>
      </w:r>
      <w:proofErr w:type="gramStart"/>
      <w:r>
        <w:rPr>
          <w:rFonts w:eastAsiaTheme="minorEastAsia" w:cs="Times New Roman"/>
          <w:szCs w:val="24"/>
          <w:lang w:val="en-GB"/>
        </w:rPr>
        <w:t>genetics</w:t>
      </w:r>
      <w:proofErr w:type="gramEnd"/>
      <w:r>
        <w:rPr>
          <w:rFonts w:eastAsiaTheme="minorEastAsia" w:cs="Times New Roman"/>
          <w:szCs w:val="24"/>
          <w:lang w:val="en-GB"/>
        </w:rPr>
        <w:t xml:space="preserve"> module. In previous versions, the trait value (e.g. emigration probability, mean step length of a CRW) was held by the individual directly as a ‘pseudo-gene’ (for diploid species, the mean of two such alleles controlled the phenotype), but this did not allow for representation of more complex genetic phenomena, such as linkage between traits. This simple type of implementation may still be represented approximately by choosing the ‘one chromosome per trait’ </w:t>
      </w:r>
      <w:proofErr w:type="gramStart"/>
      <w:r>
        <w:rPr>
          <w:rFonts w:eastAsiaTheme="minorEastAsia" w:cs="Times New Roman"/>
          <w:szCs w:val="24"/>
          <w:lang w:val="en-GB"/>
        </w:rPr>
        <w:t>option, and</w:t>
      </w:r>
      <w:proofErr w:type="gramEnd"/>
      <w:r>
        <w:rPr>
          <w:rFonts w:eastAsiaTheme="minorEastAsia" w:cs="Times New Roman"/>
          <w:szCs w:val="24"/>
          <w:lang w:val="en-GB"/>
        </w:rPr>
        <w:t xml:space="preserve"> setting one locus per chromosome. </w:t>
      </w:r>
    </w:p>
    <w:p w14:paraId="4A64F75C" w14:textId="77777777" w:rsidR="0067520E" w:rsidRDefault="0067520E" w:rsidP="009E434A">
      <w:pPr>
        <w:pStyle w:val="Heading3"/>
        <w:numPr>
          <w:ilvl w:val="2"/>
          <w:numId w:val="14"/>
        </w:numPr>
        <w:rPr>
          <w:rFonts w:eastAsiaTheme="minorEastAsia"/>
        </w:rPr>
      </w:pPr>
      <w:bookmarkStart w:id="509" w:name="_Flexible_genetic_architecture"/>
      <w:bookmarkStart w:id="510" w:name="_Toc54110065"/>
      <w:bookmarkEnd w:id="509"/>
      <w:r>
        <w:rPr>
          <w:rFonts w:eastAsiaTheme="minorEastAsia"/>
        </w:rPr>
        <w:t>Flexible genetic architecture</w:t>
      </w:r>
      <w:bookmarkEnd w:id="510"/>
    </w:p>
    <w:p w14:paraId="1E724E9A" w14:textId="195DE6C5" w:rsidR="0067520E" w:rsidRDefault="003F2FA0" w:rsidP="00C57BF9">
      <w:pPr>
        <w:pStyle w:val="ListParagraph"/>
        <w:ind w:left="0"/>
        <w:rPr>
          <w:rFonts w:eastAsiaTheme="minorEastAsia" w:cs="Times New Roman"/>
          <w:szCs w:val="24"/>
          <w:lang w:val="en-GB"/>
        </w:rPr>
      </w:pPr>
      <w:r>
        <w:rPr>
          <w:rFonts w:eastAsiaTheme="minorEastAsia" w:cs="Times New Roman"/>
          <w:szCs w:val="24"/>
          <w:lang w:val="en-GB"/>
        </w:rPr>
        <w:t>F</w:t>
      </w:r>
      <w:r w:rsidR="0067520E">
        <w:rPr>
          <w:rFonts w:eastAsiaTheme="minorEastAsia" w:cs="Times New Roman"/>
          <w:szCs w:val="24"/>
          <w:lang w:val="en-GB"/>
        </w:rPr>
        <w:t xml:space="preserve">or a more realistic representation of heritable traits, an explicit genetic architecture may be defined, which must be read from a text file. The file specifies how many chromosomes </w:t>
      </w:r>
      <w:proofErr w:type="gramStart"/>
      <w:r w:rsidR="0067520E">
        <w:rPr>
          <w:rFonts w:eastAsiaTheme="minorEastAsia" w:cs="Times New Roman"/>
          <w:szCs w:val="24"/>
          <w:lang w:val="en-GB"/>
        </w:rPr>
        <w:t>each individual</w:t>
      </w:r>
      <w:proofErr w:type="gramEnd"/>
      <w:r w:rsidR="0067520E">
        <w:rPr>
          <w:rFonts w:eastAsiaTheme="minorEastAsia" w:cs="Times New Roman"/>
          <w:szCs w:val="24"/>
          <w:lang w:val="en-GB"/>
        </w:rPr>
        <w:t xml:space="preserve"> will have, the number of loci on each chromosome and which loci contribute to the phenotypic value of each trait. Thus, for example, it is possible to model a species exhibiting a single variable trait (e.g. the mean of a negative exponential dispersal kernel) dependent on loci spreads across three chromosomes or a species exhibiting three trait (e.g. density-dependent emigration) all of which are governed by loci located on a single chromosome. In practice, most genetic architectures are likely to fall somewhere b</w:t>
      </w:r>
      <w:r w:rsidR="007418A9">
        <w:rPr>
          <w:rFonts w:eastAsiaTheme="minorEastAsia" w:cs="Times New Roman"/>
          <w:szCs w:val="24"/>
          <w:lang w:val="en-GB"/>
        </w:rPr>
        <w:t>etween these extremes, i.e. ther</w:t>
      </w:r>
      <w:r w:rsidR="0067520E">
        <w:rPr>
          <w:rFonts w:eastAsiaTheme="minorEastAsia" w:cs="Times New Roman"/>
          <w:szCs w:val="24"/>
          <w:lang w:val="en-GB"/>
        </w:rPr>
        <w:t xml:space="preserve">e will be several chromosomes and traits will be mapped across them. In contrast to </w:t>
      </w:r>
      <w:proofErr w:type="spellStart"/>
      <w:r w:rsidR="0067520E">
        <w:rPr>
          <w:rFonts w:eastAsiaTheme="minorEastAsia" w:cs="Times New Roman"/>
          <w:szCs w:val="24"/>
          <w:lang w:val="en-GB"/>
        </w:rPr>
        <w:t>RangeShifter</w:t>
      </w:r>
      <w:proofErr w:type="spellEnd"/>
      <w:r w:rsidR="0067520E">
        <w:rPr>
          <w:rFonts w:eastAsiaTheme="minorEastAsia" w:cs="Times New Roman"/>
          <w:szCs w:val="24"/>
          <w:lang w:val="en-GB"/>
        </w:rPr>
        <w:t xml:space="preserve"> v1, whenever there are variable traits in a model, evolution is assumed, although it can</w:t>
      </w:r>
      <w:r w:rsidR="009A3BA6">
        <w:rPr>
          <w:rFonts w:eastAsiaTheme="minorEastAsia" w:cs="Times New Roman"/>
          <w:szCs w:val="24"/>
          <w:lang w:val="en-GB"/>
        </w:rPr>
        <w:t>,</w:t>
      </w:r>
      <w:r w:rsidR="0067520E">
        <w:rPr>
          <w:rFonts w:eastAsiaTheme="minorEastAsia" w:cs="Times New Roman"/>
          <w:szCs w:val="24"/>
          <w:lang w:val="en-GB"/>
        </w:rPr>
        <w:t xml:space="preserve"> if desired</w:t>
      </w:r>
      <w:r w:rsidR="009A3BA6">
        <w:rPr>
          <w:rFonts w:eastAsiaTheme="minorEastAsia" w:cs="Times New Roman"/>
          <w:szCs w:val="24"/>
          <w:lang w:val="en-GB"/>
        </w:rPr>
        <w:t>,</w:t>
      </w:r>
      <w:r w:rsidR="0067520E">
        <w:rPr>
          <w:rFonts w:eastAsiaTheme="minorEastAsia" w:cs="Times New Roman"/>
          <w:szCs w:val="24"/>
          <w:lang w:val="en-GB"/>
        </w:rPr>
        <w:t xml:space="preserve"> be effectively eliminated for a haploid species by setting a very low mutation probability.</w:t>
      </w:r>
      <w:r w:rsidR="007D2B25">
        <w:rPr>
          <w:rFonts w:eastAsiaTheme="minorEastAsia" w:cs="Times New Roman"/>
          <w:szCs w:val="24"/>
          <w:lang w:val="en-GB"/>
        </w:rPr>
        <w:t xml:space="preserve"> All chromosomes are autosomes (i.e. there is no possibility for modelling sex-chromosomes).</w:t>
      </w:r>
    </w:p>
    <w:p w14:paraId="223E3D0B" w14:textId="4A5E5820"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Traits are specified in the order they are defined in the model (emigration / movement / settlement), and each trait is mapped to one or more loci. Any loci which do not contribute to at least one trait are treated as </w:t>
      </w:r>
      <w:commentRangeStart w:id="511"/>
      <w:commentRangeStart w:id="512"/>
      <w:r>
        <w:rPr>
          <w:rFonts w:eastAsiaTheme="minorEastAsia" w:cs="Times New Roman"/>
          <w:szCs w:val="24"/>
          <w:lang w:val="en-GB"/>
        </w:rPr>
        <w:t xml:space="preserve">neutral loci </w:t>
      </w:r>
      <w:commentRangeEnd w:id="511"/>
      <w:r w:rsidR="00C65543">
        <w:rPr>
          <w:rStyle w:val="CommentReference"/>
        </w:rPr>
        <w:commentReference w:id="511"/>
      </w:r>
      <w:commentRangeEnd w:id="512"/>
      <w:r w:rsidR="009247C6">
        <w:rPr>
          <w:rStyle w:val="CommentReference"/>
        </w:rPr>
        <w:commentReference w:id="512"/>
      </w:r>
      <w:r>
        <w:rPr>
          <w:rFonts w:eastAsiaTheme="minorEastAsia" w:cs="Times New Roman"/>
          <w:szCs w:val="24"/>
          <w:lang w:val="en-GB"/>
        </w:rPr>
        <w:t>(</w:t>
      </w:r>
      <w:hyperlink w:anchor="_Pleiotropy,_neutral_loci" w:history="1">
        <w:r w:rsidRPr="005D3AED">
          <w:rPr>
            <w:rStyle w:val="Hyperlink"/>
            <w:rFonts w:eastAsiaTheme="minorEastAsia" w:cs="Times New Roman"/>
            <w:szCs w:val="24"/>
            <w:lang w:val="en-GB"/>
          </w:rPr>
          <w:t>see 2.6.3</w:t>
        </w:r>
      </w:hyperlink>
      <w:r w:rsidR="00C65543">
        <w:rPr>
          <w:rFonts w:eastAsiaTheme="minorEastAsia" w:cs="Times New Roman"/>
          <w:szCs w:val="24"/>
          <w:lang w:val="en-GB"/>
        </w:rPr>
        <w:t>)</w:t>
      </w:r>
      <w:r>
        <w:rPr>
          <w:rFonts w:eastAsiaTheme="minorEastAsia" w:cs="Times New Roman"/>
          <w:szCs w:val="24"/>
          <w:lang w:val="en-GB"/>
        </w:rPr>
        <w:t xml:space="preserve">. </w:t>
      </w:r>
      <w:r w:rsidR="0060532C">
        <w:rPr>
          <w:rFonts w:eastAsiaTheme="minorEastAsia" w:cs="Times New Roman"/>
          <w:szCs w:val="24"/>
          <w:lang w:val="en-GB"/>
        </w:rPr>
        <w:t xml:space="preserve">Neutral loci may also be specified for a model in which there are no adaptive traits. </w:t>
      </w:r>
      <w:r>
        <w:rPr>
          <w:rFonts w:eastAsiaTheme="minorEastAsia" w:cs="Times New Roman"/>
          <w:szCs w:val="24"/>
          <w:lang w:val="en-GB"/>
        </w:rPr>
        <w:t>All alleles are represent</w:t>
      </w:r>
      <w:r w:rsidR="009247C6">
        <w:rPr>
          <w:rFonts w:eastAsiaTheme="minorEastAsia" w:cs="Times New Roman"/>
          <w:szCs w:val="24"/>
          <w:lang w:val="en-GB"/>
        </w:rPr>
        <w:t>ed</w:t>
      </w:r>
      <w:r>
        <w:rPr>
          <w:rFonts w:eastAsiaTheme="minorEastAsia" w:cs="Times New Roman"/>
          <w:szCs w:val="24"/>
          <w:lang w:val="en-GB"/>
        </w:rPr>
        <w:t xml:space="preserve"> by integer values (positive or negative), and the sum of alleles at all loci contributing to a trait (both alleles at </w:t>
      </w:r>
      <w:r>
        <w:rPr>
          <w:rFonts w:eastAsiaTheme="minorEastAsia" w:cs="Times New Roman"/>
          <w:szCs w:val="24"/>
          <w:lang w:val="en-GB"/>
        </w:rPr>
        <w:lastRenderedPageBreak/>
        <w:t>each locus of a diploid species) controls the phenotype. However, as phenotypic traits exist on several widely different scales (e.g. emigration probability between 0 and 1, dispersal kernel mean typically many hundreds or thousands of metres), it is necessary to specify how the allelic scale relates to the phenotypic scale. A scaling factor is specified for each trait, which governs how large a change of 100 units (the ‘integer base’ of the genome) on the allele scale will be on the phenotypic scale. For example</w:t>
      </w:r>
      <w:commentRangeStart w:id="513"/>
      <w:r>
        <w:rPr>
          <w:rFonts w:eastAsiaTheme="minorEastAsia" w:cs="Times New Roman"/>
          <w:szCs w:val="24"/>
          <w:lang w:val="en-GB"/>
        </w:rPr>
        <w:t xml:space="preserve">, if the scaling factor for density-independent emigration probability is 0.1, and </w:t>
      </w:r>
      <w:r w:rsidR="00D81A16">
        <w:rPr>
          <w:rFonts w:eastAsiaTheme="minorEastAsia" w:cs="Times New Roman"/>
          <w:szCs w:val="24"/>
          <w:lang w:val="en-GB"/>
        </w:rPr>
        <w:t>an individual</w:t>
      </w:r>
      <w:r>
        <w:rPr>
          <w:rFonts w:eastAsiaTheme="minorEastAsia" w:cs="Times New Roman"/>
          <w:szCs w:val="24"/>
          <w:lang w:val="en-GB"/>
        </w:rPr>
        <w:t xml:space="preserve">’s sum of all alleles contributing to that trait is 150, then the </w:t>
      </w:r>
      <w:r w:rsidR="004E15EF">
        <w:rPr>
          <w:rFonts w:eastAsiaTheme="minorEastAsia" w:cs="Times New Roman"/>
          <w:szCs w:val="24"/>
          <w:lang w:val="en-GB"/>
        </w:rPr>
        <w:t xml:space="preserve">individual’s </w:t>
      </w:r>
      <w:r>
        <w:rPr>
          <w:rFonts w:eastAsiaTheme="minorEastAsia" w:cs="Times New Roman"/>
          <w:szCs w:val="24"/>
          <w:lang w:val="en-GB"/>
        </w:rPr>
        <w:t>emigration probability phenotyp</w:t>
      </w:r>
      <w:r w:rsidR="00933E15">
        <w:rPr>
          <w:rFonts w:eastAsiaTheme="minorEastAsia" w:cs="Times New Roman"/>
          <w:szCs w:val="24"/>
          <w:lang w:val="en-GB"/>
        </w:rPr>
        <w:t>e will be 0.</w:t>
      </w:r>
      <w:r>
        <w:rPr>
          <w:rFonts w:eastAsiaTheme="minorEastAsia" w:cs="Times New Roman"/>
          <w:szCs w:val="24"/>
          <w:lang w:val="en-GB"/>
        </w:rPr>
        <w:t>15.</w:t>
      </w:r>
      <w:commentRangeEnd w:id="513"/>
      <w:r w:rsidR="009247C6">
        <w:rPr>
          <w:rStyle w:val="CommentReference"/>
        </w:rPr>
        <w:commentReference w:id="513"/>
      </w:r>
      <w:r w:rsidR="00AD7A52">
        <w:rPr>
          <w:rFonts w:eastAsiaTheme="minorEastAsia" w:cs="Times New Roman"/>
          <w:szCs w:val="24"/>
          <w:lang w:val="en-GB"/>
        </w:rPr>
        <w:t xml:space="preserve"> Traits may be sex</w:t>
      </w:r>
      <w:r w:rsidR="00D03909">
        <w:rPr>
          <w:rFonts w:eastAsiaTheme="minorEastAsia" w:cs="Times New Roman"/>
          <w:szCs w:val="24"/>
          <w:lang w:val="en-GB"/>
        </w:rPr>
        <w:t>-specific</w:t>
      </w:r>
      <w:r w:rsidR="007D2B25">
        <w:rPr>
          <w:rFonts w:eastAsiaTheme="minorEastAsia" w:cs="Times New Roman"/>
          <w:szCs w:val="24"/>
          <w:lang w:val="en-GB"/>
        </w:rPr>
        <w:t>, in which case the phenotypic expression is limited to the specific sex</w:t>
      </w:r>
      <w:r w:rsidR="006443A2">
        <w:rPr>
          <w:rFonts w:eastAsiaTheme="minorEastAsia" w:cs="Times New Roman"/>
          <w:szCs w:val="24"/>
          <w:lang w:val="en-GB"/>
        </w:rPr>
        <w:t>.</w:t>
      </w:r>
    </w:p>
    <w:p w14:paraId="48B89355" w14:textId="77777777" w:rsidR="0067520E" w:rsidRDefault="0067520E" w:rsidP="009E434A">
      <w:pPr>
        <w:pStyle w:val="Heading3"/>
        <w:numPr>
          <w:ilvl w:val="2"/>
          <w:numId w:val="14"/>
        </w:numPr>
        <w:rPr>
          <w:rFonts w:eastAsiaTheme="minorEastAsia"/>
        </w:rPr>
      </w:pPr>
      <w:bookmarkStart w:id="514" w:name="_Genome_initialisation"/>
      <w:bookmarkStart w:id="515" w:name="_Toc54110066"/>
      <w:bookmarkEnd w:id="514"/>
      <w:r>
        <w:rPr>
          <w:rFonts w:eastAsiaTheme="minorEastAsia"/>
        </w:rPr>
        <w:t>Genome initialisation</w:t>
      </w:r>
      <w:bookmarkEnd w:id="515"/>
    </w:p>
    <w:p w14:paraId="6BF8F087" w14:textId="77777777"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At model initialisation, individuals are assigned phenotypic traits drawn from a normal distribution controlled by a specified mean phenotype and standard deviation</w:t>
      </w:r>
      <w:r>
        <w:rPr>
          <w:rStyle w:val="FootnoteReference"/>
          <w:rFonts w:eastAsiaTheme="minorEastAsia" w:cs="Times New Roman"/>
          <w:szCs w:val="24"/>
          <w:lang w:val="en-GB"/>
        </w:rPr>
        <w:footnoteReference w:id="1"/>
      </w:r>
      <w:r>
        <w:rPr>
          <w:rFonts w:eastAsiaTheme="minorEastAsia" w:cs="Times New Roman"/>
          <w:szCs w:val="24"/>
          <w:lang w:val="en-GB"/>
        </w:rPr>
        <w:t xml:space="preserve">, but also subject to any phenotypic constraints (e.g. a probability must lie between 0 and 1, step length must be positive, etc.). The standard deviation for a trait may not be greater than the corresponding scaling factor, but it may be substantially less if an initial population which is highly homogeneous for a particular trait is required. The genome actually controls individual variation relative to the initial population mean value of a trait; </w:t>
      </w:r>
      <w:proofErr w:type="gramStart"/>
      <w:r>
        <w:rPr>
          <w:rFonts w:eastAsiaTheme="minorEastAsia" w:cs="Times New Roman"/>
          <w:szCs w:val="24"/>
          <w:lang w:val="en-GB"/>
        </w:rPr>
        <w:t>thus</w:t>
      </w:r>
      <w:proofErr w:type="gramEnd"/>
      <w:r>
        <w:rPr>
          <w:rFonts w:eastAsiaTheme="minorEastAsia" w:cs="Times New Roman"/>
          <w:szCs w:val="24"/>
          <w:lang w:val="en-GB"/>
        </w:rPr>
        <w:t xml:space="preserve"> if the sum of an individual’s alleles is negative, its phenotype will be less than the initial mean value, and if its sum is positive, its phenotype will be greater than the mean value. However, to prevent all alleles for a multi-loci trait being identical in initial individuals, further random variation is applied at the allele scale (i.e. common to all traits), which is drawn from a normal distribution having zero mean and a specified standard deviation. Note that therefore the observed variance in a trait value across the initial population may not match exactly the specified variance for the trait.</w:t>
      </w:r>
    </w:p>
    <w:p w14:paraId="48306447" w14:textId="77777777" w:rsidR="0067520E" w:rsidRDefault="0067520E" w:rsidP="00B35389">
      <w:pPr>
        <w:pStyle w:val="Keepnext"/>
        <w:rPr>
          <w:rFonts w:eastAsiaTheme="minorEastAsia"/>
        </w:rPr>
      </w:pPr>
      <w:r>
        <w:rPr>
          <w:rFonts w:eastAsiaTheme="minorEastAsia"/>
        </w:rPr>
        <w:lastRenderedPageBreak/>
        <w:t>Thus, the genome of an initial individual might appear as follows:</w:t>
      </w:r>
    </w:p>
    <w:p w14:paraId="0383CDBD" w14:textId="77777777" w:rsidR="0067520E" w:rsidRDefault="0067520E" w:rsidP="00C57BF9">
      <w:pPr>
        <w:pStyle w:val="Diagram"/>
      </w:pPr>
      <w:r>
        <w:drawing>
          <wp:inline distT="0" distB="0" distL="0" distR="0" wp14:anchorId="23627F25" wp14:editId="14B46CEF">
            <wp:extent cx="3163824" cy="3502152"/>
            <wp:effectExtent l="19050" t="19050" r="1778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3824" cy="3502152"/>
                    </a:xfrm>
                    <a:prstGeom prst="rect">
                      <a:avLst/>
                    </a:prstGeom>
                    <a:noFill/>
                    <a:ln w="12700">
                      <a:solidFill>
                        <a:schemeClr val="tx1"/>
                      </a:solidFill>
                    </a:ln>
                  </pic:spPr>
                </pic:pic>
              </a:graphicData>
            </a:graphic>
          </wp:inline>
        </w:drawing>
      </w:r>
    </w:p>
    <w:p w14:paraId="72788C3F" w14:textId="6854CAE2"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this example, the genome of a diploid species comprises four chromosomes having three, six, four and four loci, which code for seven variable traits (sex- and density-dependent emigration (six traits) and the mean of a single negative exponential dispersal kernel common to both sexes). Loci 0 and 1 on chromosome 1 (yellow) code for the </w:t>
      </w:r>
      <w:r w:rsidRPr="00FC1604">
        <w:rPr>
          <w:rFonts w:eastAsiaTheme="minorEastAsia" w:cs="Times New Roman"/>
          <w:i/>
          <w:szCs w:val="24"/>
          <w:lang w:val="en-GB"/>
        </w:rPr>
        <w:t>d0</w:t>
      </w:r>
      <w:r>
        <w:rPr>
          <w:rFonts w:eastAsiaTheme="minorEastAsia" w:cs="Times New Roman"/>
          <w:szCs w:val="24"/>
          <w:lang w:val="en-GB"/>
        </w:rPr>
        <w:t xml:space="preserve"> parameter of males, and the large positive sum of alleles (+179) codes for a </w:t>
      </w:r>
      <w:proofErr w:type="gramStart"/>
      <w:r>
        <w:rPr>
          <w:rFonts w:eastAsiaTheme="minorEastAsia" w:cs="Times New Roman"/>
          <w:szCs w:val="24"/>
          <w:lang w:val="en-GB"/>
        </w:rPr>
        <w:t>high phenotypic values of that trait parameter</w:t>
      </w:r>
      <w:proofErr w:type="gramEnd"/>
      <w:r>
        <w:rPr>
          <w:rFonts w:eastAsiaTheme="minorEastAsia" w:cs="Times New Roman"/>
          <w:szCs w:val="24"/>
          <w:lang w:val="en-GB"/>
        </w:rPr>
        <w:t xml:space="preserve"> (namely 0.858, as the initial mean was 0.5 and the scaling factor was 0.2). In contrast, loci 0 and 1 on chromosome 3 (blue), which code for the </w:t>
      </w:r>
      <w:r>
        <w:rPr>
          <w:rFonts w:eastAsiaTheme="minorEastAsia" w:cs="Times New Roman"/>
          <w:i/>
          <w:szCs w:val="24"/>
          <w:lang w:val="en-GB"/>
        </w:rPr>
        <w:t>beta</w:t>
      </w:r>
      <w:r>
        <w:rPr>
          <w:rFonts w:eastAsiaTheme="minorEastAsia" w:cs="Times New Roman"/>
          <w:szCs w:val="24"/>
          <w:lang w:val="en-GB"/>
        </w:rPr>
        <w:t xml:space="preserve"> parameter of males, sum to -50 and result in a trait value less than the mean (0.9, given mean 1.0 and scaling factor 0.2). Note also that these two traits can evolve independently, as their coding loci are on different chromosomes. However, </w:t>
      </w:r>
      <w:r w:rsidRPr="003F303B">
        <w:rPr>
          <w:rFonts w:eastAsiaTheme="minorEastAsia" w:cs="Times New Roman"/>
          <w:i/>
          <w:szCs w:val="24"/>
          <w:lang w:val="en-GB"/>
        </w:rPr>
        <w:t>beta</w:t>
      </w:r>
      <w:r>
        <w:rPr>
          <w:rFonts w:eastAsiaTheme="minorEastAsia" w:cs="Times New Roman"/>
          <w:szCs w:val="24"/>
          <w:lang w:val="en-GB"/>
        </w:rPr>
        <w:t xml:space="preserve"> for females, which in this genome was coded by loci 0 and 1 on chromosome 3 (allele sum +15, beta 1.03, i.e. slightly higher than average for this individual) is linked to </w:t>
      </w:r>
      <w:r w:rsidRPr="003F303B">
        <w:rPr>
          <w:rFonts w:eastAsiaTheme="minorEastAsia" w:cs="Times New Roman"/>
          <w:i/>
          <w:szCs w:val="24"/>
          <w:lang w:val="en-GB"/>
        </w:rPr>
        <w:t>beta</w:t>
      </w:r>
      <w:r>
        <w:rPr>
          <w:rFonts w:eastAsiaTheme="minorEastAsia" w:cs="Times New Roman"/>
          <w:szCs w:val="24"/>
          <w:lang w:val="en-GB"/>
        </w:rPr>
        <w:t xml:space="preserve"> for males. The degree of linkage (applicable only to a diploid species) depends on the crossover probability specified for the genome. If it is low, the two traits will be linked, and selection for high female </w:t>
      </w:r>
      <w:r w:rsidRPr="003F303B">
        <w:rPr>
          <w:rFonts w:eastAsiaTheme="minorEastAsia" w:cs="Times New Roman"/>
          <w:i/>
          <w:szCs w:val="24"/>
          <w:lang w:val="en-GB"/>
        </w:rPr>
        <w:t>beta</w:t>
      </w:r>
      <w:r>
        <w:rPr>
          <w:rFonts w:eastAsiaTheme="minorEastAsia" w:cs="Times New Roman"/>
          <w:szCs w:val="24"/>
          <w:lang w:val="en-GB"/>
        </w:rPr>
        <w:t xml:space="preserve"> would cause low male </w:t>
      </w:r>
      <w:r w:rsidRPr="00F93012">
        <w:rPr>
          <w:rFonts w:eastAsiaTheme="minorEastAsia" w:cs="Times New Roman"/>
          <w:i/>
          <w:szCs w:val="24"/>
          <w:lang w:val="en-GB"/>
        </w:rPr>
        <w:t>beta</w:t>
      </w:r>
      <w:r>
        <w:rPr>
          <w:rFonts w:eastAsiaTheme="minorEastAsia" w:cs="Times New Roman"/>
          <w:szCs w:val="24"/>
          <w:lang w:val="en-GB"/>
        </w:rPr>
        <w:t xml:space="preserve"> traits to be proliferated through the population, and </w:t>
      </w:r>
      <w:r w:rsidRPr="00F93012">
        <w:rPr>
          <w:rFonts w:eastAsiaTheme="minorEastAsia" w:cs="Times New Roman"/>
          <w:i/>
          <w:szCs w:val="24"/>
          <w:lang w:val="en-GB"/>
        </w:rPr>
        <w:t>vice versa</w:t>
      </w:r>
      <w:r>
        <w:rPr>
          <w:rFonts w:eastAsiaTheme="minorEastAsia" w:cs="Times New Roman"/>
          <w:szCs w:val="24"/>
          <w:lang w:val="en-GB"/>
        </w:rPr>
        <w:t xml:space="preserve">. However, if the crossover probability is high, the degree of linkage is reduced, and the two traits tend to evolve more independently. The crossover probability parameter is applied at the scale of the locus, i.e. during meiosis, as a parent’s chromosomes are being inherited by its offspring, a crossover occurs at each locus with the specified probability. </w:t>
      </w:r>
    </w:p>
    <w:p w14:paraId="15A93CC2" w14:textId="77777777" w:rsidR="0067520E" w:rsidRDefault="0067520E" w:rsidP="009E434A">
      <w:pPr>
        <w:pStyle w:val="Heading3"/>
        <w:numPr>
          <w:ilvl w:val="2"/>
          <w:numId w:val="14"/>
        </w:numPr>
        <w:rPr>
          <w:rFonts w:eastAsiaTheme="minorEastAsia"/>
        </w:rPr>
      </w:pPr>
      <w:bookmarkStart w:id="516" w:name="_Pleiotropy,_neutral_loci"/>
      <w:bookmarkStart w:id="517" w:name="_Toc54110067"/>
      <w:bookmarkEnd w:id="516"/>
      <w:r>
        <w:rPr>
          <w:rFonts w:eastAsiaTheme="minorEastAsia"/>
        </w:rPr>
        <w:t>Pleiotropy, neutral loci and mutation</w:t>
      </w:r>
      <w:bookmarkEnd w:id="517"/>
    </w:p>
    <w:p w14:paraId="188C994C" w14:textId="7A317174" w:rsidR="0067520E" w:rsidRDefault="0067520E" w:rsidP="00C57BF9">
      <w:pPr>
        <w:pStyle w:val="ListParagraph"/>
        <w:ind w:left="0"/>
        <w:rPr>
          <w:rFonts w:eastAsiaTheme="minorEastAsia" w:cs="Times New Roman"/>
          <w:szCs w:val="24"/>
          <w:lang w:val="en-GB"/>
        </w:rPr>
      </w:pPr>
      <w:commentRangeStart w:id="518"/>
      <w:commentRangeStart w:id="519"/>
      <w:r>
        <w:rPr>
          <w:rFonts w:eastAsiaTheme="minorEastAsia" w:cs="Times New Roman"/>
          <w:szCs w:val="24"/>
          <w:lang w:val="en-GB"/>
        </w:rPr>
        <w:t xml:space="preserve">It is possible that a particular locus can be specified more than once for a particular trait; </w:t>
      </w:r>
      <w:commentRangeEnd w:id="518"/>
      <w:r w:rsidR="003928F0">
        <w:rPr>
          <w:rStyle w:val="CommentReference"/>
        </w:rPr>
        <w:commentReference w:id="518"/>
      </w:r>
      <w:commentRangeEnd w:id="519"/>
      <w:r w:rsidR="00A81110">
        <w:rPr>
          <w:rStyle w:val="CommentReference"/>
        </w:rPr>
        <w:commentReference w:id="519"/>
      </w:r>
      <w:r>
        <w:rPr>
          <w:rFonts w:eastAsiaTheme="minorEastAsia" w:cs="Times New Roman"/>
          <w:szCs w:val="24"/>
          <w:lang w:val="en-GB"/>
        </w:rPr>
        <w:t xml:space="preserve">this increases its weighting relative to other loci contributing to the trait. A locus may also code for more than one trait, i.e. it is pleiotropic. Large positive allele values at that locus will tend to lead to larger than average values of both traits (but subject to any other loci coding separately for the two traits). </w:t>
      </w:r>
      <w:proofErr w:type="gramStart"/>
      <w:r>
        <w:rPr>
          <w:rFonts w:eastAsiaTheme="minorEastAsia" w:cs="Times New Roman"/>
          <w:szCs w:val="24"/>
          <w:lang w:val="en-GB"/>
        </w:rPr>
        <w:t>Thus</w:t>
      </w:r>
      <w:proofErr w:type="gramEnd"/>
      <w:r>
        <w:rPr>
          <w:rFonts w:eastAsiaTheme="minorEastAsia" w:cs="Times New Roman"/>
          <w:szCs w:val="24"/>
          <w:lang w:val="en-GB"/>
        </w:rPr>
        <w:t xml:space="preserve"> the two traits are forced (to some extent) to be positively correlated. </w:t>
      </w:r>
      <w:commentRangeStart w:id="520"/>
      <w:commentRangeStart w:id="521"/>
      <w:r>
        <w:rPr>
          <w:rFonts w:eastAsiaTheme="minorEastAsia" w:cs="Times New Roman"/>
          <w:szCs w:val="24"/>
          <w:lang w:val="en-GB"/>
        </w:rPr>
        <w:t>It is not possible</w:t>
      </w:r>
      <w:r w:rsidRPr="001043AD">
        <w:rPr>
          <w:rFonts w:eastAsiaTheme="minorEastAsia" w:cs="Times New Roman"/>
          <w:szCs w:val="24"/>
          <w:lang w:val="en-GB"/>
        </w:rPr>
        <w:t xml:space="preserve"> </w:t>
      </w:r>
      <w:r>
        <w:rPr>
          <w:rFonts w:eastAsiaTheme="minorEastAsia" w:cs="Times New Roman"/>
          <w:szCs w:val="24"/>
          <w:lang w:val="en-GB"/>
        </w:rPr>
        <w:t>to specify inverse correlation between two traits in this way</w:t>
      </w:r>
      <w:commentRangeEnd w:id="520"/>
      <w:r w:rsidR="00CA4552">
        <w:rPr>
          <w:rStyle w:val="CommentReference"/>
        </w:rPr>
        <w:commentReference w:id="520"/>
      </w:r>
      <w:commentRangeEnd w:id="521"/>
      <w:r w:rsidR="00F96410">
        <w:rPr>
          <w:rStyle w:val="CommentReference"/>
        </w:rPr>
        <w:commentReference w:id="521"/>
      </w:r>
      <w:r>
        <w:rPr>
          <w:rFonts w:eastAsiaTheme="minorEastAsia" w:cs="Times New Roman"/>
          <w:szCs w:val="24"/>
          <w:lang w:val="en-GB"/>
        </w:rPr>
        <w:t>.</w:t>
      </w:r>
    </w:p>
    <w:p w14:paraId="64E1C2A3" w14:textId="1502EA9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lastRenderedPageBreak/>
        <w:t>A locus which does not code for any trait is neutral, and therefore not subject directly to selection, although the distribution across the population of allele values at that locus may vary over time owing to genetic drift and/or linkage to loci which are under selection.</w:t>
      </w:r>
      <w:r w:rsidR="00894FB3">
        <w:rPr>
          <w:rFonts w:eastAsiaTheme="minorEastAsia" w:cs="Times New Roman"/>
          <w:szCs w:val="24"/>
          <w:lang w:val="en-GB"/>
        </w:rPr>
        <w:t xml:space="preserve"> Neutral markers can </w:t>
      </w:r>
      <w:r w:rsidR="00B57AEB">
        <w:rPr>
          <w:rFonts w:eastAsiaTheme="minorEastAsia" w:cs="Times New Roman"/>
          <w:szCs w:val="24"/>
          <w:lang w:val="en-GB"/>
        </w:rPr>
        <w:t xml:space="preserve">therefore represent SNPs (single </w:t>
      </w:r>
      <w:r w:rsidR="00A95A40">
        <w:rPr>
          <w:rFonts w:eastAsiaTheme="minorEastAsia" w:cs="Times New Roman"/>
          <w:szCs w:val="24"/>
          <w:lang w:val="en-GB"/>
        </w:rPr>
        <w:t>nucleotide polymorphisms) and be used to extract measure</w:t>
      </w:r>
      <w:r w:rsidR="005E10CA">
        <w:rPr>
          <w:rFonts w:eastAsiaTheme="minorEastAsia" w:cs="Times New Roman"/>
          <w:szCs w:val="24"/>
          <w:lang w:val="en-GB"/>
        </w:rPr>
        <w:t>s</w:t>
      </w:r>
      <w:r w:rsidR="00A95A40">
        <w:rPr>
          <w:rFonts w:eastAsiaTheme="minorEastAsia" w:cs="Times New Roman"/>
          <w:szCs w:val="24"/>
          <w:lang w:val="en-GB"/>
        </w:rPr>
        <w:t xml:space="preserve"> of neutral genetic diversity</w:t>
      </w:r>
      <w:r w:rsidR="005E10CA">
        <w:rPr>
          <w:rFonts w:eastAsiaTheme="minorEastAsia" w:cs="Times New Roman"/>
          <w:szCs w:val="24"/>
          <w:lang w:val="en-GB"/>
        </w:rPr>
        <w:t xml:space="preserve"> and </w:t>
      </w:r>
      <w:r w:rsidR="00324A32">
        <w:rPr>
          <w:rFonts w:eastAsiaTheme="minorEastAsia" w:cs="Times New Roman"/>
          <w:szCs w:val="24"/>
          <w:lang w:val="en-GB"/>
        </w:rPr>
        <w:t>genetic distance among populations (i.e. gene flow)</w:t>
      </w:r>
      <w:r w:rsidR="005E10CA">
        <w:rPr>
          <w:rFonts w:eastAsiaTheme="minorEastAsia" w:cs="Times New Roman"/>
          <w:szCs w:val="24"/>
          <w:lang w:val="en-GB"/>
        </w:rPr>
        <w:t>.</w:t>
      </w:r>
      <w:r>
        <w:rPr>
          <w:rFonts w:eastAsiaTheme="minorEastAsia" w:cs="Times New Roman"/>
          <w:szCs w:val="24"/>
          <w:lang w:val="en-GB"/>
        </w:rPr>
        <w:t xml:space="preserve"> </w:t>
      </w:r>
    </w:p>
    <w:p w14:paraId="43F4D2BD" w14:textId="2BEF59A9" w:rsidR="0067520E" w:rsidRPr="00D123FB"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Mutation </w:t>
      </w:r>
      <w:r w:rsidR="005E10CA">
        <w:rPr>
          <w:rFonts w:eastAsiaTheme="minorEastAsia" w:cs="Times New Roman"/>
          <w:szCs w:val="24"/>
          <w:lang w:val="en-GB"/>
        </w:rPr>
        <w:t xml:space="preserve">events are </w:t>
      </w:r>
      <w:r>
        <w:rPr>
          <w:rFonts w:eastAsiaTheme="minorEastAsia" w:cs="Times New Roman"/>
          <w:szCs w:val="24"/>
          <w:lang w:val="en-GB"/>
        </w:rPr>
        <w:t>governed by two genome-level parameters, the mutation probability and standard deviation, which are applied in a standard way at the level of the individual locus (unlike in v1, in which separate probabilities and magnitudes were applied for separate traits). When a mutation occurs at a locus, a random number is drawn from a normal distribution having zero mean and the mutation standard deviation. This number is multiplied by the integer base to yield an integer value which is added to the allele before it is copied to the juvenile’s chromosome. The default mutation standard deviation of 0.1 will therefore give mutations which mostly range between -30 and +30 at the allele scale.</w:t>
      </w:r>
    </w:p>
    <w:p w14:paraId="2245693D" w14:textId="77777777" w:rsidR="0067520E" w:rsidRPr="00D123FB" w:rsidRDefault="0067520E" w:rsidP="009E434A">
      <w:pPr>
        <w:pStyle w:val="Heading1"/>
        <w:numPr>
          <w:ilvl w:val="0"/>
          <w:numId w:val="14"/>
        </w:numPr>
        <w:pBdr>
          <w:bottom w:val="single" w:sz="4" w:space="1" w:color="auto"/>
        </w:pBdr>
        <w:tabs>
          <w:tab w:val="clear" w:pos="1440"/>
        </w:tabs>
      </w:pPr>
      <w:bookmarkStart w:id="522" w:name="_Using_RangeShifter"/>
      <w:bookmarkStart w:id="523" w:name="_Toc54110068"/>
      <w:bookmarkEnd w:id="522"/>
      <w:r w:rsidRPr="00D123FB">
        <w:lastRenderedPageBreak/>
        <w:t xml:space="preserve">Using </w:t>
      </w:r>
      <w:proofErr w:type="spellStart"/>
      <w:r w:rsidRPr="00D123FB">
        <w:t>RangeShifter</w:t>
      </w:r>
      <w:bookmarkEnd w:id="523"/>
      <w:proofErr w:type="spellEnd"/>
    </w:p>
    <w:p w14:paraId="5BE31510"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is a standalone application coded in C++ and </w:t>
      </w:r>
      <w:r>
        <w:rPr>
          <w:szCs w:val="24"/>
        </w:rPr>
        <w:t>available</w:t>
      </w:r>
      <w:r w:rsidRPr="00D123FB">
        <w:rPr>
          <w:szCs w:val="24"/>
        </w:rPr>
        <w:t xml:space="preserve"> as an executable file running under Microsoft Windows. The program is implemented with a user-friendly graphical user interface (GUI). Opening the executable will always start the GUI. From there, the user can decide whether to run the software in batch mode (hence without interacting further with the </w:t>
      </w:r>
      <w:proofErr w:type="gramStart"/>
      <w:r w:rsidRPr="00D123FB">
        <w:rPr>
          <w:szCs w:val="24"/>
        </w:rPr>
        <w:t>GUI</w:t>
      </w:r>
      <w:r>
        <w:rPr>
          <w:szCs w:val="24"/>
        </w:rPr>
        <w:t>, but</w:t>
      </w:r>
      <w:proofErr w:type="gramEnd"/>
      <w:r>
        <w:rPr>
          <w:szCs w:val="24"/>
        </w:rPr>
        <w:t xml:space="preserve"> see also </w:t>
      </w:r>
      <w:hyperlink w:anchor="_Batch_mode" w:history="1">
        <w:r w:rsidRPr="000B5B9A">
          <w:rPr>
            <w:rStyle w:val="Hyperlink"/>
            <w:szCs w:val="24"/>
          </w:rPr>
          <w:t>section 3.3</w:t>
        </w:r>
      </w:hyperlink>
      <w:r w:rsidRPr="00D123FB">
        <w:rPr>
          <w:szCs w:val="24"/>
        </w:rPr>
        <w:t xml:space="preserve">) or through the GUI. Using the GUI has some advantages </w:t>
      </w:r>
      <w:r w:rsidRPr="00D123FB">
        <w:rPr>
          <w:szCs w:val="24"/>
        </w:rPr>
        <w:fldChar w:fldCharType="begin" w:fldLock="1"/>
      </w:r>
      <w:r>
        <w:rPr>
          <w:szCs w:val="24"/>
        </w:rPr>
        <w:instrText>ADDIN CSL_CITATION { "citationItems" : [ { "id" : "ITEM-1",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"ITEM-1", "issued" : { "date-parts" : [ [ "2005" ] ] }, "page" : "428", "publisher" : "Princeton University Press", "title" : "Individual-based Modeling And Ecology", "type" : "book" }, "uris" : [ "http://www.mendeley.com/documents/?uuid=d05b4b55-2f07-499b-9945-ea0a1a8c8258" ] } ], "mendeley" : { "previouslyFormattedCitation" : "(Grimm &amp; Railsback 2005)" }, "properties" : { "noteIndex" : 0 }, "schema" : "https://github.com/citation-style-language/schema/raw/master/csl-citation.json" }</w:instrText>
      </w:r>
      <w:r w:rsidRPr="00D123FB">
        <w:rPr>
          <w:szCs w:val="24"/>
        </w:rPr>
        <w:fldChar w:fldCharType="separate"/>
      </w:r>
      <w:r w:rsidRPr="00D123FB">
        <w:rPr>
          <w:noProof/>
          <w:szCs w:val="24"/>
        </w:rPr>
        <w:t>(Grimm &amp; Railsback 2005)</w:t>
      </w:r>
      <w:r w:rsidRPr="00D123FB">
        <w:rPr>
          <w:szCs w:val="24"/>
        </w:rPr>
        <w:fldChar w:fldCharType="end"/>
      </w:r>
      <w:r w:rsidRPr="00D123FB">
        <w:rPr>
          <w:szCs w:val="24"/>
        </w:rPr>
        <w:t xml:space="preserve">, especially for the novice user. It is very useful for exploring the model and its different components, and understanding how it works. Observing the simulation developing through the dynamic </w:t>
      </w:r>
      <w:r>
        <w:rPr>
          <w:szCs w:val="24"/>
        </w:rPr>
        <w:t>visualis</w:t>
      </w:r>
      <w:r w:rsidRPr="00D123FB">
        <w:rPr>
          <w:szCs w:val="24"/>
        </w:rPr>
        <w:t>ation options can help in identifying mistakes in the parameterization and in interpreting the results. Furthermore, the GUI is extremely valuable for communicating the model and its results, especially to researchers who are not model</w:t>
      </w:r>
      <w:r>
        <w:rPr>
          <w:szCs w:val="24"/>
        </w:rPr>
        <w:t>l</w:t>
      </w:r>
      <w:r w:rsidRPr="00D123FB">
        <w:rPr>
          <w:szCs w:val="24"/>
        </w:rPr>
        <w:t xml:space="preserve">ers or not familiar with the approach, and also to the general public </w:t>
      </w:r>
      <w:r w:rsidRPr="00D123FB">
        <w:rPr>
          <w:szCs w:val="24"/>
        </w:rPr>
        <w:fldChar w:fldCharType="begin" w:fldLock="1"/>
      </w:r>
      <w:r>
        <w:rPr>
          <w:szCs w:val="24"/>
        </w:rPr>
        <w:instrText>ADDIN CSL_CITATION { "citationItems" : [ { "id" : "ITEM-1", "itemData" : { "author" : [ { "dropping-particle" : "", "family" : "Turner", "given" : "Monica G.", "non-dropping-particle" : "", "parse-names" : false, "suffix" : "" }, { "dropping-particle" : "", "family" : "Arthaud", "given" : "Greg J.", "non-dropping-particle" : "", "parse-names" : false, "suffix" : "" }, { "dropping-particle" : "", "family" : "Engstrom", "given" : "R. Todd", "non-dropping-particle" : "", "parse-names" : false, "suffix" : "" }, { "dropping-particle" : "", "family" : "Hejl", "given" : "Sallie J.", "non-dropping-particle" : "", "parse-names" : false, "suffix" : "" }, { "dropping-particle" : "", "family" : "Liu", "given" : "Jianguo", "non-dropping-particle" : "", "parse-names" : false, "suffix" : "" } ], "container-title" : "Ecological Applications", "id" : "ITEM-1", "issue" : "1", "issued" : { "date-parts" : [ [ "1995" ] ] }, "page" : "12-16", "title" : "Usefulness of Spatially Explicit Population Models in Land Management", "type" : "article-journal", "volume" : "5" }, "uris" : [ "http://www.mendeley.com/documents/?uuid=7eaae4d9-b927-40b5-a64e-302a9206ef16" ] } ], "mendeley" : { "previouslyFormattedCitation" : "(Turner et al. 1995)" }, "properties" : { "noteIndex" : 0 }, "schema" : "https://github.com/citation-style-language/schema/raw/master/csl-citation.json" }</w:instrText>
      </w:r>
      <w:r w:rsidRPr="00D123FB">
        <w:rPr>
          <w:szCs w:val="24"/>
        </w:rPr>
        <w:fldChar w:fldCharType="separate"/>
      </w:r>
      <w:r w:rsidRPr="00D123FB">
        <w:rPr>
          <w:noProof/>
          <w:szCs w:val="24"/>
        </w:rPr>
        <w:t>(Turner et al. 1995)</w:t>
      </w:r>
      <w:r w:rsidRPr="00D123FB">
        <w:rPr>
          <w:szCs w:val="24"/>
        </w:rPr>
        <w:fldChar w:fldCharType="end"/>
      </w:r>
      <w:r w:rsidRPr="00D123FB">
        <w:rPr>
          <w:szCs w:val="24"/>
        </w:rPr>
        <w:t>. Finally, the GUI can be very useful for teaching purposes, both for demonstration in lectures and for practical classes.</w:t>
      </w:r>
    </w:p>
    <w:p w14:paraId="31ABE0BA" w14:textId="77777777" w:rsidR="0067520E" w:rsidRDefault="0067520E" w:rsidP="00C57BF9">
      <w:pPr>
        <w:rPr>
          <w:szCs w:val="24"/>
        </w:rPr>
      </w:pPr>
      <w:r w:rsidRPr="00D123FB">
        <w:rPr>
          <w:szCs w:val="24"/>
        </w:rPr>
        <w:t xml:space="preserve">In this chapter, we will describe how to use </w:t>
      </w:r>
      <w:proofErr w:type="spellStart"/>
      <w:r w:rsidRPr="00D123FB">
        <w:rPr>
          <w:szCs w:val="24"/>
        </w:rPr>
        <w:t>RangeShifter</w:t>
      </w:r>
      <w:proofErr w:type="spellEnd"/>
      <w:r w:rsidRPr="00D123FB">
        <w:rPr>
          <w:szCs w:val="24"/>
        </w:rPr>
        <w:t>. We will start by describi</w:t>
      </w:r>
      <w:r>
        <w:rPr>
          <w:szCs w:val="24"/>
        </w:rPr>
        <w:t>ng the type of inputs required</w:t>
      </w:r>
      <w:r w:rsidRPr="00D123FB">
        <w:rPr>
          <w:szCs w:val="24"/>
        </w:rPr>
        <w:t>. We will then describe in detail the main components o</w:t>
      </w:r>
      <w:r>
        <w:rPr>
          <w:szCs w:val="24"/>
        </w:rPr>
        <w:t>f the software through the GUI</w:t>
      </w:r>
      <w:r w:rsidRPr="00D123FB">
        <w:rPr>
          <w:szCs w:val="24"/>
        </w:rPr>
        <w:t xml:space="preserve">, continue with instructions on how to use the program in batch and finally illustrate the outputs </w:t>
      </w:r>
      <w:r>
        <w:rPr>
          <w:szCs w:val="24"/>
        </w:rPr>
        <w:t>of the model.</w:t>
      </w:r>
    </w:p>
    <w:p w14:paraId="1B355867" w14:textId="5B56E7DC" w:rsidR="00257808" w:rsidRPr="00D123FB" w:rsidRDefault="00257808" w:rsidP="00C57BF9">
      <w:pPr>
        <w:rPr>
          <w:szCs w:val="24"/>
        </w:rPr>
      </w:pPr>
      <w:r w:rsidRPr="00E92618">
        <w:rPr>
          <w:b/>
          <w:szCs w:val="24"/>
        </w:rPr>
        <w:t>Note</w:t>
      </w:r>
      <w:r>
        <w:rPr>
          <w:szCs w:val="24"/>
        </w:rPr>
        <w:t xml:space="preserve"> that </w:t>
      </w:r>
      <w:proofErr w:type="spellStart"/>
      <w:r w:rsidRPr="00E92618">
        <w:rPr>
          <w:szCs w:val="24"/>
        </w:rPr>
        <w:t>RangeShifter</w:t>
      </w:r>
      <w:proofErr w:type="spellEnd"/>
      <w:r>
        <w:rPr>
          <w:szCs w:val="24"/>
        </w:rPr>
        <w:t xml:space="preserve"> requires the decimal separator </w:t>
      </w:r>
      <w:r w:rsidR="00E92618">
        <w:rPr>
          <w:szCs w:val="24"/>
        </w:rPr>
        <w:t xml:space="preserve">to be the full stop (period). In some countries (notably in Europe), the default is the comma, which must be changed (following </w:t>
      </w:r>
      <w:r w:rsidR="00E92618" w:rsidRPr="00E92618">
        <w:rPr>
          <w:i/>
          <w:szCs w:val="24"/>
        </w:rPr>
        <w:t xml:space="preserve">Control Panel </w:t>
      </w:r>
      <w:r w:rsidR="00E92618">
        <w:rPr>
          <w:szCs w:val="24"/>
        </w:rPr>
        <w:t xml:space="preserve">options in </w:t>
      </w:r>
      <w:r w:rsidR="00E92618" w:rsidRPr="00E92618">
        <w:rPr>
          <w:i/>
          <w:szCs w:val="24"/>
        </w:rPr>
        <w:t>Windows</w:t>
      </w:r>
      <w:r w:rsidR="00E92618">
        <w:rPr>
          <w:szCs w:val="24"/>
        </w:rPr>
        <w:t xml:space="preserve">) for the GUI version to work. If it is set as the comma, an error message such as </w:t>
      </w:r>
      <w:r w:rsidR="00E92618" w:rsidRPr="00E92618">
        <w:rPr>
          <w:i/>
          <w:szCs w:val="24"/>
        </w:rPr>
        <w:t>’1.5’</w:t>
      </w:r>
      <w:r w:rsidR="00E92618">
        <w:rPr>
          <w:i/>
          <w:szCs w:val="24"/>
        </w:rPr>
        <w:t> is not a valid </w:t>
      </w:r>
      <w:proofErr w:type="gramStart"/>
      <w:r w:rsidR="00E92618">
        <w:rPr>
          <w:i/>
          <w:szCs w:val="24"/>
        </w:rPr>
        <w:t>floating point</w:t>
      </w:r>
      <w:proofErr w:type="gramEnd"/>
      <w:r w:rsidR="00E92618">
        <w:rPr>
          <w:i/>
          <w:szCs w:val="24"/>
        </w:rPr>
        <w:t> </w:t>
      </w:r>
      <w:r w:rsidR="00E92618" w:rsidRPr="00E92618">
        <w:rPr>
          <w:i/>
          <w:szCs w:val="24"/>
        </w:rPr>
        <w:t>value</w:t>
      </w:r>
      <w:r w:rsidR="00E92618">
        <w:rPr>
          <w:szCs w:val="24"/>
        </w:rPr>
        <w:t xml:space="preserve"> will appear when you try to run the model.</w:t>
      </w:r>
    </w:p>
    <w:p w14:paraId="29D91836" w14:textId="77777777" w:rsidR="0067520E" w:rsidRPr="00D123FB" w:rsidRDefault="0067520E" w:rsidP="009E434A">
      <w:pPr>
        <w:pStyle w:val="Heading2"/>
        <w:numPr>
          <w:ilvl w:val="1"/>
          <w:numId w:val="14"/>
        </w:numPr>
      </w:pPr>
      <w:bookmarkStart w:id="524" w:name="_Toc54110069"/>
      <w:r w:rsidRPr="00D123FB">
        <w:t>Inputs</w:t>
      </w:r>
      <w:bookmarkEnd w:id="524"/>
    </w:p>
    <w:p w14:paraId="0882A4E4" w14:textId="77777777" w:rsidR="0067520E" w:rsidRPr="00D123FB" w:rsidRDefault="0067520E" w:rsidP="009E434A">
      <w:pPr>
        <w:pStyle w:val="Heading3"/>
        <w:numPr>
          <w:ilvl w:val="2"/>
          <w:numId w:val="14"/>
        </w:numPr>
      </w:pPr>
      <w:bookmarkStart w:id="525" w:name="_Landscape_1"/>
      <w:bookmarkStart w:id="526" w:name="_Toc54110070"/>
      <w:bookmarkEnd w:id="525"/>
      <w:r w:rsidRPr="00D123FB">
        <w:t>Landscape</w:t>
      </w:r>
      <w:bookmarkEnd w:id="526"/>
    </w:p>
    <w:p w14:paraId="16FC6711" w14:textId="77777777" w:rsidR="0067520E" w:rsidRPr="00D123FB" w:rsidRDefault="0067520E" w:rsidP="00B35389">
      <w:pPr>
        <w:pStyle w:val="Keepnext"/>
      </w:pPr>
      <w:proofErr w:type="spellStart"/>
      <w:r w:rsidRPr="00D123FB">
        <w:t>RangeShifter</w:t>
      </w:r>
      <w:proofErr w:type="spellEnd"/>
      <w:r w:rsidRPr="00D123FB">
        <w:t xml:space="preserve"> requires every input map to be a text (*.txt) file in ArcGIS raster export format, which has the following six header lines:</w:t>
      </w:r>
    </w:p>
    <w:tbl>
      <w:tblPr>
        <w:tblW w:w="0" w:type="auto"/>
        <w:tblInd w:w="720" w:type="dxa"/>
        <w:tblLook w:val="04A0" w:firstRow="1" w:lastRow="0" w:firstColumn="1" w:lastColumn="0" w:noHBand="0" w:noVBand="1"/>
      </w:tblPr>
      <w:tblGrid>
        <w:gridCol w:w="1951"/>
        <w:gridCol w:w="5987"/>
      </w:tblGrid>
      <w:tr w:rsidR="0067520E" w:rsidRPr="00D123FB" w14:paraId="71FB68C8" w14:textId="77777777" w:rsidTr="00C57BF9">
        <w:tc>
          <w:tcPr>
            <w:tcW w:w="1951" w:type="dxa"/>
          </w:tcPr>
          <w:p w14:paraId="6C0ABF67"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ncols</w:t>
            </w:r>
            <w:proofErr w:type="spellEnd"/>
            <w:r w:rsidRPr="00D123FB">
              <w:rPr>
                <w:rFonts w:ascii="Courier New" w:hAnsi="Courier New" w:cs="Courier New"/>
              </w:rPr>
              <w:t xml:space="preserve"> </w:t>
            </w:r>
          </w:p>
        </w:tc>
        <w:tc>
          <w:tcPr>
            <w:tcW w:w="5987" w:type="dxa"/>
          </w:tcPr>
          <w:p w14:paraId="735DD684" w14:textId="77777777" w:rsidR="0067520E" w:rsidRPr="00D123FB" w:rsidRDefault="0067520E" w:rsidP="00692414">
            <w:pPr>
              <w:keepNext/>
              <w:spacing w:after="60" w:line="240" w:lineRule="auto"/>
            </w:pPr>
            <w:r w:rsidRPr="00D123FB">
              <w:t>Number of columns</w:t>
            </w:r>
          </w:p>
        </w:tc>
      </w:tr>
      <w:tr w:rsidR="0067520E" w:rsidRPr="00D123FB" w14:paraId="654C94A8" w14:textId="77777777" w:rsidTr="00C57BF9">
        <w:tc>
          <w:tcPr>
            <w:tcW w:w="1951" w:type="dxa"/>
          </w:tcPr>
          <w:p w14:paraId="54EFB0F9"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nrows</w:t>
            </w:r>
            <w:proofErr w:type="spellEnd"/>
            <w:r w:rsidRPr="00D123FB">
              <w:rPr>
                <w:rFonts w:ascii="Courier New" w:hAnsi="Courier New" w:cs="Courier New"/>
              </w:rPr>
              <w:t xml:space="preserve"> </w:t>
            </w:r>
          </w:p>
        </w:tc>
        <w:tc>
          <w:tcPr>
            <w:tcW w:w="5987" w:type="dxa"/>
          </w:tcPr>
          <w:p w14:paraId="0A652517" w14:textId="77777777" w:rsidR="0067520E" w:rsidRPr="00D123FB" w:rsidRDefault="0067520E" w:rsidP="00692414">
            <w:pPr>
              <w:keepNext/>
              <w:spacing w:after="60" w:line="240" w:lineRule="auto"/>
            </w:pPr>
            <w:r w:rsidRPr="00D123FB">
              <w:t>Number of rows</w:t>
            </w:r>
          </w:p>
        </w:tc>
      </w:tr>
      <w:tr w:rsidR="0067520E" w:rsidRPr="00D123FB" w14:paraId="146C7FE2" w14:textId="77777777" w:rsidTr="00C57BF9">
        <w:tc>
          <w:tcPr>
            <w:tcW w:w="1951" w:type="dxa"/>
          </w:tcPr>
          <w:p w14:paraId="45EFDECD"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xllcorner</w:t>
            </w:r>
            <w:proofErr w:type="spellEnd"/>
            <w:r w:rsidRPr="00D123FB">
              <w:rPr>
                <w:rFonts w:ascii="Courier New" w:hAnsi="Courier New" w:cs="Courier New"/>
              </w:rPr>
              <w:t xml:space="preserve"> </w:t>
            </w:r>
          </w:p>
        </w:tc>
        <w:tc>
          <w:tcPr>
            <w:tcW w:w="5987" w:type="dxa"/>
          </w:tcPr>
          <w:p w14:paraId="1E433C49" w14:textId="77777777" w:rsidR="0067520E" w:rsidRPr="00D123FB" w:rsidRDefault="0067520E" w:rsidP="00692414">
            <w:pPr>
              <w:keepNext/>
              <w:spacing w:after="60" w:line="240" w:lineRule="auto"/>
            </w:pPr>
            <w:r w:rsidRPr="00D123FB">
              <w:t>x coordinate (longitude) of the lower-left corner</w:t>
            </w:r>
          </w:p>
        </w:tc>
      </w:tr>
      <w:tr w:rsidR="0067520E" w:rsidRPr="00D123FB" w14:paraId="722A0E90" w14:textId="77777777" w:rsidTr="00C57BF9">
        <w:tc>
          <w:tcPr>
            <w:tcW w:w="1951" w:type="dxa"/>
          </w:tcPr>
          <w:p w14:paraId="2172BFE5"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yllcorner</w:t>
            </w:r>
            <w:proofErr w:type="spellEnd"/>
            <w:r w:rsidRPr="00D123FB">
              <w:rPr>
                <w:rFonts w:ascii="Courier New" w:hAnsi="Courier New" w:cs="Courier New"/>
              </w:rPr>
              <w:t xml:space="preserve"> </w:t>
            </w:r>
          </w:p>
        </w:tc>
        <w:tc>
          <w:tcPr>
            <w:tcW w:w="5987" w:type="dxa"/>
          </w:tcPr>
          <w:p w14:paraId="4A386FE9" w14:textId="77777777" w:rsidR="0067520E" w:rsidRPr="00D123FB" w:rsidRDefault="0067520E" w:rsidP="00692414">
            <w:pPr>
              <w:keepNext/>
              <w:spacing w:after="60" w:line="240" w:lineRule="auto"/>
            </w:pPr>
            <w:r w:rsidRPr="00D123FB">
              <w:t>y coordinate (latitude) of the lower-left corner</w:t>
            </w:r>
          </w:p>
        </w:tc>
      </w:tr>
      <w:tr w:rsidR="0067520E" w:rsidRPr="00D123FB" w14:paraId="161628C4" w14:textId="77777777" w:rsidTr="00C57BF9">
        <w:tc>
          <w:tcPr>
            <w:tcW w:w="1951" w:type="dxa"/>
          </w:tcPr>
          <w:p w14:paraId="527DB11C"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cellsize</w:t>
            </w:r>
            <w:proofErr w:type="spellEnd"/>
            <w:r w:rsidRPr="00D123FB">
              <w:rPr>
                <w:rFonts w:ascii="Courier New" w:hAnsi="Courier New" w:cs="Courier New"/>
              </w:rPr>
              <w:t xml:space="preserve"> </w:t>
            </w:r>
          </w:p>
        </w:tc>
        <w:tc>
          <w:tcPr>
            <w:tcW w:w="5987" w:type="dxa"/>
          </w:tcPr>
          <w:p w14:paraId="3B005052" w14:textId="77777777" w:rsidR="0067520E" w:rsidRPr="00D123FB" w:rsidRDefault="0067520E" w:rsidP="00692414">
            <w:pPr>
              <w:keepNext/>
              <w:spacing w:after="60" w:line="240" w:lineRule="auto"/>
            </w:pPr>
            <w:r w:rsidRPr="00D123FB">
              <w:t>Resolution (meters)</w:t>
            </w:r>
          </w:p>
        </w:tc>
      </w:tr>
      <w:tr w:rsidR="0067520E" w:rsidRPr="00D123FB" w14:paraId="586B9858" w14:textId="77777777" w:rsidTr="00C57BF9">
        <w:tc>
          <w:tcPr>
            <w:tcW w:w="1951" w:type="dxa"/>
          </w:tcPr>
          <w:p w14:paraId="6B26ABE9"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NODATA_value</w:t>
            </w:r>
            <w:proofErr w:type="spellEnd"/>
            <w:r>
              <w:rPr>
                <w:rFonts w:ascii="Courier New" w:hAnsi="Courier New" w:cs="Courier New"/>
              </w:rPr>
              <w:t xml:space="preserve"> </w:t>
            </w:r>
          </w:p>
        </w:tc>
        <w:tc>
          <w:tcPr>
            <w:tcW w:w="5987" w:type="dxa"/>
          </w:tcPr>
          <w:p w14:paraId="459DF923" w14:textId="77777777" w:rsidR="0067520E" w:rsidRPr="00D123FB" w:rsidRDefault="0067520E" w:rsidP="00692414">
            <w:pPr>
              <w:keepNext/>
              <w:spacing w:after="60" w:line="240" w:lineRule="auto"/>
            </w:pPr>
            <w:r w:rsidRPr="00D123FB">
              <w:t xml:space="preserve">Value for </w:t>
            </w:r>
            <w:r>
              <w:t>cells having missing d</w:t>
            </w:r>
            <w:r w:rsidRPr="00D123FB">
              <w:t>ata (</w:t>
            </w:r>
            <w:r>
              <w:t>usually</w:t>
            </w:r>
            <w:r w:rsidRPr="00D123FB">
              <w:t xml:space="preserve"> -9999)</w:t>
            </w:r>
          </w:p>
        </w:tc>
      </w:tr>
    </w:tbl>
    <w:p w14:paraId="32C03FA3" w14:textId="77777777" w:rsidR="0067520E" w:rsidRPr="00D123FB" w:rsidRDefault="0067520E" w:rsidP="00B35389">
      <w:pPr>
        <w:pStyle w:val="Keepnext"/>
        <w:spacing w:before="120"/>
      </w:pPr>
      <w:r w:rsidRPr="00D123FB">
        <w:t xml:space="preserve">The rest of the file is a grid containing a value for each cell, one line per row. </w:t>
      </w:r>
      <w:proofErr w:type="spellStart"/>
      <w:r w:rsidRPr="00D123FB">
        <w:t>RangeShifter</w:t>
      </w:r>
      <w:proofErr w:type="spellEnd"/>
      <w:r w:rsidRPr="00D123FB">
        <w:t xml:space="preserve"> can read-in three different types of habitat maps (</w:t>
      </w:r>
      <w:hyperlink w:anchor="_Setting_the_landscape" w:history="1">
        <w:r w:rsidRPr="00D123FB">
          <w:rPr>
            <w:rStyle w:val="Hyperlink"/>
            <w:szCs w:val="24"/>
          </w:rPr>
          <w:t>see also 3.2.3</w:t>
        </w:r>
      </w:hyperlink>
      <w:r w:rsidRPr="00D123FB">
        <w:t>):</w:t>
      </w:r>
    </w:p>
    <w:p w14:paraId="145617A0" w14:textId="77777777" w:rsidR="0067520E" w:rsidRPr="00D123FB" w:rsidRDefault="0067520E" w:rsidP="009E434A">
      <w:pPr>
        <w:pStyle w:val="Numbered"/>
        <w:numPr>
          <w:ilvl w:val="0"/>
          <w:numId w:val="24"/>
        </w:numPr>
      </w:pPr>
      <w:r w:rsidRPr="00AC4209">
        <w:rPr>
          <w:b/>
        </w:rPr>
        <w:t>Raster with habitat codes</w:t>
      </w:r>
      <w:r w:rsidRPr="00D123FB">
        <w:t>. In this option each habitat, or land-cover type, has a unique integer code. Each cell in the file contains a single habitat code and 100% coverage is assumed for the cell. The landscape is therefore composed of discrete habitat cells.</w:t>
      </w:r>
      <w:r w:rsidRPr="00AC4209">
        <w:rPr>
          <w:b/>
        </w:rPr>
        <w:t xml:space="preserve"> </w:t>
      </w:r>
      <w:r w:rsidRPr="00D123FB">
        <w:t>For an example of the file format, see the landscape file provided for the first tutorial (</w:t>
      </w:r>
      <w:hyperlink w:anchor="_Exercise_1" w:history="1">
        <w:r w:rsidRPr="00AC4209">
          <w:rPr>
            <w:rStyle w:val="Hyperlink"/>
            <w:szCs w:val="24"/>
          </w:rPr>
          <w:t>section 4.1</w:t>
        </w:r>
      </w:hyperlink>
      <w:r w:rsidRPr="00D123FB">
        <w:t xml:space="preserve">). </w:t>
      </w:r>
      <w:commentRangeStart w:id="527"/>
      <w:commentRangeStart w:id="528"/>
      <w:r w:rsidRPr="00D123FB">
        <w:t>In the batch mode, the codes are required to be sequential integers starting from 1.</w:t>
      </w:r>
      <w:commentRangeEnd w:id="527"/>
      <w:r w:rsidR="00C44765">
        <w:rPr>
          <w:rStyle w:val="CommentReference"/>
          <w:rFonts w:eastAsiaTheme="minorHAnsi" w:cstheme="minorBidi"/>
          <w:lang w:val="en-US"/>
        </w:rPr>
        <w:commentReference w:id="527"/>
      </w:r>
      <w:commentRangeEnd w:id="528"/>
      <w:r w:rsidR="00240365">
        <w:rPr>
          <w:rStyle w:val="CommentReference"/>
          <w:rFonts w:eastAsiaTheme="minorHAnsi" w:cstheme="minorBidi"/>
          <w:lang w:val="en-US"/>
        </w:rPr>
        <w:commentReference w:id="528"/>
      </w:r>
    </w:p>
    <w:p w14:paraId="45D50C92" w14:textId="77777777" w:rsidR="0067520E" w:rsidRPr="009E6FC5" w:rsidRDefault="0067520E" w:rsidP="00AC4209">
      <w:pPr>
        <w:pStyle w:val="Numbered"/>
        <w:rPr>
          <w:b/>
        </w:rPr>
      </w:pPr>
      <w:r w:rsidRPr="00D123FB">
        <w:rPr>
          <w:b/>
        </w:rPr>
        <w:lastRenderedPageBreak/>
        <w:t>Raster with habitat percentage cover</w:t>
      </w:r>
      <w:r w:rsidRPr="00D123FB">
        <w:t xml:space="preserve">. A single cell in the landscape can contain different habitats in different proportions. In this case, </w:t>
      </w:r>
      <w:proofErr w:type="spellStart"/>
      <w:r w:rsidRPr="00D123FB">
        <w:t>RangeShifter</w:t>
      </w:r>
      <w:proofErr w:type="spellEnd"/>
      <w:r w:rsidRPr="00D123FB">
        <w:t xml:space="preserve"> requires a raster file for each habitat type. A given habitat file stores the percentage cover of that habitat for each cell</w:t>
      </w:r>
      <w:r>
        <w:t xml:space="preserve"> (Figure 3.1</w:t>
      </w:r>
      <w:r w:rsidRPr="00D123FB">
        <w:t xml:space="preserve">). Percentage is represented with continuous numbers. </w:t>
      </w:r>
      <w:r w:rsidRPr="00D123FB">
        <w:rPr>
          <w:b/>
        </w:rPr>
        <w:t xml:space="preserve">Note that </w:t>
      </w:r>
      <w:proofErr w:type="spellStart"/>
      <w:r w:rsidRPr="00D123FB">
        <w:rPr>
          <w:b/>
        </w:rPr>
        <w:t>RangeShifter</w:t>
      </w:r>
      <w:proofErr w:type="spellEnd"/>
      <w:r w:rsidRPr="00D123FB">
        <w:rPr>
          <w:b/>
        </w:rPr>
        <w:t xml:space="preserve"> requires the decimal point “.” as decimal separator.</w:t>
      </w:r>
      <w:r w:rsidRPr="00D123FB">
        <w:t xml:space="preserve"> The total coverage of a cell must be less or equal to 100.0; if less, the remaining coverage is considered generic non-habitat. Note that this option is available only if using the program via the GUI</w:t>
      </w:r>
      <w:r>
        <w:t>, and</w:t>
      </w:r>
      <w:r w:rsidRPr="00D123FB">
        <w:t xml:space="preserve"> not in batch mode. However, for use in batch mode, the landscape can be prepared at pre-processing time by combining the percentage of the different habitats (possibly in a weighted way) to give, for each cell, an overall habitat quality ranging from 0 to 100 (see below, “Raster with habitat quality”).</w:t>
      </w:r>
    </w:p>
    <w:p w14:paraId="195026C4" w14:textId="77777777" w:rsidR="0067520E" w:rsidRPr="00D123FB" w:rsidRDefault="0067520E" w:rsidP="00AC4209">
      <w:pPr>
        <w:pStyle w:val="Numbered"/>
      </w:pPr>
      <w:r w:rsidRPr="00D123FB">
        <w:rPr>
          <w:b/>
        </w:rPr>
        <w:t>Raster with habitat quality</w:t>
      </w:r>
      <w:r w:rsidRPr="00D123FB">
        <w:t xml:space="preserve">. Each cell in the landscape is assigned a continuous quality value between 0.0 and 100.0. There are no explicit habitat or land-cover types. This allows integrating different methods for calculating the habitat suitability for a given species. For example, qualities can result from different methods of suitability </w:t>
      </w:r>
      <w:r>
        <w:t>modelling</w:t>
      </w:r>
      <w:r w:rsidRPr="00D123FB">
        <w:t>, which incorporate multiple variables like habitat types, elevation, climate, etc. In the current version of the program, a straight-line relationship between carrying capacity and quality is assumed. Therefore, the quality should be scaled accordingly in case of a curvilinear relationship.</w:t>
      </w:r>
    </w:p>
    <w:p w14:paraId="32EBEBFF" w14:textId="77777777" w:rsidR="0067520E" w:rsidRPr="00D123FB" w:rsidRDefault="0067520E" w:rsidP="00C57BF9">
      <w:pPr>
        <w:pStyle w:val="Figure"/>
      </w:pPr>
      <w:r w:rsidRPr="00D123FB">
        <w:drawing>
          <wp:inline distT="0" distB="0" distL="0" distR="0" wp14:anchorId="68C3D308" wp14:editId="3B83BB50">
            <wp:extent cx="4742114" cy="1078419"/>
            <wp:effectExtent l="19050" t="0" r="1336"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l="20365" t="4579" r="7358" b="66194"/>
                    <a:stretch>
                      <a:fillRect/>
                    </a:stretch>
                  </pic:blipFill>
                  <pic:spPr bwMode="auto">
                    <a:xfrm>
                      <a:off x="0" y="0"/>
                      <a:ext cx="4742114" cy="1078419"/>
                    </a:xfrm>
                    <a:prstGeom prst="rect">
                      <a:avLst/>
                    </a:prstGeom>
                    <a:noFill/>
                    <a:ln w="9525">
                      <a:noFill/>
                      <a:miter lim="800000"/>
                      <a:headEnd/>
                      <a:tailEnd/>
                    </a:ln>
                  </pic:spPr>
                </pic:pic>
              </a:graphicData>
            </a:graphic>
          </wp:inline>
        </w:drawing>
      </w:r>
    </w:p>
    <w:p w14:paraId="1FC9515B" w14:textId="77777777" w:rsidR="0067520E" w:rsidRPr="00D123FB" w:rsidRDefault="0067520E" w:rsidP="00C57BF9">
      <w:pPr>
        <w:pStyle w:val="Figure"/>
      </w:pPr>
      <w:r w:rsidRPr="00D123FB">
        <w:drawing>
          <wp:inline distT="0" distB="0" distL="0" distR="0" wp14:anchorId="47B5CAFF" wp14:editId="243977CC">
            <wp:extent cx="4742114" cy="1084997"/>
            <wp:effectExtent l="19050" t="0" r="1336"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l="19445" t="6593" r="8696" b="64135"/>
                    <a:stretch>
                      <a:fillRect/>
                    </a:stretch>
                  </pic:blipFill>
                  <pic:spPr bwMode="auto">
                    <a:xfrm>
                      <a:off x="0" y="0"/>
                      <a:ext cx="4742114" cy="1084997"/>
                    </a:xfrm>
                    <a:prstGeom prst="rect">
                      <a:avLst/>
                    </a:prstGeom>
                    <a:noFill/>
                    <a:ln w="9525">
                      <a:noFill/>
                      <a:miter lim="800000"/>
                      <a:headEnd/>
                      <a:tailEnd/>
                    </a:ln>
                  </pic:spPr>
                </pic:pic>
              </a:graphicData>
            </a:graphic>
          </wp:inline>
        </w:drawing>
      </w:r>
    </w:p>
    <w:p w14:paraId="0942E0FC" w14:textId="77777777" w:rsidR="0067520E" w:rsidRPr="00D123FB" w:rsidRDefault="0067520E" w:rsidP="00C57BF9">
      <w:pPr>
        <w:pStyle w:val="Figure"/>
      </w:pPr>
      <w:r w:rsidRPr="00D123FB">
        <w:drawing>
          <wp:inline distT="0" distB="0" distL="0" distR="0" wp14:anchorId="4BB59ACF" wp14:editId="1100DEE7">
            <wp:extent cx="4742114" cy="1071349"/>
            <wp:effectExtent l="19050" t="0" r="1336"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l="23783" t="4945" r="3960" b="66020"/>
                    <a:stretch>
                      <a:fillRect/>
                    </a:stretch>
                  </pic:blipFill>
                  <pic:spPr bwMode="auto">
                    <a:xfrm>
                      <a:off x="0" y="0"/>
                      <a:ext cx="4742114" cy="1071349"/>
                    </a:xfrm>
                    <a:prstGeom prst="rect">
                      <a:avLst/>
                    </a:prstGeom>
                    <a:noFill/>
                    <a:ln w="9525">
                      <a:noFill/>
                      <a:miter lim="800000"/>
                      <a:headEnd/>
                      <a:tailEnd/>
                    </a:ln>
                  </pic:spPr>
                </pic:pic>
              </a:graphicData>
            </a:graphic>
          </wp:inline>
        </w:drawing>
      </w:r>
    </w:p>
    <w:p w14:paraId="65BDDD9D" w14:textId="77777777" w:rsidR="0067520E" w:rsidRPr="00D123FB" w:rsidRDefault="0067520E" w:rsidP="00C57BF9">
      <w:pPr>
        <w:pStyle w:val="Figheading"/>
      </w:pPr>
      <w:r w:rsidRPr="00D123FB">
        <w:rPr>
          <w:b/>
        </w:rPr>
        <w:t>Figure</w:t>
      </w:r>
      <w:r>
        <w:rPr>
          <w:b/>
        </w:rPr>
        <w:t xml:space="preserve"> 3.1. </w:t>
      </w:r>
      <w:r w:rsidRPr="00D123FB">
        <w:t>Example files for a landscape represented with the percentage cover of three habitat types.</w:t>
      </w:r>
    </w:p>
    <w:p w14:paraId="3FEBC779" w14:textId="77777777" w:rsidR="0067520E" w:rsidRPr="00D123FB" w:rsidRDefault="0067520E" w:rsidP="00C57BF9">
      <w:pPr>
        <w:pStyle w:val="Heading4"/>
      </w:pPr>
      <w:r w:rsidRPr="00D123FB">
        <w:t>Patch-based model</w:t>
      </w:r>
    </w:p>
    <w:p w14:paraId="535034F6"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The program can be run as a patch-based model (</w:t>
      </w:r>
      <w:hyperlink w:anchor="_Cell-based_vs._patch-based" w:history="1">
        <w:r>
          <w:rPr>
            <w:rStyle w:val="Hyperlink"/>
            <w:rFonts w:cs="Times New Roman"/>
            <w:szCs w:val="24"/>
            <w:lang w:val="en-GB"/>
          </w:rPr>
          <w:t>see </w:t>
        </w:r>
        <w:r w:rsidRPr="00D123FB">
          <w:rPr>
            <w:rStyle w:val="Hyperlink"/>
            <w:rFonts w:cs="Times New Roman"/>
            <w:szCs w:val="24"/>
            <w:lang w:val="en-GB"/>
          </w:rPr>
          <w:t>2.4.1</w:t>
        </w:r>
      </w:hyperlink>
      <w:r w:rsidRPr="00D123FB">
        <w:rPr>
          <w:rFonts w:cs="Times New Roman"/>
          <w:szCs w:val="24"/>
          <w:lang w:val="en-GB"/>
        </w:rPr>
        <w:t xml:space="preserve">) on the same habitat map described above. An additional file is required: a raster map of the same landscape, where each cell contains the ID number of the patch to which it belongs. Each patch must have a unique positive integer ID. The ID of every cell that does not belong to a patch must be zero. Note that a single patch is the unit at which the density dependence in the population dynamics acts. Therefore, a patch can be discontinuous, i.e. it can contain cells that do not belong to the patch if they are assumed not to affect the dynamics, or on the other hand, patch </w:t>
      </w:r>
      <w:r w:rsidRPr="00D123FB">
        <w:rPr>
          <w:rFonts w:cs="Times New Roman"/>
          <w:szCs w:val="24"/>
          <w:lang w:val="en-GB"/>
        </w:rPr>
        <w:lastRenderedPageBreak/>
        <w:t>cells that are not physically contiguous to the rest of the patch cells. For an example of the two files, see the input files provided for the second tutorial (</w:t>
      </w:r>
      <w:hyperlink w:anchor="_Exercise_2" w:history="1">
        <w:r>
          <w:rPr>
            <w:rStyle w:val="Hyperlink"/>
            <w:rFonts w:cs="Times New Roman"/>
            <w:szCs w:val="24"/>
            <w:lang w:val="en-GB"/>
          </w:rPr>
          <w:t>section </w:t>
        </w:r>
        <w:r w:rsidRPr="00D123FB">
          <w:rPr>
            <w:rStyle w:val="Hyperlink"/>
            <w:rFonts w:cs="Times New Roman"/>
            <w:szCs w:val="24"/>
            <w:lang w:val="en-GB"/>
          </w:rPr>
          <w:t>4.2</w:t>
        </w:r>
      </w:hyperlink>
      <w:r w:rsidRPr="00D123FB">
        <w:rPr>
          <w:rFonts w:cs="Times New Roman"/>
          <w:szCs w:val="24"/>
          <w:lang w:val="en-GB"/>
        </w:rPr>
        <w:t>).</w:t>
      </w:r>
    </w:p>
    <w:p w14:paraId="470CB090" w14:textId="77777777" w:rsidR="0067520E" w:rsidRPr="00D123FB" w:rsidRDefault="0067520E" w:rsidP="00C57BF9">
      <w:pPr>
        <w:pStyle w:val="Heading4"/>
      </w:pPr>
      <w:r w:rsidRPr="00D123FB">
        <w:t>Costs layer</w:t>
      </w:r>
    </w:p>
    <w:p w14:paraId="4CDE4D11" w14:textId="77777777" w:rsidR="0067520E" w:rsidRDefault="0067520E" w:rsidP="00C57BF9">
      <w:pPr>
        <w:rPr>
          <w:szCs w:val="24"/>
        </w:rPr>
      </w:pPr>
      <w:r w:rsidRPr="00D123FB">
        <w:rPr>
          <w:szCs w:val="24"/>
        </w:rPr>
        <w:t xml:space="preserve">When using SMS as the movement model (see </w:t>
      </w:r>
      <w:hyperlink w:anchor="_Movement_processes" w:history="1">
        <w:r w:rsidRPr="00D123FB">
          <w:rPr>
            <w:rStyle w:val="Hyperlink"/>
            <w:szCs w:val="24"/>
          </w:rPr>
          <w:t>2.5.</w:t>
        </w:r>
        <w:r>
          <w:rPr>
            <w:rStyle w:val="Hyperlink"/>
            <w:szCs w:val="24"/>
          </w:rPr>
          <w:t>4</w:t>
        </w:r>
      </w:hyperlink>
      <w:r w:rsidRPr="00D123FB">
        <w:rPr>
          <w:szCs w:val="24"/>
        </w:rPr>
        <w:t xml:space="preserve"> and </w:t>
      </w:r>
      <w:hyperlink w:anchor="_Setting_the_species_1" w:history="1">
        <w:r w:rsidRPr="00D123FB">
          <w:rPr>
            <w:rStyle w:val="Hyperlink"/>
            <w:szCs w:val="24"/>
          </w:rPr>
          <w:t>3.2.7</w:t>
        </w:r>
      </w:hyperlink>
      <w:r w:rsidRPr="00D123FB">
        <w:rPr>
          <w:szCs w:val="24"/>
        </w:rPr>
        <w:t xml:space="preserve">), </w:t>
      </w:r>
      <w:proofErr w:type="spellStart"/>
      <w:r w:rsidRPr="00D123FB">
        <w:rPr>
          <w:szCs w:val="24"/>
        </w:rPr>
        <w:t>RangeShifter</w:t>
      </w:r>
      <w:proofErr w:type="spellEnd"/>
      <w:r w:rsidRPr="00D123FB">
        <w:rPr>
          <w:szCs w:val="24"/>
        </w:rPr>
        <w:t xml:space="preserve"> requires habitat costs or resistance to movement. These can be set manually or imported as a raster map. The map </w:t>
      </w:r>
      <w:proofErr w:type="gramStart"/>
      <w:r w:rsidRPr="00D123FB">
        <w:rPr>
          <w:szCs w:val="24"/>
        </w:rPr>
        <w:t>has to</w:t>
      </w:r>
      <w:proofErr w:type="gramEnd"/>
      <w:r w:rsidRPr="00D123FB">
        <w:rPr>
          <w:szCs w:val="24"/>
        </w:rPr>
        <w:t xml:space="preserve"> match the landscape raster in extent, coordinates and resolution, and each cell contains a cost value. Importing a cost layer is the only option when the landscape comprises habitat coverage or quality. Moreover, using a costs layer allows for costs to be a function of multiple variables instead of a simple value associated to the habitat type.</w:t>
      </w:r>
    </w:p>
    <w:p w14:paraId="073F6D54" w14:textId="77777777" w:rsidR="0067520E" w:rsidRPr="00D123FB" w:rsidRDefault="0067520E" w:rsidP="009E434A">
      <w:pPr>
        <w:pStyle w:val="Heading3"/>
        <w:numPr>
          <w:ilvl w:val="2"/>
          <w:numId w:val="14"/>
        </w:numPr>
      </w:pPr>
      <w:bookmarkStart w:id="529" w:name="_Species_distribution"/>
      <w:bookmarkStart w:id="530" w:name="_Toc54110071"/>
      <w:bookmarkEnd w:id="529"/>
      <w:r>
        <w:t>Species</w:t>
      </w:r>
      <w:r w:rsidRPr="00D123FB">
        <w:t xml:space="preserve"> distribution</w:t>
      </w:r>
      <w:bookmarkEnd w:id="530"/>
    </w:p>
    <w:p w14:paraId="2751F56D" w14:textId="77777777" w:rsidR="0067520E" w:rsidRPr="00D123FB" w:rsidRDefault="0067520E" w:rsidP="00C57BF9">
      <w:pPr>
        <w:rPr>
          <w:szCs w:val="24"/>
        </w:rPr>
      </w:pPr>
      <w:r w:rsidRPr="00D123FB">
        <w:rPr>
          <w:szCs w:val="24"/>
        </w:rPr>
        <w:t>A species distribution map can be overlaid on top of the habitat map. The map must be in raster format and be aligned with the landscape map, i.e. the coordinates of the lower-left corner must be the same (Fig</w:t>
      </w:r>
      <w:r>
        <w:rPr>
          <w:szCs w:val="24"/>
        </w:rPr>
        <w:t>ure 3.2</w:t>
      </w:r>
      <w:r w:rsidRPr="00D123FB">
        <w:rPr>
          <w:szCs w:val="24"/>
        </w:rPr>
        <w:t xml:space="preserve">). The extent of the map does not have to be necessarily the same as the landscape. The resolution can be the same or coarser, </w:t>
      </w:r>
      <w:proofErr w:type="gramStart"/>
      <w:r w:rsidRPr="00D123FB">
        <w:rPr>
          <w:szCs w:val="24"/>
        </w:rPr>
        <w:t>provided that</w:t>
      </w:r>
      <w:proofErr w:type="gramEnd"/>
      <w:r w:rsidRPr="00D123FB">
        <w:rPr>
          <w:szCs w:val="24"/>
        </w:rPr>
        <w:t xml:space="preserve"> it is a multiple of the landscape resolution. For example, if the landscape cell size is 250m, the species distribution can be at the resolution of 250m, 500m, 750m, 1000m etc. Each cell of the species distribution map must contain either 0 (species absent or not recorded) or 1 (species present).</w:t>
      </w:r>
    </w:p>
    <w:p w14:paraId="0E411C22" w14:textId="77777777" w:rsidR="0067520E" w:rsidRPr="00D123FB" w:rsidRDefault="0067520E" w:rsidP="00C57BF9">
      <w:pPr>
        <w:pStyle w:val="Figure"/>
        <w:rPr>
          <w:sz w:val="20"/>
          <w:szCs w:val="20"/>
        </w:rPr>
      </w:pPr>
      <w:r w:rsidRPr="00D123FB">
        <w:drawing>
          <wp:inline distT="0" distB="0" distL="0" distR="0" wp14:anchorId="69740661" wp14:editId="23259580">
            <wp:extent cx="4741200" cy="2378472"/>
            <wp:effectExtent l="19050" t="0" r="225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l="19743" t="2930" r="7779" b="32416"/>
                    <a:stretch>
                      <a:fillRect/>
                    </a:stretch>
                  </pic:blipFill>
                  <pic:spPr bwMode="auto">
                    <a:xfrm>
                      <a:off x="0" y="0"/>
                      <a:ext cx="4741200" cy="2378472"/>
                    </a:xfrm>
                    <a:prstGeom prst="rect">
                      <a:avLst/>
                    </a:prstGeom>
                    <a:noFill/>
                    <a:ln w="9525">
                      <a:noFill/>
                      <a:miter lim="800000"/>
                      <a:headEnd/>
                      <a:tailEnd/>
                    </a:ln>
                  </pic:spPr>
                </pic:pic>
              </a:graphicData>
            </a:graphic>
          </wp:inline>
        </w:drawing>
      </w:r>
    </w:p>
    <w:p w14:paraId="72E10D67" w14:textId="77777777" w:rsidR="0067520E" w:rsidRPr="00D123FB" w:rsidRDefault="0067520E" w:rsidP="00C57BF9">
      <w:pPr>
        <w:pStyle w:val="Figheading"/>
      </w:pPr>
      <w:r w:rsidRPr="00EC0CA2">
        <w:rPr>
          <w:b/>
        </w:rPr>
        <w:t>Figure </w:t>
      </w:r>
      <w:r>
        <w:rPr>
          <w:b/>
        </w:rPr>
        <w:t>3.2</w:t>
      </w:r>
      <w:r>
        <w:t>. Example of a species distribution file</w:t>
      </w:r>
    </w:p>
    <w:p w14:paraId="3ECC2C71" w14:textId="77777777" w:rsidR="0067520E" w:rsidRPr="00D123FB" w:rsidRDefault="0067520E" w:rsidP="00C57BF9">
      <w:pPr>
        <w:contextualSpacing/>
        <w:rPr>
          <w:szCs w:val="24"/>
        </w:rPr>
      </w:pPr>
      <w:r w:rsidRPr="00D123FB">
        <w:rPr>
          <w:szCs w:val="24"/>
        </w:rPr>
        <w:t xml:space="preserve">The current version of </w:t>
      </w:r>
      <w:proofErr w:type="spellStart"/>
      <w:r w:rsidRPr="00D123FB">
        <w:rPr>
          <w:szCs w:val="24"/>
        </w:rPr>
        <w:t>RangeShifter</w:t>
      </w:r>
      <w:proofErr w:type="spellEnd"/>
      <w:r w:rsidRPr="00D123FB">
        <w:rPr>
          <w:szCs w:val="24"/>
        </w:rPr>
        <w:t xml:space="preserve"> does not provide the possibility of using batches of species distribution maps through the GUI. However, it is possible to specify multiple distribution maps for each simulation in batch mode (</w:t>
      </w:r>
      <w:hyperlink w:anchor="_Batch_mode" w:history="1">
        <w:r w:rsidRPr="00D123FB">
          <w:rPr>
            <w:rStyle w:val="Hyperlink"/>
            <w:szCs w:val="24"/>
          </w:rPr>
          <w:t>see</w:t>
        </w:r>
        <w:r>
          <w:rPr>
            <w:rStyle w:val="Hyperlink"/>
            <w:szCs w:val="24"/>
          </w:rPr>
          <w:t> </w:t>
        </w:r>
        <w:r w:rsidRPr="00D123FB">
          <w:rPr>
            <w:rStyle w:val="Hyperlink"/>
            <w:szCs w:val="24"/>
          </w:rPr>
          <w:t>3.3</w:t>
        </w:r>
      </w:hyperlink>
      <w:r w:rsidRPr="00D123FB">
        <w:rPr>
          <w:szCs w:val="24"/>
        </w:rPr>
        <w:t>).</w:t>
      </w:r>
    </w:p>
    <w:p w14:paraId="39D1C6FD" w14:textId="77777777" w:rsidR="0067520E" w:rsidRPr="00D123FB" w:rsidRDefault="0067520E" w:rsidP="009E434A">
      <w:pPr>
        <w:pStyle w:val="Heading2"/>
        <w:numPr>
          <w:ilvl w:val="1"/>
          <w:numId w:val="14"/>
        </w:numPr>
      </w:pPr>
      <w:bookmarkStart w:id="531" w:name="_Toc54110072"/>
      <w:r w:rsidRPr="00D123FB">
        <w:lastRenderedPageBreak/>
        <w:t xml:space="preserve">The </w:t>
      </w:r>
      <w:r>
        <w:t>g</w:t>
      </w:r>
      <w:r w:rsidRPr="00D123FB">
        <w:t xml:space="preserve">raphical </w:t>
      </w:r>
      <w:r>
        <w:t>u</w:t>
      </w:r>
      <w:r w:rsidRPr="00D123FB">
        <w:t xml:space="preserve">ser </w:t>
      </w:r>
      <w:r>
        <w:t>i</w:t>
      </w:r>
      <w:r w:rsidRPr="00D123FB">
        <w:t>nterface</w:t>
      </w:r>
      <w:bookmarkEnd w:id="531"/>
    </w:p>
    <w:p w14:paraId="3FCBACE1" w14:textId="77777777" w:rsidR="0067520E" w:rsidRPr="00D123FB" w:rsidRDefault="0067520E" w:rsidP="00C57BF9">
      <w:pPr>
        <w:pStyle w:val="Figure"/>
      </w:pPr>
      <w:r>
        <w:drawing>
          <wp:inline distT="0" distB="0" distL="0" distR="0" wp14:anchorId="73E5164E" wp14:editId="3695A121">
            <wp:extent cx="5724525" cy="3171825"/>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5724525" cy="3171825"/>
                    </a:xfrm>
                    <a:prstGeom prst="rect">
                      <a:avLst/>
                    </a:prstGeom>
                    <a:noFill/>
                    <a:ln w="9525">
                      <a:noFill/>
                      <a:miter lim="800000"/>
                      <a:headEnd/>
                      <a:tailEnd/>
                    </a:ln>
                  </pic:spPr>
                </pic:pic>
              </a:graphicData>
            </a:graphic>
          </wp:inline>
        </w:drawing>
      </w:r>
    </w:p>
    <w:p w14:paraId="03B40CD5" w14:textId="77777777" w:rsidR="0067520E" w:rsidRPr="00D123FB" w:rsidRDefault="0067520E" w:rsidP="00C57BF9">
      <w:pPr>
        <w:pStyle w:val="Figheading"/>
      </w:pPr>
      <w:r>
        <w:rPr>
          <w:b/>
        </w:rPr>
        <w:t>Figure 3.3</w:t>
      </w:r>
      <w:r w:rsidRPr="00D123FB">
        <w:rPr>
          <w:b/>
        </w:rPr>
        <w:t>.</w:t>
      </w:r>
      <w:r w:rsidRPr="00D123FB">
        <w:t xml:space="preserve"> The </w:t>
      </w:r>
      <w:proofErr w:type="spellStart"/>
      <w:r w:rsidRPr="00D123FB">
        <w:t>RangeShifter</w:t>
      </w:r>
      <w:proofErr w:type="spellEnd"/>
      <w:r w:rsidRPr="00D123FB">
        <w:t xml:space="preserve"> graphical user interface.</w:t>
      </w:r>
    </w:p>
    <w:p w14:paraId="2D5CF9BB" w14:textId="77777777" w:rsidR="0067520E" w:rsidRPr="00D123FB" w:rsidRDefault="0067520E" w:rsidP="009E434A">
      <w:pPr>
        <w:pStyle w:val="Heading3"/>
        <w:numPr>
          <w:ilvl w:val="2"/>
          <w:numId w:val="14"/>
        </w:numPr>
      </w:pPr>
      <w:bookmarkStart w:id="532" w:name="_Toc54110073"/>
      <w:r w:rsidRPr="00D123FB">
        <w:t xml:space="preserve">Main </w:t>
      </w:r>
      <w:r>
        <w:t>m</w:t>
      </w:r>
      <w:r w:rsidRPr="00D123FB">
        <w:t>enu</w:t>
      </w:r>
      <w:bookmarkEnd w:id="532"/>
    </w:p>
    <w:p w14:paraId="62E5572B" w14:textId="77777777" w:rsidR="0067520E" w:rsidRPr="00D123FB" w:rsidRDefault="0067520E" w:rsidP="00B35389">
      <w:pPr>
        <w:pStyle w:val="Keepnext"/>
      </w:pPr>
      <w:r w:rsidRPr="00D123FB">
        <w:t>The Main Menu comprises three drop-down menus (</w:t>
      </w:r>
      <w:r w:rsidRPr="00D123FB">
        <w:rPr>
          <w:b/>
        </w:rPr>
        <w:t>File</w:t>
      </w:r>
      <w:r w:rsidRPr="00D123FB">
        <w:t xml:space="preserve">, </w:t>
      </w:r>
      <w:r w:rsidRPr="00D123FB">
        <w:rPr>
          <w:b/>
        </w:rPr>
        <w:t>Landscape</w:t>
      </w:r>
      <w:r w:rsidRPr="00D123FB">
        <w:t xml:space="preserve"> and </w:t>
      </w:r>
      <w:r w:rsidRPr="00D123FB">
        <w:rPr>
          <w:b/>
        </w:rPr>
        <w:t>Parameter</w:t>
      </w:r>
      <w:r w:rsidRPr="00D123FB">
        <w:t xml:space="preserve"> </w:t>
      </w:r>
      <w:r w:rsidRPr="00D123FB">
        <w:rPr>
          <w:b/>
        </w:rPr>
        <w:t>setting</w:t>
      </w:r>
      <w:r w:rsidRPr="00D123FB">
        <w:t>) and four buttons (</w:t>
      </w:r>
      <w:r w:rsidRPr="00D123FB">
        <w:rPr>
          <w:b/>
        </w:rPr>
        <w:t>Run</w:t>
      </w:r>
      <w:r w:rsidRPr="00D123FB">
        <w:t xml:space="preserve">, </w:t>
      </w:r>
      <w:r w:rsidRPr="00D123FB">
        <w:rPr>
          <w:b/>
        </w:rPr>
        <w:t>Pause</w:t>
      </w:r>
      <w:r w:rsidRPr="00D123FB">
        <w:t xml:space="preserve">, </w:t>
      </w:r>
      <w:r w:rsidRPr="00D123FB">
        <w:rPr>
          <w:b/>
        </w:rPr>
        <w:t>Stop</w:t>
      </w:r>
      <w:r w:rsidRPr="00D123FB">
        <w:t xml:space="preserve"> and </w:t>
      </w:r>
      <w:r w:rsidRPr="00D123FB">
        <w:rPr>
          <w:b/>
        </w:rPr>
        <w:t>Refresh</w:t>
      </w:r>
      <w:r w:rsidRPr="00D123FB">
        <w:t>) (</w:t>
      </w:r>
      <w:r>
        <w:t>Figure 3.3</w:t>
      </w:r>
      <w:r w:rsidRPr="00D123FB">
        <w:t>).</w:t>
      </w:r>
    </w:p>
    <w:p w14:paraId="134DFD77" w14:textId="77777777" w:rsidR="0067520E" w:rsidRPr="00D123FB" w:rsidRDefault="0067520E" w:rsidP="009E434A">
      <w:pPr>
        <w:pStyle w:val="Numbered"/>
        <w:numPr>
          <w:ilvl w:val="0"/>
          <w:numId w:val="25"/>
        </w:numPr>
      </w:pPr>
      <w:r w:rsidRPr="00AC4209">
        <w:rPr>
          <w:b/>
        </w:rPr>
        <w:t>File</w:t>
      </w:r>
      <w:r w:rsidRPr="00D123FB">
        <w:t xml:space="preserve"> sub-menu.</w:t>
      </w:r>
    </w:p>
    <w:p w14:paraId="320186D6"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Set Directory</w:t>
      </w:r>
      <w:r w:rsidRPr="00D123FB">
        <w:rPr>
          <w:rFonts w:cs="Times New Roman"/>
          <w:szCs w:val="24"/>
          <w:lang w:val="en-GB"/>
        </w:rPr>
        <w:t>. Allows setting the working directory for the project.</w:t>
      </w:r>
    </w:p>
    <w:p w14:paraId="7F9E99F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Batch Mode</w:t>
      </w:r>
      <w:r w:rsidRPr="00D123FB">
        <w:rPr>
          <w:rFonts w:cs="Times New Roman"/>
          <w:szCs w:val="24"/>
          <w:lang w:val="en-GB"/>
        </w:rPr>
        <w:t>. To run the model in batch mode, disregarding the GUI.</w:t>
      </w:r>
    </w:p>
    <w:p w14:paraId="02851A28" w14:textId="77777777" w:rsidR="0067520E" w:rsidRPr="00D123FB" w:rsidRDefault="0067520E" w:rsidP="00AC4209">
      <w:pPr>
        <w:pStyle w:val="Numbered"/>
      </w:pPr>
      <w:r w:rsidRPr="00D123FB">
        <w:rPr>
          <w:b/>
        </w:rPr>
        <w:t>Landscape</w:t>
      </w:r>
      <w:r w:rsidRPr="00D123FB">
        <w:t xml:space="preserve"> sub-menu.</w:t>
      </w:r>
    </w:p>
    <w:p w14:paraId="4749356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Import Raster</w:t>
      </w:r>
      <w:r w:rsidRPr="00D123FB">
        <w:rPr>
          <w:rFonts w:cs="Times New Roman"/>
          <w:szCs w:val="24"/>
          <w:lang w:val="en-GB"/>
        </w:rPr>
        <w:t xml:space="preserve">. </w:t>
      </w:r>
      <w:r>
        <w:rPr>
          <w:rFonts w:cs="Times New Roman"/>
          <w:szCs w:val="24"/>
          <w:lang w:val="en-GB"/>
        </w:rPr>
        <w:t xml:space="preserve">To </w:t>
      </w:r>
      <w:r w:rsidRPr="00D123FB">
        <w:rPr>
          <w:rFonts w:cs="Times New Roman"/>
          <w:szCs w:val="24"/>
          <w:lang w:val="en-GB"/>
        </w:rPr>
        <w:t>load landscape and species distribution maps.</w:t>
      </w:r>
    </w:p>
    <w:p w14:paraId="5E92146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Generate Artificial Landscape</w:t>
      </w:r>
      <w:r w:rsidRPr="00D123FB">
        <w:rPr>
          <w:rFonts w:cs="Times New Roman"/>
          <w:szCs w:val="24"/>
          <w:lang w:val="en-GB"/>
        </w:rPr>
        <w:t>. To open the artificial landscape generator.</w:t>
      </w:r>
    </w:p>
    <w:p w14:paraId="25255A1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Environmental Gradient</w:t>
      </w:r>
      <w:r w:rsidRPr="00D123FB">
        <w:rPr>
          <w:rFonts w:cs="Times New Roman"/>
          <w:szCs w:val="24"/>
          <w:lang w:val="en-GB"/>
        </w:rPr>
        <w:t>. Allows generating an artificial environmental gradient on top of the landscape.</w:t>
      </w:r>
    </w:p>
    <w:p w14:paraId="24FDA6FB" w14:textId="77777777" w:rsidR="0067520E" w:rsidRPr="00D123FB" w:rsidRDefault="0067520E" w:rsidP="00AC4209">
      <w:pPr>
        <w:pStyle w:val="Numbered"/>
      </w:pPr>
      <w:r w:rsidRPr="00D123FB">
        <w:t>Parameter setting sub-menu.</w:t>
      </w:r>
    </w:p>
    <w:p w14:paraId="31FBAC5F" w14:textId="77777777" w:rsidR="0067520E"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Species</w:t>
      </w:r>
      <w:r w:rsidRPr="00D123FB">
        <w:rPr>
          <w:rFonts w:cs="Times New Roman"/>
          <w:szCs w:val="24"/>
          <w:lang w:val="en-GB"/>
        </w:rPr>
        <w:t>. To set the species parameters.</w:t>
      </w:r>
    </w:p>
    <w:p w14:paraId="0ED1C75B" w14:textId="3D44F1D6" w:rsidR="00862E4F" w:rsidRPr="00D123FB" w:rsidRDefault="00862E4F" w:rsidP="009E434A">
      <w:pPr>
        <w:pStyle w:val="ListParagraph"/>
        <w:numPr>
          <w:ilvl w:val="1"/>
          <w:numId w:val="2"/>
        </w:numPr>
        <w:spacing w:after="120"/>
        <w:ind w:left="1080"/>
        <w:rPr>
          <w:rFonts w:cs="Times New Roman"/>
          <w:szCs w:val="24"/>
          <w:lang w:val="en-GB"/>
        </w:rPr>
      </w:pPr>
      <w:r>
        <w:rPr>
          <w:rFonts w:cs="Times New Roman"/>
          <w:b/>
          <w:szCs w:val="24"/>
          <w:lang w:val="en-GB"/>
        </w:rPr>
        <w:t>Genetics</w:t>
      </w:r>
      <w:r w:rsidRPr="00862E4F">
        <w:rPr>
          <w:rFonts w:cs="Times New Roman"/>
          <w:szCs w:val="24"/>
          <w:lang w:val="en-GB"/>
        </w:rPr>
        <w:t>.</w:t>
      </w:r>
      <w:r>
        <w:rPr>
          <w:rFonts w:cs="Times New Roman"/>
          <w:szCs w:val="24"/>
          <w:lang w:val="en-GB"/>
        </w:rPr>
        <w:t xml:space="preserve"> </w:t>
      </w:r>
      <w:r w:rsidRPr="00D123FB">
        <w:rPr>
          <w:rFonts w:cs="Times New Roman"/>
          <w:szCs w:val="24"/>
          <w:lang w:val="en-GB"/>
        </w:rPr>
        <w:t xml:space="preserve">To set the </w:t>
      </w:r>
      <w:r>
        <w:rPr>
          <w:rFonts w:cs="Times New Roman"/>
          <w:szCs w:val="24"/>
          <w:lang w:val="en-GB"/>
        </w:rPr>
        <w:t>genetics</w:t>
      </w:r>
      <w:r w:rsidRPr="00D123FB">
        <w:rPr>
          <w:rFonts w:cs="Times New Roman"/>
          <w:szCs w:val="24"/>
          <w:lang w:val="en-GB"/>
        </w:rPr>
        <w:t xml:space="preserve"> parameters</w:t>
      </w:r>
      <w:r>
        <w:rPr>
          <w:rFonts w:cs="Times New Roman"/>
          <w:szCs w:val="24"/>
          <w:lang w:val="en-GB"/>
        </w:rPr>
        <w:t xml:space="preserve"> if there are any dispersal traits which vary between individuals and/or if there are any neutral loci</w:t>
      </w:r>
      <w:r w:rsidRPr="00D123FB">
        <w:rPr>
          <w:rFonts w:cs="Times New Roman"/>
          <w:szCs w:val="24"/>
          <w:lang w:val="en-GB"/>
        </w:rPr>
        <w:t>.</w:t>
      </w:r>
    </w:p>
    <w:p w14:paraId="1F109367"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Simulations</w:t>
      </w:r>
      <w:r w:rsidRPr="00D123FB">
        <w:rPr>
          <w:rFonts w:cs="Times New Roman"/>
          <w:szCs w:val="24"/>
          <w:lang w:val="en-GB"/>
        </w:rPr>
        <w:t>. To set the simulation parameters.</w:t>
      </w:r>
    </w:p>
    <w:p w14:paraId="59F3968E" w14:textId="77777777" w:rsidR="0067520E" w:rsidRPr="00D123FB" w:rsidRDefault="0067520E" w:rsidP="00AC4209">
      <w:pPr>
        <w:pStyle w:val="Numbered"/>
      </w:pPr>
      <w:r w:rsidRPr="00D123FB">
        <w:rPr>
          <w:b/>
        </w:rPr>
        <w:t>Run</w:t>
      </w:r>
      <w:r w:rsidRPr="00D123FB">
        <w:t>.</w:t>
      </w:r>
      <w:r w:rsidRPr="00D123FB">
        <w:rPr>
          <w:b/>
        </w:rPr>
        <w:t xml:space="preserve"> </w:t>
      </w:r>
      <w:r w:rsidRPr="00D123FB">
        <w:t>This button starts the simulation (for both batch and non-batch versions).</w:t>
      </w:r>
    </w:p>
    <w:p w14:paraId="70E3B201" w14:textId="77777777" w:rsidR="0067520E" w:rsidRPr="00D123FB" w:rsidRDefault="0067520E" w:rsidP="00AC4209">
      <w:pPr>
        <w:pStyle w:val="Numbered"/>
      </w:pPr>
      <w:r w:rsidRPr="00D123FB">
        <w:rPr>
          <w:b/>
        </w:rPr>
        <w:t>Pause</w:t>
      </w:r>
      <w:r w:rsidRPr="00D123FB">
        <w:t>. Allows pausing the model while it is running. Pressing Run will continue the simulation. This option is not active when the model is running in batch mode.</w:t>
      </w:r>
    </w:p>
    <w:p w14:paraId="6A30CA32" w14:textId="77777777" w:rsidR="0067520E" w:rsidRPr="00D123FB" w:rsidRDefault="0067520E" w:rsidP="00AC4209">
      <w:pPr>
        <w:pStyle w:val="Numbered"/>
      </w:pPr>
      <w:r w:rsidRPr="00D123FB">
        <w:rPr>
          <w:b/>
        </w:rPr>
        <w:lastRenderedPageBreak/>
        <w:t>Stop</w:t>
      </w:r>
      <w:r w:rsidRPr="00D123FB">
        <w:t xml:space="preserve">. Allows interrupting the simulation before it is completed. If running the program via GUI, the program can be refreshed for further use without the need to re-start it. If running in batch </w:t>
      </w:r>
      <w:proofErr w:type="gramStart"/>
      <w:r w:rsidRPr="00D123FB">
        <w:t>mode</w:t>
      </w:r>
      <w:proofErr w:type="gramEnd"/>
      <w:r w:rsidRPr="00D123FB">
        <w:t xml:space="preserve"> the program must be closed.</w:t>
      </w:r>
    </w:p>
    <w:p w14:paraId="6CC9C77D" w14:textId="77777777" w:rsidR="0067520E" w:rsidRPr="00D123FB" w:rsidRDefault="0067520E" w:rsidP="00AC4209">
      <w:pPr>
        <w:pStyle w:val="Numbered"/>
      </w:pPr>
      <w:r w:rsidRPr="00D123FB">
        <w:rPr>
          <w:b/>
        </w:rPr>
        <w:t>Refresh</w:t>
      </w:r>
      <w:r w:rsidRPr="00D123FB">
        <w:t>. Allows refreshing the simulation when completed or manually stopped.</w:t>
      </w:r>
    </w:p>
    <w:p w14:paraId="13F6F2C2" w14:textId="77777777" w:rsidR="0067520E" w:rsidRDefault="0067520E" w:rsidP="00C57BF9">
      <w:pPr>
        <w:rPr>
          <w:szCs w:val="24"/>
        </w:rPr>
      </w:pPr>
      <w:r w:rsidRPr="004A0B00">
        <w:rPr>
          <w:b/>
          <w:szCs w:val="24"/>
        </w:rPr>
        <w:t>Note</w:t>
      </w:r>
      <w:r>
        <w:rPr>
          <w:szCs w:val="24"/>
        </w:rPr>
        <w:t xml:space="preserve">: If, when the simulation is run, an error message “External exception EEFFACE” appears, it is because the number of individuals in the simulated population has exceeded the amount of computer memory available to store them. In this situation, click </w:t>
      </w:r>
      <w:r w:rsidRPr="004A0B00">
        <w:rPr>
          <w:i/>
          <w:szCs w:val="24"/>
        </w:rPr>
        <w:t>OK</w:t>
      </w:r>
      <w:r>
        <w:rPr>
          <w:szCs w:val="24"/>
        </w:rPr>
        <w:t xml:space="preserve"> on the message window, then </w:t>
      </w:r>
      <w:r w:rsidRPr="004A0B00">
        <w:rPr>
          <w:i/>
          <w:szCs w:val="24"/>
        </w:rPr>
        <w:t>Stop</w:t>
      </w:r>
      <w:r>
        <w:rPr>
          <w:szCs w:val="24"/>
        </w:rPr>
        <w:t xml:space="preserve"> and </w:t>
      </w:r>
      <w:r w:rsidRPr="004A0B00">
        <w:rPr>
          <w:i/>
          <w:szCs w:val="24"/>
        </w:rPr>
        <w:t>Refresh</w:t>
      </w:r>
      <w:r>
        <w:rPr>
          <w:szCs w:val="24"/>
        </w:rPr>
        <w:t xml:space="preserve"> the simulation. Check the parameter values (particularly the fecundity and carrying capacity) and correct them if necessary. If they are correct, then it is not possible to run the simulation as specified. A possible solution might be to reduce the extent of the landscape. If the message persists even if you have changed the parameters, it </w:t>
      </w:r>
      <w:proofErr w:type="gramStart"/>
      <w:r>
        <w:rPr>
          <w:szCs w:val="24"/>
        </w:rPr>
        <w:t>may</w:t>
      </w:r>
      <w:proofErr w:type="gramEnd"/>
      <w:r>
        <w:rPr>
          <w:szCs w:val="24"/>
        </w:rPr>
        <w:t xml:space="preserve"> necessary to close </w:t>
      </w:r>
      <w:proofErr w:type="spellStart"/>
      <w:r>
        <w:rPr>
          <w:szCs w:val="24"/>
        </w:rPr>
        <w:t>RangeShifter</w:t>
      </w:r>
      <w:proofErr w:type="spellEnd"/>
      <w:r>
        <w:rPr>
          <w:szCs w:val="24"/>
        </w:rPr>
        <w:t xml:space="preserve"> and restart it.</w:t>
      </w:r>
    </w:p>
    <w:p w14:paraId="03CBC922" w14:textId="77777777" w:rsidR="0067520E" w:rsidRPr="00D123FB" w:rsidRDefault="0067520E" w:rsidP="009E434A">
      <w:pPr>
        <w:pStyle w:val="Heading3"/>
        <w:numPr>
          <w:ilvl w:val="2"/>
          <w:numId w:val="14"/>
        </w:numPr>
      </w:pPr>
      <w:bookmarkStart w:id="533" w:name="_Toc54110074"/>
      <w:r w:rsidRPr="00D123FB">
        <w:t xml:space="preserve">Getting </w:t>
      </w:r>
      <w:r>
        <w:t>s</w:t>
      </w:r>
      <w:r w:rsidRPr="00D123FB">
        <w:t>tarted</w:t>
      </w:r>
      <w:bookmarkEnd w:id="533"/>
    </w:p>
    <w:p w14:paraId="3BEFC9DC" w14:textId="77777777" w:rsidR="0067520E" w:rsidRPr="00D123FB" w:rsidRDefault="0067520E" w:rsidP="00C57BF9">
      <w:pPr>
        <w:contextualSpacing/>
        <w:rPr>
          <w:szCs w:val="24"/>
        </w:rPr>
      </w:pPr>
      <w:r w:rsidRPr="00D123FB">
        <w:rPr>
          <w:szCs w:val="24"/>
        </w:rPr>
        <w:t xml:space="preserve">Open </w:t>
      </w:r>
      <w:proofErr w:type="spellStart"/>
      <w:r w:rsidRPr="00D123FB">
        <w:rPr>
          <w:szCs w:val="24"/>
        </w:rPr>
        <w:t>RangeShifter</w:t>
      </w:r>
      <w:proofErr w:type="spellEnd"/>
      <w:r w:rsidRPr="00D123FB">
        <w:rPr>
          <w:szCs w:val="24"/>
        </w:rPr>
        <w:t xml:space="preserve"> by double clicking on the executable icon. Set the working directory by clicking on </w:t>
      </w:r>
      <w:r w:rsidRPr="00D123FB">
        <w:rPr>
          <w:i/>
          <w:szCs w:val="24"/>
        </w:rPr>
        <w:t>File → Set Directory</w:t>
      </w:r>
      <w:r w:rsidRPr="00D123FB">
        <w:rPr>
          <w:szCs w:val="24"/>
        </w:rPr>
        <w:t xml:space="preserve"> and selecting any file in the folder (</w:t>
      </w:r>
      <w:r>
        <w:rPr>
          <w:szCs w:val="24"/>
        </w:rPr>
        <w:t>Figure 3.4</w:t>
      </w:r>
      <w:r w:rsidRPr="00D123FB">
        <w:rPr>
          <w:szCs w:val="24"/>
        </w:rPr>
        <w:t xml:space="preserve">). Note that you should select a file (which can also be the executable file itself) and not another folder. Additionally, the working directory must contain three folders named </w:t>
      </w:r>
      <w:r w:rsidRPr="00D123FB">
        <w:rPr>
          <w:b/>
          <w:szCs w:val="24"/>
        </w:rPr>
        <w:t>Inputs</w:t>
      </w:r>
      <w:r w:rsidRPr="00D123FB">
        <w:rPr>
          <w:szCs w:val="24"/>
        </w:rPr>
        <w:t xml:space="preserve">, </w:t>
      </w:r>
      <w:r w:rsidRPr="00D123FB">
        <w:rPr>
          <w:b/>
          <w:szCs w:val="24"/>
        </w:rPr>
        <w:t>Outputs</w:t>
      </w:r>
      <w:r w:rsidRPr="00D123FB">
        <w:rPr>
          <w:szCs w:val="24"/>
        </w:rPr>
        <w:t xml:space="preserve"> and </w:t>
      </w:r>
      <w:proofErr w:type="spellStart"/>
      <w:r w:rsidRPr="00D123FB">
        <w:rPr>
          <w:b/>
          <w:szCs w:val="24"/>
        </w:rPr>
        <w:t>Output_Maps</w:t>
      </w:r>
      <w:proofErr w:type="spellEnd"/>
      <w:r w:rsidRPr="00D123FB">
        <w:rPr>
          <w:b/>
          <w:szCs w:val="24"/>
        </w:rPr>
        <w:t xml:space="preserve"> </w:t>
      </w:r>
      <w:r w:rsidRPr="00D123FB">
        <w:rPr>
          <w:szCs w:val="24"/>
        </w:rPr>
        <w:t xml:space="preserve">which can be generated simply using Windows ‘New folder’ command. All the input files must be placed in the first folder. </w:t>
      </w:r>
      <w:r w:rsidRPr="00D123FB">
        <w:rPr>
          <w:b/>
          <w:szCs w:val="24"/>
        </w:rPr>
        <w:t>The last two folders are fundamental: if they are not there and/or they are not named correctly the outputs will not be saved.</w:t>
      </w:r>
    </w:p>
    <w:p w14:paraId="791FD2B6" w14:textId="77777777" w:rsidR="0067520E" w:rsidRPr="00D123FB" w:rsidRDefault="0067520E" w:rsidP="00C57BF9">
      <w:pPr>
        <w:pStyle w:val="Figure"/>
        <w:rPr>
          <w:b/>
          <w:sz w:val="20"/>
          <w:szCs w:val="20"/>
        </w:rPr>
      </w:pPr>
      <w:r w:rsidRPr="00C1313F">
        <w:drawing>
          <wp:inline distT="0" distB="0" distL="0" distR="0" wp14:anchorId="25532CF5" wp14:editId="02F06ECD">
            <wp:extent cx="3908011" cy="2725456"/>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3908011" cy="2725456"/>
                    </a:xfrm>
                    <a:prstGeom prst="rect">
                      <a:avLst/>
                    </a:prstGeom>
                    <a:noFill/>
                    <a:ln w="9525">
                      <a:noFill/>
                      <a:miter lim="800000"/>
                      <a:headEnd/>
                      <a:tailEnd/>
                    </a:ln>
                  </pic:spPr>
                </pic:pic>
              </a:graphicData>
            </a:graphic>
          </wp:inline>
        </w:drawing>
      </w:r>
    </w:p>
    <w:p w14:paraId="54E38F7F" w14:textId="77777777" w:rsidR="0067520E" w:rsidRPr="00D123FB" w:rsidRDefault="0067520E" w:rsidP="00C57BF9">
      <w:pPr>
        <w:pStyle w:val="Figheading"/>
      </w:pPr>
      <w:r>
        <w:rPr>
          <w:b/>
        </w:rPr>
        <w:t>Figure 3.4</w:t>
      </w:r>
      <w:r w:rsidRPr="00D123FB">
        <w:rPr>
          <w:b/>
        </w:rPr>
        <w:t>.</w:t>
      </w:r>
      <w:r w:rsidRPr="00D123FB">
        <w:t xml:space="preserve"> Setting the working directory.</w:t>
      </w:r>
    </w:p>
    <w:p w14:paraId="3904CCE2" w14:textId="77777777" w:rsidR="0067520E" w:rsidRPr="00D123FB" w:rsidRDefault="0067520E" w:rsidP="00C57BF9">
      <w:pPr>
        <w:rPr>
          <w:szCs w:val="24"/>
        </w:rPr>
      </w:pPr>
      <w:r w:rsidRPr="00D123FB">
        <w:rPr>
          <w:szCs w:val="24"/>
        </w:rPr>
        <w:t>There are two alternative options for running the model: from the GUI or in batch mode. In the first case, all the parameters are set from the user interface. To set up a simulation, you will need firstly to set the options and parameters relating to the landscape (</w:t>
      </w:r>
      <w:r>
        <w:rPr>
          <w:szCs w:val="24"/>
        </w:rPr>
        <w:t>see 3.2.3-5)</w:t>
      </w:r>
      <w:r w:rsidRPr="00D123FB">
        <w:rPr>
          <w:szCs w:val="24"/>
        </w:rPr>
        <w:t xml:space="preserve"> and secondly set the species and simulation parameters (</w:t>
      </w:r>
      <w:r>
        <w:rPr>
          <w:szCs w:val="24"/>
        </w:rPr>
        <w:t>see 3.2.6-8</w:t>
      </w:r>
      <w:r w:rsidRPr="00D123FB">
        <w:rPr>
          <w:szCs w:val="24"/>
        </w:rPr>
        <w:t xml:space="preserve">). In the batch mode, all the parameters are imported from a set of text files, allowing multiple simulations to be run automatically. For running the model in batch mode, click </w:t>
      </w:r>
      <w:r w:rsidRPr="00D123FB">
        <w:rPr>
          <w:i/>
          <w:szCs w:val="24"/>
        </w:rPr>
        <w:t>File → Batch Mode</w:t>
      </w:r>
      <w:r w:rsidRPr="00D123FB">
        <w:rPr>
          <w:szCs w:val="24"/>
        </w:rPr>
        <w:t xml:space="preserve"> </w:t>
      </w:r>
      <w:r>
        <w:rPr>
          <w:szCs w:val="24"/>
        </w:rPr>
        <w:t xml:space="preserve">(see </w:t>
      </w:r>
      <w:hyperlink w:anchor="_Batch_mode" w:history="1">
        <w:r>
          <w:rPr>
            <w:rStyle w:val="Hyperlink"/>
            <w:szCs w:val="24"/>
          </w:rPr>
          <w:t>section </w:t>
        </w:r>
        <w:r w:rsidRPr="00D123FB">
          <w:rPr>
            <w:rStyle w:val="Hyperlink"/>
            <w:szCs w:val="24"/>
          </w:rPr>
          <w:t>3.3</w:t>
        </w:r>
      </w:hyperlink>
      <w:r>
        <w:rPr>
          <w:szCs w:val="24"/>
        </w:rPr>
        <w:t>).</w:t>
      </w:r>
    </w:p>
    <w:p w14:paraId="0834DA77" w14:textId="77777777" w:rsidR="0067520E" w:rsidRPr="00D123FB" w:rsidRDefault="0067520E" w:rsidP="009E434A">
      <w:pPr>
        <w:pStyle w:val="Heading3"/>
        <w:numPr>
          <w:ilvl w:val="2"/>
          <w:numId w:val="14"/>
        </w:numPr>
      </w:pPr>
      <w:bookmarkStart w:id="534" w:name="_Setting_the_landscape"/>
      <w:bookmarkStart w:id="535" w:name="_Toc54110075"/>
      <w:bookmarkEnd w:id="534"/>
      <w:r w:rsidRPr="00D123FB">
        <w:lastRenderedPageBreak/>
        <w:t>Setting the landscape</w:t>
      </w:r>
      <w:bookmarkEnd w:id="535"/>
    </w:p>
    <w:p w14:paraId="6EADAAF8" w14:textId="77777777" w:rsidR="0067520E" w:rsidRPr="00D123FB" w:rsidRDefault="0067520E" w:rsidP="00B35389">
      <w:pPr>
        <w:pStyle w:val="Keepnext"/>
      </w:pPr>
      <w:r w:rsidRPr="00D123FB">
        <w:t xml:space="preserve">From the </w:t>
      </w:r>
      <w:proofErr w:type="gramStart"/>
      <w:r w:rsidRPr="00D123FB">
        <w:t>drop down</w:t>
      </w:r>
      <w:proofErr w:type="gramEnd"/>
      <w:r w:rsidRPr="00D123FB">
        <w:t xml:space="preserve"> </w:t>
      </w:r>
      <w:r w:rsidRPr="00D123FB">
        <w:rPr>
          <w:i/>
        </w:rPr>
        <w:t>Landscape</w:t>
      </w:r>
      <w:r w:rsidRPr="00D123FB">
        <w:t xml:space="preserve"> sub-menu there are initially two options available:</w:t>
      </w:r>
    </w:p>
    <w:p w14:paraId="1784DE96" w14:textId="77777777" w:rsidR="0067520E" w:rsidRPr="00AC4209" w:rsidRDefault="0067520E" w:rsidP="009E434A">
      <w:pPr>
        <w:pStyle w:val="Numbered"/>
        <w:numPr>
          <w:ilvl w:val="0"/>
          <w:numId w:val="27"/>
        </w:numPr>
      </w:pPr>
      <w:r w:rsidRPr="00AC4209">
        <w:t>Import Raster</w:t>
      </w:r>
    </w:p>
    <w:p w14:paraId="5F5BE8F2" w14:textId="77777777" w:rsidR="0067520E" w:rsidRPr="00AC4209" w:rsidRDefault="0067520E" w:rsidP="00AC4209">
      <w:pPr>
        <w:pStyle w:val="Numbered"/>
      </w:pPr>
      <w:r w:rsidRPr="00AC4209">
        <w:t>Generate Artificial Landscape.</w:t>
      </w:r>
    </w:p>
    <w:p w14:paraId="64047E8D" w14:textId="77777777" w:rsidR="0067520E" w:rsidRPr="00D123FB" w:rsidRDefault="0067520E" w:rsidP="00C57BF9">
      <w:pPr>
        <w:pStyle w:val="Heading4"/>
      </w:pPr>
      <w:r w:rsidRPr="00D123FB">
        <w:t>Import raster</w:t>
      </w:r>
    </w:p>
    <w:p w14:paraId="1B77E3FB" w14:textId="77777777" w:rsidR="0067520E" w:rsidRPr="00D123FB" w:rsidRDefault="0067520E" w:rsidP="00C57BF9">
      <w:pPr>
        <w:rPr>
          <w:szCs w:val="24"/>
        </w:rPr>
      </w:pPr>
      <w:r w:rsidRPr="00D123FB">
        <w:rPr>
          <w:szCs w:val="24"/>
        </w:rPr>
        <w:t xml:space="preserve">In this case the model will run on imported maps. </w:t>
      </w:r>
      <w:proofErr w:type="spellStart"/>
      <w:r w:rsidRPr="00D123FB">
        <w:rPr>
          <w:szCs w:val="24"/>
        </w:rPr>
        <w:t>RangeShifter</w:t>
      </w:r>
      <w:proofErr w:type="spellEnd"/>
      <w:r w:rsidRPr="00D123FB">
        <w:rPr>
          <w:szCs w:val="24"/>
        </w:rPr>
        <w:t xml:space="preserve"> requires the maps to be text files with the standard six headers </w:t>
      </w:r>
      <w:r>
        <w:rPr>
          <w:szCs w:val="24"/>
        </w:rPr>
        <w:t xml:space="preserve">(see </w:t>
      </w:r>
      <w:hyperlink w:anchor="_Landscape_1" w:history="1">
        <w:r>
          <w:rPr>
            <w:rStyle w:val="Hyperlink"/>
            <w:szCs w:val="24"/>
          </w:rPr>
          <w:t>section </w:t>
        </w:r>
        <w:r w:rsidRPr="00D123FB">
          <w:rPr>
            <w:rStyle w:val="Hyperlink"/>
            <w:szCs w:val="24"/>
          </w:rPr>
          <w:t>3.1.1</w:t>
        </w:r>
      </w:hyperlink>
      <w:r w:rsidRPr="00D123FB">
        <w:rPr>
          <w:szCs w:val="24"/>
        </w:rPr>
        <w:t xml:space="preserve">). The maps can either be real landscapes or artificial landscapes that have been previously generated with any landscape generator (including the one available in </w:t>
      </w:r>
      <w:proofErr w:type="spellStart"/>
      <w:r w:rsidRPr="00D123FB">
        <w:rPr>
          <w:szCs w:val="24"/>
        </w:rPr>
        <w:t>RangeShifter</w:t>
      </w:r>
      <w:proofErr w:type="spellEnd"/>
      <w:r w:rsidRPr="00D123FB">
        <w:rPr>
          <w:szCs w:val="24"/>
        </w:rPr>
        <w:t>).</w:t>
      </w:r>
    </w:p>
    <w:p w14:paraId="6171D837" w14:textId="77777777" w:rsidR="0067520E" w:rsidRDefault="0067520E" w:rsidP="00C57BF9">
      <w:pPr>
        <w:rPr>
          <w:szCs w:val="24"/>
        </w:rPr>
      </w:pPr>
      <w:r w:rsidRPr="00D123FB">
        <w:rPr>
          <w:szCs w:val="24"/>
        </w:rPr>
        <w:t xml:space="preserve">By clicking on </w:t>
      </w:r>
      <w:r w:rsidRPr="00D123FB">
        <w:rPr>
          <w:i/>
          <w:szCs w:val="24"/>
        </w:rPr>
        <w:t>Landscape</w:t>
      </w:r>
      <w:r w:rsidRPr="00D123FB">
        <w:rPr>
          <w:szCs w:val="24"/>
        </w:rPr>
        <w:t xml:space="preserve"> </w:t>
      </w:r>
      <w:r w:rsidRPr="00D123FB">
        <w:rPr>
          <w:i/>
          <w:szCs w:val="24"/>
        </w:rPr>
        <w:t>→ Import Raster</w:t>
      </w:r>
      <w:r w:rsidRPr="00D123FB">
        <w:rPr>
          <w:szCs w:val="24"/>
        </w:rPr>
        <w:t xml:space="preserve"> the window </w:t>
      </w:r>
      <w:r w:rsidRPr="00D123FB">
        <w:rPr>
          <w:i/>
          <w:szCs w:val="24"/>
        </w:rPr>
        <w:t>Landscape</w:t>
      </w:r>
      <w:r w:rsidRPr="00D123FB">
        <w:rPr>
          <w:szCs w:val="24"/>
        </w:rPr>
        <w:t xml:space="preserve"> will open</w:t>
      </w:r>
      <w:r>
        <w:rPr>
          <w:szCs w:val="24"/>
        </w:rPr>
        <w:t xml:space="preserve"> (Figure 3.5</w:t>
      </w:r>
      <w:r w:rsidRPr="00D123FB">
        <w:rPr>
          <w:szCs w:val="24"/>
        </w:rPr>
        <w:t>).</w:t>
      </w:r>
    </w:p>
    <w:p w14:paraId="6780B37C" w14:textId="77777777" w:rsidR="0067520E" w:rsidRPr="00D123FB" w:rsidRDefault="009E2399" w:rsidP="00C57BF9">
      <w:pPr>
        <w:pStyle w:val="Figure"/>
        <w:rPr>
          <w:szCs w:val="24"/>
        </w:rPr>
      </w:pPr>
      <w:r w:rsidRPr="009E2399">
        <w:drawing>
          <wp:inline distT="0" distB="0" distL="0" distR="0" wp14:anchorId="5CD76000" wp14:editId="4D8ABC50">
            <wp:extent cx="3666744" cy="3557016"/>
            <wp:effectExtent l="19050" t="19050" r="1016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66744" cy="3557016"/>
                    </a:xfrm>
                    <a:prstGeom prst="rect">
                      <a:avLst/>
                    </a:prstGeom>
                    <a:noFill/>
                    <a:ln w="12700">
                      <a:solidFill>
                        <a:schemeClr val="tx1">
                          <a:lumMod val="95000"/>
                          <a:lumOff val="5000"/>
                        </a:schemeClr>
                      </a:solidFill>
                    </a:ln>
                  </pic:spPr>
                </pic:pic>
              </a:graphicData>
            </a:graphic>
          </wp:inline>
        </w:drawing>
      </w:r>
    </w:p>
    <w:p w14:paraId="4F727F67" w14:textId="77777777" w:rsidR="0067520E" w:rsidRPr="00D123FB" w:rsidRDefault="0067520E" w:rsidP="00C57BF9">
      <w:pPr>
        <w:pStyle w:val="Figheading"/>
      </w:pPr>
      <w:r>
        <w:rPr>
          <w:b/>
        </w:rPr>
        <w:t>Figure 3.5</w:t>
      </w:r>
      <w:r w:rsidRPr="00D123FB">
        <w:rPr>
          <w:b/>
        </w:rPr>
        <w:t>.</w:t>
      </w:r>
      <w:r w:rsidRPr="00D123FB">
        <w:t xml:space="preserve"> The </w:t>
      </w:r>
      <w:r w:rsidRPr="00D123FB">
        <w:rPr>
          <w:i/>
        </w:rPr>
        <w:t>Landscape</w:t>
      </w:r>
      <w:r w:rsidRPr="00D123FB">
        <w:t xml:space="preserve"> window.</w:t>
      </w:r>
    </w:p>
    <w:p w14:paraId="768E66B6" w14:textId="77777777" w:rsidR="0067520E" w:rsidRPr="00D123FB" w:rsidRDefault="0067520E" w:rsidP="00B35389">
      <w:pPr>
        <w:pStyle w:val="Keepnext"/>
      </w:pPr>
      <w:r w:rsidRPr="00D123FB">
        <w:t xml:space="preserve">The model can up-load three types of raster maps, differing according to the type of data they contain </w:t>
      </w:r>
      <w:r>
        <w:t xml:space="preserve">(see </w:t>
      </w:r>
      <w:hyperlink w:anchor="_Landscape_1" w:history="1">
        <w:r>
          <w:rPr>
            <w:rStyle w:val="Hyperlink"/>
            <w:szCs w:val="24"/>
          </w:rPr>
          <w:t>section </w:t>
        </w:r>
        <w:r w:rsidRPr="00D123FB">
          <w:rPr>
            <w:rStyle w:val="Hyperlink"/>
            <w:szCs w:val="24"/>
          </w:rPr>
          <w:t>3.1.1</w:t>
        </w:r>
      </w:hyperlink>
      <w:r w:rsidRPr="00D123FB">
        <w:t xml:space="preserve">): </w:t>
      </w:r>
      <w:r w:rsidRPr="00D123FB">
        <w:rPr>
          <w:i/>
        </w:rPr>
        <w:t>habitat codes</w:t>
      </w:r>
      <w:r w:rsidRPr="00D123FB">
        <w:t xml:space="preserve">, </w:t>
      </w:r>
      <w:r w:rsidRPr="00D123FB">
        <w:rPr>
          <w:i/>
        </w:rPr>
        <w:t>percentage cover</w:t>
      </w:r>
      <w:r w:rsidRPr="00D123FB">
        <w:t xml:space="preserve"> and </w:t>
      </w:r>
      <w:r w:rsidRPr="00D123FB">
        <w:rPr>
          <w:i/>
        </w:rPr>
        <w:t>habitat quality</w:t>
      </w:r>
      <w:r w:rsidRPr="00D123FB">
        <w:t xml:space="preserve">. Choose the option corresponding to the landscape to be loaded. </w:t>
      </w:r>
    </w:p>
    <w:p w14:paraId="50073B38" w14:textId="77777777" w:rsidR="0067520E" w:rsidRPr="00D123FB" w:rsidRDefault="0067520E" w:rsidP="009E434A">
      <w:pPr>
        <w:pStyle w:val="Numbered"/>
        <w:numPr>
          <w:ilvl w:val="0"/>
          <w:numId w:val="26"/>
        </w:numPr>
      </w:pPr>
      <w:r w:rsidRPr="00AC4209">
        <w:rPr>
          <w:b/>
        </w:rPr>
        <w:t>Raster with habitat codes</w:t>
      </w:r>
      <w:r w:rsidRPr="00D123FB">
        <w:t xml:space="preserve">. Set the landscape </w:t>
      </w:r>
      <w:r w:rsidRPr="00AC4209">
        <w:rPr>
          <w:i/>
        </w:rPr>
        <w:t>resolution</w:t>
      </w:r>
      <w:r w:rsidRPr="00D123FB">
        <w:t xml:space="preserve"> (meters), which </w:t>
      </w:r>
      <w:proofErr w:type="gramStart"/>
      <w:r w:rsidRPr="00D123FB">
        <w:t>has to</w:t>
      </w:r>
      <w:proofErr w:type="gramEnd"/>
      <w:r w:rsidRPr="00D123FB">
        <w:t xml:space="preserve"> match the one in the raster file, click on the button </w:t>
      </w:r>
      <w:r w:rsidRPr="00AC4209">
        <w:rPr>
          <w:i/>
        </w:rPr>
        <w:t>Import Landscape</w:t>
      </w:r>
      <w:r w:rsidRPr="00D123FB">
        <w:t xml:space="preserve"> and from the dialog </w:t>
      </w:r>
      <w:r w:rsidRPr="00AC4209">
        <w:rPr>
          <w:i/>
        </w:rPr>
        <w:t>Select raster map</w:t>
      </w:r>
      <w:r w:rsidRPr="00D123FB">
        <w:t xml:space="preserve"> select the desired map file.</w:t>
      </w:r>
      <w:r>
        <w:t xml:space="preserve"> The </w:t>
      </w:r>
      <w:r w:rsidRPr="00AC4209">
        <w:rPr>
          <w:i/>
        </w:rPr>
        <w:t xml:space="preserve">number of habitat types </w:t>
      </w:r>
      <w:r>
        <w:t>and the habitat codes themselves will be determined from the file as it is read into the program.</w:t>
      </w:r>
    </w:p>
    <w:p w14:paraId="4077AAC9" w14:textId="77777777" w:rsidR="00AC4209" w:rsidRPr="00D123FB" w:rsidRDefault="00AC4209" w:rsidP="00AC4209">
      <w:pPr>
        <w:pStyle w:val="Numbered"/>
      </w:pPr>
      <w:r w:rsidRPr="00D123FB">
        <w:rPr>
          <w:b/>
        </w:rPr>
        <w:t>Raster with habitat percentage cover</w:t>
      </w:r>
      <w:r w:rsidRPr="00D123FB">
        <w:t xml:space="preserve">. Set the landscape </w:t>
      </w:r>
      <w:r w:rsidRPr="00D123FB">
        <w:rPr>
          <w:i/>
        </w:rPr>
        <w:t>resolution</w:t>
      </w:r>
      <w:r w:rsidRPr="00D123FB">
        <w:t xml:space="preserve"> (meters), which </w:t>
      </w:r>
      <w:proofErr w:type="gramStart"/>
      <w:r w:rsidRPr="00D123FB">
        <w:t>has to</w:t>
      </w:r>
      <w:proofErr w:type="gramEnd"/>
      <w:r w:rsidRPr="00D123FB">
        <w:t xml:space="preserve"> match the one in the raster file</w:t>
      </w:r>
      <w:r>
        <w:t xml:space="preserve">, and </w:t>
      </w:r>
      <w:r w:rsidRPr="00D123FB">
        <w:t xml:space="preserve">the </w:t>
      </w:r>
      <w:r w:rsidRPr="00D123FB">
        <w:rPr>
          <w:i/>
        </w:rPr>
        <w:t>number of habitat types</w:t>
      </w:r>
      <w:r w:rsidRPr="00D123FB">
        <w:t xml:space="preserve">. By clicking on the button </w:t>
      </w:r>
      <w:r w:rsidRPr="00D123FB">
        <w:rPr>
          <w:i/>
        </w:rPr>
        <w:t>Import Landscape</w:t>
      </w:r>
      <w:r w:rsidRPr="00D123FB">
        <w:t xml:space="preserve"> the dialog </w:t>
      </w:r>
      <w:r w:rsidRPr="00D123FB">
        <w:rPr>
          <w:i/>
        </w:rPr>
        <w:t>Select raster map for habitat nr. 1</w:t>
      </w:r>
      <w:r w:rsidRPr="00D123FB">
        <w:t xml:space="preserve"> will appear. Select the habitat for the first habitat type </w:t>
      </w:r>
      <w:r>
        <w:t>(Figure 3.6</w:t>
      </w:r>
      <w:r w:rsidRPr="00D123FB">
        <w:t xml:space="preserve">). If the set number of habitats is greater </w:t>
      </w:r>
      <w:r w:rsidRPr="00D123FB">
        <w:lastRenderedPageBreak/>
        <w:t>than one, a corresponding number of dialogs will open sequentially allowing importi</w:t>
      </w:r>
      <w:r>
        <w:t>ng a map for each habitat type.</w:t>
      </w:r>
    </w:p>
    <w:p w14:paraId="49DFB9E2" w14:textId="77777777" w:rsidR="00AC4209" w:rsidRPr="00D123FB" w:rsidRDefault="00AC4209" w:rsidP="00AC4209">
      <w:pPr>
        <w:pStyle w:val="Numbered"/>
        <w:rPr>
          <w:b/>
          <w:szCs w:val="24"/>
        </w:rPr>
      </w:pPr>
      <w:r w:rsidRPr="00D123FB">
        <w:rPr>
          <w:b/>
        </w:rPr>
        <w:t>Raster with habitat quality</w:t>
      </w:r>
      <w:r w:rsidRPr="00D123FB">
        <w:t>. In this case there are no habitat types as such, but only a quality value from 0.0 to 100.0, which will be linked linearly to the carrying capacity of the cell (</w:t>
      </w:r>
      <w:hyperlink w:anchor="_Landscape_1" w:history="1">
        <w:r>
          <w:rPr>
            <w:rStyle w:val="Hyperlink"/>
            <w:szCs w:val="24"/>
          </w:rPr>
          <w:t>see </w:t>
        </w:r>
        <w:r w:rsidRPr="00D123FB">
          <w:rPr>
            <w:rStyle w:val="Hyperlink"/>
            <w:szCs w:val="24"/>
          </w:rPr>
          <w:t>3.1.1</w:t>
        </w:r>
      </w:hyperlink>
      <w:r w:rsidRPr="00D123FB">
        <w:t xml:space="preserve">). As in the other cases, set the landscape </w:t>
      </w:r>
      <w:r w:rsidRPr="00D123FB">
        <w:rPr>
          <w:i/>
        </w:rPr>
        <w:t>resolution</w:t>
      </w:r>
      <w:r w:rsidRPr="00D123FB">
        <w:t xml:space="preserve"> (meters) and then click on the button </w:t>
      </w:r>
      <w:r w:rsidRPr="00D123FB">
        <w:rPr>
          <w:i/>
        </w:rPr>
        <w:t>Import Landscape</w:t>
      </w:r>
      <w:r w:rsidRPr="00D123FB">
        <w:t xml:space="preserve"> to load the landscape map. The map will be </w:t>
      </w:r>
      <w:r>
        <w:t>visualis</w:t>
      </w:r>
      <w:r w:rsidRPr="00D123FB">
        <w:t>ed with a grey scale, where black corresponds to quality</w:t>
      </w:r>
      <w:r>
        <w:t> = </w:t>
      </w:r>
      <w:r w:rsidRPr="00D123FB">
        <w:t>0 and white to quality</w:t>
      </w:r>
      <w:r>
        <w:t> = </w:t>
      </w:r>
      <w:r w:rsidRPr="00D123FB">
        <w:t>100 (</w:t>
      </w:r>
      <w:r>
        <w:t>Figure 3.7</w:t>
      </w:r>
      <w:r w:rsidRPr="00D123FB">
        <w:t>).</w:t>
      </w:r>
    </w:p>
    <w:p w14:paraId="26EAFD47" w14:textId="77777777" w:rsidR="0067520E" w:rsidRPr="007C50D5" w:rsidRDefault="0067520E" w:rsidP="00C57BF9">
      <w:pPr>
        <w:pStyle w:val="Figure"/>
      </w:pPr>
      <w:r w:rsidRPr="00003BEB">
        <w:drawing>
          <wp:inline distT="0" distB="0" distL="0" distR="0" wp14:anchorId="5E673183" wp14:editId="37E3505F">
            <wp:extent cx="4942526" cy="3348926"/>
            <wp:effectExtent l="19050" t="19050" r="10474" b="22924"/>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srcRect/>
                    <a:stretch>
                      <a:fillRect/>
                    </a:stretch>
                  </pic:blipFill>
                  <pic:spPr bwMode="auto">
                    <a:xfrm>
                      <a:off x="0" y="0"/>
                      <a:ext cx="4942526" cy="3348926"/>
                    </a:xfrm>
                    <a:prstGeom prst="rect">
                      <a:avLst/>
                    </a:prstGeom>
                    <a:noFill/>
                    <a:ln w="12700">
                      <a:solidFill>
                        <a:schemeClr val="tx1"/>
                      </a:solidFill>
                      <a:miter lim="800000"/>
                      <a:headEnd/>
                      <a:tailEnd/>
                    </a:ln>
                  </pic:spPr>
                </pic:pic>
              </a:graphicData>
            </a:graphic>
          </wp:inline>
        </w:drawing>
      </w:r>
    </w:p>
    <w:p w14:paraId="20034F08" w14:textId="77777777" w:rsidR="0067520E" w:rsidRPr="00D123FB" w:rsidRDefault="0067520E" w:rsidP="00C57BF9">
      <w:pPr>
        <w:pStyle w:val="Figheading"/>
      </w:pPr>
      <w:r w:rsidRPr="00D123FB">
        <w:rPr>
          <w:b/>
        </w:rPr>
        <w:t>Figure</w:t>
      </w:r>
      <w:r>
        <w:rPr>
          <w:b/>
        </w:rPr>
        <w:t> 3.6.</w:t>
      </w:r>
      <w:r w:rsidRPr="00D123FB">
        <w:t xml:space="preserve"> Importing a landscape given by the percent</w:t>
      </w:r>
      <w:r>
        <w:t>age cover of multiple habitats.</w:t>
      </w:r>
      <w:r>
        <w:br/>
      </w:r>
      <w:r w:rsidRPr="00D123FB">
        <w:t xml:space="preserve">A dialog for selecting a raster map for each habitat type will appear sequentially. </w:t>
      </w:r>
    </w:p>
    <w:p w14:paraId="39FBAF43" w14:textId="77777777" w:rsidR="0067520E" w:rsidRPr="00D123FB" w:rsidRDefault="0067520E" w:rsidP="00C57BF9">
      <w:pPr>
        <w:pStyle w:val="Figure"/>
      </w:pPr>
      <w:r w:rsidRPr="00D123FB">
        <w:lastRenderedPageBreak/>
        <w:drawing>
          <wp:inline distT="0" distB="0" distL="0" distR="0" wp14:anchorId="268F27ED" wp14:editId="5CFB79A6">
            <wp:extent cx="5703469" cy="3148395"/>
            <wp:effectExtent l="19050" t="19050" r="11531" b="13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l="499" t="993" r="525" b="964"/>
                    <a:stretch>
                      <a:fillRect/>
                    </a:stretch>
                  </pic:blipFill>
                  <pic:spPr bwMode="auto">
                    <a:xfrm>
                      <a:off x="0" y="0"/>
                      <a:ext cx="5703469" cy="3148395"/>
                    </a:xfrm>
                    <a:prstGeom prst="rect">
                      <a:avLst/>
                    </a:prstGeom>
                    <a:noFill/>
                    <a:ln w="12700">
                      <a:solidFill>
                        <a:schemeClr val="tx1"/>
                      </a:solidFill>
                      <a:miter lim="800000"/>
                      <a:headEnd/>
                      <a:tailEnd/>
                    </a:ln>
                  </pic:spPr>
                </pic:pic>
              </a:graphicData>
            </a:graphic>
          </wp:inline>
        </w:drawing>
      </w:r>
    </w:p>
    <w:p w14:paraId="077F7084" w14:textId="77777777" w:rsidR="0067520E" w:rsidRPr="00D123FB" w:rsidRDefault="0067520E" w:rsidP="00C57BF9">
      <w:pPr>
        <w:pStyle w:val="Figheading"/>
      </w:pPr>
      <w:r>
        <w:rPr>
          <w:b/>
        </w:rPr>
        <w:t>Figure 3.7</w:t>
      </w:r>
      <w:r w:rsidRPr="00D123FB">
        <w:rPr>
          <w:b/>
        </w:rPr>
        <w:t xml:space="preserve">. </w:t>
      </w:r>
      <w:r w:rsidRPr="00D123FB">
        <w:t>Habitat quality map for mink (</w:t>
      </w:r>
      <w:proofErr w:type="spellStart"/>
      <w:r w:rsidRPr="00D123FB">
        <w:rPr>
          <w:i/>
        </w:rPr>
        <w:t>Neovison</w:t>
      </w:r>
      <w:proofErr w:type="spellEnd"/>
      <w:r w:rsidRPr="00D123FB">
        <w:rPr>
          <w:i/>
        </w:rPr>
        <w:t xml:space="preserve"> vison</w:t>
      </w:r>
      <w:r w:rsidRPr="00D123FB">
        <w:t xml:space="preserve">) in Scotland. Habitat quality was derived from a model of the probability of occurrence of mink in </w:t>
      </w:r>
      <w:r w:rsidRPr="0064244C">
        <w:t>Scotland</w:t>
      </w:r>
      <w:r w:rsidRPr="00D123FB">
        <w:t>, which in turn was predicted from presence-only data using a logistic regression model (</w:t>
      </w:r>
      <w:r w:rsidR="00B50A96">
        <w:t>Fraser et al.</w:t>
      </w:r>
      <w:r w:rsidR="00F21E9B">
        <w:t xml:space="preserve"> 2015</w:t>
      </w:r>
      <w:r w:rsidRPr="00D123FB">
        <w:t>).</w:t>
      </w:r>
    </w:p>
    <w:p w14:paraId="3F0C1CE5" w14:textId="77777777" w:rsidR="0067520E" w:rsidRPr="00D123FB" w:rsidRDefault="0067520E" w:rsidP="00C57BF9">
      <w:pPr>
        <w:pStyle w:val="Heading4"/>
      </w:pPr>
      <w:bookmarkStart w:id="536" w:name="_Import_raster:_Landscape"/>
      <w:bookmarkStart w:id="537" w:name="_Import_raster:_Model"/>
      <w:bookmarkEnd w:id="536"/>
      <w:bookmarkEnd w:id="537"/>
      <w:r w:rsidRPr="00D123FB">
        <w:t xml:space="preserve">Import raster: </w:t>
      </w:r>
      <w:r>
        <w:t>m</w:t>
      </w:r>
      <w:r w:rsidRPr="00D123FB">
        <w:t>odel type</w:t>
      </w:r>
    </w:p>
    <w:p w14:paraId="4EBD45B9"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be run either as cell-based or as patch-based model </w:t>
      </w:r>
      <w:r>
        <w:rPr>
          <w:szCs w:val="24"/>
        </w:rPr>
        <w:t xml:space="preserve">(see </w:t>
      </w:r>
      <w:hyperlink w:anchor="_Cell-based_vs._patch-based" w:history="1">
        <w:r>
          <w:rPr>
            <w:rStyle w:val="Hyperlink"/>
            <w:szCs w:val="24"/>
          </w:rPr>
          <w:t>section </w:t>
        </w:r>
        <w:r w:rsidRPr="00D123FB">
          <w:rPr>
            <w:rStyle w:val="Hyperlink"/>
            <w:szCs w:val="24"/>
          </w:rPr>
          <w:t>2.4.1</w:t>
        </w:r>
      </w:hyperlink>
      <w:r w:rsidRPr="00D123FB">
        <w:rPr>
          <w:szCs w:val="24"/>
        </w:rPr>
        <w:t xml:space="preserve">). The default mode is cell-based, but this can be changed by selecting </w:t>
      </w:r>
      <w:r w:rsidRPr="002F49B1">
        <w:rPr>
          <w:i/>
          <w:szCs w:val="24"/>
        </w:rPr>
        <w:t xml:space="preserve">Patch-based </w:t>
      </w:r>
      <w:r w:rsidRPr="00D123FB">
        <w:rPr>
          <w:szCs w:val="24"/>
        </w:rPr>
        <w:t xml:space="preserve">in the box </w:t>
      </w:r>
      <w:r w:rsidRPr="00D123FB">
        <w:rPr>
          <w:i/>
          <w:szCs w:val="24"/>
        </w:rPr>
        <w:t>Model</w:t>
      </w:r>
      <w:r>
        <w:rPr>
          <w:i/>
          <w:szCs w:val="24"/>
        </w:rPr>
        <w:t> </w:t>
      </w:r>
      <w:r w:rsidRPr="00D123FB">
        <w:rPr>
          <w:i/>
          <w:szCs w:val="24"/>
        </w:rPr>
        <w:t>Type</w:t>
      </w:r>
      <w:r w:rsidRPr="00D123FB">
        <w:rPr>
          <w:szCs w:val="24"/>
        </w:rPr>
        <w:t xml:space="preserve">. Select this option </w:t>
      </w:r>
      <w:r w:rsidRPr="00D123FB">
        <w:rPr>
          <w:b/>
          <w:szCs w:val="24"/>
          <w:u w:val="single"/>
        </w:rPr>
        <w:t>before</w:t>
      </w:r>
      <w:r w:rsidRPr="00D123FB">
        <w:rPr>
          <w:szCs w:val="24"/>
        </w:rPr>
        <w:t xml:space="preserve"> importing the landscape.</w:t>
      </w:r>
      <w:r w:rsidRPr="00126A99">
        <w:rPr>
          <w:szCs w:val="24"/>
        </w:rPr>
        <w:t xml:space="preserve"> </w:t>
      </w:r>
      <w:r w:rsidRPr="00D123FB">
        <w:rPr>
          <w:szCs w:val="24"/>
        </w:rPr>
        <w:t>W</w:t>
      </w:r>
      <w:r>
        <w:rPr>
          <w:szCs w:val="24"/>
        </w:rPr>
        <w:t>hen this</w:t>
      </w:r>
      <w:r w:rsidRPr="00D123FB">
        <w:rPr>
          <w:szCs w:val="24"/>
        </w:rPr>
        <w:t xml:space="preserve"> option is selected, the box </w:t>
      </w:r>
      <w:r w:rsidRPr="00D123FB">
        <w:rPr>
          <w:i/>
          <w:szCs w:val="24"/>
        </w:rPr>
        <w:t>Visualise</w:t>
      </w:r>
      <w:r w:rsidRPr="00D123FB">
        <w:t> </w:t>
      </w:r>
      <w:r w:rsidRPr="00D123FB">
        <w:rPr>
          <w:i/>
          <w:szCs w:val="24"/>
        </w:rPr>
        <w:t>patch landscape</w:t>
      </w:r>
      <w:r w:rsidRPr="00D123FB">
        <w:rPr>
          <w:szCs w:val="24"/>
        </w:rPr>
        <w:t xml:space="preserve"> appears. Ticking this </w:t>
      </w:r>
      <w:r>
        <w:rPr>
          <w:szCs w:val="24"/>
        </w:rPr>
        <w:t>will present</w:t>
      </w:r>
      <w:r w:rsidRPr="00D123FB">
        <w:rPr>
          <w:szCs w:val="24"/>
        </w:rPr>
        <w:t xml:space="preserve"> an image of the landscape (in an additional window once the patches are loaded)</w:t>
      </w:r>
      <w:r>
        <w:rPr>
          <w:szCs w:val="24"/>
        </w:rPr>
        <w:t>,</w:t>
      </w:r>
      <w:r w:rsidRPr="00D123FB">
        <w:rPr>
          <w:szCs w:val="24"/>
        </w:rPr>
        <w:t xml:space="preserve"> </w:t>
      </w:r>
      <w:r>
        <w:rPr>
          <w:szCs w:val="24"/>
        </w:rPr>
        <w:t>in which</w:t>
      </w:r>
      <w:r w:rsidRPr="00D123FB">
        <w:rPr>
          <w:szCs w:val="24"/>
        </w:rPr>
        <w:t xml:space="preserve"> each patch </w:t>
      </w:r>
      <w:r>
        <w:rPr>
          <w:szCs w:val="24"/>
        </w:rPr>
        <w:t>is identified by</w:t>
      </w:r>
      <w:r w:rsidRPr="00D123FB">
        <w:rPr>
          <w:szCs w:val="24"/>
        </w:rPr>
        <w:t xml:space="preserve"> a unique </w:t>
      </w:r>
      <w:r>
        <w:rPr>
          <w:szCs w:val="24"/>
        </w:rPr>
        <w:t>colour</w:t>
      </w:r>
      <w:r w:rsidRPr="00D123FB">
        <w:rPr>
          <w:szCs w:val="24"/>
        </w:rPr>
        <w:t>.</w:t>
      </w:r>
    </w:p>
    <w:p w14:paraId="4E289D74" w14:textId="77777777" w:rsidR="0067520E" w:rsidRPr="00D123FB" w:rsidRDefault="0067520E" w:rsidP="00C57BF9">
      <w:pPr>
        <w:rPr>
          <w:szCs w:val="24"/>
        </w:rPr>
      </w:pPr>
      <w:r w:rsidRPr="00D123FB">
        <w:rPr>
          <w:szCs w:val="24"/>
        </w:rPr>
        <w:t xml:space="preserve">For running in </w:t>
      </w:r>
      <w:r w:rsidRPr="00D123FB">
        <w:rPr>
          <w:b/>
          <w:szCs w:val="24"/>
        </w:rPr>
        <w:t>patch-mode</w:t>
      </w:r>
      <w:r w:rsidRPr="00D123FB">
        <w:rPr>
          <w:szCs w:val="24"/>
        </w:rPr>
        <w:t xml:space="preserve">, </w:t>
      </w:r>
      <w:proofErr w:type="spellStart"/>
      <w:r w:rsidRPr="00D123FB">
        <w:rPr>
          <w:szCs w:val="24"/>
        </w:rPr>
        <w:t>RangeShifter</w:t>
      </w:r>
      <w:proofErr w:type="spellEnd"/>
      <w:r w:rsidRPr="00D123FB">
        <w:rPr>
          <w:szCs w:val="24"/>
        </w:rPr>
        <w:t xml:space="preserve"> needs an additional file to the habitat map (</w:t>
      </w:r>
      <w:hyperlink w:anchor="_Landscape_1" w:history="1">
        <w:r>
          <w:rPr>
            <w:rStyle w:val="Hyperlink"/>
            <w:szCs w:val="24"/>
          </w:rPr>
          <w:t>see </w:t>
        </w:r>
        <w:r w:rsidRPr="00D123FB">
          <w:rPr>
            <w:rStyle w:val="Hyperlink"/>
            <w:szCs w:val="24"/>
          </w:rPr>
          <w:t>3.1.1</w:t>
        </w:r>
      </w:hyperlink>
      <w:r w:rsidRPr="00D123FB">
        <w:rPr>
          <w:szCs w:val="24"/>
        </w:rPr>
        <w:t xml:space="preserve">). This is a raster map </w:t>
      </w:r>
      <w:r>
        <w:rPr>
          <w:szCs w:val="24"/>
        </w:rPr>
        <w:t>having the same cell size and</w:t>
      </w:r>
      <w:r w:rsidRPr="00D123FB">
        <w:rPr>
          <w:szCs w:val="24"/>
        </w:rPr>
        <w:t xml:space="preserve"> the same dimensions as the habitat map </w:t>
      </w:r>
      <w:r>
        <w:rPr>
          <w:szCs w:val="24"/>
        </w:rPr>
        <w:t xml:space="preserve">and </w:t>
      </w:r>
      <w:r w:rsidRPr="00D123FB">
        <w:rPr>
          <w:szCs w:val="24"/>
        </w:rPr>
        <w:t xml:space="preserve">containing the patch ID of each cell. After the habitat map has been imported, a </w:t>
      </w:r>
      <w:r>
        <w:rPr>
          <w:szCs w:val="24"/>
        </w:rPr>
        <w:t xml:space="preserve">confirmation message </w:t>
      </w:r>
      <w:r w:rsidRPr="00D123FB">
        <w:rPr>
          <w:szCs w:val="24"/>
        </w:rPr>
        <w:t>will appear</w:t>
      </w:r>
      <w:r>
        <w:rPr>
          <w:szCs w:val="24"/>
        </w:rPr>
        <w:t>, followed immediately by</w:t>
      </w:r>
      <w:r w:rsidRPr="00D123FB">
        <w:rPr>
          <w:szCs w:val="24"/>
        </w:rPr>
        <w:t xml:space="preserve"> the dialog </w:t>
      </w:r>
      <w:r w:rsidRPr="00D123FB">
        <w:rPr>
          <w:i/>
          <w:szCs w:val="24"/>
        </w:rPr>
        <w:t>Select </w:t>
      </w:r>
      <w:r>
        <w:rPr>
          <w:i/>
          <w:szCs w:val="24"/>
        </w:rPr>
        <w:t>p</w:t>
      </w:r>
      <w:r w:rsidRPr="00D123FB">
        <w:rPr>
          <w:i/>
          <w:szCs w:val="24"/>
        </w:rPr>
        <w:t>atch </w:t>
      </w:r>
      <w:r>
        <w:rPr>
          <w:i/>
          <w:szCs w:val="24"/>
        </w:rPr>
        <w:t>raster</w:t>
      </w:r>
      <w:r w:rsidRPr="00D123FB">
        <w:rPr>
          <w:i/>
          <w:szCs w:val="24"/>
        </w:rPr>
        <w:t> map</w:t>
      </w:r>
      <w:r w:rsidRPr="00D123FB">
        <w:rPr>
          <w:szCs w:val="24"/>
        </w:rPr>
        <w:t>, enabling loading of the patch IDs file, which may take some time, because patches’ spatial characteristics are comp</w:t>
      </w:r>
      <w:r w:rsidR="00BA4B4D">
        <w:rPr>
          <w:szCs w:val="24"/>
        </w:rPr>
        <w:t>uted and stored during loading.</w:t>
      </w:r>
    </w:p>
    <w:p w14:paraId="072D3D6A" w14:textId="77777777" w:rsidR="00BA4B4D" w:rsidRPr="00D123FB" w:rsidRDefault="00BA4B4D" w:rsidP="00BA4B4D">
      <w:pPr>
        <w:pStyle w:val="Heading4"/>
      </w:pPr>
      <w:bookmarkStart w:id="538" w:name="_Dynamic_landscapes"/>
      <w:bookmarkEnd w:id="538"/>
      <w:r>
        <w:t>Dynamic</w:t>
      </w:r>
      <w:r w:rsidRPr="00D123FB">
        <w:t xml:space="preserve"> landscapes</w:t>
      </w:r>
    </w:p>
    <w:p w14:paraId="6D99CFEA" w14:textId="77777777" w:rsidR="00BA4B4D" w:rsidRDefault="009E2399" w:rsidP="00BA4B4D">
      <w:pPr>
        <w:rPr>
          <w:szCs w:val="24"/>
        </w:rPr>
      </w:pPr>
      <w:r>
        <w:rPr>
          <w:szCs w:val="24"/>
        </w:rPr>
        <w:t xml:space="preserve">Once a habitat codes or habitat quality landscape has been loaded, an option is provided to specify a dynamic landscape, i.e. one that changes </w:t>
      </w:r>
      <w:proofErr w:type="gramStart"/>
      <w:r>
        <w:rPr>
          <w:szCs w:val="24"/>
        </w:rPr>
        <w:t>during the course of</w:t>
      </w:r>
      <w:proofErr w:type="gramEnd"/>
      <w:r>
        <w:rPr>
          <w:szCs w:val="24"/>
        </w:rPr>
        <w:t xml:space="preserve"> a simulation.</w:t>
      </w:r>
      <w:r w:rsidR="00B71120">
        <w:rPr>
          <w:szCs w:val="24"/>
        </w:rPr>
        <w:t xml:space="preserve"> Clicking on the </w:t>
      </w:r>
      <w:r w:rsidR="00B71120" w:rsidRPr="00B71120">
        <w:rPr>
          <w:i/>
          <w:szCs w:val="24"/>
        </w:rPr>
        <w:t>Dynamic Landscape</w:t>
      </w:r>
      <w:r w:rsidR="00B71120">
        <w:rPr>
          <w:szCs w:val="24"/>
        </w:rPr>
        <w:t xml:space="preserve"> button opens the </w:t>
      </w:r>
      <w:r w:rsidR="00B71120" w:rsidRPr="00B71120">
        <w:rPr>
          <w:i/>
          <w:szCs w:val="24"/>
        </w:rPr>
        <w:t>Dynamic Landscape</w:t>
      </w:r>
      <w:r w:rsidR="00B71120">
        <w:rPr>
          <w:szCs w:val="24"/>
        </w:rPr>
        <w:t xml:space="preserve"> window</w:t>
      </w:r>
      <w:r w:rsidR="00D4658D">
        <w:rPr>
          <w:szCs w:val="24"/>
        </w:rPr>
        <w:t xml:space="preserve"> (</w:t>
      </w:r>
      <w:r w:rsidR="00D4658D">
        <w:t>Figure 3.7.1</w:t>
      </w:r>
      <w:r w:rsidR="00D4658D">
        <w:rPr>
          <w:szCs w:val="24"/>
        </w:rPr>
        <w:t>)</w:t>
      </w:r>
      <w:r w:rsidR="00B71120">
        <w:rPr>
          <w:szCs w:val="24"/>
        </w:rPr>
        <w:t xml:space="preserve">, from which one or more changes to the landscape may be specified. Set the year in which the change is to be applied (which must be </w:t>
      </w:r>
      <w:r w:rsidR="00D71131">
        <w:rPr>
          <w:szCs w:val="24"/>
        </w:rPr>
        <w:t>after</w:t>
      </w:r>
      <w:r w:rsidR="00B71120">
        <w:rPr>
          <w:szCs w:val="24"/>
        </w:rPr>
        <w:t xml:space="preserve"> any previous change) and click on </w:t>
      </w:r>
      <w:r w:rsidR="00B71120" w:rsidRPr="00B71120">
        <w:rPr>
          <w:i/>
          <w:szCs w:val="24"/>
        </w:rPr>
        <w:t>Add</w:t>
      </w:r>
      <w:r w:rsidR="00B71120">
        <w:rPr>
          <w:szCs w:val="24"/>
        </w:rPr>
        <w:t>. From the resulting dialog, select the habitat raster which holds the changed landscape; its dimensions and cell size mu</w:t>
      </w:r>
      <w:r w:rsidR="00D4658D">
        <w:rPr>
          <w:szCs w:val="24"/>
        </w:rPr>
        <w:t>st</w:t>
      </w:r>
      <w:r w:rsidR="00B71120">
        <w:rPr>
          <w:szCs w:val="24"/>
        </w:rPr>
        <w:t xml:space="preserve"> match the initial raster. If </w:t>
      </w:r>
      <w:r w:rsidR="00D71131">
        <w:rPr>
          <w:szCs w:val="24"/>
        </w:rPr>
        <w:t xml:space="preserve">the landscape </w:t>
      </w:r>
      <w:r w:rsidR="00B71120">
        <w:rPr>
          <w:szCs w:val="24"/>
        </w:rPr>
        <w:t>is patch-based, also select</w:t>
      </w:r>
      <w:r w:rsidR="00D4658D">
        <w:rPr>
          <w:szCs w:val="24"/>
        </w:rPr>
        <w:t xml:space="preserve"> the corresponding patch raster for the changed landscape. A habitat or a patch raster may be selected more than once if there are multiple changes (e.g. because the habitats within some patches change but the pattern of patches does not). </w:t>
      </w:r>
      <w:r w:rsidR="00D71131">
        <w:rPr>
          <w:szCs w:val="24"/>
        </w:rPr>
        <w:t xml:space="preserve">If you make a mistake, click on the </w:t>
      </w:r>
      <w:r w:rsidR="00D71131" w:rsidRPr="00D71131">
        <w:rPr>
          <w:i/>
          <w:szCs w:val="24"/>
        </w:rPr>
        <w:t>Reset</w:t>
      </w:r>
      <w:r w:rsidR="00D71131">
        <w:rPr>
          <w:szCs w:val="24"/>
        </w:rPr>
        <w:t xml:space="preserve"> button, which removes all changes. </w:t>
      </w:r>
      <w:r w:rsidR="00D4658D">
        <w:rPr>
          <w:szCs w:val="24"/>
        </w:rPr>
        <w:t xml:space="preserve">Once all changes have been specified, click on the </w:t>
      </w:r>
      <w:r w:rsidR="00D4658D" w:rsidRPr="00D4658D">
        <w:rPr>
          <w:i/>
          <w:szCs w:val="24"/>
        </w:rPr>
        <w:lastRenderedPageBreak/>
        <w:t>Finished</w:t>
      </w:r>
      <w:r w:rsidR="00D4658D">
        <w:rPr>
          <w:szCs w:val="24"/>
        </w:rPr>
        <w:t xml:space="preserve"> button to close the window. </w:t>
      </w:r>
      <w:r w:rsidR="00D71131">
        <w:rPr>
          <w:szCs w:val="24"/>
        </w:rPr>
        <w:t xml:space="preserve">The </w:t>
      </w:r>
      <w:r w:rsidR="00D71131" w:rsidRPr="00B71120">
        <w:rPr>
          <w:i/>
          <w:szCs w:val="24"/>
        </w:rPr>
        <w:t>Dynamic Landscape</w:t>
      </w:r>
      <w:r w:rsidR="00D71131">
        <w:rPr>
          <w:szCs w:val="24"/>
        </w:rPr>
        <w:t xml:space="preserve"> button remains </w:t>
      </w:r>
      <w:proofErr w:type="gramStart"/>
      <w:r w:rsidR="00D71131">
        <w:rPr>
          <w:szCs w:val="24"/>
        </w:rPr>
        <w:t>active, and</w:t>
      </w:r>
      <w:proofErr w:type="gramEnd"/>
      <w:r w:rsidR="00D71131">
        <w:rPr>
          <w:szCs w:val="24"/>
        </w:rPr>
        <w:t xml:space="preserve"> may be selected again to add further changes. If you are certain that no more alterations are required, click on the </w:t>
      </w:r>
      <w:r w:rsidR="00D71131" w:rsidRPr="00D71131">
        <w:rPr>
          <w:i/>
          <w:szCs w:val="24"/>
        </w:rPr>
        <w:t>OK</w:t>
      </w:r>
      <w:r w:rsidR="00D71131">
        <w:rPr>
          <w:szCs w:val="24"/>
        </w:rPr>
        <w:t xml:space="preserve"> button, which disables the </w:t>
      </w:r>
      <w:r w:rsidR="00D71131" w:rsidRPr="00B71120">
        <w:rPr>
          <w:i/>
          <w:szCs w:val="24"/>
        </w:rPr>
        <w:t>Dynamic Landscape</w:t>
      </w:r>
      <w:r w:rsidR="00D71131">
        <w:rPr>
          <w:szCs w:val="24"/>
        </w:rPr>
        <w:t xml:space="preserve"> button. This is because, for habitat codes landscapes, </w:t>
      </w:r>
      <w:proofErr w:type="spellStart"/>
      <w:r w:rsidR="00D71131">
        <w:rPr>
          <w:szCs w:val="24"/>
        </w:rPr>
        <w:t>RangeShifter</w:t>
      </w:r>
      <w:proofErr w:type="spellEnd"/>
      <w:r w:rsidR="00D71131">
        <w:rPr>
          <w:szCs w:val="24"/>
        </w:rPr>
        <w:t xml:space="preserve"> now searches through all the selected habitat </w:t>
      </w:r>
      <w:proofErr w:type="spellStart"/>
      <w:r w:rsidR="00D71131">
        <w:rPr>
          <w:szCs w:val="24"/>
        </w:rPr>
        <w:t>rasters</w:t>
      </w:r>
      <w:proofErr w:type="spellEnd"/>
      <w:r w:rsidR="00D71131">
        <w:rPr>
          <w:szCs w:val="24"/>
        </w:rPr>
        <w:t xml:space="preserve"> (original and changed landscapes) and compiles a sequential list of all the codes present. A habitat code does not therefore need to be present in the original landscape; it may be introduced as part of a change to the landscape.</w:t>
      </w:r>
    </w:p>
    <w:p w14:paraId="40CA3DFE" w14:textId="77777777" w:rsidR="00D71131" w:rsidRDefault="00D71131" w:rsidP="00D71131">
      <w:pPr>
        <w:rPr>
          <w:szCs w:val="24"/>
        </w:rPr>
      </w:pPr>
      <w:r>
        <w:rPr>
          <w:szCs w:val="24"/>
        </w:rPr>
        <w:t xml:space="preserve">If a dynamic landscape is not required for the model, simply click on the </w:t>
      </w:r>
      <w:r w:rsidRPr="00D45898">
        <w:rPr>
          <w:i/>
          <w:szCs w:val="24"/>
        </w:rPr>
        <w:t>OK</w:t>
      </w:r>
      <w:r>
        <w:rPr>
          <w:szCs w:val="24"/>
        </w:rPr>
        <w:t xml:space="preserve"> button.</w:t>
      </w:r>
    </w:p>
    <w:p w14:paraId="29B90806" w14:textId="77777777" w:rsidR="00D71131" w:rsidRDefault="00D71131" w:rsidP="00D71131">
      <w:pPr>
        <w:pStyle w:val="Heading4"/>
      </w:pPr>
      <w:r>
        <w:t>Changing the default colours</w:t>
      </w:r>
    </w:p>
    <w:p w14:paraId="3A75A459" w14:textId="77777777" w:rsidR="00D71131" w:rsidRDefault="00D71131" w:rsidP="00D71131">
      <w:pPr>
        <w:rPr>
          <w:szCs w:val="24"/>
        </w:rPr>
      </w:pPr>
      <w:r>
        <w:rPr>
          <w:szCs w:val="24"/>
        </w:rPr>
        <w:t>In the case of habitat codes and habitat percentage cover landscapes, once all the files (including, if required, the patch file and dynamic landscape files) have been read successfully, a table listing the</w:t>
      </w:r>
      <w:r w:rsidRPr="00D123FB">
        <w:rPr>
          <w:szCs w:val="24"/>
        </w:rPr>
        <w:t xml:space="preserve"> habitat codes </w:t>
      </w:r>
      <w:r>
        <w:rPr>
          <w:szCs w:val="24"/>
        </w:rPr>
        <w:t>(</w:t>
      </w:r>
      <w:r w:rsidRPr="00D123FB">
        <w:rPr>
          <w:szCs w:val="24"/>
        </w:rPr>
        <w:t xml:space="preserve">numbered </w:t>
      </w:r>
      <w:r w:rsidRPr="00BA4B4D">
        <w:rPr>
          <w:i/>
          <w:szCs w:val="24"/>
        </w:rPr>
        <w:t>1…N</w:t>
      </w:r>
      <w:r>
        <w:rPr>
          <w:szCs w:val="24"/>
        </w:rPr>
        <w:t xml:space="preserve"> for percentage cover) is displayed</w:t>
      </w:r>
      <w:r w:rsidRPr="00D123FB">
        <w:rPr>
          <w:szCs w:val="24"/>
        </w:rPr>
        <w:t xml:space="preserve">. There are three additional columns for each habitat, named R, G and B. These refer to the standard RGB </w:t>
      </w:r>
      <w:r>
        <w:rPr>
          <w:szCs w:val="24"/>
        </w:rPr>
        <w:t>colour</w:t>
      </w:r>
      <w:r w:rsidRPr="00D123FB">
        <w:rPr>
          <w:szCs w:val="24"/>
        </w:rPr>
        <w:t xml:space="preserve"> system where the </w:t>
      </w:r>
      <w:r>
        <w:rPr>
          <w:szCs w:val="24"/>
        </w:rPr>
        <w:t>colour</w:t>
      </w:r>
      <w:r w:rsidRPr="00D123FB">
        <w:rPr>
          <w:szCs w:val="24"/>
        </w:rPr>
        <w:t xml:space="preserve"> of a </w:t>
      </w:r>
      <w:r>
        <w:rPr>
          <w:szCs w:val="24"/>
        </w:rPr>
        <w:t xml:space="preserve">screen </w:t>
      </w:r>
      <w:r w:rsidRPr="00D123FB">
        <w:rPr>
          <w:szCs w:val="24"/>
        </w:rPr>
        <w:t xml:space="preserve">pixel is defined by the combination of red, green and blue, each of which is an integer that can vary between 0 and 255. The RGB columns set a specific </w:t>
      </w:r>
      <w:r>
        <w:rPr>
          <w:szCs w:val="24"/>
        </w:rPr>
        <w:t>colour</w:t>
      </w:r>
      <w:r w:rsidRPr="00D123FB">
        <w:rPr>
          <w:szCs w:val="24"/>
        </w:rPr>
        <w:t xml:space="preserve"> for each habitat type. There are 21 </w:t>
      </w:r>
      <w:r>
        <w:rPr>
          <w:szCs w:val="24"/>
        </w:rPr>
        <w:t>colours given by default (Table </w:t>
      </w:r>
      <w:r w:rsidRPr="00D123FB">
        <w:rPr>
          <w:szCs w:val="24"/>
        </w:rPr>
        <w:t xml:space="preserve">1). These </w:t>
      </w:r>
      <w:r>
        <w:rPr>
          <w:szCs w:val="24"/>
        </w:rPr>
        <w:t>colour</w:t>
      </w:r>
      <w:r w:rsidRPr="00D123FB">
        <w:rPr>
          <w:szCs w:val="24"/>
        </w:rPr>
        <w:t>s can be left as they are or changed at the user’s discretion</w:t>
      </w:r>
      <w:r>
        <w:rPr>
          <w:szCs w:val="24"/>
        </w:rPr>
        <w:t xml:space="preserve"> by editing them and clicking on the </w:t>
      </w:r>
      <w:r w:rsidRPr="002F49B1">
        <w:rPr>
          <w:i/>
          <w:szCs w:val="24"/>
        </w:rPr>
        <w:t>Change Habitat Colours</w:t>
      </w:r>
      <w:r>
        <w:rPr>
          <w:szCs w:val="24"/>
        </w:rPr>
        <w:t xml:space="preserve"> button</w:t>
      </w:r>
      <w:r w:rsidRPr="00D123FB">
        <w:rPr>
          <w:szCs w:val="24"/>
        </w:rPr>
        <w:t>. After the 21</w:t>
      </w:r>
      <w:r w:rsidRPr="00D123FB">
        <w:rPr>
          <w:szCs w:val="24"/>
          <w:vertAlign w:val="superscript"/>
        </w:rPr>
        <w:t>st</w:t>
      </w:r>
      <w:r w:rsidRPr="00D123FB">
        <w:rPr>
          <w:szCs w:val="24"/>
        </w:rPr>
        <w:t xml:space="preserve"> habitat, all </w:t>
      </w:r>
      <w:r>
        <w:rPr>
          <w:szCs w:val="24"/>
        </w:rPr>
        <w:t>colour</w:t>
      </w:r>
      <w:r w:rsidRPr="00D123FB">
        <w:rPr>
          <w:szCs w:val="24"/>
        </w:rPr>
        <w:t>s are set to black (RGB</w:t>
      </w:r>
      <w:r>
        <w:rPr>
          <w:szCs w:val="24"/>
        </w:rPr>
        <w:t> = </w:t>
      </w:r>
      <w:r w:rsidRPr="00D123FB">
        <w:rPr>
          <w:szCs w:val="24"/>
        </w:rPr>
        <w:t>(0,0,0)) and theref</w:t>
      </w:r>
      <w:r>
        <w:rPr>
          <w:szCs w:val="24"/>
        </w:rPr>
        <w:t>ore need to be set manually.</w:t>
      </w:r>
    </w:p>
    <w:p w14:paraId="4E2EBFD3" w14:textId="77777777" w:rsidR="00B71120" w:rsidRPr="00D123FB" w:rsidRDefault="00B71120" w:rsidP="00B71120">
      <w:pPr>
        <w:pStyle w:val="Figure"/>
        <w:rPr>
          <w:szCs w:val="24"/>
        </w:rPr>
      </w:pPr>
      <w:r w:rsidRPr="00B71120">
        <w:drawing>
          <wp:inline distT="0" distB="0" distL="0" distR="0" wp14:anchorId="3676CB3E" wp14:editId="065FDF9F">
            <wp:extent cx="4087368" cy="3191256"/>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87368" cy="3191256"/>
                    </a:xfrm>
                    <a:prstGeom prst="rect">
                      <a:avLst/>
                    </a:prstGeom>
                    <a:noFill/>
                    <a:ln w="12700">
                      <a:solidFill>
                        <a:schemeClr val="tx1">
                          <a:lumMod val="95000"/>
                          <a:lumOff val="5000"/>
                        </a:schemeClr>
                      </a:solidFill>
                    </a:ln>
                  </pic:spPr>
                </pic:pic>
              </a:graphicData>
            </a:graphic>
          </wp:inline>
        </w:drawing>
      </w:r>
    </w:p>
    <w:p w14:paraId="7281E528" w14:textId="77777777" w:rsidR="00B71120" w:rsidRPr="00D123FB" w:rsidRDefault="00B71120" w:rsidP="00B71120">
      <w:pPr>
        <w:pStyle w:val="Figheading"/>
      </w:pPr>
      <w:r>
        <w:rPr>
          <w:b/>
        </w:rPr>
        <w:t>Figure 3.7.1</w:t>
      </w:r>
      <w:r w:rsidRPr="00D123FB">
        <w:rPr>
          <w:b/>
        </w:rPr>
        <w:t>.</w:t>
      </w:r>
      <w:r w:rsidRPr="00D123FB">
        <w:t xml:space="preserve"> The </w:t>
      </w:r>
      <w:r w:rsidRPr="00B71120">
        <w:rPr>
          <w:i/>
        </w:rPr>
        <w:t>Dynamic L</w:t>
      </w:r>
      <w:r w:rsidRPr="00D123FB">
        <w:rPr>
          <w:i/>
        </w:rPr>
        <w:t>andscape</w:t>
      </w:r>
      <w:r w:rsidRPr="00D123FB">
        <w:t xml:space="preserve"> window.</w:t>
      </w:r>
    </w:p>
    <w:p w14:paraId="7C4111C2" w14:textId="77777777" w:rsidR="0067520E" w:rsidRPr="0064244C" w:rsidRDefault="0067520E" w:rsidP="00D20542">
      <w:pPr>
        <w:keepNext/>
        <w:keepLines/>
        <w:spacing w:before="120" w:after="120"/>
        <w:ind w:left="360"/>
        <w:jc w:val="center"/>
        <w:rPr>
          <w:sz w:val="22"/>
        </w:rPr>
      </w:pPr>
      <w:r w:rsidRPr="0064244C">
        <w:rPr>
          <w:b/>
          <w:sz w:val="22"/>
        </w:rPr>
        <w:lastRenderedPageBreak/>
        <w:t xml:space="preserve">Table 1. </w:t>
      </w:r>
      <w:r w:rsidRPr="0064244C">
        <w:rPr>
          <w:sz w:val="22"/>
        </w:rPr>
        <w:t>Default colour codes for the first 21 habitat types.</w:t>
      </w:r>
    </w:p>
    <w:tbl>
      <w:tblPr>
        <w:tblW w:w="0" w:type="auto"/>
        <w:jc w:val="center"/>
        <w:tblLook w:val="04A0" w:firstRow="1" w:lastRow="0" w:firstColumn="1" w:lastColumn="0" w:noHBand="0" w:noVBand="1"/>
      </w:tblPr>
      <w:tblGrid>
        <w:gridCol w:w="864"/>
        <w:gridCol w:w="864"/>
        <w:gridCol w:w="864"/>
        <w:gridCol w:w="864"/>
      </w:tblGrid>
      <w:tr w:rsidR="0067520E" w:rsidRPr="00D123FB" w14:paraId="5CAFDE8C" w14:textId="77777777" w:rsidTr="005A1B49">
        <w:trPr>
          <w:cantSplit/>
          <w:trHeight w:hRule="exact" w:val="245"/>
          <w:jc w:val="center"/>
        </w:trPr>
        <w:tc>
          <w:tcPr>
            <w:tcW w:w="864" w:type="dxa"/>
            <w:vAlign w:val="center"/>
          </w:tcPr>
          <w:p w14:paraId="675344C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Habitat</w:t>
            </w:r>
          </w:p>
        </w:tc>
        <w:tc>
          <w:tcPr>
            <w:tcW w:w="864" w:type="dxa"/>
            <w:vAlign w:val="center"/>
          </w:tcPr>
          <w:p w14:paraId="00823F2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R</w:t>
            </w:r>
          </w:p>
        </w:tc>
        <w:tc>
          <w:tcPr>
            <w:tcW w:w="864" w:type="dxa"/>
            <w:vAlign w:val="center"/>
          </w:tcPr>
          <w:p w14:paraId="1FBE02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G</w:t>
            </w:r>
          </w:p>
        </w:tc>
        <w:tc>
          <w:tcPr>
            <w:tcW w:w="864" w:type="dxa"/>
            <w:vAlign w:val="center"/>
          </w:tcPr>
          <w:p w14:paraId="578321A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B</w:t>
            </w:r>
          </w:p>
        </w:tc>
      </w:tr>
      <w:tr w:rsidR="0067520E" w:rsidRPr="00D123FB" w14:paraId="514DA537" w14:textId="77777777" w:rsidTr="005A1B49">
        <w:trPr>
          <w:cantSplit/>
          <w:trHeight w:hRule="exact" w:val="245"/>
          <w:jc w:val="center"/>
        </w:trPr>
        <w:tc>
          <w:tcPr>
            <w:tcW w:w="864" w:type="dxa"/>
            <w:shd w:val="clear" w:color="auto" w:fill="00C832"/>
            <w:vAlign w:val="center"/>
          </w:tcPr>
          <w:p w14:paraId="61F98A3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w:t>
            </w:r>
          </w:p>
        </w:tc>
        <w:tc>
          <w:tcPr>
            <w:tcW w:w="864" w:type="dxa"/>
            <w:shd w:val="clear" w:color="auto" w:fill="00C832"/>
            <w:vAlign w:val="center"/>
          </w:tcPr>
          <w:p w14:paraId="3D37FB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C832"/>
            <w:vAlign w:val="center"/>
          </w:tcPr>
          <w:p w14:paraId="27C8A9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00C832"/>
            <w:vAlign w:val="center"/>
          </w:tcPr>
          <w:p w14:paraId="582653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50</w:t>
            </w:r>
          </w:p>
        </w:tc>
      </w:tr>
      <w:tr w:rsidR="0067520E" w:rsidRPr="00D123FB" w14:paraId="4B74DC7D" w14:textId="77777777" w:rsidTr="005A1B49">
        <w:trPr>
          <w:cantSplit/>
          <w:trHeight w:hRule="exact" w:val="245"/>
          <w:jc w:val="center"/>
        </w:trPr>
        <w:tc>
          <w:tcPr>
            <w:tcW w:w="864" w:type="dxa"/>
            <w:shd w:val="clear" w:color="auto" w:fill="FAC896"/>
            <w:vAlign w:val="center"/>
          </w:tcPr>
          <w:p w14:paraId="2AC81A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w:t>
            </w:r>
          </w:p>
        </w:tc>
        <w:tc>
          <w:tcPr>
            <w:tcW w:w="864" w:type="dxa"/>
            <w:shd w:val="clear" w:color="auto" w:fill="FAC896"/>
            <w:vAlign w:val="center"/>
          </w:tcPr>
          <w:p w14:paraId="59A7D3B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FAC896"/>
            <w:vAlign w:val="center"/>
          </w:tcPr>
          <w:p w14:paraId="16714E2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FAC896"/>
            <w:vAlign w:val="center"/>
          </w:tcPr>
          <w:p w14:paraId="13D0C72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5E763A76" w14:textId="77777777" w:rsidTr="005A1B49">
        <w:trPr>
          <w:cantSplit/>
          <w:trHeight w:hRule="exact" w:val="245"/>
          <w:jc w:val="center"/>
        </w:trPr>
        <w:tc>
          <w:tcPr>
            <w:tcW w:w="864" w:type="dxa"/>
            <w:shd w:val="clear" w:color="auto" w:fill="C8C864"/>
            <w:vAlign w:val="center"/>
          </w:tcPr>
          <w:p w14:paraId="5D3B7F8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3</w:t>
            </w:r>
          </w:p>
        </w:tc>
        <w:tc>
          <w:tcPr>
            <w:tcW w:w="864" w:type="dxa"/>
            <w:shd w:val="clear" w:color="auto" w:fill="C8C864"/>
            <w:vAlign w:val="center"/>
          </w:tcPr>
          <w:p w14:paraId="4E9828E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3E65C4A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61358D2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6A77E5EC" w14:textId="77777777" w:rsidTr="005A1B49">
        <w:trPr>
          <w:cantSplit/>
          <w:trHeight w:hRule="exact" w:val="245"/>
          <w:jc w:val="center"/>
        </w:trPr>
        <w:tc>
          <w:tcPr>
            <w:tcW w:w="864" w:type="dxa"/>
            <w:shd w:val="clear" w:color="auto" w:fill="64FA64"/>
            <w:vAlign w:val="center"/>
          </w:tcPr>
          <w:p w14:paraId="78AD9A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4</w:t>
            </w:r>
          </w:p>
        </w:tc>
        <w:tc>
          <w:tcPr>
            <w:tcW w:w="864" w:type="dxa"/>
            <w:shd w:val="clear" w:color="auto" w:fill="64FA64"/>
            <w:vAlign w:val="center"/>
          </w:tcPr>
          <w:p w14:paraId="370963F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64FA64"/>
            <w:vAlign w:val="center"/>
          </w:tcPr>
          <w:p w14:paraId="7E4BFE9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64FA64"/>
            <w:vAlign w:val="center"/>
          </w:tcPr>
          <w:p w14:paraId="447228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40C204D0" w14:textId="77777777" w:rsidTr="005A1B49">
        <w:trPr>
          <w:cantSplit/>
          <w:trHeight w:hRule="exact" w:val="245"/>
          <w:jc w:val="center"/>
        </w:trPr>
        <w:tc>
          <w:tcPr>
            <w:tcW w:w="864" w:type="dxa"/>
            <w:shd w:val="clear" w:color="auto" w:fill="C896FA"/>
            <w:vAlign w:val="center"/>
          </w:tcPr>
          <w:p w14:paraId="14BC6F1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w:t>
            </w:r>
          </w:p>
        </w:tc>
        <w:tc>
          <w:tcPr>
            <w:tcW w:w="864" w:type="dxa"/>
            <w:shd w:val="clear" w:color="auto" w:fill="C896FA"/>
            <w:vAlign w:val="center"/>
          </w:tcPr>
          <w:p w14:paraId="1BFEB5D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96FA"/>
            <w:vAlign w:val="center"/>
          </w:tcPr>
          <w:p w14:paraId="15922BC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C896FA"/>
            <w:vAlign w:val="center"/>
          </w:tcPr>
          <w:p w14:paraId="23A6601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r>
      <w:tr w:rsidR="0067520E" w:rsidRPr="00D123FB" w14:paraId="037829D1" w14:textId="77777777" w:rsidTr="005A1B49">
        <w:trPr>
          <w:cantSplit/>
          <w:trHeight w:hRule="exact" w:val="245"/>
          <w:jc w:val="center"/>
        </w:trPr>
        <w:tc>
          <w:tcPr>
            <w:tcW w:w="864" w:type="dxa"/>
            <w:shd w:val="clear" w:color="auto" w:fill="969696"/>
            <w:vAlign w:val="center"/>
          </w:tcPr>
          <w:p w14:paraId="6E3F75F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w:t>
            </w:r>
          </w:p>
        </w:tc>
        <w:tc>
          <w:tcPr>
            <w:tcW w:w="864" w:type="dxa"/>
            <w:shd w:val="clear" w:color="auto" w:fill="969696"/>
            <w:vAlign w:val="center"/>
          </w:tcPr>
          <w:p w14:paraId="139CFC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087DE2C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6071A94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75600619" w14:textId="77777777" w:rsidTr="005A1B49">
        <w:trPr>
          <w:cantSplit/>
          <w:trHeight w:hRule="exact" w:val="245"/>
          <w:jc w:val="center"/>
        </w:trPr>
        <w:tc>
          <w:tcPr>
            <w:tcW w:w="864" w:type="dxa"/>
            <w:shd w:val="clear" w:color="auto" w:fill="998000"/>
            <w:vAlign w:val="center"/>
          </w:tcPr>
          <w:p w14:paraId="33E8F7A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7</w:t>
            </w:r>
          </w:p>
        </w:tc>
        <w:tc>
          <w:tcPr>
            <w:tcW w:w="864" w:type="dxa"/>
            <w:shd w:val="clear" w:color="auto" w:fill="998000"/>
            <w:vAlign w:val="center"/>
          </w:tcPr>
          <w:p w14:paraId="0B720C3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153</w:t>
            </w:r>
          </w:p>
        </w:tc>
        <w:tc>
          <w:tcPr>
            <w:tcW w:w="864" w:type="dxa"/>
            <w:shd w:val="clear" w:color="auto" w:fill="998000"/>
            <w:vAlign w:val="center"/>
          </w:tcPr>
          <w:p w14:paraId="314AD96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998000"/>
            <w:vAlign w:val="center"/>
          </w:tcPr>
          <w:p w14:paraId="1F82BB8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5D40EB14" w14:textId="77777777" w:rsidTr="005A1B49">
        <w:trPr>
          <w:cantSplit/>
          <w:trHeight w:hRule="exact" w:val="245"/>
          <w:jc w:val="center"/>
        </w:trPr>
        <w:tc>
          <w:tcPr>
            <w:tcW w:w="864" w:type="dxa"/>
            <w:shd w:val="clear" w:color="auto" w:fill="9B643C"/>
            <w:vAlign w:val="center"/>
          </w:tcPr>
          <w:p w14:paraId="7FD6DC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8</w:t>
            </w:r>
          </w:p>
        </w:tc>
        <w:tc>
          <w:tcPr>
            <w:tcW w:w="864" w:type="dxa"/>
            <w:shd w:val="clear" w:color="auto" w:fill="9B643C"/>
            <w:vAlign w:val="center"/>
          </w:tcPr>
          <w:p w14:paraId="70E177B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9B643C"/>
            <w:vAlign w:val="center"/>
          </w:tcPr>
          <w:p w14:paraId="14BAA03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9B643C"/>
            <w:vAlign w:val="center"/>
          </w:tcPr>
          <w:p w14:paraId="56A0434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60</w:t>
            </w:r>
          </w:p>
        </w:tc>
      </w:tr>
      <w:tr w:rsidR="0067520E" w:rsidRPr="00D123FB" w14:paraId="2E74239B" w14:textId="77777777" w:rsidTr="005A1B49">
        <w:trPr>
          <w:cantSplit/>
          <w:trHeight w:hRule="exact" w:val="245"/>
          <w:jc w:val="center"/>
        </w:trPr>
        <w:tc>
          <w:tcPr>
            <w:tcW w:w="864" w:type="dxa"/>
            <w:shd w:val="clear" w:color="auto" w:fill="801A80"/>
            <w:vAlign w:val="center"/>
          </w:tcPr>
          <w:p w14:paraId="1E874FA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9</w:t>
            </w:r>
          </w:p>
        </w:tc>
        <w:tc>
          <w:tcPr>
            <w:tcW w:w="864" w:type="dxa"/>
            <w:shd w:val="clear" w:color="auto" w:fill="801A80"/>
            <w:vAlign w:val="center"/>
          </w:tcPr>
          <w:p w14:paraId="4806CCD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1A80"/>
            <w:vAlign w:val="center"/>
          </w:tcPr>
          <w:p w14:paraId="47EE6A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26</w:t>
            </w:r>
          </w:p>
        </w:tc>
        <w:tc>
          <w:tcPr>
            <w:tcW w:w="864" w:type="dxa"/>
            <w:shd w:val="clear" w:color="auto" w:fill="801A80"/>
            <w:vAlign w:val="center"/>
          </w:tcPr>
          <w:p w14:paraId="2081CB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5B768F23" w14:textId="77777777" w:rsidTr="005A1B49">
        <w:trPr>
          <w:cantSplit/>
          <w:trHeight w:hRule="exact" w:val="245"/>
          <w:jc w:val="center"/>
        </w:trPr>
        <w:tc>
          <w:tcPr>
            <w:tcW w:w="864" w:type="dxa"/>
            <w:shd w:val="clear" w:color="auto" w:fill="E68CA6"/>
            <w:vAlign w:val="center"/>
          </w:tcPr>
          <w:p w14:paraId="3886CAA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w:t>
            </w:r>
          </w:p>
        </w:tc>
        <w:tc>
          <w:tcPr>
            <w:tcW w:w="864" w:type="dxa"/>
            <w:shd w:val="clear" w:color="auto" w:fill="E68CA6"/>
            <w:vAlign w:val="center"/>
          </w:tcPr>
          <w:p w14:paraId="2618236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230</w:t>
            </w:r>
          </w:p>
        </w:tc>
        <w:tc>
          <w:tcPr>
            <w:tcW w:w="864" w:type="dxa"/>
            <w:shd w:val="clear" w:color="auto" w:fill="E68CA6"/>
            <w:vAlign w:val="center"/>
          </w:tcPr>
          <w:p w14:paraId="071236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140</w:t>
            </w:r>
          </w:p>
        </w:tc>
        <w:tc>
          <w:tcPr>
            <w:tcW w:w="864" w:type="dxa"/>
            <w:shd w:val="clear" w:color="auto" w:fill="E68CA6"/>
            <w:vAlign w:val="center"/>
          </w:tcPr>
          <w:p w14:paraId="60C0B1E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166</w:t>
            </w:r>
          </w:p>
        </w:tc>
      </w:tr>
      <w:tr w:rsidR="0067520E" w:rsidRPr="00D123FB" w14:paraId="3F3A52AF" w14:textId="77777777" w:rsidTr="005A1B49">
        <w:trPr>
          <w:cantSplit/>
          <w:trHeight w:hRule="exact" w:val="245"/>
          <w:jc w:val="center"/>
        </w:trPr>
        <w:tc>
          <w:tcPr>
            <w:tcW w:w="864" w:type="dxa"/>
            <w:shd w:val="clear" w:color="auto" w:fill="006400"/>
            <w:vAlign w:val="center"/>
          </w:tcPr>
          <w:p w14:paraId="6E5E1AD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w:t>
            </w:r>
          </w:p>
        </w:tc>
        <w:tc>
          <w:tcPr>
            <w:tcW w:w="864" w:type="dxa"/>
            <w:shd w:val="clear" w:color="auto" w:fill="006400"/>
            <w:vAlign w:val="center"/>
          </w:tcPr>
          <w:p w14:paraId="2B387DE0"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c>
          <w:tcPr>
            <w:tcW w:w="864" w:type="dxa"/>
            <w:shd w:val="clear" w:color="auto" w:fill="006400"/>
            <w:vAlign w:val="center"/>
          </w:tcPr>
          <w:p w14:paraId="3141D73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100</w:t>
            </w:r>
          </w:p>
        </w:tc>
        <w:tc>
          <w:tcPr>
            <w:tcW w:w="864" w:type="dxa"/>
            <w:shd w:val="clear" w:color="auto" w:fill="006400"/>
            <w:vAlign w:val="center"/>
          </w:tcPr>
          <w:p w14:paraId="45EA0E7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r>
      <w:tr w:rsidR="0067520E" w:rsidRPr="00D123FB" w14:paraId="59C693D7" w14:textId="77777777" w:rsidTr="005A1B49">
        <w:trPr>
          <w:cantSplit/>
          <w:trHeight w:hRule="exact" w:val="245"/>
          <w:jc w:val="center"/>
        </w:trPr>
        <w:tc>
          <w:tcPr>
            <w:tcW w:w="864" w:type="dxa"/>
            <w:shd w:val="clear" w:color="auto" w:fill="008073"/>
            <w:vAlign w:val="center"/>
          </w:tcPr>
          <w:p w14:paraId="3B82E0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w:t>
            </w:r>
          </w:p>
        </w:tc>
        <w:tc>
          <w:tcPr>
            <w:tcW w:w="864" w:type="dxa"/>
            <w:shd w:val="clear" w:color="auto" w:fill="008073"/>
            <w:vAlign w:val="center"/>
          </w:tcPr>
          <w:p w14:paraId="26F6575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8073"/>
            <w:vAlign w:val="center"/>
          </w:tcPr>
          <w:p w14:paraId="5382442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008073"/>
            <w:vAlign w:val="center"/>
          </w:tcPr>
          <w:p w14:paraId="477E77C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115</w:t>
            </w:r>
          </w:p>
        </w:tc>
      </w:tr>
      <w:tr w:rsidR="0067520E" w:rsidRPr="00D123FB" w14:paraId="6B2F32C5" w14:textId="77777777" w:rsidTr="005A1B49">
        <w:trPr>
          <w:cantSplit/>
          <w:trHeight w:hRule="exact" w:val="245"/>
          <w:jc w:val="center"/>
        </w:trPr>
        <w:tc>
          <w:tcPr>
            <w:tcW w:w="864" w:type="dxa"/>
            <w:shd w:val="clear" w:color="auto" w:fill="0000FF"/>
            <w:vAlign w:val="center"/>
          </w:tcPr>
          <w:p w14:paraId="32228A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13</w:t>
            </w:r>
          </w:p>
        </w:tc>
        <w:tc>
          <w:tcPr>
            <w:tcW w:w="864" w:type="dxa"/>
            <w:shd w:val="clear" w:color="auto" w:fill="0000FF"/>
            <w:vAlign w:val="center"/>
          </w:tcPr>
          <w:p w14:paraId="72388E8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7EC172A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5E57D91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4C33C800" w14:textId="77777777" w:rsidTr="005A1B49">
        <w:trPr>
          <w:cantSplit/>
          <w:trHeight w:hRule="exact" w:val="245"/>
          <w:jc w:val="center"/>
        </w:trPr>
        <w:tc>
          <w:tcPr>
            <w:tcW w:w="864" w:type="dxa"/>
            <w:shd w:val="clear" w:color="auto" w:fill="00B4BE"/>
            <w:vAlign w:val="center"/>
          </w:tcPr>
          <w:p w14:paraId="0CBBA8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w:t>
            </w:r>
          </w:p>
        </w:tc>
        <w:tc>
          <w:tcPr>
            <w:tcW w:w="864" w:type="dxa"/>
            <w:shd w:val="clear" w:color="auto" w:fill="00B4BE"/>
            <w:vAlign w:val="center"/>
          </w:tcPr>
          <w:p w14:paraId="163657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B4BE"/>
            <w:vAlign w:val="center"/>
          </w:tcPr>
          <w:p w14:paraId="3DB60C6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180</w:t>
            </w:r>
          </w:p>
        </w:tc>
        <w:tc>
          <w:tcPr>
            <w:tcW w:w="864" w:type="dxa"/>
            <w:shd w:val="clear" w:color="auto" w:fill="00B4BE"/>
            <w:vAlign w:val="center"/>
          </w:tcPr>
          <w:p w14:paraId="0C058E6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190</w:t>
            </w:r>
          </w:p>
        </w:tc>
      </w:tr>
      <w:tr w:rsidR="0067520E" w:rsidRPr="00D123FB" w14:paraId="12E3E096" w14:textId="77777777" w:rsidTr="005A1B49">
        <w:trPr>
          <w:cantSplit/>
          <w:trHeight w:hRule="exact" w:val="245"/>
          <w:jc w:val="center"/>
        </w:trPr>
        <w:tc>
          <w:tcPr>
            <w:tcW w:w="864" w:type="dxa"/>
            <w:shd w:val="clear" w:color="auto" w:fill="C8C8C8"/>
            <w:vAlign w:val="center"/>
          </w:tcPr>
          <w:p w14:paraId="798C7AA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w:t>
            </w:r>
          </w:p>
        </w:tc>
        <w:tc>
          <w:tcPr>
            <w:tcW w:w="864" w:type="dxa"/>
            <w:shd w:val="clear" w:color="auto" w:fill="C8C8C8"/>
            <w:vAlign w:val="center"/>
          </w:tcPr>
          <w:p w14:paraId="1D49F332"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39038454"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56F86913"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r>
      <w:tr w:rsidR="0067520E" w:rsidRPr="00D123FB" w14:paraId="6D010EF0" w14:textId="77777777" w:rsidTr="005A1B49">
        <w:trPr>
          <w:cantSplit/>
          <w:trHeight w:hRule="exact" w:val="245"/>
          <w:jc w:val="center"/>
        </w:trPr>
        <w:tc>
          <w:tcPr>
            <w:tcW w:w="864" w:type="dxa"/>
            <w:shd w:val="clear" w:color="auto" w:fill="3C3C3C"/>
            <w:vAlign w:val="center"/>
          </w:tcPr>
          <w:p w14:paraId="4B2B966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w:t>
            </w:r>
          </w:p>
        </w:tc>
        <w:tc>
          <w:tcPr>
            <w:tcW w:w="864" w:type="dxa"/>
            <w:shd w:val="clear" w:color="auto" w:fill="3C3C3C"/>
            <w:vAlign w:val="center"/>
          </w:tcPr>
          <w:p w14:paraId="6237062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73F3DA3C"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6D08285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r>
      <w:tr w:rsidR="0067520E" w:rsidRPr="00D123FB" w14:paraId="30AE92F8" w14:textId="77777777" w:rsidTr="005A1B49">
        <w:trPr>
          <w:cantSplit/>
          <w:trHeight w:hRule="exact" w:val="245"/>
          <w:jc w:val="center"/>
        </w:trPr>
        <w:tc>
          <w:tcPr>
            <w:tcW w:w="864" w:type="dxa"/>
            <w:shd w:val="clear" w:color="auto" w:fill="000000" w:themeFill="text1"/>
            <w:vAlign w:val="center"/>
          </w:tcPr>
          <w:p w14:paraId="5CA6EBF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w:t>
            </w:r>
          </w:p>
        </w:tc>
        <w:tc>
          <w:tcPr>
            <w:tcW w:w="864" w:type="dxa"/>
            <w:shd w:val="clear" w:color="auto" w:fill="000000" w:themeFill="text1"/>
            <w:vAlign w:val="center"/>
          </w:tcPr>
          <w:p w14:paraId="0AB780C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3CD3490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10A54E0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60C837" w14:textId="77777777" w:rsidTr="005A1B49">
        <w:trPr>
          <w:cantSplit/>
          <w:trHeight w:hRule="exact" w:val="245"/>
          <w:jc w:val="center"/>
        </w:trPr>
        <w:tc>
          <w:tcPr>
            <w:tcW w:w="864" w:type="dxa"/>
            <w:shd w:val="clear" w:color="auto" w:fill="CCB300"/>
            <w:vAlign w:val="center"/>
          </w:tcPr>
          <w:p w14:paraId="344911A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w:t>
            </w:r>
          </w:p>
        </w:tc>
        <w:tc>
          <w:tcPr>
            <w:tcW w:w="864" w:type="dxa"/>
            <w:shd w:val="clear" w:color="auto" w:fill="CCB300"/>
            <w:vAlign w:val="center"/>
          </w:tcPr>
          <w:p w14:paraId="7238150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204</w:t>
            </w:r>
          </w:p>
        </w:tc>
        <w:tc>
          <w:tcPr>
            <w:tcW w:w="864" w:type="dxa"/>
            <w:shd w:val="clear" w:color="auto" w:fill="CCB300"/>
            <w:vAlign w:val="center"/>
          </w:tcPr>
          <w:p w14:paraId="6C8B9F0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179</w:t>
            </w:r>
          </w:p>
        </w:tc>
        <w:tc>
          <w:tcPr>
            <w:tcW w:w="864" w:type="dxa"/>
            <w:shd w:val="clear" w:color="auto" w:fill="CCB300"/>
            <w:vAlign w:val="center"/>
          </w:tcPr>
          <w:p w14:paraId="4361E3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FDFD35" w14:textId="77777777" w:rsidTr="005A1B49">
        <w:trPr>
          <w:cantSplit/>
          <w:trHeight w:hRule="exact" w:val="245"/>
          <w:jc w:val="center"/>
        </w:trPr>
        <w:tc>
          <w:tcPr>
            <w:tcW w:w="864" w:type="dxa"/>
            <w:shd w:val="clear" w:color="auto" w:fill="FFFF80"/>
            <w:vAlign w:val="center"/>
          </w:tcPr>
          <w:p w14:paraId="24EDBA5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w:t>
            </w:r>
          </w:p>
        </w:tc>
        <w:tc>
          <w:tcPr>
            <w:tcW w:w="864" w:type="dxa"/>
            <w:shd w:val="clear" w:color="auto" w:fill="FFFF80"/>
            <w:vAlign w:val="center"/>
          </w:tcPr>
          <w:p w14:paraId="4F12D6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20B800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4E012BE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03F25F84" w14:textId="77777777" w:rsidTr="005A1B49">
        <w:trPr>
          <w:cantSplit/>
          <w:trHeight w:hRule="exact" w:val="245"/>
          <w:jc w:val="center"/>
        </w:trPr>
        <w:tc>
          <w:tcPr>
            <w:tcW w:w="864" w:type="dxa"/>
            <w:shd w:val="clear" w:color="auto" w:fill="8066FF"/>
            <w:vAlign w:val="center"/>
          </w:tcPr>
          <w:p w14:paraId="33E7AE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w:t>
            </w:r>
          </w:p>
        </w:tc>
        <w:tc>
          <w:tcPr>
            <w:tcW w:w="864" w:type="dxa"/>
            <w:shd w:val="clear" w:color="auto" w:fill="8066FF"/>
            <w:vAlign w:val="center"/>
          </w:tcPr>
          <w:p w14:paraId="5A14987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66FF"/>
            <w:vAlign w:val="center"/>
          </w:tcPr>
          <w:p w14:paraId="632A683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102</w:t>
            </w:r>
          </w:p>
        </w:tc>
        <w:tc>
          <w:tcPr>
            <w:tcW w:w="864" w:type="dxa"/>
            <w:shd w:val="clear" w:color="auto" w:fill="8066FF"/>
            <w:vAlign w:val="center"/>
          </w:tcPr>
          <w:p w14:paraId="6CEE10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59E00EAE" w14:textId="77777777" w:rsidTr="005A1B49">
        <w:trPr>
          <w:cantSplit/>
          <w:trHeight w:hRule="exact" w:val="245"/>
          <w:jc w:val="center"/>
        </w:trPr>
        <w:tc>
          <w:tcPr>
            <w:tcW w:w="864" w:type="dxa"/>
            <w:shd w:val="clear" w:color="auto" w:fill="000080"/>
            <w:vAlign w:val="center"/>
          </w:tcPr>
          <w:p w14:paraId="0446EC9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21</w:t>
            </w:r>
          </w:p>
        </w:tc>
        <w:tc>
          <w:tcPr>
            <w:tcW w:w="864" w:type="dxa"/>
            <w:shd w:val="clear" w:color="auto" w:fill="000080"/>
            <w:vAlign w:val="center"/>
          </w:tcPr>
          <w:p w14:paraId="2FEF726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1005154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2E0D937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bl>
    <w:p w14:paraId="03A0151D" w14:textId="77777777" w:rsidR="0067520E" w:rsidRPr="0064244C" w:rsidRDefault="0067520E" w:rsidP="00C57BF9">
      <w:pPr>
        <w:spacing w:after="0"/>
        <w:ind w:left="360"/>
        <w:rPr>
          <w:sz w:val="20"/>
        </w:rPr>
      </w:pPr>
    </w:p>
    <w:p w14:paraId="2F569C3A" w14:textId="77777777" w:rsidR="0067520E" w:rsidRDefault="0067520E" w:rsidP="00C57BF9">
      <w:pPr>
        <w:rPr>
          <w:szCs w:val="24"/>
        </w:rPr>
      </w:pPr>
      <w:r w:rsidRPr="00D123FB">
        <w:rPr>
          <w:szCs w:val="24"/>
        </w:rPr>
        <w:t xml:space="preserve">Note that </w:t>
      </w:r>
      <w:proofErr w:type="spellStart"/>
      <w:r w:rsidRPr="00D123FB">
        <w:rPr>
          <w:szCs w:val="24"/>
        </w:rPr>
        <w:t>RangeShifter</w:t>
      </w:r>
      <w:proofErr w:type="spellEnd"/>
      <w:r w:rsidRPr="00D123FB">
        <w:rPr>
          <w:szCs w:val="24"/>
        </w:rPr>
        <w:t xml:space="preserve"> represents the population size in each cell or patch with a </w:t>
      </w:r>
      <w:r>
        <w:rPr>
          <w:szCs w:val="24"/>
        </w:rPr>
        <w:t>colour</w:t>
      </w:r>
      <w:r w:rsidRPr="00D123FB">
        <w:rPr>
          <w:szCs w:val="24"/>
        </w:rPr>
        <w:t xml:space="preserve"> scale going from dark red to bright orange, hence choosing similar </w:t>
      </w:r>
      <w:r>
        <w:rPr>
          <w:szCs w:val="24"/>
        </w:rPr>
        <w:t>colour</w:t>
      </w:r>
      <w:r w:rsidRPr="00D123FB">
        <w:rPr>
          <w:szCs w:val="24"/>
        </w:rPr>
        <w:t xml:space="preserve">s for the habitat types can create confusion in the </w:t>
      </w:r>
      <w:r>
        <w:rPr>
          <w:szCs w:val="24"/>
        </w:rPr>
        <w:t>visualis</w:t>
      </w:r>
      <w:r w:rsidRPr="00D123FB">
        <w:rPr>
          <w:szCs w:val="24"/>
        </w:rPr>
        <w:t>ation.</w:t>
      </w:r>
      <w:r>
        <w:rPr>
          <w:szCs w:val="24"/>
        </w:rPr>
        <w:t xml:space="preserve"> Note also that for habitat percentage cover landscapes, </w:t>
      </w:r>
      <w:r w:rsidRPr="00D123FB">
        <w:rPr>
          <w:szCs w:val="24"/>
        </w:rPr>
        <w:t xml:space="preserve">the </w:t>
      </w:r>
      <w:r>
        <w:rPr>
          <w:szCs w:val="24"/>
        </w:rPr>
        <w:t>colour</w:t>
      </w:r>
      <w:r w:rsidRPr="00D123FB">
        <w:rPr>
          <w:szCs w:val="24"/>
        </w:rPr>
        <w:t xml:space="preserve"> </w:t>
      </w:r>
      <w:r>
        <w:rPr>
          <w:szCs w:val="24"/>
        </w:rPr>
        <w:t xml:space="preserve">in which a cell is </w:t>
      </w:r>
      <w:r w:rsidRPr="00D123FB">
        <w:rPr>
          <w:szCs w:val="24"/>
        </w:rPr>
        <w:t>displayed will be the one for the most abundant habitat</w:t>
      </w:r>
      <w:r>
        <w:rPr>
          <w:szCs w:val="24"/>
        </w:rPr>
        <w:t>, and cells where all layers are zero are drawn in black.</w:t>
      </w:r>
    </w:p>
    <w:p w14:paraId="28B43ABC" w14:textId="77777777" w:rsidR="0067520E" w:rsidRPr="00D123FB" w:rsidRDefault="0067520E" w:rsidP="00C57BF9">
      <w:pPr>
        <w:pStyle w:val="Heading4"/>
      </w:pPr>
      <w:r w:rsidRPr="00D123FB">
        <w:t>Artificial landscapes</w:t>
      </w:r>
    </w:p>
    <w:p w14:paraId="253DF3B9" w14:textId="77777777" w:rsidR="0067520E" w:rsidRPr="00D123FB" w:rsidRDefault="0067520E" w:rsidP="00B35389">
      <w:pPr>
        <w:pStyle w:val="Keepnext"/>
      </w:pPr>
      <w:r w:rsidRPr="00D123FB">
        <w:t xml:space="preserve">As an alternative to importing landscape maps, either real or artificial, </w:t>
      </w:r>
      <w:proofErr w:type="spellStart"/>
      <w:r w:rsidRPr="00D123FB">
        <w:t>RangeShifter</w:t>
      </w:r>
      <w:proofErr w:type="spellEnd"/>
      <w:r w:rsidRPr="00D123FB">
        <w:t xml:space="preserve"> can be set to generate a new neutral artificial landscape at each replicate by using the landscape generator embedded within it (</w:t>
      </w:r>
      <w:hyperlink w:anchor="_Artificial_landscape_generator" w:history="1">
        <w:r>
          <w:rPr>
            <w:rStyle w:val="Hyperlink"/>
            <w:szCs w:val="24"/>
          </w:rPr>
          <w:t>see </w:t>
        </w:r>
        <w:r w:rsidRPr="00D123FB">
          <w:rPr>
            <w:rStyle w:val="Hyperlink"/>
            <w:szCs w:val="24"/>
          </w:rPr>
          <w:t>2.3.2</w:t>
        </w:r>
      </w:hyperlink>
      <w:r w:rsidRPr="00D123FB">
        <w:t xml:space="preserve">). From the </w:t>
      </w:r>
      <w:r w:rsidRPr="00D123FB">
        <w:rPr>
          <w:i/>
        </w:rPr>
        <w:t>Landscape</w:t>
      </w:r>
      <w:r w:rsidRPr="00D123FB">
        <w:t xml:space="preserve"> sub-menu, click on </w:t>
      </w:r>
      <w:r w:rsidRPr="00D123FB">
        <w:rPr>
          <w:i/>
        </w:rPr>
        <w:t>Generate Artificial Landscape</w:t>
      </w:r>
      <w:r w:rsidRPr="00D123FB">
        <w:t xml:space="preserve"> to open the window </w:t>
      </w:r>
      <w:r w:rsidRPr="00D123FB">
        <w:rPr>
          <w:i/>
        </w:rPr>
        <w:t>Artificial Landscape</w:t>
      </w:r>
      <w:r w:rsidRPr="00D123FB">
        <w:t xml:space="preserve"> (</w:t>
      </w:r>
      <w:r>
        <w:t>Figure 3.8</w:t>
      </w:r>
      <w:r w:rsidRPr="00D123FB">
        <w:t>). This landscape generator allows creating single-habitat maps (habitat vs. matrix). From the first box at the top of the window choose how to use the landscape generator. There are two options:</w:t>
      </w:r>
    </w:p>
    <w:p w14:paraId="54BBC73D" w14:textId="77777777" w:rsidR="0067520E" w:rsidRPr="00D123FB" w:rsidRDefault="0067520E" w:rsidP="009E434A">
      <w:pPr>
        <w:pStyle w:val="Numbered"/>
        <w:numPr>
          <w:ilvl w:val="0"/>
          <w:numId w:val="28"/>
        </w:numPr>
      </w:pPr>
      <w:r w:rsidRPr="00D123FB">
        <w:t>Generate a landscape at each replicate</w:t>
      </w:r>
    </w:p>
    <w:p w14:paraId="42D7507E" w14:textId="77777777" w:rsidR="0067520E" w:rsidRPr="00D123FB" w:rsidRDefault="0067520E" w:rsidP="00AC4209">
      <w:pPr>
        <w:pStyle w:val="Numbered"/>
      </w:pPr>
      <w:r w:rsidRPr="00D123FB">
        <w:t>Generat</w:t>
      </w:r>
      <w:r>
        <w:t>e &amp; save a series of landscapes</w:t>
      </w:r>
    </w:p>
    <w:p w14:paraId="5937C9BD" w14:textId="2E6DF65F" w:rsidR="0067520E" w:rsidRPr="00D123FB" w:rsidRDefault="006A2C44" w:rsidP="00C57BF9">
      <w:pPr>
        <w:pStyle w:val="Figure"/>
      </w:pPr>
      <w:r w:rsidRPr="006A2C44">
        <w:lastRenderedPageBreak/>
        <w:drawing>
          <wp:inline distT="0" distB="0" distL="0" distR="0" wp14:anchorId="05758AB1" wp14:editId="71B49078">
            <wp:extent cx="5731510" cy="3426668"/>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426668"/>
                    </a:xfrm>
                    <a:prstGeom prst="rect">
                      <a:avLst/>
                    </a:prstGeom>
                    <a:noFill/>
                    <a:ln>
                      <a:noFill/>
                    </a:ln>
                  </pic:spPr>
                </pic:pic>
              </a:graphicData>
            </a:graphic>
          </wp:inline>
        </w:drawing>
      </w:r>
    </w:p>
    <w:p w14:paraId="4C433AF1" w14:textId="77777777" w:rsidR="0067520E" w:rsidRPr="00D123FB" w:rsidRDefault="0067520E" w:rsidP="00C57BF9">
      <w:pPr>
        <w:pStyle w:val="Figheading"/>
      </w:pPr>
      <w:r>
        <w:rPr>
          <w:b/>
        </w:rPr>
        <w:t>Figure 3.8</w:t>
      </w:r>
      <w:r w:rsidRPr="00D123FB">
        <w:rPr>
          <w:b/>
        </w:rPr>
        <w:t>.</w:t>
      </w:r>
      <w:r w:rsidRPr="00D123FB">
        <w:t xml:space="preserve"> The </w:t>
      </w:r>
      <w:r w:rsidRPr="00D123FB">
        <w:rPr>
          <w:i/>
        </w:rPr>
        <w:t>Artificial</w:t>
      </w:r>
      <w:r w:rsidRPr="00D123FB">
        <w:t xml:space="preserve"> </w:t>
      </w:r>
      <w:r w:rsidRPr="00D123FB">
        <w:rPr>
          <w:i/>
        </w:rPr>
        <w:t>Landscape</w:t>
      </w:r>
      <w:r w:rsidRPr="00D123FB">
        <w:t xml:space="preserve"> window.</w:t>
      </w:r>
    </w:p>
    <w:p w14:paraId="4A38FCE0" w14:textId="77777777" w:rsidR="0067520E" w:rsidRPr="00D123FB" w:rsidRDefault="0067520E" w:rsidP="00C57BF9">
      <w:pPr>
        <w:pStyle w:val="Heading4"/>
      </w:pPr>
      <w:r w:rsidRPr="00D123FB">
        <w:t xml:space="preserve">Artificial landscapes: </w:t>
      </w:r>
      <w:r>
        <w:t>g</w:t>
      </w:r>
      <w:r w:rsidRPr="00D123FB">
        <w:t>enerate a landscape at each replicate</w:t>
      </w:r>
    </w:p>
    <w:p w14:paraId="074A089A" w14:textId="77777777" w:rsidR="0067520E" w:rsidRPr="00D123FB" w:rsidRDefault="0067520E" w:rsidP="00B35389">
      <w:pPr>
        <w:pStyle w:val="Keepnext"/>
      </w:pPr>
      <w:r w:rsidRPr="00D123FB">
        <w:t xml:space="preserve">The next choice to be made defines the type of landscape: </w:t>
      </w:r>
      <w:r w:rsidRPr="00D123FB">
        <w:rPr>
          <w:i/>
        </w:rPr>
        <w:t>Random</w:t>
      </w:r>
      <w:r w:rsidRPr="00D123FB">
        <w:t xml:space="preserve"> or </w:t>
      </w:r>
      <w:r w:rsidRPr="00D123FB">
        <w:rPr>
          <w:i/>
        </w:rPr>
        <w:t>Fractal</w:t>
      </w:r>
      <w:r w:rsidRPr="00D123FB">
        <w:t xml:space="preserve"> and </w:t>
      </w:r>
      <w:r w:rsidRPr="00D123FB">
        <w:rPr>
          <w:i/>
        </w:rPr>
        <w:t>Discrete</w:t>
      </w:r>
      <w:r w:rsidRPr="00D123FB">
        <w:t xml:space="preserve"> or </w:t>
      </w:r>
      <w:r w:rsidRPr="00D123FB">
        <w:rPr>
          <w:i/>
        </w:rPr>
        <w:t>Continuous</w:t>
      </w:r>
      <w:r w:rsidRPr="00D123FB">
        <w:t xml:space="preserve"> (</w:t>
      </w:r>
      <w:hyperlink w:anchor="_Artificial_landscape_generator" w:history="1">
        <w:r>
          <w:rPr>
            <w:rStyle w:val="Hyperlink"/>
            <w:szCs w:val="24"/>
          </w:rPr>
          <w:t>see </w:t>
        </w:r>
        <w:r w:rsidRPr="00D123FB">
          <w:rPr>
            <w:rStyle w:val="Hyperlink"/>
            <w:szCs w:val="24"/>
          </w:rPr>
          <w:t>2.3.2</w:t>
        </w:r>
      </w:hyperlink>
      <w:r w:rsidRPr="00D123FB">
        <w:t xml:space="preserve"> for a description of the different types). Next, set the landscape resolution (met</w:t>
      </w:r>
      <w:r>
        <w:t>res</w:t>
      </w:r>
      <w:r w:rsidRPr="00D123FB">
        <w:t xml:space="preserve">) and its </w:t>
      </w:r>
      <w:r>
        <w:t>X</w:t>
      </w:r>
      <w:r w:rsidRPr="00D123FB">
        <w:t xml:space="preserve"> and </w:t>
      </w:r>
      <w:r>
        <w:t>Y</w:t>
      </w:r>
      <w:r w:rsidRPr="00D123FB">
        <w:t xml:space="preserve"> dimensions. Note that for fractal landscapes, there are some constraints to the dimensions: (a) </w:t>
      </w:r>
      <w:r>
        <w:t>Y</w:t>
      </w:r>
      <w:r w:rsidRPr="00D123FB">
        <w:t xml:space="preserve"> must be equal to or greater than </w:t>
      </w:r>
      <w:r>
        <w:t>X</w:t>
      </w:r>
      <w:r w:rsidRPr="00D123FB">
        <w:t>, (b) </w:t>
      </w:r>
      <w:r>
        <w:t>X</w:t>
      </w:r>
      <w:r w:rsidRPr="00D123FB">
        <w:t xml:space="preserve"> and </w:t>
      </w:r>
      <w:r>
        <w:t>Y</w:t>
      </w:r>
      <w:r w:rsidRPr="00D123FB">
        <w:t xml:space="preserve"> must be equal to 2</w:t>
      </w:r>
      <w:r w:rsidRPr="00D123FB">
        <w:rPr>
          <w:i/>
          <w:vertAlign w:val="superscript"/>
        </w:rPr>
        <w:t>n</w:t>
      </w:r>
      <w:r w:rsidRPr="00D123FB">
        <w:t xml:space="preserve">+1 (where </w:t>
      </w:r>
      <w:r w:rsidRPr="00D123FB">
        <w:rPr>
          <w:i/>
        </w:rPr>
        <w:t>n</w:t>
      </w:r>
      <w:r w:rsidRPr="00D123FB">
        <w:t xml:space="preserve"> is a positive integer, e.g. X dimension</w:t>
      </w:r>
      <w:r>
        <w:t> = </w:t>
      </w:r>
      <w:r w:rsidRPr="00D123FB">
        <w:t>33, Y dimension</w:t>
      </w:r>
      <w:r>
        <w:t> = </w:t>
      </w:r>
      <w:r w:rsidRPr="00D123FB">
        <w:t>65). If</w:t>
      </w:r>
      <w:r>
        <w:t xml:space="preserve"> a</w:t>
      </w:r>
      <w:r w:rsidRPr="00D123FB">
        <w:t xml:space="preserve"> </w:t>
      </w:r>
      <w:r w:rsidRPr="00D123FB">
        <w:rPr>
          <w:i/>
        </w:rPr>
        <w:t>Continuous</w:t>
      </w:r>
      <w:r w:rsidRPr="00D123FB">
        <w:t xml:space="preserve"> landscape is selected, set the minimum and maximum percentage of habitat for a single cell.</w:t>
      </w:r>
    </w:p>
    <w:p w14:paraId="3E38ACA6" w14:textId="77777777" w:rsidR="0067520E" w:rsidRPr="00D123FB" w:rsidRDefault="0067520E" w:rsidP="009E434A">
      <w:pPr>
        <w:pStyle w:val="ListParagraph"/>
        <w:keepNext/>
        <w:numPr>
          <w:ilvl w:val="0"/>
          <w:numId w:val="3"/>
        </w:numPr>
        <w:rPr>
          <w:rFonts w:cs="Times New Roman"/>
          <w:szCs w:val="24"/>
          <w:lang w:val="en-GB"/>
        </w:rPr>
      </w:pPr>
      <w:r w:rsidRPr="00D123FB">
        <w:rPr>
          <w:rFonts w:cs="Times New Roman"/>
          <w:i/>
          <w:szCs w:val="24"/>
          <w:lang w:val="en-GB"/>
        </w:rPr>
        <w:t xml:space="preserve">Random </w:t>
      </w:r>
      <w:r w:rsidRPr="00D123FB">
        <w:rPr>
          <w:rFonts w:cs="Times New Roman"/>
          <w:szCs w:val="24"/>
          <w:lang w:val="en-GB"/>
        </w:rPr>
        <w:t>landscape: set the proportion of habitat cells in the landscape (p).</w:t>
      </w:r>
    </w:p>
    <w:p w14:paraId="1F4438B2" w14:textId="77777777" w:rsidR="0067520E" w:rsidRPr="00D123FB" w:rsidRDefault="0067520E" w:rsidP="009E434A">
      <w:pPr>
        <w:pStyle w:val="ListParagraph"/>
        <w:numPr>
          <w:ilvl w:val="0"/>
          <w:numId w:val="3"/>
        </w:numPr>
        <w:rPr>
          <w:rFonts w:cs="Times New Roman"/>
          <w:szCs w:val="24"/>
          <w:lang w:val="en-GB"/>
        </w:rPr>
      </w:pPr>
      <w:r w:rsidRPr="00D123FB">
        <w:rPr>
          <w:rFonts w:cs="Times New Roman"/>
          <w:i/>
          <w:szCs w:val="24"/>
          <w:lang w:val="en-GB"/>
        </w:rPr>
        <w:t xml:space="preserve">Fractal </w:t>
      </w:r>
      <w:r w:rsidRPr="00D123FB">
        <w:rPr>
          <w:rFonts w:cs="Times New Roman"/>
          <w:szCs w:val="24"/>
          <w:lang w:val="en-GB"/>
        </w:rPr>
        <w:t>landscape: set the proportion of habitat cells in the landscape (p) and the Hurst exponent (H).</w:t>
      </w:r>
    </w:p>
    <w:p w14:paraId="173FB6B8" w14:textId="77777777" w:rsidR="0067520E" w:rsidRPr="00D123FB" w:rsidRDefault="0067520E" w:rsidP="00C57BF9">
      <w:pPr>
        <w:pStyle w:val="Heading4"/>
      </w:pPr>
      <w:r w:rsidRPr="00D123FB">
        <w:t xml:space="preserve">Artificial landscapes: </w:t>
      </w:r>
      <w:r>
        <w:t>g</w:t>
      </w:r>
      <w:r w:rsidRPr="00D123FB">
        <w:t xml:space="preserve">enerate &amp; </w:t>
      </w:r>
      <w:r>
        <w:t>s</w:t>
      </w:r>
      <w:r w:rsidRPr="00D123FB">
        <w:t>ave a series of landscapes</w:t>
      </w:r>
    </w:p>
    <w:p w14:paraId="02517136" w14:textId="7EE9D400" w:rsidR="0067520E" w:rsidRDefault="0067520E" w:rsidP="00C57BF9">
      <w:pPr>
        <w:rPr>
          <w:szCs w:val="24"/>
        </w:rPr>
      </w:pPr>
      <w:r w:rsidRPr="00D123FB">
        <w:rPr>
          <w:szCs w:val="24"/>
        </w:rPr>
        <w:t xml:space="preserve">This option allows generation of a series of artificial landscapes, which can be subsequently used within </w:t>
      </w:r>
      <w:proofErr w:type="spellStart"/>
      <w:r w:rsidRPr="00D123FB">
        <w:rPr>
          <w:szCs w:val="24"/>
        </w:rPr>
        <w:t>RangeShifter</w:t>
      </w:r>
      <w:proofErr w:type="spellEnd"/>
      <w:r w:rsidRPr="00D123FB">
        <w:rPr>
          <w:szCs w:val="24"/>
        </w:rPr>
        <w:t xml:space="preserve"> (by importing them as raster maps) or elsewhere. In addition to setting all the option</w:t>
      </w:r>
      <w:r>
        <w:rPr>
          <w:szCs w:val="24"/>
        </w:rPr>
        <w:t>s</w:t>
      </w:r>
      <w:r w:rsidRPr="00D123FB">
        <w:rPr>
          <w:szCs w:val="24"/>
        </w:rPr>
        <w:t xml:space="preserve"> described above, set the series number and the number of landscape replicates. The series number is important, as it will determine the name</w:t>
      </w:r>
      <w:r>
        <w:rPr>
          <w:szCs w:val="24"/>
        </w:rPr>
        <w:t>s</w:t>
      </w:r>
      <w:r w:rsidRPr="00D123FB">
        <w:rPr>
          <w:szCs w:val="24"/>
        </w:rPr>
        <w:t xml:space="preserve"> of the landscapes. Each landscape is saved as a text file in the folder </w:t>
      </w:r>
      <w:r>
        <w:rPr>
          <w:i/>
          <w:szCs w:val="24"/>
        </w:rPr>
        <w:t>Inputs</w:t>
      </w:r>
      <w:r>
        <w:rPr>
          <w:szCs w:val="24"/>
        </w:rPr>
        <w:t xml:space="preserve">, and a file named </w:t>
      </w:r>
      <w:r w:rsidRPr="00C46FC0">
        <w:rPr>
          <w:i/>
          <w:szCs w:val="24"/>
        </w:rPr>
        <w:t>LandFileNNN.txt</w:t>
      </w:r>
      <w:r>
        <w:rPr>
          <w:szCs w:val="24"/>
        </w:rPr>
        <w:t xml:space="preserve"> (where </w:t>
      </w:r>
      <w:r w:rsidRPr="00C46FC0">
        <w:rPr>
          <w:i/>
          <w:szCs w:val="24"/>
        </w:rPr>
        <w:t>NNN</w:t>
      </w:r>
      <w:r>
        <w:rPr>
          <w:szCs w:val="24"/>
        </w:rPr>
        <w:t xml:space="preserve"> is the series number) contains a list of all the landscapes in the format required for running </w:t>
      </w:r>
      <w:proofErr w:type="spellStart"/>
      <w:r>
        <w:rPr>
          <w:szCs w:val="24"/>
        </w:rPr>
        <w:t>RangeShifter</w:t>
      </w:r>
      <w:proofErr w:type="spellEnd"/>
      <w:r>
        <w:rPr>
          <w:szCs w:val="24"/>
        </w:rPr>
        <w:t xml:space="preserve"> in batch mode. </w:t>
      </w:r>
      <w:r w:rsidRPr="00D123FB">
        <w:rPr>
          <w:szCs w:val="24"/>
        </w:rPr>
        <w:t xml:space="preserve">For example, if you create </w:t>
      </w:r>
      <w:r>
        <w:rPr>
          <w:szCs w:val="24"/>
        </w:rPr>
        <w:t>s</w:t>
      </w:r>
      <w:r w:rsidRPr="00D123FB">
        <w:rPr>
          <w:szCs w:val="24"/>
        </w:rPr>
        <w:t>eries 1</w:t>
      </w:r>
      <w:r>
        <w:rPr>
          <w:szCs w:val="24"/>
        </w:rPr>
        <w:t>23</w:t>
      </w:r>
      <w:r w:rsidRPr="00D123FB">
        <w:rPr>
          <w:szCs w:val="24"/>
        </w:rPr>
        <w:t xml:space="preserve"> of 20 random discrete landscapes </w:t>
      </w:r>
      <w:r>
        <w:rPr>
          <w:szCs w:val="24"/>
        </w:rPr>
        <w:t xml:space="preserve">of 100 </w:t>
      </w:r>
      <w:proofErr w:type="spellStart"/>
      <w:r>
        <w:rPr>
          <w:szCs w:val="24"/>
        </w:rPr>
        <w:t>rows</w:t>
      </w:r>
      <w:proofErr w:type="spellEnd"/>
      <w:r>
        <w:rPr>
          <w:szCs w:val="24"/>
        </w:rPr>
        <w:t xml:space="preserve"> by 50 columns having</w:t>
      </w:r>
      <w:r w:rsidRPr="00D123FB">
        <w:rPr>
          <w:szCs w:val="24"/>
        </w:rPr>
        <w:t xml:space="preserve"> </w:t>
      </w:r>
      <w:r w:rsidRPr="00BE5832">
        <w:rPr>
          <w:i/>
          <w:szCs w:val="24"/>
        </w:rPr>
        <w:t>p</w:t>
      </w:r>
      <w:r>
        <w:rPr>
          <w:szCs w:val="24"/>
        </w:rPr>
        <w:t> = </w:t>
      </w:r>
      <w:r w:rsidRPr="00D123FB">
        <w:rPr>
          <w:szCs w:val="24"/>
        </w:rPr>
        <w:t xml:space="preserve">0.2, </w:t>
      </w:r>
      <w:r>
        <w:rPr>
          <w:szCs w:val="24"/>
        </w:rPr>
        <w:t>each</w:t>
      </w:r>
      <w:r w:rsidRPr="00D123FB">
        <w:rPr>
          <w:szCs w:val="24"/>
        </w:rPr>
        <w:t xml:space="preserve"> map will be named as follows: </w:t>
      </w:r>
      <w:r w:rsidRPr="00C46FC0">
        <w:rPr>
          <w:i/>
          <w:szCs w:val="24"/>
        </w:rPr>
        <w:t>Series123discRandom_X</w:t>
      </w:r>
      <w:r>
        <w:rPr>
          <w:i/>
          <w:szCs w:val="24"/>
        </w:rPr>
        <w:t>50</w:t>
      </w:r>
      <w:r w:rsidRPr="00C46FC0">
        <w:rPr>
          <w:i/>
          <w:szCs w:val="24"/>
        </w:rPr>
        <w:t>Y</w:t>
      </w:r>
      <w:r>
        <w:rPr>
          <w:i/>
          <w:szCs w:val="24"/>
        </w:rPr>
        <w:t>100</w:t>
      </w:r>
      <w:r w:rsidRPr="00C46FC0">
        <w:rPr>
          <w:i/>
          <w:szCs w:val="24"/>
        </w:rPr>
        <w:t>_p0.2_nr</w:t>
      </w:r>
      <w:r>
        <w:rPr>
          <w:i/>
          <w:szCs w:val="24"/>
        </w:rPr>
        <w:t>N</w:t>
      </w:r>
      <w:r w:rsidRPr="00D123FB">
        <w:rPr>
          <w:i/>
          <w:szCs w:val="24"/>
        </w:rPr>
        <w:t>.txt</w:t>
      </w:r>
      <w:r w:rsidRPr="00D123FB">
        <w:rPr>
          <w:szCs w:val="24"/>
        </w:rPr>
        <w:t>, where</w:t>
      </w:r>
      <w:r>
        <w:rPr>
          <w:szCs w:val="24"/>
        </w:rPr>
        <w:t xml:space="preserve"> </w:t>
      </w:r>
      <w:r>
        <w:rPr>
          <w:i/>
          <w:szCs w:val="24"/>
        </w:rPr>
        <w:t>N</w:t>
      </w:r>
      <w:r w:rsidRPr="00D123FB">
        <w:rPr>
          <w:szCs w:val="24"/>
        </w:rPr>
        <w:t xml:space="preserve"> </w:t>
      </w:r>
      <w:r>
        <w:rPr>
          <w:szCs w:val="24"/>
        </w:rPr>
        <w:t>is</w:t>
      </w:r>
      <w:r w:rsidRPr="00D123FB">
        <w:rPr>
          <w:szCs w:val="24"/>
        </w:rPr>
        <w:t xml:space="preserve"> the sequential replicate number from 0 to 19. </w:t>
      </w:r>
      <w:r>
        <w:rPr>
          <w:szCs w:val="24"/>
        </w:rPr>
        <w:t>A</w:t>
      </w:r>
      <w:r w:rsidRPr="00D123FB">
        <w:rPr>
          <w:szCs w:val="24"/>
        </w:rPr>
        <w:t xml:space="preserve"> series </w:t>
      </w:r>
      <w:r w:rsidR="00595377">
        <w:rPr>
          <w:szCs w:val="24"/>
        </w:rPr>
        <w:t>comprises</w:t>
      </w:r>
      <w:r w:rsidRPr="00D123FB">
        <w:rPr>
          <w:szCs w:val="24"/>
        </w:rPr>
        <w:t xml:space="preserve"> replicates of landscape</w:t>
      </w:r>
      <w:r w:rsidR="00595377">
        <w:rPr>
          <w:szCs w:val="24"/>
        </w:rPr>
        <w:t>s</w:t>
      </w:r>
      <w:r w:rsidRPr="00D123FB">
        <w:rPr>
          <w:szCs w:val="24"/>
        </w:rPr>
        <w:t xml:space="preserve"> with different </w:t>
      </w:r>
      <w:r w:rsidRPr="00BE5832">
        <w:rPr>
          <w:i/>
          <w:szCs w:val="24"/>
        </w:rPr>
        <w:t>p</w:t>
      </w:r>
      <w:r w:rsidRPr="00D123FB">
        <w:rPr>
          <w:szCs w:val="24"/>
        </w:rPr>
        <w:t xml:space="preserve"> values or, in case of fractals, with different combinations of </w:t>
      </w:r>
      <w:r w:rsidRPr="00BE5832">
        <w:rPr>
          <w:i/>
          <w:szCs w:val="24"/>
        </w:rPr>
        <w:t>p</w:t>
      </w:r>
      <w:r w:rsidRPr="00D123FB">
        <w:rPr>
          <w:szCs w:val="24"/>
        </w:rPr>
        <w:t xml:space="preserve"> and </w:t>
      </w:r>
      <w:r w:rsidRPr="00BE5832">
        <w:rPr>
          <w:i/>
          <w:szCs w:val="24"/>
        </w:rPr>
        <w:t>H</w:t>
      </w:r>
      <w:r w:rsidR="00595377">
        <w:rPr>
          <w:szCs w:val="24"/>
        </w:rPr>
        <w:t xml:space="preserve">; optionally, if the landscape is discrete, a proportion of the matrix may be </w:t>
      </w:r>
      <w:r w:rsidR="00BE5832">
        <w:rPr>
          <w:szCs w:val="24"/>
        </w:rPr>
        <w:t>randomly assigned to a second non-suitable habitat type</w:t>
      </w:r>
      <w:r w:rsidRPr="00D123FB">
        <w:rPr>
          <w:szCs w:val="24"/>
        </w:rPr>
        <w:t xml:space="preserve"> </w:t>
      </w:r>
      <w:r w:rsidR="00BE5832">
        <w:rPr>
          <w:szCs w:val="24"/>
        </w:rPr>
        <w:t xml:space="preserve">by setting one or more values of the parameter </w:t>
      </w:r>
      <w:r w:rsidR="00BE5832" w:rsidRPr="00BE5832">
        <w:rPr>
          <w:i/>
          <w:szCs w:val="24"/>
        </w:rPr>
        <w:t>m</w:t>
      </w:r>
      <w:r w:rsidR="00BE5832">
        <w:rPr>
          <w:szCs w:val="24"/>
        </w:rPr>
        <w:t xml:space="preserve"> </w:t>
      </w:r>
      <w:r w:rsidRPr="00D123FB">
        <w:rPr>
          <w:szCs w:val="24"/>
        </w:rPr>
        <w:t>(</w:t>
      </w:r>
      <w:r>
        <w:rPr>
          <w:szCs w:val="24"/>
        </w:rPr>
        <w:t>Figure 3.9</w:t>
      </w:r>
      <w:r w:rsidRPr="00D123FB">
        <w:rPr>
          <w:szCs w:val="24"/>
        </w:rPr>
        <w:t>).</w:t>
      </w:r>
    </w:p>
    <w:p w14:paraId="0970D938" w14:textId="77777777" w:rsidR="0067520E" w:rsidRPr="00D123FB" w:rsidRDefault="0067520E" w:rsidP="00C57BF9">
      <w:pPr>
        <w:rPr>
          <w:szCs w:val="24"/>
        </w:rPr>
      </w:pPr>
      <w:r>
        <w:rPr>
          <w:szCs w:val="24"/>
        </w:rPr>
        <w:lastRenderedPageBreak/>
        <w:t>A further option enables patch-based landscapes to be created, so that large aggregations of suitable cells (particularly in fractal landscapes) are split into adjacent patches of a specified maximum size. Whilst this is somewhat unrealistic in terms of natural populations, it helps to reduce large numbers of dispersal events to neighbouring cells especially when transfer is by a movement model.</w:t>
      </w:r>
    </w:p>
    <w:p w14:paraId="494A0074" w14:textId="134DDF6A" w:rsidR="0067520E" w:rsidRPr="007C50D5" w:rsidRDefault="00595377" w:rsidP="00C57BF9">
      <w:pPr>
        <w:pStyle w:val="Figure"/>
      </w:pPr>
      <w:r w:rsidRPr="00595377">
        <w:drawing>
          <wp:inline distT="0" distB="0" distL="0" distR="0" wp14:anchorId="47D861C8" wp14:editId="23EBB937">
            <wp:extent cx="4946904" cy="4727448"/>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46904" cy="4727448"/>
                    </a:xfrm>
                    <a:prstGeom prst="rect">
                      <a:avLst/>
                    </a:prstGeom>
                    <a:noFill/>
                    <a:ln>
                      <a:noFill/>
                    </a:ln>
                  </pic:spPr>
                </pic:pic>
              </a:graphicData>
            </a:graphic>
          </wp:inline>
        </w:drawing>
      </w:r>
    </w:p>
    <w:p w14:paraId="37003B12" w14:textId="115C7B1D" w:rsidR="0067520E" w:rsidRPr="00D123FB" w:rsidRDefault="0067520E" w:rsidP="00C57BF9">
      <w:pPr>
        <w:pStyle w:val="Figheading"/>
      </w:pPr>
      <w:r>
        <w:rPr>
          <w:b/>
        </w:rPr>
        <w:t>Figure 3.9</w:t>
      </w:r>
      <w:r w:rsidRPr="00D123FB">
        <w:rPr>
          <w:b/>
        </w:rPr>
        <w:t>.</w:t>
      </w:r>
      <w:r w:rsidRPr="00D123FB">
        <w:t xml:space="preserve"> Example of parameter settings for generating and saving a series of fractals landscapes. Clicking on the button </w:t>
      </w:r>
      <w:r w:rsidRPr="00D123FB">
        <w:rPr>
          <w:i/>
        </w:rPr>
        <w:t>Create New Series</w:t>
      </w:r>
      <w:r w:rsidRPr="00D123FB">
        <w:t xml:space="preserve"> will ge</w:t>
      </w:r>
      <w:r w:rsidR="00595377">
        <w:t>nerate a series (Series1) of 20 </w:t>
      </w:r>
      <w:r w:rsidRPr="00D123FB">
        <w:t xml:space="preserve">maps </w:t>
      </w:r>
      <w:r w:rsidR="00595377">
        <w:t xml:space="preserve">of each combination of </w:t>
      </w:r>
      <w:r w:rsidRPr="00BE5832">
        <w:rPr>
          <w:i/>
        </w:rPr>
        <w:t>p</w:t>
      </w:r>
      <w:r w:rsidR="00595377">
        <w:t>,</w:t>
      </w:r>
      <w:r w:rsidRPr="00D123FB">
        <w:t xml:space="preserve"> </w:t>
      </w:r>
      <w:r w:rsidRPr="00BE5832">
        <w:rPr>
          <w:i/>
        </w:rPr>
        <w:t>H</w:t>
      </w:r>
      <w:r w:rsidR="00595377">
        <w:t xml:space="preserve"> and </w:t>
      </w:r>
      <w:r w:rsidR="00595377" w:rsidRPr="00BE5832">
        <w:rPr>
          <w:i/>
        </w:rPr>
        <w:t>m</w:t>
      </w:r>
      <w:r w:rsidR="00595377">
        <w:t xml:space="preserve"> (i.e. </w:t>
      </w:r>
      <w:r>
        <w:t xml:space="preserve">a total of </w:t>
      </w:r>
      <w:r w:rsidR="00595377">
        <w:t>48</w:t>
      </w:r>
      <w:r>
        <w:t>0 </w:t>
      </w:r>
      <w:r w:rsidRPr="00D123FB">
        <w:t>maps</w:t>
      </w:r>
      <w:r w:rsidR="00595377">
        <w:t>)</w:t>
      </w:r>
      <w:r w:rsidRPr="00D123FB">
        <w:t>. Ea</w:t>
      </w:r>
      <w:r w:rsidR="00595377">
        <w:t>ch map will be a 65 x 65 raster</w:t>
      </w:r>
      <w:r w:rsidR="00595377">
        <w:br/>
        <w:t>having</w:t>
      </w:r>
      <w:r w:rsidRPr="00D123FB">
        <w:t xml:space="preserve"> a cell resolution of 100</w:t>
      </w:r>
      <w:r>
        <w:t>m</w:t>
      </w:r>
      <w:r w:rsidRPr="00D123FB">
        <w:t>.</w:t>
      </w:r>
    </w:p>
    <w:p w14:paraId="1EE70366" w14:textId="3DB5731E" w:rsidR="0067520E" w:rsidRDefault="0067520E" w:rsidP="00C57BF9">
      <w:pPr>
        <w:rPr>
          <w:szCs w:val="24"/>
        </w:rPr>
      </w:pPr>
      <w:bookmarkStart w:id="539" w:name="_Importing_a_species"/>
      <w:bookmarkEnd w:id="539"/>
      <w:r w:rsidRPr="009753B1">
        <w:rPr>
          <w:b/>
          <w:szCs w:val="24"/>
        </w:rPr>
        <w:t>Important note</w:t>
      </w:r>
      <w:r>
        <w:rPr>
          <w:szCs w:val="24"/>
        </w:rPr>
        <w:t xml:space="preserve">: Although you are generating a series of </w:t>
      </w:r>
      <w:r w:rsidRPr="0084478E">
        <w:rPr>
          <w:i/>
          <w:szCs w:val="24"/>
        </w:rPr>
        <w:t>artificial</w:t>
      </w:r>
      <w:r>
        <w:rPr>
          <w:szCs w:val="24"/>
        </w:rPr>
        <w:t xml:space="preserve"> landscapes, if you subsequently set up a batch to run a set of simulations using that series, the landscapes are regarded and imported as </w:t>
      </w:r>
      <w:r w:rsidRPr="0084478E">
        <w:rPr>
          <w:i/>
          <w:szCs w:val="24"/>
        </w:rPr>
        <w:t>real</w:t>
      </w:r>
      <w:r>
        <w:rPr>
          <w:szCs w:val="24"/>
        </w:rPr>
        <w:t xml:space="preserve"> landscapes (because they are </w:t>
      </w:r>
      <w:r w:rsidRPr="0084478E">
        <w:rPr>
          <w:i/>
          <w:szCs w:val="24"/>
        </w:rPr>
        <w:t>not</w:t>
      </w:r>
      <w:r>
        <w:rPr>
          <w:szCs w:val="24"/>
        </w:rPr>
        <w:t xml:space="preserve"> generated during the batch run of the program). Moreover, as it is a condition of the batch mode that a landscape having habitat codes must have the codes numbered 1…</w:t>
      </w:r>
      <w:r w:rsidRPr="0084478E">
        <w:rPr>
          <w:i/>
          <w:szCs w:val="24"/>
        </w:rPr>
        <w:t>N</w:t>
      </w:r>
      <w:r>
        <w:rPr>
          <w:szCs w:val="24"/>
        </w:rPr>
        <w:t xml:space="preserve">, all </w:t>
      </w:r>
      <w:r w:rsidRPr="003247A5">
        <w:rPr>
          <w:i/>
          <w:szCs w:val="24"/>
        </w:rPr>
        <w:t>discrete</w:t>
      </w:r>
      <w:r>
        <w:rPr>
          <w:szCs w:val="24"/>
        </w:rPr>
        <w:t xml:space="preserve"> generated landscapes contain habitat codes 1 and 2 only, where 1 is the matrix and 2 is the suitable breeding habitat</w:t>
      </w:r>
      <w:r w:rsidR="00BE5832">
        <w:rPr>
          <w:szCs w:val="24"/>
        </w:rPr>
        <w:t>, or 1, 2 and 3 only, where 3 is the second habitat type in the matrix</w:t>
      </w:r>
      <w:r>
        <w:rPr>
          <w:szCs w:val="24"/>
        </w:rPr>
        <w:t xml:space="preserve">. </w:t>
      </w:r>
      <w:proofErr w:type="gramStart"/>
      <w:r>
        <w:rPr>
          <w:szCs w:val="24"/>
        </w:rPr>
        <w:t>Thus</w:t>
      </w:r>
      <w:proofErr w:type="gramEnd"/>
      <w:r>
        <w:rPr>
          <w:szCs w:val="24"/>
        </w:rPr>
        <w:t xml:space="preserve"> they differ from artificial landscapes generated within </w:t>
      </w:r>
      <w:proofErr w:type="spellStart"/>
      <w:r>
        <w:rPr>
          <w:szCs w:val="24"/>
        </w:rPr>
        <w:t>RangeShifter</w:t>
      </w:r>
      <w:proofErr w:type="spellEnd"/>
      <w:r>
        <w:rPr>
          <w:szCs w:val="24"/>
        </w:rPr>
        <w:t xml:space="preserve"> at run time, which represent the </w:t>
      </w:r>
      <w:r w:rsidR="00BE5832">
        <w:rPr>
          <w:szCs w:val="24"/>
        </w:rPr>
        <w:t xml:space="preserve">entire </w:t>
      </w:r>
      <w:r>
        <w:rPr>
          <w:szCs w:val="24"/>
        </w:rPr>
        <w:t>matrix by habitat code 0 and the suitable breeding habitat by habitat code 1.</w:t>
      </w:r>
    </w:p>
    <w:p w14:paraId="1F7A1C13" w14:textId="77777777" w:rsidR="0067520E" w:rsidRPr="00D123FB" w:rsidRDefault="0067520E" w:rsidP="009E434A">
      <w:pPr>
        <w:pStyle w:val="Heading3"/>
        <w:numPr>
          <w:ilvl w:val="2"/>
          <w:numId w:val="14"/>
        </w:numPr>
      </w:pPr>
      <w:bookmarkStart w:id="540" w:name="_Toc54110076"/>
      <w:r w:rsidRPr="00D123FB">
        <w:lastRenderedPageBreak/>
        <w:t>Importing a species distribution map</w:t>
      </w:r>
      <w:bookmarkEnd w:id="540"/>
    </w:p>
    <w:p w14:paraId="2A93CB56" w14:textId="77777777" w:rsidR="0067520E" w:rsidRDefault="0067520E" w:rsidP="00C57BF9">
      <w:pPr>
        <w:rPr>
          <w:szCs w:val="24"/>
        </w:rPr>
      </w:pPr>
      <w:r w:rsidRPr="00D123FB">
        <w:rPr>
          <w:szCs w:val="24"/>
        </w:rPr>
        <w:t xml:space="preserve">The lower section of the window </w:t>
      </w:r>
      <w:r w:rsidRPr="00D123FB">
        <w:rPr>
          <w:i/>
          <w:szCs w:val="24"/>
        </w:rPr>
        <w:t>Landscape</w:t>
      </w:r>
      <w:r w:rsidRPr="00D123FB">
        <w:rPr>
          <w:szCs w:val="24"/>
        </w:rPr>
        <w:t xml:space="preserve"> allows importing of a species distribution map (</w:t>
      </w:r>
      <w:hyperlink w:anchor="_Species_distribution" w:history="1">
        <w:r>
          <w:rPr>
            <w:rStyle w:val="Hyperlink"/>
            <w:szCs w:val="24"/>
          </w:rPr>
          <w:t>see </w:t>
        </w:r>
        <w:r w:rsidRPr="00D123FB">
          <w:rPr>
            <w:rStyle w:val="Hyperlink"/>
            <w:szCs w:val="24"/>
          </w:rPr>
          <w:t>3.1.2</w:t>
        </w:r>
      </w:hyperlink>
      <w:r w:rsidRPr="00D123FB">
        <w:rPr>
          <w:szCs w:val="24"/>
        </w:rPr>
        <w:t xml:space="preserve">) to be overlaid on the landscape map (note that this option is not available when using the </w:t>
      </w:r>
      <w:proofErr w:type="spellStart"/>
      <w:r w:rsidRPr="00D123FB">
        <w:rPr>
          <w:szCs w:val="24"/>
        </w:rPr>
        <w:t>RangeShifter</w:t>
      </w:r>
      <w:proofErr w:type="spellEnd"/>
      <w:r w:rsidRPr="00D123FB">
        <w:rPr>
          <w:szCs w:val="24"/>
        </w:rPr>
        <w:t xml:space="preserve"> landscape generator to create an artificial landscape at each replicate). This section will become active only after the landscape has been imported. To import the map, first set the </w:t>
      </w:r>
      <w:r w:rsidRPr="00D123FB">
        <w:rPr>
          <w:i/>
          <w:szCs w:val="24"/>
        </w:rPr>
        <w:t>Resolution</w:t>
      </w:r>
      <w:r w:rsidRPr="00D123FB">
        <w:rPr>
          <w:szCs w:val="24"/>
        </w:rPr>
        <w:t xml:space="preserve"> (which </w:t>
      </w:r>
      <w:r>
        <w:rPr>
          <w:szCs w:val="24"/>
        </w:rPr>
        <w:t>must</w:t>
      </w:r>
      <w:r w:rsidRPr="00D123FB">
        <w:rPr>
          <w:szCs w:val="24"/>
        </w:rPr>
        <w:t xml:space="preserve"> be an integer multiple of the landscape resolution) and then click on the button </w:t>
      </w:r>
      <w:r w:rsidRPr="00D123FB">
        <w:rPr>
          <w:i/>
          <w:szCs w:val="24"/>
        </w:rPr>
        <w:t>Import Species Distribution</w:t>
      </w:r>
      <w:r w:rsidRPr="00D123FB">
        <w:rPr>
          <w:szCs w:val="24"/>
        </w:rPr>
        <w:t xml:space="preserve"> and select the appropriate file (</w:t>
      </w:r>
      <w:r>
        <w:rPr>
          <w:szCs w:val="24"/>
        </w:rPr>
        <w:t>Figure 3.10</w:t>
      </w:r>
      <w:r w:rsidRPr="00D123FB">
        <w:rPr>
          <w:szCs w:val="24"/>
        </w:rPr>
        <w:t xml:space="preserve">). </w:t>
      </w:r>
    </w:p>
    <w:p w14:paraId="02EC7232" w14:textId="77777777" w:rsidR="0067520E" w:rsidRPr="00D123FB" w:rsidRDefault="0067520E" w:rsidP="00C57BF9">
      <w:pPr>
        <w:pStyle w:val="Figure"/>
      </w:pPr>
      <w:r w:rsidRPr="00317A39">
        <w:drawing>
          <wp:inline distT="0" distB="0" distL="0" distR="0" wp14:anchorId="4FB10AA4" wp14:editId="08853533">
            <wp:extent cx="5665823" cy="3815130"/>
            <wp:effectExtent l="19050" t="19050" r="11077" b="1392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5665823" cy="3815130"/>
                    </a:xfrm>
                    <a:prstGeom prst="rect">
                      <a:avLst/>
                    </a:prstGeom>
                    <a:noFill/>
                    <a:ln w="12700">
                      <a:solidFill>
                        <a:schemeClr val="tx1"/>
                      </a:solidFill>
                      <a:miter lim="800000"/>
                      <a:headEnd/>
                      <a:tailEnd/>
                    </a:ln>
                  </pic:spPr>
                </pic:pic>
              </a:graphicData>
            </a:graphic>
          </wp:inline>
        </w:drawing>
      </w:r>
    </w:p>
    <w:p w14:paraId="43E5945F" w14:textId="77777777" w:rsidR="0067520E" w:rsidRPr="00D123FB" w:rsidRDefault="0067520E" w:rsidP="00C57BF9">
      <w:pPr>
        <w:pStyle w:val="Figheading"/>
        <w:spacing w:line="360" w:lineRule="auto"/>
        <w:rPr>
          <w:szCs w:val="24"/>
        </w:rPr>
      </w:pPr>
      <w:r>
        <w:rPr>
          <w:b/>
        </w:rPr>
        <w:t>Figure 3.10</w:t>
      </w:r>
      <w:r w:rsidRPr="00D123FB">
        <w:rPr>
          <w:b/>
        </w:rPr>
        <w:t>.</w:t>
      </w:r>
      <w:r w:rsidRPr="00D123FB">
        <w:t xml:space="preserve"> Importing the species distribution map derived from Exercise 1, </w:t>
      </w:r>
      <w:hyperlink w:anchor="_Exercise_1" w:history="1">
        <w:r>
          <w:rPr>
            <w:rStyle w:val="Hyperlink"/>
            <w:sz w:val="20"/>
          </w:rPr>
          <w:t>section </w:t>
        </w:r>
        <w:r w:rsidRPr="00D123FB">
          <w:rPr>
            <w:rStyle w:val="Hyperlink"/>
            <w:sz w:val="20"/>
          </w:rPr>
          <w:t>4.1</w:t>
        </w:r>
      </w:hyperlink>
      <w:r w:rsidRPr="00D123FB">
        <w:t>).</w:t>
      </w:r>
    </w:p>
    <w:p w14:paraId="5979E0CC" w14:textId="77777777" w:rsidR="0067520E" w:rsidRPr="00D123FB" w:rsidRDefault="0067520E" w:rsidP="009E434A">
      <w:pPr>
        <w:pStyle w:val="Heading3"/>
        <w:numPr>
          <w:ilvl w:val="2"/>
          <w:numId w:val="14"/>
        </w:numPr>
      </w:pPr>
      <w:bookmarkStart w:id="541" w:name="_Environmental_gradient_1"/>
      <w:bookmarkStart w:id="542" w:name="_Toc54110077"/>
      <w:bookmarkEnd w:id="541"/>
      <w:r w:rsidRPr="00D123FB">
        <w:t>Environmental gradient</w:t>
      </w:r>
      <w:bookmarkEnd w:id="542"/>
    </w:p>
    <w:p w14:paraId="33B1CC40" w14:textId="77777777" w:rsidR="0067520E" w:rsidRDefault="0067520E" w:rsidP="00C57BF9">
      <w:pPr>
        <w:rPr>
          <w:szCs w:val="24"/>
        </w:rPr>
      </w:pPr>
      <w:r w:rsidRPr="00D123FB">
        <w:rPr>
          <w:szCs w:val="24"/>
        </w:rPr>
        <w:t xml:space="preserve">Whether the landscape is imported or automatically generated, it is possible to produce an artificial environmental gradient to be overlaid on top of the habitat map. </w:t>
      </w:r>
      <w:r w:rsidRPr="00D123FB">
        <w:rPr>
          <w:b/>
          <w:szCs w:val="24"/>
        </w:rPr>
        <w:t>This option is available only for cell-based models and not for patch-based models.</w:t>
      </w:r>
      <w:r w:rsidRPr="00D123FB">
        <w:rPr>
          <w:szCs w:val="24"/>
        </w:rPr>
        <w:t xml:space="preserve"> By clicking on </w:t>
      </w:r>
      <w:r w:rsidRPr="00D123FB">
        <w:rPr>
          <w:i/>
          <w:szCs w:val="24"/>
        </w:rPr>
        <w:t>Landscape → Environmental Gradient</w:t>
      </w:r>
      <w:r w:rsidRPr="00D123FB">
        <w:rPr>
          <w:szCs w:val="24"/>
        </w:rPr>
        <w:t xml:space="preserve"> (which becomes available once the landscape is loaded), the window </w:t>
      </w:r>
      <w:r w:rsidRPr="00D123FB">
        <w:rPr>
          <w:i/>
          <w:szCs w:val="24"/>
        </w:rPr>
        <w:t>Environmental Gradient</w:t>
      </w:r>
      <w:r w:rsidRPr="00D123FB">
        <w:rPr>
          <w:szCs w:val="24"/>
        </w:rPr>
        <w:t xml:space="preserve"> will open. </w:t>
      </w:r>
      <w:r>
        <w:rPr>
          <w:szCs w:val="24"/>
        </w:rPr>
        <w:t>Select the</w:t>
      </w:r>
      <w:r w:rsidRPr="00D123FB">
        <w:rPr>
          <w:szCs w:val="24"/>
        </w:rPr>
        <w:t xml:space="preserve"> </w:t>
      </w:r>
      <w:r w:rsidRPr="00D123FB">
        <w:rPr>
          <w:i/>
          <w:szCs w:val="24"/>
        </w:rPr>
        <w:t>Gradient</w:t>
      </w:r>
      <w:r>
        <w:rPr>
          <w:i/>
          <w:szCs w:val="24"/>
        </w:rPr>
        <w:t> type</w:t>
      </w:r>
      <w:r w:rsidRPr="00D123FB">
        <w:rPr>
          <w:szCs w:val="24"/>
        </w:rPr>
        <w:t xml:space="preserve"> </w:t>
      </w:r>
      <w:r>
        <w:rPr>
          <w:szCs w:val="24"/>
        </w:rPr>
        <w:t>to activate a gradient</w:t>
      </w:r>
      <w:r w:rsidRPr="00D123FB">
        <w:rPr>
          <w:szCs w:val="24"/>
        </w:rPr>
        <w:t xml:space="preserve"> (</w:t>
      </w:r>
      <w:r>
        <w:rPr>
          <w:szCs w:val="24"/>
        </w:rPr>
        <w:t>Figure 3.11</w:t>
      </w:r>
      <w:r w:rsidRPr="00D123FB">
        <w:rPr>
          <w:szCs w:val="24"/>
        </w:rPr>
        <w:t>).</w:t>
      </w:r>
    </w:p>
    <w:p w14:paraId="46F57A6F" w14:textId="77777777" w:rsidR="0067520E" w:rsidRPr="00D123FB" w:rsidRDefault="0067520E" w:rsidP="00C57BF9">
      <w:pPr>
        <w:pStyle w:val="Figure"/>
        <w:rPr>
          <w:rFonts w:cs="Times New Roman"/>
          <w:szCs w:val="24"/>
        </w:rPr>
      </w:pPr>
      <w:r w:rsidRPr="009344DC">
        <w:lastRenderedPageBreak/>
        <w:drawing>
          <wp:inline distT="0" distB="0" distL="0" distR="0" wp14:anchorId="42ADC8E3" wp14:editId="79569242">
            <wp:extent cx="3470400" cy="3683907"/>
            <wp:effectExtent l="19050" t="19050" r="15750" b="11793"/>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3470400" cy="3683907"/>
                    </a:xfrm>
                    <a:prstGeom prst="rect">
                      <a:avLst/>
                    </a:prstGeom>
                    <a:noFill/>
                    <a:ln w="12700">
                      <a:solidFill>
                        <a:schemeClr val="tx1"/>
                      </a:solidFill>
                      <a:miter lim="800000"/>
                      <a:headEnd/>
                      <a:tailEnd/>
                    </a:ln>
                  </pic:spPr>
                </pic:pic>
              </a:graphicData>
            </a:graphic>
          </wp:inline>
        </w:drawing>
      </w:r>
    </w:p>
    <w:p w14:paraId="5266BD3B" w14:textId="77777777" w:rsidR="0067520E" w:rsidRPr="00D123FB" w:rsidRDefault="0067520E" w:rsidP="00C57BF9">
      <w:pPr>
        <w:pStyle w:val="Figheading"/>
        <w:rPr>
          <w:szCs w:val="24"/>
        </w:rPr>
      </w:pPr>
      <w:r>
        <w:rPr>
          <w:b/>
        </w:rPr>
        <w:t>Figure 3.11</w:t>
      </w:r>
      <w:r w:rsidRPr="00D123FB">
        <w:rPr>
          <w:b/>
        </w:rPr>
        <w:t>.</w:t>
      </w:r>
      <w:r w:rsidRPr="00D123FB">
        <w:t xml:space="preserve"> The </w:t>
      </w:r>
      <w:r w:rsidRPr="00D123FB">
        <w:rPr>
          <w:i/>
        </w:rPr>
        <w:t>Environmental Gradient</w:t>
      </w:r>
      <w:r w:rsidRPr="00D123FB">
        <w:t xml:space="preserve"> window.</w:t>
      </w:r>
    </w:p>
    <w:p w14:paraId="4A765028" w14:textId="77777777" w:rsidR="0067520E" w:rsidRPr="00D123FB" w:rsidRDefault="0067520E" w:rsidP="00B35389">
      <w:pPr>
        <w:pStyle w:val="Keepnext"/>
      </w:pPr>
      <w:r w:rsidRPr="00D123FB">
        <w:t xml:space="preserve">There are </w:t>
      </w:r>
      <w:r>
        <w:t>three</w:t>
      </w:r>
      <w:r w:rsidRPr="00D123FB">
        <w:t xml:space="preserve"> type</w:t>
      </w:r>
      <w:r>
        <w:t>s</w:t>
      </w:r>
      <w:r w:rsidRPr="00D123FB">
        <w:t xml:space="preserve"> of environmental gradient that can be set </w:t>
      </w:r>
      <w:r>
        <w:t xml:space="preserve">(see </w:t>
      </w:r>
      <w:hyperlink w:anchor="_Environmental_gradient" w:history="1">
        <w:r w:rsidRPr="00D123FB">
          <w:rPr>
            <w:rStyle w:val="Hyperlink"/>
            <w:szCs w:val="24"/>
          </w:rPr>
          <w:t>s</w:t>
        </w:r>
        <w:r>
          <w:rPr>
            <w:rStyle w:val="Hyperlink"/>
            <w:szCs w:val="24"/>
          </w:rPr>
          <w:t>ection </w:t>
        </w:r>
        <w:r w:rsidRPr="00D123FB">
          <w:rPr>
            <w:rStyle w:val="Hyperlink"/>
            <w:szCs w:val="24"/>
          </w:rPr>
          <w:t>2.3.3</w:t>
        </w:r>
      </w:hyperlink>
      <w:r w:rsidRPr="00D123FB">
        <w:t xml:space="preserve"> for a full description of the different types):</w:t>
      </w:r>
    </w:p>
    <w:p w14:paraId="37EDF290" w14:textId="77777777" w:rsidR="0067520E" w:rsidRPr="00D123FB" w:rsidRDefault="0067520E" w:rsidP="009E434A">
      <w:pPr>
        <w:pStyle w:val="Numbered"/>
        <w:numPr>
          <w:ilvl w:val="0"/>
          <w:numId w:val="29"/>
        </w:numPr>
      </w:pPr>
      <w:r w:rsidRPr="00D123FB">
        <w:t>Carrying capacity (</w:t>
      </w:r>
      <w:r w:rsidRPr="00AC4209">
        <w:rPr>
          <w:i/>
        </w:rPr>
        <w:t>K</w:t>
      </w:r>
      <w:r w:rsidRPr="00D123FB">
        <w:t>)</w:t>
      </w:r>
      <w:r w:rsidRPr="00BB0F6B">
        <w:t xml:space="preserve"> </w:t>
      </w:r>
      <w:r w:rsidRPr="00D123FB">
        <w:t xml:space="preserve">or </w:t>
      </w:r>
      <w:r>
        <w:t>1/</w:t>
      </w:r>
      <w:r w:rsidRPr="00AC4209">
        <w:rPr>
          <w:i/>
        </w:rPr>
        <w:t>b</w:t>
      </w:r>
      <w:r>
        <w:t xml:space="preserve"> </w:t>
      </w:r>
      <w:r w:rsidRPr="00D123FB">
        <w:t xml:space="preserve">in </w:t>
      </w:r>
      <w:r>
        <w:t xml:space="preserve">the </w:t>
      </w:r>
      <w:r w:rsidRPr="00D123FB">
        <w:t>case of stage-structured models</w:t>
      </w:r>
    </w:p>
    <w:p w14:paraId="3E7F4498" w14:textId="77777777" w:rsidR="0067520E" w:rsidRPr="00D123FB" w:rsidRDefault="0067520E" w:rsidP="00AC4209">
      <w:pPr>
        <w:pStyle w:val="Numbered"/>
      </w:pPr>
      <w:r w:rsidRPr="00D123FB">
        <w:t>Intrinsic growth rate (</w:t>
      </w:r>
      <w:r>
        <w:rPr>
          <w:i/>
        </w:rPr>
        <w:t>R</w:t>
      </w:r>
      <w:r w:rsidRPr="00D123FB">
        <w:t>) or fecundity (</w:t>
      </w:r>
      <w:r w:rsidRPr="00D123FB">
        <w:rPr>
          <w:i/>
        </w:rPr>
        <w:t>ϕ</w:t>
      </w:r>
      <w:r w:rsidRPr="00D123FB">
        <w:t xml:space="preserve">) in </w:t>
      </w:r>
      <w:r>
        <w:t xml:space="preserve">the </w:t>
      </w:r>
      <w:r w:rsidRPr="00D123FB">
        <w:t>case of stage-structured models</w:t>
      </w:r>
    </w:p>
    <w:p w14:paraId="33776398" w14:textId="77777777" w:rsidR="0067520E" w:rsidRPr="00D123FB" w:rsidRDefault="0067520E" w:rsidP="00AC4209">
      <w:pPr>
        <w:pStyle w:val="Numbered"/>
      </w:pPr>
      <w:r w:rsidRPr="00D123FB">
        <w:t>Local extinction probability</w:t>
      </w:r>
    </w:p>
    <w:p w14:paraId="06349909" w14:textId="77777777" w:rsidR="0067520E" w:rsidRPr="00D123FB" w:rsidRDefault="0067520E" w:rsidP="00B35389">
      <w:pPr>
        <w:pStyle w:val="Keepnext"/>
      </w:pPr>
      <w:r w:rsidRPr="00D123FB">
        <w:t>After having chosen the type of gradient set the following parameters:</w:t>
      </w:r>
    </w:p>
    <w:p w14:paraId="2ADFA771" w14:textId="77777777" w:rsidR="0067520E" w:rsidRPr="00D123FB" w:rsidRDefault="0067520E" w:rsidP="009E434A">
      <w:pPr>
        <w:pStyle w:val="Numbered"/>
        <w:numPr>
          <w:ilvl w:val="0"/>
          <w:numId w:val="30"/>
        </w:numPr>
      </w:pPr>
      <w:r w:rsidRPr="00D123FB">
        <w:t>Gradient steepness</w:t>
      </w:r>
      <w:r>
        <w:t xml:space="preserve"> (</w:t>
      </w:r>
      <w:r w:rsidRPr="00AC4209">
        <w:rPr>
          <w:i/>
        </w:rPr>
        <w:t>G</w:t>
      </w:r>
      <w:r>
        <w:t>)</w:t>
      </w:r>
    </w:p>
    <w:p w14:paraId="6127643A" w14:textId="77777777" w:rsidR="0067520E" w:rsidRPr="00D123FB" w:rsidRDefault="0067520E" w:rsidP="00AC4209">
      <w:pPr>
        <w:pStyle w:val="Numbered"/>
      </w:pPr>
      <w:r w:rsidRPr="00D123FB">
        <w:t>Optimum Y (the gradient wi</w:t>
      </w:r>
      <w:r>
        <w:t>ll be created along the y axis)</w:t>
      </w:r>
    </w:p>
    <w:p w14:paraId="3F3CFE88" w14:textId="77777777" w:rsidR="0067520E" w:rsidRPr="00D123FB" w:rsidRDefault="0067520E" w:rsidP="00AC4209">
      <w:pPr>
        <w:pStyle w:val="Numbered"/>
      </w:pPr>
      <w:r w:rsidRPr="00D123FB">
        <w:t>Local variability scaling factor (</w:t>
      </w:r>
      <w:r w:rsidRPr="00D123FB">
        <w:rPr>
          <w:i/>
        </w:rPr>
        <w:t>f</w:t>
      </w:r>
      <w:r>
        <w:t>)</w:t>
      </w:r>
    </w:p>
    <w:p w14:paraId="21FD6BBE" w14:textId="77777777" w:rsidR="0067520E" w:rsidRPr="00D123FB" w:rsidRDefault="0067520E" w:rsidP="00AC4209">
      <w:pPr>
        <w:pStyle w:val="Numbered"/>
      </w:pPr>
      <w:r w:rsidRPr="00D123FB">
        <w:t>Local extinction probability at optimum (to be set only if the gradient is i</w:t>
      </w:r>
      <w:r>
        <w:t>n local extinction probability)</w:t>
      </w:r>
    </w:p>
    <w:p w14:paraId="121B24AE" w14:textId="77777777" w:rsidR="0067520E" w:rsidRPr="00D123FB" w:rsidRDefault="0067520E" w:rsidP="00C57BF9">
      <w:pPr>
        <w:rPr>
          <w:szCs w:val="24"/>
        </w:rPr>
      </w:pPr>
      <w:r>
        <w:rPr>
          <w:szCs w:val="24"/>
        </w:rPr>
        <w:t xml:space="preserve">The gradient itself must be specified on a scale of 0 to 1, where a value of 1 occurs at the gradient optimum. When applied to </w:t>
      </w:r>
      <w:r w:rsidRPr="00D123FB">
        <w:rPr>
          <w:szCs w:val="24"/>
        </w:rPr>
        <w:t xml:space="preserve">carrying capacity or growth rate, the optimum values of </w:t>
      </w:r>
      <w:r w:rsidRPr="00D123FB">
        <w:rPr>
          <w:i/>
          <w:szCs w:val="24"/>
        </w:rPr>
        <w:t>K</w:t>
      </w:r>
      <w:r w:rsidRPr="00D123FB">
        <w:rPr>
          <w:szCs w:val="24"/>
        </w:rPr>
        <w:t xml:space="preserve"> and </w:t>
      </w:r>
      <w:r>
        <w:rPr>
          <w:i/>
          <w:szCs w:val="24"/>
        </w:rPr>
        <w:t>R</w:t>
      </w:r>
      <w:r w:rsidRPr="00D123FB">
        <w:rPr>
          <w:szCs w:val="24"/>
        </w:rPr>
        <w:t xml:space="preserve"> respectively will be the ones set in the </w:t>
      </w:r>
      <w:r w:rsidRPr="00D123FB">
        <w:rPr>
          <w:i/>
          <w:szCs w:val="24"/>
        </w:rPr>
        <w:t>Species Parameters</w:t>
      </w:r>
      <w:r w:rsidRPr="00D123FB">
        <w:rPr>
          <w:szCs w:val="24"/>
        </w:rPr>
        <w:t xml:space="preserve"> window (</w:t>
      </w:r>
      <w:hyperlink w:anchor="_Setting_the_species" w:history="1">
        <w:r>
          <w:rPr>
            <w:rStyle w:val="Hyperlink"/>
            <w:szCs w:val="24"/>
          </w:rPr>
          <w:t>see </w:t>
        </w:r>
        <w:r w:rsidRPr="00D123FB">
          <w:rPr>
            <w:rStyle w:val="Hyperlink"/>
            <w:szCs w:val="24"/>
          </w:rPr>
          <w:t>3.2.6</w:t>
        </w:r>
      </w:hyperlink>
      <w:r w:rsidRPr="00D123FB">
        <w:rPr>
          <w:szCs w:val="24"/>
        </w:rPr>
        <w:t xml:space="preserve">). In the case of stage-structured population models, the gradient in </w:t>
      </w:r>
      <w:r>
        <w:rPr>
          <w:i/>
          <w:szCs w:val="24"/>
        </w:rPr>
        <w:t>R</w:t>
      </w:r>
      <w:r w:rsidRPr="00D123FB">
        <w:rPr>
          <w:szCs w:val="24"/>
        </w:rPr>
        <w:t xml:space="preserve"> will be effectively a gradient in fecundity </w:t>
      </w:r>
      <w:r w:rsidRPr="00D123FB">
        <w:rPr>
          <w:i/>
          <w:szCs w:val="24"/>
        </w:rPr>
        <w:t>ϕ</w:t>
      </w:r>
      <w:r w:rsidRPr="00D123FB">
        <w:rPr>
          <w:szCs w:val="24"/>
        </w:rPr>
        <w:t xml:space="preserve">. If different stages have different fecundities, the same gradient will be applied to the respective fecundity values, </w:t>
      </w:r>
      <w:proofErr w:type="gramStart"/>
      <w:r w:rsidRPr="00D123FB">
        <w:rPr>
          <w:szCs w:val="24"/>
        </w:rPr>
        <w:t>assuming that</w:t>
      </w:r>
      <w:proofErr w:type="gramEnd"/>
      <w:r w:rsidRPr="00D123FB">
        <w:rPr>
          <w:szCs w:val="24"/>
        </w:rPr>
        <w:t xml:space="preserve"> the specified fecundities apply at the gradient optimum.</w:t>
      </w:r>
      <w:r w:rsidRPr="00505EA0">
        <w:rPr>
          <w:szCs w:val="24"/>
        </w:rPr>
        <w:t xml:space="preserve"> </w:t>
      </w:r>
      <w:r>
        <w:rPr>
          <w:szCs w:val="24"/>
        </w:rPr>
        <w:t>The gradient is constructed in the same way for local extinction probability, but reversed on application, such that the lowest probability of extinction occurs at the gradient optimum.</w:t>
      </w:r>
    </w:p>
    <w:p w14:paraId="365AD3B8" w14:textId="77777777" w:rsidR="0067520E" w:rsidRPr="00D123FB" w:rsidRDefault="0067520E" w:rsidP="00C57BF9">
      <w:pPr>
        <w:rPr>
          <w:szCs w:val="24"/>
        </w:rPr>
      </w:pPr>
      <w:r w:rsidRPr="00D123FB">
        <w:rPr>
          <w:szCs w:val="24"/>
        </w:rPr>
        <w:lastRenderedPageBreak/>
        <w:t xml:space="preserve">It is possible to simulate shifting of the gradient by checking the box </w:t>
      </w:r>
      <w:r w:rsidRPr="00D123FB">
        <w:rPr>
          <w:i/>
          <w:szCs w:val="24"/>
        </w:rPr>
        <w:t>Gradient shifting</w:t>
      </w:r>
      <w:r w:rsidRPr="00D123FB">
        <w:rPr>
          <w:szCs w:val="24"/>
        </w:rPr>
        <w:t xml:space="preserve"> and setting the shifting rate (rows/year), the year at which the shifting starts and the year at which it ends. The gradient will shift along the y axis towards increasing y (northwards). For an example see the third tutorial (</w:t>
      </w:r>
      <w:hyperlink w:anchor="_Exercise_3" w:history="1">
        <w:r>
          <w:rPr>
            <w:rStyle w:val="Hyperlink"/>
            <w:szCs w:val="24"/>
          </w:rPr>
          <w:t>section </w:t>
        </w:r>
        <w:r w:rsidRPr="00D123FB">
          <w:rPr>
            <w:rStyle w:val="Hyperlink"/>
            <w:szCs w:val="24"/>
          </w:rPr>
          <w:t>4.3</w:t>
        </w:r>
      </w:hyperlink>
      <w:r w:rsidRPr="00D123FB">
        <w:rPr>
          <w:szCs w:val="24"/>
        </w:rPr>
        <w:t>).</w:t>
      </w:r>
    </w:p>
    <w:p w14:paraId="55790FA3" w14:textId="77777777" w:rsidR="0067520E" w:rsidRPr="00D123FB" w:rsidRDefault="0067520E" w:rsidP="009E434A">
      <w:pPr>
        <w:pStyle w:val="Heading3"/>
        <w:numPr>
          <w:ilvl w:val="2"/>
          <w:numId w:val="14"/>
        </w:numPr>
      </w:pPr>
      <w:bookmarkStart w:id="543" w:name="_Setting_the_species"/>
      <w:bookmarkStart w:id="544" w:name="_Toc54110078"/>
      <w:bookmarkEnd w:id="543"/>
      <w:r w:rsidRPr="00D123FB">
        <w:t xml:space="preserve">Setting the species parameters: </w:t>
      </w:r>
      <w:r>
        <w:t>p</w:t>
      </w:r>
      <w:r w:rsidRPr="00D123FB">
        <w:t>opulation dynamics</w:t>
      </w:r>
      <w:bookmarkEnd w:id="544"/>
    </w:p>
    <w:p w14:paraId="2059B93B" w14:textId="77777777" w:rsidR="0067520E" w:rsidRPr="00D123FB" w:rsidRDefault="0067520E" w:rsidP="00C57BF9">
      <w:pPr>
        <w:pStyle w:val="Figure"/>
      </w:pPr>
      <w:r w:rsidRPr="007F584A">
        <w:drawing>
          <wp:inline distT="0" distB="0" distL="0" distR="0" wp14:anchorId="4FDF67FD" wp14:editId="0935D8AE">
            <wp:extent cx="5731510" cy="3273297"/>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73297"/>
                    </a:xfrm>
                    <a:prstGeom prst="rect">
                      <a:avLst/>
                    </a:prstGeom>
                    <a:noFill/>
                    <a:ln>
                      <a:noFill/>
                    </a:ln>
                  </pic:spPr>
                </pic:pic>
              </a:graphicData>
            </a:graphic>
          </wp:inline>
        </w:drawing>
      </w:r>
    </w:p>
    <w:p w14:paraId="2D23DE2F" w14:textId="77777777" w:rsidR="0067520E" w:rsidRPr="00D123FB" w:rsidRDefault="0067520E" w:rsidP="00C57BF9">
      <w:pPr>
        <w:pStyle w:val="Figheading"/>
        <w:rPr>
          <w:szCs w:val="24"/>
        </w:rPr>
      </w:pPr>
      <w:r>
        <w:rPr>
          <w:b/>
        </w:rPr>
        <w:t>Figure 3.12</w:t>
      </w:r>
      <w:r w:rsidRPr="00D123FB">
        <w:rPr>
          <w:b/>
        </w:rPr>
        <w:t>.</w:t>
      </w:r>
      <w:r w:rsidRPr="00D123FB">
        <w:t xml:space="preserve"> The </w:t>
      </w:r>
      <w:r w:rsidRPr="00D123FB">
        <w:rPr>
          <w:i/>
        </w:rPr>
        <w:t>Species parameters</w:t>
      </w:r>
      <w:r w:rsidRPr="00D123FB">
        <w:t xml:space="preserve"> window.</w:t>
      </w:r>
    </w:p>
    <w:p w14:paraId="540F6B11" w14:textId="77777777" w:rsidR="0067520E" w:rsidRPr="00D123FB" w:rsidRDefault="0067520E" w:rsidP="00C57BF9">
      <w:pPr>
        <w:rPr>
          <w:szCs w:val="24"/>
        </w:rPr>
      </w:pPr>
      <w:r w:rsidRPr="00D123FB">
        <w:rPr>
          <w:szCs w:val="24"/>
        </w:rPr>
        <w:t xml:space="preserve">After having set the landscape, the sub-menu </w:t>
      </w:r>
      <w:r w:rsidRPr="00D123FB">
        <w:rPr>
          <w:i/>
          <w:szCs w:val="24"/>
        </w:rPr>
        <w:t>Parameters</w:t>
      </w:r>
      <w:r w:rsidRPr="00D123FB">
        <w:rPr>
          <w:szCs w:val="24"/>
        </w:rPr>
        <w:t> </w:t>
      </w:r>
      <w:r w:rsidRPr="00D123FB">
        <w:rPr>
          <w:i/>
          <w:szCs w:val="24"/>
        </w:rPr>
        <w:t>setting → Species</w:t>
      </w:r>
      <w:r w:rsidRPr="00D123FB">
        <w:rPr>
          <w:szCs w:val="24"/>
        </w:rPr>
        <w:t xml:space="preserve"> should be selected to open the </w:t>
      </w:r>
      <w:r w:rsidRPr="00D123FB">
        <w:rPr>
          <w:i/>
          <w:szCs w:val="24"/>
        </w:rPr>
        <w:t>Species Parameters</w:t>
      </w:r>
      <w:r w:rsidRPr="00D123FB">
        <w:rPr>
          <w:szCs w:val="24"/>
        </w:rPr>
        <w:t xml:space="preserve"> window (</w:t>
      </w:r>
      <w:r>
        <w:rPr>
          <w:szCs w:val="24"/>
        </w:rPr>
        <w:t>Figure 3.12</w:t>
      </w:r>
      <w:r w:rsidRPr="00D123FB">
        <w:rPr>
          <w:szCs w:val="24"/>
        </w:rPr>
        <w:t xml:space="preserve">). The window is composed of three pages: </w:t>
      </w:r>
      <w:r w:rsidRPr="00D123FB">
        <w:rPr>
          <w:i/>
          <w:szCs w:val="24"/>
        </w:rPr>
        <w:t>Population dynamics</w:t>
      </w:r>
      <w:r w:rsidRPr="00D123FB">
        <w:rPr>
          <w:szCs w:val="24"/>
        </w:rPr>
        <w:t xml:space="preserve">, </w:t>
      </w:r>
      <w:r w:rsidRPr="00D123FB">
        <w:rPr>
          <w:i/>
          <w:szCs w:val="24"/>
        </w:rPr>
        <w:t>Dispersal</w:t>
      </w:r>
      <w:r w:rsidRPr="00D123FB">
        <w:rPr>
          <w:szCs w:val="24"/>
        </w:rPr>
        <w:t xml:space="preserve"> and </w:t>
      </w:r>
      <w:r w:rsidRPr="00D123FB">
        <w:rPr>
          <w:i/>
          <w:szCs w:val="24"/>
        </w:rPr>
        <w:t>Sex / Stage dependent Dispersal</w:t>
      </w:r>
      <w:r w:rsidRPr="00D123FB">
        <w:rPr>
          <w:szCs w:val="24"/>
        </w:rPr>
        <w:t xml:space="preserve"> (</w:t>
      </w:r>
      <w:hyperlink w:anchor="_Setting_the_species_1" w:history="1">
        <w:r>
          <w:rPr>
            <w:rStyle w:val="Hyperlink"/>
            <w:szCs w:val="24"/>
          </w:rPr>
          <w:t>see </w:t>
        </w:r>
        <w:r w:rsidRPr="00D123FB">
          <w:rPr>
            <w:rStyle w:val="Hyperlink"/>
            <w:szCs w:val="24"/>
          </w:rPr>
          <w:t>3.2.7</w:t>
        </w:r>
      </w:hyperlink>
      <w:r w:rsidRPr="00D123FB">
        <w:rPr>
          <w:szCs w:val="24"/>
        </w:rPr>
        <w:t>).</w:t>
      </w:r>
    </w:p>
    <w:p w14:paraId="6E8B5BA4" w14:textId="77777777" w:rsidR="0067520E" w:rsidRPr="00D123FB" w:rsidRDefault="0067520E" w:rsidP="00C57BF9">
      <w:pPr>
        <w:rPr>
          <w:szCs w:val="24"/>
        </w:rPr>
      </w:pPr>
      <w:r w:rsidRPr="00D123FB">
        <w:rPr>
          <w:szCs w:val="24"/>
        </w:rPr>
        <w:t xml:space="preserve">For the population dynamics, the first choice to make is between a model with or without stage structure and overlapping generations. This choice is made by checking / un-checking the box </w:t>
      </w:r>
      <w:r w:rsidRPr="00D123FB">
        <w:rPr>
          <w:i/>
          <w:szCs w:val="24"/>
        </w:rPr>
        <w:t>Overlapping generations /</w:t>
      </w:r>
      <w:r w:rsidRPr="00D123FB">
        <w:rPr>
          <w:szCs w:val="24"/>
        </w:rPr>
        <w:t> </w:t>
      </w:r>
      <w:r w:rsidRPr="00D123FB">
        <w:rPr>
          <w:i/>
          <w:szCs w:val="24"/>
        </w:rPr>
        <w:t>Stage-structured model</w:t>
      </w:r>
      <w:r w:rsidRPr="00D123FB">
        <w:rPr>
          <w:szCs w:val="24"/>
        </w:rPr>
        <w:t xml:space="preserve">. </w:t>
      </w:r>
    </w:p>
    <w:p w14:paraId="73479511" w14:textId="77777777" w:rsidR="0067520E" w:rsidRPr="00D123FB" w:rsidRDefault="0067520E" w:rsidP="00C57BF9">
      <w:pPr>
        <w:pStyle w:val="Heading4"/>
      </w:pPr>
      <w:r w:rsidRPr="00D123FB">
        <w:t>Non-overlapping generations &amp; no stage structure</w:t>
      </w:r>
    </w:p>
    <w:p w14:paraId="1C2E9BFF" w14:textId="77777777" w:rsidR="0067520E" w:rsidRPr="00D123FB" w:rsidRDefault="0067520E" w:rsidP="00B35389">
      <w:pPr>
        <w:pStyle w:val="Keepnext"/>
      </w:pPr>
      <w:r w:rsidRPr="00D123FB">
        <w:t xml:space="preserve">Set the </w:t>
      </w:r>
      <w:r w:rsidRPr="00D123FB">
        <w:rPr>
          <w:i/>
        </w:rPr>
        <w:t xml:space="preserve">Number of reproductive </w:t>
      </w:r>
      <w:proofErr w:type="gramStart"/>
      <w:r w:rsidRPr="00D123FB">
        <w:rPr>
          <w:i/>
        </w:rPr>
        <w:t>seasons / year</w:t>
      </w:r>
      <w:proofErr w:type="gramEnd"/>
      <w:r w:rsidRPr="00D123FB">
        <w:t>. This number must be an integer equal to or greater than 1. 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432351FD" w14:textId="77777777" w:rsidR="0067520E" w:rsidRPr="00AC4209" w:rsidRDefault="0067520E" w:rsidP="009E434A">
      <w:pPr>
        <w:pStyle w:val="Numbered"/>
        <w:numPr>
          <w:ilvl w:val="0"/>
          <w:numId w:val="31"/>
        </w:numPr>
        <w:rPr>
          <w:i/>
        </w:rPr>
      </w:pPr>
      <w:r w:rsidRPr="00AC4209">
        <w:rPr>
          <w:i/>
        </w:rPr>
        <w:t>Asexual / Only female model</w:t>
      </w:r>
      <w:r>
        <w:t>; s</w:t>
      </w:r>
      <w:r w:rsidRPr="00D123FB">
        <w:t xml:space="preserve">et the intrinsic growth rate </w:t>
      </w:r>
      <w:proofErr w:type="spellStart"/>
      <w:r w:rsidRPr="00AC4209">
        <w:rPr>
          <w:i/>
        </w:rPr>
        <w:t>Rmax</w:t>
      </w:r>
      <w:proofErr w:type="spellEnd"/>
      <w:r w:rsidRPr="00D123FB">
        <w:t xml:space="preserve"> and the competition coefficient </w:t>
      </w:r>
      <w:proofErr w:type="spellStart"/>
      <w:r w:rsidRPr="00AC4209">
        <w:rPr>
          <w:i/>
        </w:rPr>
        <w:t>b</w:t>
      </w:r>
      <w:r w:rsidRPr="00AC4209">
        <w:rPr>
          <w:i/>
          <w:vertAlign w:val="subscript"/>
        </w:rPr>
        <w:t>c</w:t>
      </w:r>
      <w:proofErr w:type="spellEnd"/>
    </w:p>
    <w:p w14:paraId="3D0D3445" w14:textId="77777777" w:rsidR="0067520E" w:rsidRPr="00D123FB" w:rsidRDefault="0067520E" w:rsidP="00AC4209">
      <w:pPr>
        <w:pStyle w:val="Numbered"/>
        <w:rPr>
          <w:i/>
        </w:rPr>
      </w:pPr>
      <w:r w:rsidRPr="00D123FB">
        <w:rPr>
          <w:i/>
        </w:rPr>
        <w:t>Simple sexual model</w:t>
      </w:r>
      <w:r>
        <w:t>; s</w:t>
      </w:r>
      <w:r w:rsidRPr="00D123FB">
        <w:t xml:space="preserve">exual model with no explicit mating system. Set </w:t>
      </w:r>
      <w:proofErr w:type="spellStart"/>
      <w:r w:rsidRPr="00D123FB">
        <w:rPr>
          <w:i/>
        </w:rPr>
        <w:t>Rmax</w:t>
      </w:r>
      <w:proofErr w:type="spellEnd"/>
      <w:r w:rsidRPr="00D123FB">
        <w:t xml:space="preserve">, </w:t>
      </w:r>
      <w:proofErr w:type="spellStart"/>
      <w:r w:rsidRPr="00D123FB">
        <w:rPr>
          <w:i/>
        </w:rPr>
        <w:t>b</w:t>
      </w:r>
      <w:r w:rsidRPr="00D123FB">
        <w:rPr>
          <w:i/>
          <w:vertAlign w:val="subscript"/>
        </w:rPr>
        <w:t>c</w:t>
      </w:r>
      <w:proofErr w:type="spellEnd"/>
      <w:r w:rsidRPr="00D123FB">
        <w:t xml:space="preserve"> and the </w:t>
      </w:r>
      <w:r w:rsidRPr="00D123FB">
        <w:rPr>
          <w:i/>
        </w:rPr>
        <w:t>proportion of males</w:t>
      </w:r>
    </w:p>
    <w:p w14:paraId="3E9B2158" w14:textId="77777777" w:rsidR="0067520E" w:rsidRPr="00D123FB" w:rsidRDefault="0067520E" w:rsidP="00AC4209">
      <w:pPr>
        <w:pStyle w:val="Numbered"/>
        <w:rPr>
          <w:i/>
        </w:rPr>
      </w:pPr>
      <w:r w:rsidRPr="00D123FB">
        <w:rPr>
          <w:i/>
        </w:rPr>
        <w:t>Complex sexual model</w:t>
      </w:r>
      <w:r>
        <w:t>; s</w:t>
      </w:r>
      <w:r w:rsidRPr="00D123FB">
        <w:t>exual model with explicit mating system</w:t>
      </w:r>
      <w:r w:rsidRPr="00D123FB">
        <w:rPr>
          <w:i/>
        </w:rPr>
        <w:t xml:space="preserve">. </w:t>
      </w:r>
      <w:r w:rsidRPr="00D123FB">
        <w:t xml:space="preserve">Set </w:t>
      </w:r>
      <w:proofErr w:type="spellStart"/>
      <w:r w:rsidRPr="00D123FB">
        <w:rPr>
          <w:i/>
        </w:rPr>
        <w:t>Rmax</w:t>
      </w:r>
      <w:proofErr w:type="spellEnd"/>
      <w:r w:rsidRPr="00D123FB">
        <w:t xml:space="preserve">, </w:t>
      </w:r>
      <w:proofErr w:type="spellStart"/>
      <w:r w:rsidRPr="00D123FB">
        <w:rPr>
          <w:i/>
        </w:rPr>
        <w:t>b</w:t>
      </w:r>
      <w:r w:rsidRPr="00D123FB">
        <w:rPr>
          <w:i/>
          <w:vertAlign w:val="subscript"/>
        </w:rPr>
        <w:t>c</w:t>
      </w:r>
      <w:proofErr w:type="spellEnd"/>
      <w:r w:rsidRPr="00D123FB">
        <w:t xml:space="preserve">, the </w:t>
      </w:r>
      <w:r w:rsidRPr="00D123FB">
        <w:rPr>
          <w:i/>
        </w:rPr>
        <w:t>proportion of males</w:t>
      </w:r>
      <w:r w:rsidRPr="00D123FB">
        <w:t xml:space="preserve"> and the </w:t>
      </w:r>
      <w:r>
        <w:t>maximum</w:t>
      </w:r>
      <w:r w:rsidRPr="00D123FB">
        <w:t xml:space="preserve"> harem size </w:t>
      </w:r>
      <w:r w:rsidRPr="00D123FB">
        <w:rPr>
          <w:i/>
        </w:rPr>
        <w:t>h</w:t>
      </w:r>
    </w:p>
    <w:p w14:paraId="605B047C" w14:textId="77777777" w:rsidR="0067520E" w:rsidRPr="00D123FB" w:rsidRDefault="0067520E" w:rsidP="00C57BF9">
      <w:pPr>
        <w:pStyle w:val="Heading4"/>
      </w:pPr>
      <w:r w:rsidRPr="00D123FB">
        <w:lastRenderedPageBreak/>
        <w:t>Overlapping generations &amp; stage-structure</w:t>
      </w:r>
    </w:p>
    <w:p w14:paraId="1EC7E8E2" w14:textId="77777777" w:rsidR="0067520E" w:rsidRPr="00D123FB" w:rsidRDefault="0067520E" w:rsidP="00B35389">
      <w:pPr>
        <w:pStyle w:val="Keepnext"/>
      </w:pPr>
      <w:r w:rsidRPr="00D123FB">
        <w:t>Set the following three parameters (for details</w:t>
      </w:r>
      <w:r>
        <w:t xml:space="preserve"> see</w:t>
      </w:r>
      <w:r w:rsidRPr="00D123FB">
        <w:t xml:space="preserve"> </w:t>
      </w:r>
      <w:hyperlink w:anchor="_Non-overlapping_generations_&amp;" w:history="1">
        <w:r>
          <w:rPr>
            <w:rStyle w:val="Hyperlink"/>
            <w:szCs w:val="24"/>
          </w:rPr>
          <w:t>section </w:t>
        </w:r>
        <w:r w:rsidRPr="00D123FB">
          <w:rPr>
            <w:rStyle w:val="Hyperlink"/>
            <w:szCs w:val="24"/>
          </w:rPr>
          <w:t>2.4.2</w:t>
        </w:r>
      </w:hyperlink>
      <w:r w:rsidRPr="00D123FB">
        <w:t>):</w:t>
      </w:r>
    </w:p>
    <w:p w14:paraId="763DE5CA" w14:textId="77777777" w:rsidR="0067520E" w:rsidRPr="00D123FB" w:rsidRDefault="0067520E" w:rsidP="009E434A">
      <w:pPr>
        <w:pStyle w:val="Numbered"/>
        <w:numPr>
          <w:ilvl w:val="0"/>
          <w:numId w:val="32"/>
        </w:numPr>
      </w:pPr>
      <w:r w:rsidRPr="007261F2">
        <w:rPr>
          <w:i/>
        </w:rPr>
        <w:t>Number of reproductive</w:t>
      </w:r>
      <w:r w:rsidRPr="00D123FB">
        <w:t xml:space="preserve"> </w:t>
      </w:r>
      <w:proofErr w:type="gramStart"/>
      <w:r w:rsidRPr="007261F2">
        <w:rPr>
          <w:i/>
        </w:rPr>
        <w:t>seasons / year</w:t>
      </w:r>
      <w:proofErr w:type="gramEnd"/>
    </w:p>
    <w:p w14:paraId="3FA55F5C" w14:textId="77777777" w:rsidR="0067520E" w:rsidRPr="00D123FB" w:rsidRDefault="0067520E" w:rsidP="007261F2">
      <w:pPr>
        <w:pStyle w:val="Numbered"/>
      </w:pPr>
      <w:r w:rsidRPr="007261F2">
        <w:rPr>
          <w:i/>
        </w:rPr>
        <w:t>Probability of</w:t>
      </w:r>
      <w:r w:rsidRPr="00D123FB">
        <w:t xml:space="preserve"> </w:t>
      </w:r>
      <w:r w:rsidRPr="007261F2">
        <w:rPr>
          <w:i/>
        </w:rPr>
        <w:t>reproducing</w:t>
      </w:r>
    </w:p>
    <w:p w14:paraId="46481254" w14:textId="77777777" w:rsidR="0067520E" w:rsidRPr="00D123FB" w:rsidRDefault="0067520E" w:rsidP="007261F2">
      <w:pPr>
        <w:pStyle w:val="Numbered"/>
      </w:pPr>
      <w:r w:rsidRPr="007261F2">
        <w:rPr>
          <w:i/>
        </w:rPr>
        <w:t>Number of reproductive seasons between</w:t>
      </w:r>
      <w:r w:rsidRPr="00D123FB">
        <w:t xml:space="preserve"> </w:t>
      </w:r>
      <w:r w:rsidRPr="007261F2">
        <w:rPr>
          <w:i/>
        </w:rPr>
        <w:t>subsequent reproductions</w:t>
      </w:r>
    </w:p>
    <w:p w14:paraId="55F40C69" w14:textId="77777777" w:rsidR="0067520E" w:rsidRPr="00D123FB" w:rsidRDefault="0067520E" w:rsidP="00B35389">
      <w:pPr>
        <w:pStyle w:val="Keepnext"/>
      </w:pPr>
      <w:r w:rsidRPr="00D123FB">
        <w:t>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0E8D0791" w14:textId="77777777" w:rsidR="0067520E" w:rsidRPr="00D123FB" w:rsidRDefault="0067520E" w:rsidP="009E434A">
      <w:pPr>
        <w:pStyle w:val="Numbered"/>
        <w:numPr>
          <w:ilvl w:val="0"/>
          <w:numId w:val="33"/>
        </w:numPr>
      </w:pPr>
      <w:r w:rsidRPr="007261F2">
        <w:rPr>
          <w:i/>
        </w:rPr>
        <w:t>Asexual / Only female model</w:t>
      </w:r>
      <w:r w:rsidRPr="00D123FB">
        <w:t xml:space="preserve"> (</w:t>
      </w:r>
      <w:r>
        <w:t>Figure 3.13</w:t>
      </w:r>
      <w:r w:rsidRPr="00D123FB">
        <w:t>a)</w:t>
      </w:r>
    </w:p>
    <w:p w14:paraId="5367FCF9" w14:textId="77777777" w:rsidR="0067520E" w:rsidRPr="00D123FB" w:rsidRDefault="0067520E" w:rsidP="007261F2">
      <w:pPr>
        <w:pStyle w:val="Numbered"/>
      </w:pPr>
      <w:r w:rsidRPr="007261F2">
        <w:rPr>
          <w:i/>
        </w:rPr>
        <w:t>Sexual model - no explicit mating system</w:t>
      </w:r>
      <w:r w:rsidRPr="00D123FB">
        <w:t xml:space="preserve"> (</w:t>
      </w:r>
      <w:r>
        <w:t>Figure 3.13</w:t>
      </w:r>
      <w:r w:rsidRPr="00D123FB">
        <w:t>b)</w:t>
      </w:r>
      <w:r>
        <w:t>;</w:t>
      </w:r>
      <w:r w:rsidRPr="00D123FB">
        <w:t xml:space="preserve"> </w:t>
      </w:r>
      <w:r>
        <w:t>s</w:t>
      </w:r>
      <w:r w:rsidRPr="00D123FB">
        <w:t xml:space="preserve">et the </w:t>
      </w:r>
      <w:r w:rsidRPr="007261F2">
        <w:rPr>
          <w:i/>
        </w:rPr>
        <w:t>proportion of males</w:t>
      </w:r>
    </w:p>
    <w:p w14:paraId="5760B83E" w14:textId="77777777" w:rsidR="0067520E" w:rsidRPr="00D123FB" w:rsidRDefault="0067520E" w:rsidP="007261F2">
      <w:pPr>
        <w:pStyle w:val="Numbered"/>
      </w:pPr>
      <w:r w:rsidRPr="007261F2">
        <w:rPr>
          <w:i/>
        </w:rPr>
        <w:t>Sexual model - explicit mating system</w:t>
      </w:r>
      <w:r w:rsidRPr="00D123FB">
        <w:t xml:space="preserve"> (</w:t>
      </w:r>
      <w:r>
        <w:t>Figure 3.13</w:t>
      </w:r>
      <w:r w:rsidRPr="00D123FB">
        <w:t>c)</w:t>
      </w:r>
      <w:r>
        <w:t>;</w:t>
      </w:r>
      <w:r w:rsidRPr="00D123FB">
        <w:t xml:space="preserve"> </w:t>
      </w:r>
      <w:r>
        <w:t>s</w:t>
      </w:r>
      <w:r w:rsidRPr="00D123FB">
        <w:t xml:space="preserve">et the </w:t>
      </w:r>
      <w:r w:rsidRPr="007261F2">
        <w:rPr>
          <w:i/>
        </w:rPr>
        <w:t>proportion of males</w:t>
      </w:r>
      <w:r w:rsidRPr="00D123FB">
        <w:t xml:space="preserve"> and the average harem size </w:t>
      </w:r>
      <w:r w:rsidRPr="007261F2">
        <w:rPr>
          <w:i/>
        </w:rPr>
        <w:t>h</w:t>
      </w:r>
    </w:p>
    <w:p w14:paraId="34890FEB" w14:textId="77777777" w:rsidR="0067520E" w:rsidRPr="00D123FB" w:rsidRDefault="0067520E" w:rsidP="00C57BF9">
      <w:pPr>
        <w:rPr>
          <w:szCs w:val="24"/>
        </w:rPr>
      </w:pPr>
      <w:r w:rsidRPr="00D123FB">
        <w:rPr>
          <w:szCs w:val="24"/>
        </w:rPr>
        <w:t xml:space="preserve">The parameters for the stage structure are set in the lower panel </w:t>
      </w:r>
      <w:r w:rsidRPr="00D123FB">
        <w:rPr>
          <w:i/>
          <w:szCs w:val="24"/>
        </w:rPr>
        <w:t>Stage-structure population model</w:t>
      </w:r>
      <w:r w:rsidRPr="00D123FB">
        <w:rPr>
          <w:szCs w:val="24"/>
        </w:rPr>
        <w:t xml:space="preserve">. Set the </w:t>
      </w:r>
      <w:r w:rsidRPr="00D123FB">
        <w:rPr>
          <w:i/>
          <w:szCs w:val="24"/>
        </w:rPr>
        <w:t>Number of stages</w:t>
      </w:r>
      <w:r w:rsidRPr="00D123FB">
        <w:rPr>
          <w:szCs w:val="24"/>
        </w:rPr>
        <w:t xml:space="preserve"> and the </w:t>
      </w:r>
      <w:r w:rsidRPr="00D123FB">
        <w:rPr>
          <w:i/>
          <w:szCs w:val="24"/>
        </w:rPr>
        <w:t>Max</w:t>
      </w:r>
      <w:r>
        <w:rPr>
          <w:i/>
          <w:szCs w:val="24"/>
        </w:rPr>
        <w:t>.</w:t>
      </w:r>
      <w:r w:rsidRPr="00D123FB">
        <w:rPr>
          <w:i/>
          <w:szCs w:val="24"/>
        </w:rPr>
        <w:t> age</w:t>
      </w:r>
      <w:r w:rsidRPr="00D123FB">
        <w:rPr>
          <w:szCs w:val="24"/>
        </w:rPr>
        <w:t>. Note that the number of stages cannot be less than 2 because of the default juvenile stage required, nor greater than 10 (</w:t>
      </w:r>
      <w:hyperlink w:anchor="_2.4.3_Overlapping_generations" w:history="1">
        <w:r>
          <w:rPr>
            <w:rStyle w:val="Hyperlink"/>
            <w:szCs w:val="24"/>
          </w:rPr>
          <w:t>see 2</w:t>
        </w:r>
        <w:r w:rsidRPr="00D123FB">
          <w:rPr>
            <w:rStyle w:val="Hyperlink"/>
            <w:szCs w:val="24"/>
          </w:rPr>
          <w:t>.4.3</w:t>
        </w:r>
      </w:hyperlink>
      <w:r w:rsidRPr="00D123FB">
        <w:rPr>
          <w:szCs w:val="24"/>
        </w:rPr>
        <w:t xml:space="preserve">). The maximum age sets an upper age limit at which </w:t>
      </w:r>
      <w:proofErr w:type="gramStart"/>
      <w:r w:rsidRPr="00D123FB">
        <w:rPr>
          <w:szCs w:val="24"/>
        </w:rPr>
        <w:t>each individual</w:t>
      </w:r>
      <w:proofErr w:type="gramEnd"/>
      <w:r w:rsidRPr="00D123FB">
        <w:rPr>
          <w:szCs w:val="24"/>
        </w:rPr>
        <w:t xml:space="preserve"> that reaches it dies; if a very high maximum is set, all mortality is stochastic as determined by the specified transition matrix parameters (and very old individuals may occur by chance).</w:t>
      </w:r>
    </w:p>
    <w:p w14:paraId="09348BB5" w14:textId="77777777" w:rsidR="0067520E" w:rsidRDefault="0067520E" w:rsidP="00C57BF9">
      <w:pPr>
        <w:rPr>
          <w:szCs w:val="24"/>
        </w:rPr>
      </w:pPr>
      <w:r w:rsidRPr="00D123FB">
        <w:rPr>
          <w:i/>
          <w:szCs w:val="24"/>
        </w:rPr>
        <w:t>Transition Matrix</w:t>
      </w:r>
      <w:r w:rsidRPr="00D123FB">
        <w:rPr>
          <w:szCs w:val="24"/>
        </w:rPr>
        <w:t>. Parameters for reproduction, survival and development are entered in the form of a transition matrix (</w:t>
      </w:r>
      <w:hyperlink w:anchor="_Overlapping_generations_&amp;" w:history="1">
        <w:r>
          <w:rPr>
            <w:rStyle w:val="Hyperlink"/>
            <w:szCs w:val="24"/>
          </w:rPr>
          <w:t>see </w:t>
        </w:r>
        <w:r w:rsidRPr="00D123FB">
          <w:rPr>
            <w:rStyle w:val="Hyperlink"/>
            <w:szCs w:val="24"/>
          </w:rPr>
          <w:t>2.4.3</w:t>
        </w:r>
      </w:hyperlink>
      <w:r w:rsidRPr="00D123FB">
        <w:rPr>
          <w:szCs w:val="24"/>
        </w:rPr>
        <w:t xml:space="preserve"> and </w:t>
      </w:r>
      <w:r>
        <w:rPr>
          <w:szCs w:val="24"/>
        </w:rPr>
        <w:t>Figure 3.13</w:t>
      </w:r>
      <w:r w:rsidRPr="00D123FB">
        <w:rPr>
          <w:szCs w:val="24"/>
        </w:rPr>
        <w:t xml:space="preserve">). </w:t>
      </w:r>
    </w:p>
    <w:p w14:paraId="3FE0505B" w14:textId="4DA3EAB8" w:rsidR="0067520E" w:rsidRPr="00D123FB" w:rsidRDefault="0067520E" w:rsidP="00C57BF9">
      <w:pPr>
        <w:rPr>
          <w:szCs w:val="24"/>
        </w:rPr>
      </w:pPr>
      <w:r w:rsidRPr="00D123FB">
        <w:rPr>
          <w:i/>
          <w:szCs w:val="24"/>
        </w:rPr>
        <w:t>Minimum Ages.</w:t>
      </w:r>
      <w:r w:rsidRPr="00D123FB">
        <w:rPr>
          <w:szCs w:val="24"/>
        </w:rPr>
        <w:t xml:space="preserve"> Set the minimum age for each stage, i.e. the age which an individual </w:t>
      </w:r>
      <w:r>
        <w:rPr>
          <w:szCs w:val="24"/>
        </w:rPr>
        <w:t xml:space="preserve">in stage </w:t>
      </w:r>
      <w:r w:rsidRPr="008F2C7F">
        <w:rPr>
          <w:i/>
          <w:szCs w:val="24"/>
        </w:rPr>
        <w:t>s-1</w:t>
      </w:r>
      <w:r>
        <w:rPr>
          <w:szCs w:val="24"/>
        </w:rPr>
        <w:t xml:space="preserve"> must already have reached </w:t>
      </w:r>
      <w:r w:rsidRPr="008F2C7F">
        <w:rPr>
          <w:szCs w:val="24"/>
          <w:u w:val="single"/>
        </w:rPr>
        <w:t>before</w:t>
      </w:r>
      <w:r>
        <w:rPr>
          <w:szCs w:val="24"/>
        </w:rPr>
        <w:t xml:space="preserve"> it can develop into </w:t>
      </w:r>
      <w:r w:rsidRPr="00D123FB">
        <w:rPr>
          <w:szCs w:val="24"/>
        </w:rPr>
        <w:t>stage</w:t>
      </w:r>
      <w:r>
        <w:rPr>
          <w:szCs w:val="24"/>
        </w:rPr>
        <w:t xml:space="preserve"> </w:t>
      </w:r>
      <w:r w:rsidRPr="008F2C7F">
        <w:rPr>
          <w:i/>
          <w:szCs w:val="24"/>
        </w:rPr>
        <w:t>s</w:t>
      </w:r>
      <w:r>
        <w:rPr>
          <w:szCs w:val="24"/>
        </w:rPr>
        <w:t xml:space="preserve"> (</w:t>
      </w:r>
      <w:r w:rsidRPr="008F2C7F">
        <w:rPr>
          <w:b/>
          <w:szCs w:val="24"/>
        </w:rPr>
        <w:t xml:space="preserve">note that the interpretation of minimum age is different in </w:t>
      </w:r>
      <w:r w:rsidR="00353E74">
        <w:rPr>
          <w:b/>
          <w:szCs w:val="24"/>
        </w:rPr>
        <w:t xml:space="preserve">v2.0 and </w:t>
      </w:r>
      <w:r w:rsidRPr="008F2C7F">
        <w:rPr>
          <w:b/>
          <w:szCs w:val="24"/>
        </w:rPr>
        <w:t>v1.1 than in v1.0</w:t>
      </w:r>
      <w:r>
        <w:rPr>
          <w:szCs w:val="24"/>
        </w:rPr>
        <w:t>)</w:t>
      </w:r>
      <w:r w:rsidRPr="00D123FB">
        <w:rPr>
          <w:szCs w:val="24"/>
        </w:rPr>
        <w:t xml:space="preserve">. This allows combining a stage-structured model with an IBM running on a yearly basis, and therefore explicitly accounting for the individuals’ ages. The minimum age for juveniles (stage 0) is </w:t>
      </w:r>
      <w:proofErr w:type="gramStart"/>
      <w:r w:rsidRPr="00D123FB">
        <w:rPr>
          <w:szCs w:val="24"/>
        </w:rPr>
        <w:t>by definition zero</w:t>
      </w:r>
      <w:proofErr w:type="gramEnd"/>
      <w:r w:rsidRPr="00D123FB">
        <w:rPr>
          <w:szCs w:val="24"/>
        </w:rPr>
        <w:t xml:space="preserve">, and the minimum age for stage 1 must also be zero (because individuals may not persist as juveniles beyond </w:t>
      </w:r>
      <w:r>
        <w:rPr>
          <w:szCs w:val="24"/>
        </w:rPr>
        <w:t>the breeding season in which they are born</w:t>
      </w:r>
      <w:r w:rsidRPr="00D123FB">
        <w:rPr>
          <w:szCs w:val="24"/>
        </w:rPr>
        <w:t>).</w:t>
      </w:r>
    </w:p>
    <w:p w14:paraId="1B779657" w14:textId="77777777" w:rsidR="0067520E" w:rsidRPr="00D123FB" w:rsidRDefault="0067520E" w:rsidP="007261F2">
      <w:pPr>
        <w:pStyle w:val="Keepnext"/>
      </w:pPr>
      <w:r w:rsidRPr="00D123FB">
        <w:rPr>
          <w:i/>
        </w:rPr>
        <w:t xml:space="preserve">Scheduling of Survival. </w:t>
      </w:r>
      <w:r w:rsidRPr="00D123FB">
        <w:t>Select when survival and development should occur between the three following options (</w:t>
      </w:r>
      <w:hyperlink w:anchor="_Overlapping_generations_&amp;" w:history="1">
        <w:r>
          <w:rPr>
            <w:rStyle w:val="Hyperlink"/>
            <w:szCs w:val="24"/>
          </w:rPr>
          <w:t>see </w:t>
        </w:r>
        <w:r w:rsidRPr="00D123FB">
          <w:rPr>
            <w:rStyle w:val="Hyperlink"/>
            <w:szCs w:val="24"/>
          </w:rPr>
          <w:t>2.4.3</w:t>
        </w:r>
      </w:hyperlink>
      <w:r w:rsidRPr="00D123FB">
        <w:t>):</w:t>
      </w:r>
    </w:p>
    <w:p w14:paraId="55CF54EE" w14:textId="77777777" w:rsidR="0067520E" w:rsidRPr="007261F2" w:rsidRDefault="0067520E" w:rsidP="00862E4F">
      <w:pPr>
        <w:pStyle w:val="Numbered"/>
        <w:numPr>
          <w:ilvl w:val="0"/>
          <w:numId w:val="34"/>
        </w:numPr>
        <w:spacing w:line="240" w:lineRule="exact"/>
        <w:rPr>
          <w:b/>
          <w:sz w:val="20"/>
        </w:rPr>
      </w:pPr>
      <w:r w:rsidRPr="007261F2">
        <w:rPr>
          <w:i/>
        </w:rPr>
        <w:t>At</w:t>
      </w:r>
      <w:r w:rsidRPr="00D123FB">
        <w:t xml:space="preserve"> </w:t>
      </w:r>
      <w:r w:rsidRPr="007261F2">
        <w:rPr>
          <w:i/>
        </w:rPr>
        <w:t>reproduction</w:t>
      </w:r>
    </w:p>
    <w:p w14:paraId="0DFA19B0" w14:textId="77777777" w:rsidR="0067520E" w:rsidRPr="00D123FB" w:rsidRDefault="0067520E" w:rsidP="00862E4F">
      <w:pPr>
        <w:pStyle w:val="Numbered"/>
        <w:spacing w:line="240" w:lineRule="exact"/>
        <w:rPr>
          <w:b/>
          <w:sz w:val="20"/>
        </w:rPr>
      </w:pPr>
      <w:r w:rsidRPr="007261F2">
        <w:rPr>
          <w:i/>
        </w:rPr>
        <w:t>Between reproductive</w:t>
      </w:r>
      <w:r w:rsidRPr="00D123FB">
        <w:t xml:space="preserve"> </w:t>
      </w:r>
      <w:r w:rsidRPr="007261F2">
        <w:rPr>
          <w:i/>
        </w:rPr>
        <w:t>events</w:t>
      </w:r>
    </w:p>
    <w:p w14:paraId="4EB825A4" w14:textId="77777777" w:rsidR="0067520E" w:rsidRPr="00F3006F" w:rsidRDefault="0067520E" w:rsidP="00862E4F">
      <w:pPr>
        <w:pStyle w:val="Numbered"/>
        <w:spacing w:line="240" w:lineRule="exact"/>
        <w:rPr>
          <w:b/>
          <w:sz w:val="20"/>
        </w:rPr>
      </w:pPr>
      <w:r w:rsidRPr="007261F2">
        <w:rPr>
          <w:i/>
        </w:rPr>
        <w:t>Annually</w:t>
      </w:r>
    </w:p>
    <w:p w14:paraId="0988E0F8" w14:textId="77777777" w:rsidR="0067520E" w:rsidRPr="00D123FB" w:rsidRDefault="0067520E" w:rsidP="00862E4F">
      <w:pPr>
        <w:pStyle w:val="Figheading"/>
        <w:spacing w:after="0"/>
        <w:ind w:left="288" w:right="288"/>
        <w:jc w:val="both"/>
      </w:pPr>
      <w:r>
        <w:rPr>
          <w:b/>
        </w:rPr>
        <w:t>Figure 3.13 (next page)</w:t>
      </w:r>
      <w:r w:rsidRPr="00D123FB">
        <w:rPr>
          <w:b/>
        </w:rPr>
        <w:t>.</w:t>
      </w:r>
      <w:r w:rsidRPr="00D123FB">
        <w:t xml:space="preserve"> Parameter windows for setting the models used in </w:t>
      </w:r>
      <w:r w:rsidRPr="007378D7">
        <w:t xml:space="preserve">Box 1a and </w:t>
      </w:r>
      <w:r>
        <w:t>4</w:t>
      </w:r>
      <w:r w:rsidRPr="00D123FB">
        <w:t xml:space="preserve"> (</w:t>
      </w:r>
      <w:hyperlink w:anchor="_Overlapping_generations_&amp;" w:history="1">
        <w:r w:rsidRPr="007D6150">
          <w:rPr>
            <w:rStyle w:val="Hyperlink"/>
            <w:szCs w:val="22"/>
          </w:rPr>
          <w:t>section 2.4.3</w:t>
        </w:r>
      </w:hyperlink>
      <w:r w:rsidRPr="00D123FB">
        <w:t xml:space="preserve">). </w:t>
      </w:r>
      <w:r>
        <w:t>(a) </w:t>
      </w:r>
      <w:r w:rsidRPr="00D123FB">
        <w:t xml:space="preserve">Asexual / </w:t>
      </w:r>
      <w:r>
        <w:t>only-</w:t>
      </w:r>
      <w:r w:rsidRPr="00D123FB">
        <w:t xml:space="preserve">female, 4 stages model (juveniles + 3 stages).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female offspring produced per reproductive female. </w:t>
      </w:r>
      <w:r>
        <w:t>(b) </w:t>
      </w:r>
      <w:r w:rsidRPr="00D123FB">
        <w:t xml:space="preserve">Sexual model without complex mating system or sex-dependent demographic parameters.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offspring (males and females) produced per reproductive female. </w:t>
      </w:r>
      <w:r>
        <w:t>(c) </w:t>
      </w:r>
      <w:r w:rsidRPr="00D123FB">
        <w:t>Sexual model with complex mating system (</w:t>
      </w:r>
      <w:r w:rsidRPr="00D123FB">
        <w:rPr>
          <w:i/>
        </w:rPr>
        <w:t>h</w:t>
      </w:r>
      <w:r>
        <w:t> = </w:t>
      </w:r>
      <w:r w:rsidRPr="00D123FB">
        <w:t>1) and sex-dependent demographic parameters. The blue rectangles highlight what should be set in place of male fecundity: 1 for reproductive males or zero for non</w:t>
      </w:r>
      <w:r>
        <w:t>-</w:t>
      </w:r>
      <w:r w:rsidRPr="00D123FB">
        <w:t>reproductive males. Note that in this case not all the matrix is visible in the figure. In all models the value of 1/</w:t>
      </w:r>
      <w:r w:rsidRPr="00D123FB">
        <w:rPr>
          <w:i/>
        </w:rPr>
        <w:t>b</w:t>
      </w:r>
      <w:r w:rsidRPr="00D123FB">
        <w:t xml:space="preserve"> (strength of density dependence in reproduction) is set in the top-right box. Note that the maximum age is set to an arbitrary </w:t>
      </w:r>
      <w:r>
        <w:t xml:space="preserve">high value which is the way, in </w:t>
      </w:r>
      <w:proofErr w:type="spellStart"/>
      <w:r w:rsidRPr="00D123FB">
        <w:t>RangeShifter</w:t>
      </w:r>
      <w:proofErr w:type="spellEnd"/>
      <w:r w:rsidRPr="00D123FB">
        <w:t>, of not imposing any maximum age.</w:t>
      </w:r>
    </w:p>
    <w:p w14:paraId="632B3C25" w14:textId="77777777" w:rsidR="0067520E" w:rsidRPr="00D123FB" w:rsidRDefault="0067520E" w:rsidP="00C57BF9">
      <w:pPr>
        <w:pStyle w:val="Diagram"/>
        <w:rPr>
          <w:rFonts w:cs="Times New Roman"/>
          <w:sz w:val="20"/>
          <w:szCs w:val="20"/>
        </w:rPr>
      </w:pPr>
      <w:r w:rsidRPr="00D123FB">
        <w:lastRenderedPageBreak/>
        <w:drawing>
          <wp:inline distT="0" distB="0" distL="0" distR="0" wp14:anchorId="05E237B3" wp14:editId="71C6317F">
            <wp:extent cx="4707255" cy="866584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4707255" cy="8665845"/>
                    </a:xfrm>
                    <a:prstGeom prst="rect">
                      <a:avLst/>
                    </a:prstGeom>
                    <a:noFill/>
                    <a:ln w="9525">
                      <a:noFill/>
                      <a:miter lim="800000"/>
                      <a:headEnd/>
                      <a:tailEnd/>
                    </a:ln>
                  </pic:spPr>
                </pic:pic>
              </a:graphicData>
            </a:graphic>
          </wp:inline>
        </w:drawing>
      </w:r>
    </w:p>
    <w:p w14:paraId="0CAF3E2C" w14:textId="77777777" w:rsidR="0067520E" w:rsidRPr="00D123FB" w:rsidRDefault="0067520E" w:rsidP="00C57BF9">
      <w:pPr>
        <w:rPr>
          <w:szCs w:val="24"/>
        </w:rPr>
      </w:pPr>
      <w:r w:rsidRPr="00D123FB">
        <w:rPr>
          <w:rStyle w:val="Heading4Char"/>
        </w:rPr>
        <w:lastRenderedPageBreak/>
        <w:t xml:space="preserve">Density dependence. </w:t>
      </w:r>
      <w:r w:rsidRPr="00D123FB">
        <w:rPr>
          <w:szCs w:val="24"/>
        </w:rPr>
        <w:t xml:space="preserve">On the </w:t>
      </w:r>
      <w:proofErr w:type="gramStart"/>
      <w:r w:rsidRPr="00D123FB">
        <w:rPr>
          <w:szCs w:val="24"/>
        </w:rPr>
        <w:t>right hand</w:t>
      </w:r>
      <w:proofErr w:type="gramEnd"/>
      <w:r w:rsidRPr="00D123FB">
        <w:rPr>
          <w:szCs w:val="24"/>
        </w:rPr>
        <w:t xml:space="preserve"> side of the </w:t>
      </w:r>
      <w:r w:rsidRPr="00D123FB">
        <w:rPr>
          <w:i/>
          <w:szCs w:val="24"/>
        </w:rPr>
        <w:t>Stage structure population model</w:t>
      </w:r>
      <w:r w:rsidRPr="00D123FB">
        <w:rPr>
          <w:szCs w:val="24"/>
        </w:rPr>
        <w:t xml:space="preserve"> panel, select the level(s) at which density dependence acts: </w:t>
      </w:r>
      <w:r w:rsidRPr="00D123FB">
        <w:rPr>
          <w:i/>
          <w:szCs w:val="24"/>
        </w:rPr>
        <w:t>Fecundity</w:t>
      </w:r>
      <w:r w:rsidRPr="00D123FB">
        <w:rPr>
          <w:szCs w:val="24"/>
        </w:rPr>
        <w:t xml:space="preserve">, </w:t>
      </w:r>
      <w:r w:rsidRPr="00D123FB">
        <w:rPr>
          <w:i/>
          <w:szCs w:val="24"/>
        </w:rPr>
        <w:t>Development</w:t>
      </w:r>
      <w:r w:rsidRPr="00D123FB">
        <w:rPr>
          <w:szCs w:val="24"/>
        </w:rPr>
        <w:t xml:space="preserve"> and/or </w:t>
      </w:r>
      <w:r w:rsidRPr="00D123FB">
        <w:rPr>
          <w:i/>
          <w:szCs w:val="24"/>
        </w:rPr>
        <w:t>Survival</w:t>
      </w:r>
      <w:r w:rsidRPr="00D123FB">
        <w:rPr>
          <w:szCs w:val="24"/>
        </w:rPr>
        <w:t xml:space="preserve">. In the case of density-dependence in development or survival, set the relative coefficients </w:t>
      </w:r>
      <w:proofErr w:type="spellStart"/>
      <w:r w:rsidRPr="00D123FB">
        <w:rPr>
          <w:i/>
          <w:szCs w:val="24"/>
        </w:rPr>
        <w:t>C</w:t>
      </w:r>
      <w:r w:rsidRPr="00D123FB">
        <w:rPr>
          <w:i/>
          <w:szCs w:val="24"/>
          <w:vertAlign w:val="subscript"/>
        </w:rPr>
        <w:t>γ</w:t>
      </w:r>
      <w:proofErr w:type="spellEnd"/>
      <w:r w:rsidRPr="00D123FB">
        <w:rPr>
          <w:szCs w:val="24"/>
        </w:rPr>
        <w:t xml:space="preserve"> and </w:t>
      </w:r>
      <w:proofErr w:type="spellStart"/>
      <w:r w:rsidRPr="00D123FB">
        <w:rPr>
          <w:i/>
          <w:szCs w:val="24"/>
        </w:rPr>
        <w:t>C</w:t>
      </w:r>
      <w:r w:rsidRPr="00D123FB">
        <w:rPr>
          <w:i/>
          <w:szCs w:val="24"/>
          <w:vertAlign w:val="subscript"/>
        </w:rPr>
        <w:t>σ</w:t>
      </w:r>
      <w:proofErr w:type="spellEnd"/>
      <w:r w:rsidRPr="00D123FB">
        <w:rPr>
          <w:szCs w:val="24"/>
        </w:rPr>
        <w:t xml:space="preserve"> (see eqns. 11 and 13 and </w:t>
      </w:r>
      <w:r>
        <w:rPr>
          <w:szCs w:val="24"/>
        </w:rPr>
        <w:t>Figure 3.14</w:t>
      </w:r>
      <w:r w:rsidRPr="00D123FB">
        <w:rPr>
          <w:szCs w:val="24"/>
        </w:rPr>
        <w:t xml:space="preserve">a). Density-dependence can be uniform across stages or stage-specific, i.e. each stage can have a different effect on the demographic processes of each other stage, and it is affected differently from each stage (see eqns. 10, 12 and 14). This can be set in the box </w:t>
      </w:r>
      <w:r w:rsidRPr="00D123FB">
        <w:rPr>
          <w:i/>
          <w:szCs w:val="24"/>
        </w:rPr>
        <w:t>Stages’ weights</w:t>
      </w:r>
      <w:r w:rsidRPr="00D123FB">
        <w:rPr>
          <w:szCs w:val="24"/>
        </w:rPr>
        <w:t xml:space="preserve"> by checking the processes for which density dependence should be stage specific (</w:t>
      </w:r>
      <w:r>
        <w:rPr>
          <w:szCs w:val="24"/>
        </w:rPr>
        <w:t>Figure 3.14</w:t>
      </w:r>
      <w:r w:rsidRPr="00D123FB">
        <w:rPr>
          <w:szCs w:val="24"/>
        </w:rPr>
        <w:t xml:space="preserve">b). Clicking on the button </w:t>
      </w:r>
      <w:r w:rsidRPr="00D123FB">
        <w:rPr>
          <w:i/>
          <w:szCs w:val="24"/>
        </w:rPr>
        <w:t>Set</w:t>
      </w:r>
      <w:r>
        <w:rPr>
          <w:i/>
          <w:szCs w:val="24"/>
        </w:rPr>
        <w:t> </w:t>
      </w:r>
      <w:r w:rsidRPr="00D123FB">
        <w:rPr>
          <w:i/>
          <w:szCs w:val="24"/>
        </w:rPr>
        <w:t>weights</w:t>
      </w:r>
      <w:r w:rsidRPr="00D123FB">
        <w:rPr>
          <w:szCs w:val="24"/>
        </w:rPr>
        <w:t>,</w:t>
      </w:r>
      <w:r w:rsidRPr="00D123FB">
        <w:rPr>
          <w:i/>
          <w:szCs w:val="24"/>
        </w:rPr>
        <w:t xml:space="preserve"> </w:t>
      </w:r>
      <w:r w:rsidRPr="00D123FB">
        <w:rPr>
          <w:szCs w:val="24"/>
        </w:rPr>
        <w:t>the window</w:t>
      </w:r>
      <w:r w:rsidRPr="00D123FB">
        <w:rPr>
          <w:i/>
          <w:szCs w:val="24"/>
        </w:rPr>
        <w:t xml:space="preserve"> Stage-specific density dependence - Stages’ weights</w:t>
      </w:r>
      <w:r w:rsidRPr="00D123FB">
        <w:rPr>
          <w:szCs w:val="24"/>
        </w:rPr>
        <w:t xml:space="preserve"> will show (</w:t>
      </w:r>
      <w:r>
        <w:rPr>
          <w:szCs w:val="24"/>
        </w:rPr>
        <w:t>Figure 3.14</w:t>
      </w:r>
      <w:r w:rsidRPr="00D123FB">
        <w:rPr>
          <w:szCs w:val="24"/>
        </w:rPr>
        <w:t xml:space="preserve">c). The matrices </w:t>
      </w:r>
      <w:proofErr w:type="gramStart"/>
      <w:r w:rsidRPr="00D123FB">
        <w:rPr>
          <w:szCs w:val="24"/>
        </w:rPr>
        <w:t>have to</w:t>
      </w:r>
      <w:proofErr w:type="gramEnd"/>
      <w:r w:rsidRPr="00D123FB">
        <w:rPr>
          <w:szCs w:val="24"/>
        </w:rPr>
        <w:t xml:space="preserve"> be filled in with the stages’ weights </w:t>
      </w:r>
      <w:proofErr w:type="spellStart"/>
      <w:r w:rsidRPr="00D123FB">
        <w:rPr>
          <w:i/>
          <w:szCs w:val="24"/>
        </w:rPr>
        <w:t>ω</w:t>
      </w:r>
      <w:r w:rsidRPr="00D123FB">
        <w:rPr>
          <w:i/>
          <w:szCs w:val="24"/>
          <w:vertAlign w:val="subscript"/>
        </w:rPr>
        <w:t>ij</w:t>
      </w:r>
      <w:proofErr w:type="spellEnd"/>
      <w:r w:rsidRPr="00D123FB">
        <w:rPr>
          <w:szCs w:val="24"/>
        </w:rPr>
        <w:t xml:space="preserve">, i.e. the effect of density of stage </w:t>
      </w:r>
      <w:r w:rsidRPr="00D123FB">
        <w:rPr>
          <w:i/>
          <w:szCs w:val="24"/>
        </w:rPr>
        <w:t>j</w:t>
      </w:r>
      <w:r w:rsidRPr="00D123FB">
        <w:rPr>
          <w:szCs w:val="24"/>
        </w:rPr>
        <w:t xml:space="preserve"> on the demographic parameters of stage </w:t>
      </w:r>
      <w:proofErr w:type="spellStart"/>
      <w:r w:rsidRPr="00D123FB">
        <w:rPr>
          <w:i/>
          <w:szCs w:val="24"/>
        </w:rPr>
        <w:t>i</w:t>
      </w:r>
      <w:proofErr w:type="spellEnd"/>
      <w:r w:rsidRPr="00D123FB">
        <w:rPr>
          <w:szCs w:val="24"/>
        </w:rPr>
        <w:t xml:space="preserve">. A value of zero means that stage </w:t>
      </w:r>
      <w:proofErr w:type="spellStart"/>
      <w:r w:rsidRPr="00D123FB">
        <w:rPr>
          <w:i/>
          <w:szCs w:val="24"/>
        </w:rPr>
        <w:t>i</w:t>
      </w:r>
      <w:proofErr w:type="spellEnd"/>
      <w:r w:rsidRPr="00D123FB">
        <w:rPr>
          <w:szCs w:val="24"/>
        </w:rPr>
        <w:t xml:space="preserve"> is not affected by stage </w:t>
      </w:r>
      <w:r w:rsidRPr="00D123FB">
        <w:rPr>
          <w:i/>
          <w:szCs w:val="24"/>
        </w:rPr>
        <w:t>j</w:t>
      </w:r>
      <w:r>
        <w:rPr>
          <w:szCs w:val="24"/>
        </w:rPr>
        <w:t>.</w:t>
      </w:r>
    </w:p>
    <w:p w14:paraId="39F0D296" w14:textId="77777777" w:rsidR="0067520E" w:rsidRPr="00D123FB" w:rsidRDefault="0067520E" w:rsidP="00C57BF9">
      <w:pPr>
        <w:pStyle w:val="Figure"/>
        <w:rPr>
          <w:rFonts w:cs="Times New Roman"/>
          <w:szCs w:val="24"/>
        </w:rPr>
      </w:pPr>
      <w:r w:rsidRPr="00D123FB">
        <w:drawing>
          <wp:inline distT="0" distB="0" distL="0" distR="0" wp14:anchorId="0041C76B" wp14:editId="5B65CE5F">
            <wp:extent cx="5170170" cy="477837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a:stretch>
                      <a:fillRect/>
                    </a:stretch>
                  </pic:blipFill>
                  <pic:spPr bwMode="auto">
                    <a:xfrm>
                      <a:off x="0" y="0"/>
                      <a:ext cx="5170170" cy="4778375"/>
                    </a:xfrm>
                    <a:prstGeom prst="rect">
                      <a:avLst/>
                    </a:prstGeom>
                    <a:noFill/>
                    <a:ln w="9525">
                      <a:noFill/>
                      <a:miter lim="800000"/>
                      <a:headEnd/>
                      <a:tailEnd/>
                    </a:ln>
                  </pic:spPr>
                </pic:pic>
              </a:graphicData>
            </a:graphic>
          </wp:inline>
        </w:drawing>
      </w:r>
    </w:p>
    <w:p w14:paraId="66CB8B99" w14:textId="77777777" w:rsidR="0067520E" w:rsidRPr="00D123FB" w:rsidRDefault="0067520E" w:rsidP="00C57BF9">
      <w:pPr>
        <w:pStyle w:val="Figheading"/>
      </w:pPr>
      <w:r>
        <w:rPr>
          <w:b/>
        </w:rPr>
        <w:t>Figure 3.14</w:t>
      </w:r>
      <w:r w:rsidRPr="00D123FB">
        <w:rPr>
          <w:b/>
        </w:rPr>
        <w:t>.</w:t>
      </w:r>
      <w:r w:rsidRPr="00D123FB">
        <w:t xml:space="preserve"> Options and parameters for density dependence in stage-structured models. The setting</w:t>
      </w:r>
      <w:r>
        <w:t xml:space="preserve">s in (b) and (c) </w:t>
      </w:r>
      <w:proofErr w:type="gramStart"/>
      <w:r>
        <w:t>reproduce</w:t>
      </w:r>
      <w:r w:rsidRPr="00D123FB">
        <w:t xml:space="preserve"> ,</w:t>
      </w:r>
      <w:proofErr w:type="gramEnd"/>
      <w:r w:rsidRPr="00D123FB">
        <w:t xml:space="preserve"> example (b) </w:t>
      </w:r>
      <w:r>
        <w:t>of</w:t>
      </w:r>
      <w:r w:rsidRPr="00D123FB">
        <w:t xml:space="preserve"> Box 3 (</w:t>
      </w:r>
      <w:hyperlink w:anchor="_Overlapping_generations_&amp;" w:history="1">
        <w:r>
          <w:rPr>
            <w:rStyle w:val="Hyperlink"/>
            <w:szCs w:val="22"/>
          </w:rPr>
          <w:t>section </w:t>
        </w:r>
        <w:r w:rsidRPr="007D6150">
          <w:rPr>
            <w:rStyle w:val="Hyperlink"/>
            <w:szCs w:val="22"/>
          </w:rPr>
          <w:t>2.4.3</w:t>
        </w:r>
      </w:hyperlink>
      <w:r w:rsidRPr="00D123FB">
        <w:t>). Panel (c) provides an illu</w:t>
      </w:r>
      <w:r>
        <w:t>stration of how to enter stage</w:t>
      </w:r>
      <w:r w:rsidRPr="00D123FB">
        <w:t xml:space="preserve"> weights </w:t>
      </w:r>
      <w:proofErr w:type="spellStart"/>
      <w:r w:rsidRPr="00D123FB">
        <w:rPr>
          <w:i/>
        </w:rPr>
        <w:t>ω</w:t>
      </w:r>
      <w:r w:rsidRPr="00D123FB">
        <w:rPr>
          <w:i/>
          <w:vertAlign w:val="subscript"/>
        </w:rPr>
        <w:t>ij</w:t>
      </w:r>
      <w:proofErr w:type="spellEnd"/>
      <w:r w:rsidRPr="00D123FB">
        <w:rPr>
          <w:i/>
        </w:rPr>
        <w:t xml:space="preserve"> </w:t>
      </w:r>
      <w:r w:rsidRPr="00D123FB">
        <w:t>for density dependence in fecundity and survival.</w:t>
      </w:r>
    </w:p>
    <w:p w14:paraId="29B754E2" w14:textId="77777777" w:rsidR="0067520E" w:rsidRPr="00D123FB" w:rsidRDefault="0067520E" w:rsidP="00C57BF9">
      <w:pPr>
        <w:pStyle w:val="Heading4"/>
      </w:pPr>
      <w:r w:rsidRPr="00D123FB">
        <w:t>Demographic density dependence</w:t>
      </w:r>
    </w:p>
    <w:p w14:paraId="794035F1" w14:textId="26602097" w:rsidR="0067520E" w:rsidRPr="00D123FB" w:rsidRDefault="0067520E" w:rsidP="00C57BF9">
      <w:pPr>
        <w:rPr>
          <w:szCs w:val="24"/>
        </w:rPr>
      </w:pPr>
      <w:r w:rsidRPr="00D123FB">
        <w:rPr>
          <w:szCs w:val="24"/>
        </w:rPr>
        <w:t xml:space="preserve">At the top-right corner of the </w:t>
      </w:r>
      <w:r w:rsidRPr="00D123FB">
        <w:rPr>
          <w:i/>
          <w:szCs w:val="24"/>
        </w:rPr>
        <w:t>Population dynamics</w:t>
      </w:r>
      <w:r w:rsidRPr="00D123FB">
        <w:rPr>
          <w:szCs w:val="24"/>
        </w:rPr>
        <w:t xml:space="preserve"> page there is a panel for setting the demographic density dependence. </w:t>
      </w:r>
      <w:r>
        <w:rPr>
          <w:szCs w:val="24"/>
        </w:rPr>
        <w:t>For a non-</w:t>
      </w:r>
      <w:r w:rsidRPr="00D123FB">
        <w:rPr>
          <w:szCs w:val="24"/>
        </w:rPr>
        <w:t>stage-structured model that applies the Maynard-Smith and Slatkin function, two parameters determine the nature of density-</w:t>
      </w:r>
      <w:r w:rsidRPr="00D123FB">
        <w:rPr>
          <w:szCs w:val="24"/>
        </w:rPr>
        <w:lastRenderedPageBreak/>
        <w:t xml:space="preserve">dependence, </w:t>
      </w:r>
      <w:proofErr w:type="spellStart"/>
      <w:r w:rsidRPr="00D123FB">
        <w:rPr>
          <w:i/>
          <w:szCs w:val="24"/>
        </w:rPr>
        <w:t>b</w:t>
      </w:r>
      <w:r w:rsidRPr="00D123FB">
        <w:rPr>
          <w:i/>
          <w:szCs w:val="24"/>
          <w:vertAlign w:val="subscript"/>
        </w:rPr>
        <w:t>c</w:t>
      </w:r>
      <w:proofErr w:type="spellEnd"/>
      <w:r w:rsidRPr="00D123FB">
        <w:rPr>
          <w:szCs w:val="24"/>
        </w:rPr>
        <w:t xml:space="preserve"> and </w:t>
      </w:r>
      <w:r w:rsidRPr="00D123FB">
        <w:rPr>
          <w:i/>
          <w:szCs w:val="24"/>
        </w:rPr>
        <w:t>K</w:t>
      </w:r>
      <w:r w:rsidRPr="00D123FB">
        <w:rPr>
          <w:szCs w:val="24"/>
        </w:rPr>
        <w:t xml:space="preserve"> (</w:t>
      </w:r>
      <w:hyperlink w:anchor="_Non-overlapping_generations_&amp;" w:history="1">
        <w:r>
          <w:rPr>
            <w:rStyle w:val="Hyperlink"/>
            <w:szCs w:val="24"/>
          </w:rPr>
          <w:t>see </w:t>
        </w:r>
        <w:r w:rsidRPr="00D123FB">
          <w:rPr>
            <w:rStyle w:val="Hyperlink"/>
            <w:szCs w:val="24"/>
          </w:rPr>
          <w:t>2.4.2</w:t>
        </w:r>
      </w:hyperlink>
      <w:r w:rsidRPr="00D123FB">
        <w:rPr>
          <w:szCs w:val="24"/>
        </w:rPr>
        <w:t xml:space="preserve">). For stage-structured models, the density dependence of each demographic process is determined by a single parameter, </w:t>
      </w:r>
      <w:r w:rsidR="00A86C3C">
        <w:rPr>
          <w:szCs w:val="24"/>
        </w:rPr>
        <w:t>1/</w:t>
      </w:r>
      <w:r w:rsidRPr="00D123FB">
        <w:rPr>
          <w:i/>
          <w:szCs w:val="24"/>
        </w:rPr>
        <w:t>b</w:t>
      </w:r>
      <w:r w:rsidRPr="00D123FB">
        <w:rPr>
          <w:szCs w:val="24"/>
        </w:rPr>
        <w:t xml:space="preserve"> (</w:t>
      </w:r>
      <w:hyperlink w:anchor="_Overlapping_generations_&amp;" w:history="1">
        <w:r>
          <w:rPr>
            <w:rStyle w:val="Hyperlink"/>
            <w:szCs w:val="24"/>
          </w:rPr>
          <w:t>see </w:t>
        </w:r>
        <w:r w:rsidRPr="00D123FB">
          <w:rPr>
            <w:rStyle w:val="Hyperlink"/>
            <w:szCs w:val="24"/>
          </w:rPr>
          <w:t>2.4.3</w:t>
        </w:r>
      </w:hyperlink>
      <w:r w:rsidRPr="00D123FB">
        <w:rPr>
          <w:szCs w:val="24"/>
        </w:rPr>
        <w:t xml:space="preserve">). </w:t>
      </w:r>
    </w:p>
    <w:p w14:paraId="2F626892" w14:textId="77777777" w:rsidR="0067520E" w:rsidRPr="00D123FB" w:rsidRDefault="0067520E" w:rsidP="00B35389">
      <w:pPr>
        <w:pStyle w:val="Keepnext"/>
      </w:pPr>
      <w:r w:rsidRPr="00D123FB">
        <w:t xml:space="preserve">Depending on the type of landscape, there will be either a single value (single habitat type) or the possibility of entering a value for each habitat type. </w:t>
      </w:r>
      <w:r w:rsidRPr="00D123FB">
        <w:rPr>
          <w:i/>
        </w:rPr>
        <w:t>K</w:t>
      </w:r>
      <w:r w:rsidRPr="00D123FB">
        <w:t xml:space="preserve"> or 1\</w:t>
      </w:r>
      <w:r w:rsidRPr="00D123FB">
        <w:rPr>
          <w:i/>
        </w:rPr>
        <w:t>b</w:t>
      </w:r>
      <w:r w:rsidRPr="00D123FB">
        <w:t xml:space="preserve"> are expressed in individuals per hectare.</w:t>
      </w:r>
    </w:p>
    <w:p w14:paraId="6D5272FE" w14:textId="77777777" w:rsidR="0067520E" w:rsidRPr="00D123FB" w:rsidRDefault="0067520E" w:rsidP="009E434A">
      <w:pPr>
        <w:pStyle w:val="Numbered"/>
        <w:numPr>
          <w:ilvl w:val="0"/>
          <w:numId w:val="35"/>
        </w:numPr>
      </w:pPr>
      <w:r w:rsidRPr="00C3051D">
        <w:rPr>
          <w:b/>
        </w:rPr>
        <w:t>Landscape with habitat codes</w:t>
      </w:r>
      <w:r w:rsidRPr="00D123FB">
        <w:t xml:space="preserve">. Each cell will have a single value of either </w:t>
      </w:r>
      <w:r w:rsidRPr="00C3051D">
        <w:rPr>
          <w:i/>
        </w:rPr>
        <w:t xml:space="preserve">K </w:t>
      </w:r>
      <w:r w:rsidRPr="00D123FB">
        <w:t>or 1/</w:t>
      </w:r>
      <w:r w:rsidRPr="00C3051D">
        <w:rPr>
          <w:i/>
        </w:rPr>
        <w:t xml:space="preserve">b </w:t>
      </w:r>
      <w:r w:rsidRPr="00D123FB">
        <w:t xml:space="preserve">that depends on the cell size and its habitat type. In </w:t>
      </w:r>
      <w:r w:rsidR="00C3051D">
        <w:t>a patch-based model</w:t>
      </w:r>
      <w:r w:rsidRPr="00D123FB">
        <w:t xml:space="preserve">, the total value for a patch will be </w:t>
      </w:r>
      <w:r w:rsidR="00C3051D">
        <w:t>given by</w:t>
      </w:r>
      <w:r w:rsidRPr="00D123FB">
        <w:t xml:space="preserve"> the sum of the values of each cell in the patch.</w:t>
      </w:r>
    </w:p>
    <w:p w14:paraId="0F125ED5" w14:textId="77777777" w:rsidR="0067520E" w:rsidRPr="00D123FB" w:rsidRDefault="0067520E" w:rsidP="00C3051D">
      <w:pPr>
        <w:pStyle w:val="Numbered"/>
      </w:pPr>
      <w:r w:rsidRPr="00D123FB">
        <w:rPr>
          <w:b/>
        </w:rPr>
        <w:t>Landscape with habitat percentage cover</w:t>
      </w:r>
      <w:r w:rsidRPr="00D123FB">
        <w:t xml:space="preserve">. The cell’s </w:t>
      </w:r>
      <w:r w:rsidRPr="00D123FB">
        <w:rPr>
          <w:i/>
        </w:rPr>
        <w:t>K</w:t>
      </w:r>
      <w:r w:rsidRPr="00D123FB">
        <w:t xml:space="preserve"> (or 1/</w:t>
      </w:r>
      <w:r w:rsidRPr="00D123FB">
        <w:rPr>
          <w:i/>
        </w:rPr>
        <w:t>b</w:t>
      </w:r>
      <w:r w:rsidRPr="00D123FB">
        <w:t xml:space="preserve">) is determined by the amount of each habitat in the cell. For example, let’s consider a simple case of a Maynard-Smith and Slatkin model where there is one habitat type having </w:t>
      </w:r>
      <w:r w:rsidRPr="00D123FB">
        <w:rPr>
          <w:i/>
        </w:rPr>
        <w:t>K</w:t>
      </w:r>
      <w:r>
        <w:t> = </w:t>
      </w:r>
      <w:r w:rsidRPr="00D123FB">
        <w:t xml:space="preserve">50/ha and the landscape resolution is 100m. A cell with 30% of habitat cover will have a carrying capacity of 15 individuals. Let’s then consider an example where there are two habitat types, where </w:t>
      </w:r>
      <w:r w:rsidRPr="00D123FB">
        <w:rPr>
          <w:i/>
        </w:rPr>
        <w:t>K</w:t>
      </w:r>
      <w:r w:rsidRPr="00D123FB">
        <w:rPr>
          <w:i/>
          <w:vertAlign w:val="subscript"/>
        </w:rPr>
        <w:t>1</w:t>
      </w:r>
      <w:r>
        <w:t> = </w:t>
      </w:r>
      <w:r w:rsidRPr="00D123FB">
        <w:t xml:space="preserve">50/ha and </w:t>
      </w:r>
      <w:r w:rsidRPr="00D123FB">
        <w:rPr>
          <w:i/>
        </w:rPr>
        <w:t>K</w:t>
      </w:r>
      <w:r w:rsidRPr="00D123FB">
        <w:rPr>
          <w:i/>
          <w:vertAlign w:val="subscript"/>
        </w:rPr>
        <w:t>2</w:t>
      </w:r>
      <w:r>
        <w:t> = </w:t>
      </w:r>
      <w:r w:rsidRPr="00D123FB">
        <w:t xml:space="preserve">100/ha. A cell with 30% cover of </w:t>
      </w:r>
      <w:proofErr w:type="gramStart"/>
      <w:r w:rsidRPr="00D123FB">
        <w:t>habitat</w:t>
      </w:r>
      <w:proofErr w:type="gramEnd"/>
      <w:r w:rsidRPr="00D123FB">
        <w:t xml:space="preserve"> 1 and 50% cover of habitat 2 will have a carrying capacity of 65 individuals.</w:t>
      </w:r>
    </w:p>
    <w:p w14:paraId="4ECCBBDD" w14:textId="77777777" w:rsidR="0067520E" w:rsidRPr="00D123FB" w:rsidRDefault="0067520E" w:rsidP="00C3051D">
      <w:pPr>
        <w:pStyle w:val="Numbered"/>
      </w:pPr>
      <w:r w:rsidRPr="00D123FB">
        <w:rPr>
          <w:b/>
        </w:rPr>
        <w:t>Landscape with habitat quality</w:t>
      </w:r>
      <w:r w:rsidRPr="00D123FB">
        <w:t>. When the landscape is based on habitat quality, a straight-line relationship between demographic density dependence and quality is assumed. It is up to the user to define quality in a way that leads to a linear relationship at the time of map pre-processing (</w:t>
      </w:r>
      <w:hyperlink w:anchor="_Landscape_1" w:history="1">
        <w:r>
          <w:rPr>
            <w:rStyle w:val="Hyperlink"/>
            <w:szCs w:val="24"/>
          </w:rPr>
          <w:t>see </w:t>
        </w:r>
        <w:r w:rsidRPr="00D123FB">
          <w:rPr>
            <w:rStyle w:val="Hyperlink"/>
            <w:szCs w:val="24"/>
          </w:rPr>
          <w:t>3.1.1</w:t>
        </w:r>
      </w:hyperlink>
      <w:r w:rsidRPr="00D123FB">
        <w:t xml:space="preserve">). Therefore, if for example the </w:t>
      </w:r>
      <w:r w:rsidRPr="00D123FB">
        <w:rPr>
          <w:i/>
        </w:rPr>
        <w:t>K</w:t>
      </w:r>
      <w:r w:rsidRPr="00D123FB">
        <w:t xml:space="preserve"> is set to 50/ha, a cell with quality equal to 50.0 will have a carrying capacity of 25 individuals.</w:t>
      </w:r>
    </w:p>
    <w:p w14:paraId="1F4FE6C0" w14:textId="77777777" w:rsidR="0067520E" w:rsidRDefault="0067520E" w:rsidP="00C57BF9">
      <w:pPr>
        <w:rPr>
          <w:szCs w:val="24"/>
        </w:rPr>
      </w:pPr>
      <w:r w:rsidRPr="00D123FB">
        <w:rPr>
          <w:i/>
          <w:szCs w:val="24"/>
        </w:rPr>
        <w:t>What is K in a stage-structure model?</w:t>
      </w:r>
      <w:r w:rsidRPr="00D123FB">
        <w:rPr>
          <w:szCs w:val="24"/>
        </w:rPr>
        <w:t xml:space="preserve"> Whereas in Maynard-Smith &amp; Slatkin’s (1973) model (eqns. 5 and 6), the population equilibrium density is defined by the parameter </w:t>
      </w:r>
      <w:r w:rsidRPr="00D123FB">
        <w:rPr>
          <w:i/>
          <w:szCs w:val="24"/>
        </w:rPr>
        <w:t>K</w:t>
      </w:r>
      <w:r w:rsidRPr="00D123FB">
        <w:rPr>
          <w:szCs w:val="24"/>
        </w:rPr>
        <w:t>,</w:t>
      </w:r>
      <w:r w:rsidRPr="00D123FB">
        <w:t xml:space="preserve"> </w:t>
      </w:r>
      <w:r w:rsidRPr="00D123FB">
        <w:rPr>
          <w:szCs w:val="24"/>
        </w:rPr>
        <w:t>equilibrium density is an emerging property of the potentially multiple density dependencies</w:t>
      </w:r>
      <w:r w:rsidRPr="00D123FB">
        <w:t xml:space="preserve"> in </w:t>
      </w:r>
      <w:r w:rsidRPr="00D123FB">
        <w:rPr>
          <w:szCs w:val="24"/>
        </w:rPr>
        <w:t xml:space="preserve">standard matrix </w:t>
      </w:r>
      <w:r>
        <w:rPr>
          <w:szCs w:val="24"/>
        </w:rPr>
        <w:t>modelling</w:t>
      </w:r>
      <w:r w:rsidRPr="00D123FB">
        <w:rPr>
          <w:szCs w:val="24"/>
        </w:rPr>
        <w:t xml:space="preserve">. </w:t>
      </w:r>
      <w:r w:rsidRPr="00A86C3C">
        <w:rPr>
          <w:b/>
          <w:bCs/>
          <w:szCs w:val="24"/>
        </w:rPr>
        <w:t xml:space="preserve">Thus, there is no single parameter to define </w:t>
      </w:r>
      <w:r w:rsidRPr="00A86C3C">
        <w:rPr>
          <w:b/>
          <w:bCs/>
          <w:i/>
          <w:iCs/>
          <w:szCs w:val="24"/>
        </w:rPr>
        <w:t>a priori</w:t>
      </w:r>
      <w:r w:rsidRPr="00A86C3C">
        <w:rPr>
          <w:b/>
          <w:bCs/>
          <w:szCs w:val="24"/>
        </w:rPr>
        <w:t xml:space="preserve"> carrying capacity, and 1/</w:t>
      </w:r>
      <w:r w:rsidRPr="00A86C3C">
        <w:rPr>
          <w:b/>
          <w:bCs/>
          <w:i/>
          <w:szCs w:val="24"/>
        </w:rPr>
        <w:t>b</w:t>
      </w:r>
      <w:r w:rsidRPr="00A86C3C">
        <w:rPr>
          <w:b/>
          <w:bCs/>
          <w:szCs w:val="24"/>
        </w:rPr>
        <w:t xml:space="preserve"> should not be interpreted as such</w:t>
      </w:r>
      <w:r w:rsidRPr="00D123FB">
        <w:rPr>
          <w:szCs w:val="24"/>
        </w:rPr>
        <w:t xml:space="preserve">. </w:t>
      </w:r>
    </w:p>
    <w:p w14:paraId="575428F1" w14:textId="2ECDCF0F" w:rsidR="0067520E" w:rsidRPr="009B1DBE" w:rsidRDefault="0067520E" w:rsidP="00C57BF9">
      <w:pPr>
        <w:pStyle w:val="Heading4"/>
      </w:pPr>
      <w:r w:rsidRPr="009B1DBE">
        <w:t xml:space="preserve">Estimating the </w:t>
      </w:r>
      <w:r>
        <w:t xml:space="preserve">parameters for K or </w:t>
      </w:r>
      <w:r w:rsidR="00A86C3C">
        <w:t>1/</w:t>
      </w:r>
      <w:r w:rsidRPr="009B1DBE">
        <w:t>b:</w:t>
      </w:r>
    </w:p>
    <w:p w14:paraId="52B3938B" w14:textId="77777777" w:rsidR="0067520E" w:rsidRDefault="0067520E" w:rsidP="00C57BF9">
      <w:pPr>
        <w:autoSpaceDE w:val="0"/>
        <w:autoSpaceDN w:val="0"/>
        <w:adjustRightInd w:val="0"/>
        <w:rPr>
          <w:szCs w:val="24"/>
        </w:rPr>
      </w:pPr>
      <w:r w:rsidRPr="007378D7">
        <w:rPr>
          <w:szCs w:val="24"/>
        </w:rPr>
        <w:t>These parameters</w:t>
      </w:r>
      <w:r>
        <w:rPr>
          <w:szCs w:val="24"/>
        </w:rPr>
        <w:t xml:space="preserve"> related to demographic density-</w:t>
      </w:r>
      <w:r w:rsidRPr="007378D7">
        <w:rPr>
          <w:szCs w:val="24"/>
        </w:rPr>
        <w:t xml:space="preserve">dependence can have a major influence on the outcomes of a model. </w:t>
      </w:r>
      <w:proofErr w:type="gramStart"/>
      <w:r w:rsidRPr="007378D7">
        <w:rPr>
          <w:szCs w:val="24"/>
        </w:rPr>
        <w:t>Thus</w:t>
      </w:r>
      <w:proofErr w:type="gramEnd"/>
      <w:r w:rsidRPr="007378D7">
        <w:rPr>
          <w:szCs w:val="24"/>
        </w:rPr>
        <w:t xml:space="preserve"> it is important that care is taken in specifying their values. However, gaining robust estimates for these parameters can be challenging.</w:t>
      </w:r>
    </w:p>
    <w:p w14:paraId="4E302E36" w14:textId="77777777" w:rsidR="0067520E" w:rsidRDefault="0067520E" w:rsidP="00C57BF9">
      <w:pPr>
        <w:autoSpaceDE w:val="0"/>
        <w:autoSpaceDN w:val="0"/>
        <w:adjustRightInd w:val="0"/>
        <w:rPr>
          <w:szCs w:val="24"/>
        </w:rPr>
      </w:pPr>
      <w:r w:rsidRPr="007378D7">
        <w:rPr>
          <w:szCs w:val="24"/>
        </w:rPr>
        <w:t>Perhaps ideally, long term data on population abundance will exist for the focal species in multiple locations. In the simplest case where there has been an absence of disturbances, some species will exhibit relatively constant population size and this value can sensibly be used as the carrying capacity (</w:t>
      </w:r>
      <w:r w:rsidRPr="007378D7">
        <w:rPr>
          <w:i/>
          <w:szCs w:val="24"/>
        </w:rPr>
        <w:t>K</w:t>
      </w:r>
      <w:r w:rsidRPr="007378D7">
        <w:rPr>
          <w:szCs w:val="24"/>
        </w:rPr>
        <w:t xml:space="preserve">). However, in many </w:t>
      </w:r>
      <w:proofErr w:type="gramStart"/>
      <w:r w:rsidRPr="007378D7">
        <w:rPr>
          <w:szCs w:val="24"/>
        </w:rPr>
        <w:t>case</w:t>
      </w:r>
      <w:proofErr w:type="gramEnd"/>
      <w:r w:rsidRPr="007378D7">
        <w:rPr>
          <w:szCs w:val="24"/>
        </w:rPr>
        <w:t xml:space="preserve"> a population’s abundance will fluctuate through time due both to intrinsic </w:t>
      </w:r>
      <w:r>
        <w:rPr>
          <w:szCs w:val="24"/>
        </w:rPr>
        <w:t>(e.g. over-compensatory density-d</w:t>
      </w:r>
      <w:r w:rsidRPr="007378D7">
        <w:rPr>
          <w:szCs w:val="24"/>
        </w:rPr>
        <w:t>ependence) and extrinsic effects (natural and anthropogenic disturbances). Pragmatically, in such cases, potentially the best approach to gain parameter estimates is likely to involve fitting relatively simple models of population dynamics to the data (e.g.</w:t>
      </w:r>
      <w:r>
        <w:rPr>
          <w:b/>
          <w:bCs/>
          <w:szCs w:val="24"/>
        </w:rPr>
        <w:t xml:space="preserve"> </w:t>
      </w:r>
      <w:r>
        <w:rPr>
          <w:b/>
          <w:bCs/>
          <w:szCs w:val="24"/>
        </w:rPr>
        <w:fldChar w:fldCharType="begin" w:fldLock="1"/>
      </w:r>
      <w:r>
        <w:rPr>
          <w:b/>
          <w:bCs/>
          <w:szCs w:val="24"/>
        </w:rPr>
        <w:instrText>ADDIN CSL_CITATION { "citationItems" : [ { "id" : "ITEM-1", "itemData" : { "author" : [ { "dropping-particle" : "", "family" : "Bal\u010diauskas", "given" : "L", "non-dropping-particle" : "", "parse-names" : false, "suffix" : "" }, { "dropping-particle" : "", "family" : "Kawata", "given" : "Y", "non-dropping-particle" : "", "parse-names" : false, "suffix" : "" } ], "container-title" : "Acta Zoologica Lituanica", "id" : "ITEM-1", "issue" : "2", "issued" : { "date-parts" : [ [ "2009" ] ] }, "page" : "79-84", "title" : "Estimation of Carrying Capacity and Growth Rate of Wolf in Lithuania", "type" : "article-journal", "volume" : "19" }, "uris" : [ "http://www.mendeley.com/documents/?uuid=68bc47d3-249f-4ec2-aad3-6512dbf4204d" ] } ], "mendeley" : { "manualFormatting" : "Bal\u010diauskas &amp; Kawata 2009)", "previouslyFormattedCitation" : "(Bal\u010diauskas &amp; Kawata 2009)" }, "properties" : { "noteIndex" : 0 }, "schema" : "https://github.com/citation-style-language/schema/raw/master/csl-citation.json" }</w:instrText>
      </w:r>
      <w:r>
        <w:rPr>
          <w:b/>
          <w:bCs/>
          <w:szCs w:val="24"/>
        </w:rPr>
        <w:fldChar w:fldCharType="separate"/>
      </w:r>
      <w:r w:rsidRPr="00197CD2">
        <w:rPr>
          <w:bCs/>
          <w:noProof/>
          <w:szCs w:val="24"/>
        </w:rPr>
        <w:t>Balčiauskas &amp; Kawata 2009)</w:t>
      </w:r>
      <w:r>
        <w:rPr>
          <w:b/>
          <w:bCs/>
          <w:szCs w:val="24"/>
        </w:rPr>
        <w:fldChar w:fldCharType="end"/>
      </w:r>
      <w:r w:rsidRPr="007378D7">
        <w:rPr>
          <w:szCs w:val="24"/>
        </w:rPr>
        <w:t xml:space="preserve">. This can yield both </w:t>
      </w:r>
      <w:r w:rsidRPr="007378D7">
        <w:rPr>
          <w:i/>
          <w:szCs w:val="24"/>
        </w:rPr>
        <w:t>K</w:t>
      </w:r>
      <w:r w:rsidRPr="007378D7">
        <w:rPr>
          <w:szCs w:val="24"/>
        </w:rPr>
        <w:t xml:space="preserve"> where a simple stage unstructured model is being used</w:t>
      </w:r>
      <w:r>
        <w:rPr>
          <w:szCs w:val="24"/>
        </w:rPr>
        <w:t xml:space="preserve"> or </w:t>
      </w:r>
      <w:r w:rsidRPr="007378D7">
        <w:rPr>
          <w:i/>
          <w:szCs w:val="24"/>
        </w:rPr>
        <w:t>b</w:t>
      </w:r>
      <w:r w:rsidRPr="007378D7">
        <w:rPr>
          <w:szCs w:val="24"/>
        </w:rPr>
        <w:t xml:space="preserve"> where a stage-structured model is desired. However, note that</w:t>
      </w:r>
      <w:r>
        <w:rPr>
          <w:szCs w:val="24"/>
        </w:rPr>
        <w:t xml:space="preserve"> obtaining estimates of density-</w:t>
      </w:r>
      <w:r w:rsidRPr="007378D7">
        <w:rPr>
          <w:szCs w:val="24"/>
        </w:rPr>
        <w:t>dependence in population dynamics is an important sub-discipline in its own right and one that continues to attract considerable attention (e.g.</w:t>
      </w:r>
      <w:r>
        <w:rPr>
          <w:szCs w:val="24"/>
        </w:rPr>
        <w:t xml:space="preserve"> </w:t>
      </w:r>
      <w:r>
        <w:rPr>
          <w:szCs w:val="24"/>
        </w:rPr>
        <w:fldChar w:fldCharType="begin" w:fldLock="1"/>
      </w:r>
      <w:r>
        <w:rPr>
          <w:szCs w:val="24"/>
        </w:rPr>
        <w:instrText>ADDIN CSL_CITATION { "citationItems" : [ { "id" : "ITEM-1", "itemData" : { "author" : [ { "dropping-particle" : "", "family" : "Lande", "given" : "Russell", "non-dropping-particle" : "", "parse-names" : false, "suffix" : "" }, { "dropping-particle" : "", "family" : "Engen", "given" : "Steinar", "non-dropping-particle" : "", "parse-names" : false, "suffix" : "" }, { "dropping-particle" : "", "family" : "S\u00e6ther", "given" : "Bernt Erik", "non-dropping-particle" : "", "parse-names" : false, "suffix" : "" }, { "dropping-particle" : "", "family" : "Coulson", "given" : "Tim", "non-dropping-particle" : "", "parse-names" : false, "suffix" : "" } ], "container-title" : "The American Naturalist", "id" : "ITEM-1", "issue" : "1", "issued" : { "date-parts" : [ [ "2006" ] ] }, "page" : "76-87", "title" : "Estimating Density Dependence from Time Series of Population Age Structure", "type" : "article-journal", "volume" : "168" }, "uris" : [ "http://www.mendeley.com/documents/?uuid=5a7acc15-d600-432e-8d19-4f709f50c178" ] }, { "id" : "ITEM-2", "itemData" : { "DOI" : "10.1890/07-1099.1", "ISSN" : "0012-9658", "abstract" : "Two contrasting approaches to the analysis of population dynamics are currently popular: demographic approaches where the associations between demographic rates and statistics summarizing the population dynamics are identified; and time series approaches where the associations between population dynamics, population density, and environmental covariates are investigated. In this paper, we develop an approach to combine these methods and apply it to detailed data from Soay sheep (Ovis aries). We examine how density dependence and climate contribute to fluctuations in population size via age- and sex-specific demographic rates, and how fluctuations in demographic structure influence population dynamics. Density dependence contributes most, followed by climatic variation, age structure fluctuations and interactions between density and climate. We then simplify the density-dependent, stochastic, age-structured demographic model and derive a new phenomenological time series which captures the dynamics better t...", "author" : [ { "dropping-particle" : "", "family" : "Coulson", "given" : "T.", "non-dropping-particle" : "", "parse-names" : false, "suffix" : "" }, { "dropping-particle" : "", "family" : "Ezard", "given" : "T. H. G.", "non-dropping-particle" : "", "parse-names" : false, "suffix" : "" }, { "dropping-particle" : "", "family" : "Pelletier", "given" : "F.", "non-dropping-particle" : "", "parse-names" : false, "suffix" : "" }, { "dropping-particle" : "", "family" : "Tavecchia", "given" : "G.", "non-dropping-particle" : "", "parse-names" : false, "suffix" : "" }, { "dropping-particle" : "", "family" : "Stenseth", "given" : "N. C.", "non-dropping-particle" : "", "parse-names" : false, "suffix" : "" }, { "dropping-particle" : "", "family" : "Childs", "given" : "D. Z.", "non-dropping-particle" : "", "parse-names" : false, "suffix" : "" }, { "dropping-particle" : "", "family" : "Pilkington", "given" : "J. G.", "non-dropping-particle" : "", "parse-names" : false, "suffix" : "" }, { "dropping-particle" : "", "family" : "Pemberton", "given" : "J. M.", "non-dropping-particle" : "", "parse-names" : false, "suffix" : "" }, { "dropping-particle" : "", "family" : "Kruuk", "given" : "L. E. B.", "non-dropping-particle" : "", "parse-names" : false, "suffix" : "" }, { "dropping-particle" : "", "family" : "Clutton-Brock", "given" : "T. H.", "non-dropping-particle" : "", "parse-names" : false, "suffix" : "" }, { "dropping-particle" : "", "family" : "Crawley", "given" : "M. J.", "non-dropping-particle" : "", "parse-names" : false, "suffix" : "" } ], "container-title" : "Ecology", "id" : "ITEM-2", "issue" : "6", "issued" : { "date-parts" : [ [ "2008", "6", "9" ] ] }, "page" : "1661-1674", "publisher" : "Ecological Society of America", "title" : "Estimating the functional form for the density dependence from life history data", "type" : "article-journal", "volume" : "89" }, "uris" : [ "http://www.mendeley.com/documents/?uuid=66fe0bd4-5ad5-41aa-b3cb-e1e3438237b9" ] } ], "mendeley" : { "manualFormatting" : "Lande et al. 2006; Coulson et al. 2008)", "previouslyFormattedCitation" : "(Lande et al. 2006; Coulson et al. 2008)" }, "properties" : { "noteIndex" : 0 }, "schema" : "https://github.com/citation-style-language/schema/raw/master/csl-citation.json" }</w:instrText>
      </w:r>
      <w:r>
        <w:rPr>
          <w:szCs w:val="24"/>
        </w:rPr>
        <w:fldChar w:fldCharType="separate"/>
      </w:r>
      <w:r w:rsidRPr="00197CD2">
        <w:rPr>
          <w:noProof/>
          <w:szCs w:val="24"/>
        </w:rPr>
        <w:t>Lande et al. 2006; Coulson et al. 2008)</w:t>
      </w:r>
      <w:r>
        <w:rPr>
          <w:szCs w:val="24"/>
        </w:rPr>
        <w:fldChar w:fldCharType="end"/>
      </w:r>
      <w:r w:rsidRPr="007378D7">
        <w:rPr>
          <w:szCs w:val="24"/>
        </w:rPr>
        <w:t xml:space="preserve">. There will be considerable scope for adopting some of the approaches to make the best possible use of </w:t>
      </w:r>
      <w:r>
        <w:rPr>
          <w:szCs w:val="24"/>
        </w:rPr>
        <w:t>the available time-series data.</w:t>
      </w:r>
    </w:p>
    <w:p w14:paraId="2969AAFB" w14:textId="77777777" w:rsidR="0067520E" w:rsidRDefault="0067520E" w:rsidP="00C57BF9">
      <w:pPr>
        <w:autoSpaceDE w:val="0"/>
        <w:autoSpaceDN w:val="0"/>
        <w:adjustRightInd w:val="0"/>
        <w:rPr>
          <w:szCs w:val="24"/>
        </w:rPr>
      </w:pPr>
      <w:r w:rsidRPr="007378D7">
        <w:rPr>
          <w:szCs w:val="24"/>
        </w:rPr>
        <w:lastRenderedPageBreak/>
        <w:t xml:space="preserve">Other methods can also be used to obtain estimates for </w:t>
      </w:r>
      <w:r w:rsidRPr="007378D7">
        <w:rPr>
          <w:i/>
          <w:szCs w:val="24"/>
        </w:rPr>
        <w:t>K</w:t>
      </w:r>
      <w:r w:rsidRPr="007378D7">
        <w:rPr>
          <w:szCs w:val="24"/>
        </w:rPr>
        <w:t>. For example, it may be possible to empirically estimate the total amount of food available in a habitat and then divide that value by how rapidly an individual consumes that resource (e.g.</w:t>
      </w:r>
      <w:r>
        <w:rPr>
          <w:szCs w:val="24"/>
        </w:rPr>
        <w:t xml:space="preserve"> </w:t>
      </w:r>
      <w:r>
        <w:rPr>
          <w:szCs w:val="24"/>
        </w:rPr>
        <w:fldChar w:fldCharType="begin" w:fldLock="1"/>
      </w:r>
      <w:r>
        <w:rPr>
          <w:szCs w:val="24"/>
        </w:rPr>
        <w:instrText>ADDIN CSL_CITATION { "citationItems" : [ { "id" : "ITEM-1", "itemData" : { "author" : [ { "dropping-particle" : "", "family" : "Hobbs", "given" : "NT", "non-dropping-particle" : "", "parse-names" : false, "suffix" : "" }, { "dropping-particle" : "", "family" : "Swift", "given" : "DM", "non-dropping-particle" : "", "parse-names" : false, "suffix" : "" } ], "container-title" : "The Journal of Wildlife Management", "id" : "ITEM-1", "issue" : "3", "issued" : { "date-parts" : [ [ "1985" ] ] }, "page" : "814-822", "title" : "Estimates of habitat carrying capacity incorporating explicit nutritional constraints", "type" : "article-journal", "volume" : "49" }, "uris" : [ "http://www.mendeley.com/documents/?uuid=510f6289-8792-40a0-b19d-0900f7a5aa1f" ] }, { "id" : "ITEM-2", "itemData" : { "author" : [ { "dropping-particle" : "", "family" : "Petit", "given" : "S", "non-dropping-particle" : "", "parse-names" : false, "suffix" : "" }, { "dropping-particle" : "", "family" : "Pors", "given" : "L", "non-dropping-particle" : "", "parse-names" : false, "suffix" : "" } ], "container-title" : "Conservation Biology", "id" : "ITEM-2", "issue" : "3", "issued" : { "date-parts" : [ [ "1996" ] ] }, "page" : "769-775", "title" : "Survey of Columnar Cacti and Carrying Capacity for Nectar-Feeding Bats on Cura\u00e7ao", "type" : "article-journal", "volume" : "10" }, "uris" : [ "http://www.mendeley.com/documents/?uuid=e34275be-89fc-42e1-8e7d-8f702f3e59eb" ] } ], "mendeley" : { "manualFormatting" : "Hobbs &amp; Swift 1985; Petit &amp; Pors 1996)", "previouslyFormattedCitation" : "(Hobbs &amp; Swift 1985; Petit &amp; Pors 1996)" }, "properties" : { "noteIndex" : 0 }, "schema" : "https://github.com/citation-style-language/schema/raw/master/csl-citation.json" }</w:instrText>
      </w:r>
      <w:r>
        <w:rPr>
          <w:szCs w:val="24"/>
        </w:rPr>
        <w:fldChar w:fldCharType="separate"/>
      </w:r>
      <w:r w:rsidRPr="00197CD2">
        <w:rPr>
          <w:noProof/>
          <w:szCs w:val="24"/>
        </w:rPr>
        <w:t>Hobbs &amp; Swift 1985; Petit &amp; Pors 1996)</w:t>
      </w:r>
      <w:r>
        <w:rPr>
          <w:szCs w:val="24"/>
        </w:rPr>
        <w:fldChar w:fldCharType="end"/>
      </w:r>
      <w:r>
        <w:rPr>
          <w:szCs w:val="24"/>
        </w:rPr>
        <w:t>.</w:t>
      </w:r>
    </w:p>
    <w:p w14:paraId="55D11F19" w14:textId="77777777" w:rsidR="0067520E" w:rsidRPr="007378D7" w:rsidRDefault="0067520E" w:rsidP="00C57BF9">
      <w:pPr>
        <w:autoSpaceDE w:val="0"/>
        <w:autoSpaceDN w:val="0"/>
        <w:adjustRightInd w:val="0"/>
        <w:spacing w:after="0"/>
        <w:rPr>
          <w:szCs w:val="24"/>
        </w:rPr>
      </w:pPr>
      <w:r w:rsidRPr="007378D7">
        <w:rPr>
          <w:szCs w:val="24"/>
        </w:rPr>
        <w:t>In the absence of empirical data for a focal species, we suggest that judicious use is made of data from related species (where it exists) and expert knowledge. Meta-analyses on the nature of density-dependence in different vital rates and at different life-history stages (e.g.</w:t>
      </w:r>
      <w:r>
        <w:rPr>
          <w:szCs w:val="24"/>
        </w:rPr>
        <w:fldChar w:fldCharType="begin" w:fldLock="1"/>
      </w:r>
      <w:r>
        <w:rPr>
          <w:szCs w:val="24"/>
        </w:rPr>
        <w:instrText>ADDIN CSL_CITATION { "citationItems" : [ { "id" : "ITEM-1", "itemData" : { "author" : [ { "dropping-particle" : "", "family" : "Bonenfant", "given" : "C", "non-dropping-particle" : "", "parse-names" : false, "suffix" : "" }, { "dropping-particle" : "", "family" : "Gaillard", "given" : "Jean-Michel", "non-dropping-particle" : "", "parse-names" : false, "suffix" : "" }, { "dropping-particle" : "", "family" : "Coulson", "given" : "Tim", "non-dropping-particle" : "", "parse-names" : false, "suffix" : "" }, { "dropping-particle" : "", "family" : "Festa-Bianchet", "given" : "Marco", "non-dropping-particle" : "", "parse-names" : false, "suffix" : "" }, { "dropping-particle" : "", "family" : "Loison", "given" : "Anne", "non-dropping-particle" : "", "parse-names" : false, "suffix" : "" }, { "dropping-particle" : "", "family" : "Garel", "given" : "M", "non-dropping-particle" : "", "parse-names" : false, "suffix" : "" }, { "dropping-particle" : "", "family" : "Loe", "given" : "L.E.", "non-dropping-particle" : "", "parse-names" : false, "suffix" : "" }, { "dropping-particle" : "", "family" : "Blanchard", "given" : "P", "non-dropping-particle" : "", "parse-names" : false, "suffix" : "" }, { "dropping-particle" : "", "family" : "Pettorelli", "given" : "N", "non-dropping-particle" : "", "parse-names" : false, "suffix" : "" }, { "dropping-particle" : "", "family" : "Owen-Smith", "given" : "N", "non-dropping-particle" : "", "parse-names" : false, "suffix" : "" }, { "dropping-particle" : "", "family" : "Toit", "given" : "J", "non-dropping-particle" : "Du", "parse-names" : false, "suffix" : "" }, { "dropping-particle" : "", "family" : "Duncan", "given" : "P", "non-dropping-particle" : "", "parse-names" : false, "suffix" : "" } ], "chapter-number" : "5", "container-title" : "Advances in Ecological Research", "editor" : [ { "dropping-particle" : "", "family" : "Caswell", "given" : "Hall", "non-dropping-particle" : "", "parse-names" : false, "suffix" : "" } ], "id" : "ITEM-1", "issued" : { "date-parts" : [ [ "2009" ] ] }, "page" : "313-357", "publisher" : "Academic Press", "title" : "Empirical Evidence of Density-Dependence in Populations of Large Herbivores", "type" : "article-journal", "volume" : "41" }, "uris" : [ "http://www.mendeley.com/documents/?uuid=dc25fc25-ea84-4a8c-9c7c-bbd0daed9a68" ] } ], "mendeley" : { "manualFormatting" : " Bonenfant et al. 2009)", "previouslyFormattedCitation" : "(Bonenfant et al. 2009)" }, "properties" : { "noteIndex" : 0 }, "schema" : "https://github.com/citation-style-language/schema/raw/master/csl-citation.json" }</w:instrText>
      </w:r>
      <w:r>
        <w:rPr>
          <w:szCs w:val="24"/>
        </w:rPr>
        <w:fldChar w:fldCharType="separate"/>
      </w:r>
      <w:r>
        <w:rPr>
          <w:noProof/>
          <w:szCs w:val="24"/>
        </w:rPr>
        <w:t xml:space="preserve"> </w:t>
      </w:r>
      <w:r w:rsidRPr="000C4BF3">
        <w:rPr>
          <w:noProof/>
          <w:szCs w:val="24"/>
        </w:rPr>
        <w:t>Bonenfant et al. 2009)</w:t>
      </w:r>
      <w:r>
        <w:rPr>
          <w:szCs w:val="24"/>
        </w:rPr>
        <w:fldChar w:fldCharType="end"/>
      </w:r>
      <w:r w:rsidRPr="007378D7">
        <w:rPr>
          <w:szCs w:val="24"/>
        </w:rPr>
        <w:t xml:space="preserve"> may also provide useful information that can help guide model parameterisation. It will be important to always visualise the density-dependent relationship </w:t>
      </w:r>
      <w:r>
        <w:rPr>
          <w:szCs w:val="24"/>
        </w:rPr>
        <w:t xml:space="preserve">gained with different </w:t>
      </w:r>
      <w:r w:rsidRPr="009B1DBE">
        <w:rPr>
          <w:i/>
          <w:szCs w:val="24"/>
        </w:rPr>
        <w:t>b</w:t>
      </w:r>
      <w:r w:rsidRPr="007378D7">
        <w:rPr>
          <w:szCs w:val="24"/>
        </w:rPr>
        <w:t xml:space="preserve"> values and ensure that they appear sensible. Of course, where there is less data available and thus greater uncertainty in these parameters, it will be even more important that the robustness of results to the </w:t>
      </w:r>
      <w:proofErr w:type="gramStart"/>
      <w:r w:rsidRPr="007378D7">
        <w:rPr>
          <w:szCs w:val="24"/>
        </w:rPr>
        <w:t>particular v</w:t>
      </w:r>
      <w:r>
        <w:rPr>
          <w:szCs w:val="24"/>
        </w:rPr>
        <w:t>alues</w:t>
      </w:r>
      <w:proofErr w:type="gramEnd"/>
      <w:r>
        <w:rPr>
          <w:szCs w:val="24"/>
        </w:rPr>
        <w:t xml:space="preserve"> selected is ascertained.</w:t>
      </w:r>
    </w:p>
    <w:p w14:paraId="52A2D999" w14:textId="77777777" w:rsidR="0067520E" w:rsidRPr="00D123FB" w:rsidRDefault="0067520E" w:rsidP="009E434A">
      <w:pPr>
        <w:pStyle w:val="Heading3"/>
        <w:numPr>
          <w:ilvl w:val="2"/>
          <w:numId w:val="14"/>
        </w:numPr>
      </w:pPr>
      <w:bookmarkStart w:id="545" w:name="_Setting_the_species_1"/>
      <w:bookmarkStart w:id="546" w:name="_Toc54110079"/>
      <w:bookmarkEnd w:id="545"/>
      <w:r>
        <w:t>Setting the species</w:t>
      </w:r>
      <w:r w:rsidRPr="00D123FB">
        <w:t xml:space="preserve"> parameters: </w:t>
      </w:r>
      <w:r>
        <w:t>d</w:t>
      </w:r>
      <w:r w:rsidRPr="00D123FB">
        <w:t>ispersal</w:t>
      </w:r>
      <w:bookmarkEnd w:id="546"/>
    </w:p>
    <w:p w14:paraId="4C82A26A" w14:textId="77777777" w:rsidR="0067520E" w:rsidRPr="00D123FB" w:rsidRDefault="0067520E" w:rsidP="00C57BF9">
      <w:pPr>
        <w:rPr>
          <w:szCs w:val="24"/>
        </w:rPr>
      </w:pPr>
      <w:r w:rsidRPr="00D123FB">
        <w:rPr>
          <w:szCs w:val="24"/>
        </w:rPr>
        <w:t xml:space="preserve">Options and parameters relating to the dispersal process, other than those which are sex- or stage-dependent, are set in the </w:t>
      </w:r>
      <w:r w:rsidRPr="00D123FB">
        <w:rPr>
          <w:i/>
          <w:szCs w:val="24"/>
        </w:rPr>
        <w:t>Dispersal</w:t>
      </w:r>
      <w:r w:rsidRPr="00D123FB">
        <w:rPr>
          <w:szCs w:val="24"/>
        </w:rPr>
        <w:t xml:space="preserve"> page of the </w:t>
      </w:r>
      <w:r w:rsidRPr="00D123FB">
        <w:rPr>
          <w:i/>
          <w:szCs w:val="24"/>
        </w:rPr>
        <w:t>Species Parameters</w:t>
      </w:r>
      <w:r w:rsidRPr="00D123FB">
        <w:rPr>
          <w:szCs w:val="24"/>
        </w:rPr>
        <w:t xml:space="preserve"> window (</w:t>
      </w:r>
      <w:r>
        <w:rPr>
          <w:szCs w:val="24"/>
        </w:rPr>
        <w:t>Figure 3.15</w:t>
      </w:r>
      <w:r w:rsidRPr="00D123FB">
        <w:rPr>
          <w:szCs w:val="24"/>
        </w:rPr>
        <w:t xml:space="preserve">). This page is divided into three panels concerning the three phases of dispersal: </w:t>
      </w:r>
      <w:r w:rsidRPr="00D123FB">
        <w:rPr>
          <w:i/>
          <w:szCs w:val="24"/>
        </w:rPr>
        <w:t>Emigration</w:t>
      </w:r>
      <w:r w:rsidRPr="00D123FB">
        <w:rPr>
          <w:szCs w:val="24"/>
        </w:rPr>
        <w:t xml:space="preserve">, </w:t>
      </w:r>
      <w:r w:rsidRPr="00D123FB">
        <w:rPr>
          <w:i/>
          <w:szCs w:val="24"/>
        </w:rPr>
        <w:t>Transfer</w:t>
      </w:r>
      <w:r w:rsidRPr="00D123FB">
        <w:rPr>
          <w:szCs w:val="24"/>
        </w:rPr>
        <w:t xml:space="preserve"> and </w:t>
      </w:r>
      <w:r w:rsidRPr="00D123FB">
        <w:rPr>
          <w:i/>
          <w:szCs w:val="24"/>
        </w:rPr>
        <w:t>Settlement</w:t>
      </w:r>
      <w:r w:rsidRPr="00D123FB">
        <w:rPr>
          <w:szCs w:val="24"/>
        </w:rPr>
        <w:t xml:space="preserve">. </w:t>
      </w:r>
    </w:p>
    <w:p w14:paraId="4A9DA28F" w14:textId="77777777" w:rsidR="0067520E" w:rsidRPr="00D123FB" w:rsidRDefault="0067520E" w:rsidP="00C57BF9">
      <w:pPr>
        <w:pStyle w:val="Figure"/>
      </w:pPr>
      <w:r>
        <w:drawing>
          <wp:inline distT="0" distB="0" distL="0" distR="0" wp14:anchorId="76392509" wp14:editId="6BAAE874">
            <wp:extent cx="5741035" cy="3053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1035" cy="3053080"/>
                    </a:xfrm>
                    <a:prstGeom prst="rect">
                      <a:avLst/>
                    </a:prstGeom>
                    <a:noFill/>
                    <a:ln>
                      <a:noFill/>
                    </a:ln>
                  </pic:spPr>
                </pic:pic>
              </a:graphicData>
            </a:graphic>
          </wp:inline>
        </w:drawing>
      </w:r>
    </w:p>
    <w:p w14:paraId="1C7230ED" w14:textId="77777777" w:rsidR="0067520E" w:rsidRPr="00D123FB" w:rsidRDefault="0067520E" w:rsidP="00C57BF9">
      <w:pPr>
        <w:pStyle w:val="Figheading"/>
      </w:pPr>
      <w:r>
        <w:rPr>
          <w:b/>
        </w:rPr>
        <w:t>Figure 3.15</w:t>
      </w:r>
      <w:r w:rsidRPr="00D123FB">
        <w:rPr>
          <w:b/>
        </w:rPr>
        <w:t>.</w:t>
      </w:r>
      <w:r w:rsidRPr="00D123FB">
        <w:t xml:space="preserve"> Page for setting options and parameters relating to Dispersal.</w:t>
      </w:r>
    </w:p>
    <w:p w14:paraId="63CBB9EE" w14:textId="77777777" w:rsidR="0067520E" w:rsidRPr="00D123FB" w:rsidRDefault="0067520E" w:rsidP="00C57BF9">
      <w:pPr>
        <w:pStyle w:val="Heading4"/>
      </w:pPr>
      <w:r w:rsidRPr="00D123FB">
        <w:t>Emigration</w:t>
      </w:r>
    </w:p>
    <w:p w14:paraId="19A8C464" w14:textId="77777777" w:rsidR="0067520E" w:rsidRPr="00D123FB" w:rsidRDefault="0067520E" w:rsidP="00B35389">
      <w:pPr>
        <w:pStyle w:val="Keepnext"/>
      </w:pPr>
      <w:r w:rsidRPr="00D123FB">
        <w:t xml:space="preserve">The first panel concerns the emigration probability, i.e. the probability that an individual will leave its natal patch. The first choice to be made is between density-independent </w:t>
      </w:r>
      <w:r>
        <w:t>or density-dependent emigration:</w:t>
      </w:r>
    </w:p>
    <w:p w14:paraId="7A82FD80" w14:textId="77777777" w:rsidR="0067520E" w:rsidRPr="00D123FB" w:rsidRDefault="0067520E" w:rsidP="009E434A">
      <w:pPr>
        <w:pStyle w:val="Numbered"/>
        <w:numPr>
          <w:ilvl w:val="0"/>
          <w:numId w:val="36"/>
        </w:numPr>
      </w:pPr>
      <w:r w:rsidRPr="00C3051D">
        <w:rPr>
          <w:i/>
        </w:rPr>
        <w:t>Density-independent emigration</w:t>
      </w:r>
      <w:r>
        <w:t>;</w:t>
      </w:r>
      <w:r w:rsidRPr="00D123FB">
        <w:t xml:space="preserve"> </w:t>
      </w:r>
      <w:r>
        <w:t>s</w:t>
      </w:r>
      <w:r w:rsidRPr="00D123FB">
        <w:t xml:space="preserve">et the emigration probability </w:t>
      </w:r>
      <w:r w:rsidRPr="00C3051D">
        <w:rPr>
          <w:i/>
        </w:rPr>
        <w:t>d</w:t>
      </w:r>
      <w:r w:rsidRPr="00D123FB">
        <w:t xml:space="preserve">. </w:t>
      </w:r>
      <w:r>
        <w:t xml:space="preserve">If this option is chosen </w:t>
      </w:r>
      <w:r w:rsidRPr="00C3051D">
        <w:rPr>
          <w:u w:val="single"/>
        </w:rPr>
        <w:t>and</w:t>
      </w:r>
      <w:r>
        <w:t xml:space="preserve"> transfer is by dispersal kernel, then the option </w:t>
      </w:r>
      <w:r w:rsidRPr="00C3051D">
        <w:rPr>
          <w:i/>
        </w:rPr>
        <w:t>Use full kernel</w:t>
      </w:r>
      <w:r>
        <w:t xml:space="preserve"> may be checked, which </w:t>
      </w:r>
      <w:proofErr w:type="gramStart"/>
      <w:r>
        <w:t>will</w:t>
      </w:r>
      <w:proofErr w:type="gramEnd"/>
      <w:r>
        <w:t xml:space="preserve"> prevent re-sampling from the kernel if the distance sampled does not move the individual out of its natal cell/patch. Such individuals are treated as philopatric recruits (but note that they have status code 4 in the </w:t>
      </w:r>
      <w:r w:rsidRPr="00C3051D">
        <w:rPr>
          <w:i/>
        </w:rPr>
        <w:t>Individuals</w:t>
      </w:r>
      <w:r>
        <w:t xml:space="preserve"> file), and hence the kernel </w:t>
      </w:r>
      <w:r>
        <w:lastRenderedPageBreak/>
        <w:t>determines the probability of emigration. In this case, the emigration probability for all stages/sexes which potentially disperse should be set to 1.0.</w:t>
      </w:r>
    </w:p>
    <w:p w14:paraId="0E441B27" w14:textId="77777777" w:rsidR="0067520E" w:rsidRPr="00D123FB" w:rsidRDefault="0067520E" w:rsidP="00C3051D">
      <w:pPr>
        <w:pStyle w:val="Numbered"/>
      </w:pPr>
      <w:r w:rsidRPr="00D123FB">
        <w:rPr>
          <w:i/>
        </w:rPr>
        <w:t>Density-dependent emigration</w:t>
      </w:r>
      <w:r>
        <w:t>; s</w:t>
      </w:r>
      <w:r w:rsidRPr="00D123FB">
        <w:t>et the three parameters defining the emigration reaction norm to density (</w:t>
      </w:r>
      <w:hyperlink w:anchor="_Emigration" w:history="1">
        <w:r>
          <w:rPr>
            <w:rStyle w:val="Hyperlink"/>
            <w:szCs w:val="24"/>
          </w:rPr>
          <w:t>see </w:t>
        </w:r>
        <w:r w:rsidRPr="00D123FB">
          <w:rPr>
            <w:rStyle w:val="Hyperlink"/>
            <w:szCs w:val="24"/>
          </w:rPr>
          <w:t>2.5.1</w:t>
        </w:r>
      </w:hyperlink>
      <w:r w:rsidRPr="00D123FB">
        <w:t xml:space="preserve">): maximum emigration probability </w:t>
      </w:r>
      <w:r w:rsidRPr="00D123FB">
        <w:rPr>
          <w:i/>
        </w:rPr>
        <w:t>D</w:t>
      </w:r>
      <w:r w:rsidRPr="00D123FB">
        <w:rPr>
          <w:i/>
          <w:vertAlign w:val="subscript"/>
        </w:rPr>
        <w:t>0</w:t>
      </w:r>
      <w:r w:rsidRPr="00D123FB">
        <w:t xml:space="preserve">, slope </w:t>
      </w:r>
      <w:r w:rsidRPr="00D123FB">
        <w:rPr>
          <w:i/>
        </w:rPr>
        <w:t xml:space="preserve">α </w:t>
      </w:r>
      <w:r w:rsidRPr="00D123FB">
        <w:t xml:space="preserve">and inflection point </w:t>
      </w:r>
      <w:r w:rsidRPr="00D123FB">
        <w:rPr>
          <w:i/>
        </w:rPr>
        <w:t>β</w:t>
      </w:r>
    </w:p>
    <w:p w14:paraId="65D26030" w14:textId="77777777" w:rsidR="0067520E" w:rsidRPr="00D123FB" w:rsidRDefault="0067520E" w:rsidP="00C57BF9">
      <w:pPr>
        <w:rPr>
          <w:szCs w:val="24"/>
        </w:rPr>
      </w:pPr>
      <w:r w:rsidRPr="00D123FB">
        <w:rPr>
          <w:i/>
          <w:szCs w:val="24"/>
        </w:rPr>
        <w:t xml:space="preserve">Sex / Stage dependent emigration. </w:t>
      </w:r>
      <w:r w:rsidRPr="00D123FB">
        <w:rPr>
          <w:szCs w:val="24"/>
        </w:rPr>
        <w:t xml:space="preserve">Emigration probability or the dependence of emigration on density can be specific to sex, stage or both. Set these options by checking / un-checking the boxes </w:t>
      </w:r>
      <w:r w:rsidRPr="00D123FB">
        <w:rPr>
          <w:i/>
          <w:szCs w:val="24"/>
        </w:rPr>
        <w:t>Sex dependent</w:t>
      </w:r>
      <w:r w:rsidRPr="00D123FB">
        <w:rPr>
          <w:szCs w:val="24"/>
        </w:rPr>
        <w:t xml:space="preserve"> and </w:t>
      </w:r>
      <w:r w:rsidRPr="00D123FB">
        <w:rPr>
          <w:i/>
          <w:szCs w:val="24"/>
        </w:rPr>
        <w:t xml:space="preserve">Stage </w:t>
      </w:r>
      <w:proofErr w:type="gramStart"/>
      <w:r w:rsidRPr="00D123FB">
        <w:rPr>
          <w:i/>
          <w:szCs w:val="24"/>
        </w:rPr>
        <w:t>dependent</w:t>
      </w:r>
      <w:r w:rsidRPr="00D123FB">
        <w:rPr>
          <w:szCs w:val="24"/>
        </w:rPr>
        <w:t>, and</w:t>
      </w:r>
      <w:proofErr w:type="gramEnd"/>
      <w:r w:rsidRPr="00D123FB">
        <w:rPr>
          <w:szCs w:val="24"/>
        </w:rPr>
        <w:t xml:space="preserve"> enter the relevant parameters in the corresponding tables in the </w:t>
      </w:r>
      <w:r w:rsidRPr="00D123FB">
        <w:rPr>
          <w:i/>
          <w:szCs w:val="24"/>
        </w:rPr>
        <w:t>Sex / Stage dependent Dispersal</w:t>
      </w:r>
      <w:r w:rsidRPr="00D123FB">
        <w:rPr>
          <w:szCs w:val="24"/>
        </w:rPr>
        <w:t xml:space="preserve"> page (</w:t>
      </w:r>
      <w:r>
        <w:rPr>
          <w:szCs w:val="24"/>
        </w:rPr>
        <w:t>Figure 3.16</w:t>
      </w:r>
      <w:r w:rsidRPr="00D123FB">
        <w:rPr>
          <w:szCs w:val="24"/>
        </w:rPr>
        <w:t>).</w:t>
      </w:r>
    </w:p>
    <w:p w14:paraId="52C0F40B" w14:textId="77777777" w:rsidR="0067520E" w:rsidRPr="00D123FB" w:rsidRDefault="0067520E" w:rsidP="00C57BF9">
      <w:pPr>
        <w:rPr>
          <w:szCs w:val="24"/>
        </w:rPr>
      </w:pPr>
      <w:r w:rsidRPr="00D123FB">
        <w:rPr>
          <w:i/>
          <w:szCs w:val="24"/>
        </w:rPr>
        <w:t>Comments on parameterising density-dependent emigration (and settlement)</w:t>
      </w:r>
      <w:r w:rsidRPr="00D123FB">
        <w:rPr>
          <w:szCs w:val="24"/>
        </w:rPr>
        <w:t xml:space="preserve">. In an ideal case, empirical data would be available to establish the relationship between emigration probability and population density. It would then be possible to estimate the three parameters for the reaction norm directly. However, there will likely be many cases where such data are not available, yet it is still desirable to assume that emigration is </w:t>
      </w:r>
      <w:proofErr w:type="gramStart"/>
      <w:r w:rsidRPr="00D123FB">
        <w:rPr>
          <w:szCs w:val="24"/>
        </w:rPr>
        <w:t>density-dependent</w:t>
      </w:r>
      <w:proofErr w:type="gramEnd"/>
      <w:r w:rsidRPr="00D123FB">
        <w:rPr>
          <w:szCs w:val="24"/>
        </w:rPr>
        <w:t>. A good starting point is to assume limited emigration until density approaches equilibrium density, and a rapid increase around this density until an asymptote is reached at some point above equilibrium density. Obtaining this function is straight-forwar</w:t>
      </w:r>
      <w:r>
        <w:rPr>
          <w:szCs w:val="24"/>
        </w:rPr>
        <w:t>d in the case of non-</w:t>
      </w:r>
      <w:r w:rsidRPr="00D123FB">
        <w:rPr>
          <w:szCs w:val="24"/>
        </w:rPr>
        <w:t xml:space="preserve">stage-structured models, where we define the equilibrium density as </w:t>
      </w:r>
      <w:r w:rsidRPr="00D123FB">
        <w:rPr>
          <w:i/>
          <w:szCs w:val="24"/>
        </w:rPr>
        <w:t>K</w:t>
      </w:r>
      <w:r w:rsidRPr="00D123FB">
        <w:rPr>
          <w:szCs w:val="24"/>
        </w:rPr>
        <w:t>. For stage-structured models, it will first be necessary to establish the emergent equilibrium density. For example, in boxes 1, 2, 3 and 4 (</w:t>
      </w:r>
      <w:hyperlink w:anchor="_Overlapping_generations_&amp;" w:history="1">
        <w:r>
          <w:rPr>
            <w:rStyle w:val="Hyperlink"/>
            <w:szCs w:val="24"/>
          </w:rPr>
          <w:t>section </w:t>
        </w:r>
        <w:r w:rsidRPr="00D123FB">
          <w:rPr>
            <w:rStyle w:val="Hyperlink"/>
            <w:szCs w:val="24"/>
          </w:rPr>
          <w:t>2.4.3</w:t>
        </w:r>
      </w:hyperlink>
      <w:r w:rsidRPr="00D123FB">
        <w:rPr>
          <w:szCs w:val="24"/>
        </w:rPr>
        <w:t xml:space="preserve">) this has been achieved both with </w:t>
      </w:r>
      <w:proofErr w:type="spellStart"/>
      <w:r w:rsidRPr="00D123FB">
        <w:rPr>
          <w:szCs w:val="24"/>
        </w:rPr>
        <w:t>RangeShifter</w:t>
      </w:r>
      <w:proofErr w:type="spellEnd"/>
      <w:r w:rsidRPr="00D123FB">
        <w:rPr>
          <w:szCs w:val="24"/>
        </w:rPr>
        <w:t xml:space="preserve"> and with Excel. Of course, the same could be achieved by solving the matrix analytically. Similar approaches can be taken for parameterising the function for density-dependent settlement decisions.</w:t>
      </w:r>
    </w:p>
    <w:p w14:paraId="4F5F2555" w14:textId="77777777" w:rsidR="00C3051D" w:rsidRPr="00D123FB" w:rsidRDefault="00C3051D" w:rsidP="00C3051D">
      <w:pPr>
        <w:pStyle w:val="Figure"/>
        <w:rPr>
          <w:rFonts w:cs="Times New Roman"/>
          <w:szCs w:val="24"/>
        </w:rPr>
      </w:pPr>
      <w:r w:rsidRPr="00507022">
        <w:lastRenderedPageBreak/>
        <w:drawing>
          <wp:inline distT="0" distB="0" distL="0" distR="0" wp14:anchorId="2D5BA57C" wp14:editId="16A49118">
            <wp:extent cx="5731510" cy="401435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4014355"/>
                    </a:xfrm>
                    <a:prstGeom prst="rect">
                      <a:avLst/>
                    </a:prstGeom>
                    <a:noFill/>
                    <a:ln>
                      <a:noFill/>
                    </a:ln>
                  </pic:spPr>
                </pic:pic>
              </a:graphicData>
            </a:graphic>
          </wp:inline>
        </w:drawing>
      </w:r>
    </w:p>
    <w:p w14:paraId="102817D5" w14:textId="77777777" w:rsidR="00C3051D" w:rsidRPr="00D123FB" w:rsidRDefault="00C3051D" w:rsidP="00C3051D">
      <w:pPr>
        <w:pStyle w:val="Figheading"/>
      </w:pPr>
      <w:r>
        <w:rPr>
          <w:b/>
        </w:rPr>
        <w:t>Figure 3.16</w:t>
      </w:r>
      <w:r w:rsidRPr="00D123FB">
        <w:rPr>
          <w:b/>
        </w:rPr>
        <w:t>.</w:t>
      </w:r>
      <w:r w:rsidRPr="00D123FB">
        <w:t xml:space="preserve"> Options and parameters for the first phas</w:t>
      </w:r>
      <w:r>
        <w:t>e of dispersal: emigration. (a) </w:t>
      </w:r>
      <w:r w:rsidRPr="00D123FB">
        <w:t xml:space="preserve">Example of sex- and stage-specific density-dependent emigration where only males </w:t>
      </w:r>
      <w:proofErr w:type="gramStart"/>
      <w:r w:rsidRPr="00D123FB">
        <w:t>emigrate</w:t>
      </w:r>
      <w:proofErr w:type="gramEnd"/>
      <w:r w:rsidRPr="00D123FB">
        <w:t xml:space="preserve"> and different stages respond differently to d</w:t>
      </w:r>
      <w:r>
        <w:t>ensity. (b) </w:t>
      </w:r>
      <w:r w:rsidRPr="00D123FB">
        <w:t xml:space="preserve">Example of sex-specific density-independent emigration where the emigration probability </w:t>
      </w:r>
      <w:r w:rsidRPr="00D123FB">
        <w:rPr>
          <w:i/>
        </w:rPr>
        <w:t>d</w:t>
      </w:r>
      <w:r w:rsidRPr="00D123FB">
        <w:t xml:space="preserve"> varies between individuals. </w:t>
      </w:r>
      <w:proofErr w:type="gramStart"/>
      <w:r w:rsidRPr="00D123FB">
        <w:t>Each individual</w:t>
      </w:r>
      <w:proofErr w:type="gramEnd"/>
      <w:r w:rsidRPr="00D123FB">
        <w:t xml:space="preserve"> of the initial population, both males and females, will receive a value of </w:t>
      </w:r>
      <w:r w:rsidRPr="00D123FB">
        <w:rPr>
          <w:i/>
        </w:rPr>
        <w:t>d</w:t>
      </w:r>
      <w:r w:rsidRPr="00D123FB">
        <w:t xml:space="preserve"> randomly drawn </w:t>
      </w:r>
      <w:r w:rsidRPr="00A443BB">
        <w:t xml:space="preserve">from a normal distribution </w:t>
      </w:r>
      <w:r>
        <w:t>of mean 0.5 and standard deviation 0.15. An appropriate scaling factor must be specified, and, for a stage-structured</w:t>
      </w:r>
      <w:r w:rsidRPr="00A443BB">
        <w:t xml:space="preserve"> </w:t>
      </w:r>
      <w:r>
        <w:t>population, the stage which emigrates must be identified (in this case, juveniles)</w:t>
      </w:r>
      <w:r w:rsidRPr="00A443BB">
        <w:t>.</w:t>
      </w:r>
      <w:r>
        <w:t xml:space="preserve"> </w:t>
      </w:r>
    </w:p>
    <w:p w14:paraId="6D26F3B5" w14:textId="77777777" w:rsidR="0067520E" w:rsidRPr="00910641" w:rsidRDefault="0067520E" w:rsidP="00B35389">
      <w:pPr>
        <w:pStyle w:val="Keepnext"/>
      </w:pPr>
      <w:r w:rsidRPr="00910641">
        <w:rPr>
          <w:i/>
        </w:rPr>
        <w:t>Inter-individual variability</w:t>
      </w:r>
      <w:r w:rsidRPr="00910641">
        <w:t xml:space="preserve">. Emigration parameters can be set to vary between individuals by checking the box </w:t>
      </w:r>
      <w:r w:rsidRPr="00910641">
        <w:rPr>
          <w:i/>
        </w:rPr>
        <w:t>Individual variability</w:t>
      </w:r>
      <w:r w:rsidRPr="00910641">
        <w:t xml:space="preserve">, in which case </w:t>
      </w:r>
      <w:proofErr w:type="gramStart"/>
      <w:r w:rsidRPr="00910641">
        <w:t>each individual</w:t>
      </w:r>
      <w:proofErr w:type="gramEnd"/>
      <w:r w:rsidRPr="00910641">
        <w:t xml:space="preserve"> at initialisation time will be given traits randomly chosen from normal distributions (but subject to certain limits), for which the user has to specify the mean and standard deviation.</w:t>
      </w:r>
    </w:p>
    <w:p w14:paraId="0A6062D7" w14:textId="77777777" w:rsidR="0067520E" w:rsidRPr="00910641" w:rsidRDefault="0067520E" w:rsidP="009E434A">
      <w:pPr>
        <w:pStyle w:val="Numbered"/>
        <w:numPr>
          <w:ilvl w:val="0"/>
          <w:numId w:val="37"/>
        </w:numPr>
      </w:pPr>
      <w:r w:rsidRPr="00C3051D">
        <w:rPr>
          <w:i/>
        </w:rPr>
        <w:t>Density-independent emigration</w:t>
      </w:r>
      <w:r w:rsidRPr="00910641">
        <w:t xml:space="preserve">. Set the mean and standard deviation for the emigration probability </w:t>
      </w:r>
      <w:r w:rsidRPr="00C3051D">
        <w:rPr>
          <w:i/>
        </w:rPr>
        <w:t>d</w:t>
      </w:r>
      <w:r w:rsidRPr="00910641">
        <w:t xml:space="preserve">. The initial individual trait will be sampled from </w:t>
      </w:r>
      <w:r w:rsidRPr="00C3051D">
        <w:rPr>
          <w:i/>
        </w:rPr>
        <w:t>N</w:t>
      </w:r>
      <w:r w:rsidRPr="00910641">
        <w:t>(</w:t>
      </w:r>
      <w:proofErr w:type="spellStart"/>
      <w:proofErr w:type="gramStart"/>
      <w:r w:rsidRPr="00C3051D">
        <w:rPr>
          <w:i/>
        </w:rPr>
        <w:t>mean</w:t>
      </w:r>
      <w:r w:rsidRPr="00910641">
        <w:t>,</w:t>
      </w:r>
      <w:r w:rsidRPr="00C3051D">
        <w:rPr>
          <w:i/>
        </w:rPr>
        <w:t>s.d</w:t>
      </w:r>
      <w:proofErr w:type="spellEnd"/>
      <w:r w:rsidRPr="00C3051D">
        <w:rPr>
          <w:i/>
        </w:rPr>
        <w:t>.</w:t>
      </w:r>
      <w:proofErr w:type="gramEnd"/>
      <w:r w:rsidRPr="00910641">
        <w:t xml:space="preserve">). Also set the </w:t>
      </w:r>
      <w:r w:rsidRPr="00C3051D">
        <w:rPr>
          <w:i/>
        </w:rPr>
        <w:t>scaling factor</w:t>
      </w:r>
      <w:r w:rsidRPr="00910641">
        <w:t xml:space="preserve">, which specifies the effect that one unit of change on the allelic scale will have on the phenotypic scale for the trait </w:t>
      </w:r>
      <w:r>
        <w:t xml:space="preserve">when a mutation occurs </w:t>
      </w:r>
      <w:r w:rsidRPr="00910641">
        <w:t>(Figure 3.</w:t>
      </w:r>
      <w:proofErr w:type="gramStart"/>
      <w:r w:rsidRPr="00910641">
        <w:t>16b, and</w:t>
      </w:r>
      <w:proofErr w:type="gramEnd"/>
      <w:r w:rsidRPr="00910641">
        <w:t xml:space="preserve"> see </w:t>
      </w:r>
      <w:hyperlink w:anchor="_Genetics" w:history="1">
        <w:r w:rsidRPr="00C3051D">
          <w:rPr>
            <w:rStyle w:val="Hyperlink"/>
            <w:szCs w:val="24"/>
          </w:rPr>
          <w:t>section 2.6</w:t>
        </w:r>
      </w:hyperlink>
      <w:r w:rsidRPr="00910641">
        <w:t>).</w:t>
      </w:r>
    </w:p>
    <w:p w14:paraId="2EBC7DCA" w14:textId="77777777" w:rsidR="0067520E" w:rsidRPr="00910641" w:rsidRDefault="0067520E" w:rsidP="00C3051D">
      <w:pPr>
        <w:pStyle w:val="Numbered"/>
      </w:pPr>
      <w:r w:rsidRPr="00910641">
        <w:rPr>
          <w:i/>
        </w:rPr>
        <w:t>Density-dependent emigration</w:t>
      </w:r>
      <w:r w:rsidRPr="00910641">
        <w:t xml:space="preserve">. Set the mean and </w:t>
      </w:r>
      <w:proofErr w:type="spellStart"/>
      <w:r w:rsidRPr="00910641">
        <w:t>s.d.</w:t>
      </w:r>
      <w:proofErr w:type="spellEnd"/>
      <w:r w:rsidRPr="00910641">
        <w:t xml:space="preserve"> values for the three parameters </w:t>
      </w:r>
      <w:r w:rsidRPr="00910641">
        <w:rPr>
          <w:i/>
        </w:rPr>
        <w:t>D</w:t>
      </w:r>
      <w:r w:rsidRPr="00910641">
        <w:rPr>
          <w:i/>
          <w:vertAlign w:val="subscript"/>
        </w:rPr>
        <w:t>0</w:t>
      </w:r>
      <w:r w:rsidRPr="00910641">
        <w:t xml:space="preserve">, slope </w:t>
      </w:r>
      <w:r w:rsidRPr="00910641">
        <w:rPr>
          <w:i/>
        </w:rPr>
        <w:t xml:space="preserve">α </w:t>
      </w:r>
      <w:r w:rsidRPr="00910641">
        <w:t xml:space="preserve">and inflection point </w:t>
      </w:r>
      <w:r w:rsidRPr="00910641">
        <w:rPr>
          <w:i/>
        </w:rPr>
        <w:t>β</w:t>
      </w:r>
      <w:r w:rsidRPr="00910641">
        <w:t xml:space="preserve">. The initial individual traits will </w:t>
      </w:r>
      <w:proofErr w:type="gramStart"/>
      <w:r w:rsidRPr="00910641">
        <w:t>sampled independently as above</w:t>
      </w:r>
      <w:proofErr w:type="gramEnd"/>
      <w:r w:rsidRPr="00910641">
        <w:t>.</w:t>
      </w:r>
      <w:r w:rsidRPr="00A74BF9">
        <w:t xml:space="preserve"> </w:t>
      </w:r>
      <w:r w:rsidRPr="00910641">
        <w:t xml:space="preserve">Also set the </w:t>
      </w:r>
      <w:r>
        <w:t>scaling </w:t>
      </w:r>
      <w:r w:rsidRPr="00A74BF9">
        <w:t>factors</w:t>
      </w:r>
      <w:r>
        <w:t xml:space="preserve"> for the three traits.</w:t>
      </w:r>
    </w:p>
    <w:p w14:paraId="10328441" w14:textId="77777777" w:rsidR="0067520E" w:rsidRPr="00D123FB" w:rsidRDefault="0067520E" w:rsidP="00C57BF9">
      <w:pPr>
        <w:rPr>
          <w:szCs w:val="24"/>
        </w:rPr>
      </w:pPr>
      <w:r w:rsidRPr="00A74BF9">
        <w:rPr>
          <w:szCs w:val="24"/>
        </w:rPr>
        <w:t xml:space="preserve">Inter-individual variability in emigration traits is permissible in the case of sex-dependent emigration (Figure 3.16b), but not if emigration is stage-dependent. However, stage-independent inter-individual variability may be included in a stage-structured model, in which case the </w:t>
      </w:r>
      <w:r w:rsidRPr="00A74BF9">
        <w:rPr>
          <w:i/>
          <w:szCs w:val="24"/>
        </w:rPr>
        <w:t>emigration stage</w:t>
      </w:r>
      <w:r w:rsidRPr="00A74BF9">
        <w:rPr>
          <w:szCs w:val="24"/>
        </w:rPr>
        <w:t xml:space="preserve"> must be specified; the emigration probability for all other stage will be zero.</w:t>
      </w:r>
    </w:p>
    <w:p w14:paraId="7D086B3B" w14:textId="77777777" w:rsidR="0067520E" w:rsidRPr="00D123FB" w:rsidRDefault="0067520E" w:rsidP="00C57BF9">
      <w:pPr>
        <w:pStyle w:val="Heading4"/>
      </w:pPr>
      <w:r w:rsidRPr="00D123FB">
        <w:lastRenderedPageBreak/>
        <w:t xml:space="preserve">Transfer: </w:t>
      </w:r>
      <w:r>
        <w:t>d</w:t>
      </w:r>
      <w:r w:rsidRPr="00D123FB">
        <w:t>ispersal kernels</w:t>
      </w:r>
    </w:p>
    <w:p w14:paraId="4706AA6C" w14:textId="77777777" w:rsidR="0067520E" w:rsidRPr="00D123FB" w:rsidRDefault="0067520E" w:rsidP="00C57BF9">
      <w:pPr>
        <w:rPr>
          <w:szCs w:val="24"/>
        </w:rPr>
      </w:pPr>
      <w:r w:rsidRPr="00D123FB">
        <w:rPr>
          <w:szCs w:val="24"/>
        </w:rPr>
        <w:t xml:space="preserve">The transfer phase, i.e. the actual movement of an individual from the natal site to a breeding site, can be </w:t>
      </w:r>
      <w:r>
        <w:rPr>
          <w:szCs w:val="24"/>
        </w:rPr>
        <w:t>modelled</w:t>
      </w:r>
      <w:r w:rsidRPr="00D123FB">
        <w:rPr>
          <w:szCs w:val="24"/>
        </w:rPr>
        <w:t xml:space="preserve"> either with dispersal kernels or through mechanistic movement models (SMS or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In the </w:t>
      </w:r>
      <w:proofErr w:type="spellStart"/>
      <w:r w:rsidRPr="00D123FB">
        <w:rPr>
          <w:szCs w:val="24"/>
        </w:rPr>
        <w:t>RangeShifter</w:t>
      </w:r>
      <w:proofErr w:type="spellEnd"/>
      <w:r w:rsidRPr="00D123FB">
        <w:rPr>
          <w:szCs w:val="24"/>
        </w:rPr>
        <w:t xml:space="preserve"> GUI, this choice is made in the panel </w:t>
      </w:r>
      <w:r w:rsidRPr="00D123FB">
        <w:rPr>
          <w:i/>
          <w:szCs w:val="24"/>
        </w:rPr>
        <w:t>Transfer</w:t>
      </w:r>
      <w:r w:rsidRPr="00D123FB">
        <w:rPr>
          <w:szCs w:val="24"/>
        </w:rPr>
        <w:t xml:space="preserve"> by selecting between </w:t>
      </w:r>
      <w:r w:rsidRPr="00D123FB">
        <w:rPr>
          <w:i/>
          <w:szCs w:val="24"/>
        </w:rPr>
        <w:t>Dispersal kernels</w:t>
      </w:r>
      <w:r w:rsidRPr="00D123FB">
        <w:rPr>
          <w:szCs w:val="24"/>
        </w:rPr>
        <w:t xml:space="preserve"> and </w:t>
      </w:r>
      <w:r w:rsidRPr="00D123FB">
        <w:rPr>
          <w:i/>
          <w:szCs w:val="24"/>
        </w:rPr>
        <w:t>Movement processes</w:t>
      </w:r>
      <w:r w:rsidRPr="00D123FB">
        <w:rPr>
          <w:szCs w:val="24"/>
        </w:rPr>
        <w:t xml:space="preserve"> in the </w:t>
      </w:r>
      <w:r w:rsidRPr="00D123FB">
        <w:rPr>
          <w:i/>
          <w:szCs w:val="24"/>
        </w:rPr>
        <w:t>Movement Model</w:t>
      </w:r>
      <w:r w:rsidRPr="00D123FB">
        <w:rPr>
          <w:szCs w:val="24"/>
        </w:rPr>
        <w:t xml:space="preserve"> box (</w:t>
      </w:r>
      <w:r>
        <w:rPr>
          <w:szCs w:val="24"/>
        </w:rPr>
        <w:t>Figure 3.17</w:t>
      </w:r>
      <w:r w:rsidRPr="00D123FB">
        <w:rPr>
          <w:szCs w:val="24"/>
        </w:rPr>
        <w:t>). This section will focus on the first option.</w:t>
      </w:r>
    </w:p>
    <w:p w14:paraId="65C4D1F7" w14:textId="77777777" w:rsidR="0067520E" w:rsidRPr="00D123FB" w:rsidRDefault="0067520E" w:rsidP="00B35389">
      <w:pPr>
        <w:pStyle w:val="Keepnext"/>
      </w:pPr>
      <w:r w:rsidRPr="00D123FB">
        <w:t xml:space="preserve">There are two types of kernels available, which can be selected in the box </w:t>
      </w:r>
      <w:r w:rsidRPr="00D123FB">
        <w:rPr>
          <w:i/>
        </w:rPr>
        <w:t>Dispersal Kernel</w:t>
      </w:r>
      <w:r w:rsidRPr="00D123FB">
        <w:t>, while the parameters can be set in the corresponding panel (</w:t>
      </w:r>
      <w:r>
        <w:t>Figure 3.17</w:t>
      </w:r>
      <w:r w:rsidRPr="00D123FB">
        <w:t>a</w:t>
      </w:r>
      <w:r>
        <w:t>):</w:t>
      </w:r>
    </w:p>
    <w:p w14:paraId="4AB7DDAD" w14:textId="77777777" w:rsidR="0067520E" w:rsidRPr="00D123FB" w:rsidRDefault="0067520E" w:rsidP="009E434A">
      <w:pPr>
        <w:pStyle w:val="Numbered"/>
        <w:numPr>
          <w:ilvl w:val="0"/>
          <w:numId w:val="38"/>
        </w:numPr>
      </w:pPr>
      <w:r w:rsidRPr="00C3051D">
        <w:rPr>
          <w:i/>
        </w:rPr>
        <w:t>Negative exponential</w:t>
      </w:r>
      <w:r w:rsidRPr="00D123FB">
        <w:t xml:space="preserve">. Set the mean of the kernel, </w:t>
      </w:r>
      <w:r w:rsidRPr="00C3051D">
        <w:rPr>
          <w:i/>
        </w:rPr>
        <w:t>Mean distance I (m)</w:t>
      </w:r>
      <w:r w:rsidRPr="00D123FB">
        <w:t>.</w:t>
      </w:r>
    </w:p>
    <w:p w14:paraId="0AC013BD" w14:textId="77777777" w:rsidR="0067520E" w:rsidRPr="00D123FB" w:rsidRDefault="0067520E" w:rsidP="00C3051D">
      <w:pPr>
        <w:pStyle w:val="Numbered"/>
      </w:pPr>
      <w:r w:rsidRPr="00D123FB">
        <w:rPr>
          <w:i/>
        </w:rPr>
        <w:t>Double negative exponential</w:t>
      </w:r>
      <w:r w:rsidRPr="00D123FB">
        <w:t xml:space="preserve">. Set the means for the two kernels, </w:t>
      </w:r>
      <w:r w:rsidRPr="00D123FB">
        <w:rPr>
          <w:i/>
        </w:rPr>
        <w:t>Mean</w:t>
      </w:r>
      <w:r>
        <w:rPr>
          <w:i/>
        </w:rPr>
        <w:t> distance </w:t>
      </w:r>
      <w:r w:rsidRPr="00D123FB">
        <w:rPr>
          <w:i/>
        </w:rPr>
        <w:t>I</w:t>
      </w:r>
      <w:r>
        <w:t> </w:t>
      </w:r>
      <w:r w:rsidRPr="00B5414B">
        <w:rPr>
          <w:i/>
        </w:rPr>
        <w:t>(m)</w:t>
      </w:r>
      <w:r w:rsidRPr="00D123FB">
        <w:t xml:space="preserve"> and </w:t>
      </w:r>
      <w:r w:rsidRPr="00D123FB">
        <w:rPr>
          <w:i/>
        </w:rPr>
        <w:t>Mean</w:t>
      </w:r>
      <w:r>
        <w:rPr>
          <w:i/>
        </w:rPr>
        <w:t> distance </w:t>
      </w:r>
      <w:r w:rsidRPr="00D123FB">
        <w:rPr>
          <w:i/>
        </w:rPr>
        <w:t>I</w:t>
      </w:r>
      <w:r>
        <w:rPr>
          <w:i/>
        </w:rPr>
        <w:t>I</w:t>
      </w:r>
      <w:r>
        <w:t> </w:t>
      </w:r>
      <w:r w:rsidRPr="00B5414B">
        <w:rPr>
          <w:i/>
        </w:rPr>
        <w:t>(m)</w:t>
      </w:r>
      <w:r w:rsidRPr="00D123FB">
        <w:t xml:space="preserve">, and the probability that an individual will disperse according to the first kernel, </w:t>
      </w:r>
      <w:r w:rsidRPr="00D123FB">
        <w:rPr>
          <w:i/>
        </w:rPr>
        <w:t>P</w:t>
      </w:r>
      <w:r>
        <w:rPr>
          <w:i/>
        </w:rPr>
        <w:t> kernel </w:t>
      </w:r>
      <w:r w:rsidRPr="00D123FB">
        <w:rPr>
          <w:i/>
        </w:rPr>
        <w:t>I</w:t>
      </w:r>
      <w:r w:rsidRPr="00D123FB">
        <w:t>.</w:t>
      </w:r>
    </w:p>
    <w:p w14:paraId="05C1DDA1" w14:textId="77777777" w:rsidR="0067520E" w:rsidRPr="00D123FB" w:rsidRDefault="0067520E" w:rsidP="00C57BF9">
      <w:pPr>
        <w:rPr>
          <w:szCs w:val="24"/>
        </w:rPr>
      </w:pPr>
      <w:r w:rsidRPr="00D123FB">
        <w:rPr>
          <w:szCs w:val="24"/>
        </w:rPr>
        <w:t xml:space="preserve">To </w:t>
      </w:r>
      <w:r>
        <w:rPr>
          <w:szCs w:val="24"/>
        </w:rPr>
        <w:t>visualis</w:t>
      </w:r>
      <w:r w:rsidRPr="00D123FB">
        <w:rPr>
          <w:szCs w:val="24"/>
        </w:rPr>
        <w:t xml:space="preserve">e the kernels, click on the button </w:t>
      </w:r>
      <w:r w:rsidRPr="00D123FB">
        <w:rPr>
          <w:i/>
          <w:szCs w:val="24"/>
        </w:rPr>
        <w:t>Update graph</w:t>
      </w:r>
      <w:r w:rsidRPr="00D123FB">
        <w:rPr>
          <w:szCs w:val="24"/>
        </w:rPr>
        <w:t>.</w:t>
      </w:r>
    </w:p>
    <w:p w14:paraId="79602427" w14:textId="09D6090F" w:rsidR="0067520E" w:rsidRPr="00D123FB" w:rsidRDefault="0067520E" w:rsidP="00C57BF9">
      <w:pPr>
        <w:rPr>
          <w:szCs w:val="24"/>
        </w:rPr>
      </w:pPr>
      <w:r w:rsidRPr="00D123FB">
        <w:rPr>
          <w:szCs w:val="24"/>
        </w:rPr>
        <w:t>Note that mean dispersal distances must be equal or greater than the cell size. Or conversely, the landscape resolution should be chosen to be equal or smaller than the mean dispersal distance. In fact, distance and direction are re-sampled until the individual leaves the natal cell (</w:t>
      </w:r>
      <w:hyperlink w:anchor="_Dispersal_kernels" w:history="1">
        <w:r>
          <w:rPr>
            <w:rStyle w:val="Hyperlink"/>
            <w:szCs w:val="24"/>
          </w:rPr>
          <w:t>see 2</w:t>
        </w:r>
        <w:r w:rsidRPr="00B5414B">
          <w:rPr>
            <w:rStyle w:val="Hyperlink"/>
            <w:szCs w:val="24"/>
          </w:rPr>
          <w:t>.5.3</w:t>
        </w:r>
      </w:hyperlink>
      <w:r w:rsidRPr="00D123FB">
        <w:rPr>
          <w:szCs w:val="24"/>
        </w:rPr>
        <w:t xml:space="preserve">); </w:t>
      </w:r>
      <w:proofErr w:type="gramStart"/>
      <w:r w:rsidRPr="00D123FB">
        <w:rPr>
          <w:szCs w:val="24"/>
        </w:rPr>
        <w:t>therefore</w:t>
      </w:r>
      <w:proofErr w:type="gramEnd"/>
      <w:r w:rsidRPr="00D123FB">
        <w:rPr>
          <w:szCs w:val="24"/>
        </w:rPr>
        <w:t xml:space="preserve"> a mean dispersal distance that is too small relative to the cell size could potentially cause the program to re-sample indefinitely. To avoid these problems the program does not allow setting mean dispersal distances that are smaller than the landscape resolution. There is only one exception to </w:t>
      </w:r>
      <w:r>
        <w:rPr>
          <w:szCs w:val="24"/>
        </w:rPr>
        <w:t xml:space="preserve">re-sampling, if the </w:t>
      </w:r>
      <w:r w:rsidRPr="008E3AE9">
        <w:rPr>
          <w:i/>
          <w:szCs w:val="24"/>
        </w:rPr>
        <w:t>Use full kernel</w:t>
      </w:r>
      <w:r>
        <w:rPr>
          <w:szCs w:val="24"/>
        </w:rPr>
        <w:t xml:space="preserve"> option is specified</w:t>
      </w:r>
      <w:r w:rsidRPr="00D123FB">
        <w:rPr>
          <w:szCs w:val="24"/>
        </w:rPr>
        <w:t>. In this case the dispersal kernel encompasses both emigrati</w:t>
      </w:r>
      <w:r>
        <w:rPr>
          <w:szCs w:val="24"/>
        </w:rPr>
        <w:t xml:space="preserve">on and </w:t>
      </w:r>
      <w:del w:id="547" w:author="Palmer, Steve" w:date="2020-11-01T09:57:00Z">
        <w:r w:rsidDel="00F62F9C">
          <w:rPr>
            <w:szCs w:val="24"/>
          </w:rPr>
          <w:delText xml:space="preserve">transience </w:delText>
        </w:r>
      </w:del>
      <w:ins w:id="548" w:author="Palmer, Steve" w:date="2020-11-01T09:57:00Z">
        <w:r w:rsidR="00F62F9C">
          <w:rPr>
            <w:szCs w:val="24"/>
          </w:rPr>
          <w:t xml:space="preserve">transfer </w:t>
        </w:r>
      </w:ins>
      <w:r>
        <w:rPr>
          <w:szCs w:val="24"/>
        </w:rPr>
        <w:t>phases.</w:t>
      </w:r>
    </w:p>
    <w:p w14:paraId="7857F4FC" w14:textId="77777777" w:rsidR="00C3051D" w:rsidRPr="00D123FB" w:rsidRDefault="00C3051D" w:rsidP="00C3051D">
      <w:pPr>
        <w:pStyle w:val="Figure"/>
        <w:rPr>
          <w:rFonts w:cs="Times New Roman"/>
          <w:szCs w:val="24"/>
        </w:rPr>
      </w:pPr>
      <w:r w:rsidRPr="00F735F9">
        <w:lastRenderedPageBreak/>
        <w:drawing>
          <wp:inline distT="0" distB="0" distL="0" distR="0" wp14:anchorId="7C88E91D" wp14:editId="425F0F60">
            <wp:extent cx="4445000" cy="4969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45000" cy="4969510"/>
                    </a:xfrm>
                    <a:prstGeom prst="rect">
                      <a:avLst/>
                    </a:prstGeom>
                    <a:noFill/>
                    <a:ln>
                      <a:noFill/>
                    </a:ln>
                  </pic:spPr>
                </pic:pic>
              </a:graphicData>
            </a:graphic>
          </wp:inline>
        </w:drawing>
      </w:r>
    </w:p>
    <w:p w14:paraId="615E5B76" w14:textId="77777777" w:rsidR="00C3051D" w:rsidRPr="00D123FB" w:rsidRDefault="00C3051D" w:rsidP="00C3051D">
      <w:pPr>
        <w:pStyle w:val="Figheading"/>
      </w:pPr>
      <w:r>
        <w:rPr>
          <w:b/>
        </w:rPr>
        <w:t>Figure 3.17</w:t>
      </w:r>
      <w:r w:rsidRPr="00D123FB">
        <w:rPr>
          <w:b/>
        </w:rPr>
        <w:t>.</w:t>
      </w:r>
      <w:r w:rsidRPr="00D123FB">
        <w:t xml:space="preserve"> Options and parame</w:t>
      </w:r>
      <w:r>
        <w:t>ters for dispersal kernels. (a) </w:t>
      </w:r>
      <w:r w:rsidRPr="00D123FB">
        <w:t>Negative exponential and mixed</w:t>
      </w:r>
      <w:r>
        <w:br/>
      </w:r>
      <w:r w:rsidRPr="00D123FB">
        <w:t xml:space="preserve"> kernel (do</w:t>
      </w:r>
      <w:r>
        <w:t>uble negative exponential). (b) </w:t>
      </w:r>
      <w:r w:rsidRPr="00D123FB">
        <w:t>Sex- and stage-specific mixed kernel.</w:t>
      </w:r>
    </w:p>
    <w:p w14:paraId="7BE797B4" w14:textId="77777777" w:rsidR="0067520E" w:rsidRPr="00D123FB" w:rsidRDefault="0067520E" w:rsidP="00C57BF9">
      <w:pPr>
        <w:rPr>
          <w:szCs w:val="24"/>
        </w:rPr>
      </w:pPr>
      <w:r w:rsidRPr="00D123FB">
        <w:rPr>
          <w:i/>
          <w:szCs w:val="24"/>
        </w:rPr>
        <w:t>Sex- / Stage-dependent dispersal kernels.</w:t>
      </w:r>
      <w:r w:rsidRPr="00D123FB">
        <w:rPr>
          <w:szCs w:val="24"/>
        </w:rPr>
        <w:t xml:space="preserve"> Both types of </w:t>
      </w:r>
      <w:proofErr w:type="gramStart"/>
      <w:r w:rsidRPr="00D123FB">
        <w:rPr>
          <w:szCs w:val="24"/>
        </w:rPr>
        <w:t>kernel</w:t>
      </w:r>
      <w:proofErr w:type="gramEnd"/>
      <w:r w:rsidRPr="00D123FB">
        <w:rPr>
          <w:szCs w:val="24"/>
        </w:rPr>
        <w:t xml:space="preserve"> can be sex- or stage-dependent or both. Set these options by checking / un-checking the boxes </w:t>
      </w:r>
      <w:r w:rsidRPr="00D123FB">
        <w:rPr>
          <w:i/>
          <w:szCs w:val="24"/>
        </w:rPr>
        <w:t>Sex dependent</w:t>
      </w:r>
      <w:r w:rsidRPr="00D123FB">
        <w:rPr>
          <w:szCs w:val="24"/>
        </w:rPr>
        <w:t xml:space="preserve"> and </w:t>
      </w:r>
      <w:r w:rsidRPr="00D123FB">
        <w:rPr>
          <w:i/>
          <w:szCs w:val="24"/>
        </w:rPr>
        <w:t xml:space="preserve">Stage dependent </w:t>
      </w:r>
      <w:r w:rsidRPr="00D123FB">
        <w:rPr>
          <w:szCs w:val="24"/>
        </w:rPr>
        <w:t xml:space="preserve">and enter the relevant parameters in the tables in the </w:t>
      </w:r>
      <w:r w:rsidRPr="00D123FB">
        <w:rPr>
          <w:i/>
          <w:szCs w:val="24"/>
        </w:rPr>
        <w:t>Sex / Stage dependent Dispersal</w:t>
      </w:r>
      <w:r w:rsidRPr="00D123FB">
        <w:rPr>
          <w:szCs w:val="24"/>
        </w:rPr>
        <w:t xml:space="preserve"> page (</w:t>
      </w:r>
      <w:r>
        <w:rPr>
          <w:szCs w:val="24"/>
        </w:rPr>
        <w:t>Figure 3.17</w:t>
      </w:r>
      <w:r w:rsidRPr="00D123FB">
        <w:rPr>
          <w:szCs w:val="24"/>
        </w:rPr>
        <w:t xml:space="preserve">b). </w:t>
      </w:r>
    </w:p>
    <w:p w14:paraId="7EB3CC6C" w14:textId="77777777" w:rsidR="0067520E" w:rsidRPr="00D123FB" w:rsidRDefault="0067520E" w:rsidP="00B35389">
      <w:pPr>
        <w:pStyle w:val="Keepnext"/>
      </w:pPr>
      <w:r w:rsidRPr="00D123FB">
        <w:rPr>
          <w:i/>
        </w:rPr>
        <w:t>Inter-individual variability</w:t>
      </w:r>
      <w:r w:rsidRPr="00D123FB">
        <w:t xml:space="preserve">. As for emigration, dispersal kernel parameters can be set to vary between individuals by checking the box </w:t>
      </w:r>
      <w:r w:rsidRPr="00D123FB">
        <w:rPr>
          <w:i/>
        </w:rPr>
        <w:t>Individual variability</w:t>
      </w:r>
      <w:r w:rsidRPr="00D123FB">
        <w:t xml:space="preserve"> (</w:t>
      </w:r>
      <w:r>
        <w:t>unless transfer is</w:t>
      </w:r>
      <w:r w:rsidRPr="00D123FB">
        <w:t xml:space="preserve"> stage-</w:t>
      </w:r>
      <w:r>
        <w:t>dependent</w:t>
      </w:r>
      <w:r w:rsidRPr="00D123FB">
        <w:t xml:space="preserve">). The traits will be </w:t>
      </w:r>
      <w:r>
        <w:t>initialis</w:t>
      </w:r>
      <w:r w:rsidRPr="00D123FB">
        <w:t xml:space="preserve">ed from </w:t>
      </w:r>
      <w:r>
        <w:t>normal</w:t>
      </w:r>
      <w:r w:rsidRPr="00D123FB">
        <w:t xml:space="preserve"> di</w:t>
      </w:r>
      <w:r>
        <w:t>stributions:</w:t>
      </w:r>
    </w:p>
    <w:p w14:paraId="52B64B23" w14:textId="77777777" w:rsidR="0067520E" w:rsidRPr="00D123FB" w:rsidRDefault="0067520E" w:rsidP="009E434A">
      <w:pPr>
        <w:pStyle w:val="Numbered"/>
        <w:numPr>
          <w:ilvl w:val="0"/>
          <w:numId w:val="39"/>
        </w:numPr>
      </w:pPr>
      <w:r w:rsidRPr="00C3051D">
        <w:rPr>
          <w:i/>
        </w:rPr>
        <w:t xml:space="preserve">Negative </w:t>
      </w:r>
      <w:proofErr w:type="gramStart"/>
      <w:r w:rsidRPr="00C3051D">
        <w:rPr>
          <w:i/>
        </w:rPr>
        <w:t>exponential</w:t>
      </w:r>
      <w:r>
        <w:t>;</w:t>
      </w:r>
      <w:proofErr w:type="gramEnd"/>
      <w:r>
        <w:t xml:space="preserve"> s</w:t>
      </w:r>
      <w:r w:rsidRPr="00D123FB">
        <w:t xml:space="preserve">et the </w:t>
      </w:r>
      <w:r>
        <w:t>mean</w:t>
      </w:r>
      <w:r w:rsidRPr="00D123FB">
        <w:t xml:space="preserve"> and </w:t>
      </w:r>
      <w:r>
        <w:t>standard deviation</w:t>
      </w:r>
      <w:r w:rsidRPr="00D123FB">
        <w:t xml:space="preserve"> for the kernel</w:t>
      </w:r>
      <w:r w:rsidRPr="00B63D3C">
        <w:t xml:space="preserve"> </w:t>
      </w:r>
      <w:r w:rsidRPr="00D123FB">
        <w:t xml:space="preserve">mean, </w:t>
      </w:r>
      <w:r w:rsidRPr="00C3051D">
        <w:rPr>
          <w:i/>
        </w:rPr>
        <w:t>Mean distance I</w:t>
      </w:r>
      <w:r w:rsidRPr="00D123FB">
        <w:t> </w:t>
      </w:r>
      <w:r>
        <w:t>(m)</w:t>
      </w:r>
    </w:p>
    <w:p w14:paraId="366D59F4" w14:textId="77777777" w:rsidR="0067520E" w:rsidRPr="00D123FB" w:rsidRDefault="0067520E" w:rsidP="00C3051D">
      <w:pPr>
        <w:pStyle w:val="Numbered"/>
      </w:pPr>
      <w:r w:rsidRPr="00D123FB">
        <w:rPr>
          <w:i/>
        </w:rPr>
        <w:t xml:space="preserve">Double negative </w:t>
      </w:r>
      <w:proofErr w:type="gramStart"/>
      <w:r w:rsidRPr="00D123FB">
        <w:rPr>
          <w:i/>
        </w:rPr>
        <w:t>exponential</w:t>
      </w:r>
      <w:r>
        <w:t>;</w:t>
      </w:r>
      <w:proofErr w:type="gramEnd"/>
      <w:r>
        <w:t xml:space="preserve"> s</w:t>
      </w:r>
      <w:r w:rsidRPr="00D123FB">
        <w:t xml:space="preserve">et the </w:t>
      </w:r>
      <w:r>
        <w:t>mean</w:t>
      </w:r>
      <w:r w:rsidRPr="00D123FB">
        <w:t xml:space="preserve"> and </w:t>
      </w:r>
      <w:r>
        <w:t>standard deviation</w:t>
      </w:r>
      <w:r w:rsidRPr="00D123FB">
        <w:t xml:space="preserve"> for the three parameters </w:t>
      </w:r>
      <w:r w:rsidRPr="00D123FB">
        <w:rPr>
          <w:i/>
        </w:rPr>
        <w:t>Mean distance I</w:t>
      </w:r>
      <w:r w:rsidRPr="00D123FB">
        <w:t xml:space="preserve"> (m), </w:t>
      </w:r>
      <w:r w:rsidRPr="00D123FB">
        <w:rPr>
          <w:i/>
        </w:rPr>
        <w:t>Mean distance II</w:t>
      </w:r>
      <w:r w:rsidRPr="00D123FB">
        <w:t xml:space="preserve"> (m) and </w:t>
      </w:r>
      <w:r w:rsidRPr="00D123FB">
        <w:rPr>
          <w:i/>
        </w:rPr>
        <w:t>P kernel I</w:t>
      </w:r>
    </w:p>
    <w:p w14:paraId="1C20B01F" w14:textId="77777777" w:rsidR="0067520E" w:rsidRDefault="0067520E" w:rsidP="00C57BF9">
      <w:pPr>
        <w:rPr>
          <w:szCs w:val="24"/>
        </w:rPr>
      </w:pPr>
      <w:r>
        <w:rPr>
          <w:szCs w:val="24"/>
        </w:rPr>
        <w:t xml:space="preserve">Appropriate scaling factor(s) must also be set – see </w:t>
      </w:r>
      <w:hyperlink w:anchor="_Genetics" w:history="1">
        <w:r w:rsidRPr="00273760">
          <w:rPr>
            <w:rStyle w:val="Hyperlink"/>
            <w:szCs w:val="24"/>
          </w:rPr>
          <w:t>section 2.6</w:t>
        </w:r>
      </w:hyperlink>
      <w:r>
        <w:rPr>
          <w:szCs w:val="24"/>
        </w:rPr>
        <w:t>.</w:t>
      </w:r>
    </w:p>
    <w:p w14:paraId="2D115DDE" w14:textId="77777777" w:rsidR="0067520E" w:rsidRPr="00D123FB" w:rsidRDefault="0067520E" w:rsidP="00C57BF9">
      <w:pPr>
        <w:rPr>
          <w:szCs w:val="24"/>
        </w:rPr>
      </w:pPr>
      <w:r w:rsidRPr="00D123FB">
        <w:rPr>
          <w:szCs w:val="24"/>
        </w:rPr>
        <w:t xml:space="preserve">It is important to stress again here the difference between kernels that apply only to individuals that emigrate and kernels that apply to the entire population. In the first case, mean dispersal distances are not allowed to evolve below the cell resolution; the proportion </w:t>
      </w:r>
      <w:r w:rsidRPr="00D123FB">
        <w:rPr>
          <w:szCs w:val="24"/>
        </w:rPr>
        <w:lastRenderedPageBreak/>
        <w:t>of individuals dispersing is determined by the emigration probability, which can be set to evolve as well. In the second case, the kernel is applied to all individuals and mean dispersal distances are allowed to evolve down to zero. Therefore, evolving this type of kernel means evolving together (and not independently) emigration probability and dispersal distance.</w:t>
      </w:r>
    </w:p>
    <w:p w14:paraId="0E4AE7DE" w14:textId="77777777" w:rsidR="0067520E" w:rsidRPr="00D123FB" w:rsidRDefault="0067520E" w:rsidP="00B35389">
      <w:pPr>
        <w:pStyle w:val="Keepnext"/>
      </w:pPr>
      <w:r w:rsidRPr="00D123FB">
        <w:rPr>
          <w:i/>
        </w:rPr>
        <w:t>Dispersal Mortality.</w:t>
      </w:r>
      <w:r w:rsidRPr="00D123FB">
        <w:t xml:space="preserve"> In addition to the inherent dispersal mortality emerging from the interaction between the implementation of the kernel and the landscape structure (</w:t>
      </w:r>
      <w:hyperlink w:anchor="_Dispersal_kernels" w:history="1">
        <w:r>
          <w:rPr>
            <w:rStyle w:val="Hyperlink"/>
            <w:szCs w:val="24"/>
          </w:rPr>
          <w:t>see </w:t>
        </w:r>
        <w:r w:rsidRPr="00D123FB">
          <w:rPr>
            <w:rStyle w:val="Hyperlink"/>
            <w:szCs w:val="24"/>
          </w:rPr>
          <w:t>2.5.</w:t>
        </w:r>
        <w:r>
          <w:rPr>
            <w:rStyle w:val="Hyperlink"/>
            <w:szCs w:val="24"/>
          </w:rPr>
          <w:t>3</w:t>
        </w:r>
      </w:hyperlink>
      <w:r w:rsidRPr="00D123FB">
        <w:t xml:space="preserve">), it is possible to set an explicit dispersal mortality probability which can be either </w:t>
      </w:r>
      <w:r w:rsidRPr="00D123FB">
        <w:rPr>
          <w:i/>
        </w:rPr>
        <w:t>constant</w:t>
      </w:r>
      <w:r w:rsidRPr="00D123FB">
        <w:t xml:space="preserve"> or </w:t>
      </w:r>
      <w:r w:rsidRPr="00D123FB">
        <w:rPr>
          <w:i/>
        </w:rPr>
        <w:t>distance-dependent</w:t>
      </w:r>
      <w:r w:rsidRPr="00D123FB">
        <w:t xml:space="preserve">. Select one of these two options from the box located at the bottom of the </w:t>
      </w:r>
      <w:r w:rsidRPr="00D123FB">
        <w:rPr>
          <w:i/>
        </w:rPr>
        <w:t>Transfer</w:t>
      </w:r>
      <w:r w:rsidRPr="00D123FB">
        <w:t xml:space="preserve"> panel.</w:t>
      </w:r>
    </w:p>
    <w:p w14:paraId="6AADD76F" w14:textId="77777777" w:rsidR="0067520E" w:rsidRPr="00D123FB" w:rsidRDefault="0067520E" w:rsidP="009E434A">
      <w:pPr>
        <w:pStyle w:val="Numbered"/>
        <w:numPr>
          <w:ilvl w:val="0"/>
          <w:numId w:val="40"/>
        </w:numPr>
      </w:pPr>
      <w:r w:rsidRPr="00C3051D">
        <w:rPr>
          <w:i/>
        </w:rPr>
        <w:t>Constant</w:t>
      </w:r>
      <w:r w:rsidRPr="00D123FB">
        <w:t xml:space="preserve"> dispersal mortality. Set the </w:t>
      </w:r>
      <w:r w:rsidRPr="00C3051D">
        <w:rPr>
          <w:i/>
        </w:rPr>
        <w:t>Mortality probability</w:t>
      </w:r>
      <w:r w:rsidRPr="00D123FB">
        <w:t>.</w:t>
      </w:r>
    </w:p>
    <w:p w14:paraId="2A2EA879" w14:textId="77777777" w:rsidR="0067520E" w:rsidRPr="00D123FB" w:rsidRDefault="0067520E" w:rsidP="00C3051D">
      <w:pPr>
        <w:pStyle w:val="Numbered"/>
      </w:pPr>
      <w:r w:rsidRPr="00D123FB">
        <w:rPr>
          <w:i/>
        </w:rPr>
        <w:t>Distance-dependent</w:t>
      </w:r>
      <w:r w:rsidRPr="00D123FB">
        <w:t xml:space="preserve"> dispersal mortality. Set the </w:t>
      </w:r>
      <w:r w:rsidRPr="00D123FB">
        <w:rPr>
          <w:i/>
        </w:rPr>
        <w:t>slope</w:t>
      </w:r>
      <w:r w:rsidRPr="00D123FB">
        <w:t xml:space="preserve"> and the </w:t>
      </w:r>
      <w:r w:rsidRPr="00D123FB">
        <w:rPr>
          <w:i/>
        </w:rPr>
        <w:t>inflection point</w:t>
      </w:r>
      <w:r w:rsidRPr="00D123FB">
        <w:t xml:space="preserve"> for the distance-dependence function (</w:t>
      </w:r>
      <w:r>
        <w:t>Figure 3.18</w:t>
      </w:r>
      <w:r w:rsidRPr="00D123FB">
        <w:t>).</w:t>
      </w:r>
    </w:p>
    <w:p w14:paraId="5B01FA0E" w14:textId="77777777" w:rsidR="0067520E" w:rsidRPr="00D123FB" w:rsidRDefault="0067520E" w:rsidP="00C57BF9">
      <w:pPr>
        <w:pStyle w:val="Figure"/>
      </w:pPr>
      <w:r w:rsidRPr="00D123FB">
        <w:drawing>
          <wp:inline distT="0" distB="0" distL="0" distR="0" wp14:anchorId="352137F5" wp14:editId="53DD9E8E">
            <wp:extent cx="3088640" cy="262128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t="8995"/>
                    <a:stretch>
                      <a:fillRect/>
                    </a:stretch>
                  </pic:blipFill>
                  <pic:spPr bwMode="auto">
                    <a:xfrm>
                      <a:off x="0" y="0"/>
                      <a:ext cx="3088640" cy="2621280"/>
                    </a:xfrm>
                    <a:prstGeom prst="rect">
                      <a:avLst/>
                    </a:prstGeom>
                    <a:noFill/>
                    <a:ln w="9525">
                      <a:noFill/>
                      <a:miter lim="800000"/>
                      <a:headEnd/>
                      <a:tailEnd/>
                    </a:ln>
                  </pic:spPr>
                </pic:pic>
              </a:graphicData>
            </a:graphic>
          </wp:inline>
        </w:drawing>
      </w:r>
    </w:p>
    <w:p w14:paraId="75E2CB97" w14:textId="77777777" w:rsidR="0067520E" w:rsidRPr="00D123FB" w:rsidRDefault="0067520E" w:rsidP="00C57BF9">
      <w:pPr>
        <w:pStyle w:val="Figheading"/>
      </w:pPr>
      <w:r>
        <w:rPr>
          <w:b/>
        </w:rPr>
        <w:t>Figure 3.18</w:t>
      </w:r>
      <w:r w:rsidRPr="00D123FB">
        <w:rPr>
          <w:b/>
        </w:rPr>
        <w:t>.</w:t>
      </w:r>
      <w:r w:rsidRPr="00D123FB">
        <w:t xml:space="preserve"> Distance-dependent dispersal mortality. Example</w:t>
      </w:r>
      <w:r>
        <w:t>s</w:t>
      </w:r>
      <w:r w:rsidRPr="00D123FB">
        <w:t xml:space="preserve"> of how the mortality probability increases with distance are shown for four different slopes. The inflection point is </w:t>
      </w:r>
      <w:r>
        <w:t>2500</w:t>
      </w:r>
      <w:r w:rsidRPr="00D123FB">
        <w:t>m in all cases.</w:t>
      </w:r>
    </w:p>
    <w:p w14:paraId="18A95E43" w14:textId="77777777" w:rsidR="0067520E" w:rsidRPr="00D123FB" w:rsidRDefault="0067520E" w:rsidP="00C57BF9">
      <w:pPr>
        <w:pStyle w:val="Heading4"/>
      </w:pPr>
      <w:r w:rsidRPr="00D123FB">
        <w:t xml:space="preserve">Transfer: </w:t>
      </w:r>
      <w:r>
        <w:t>m</w:t>
      </w:r>
      <w:r w:rsidRPr="00D123FB">
        <w:t xml:space="preserve">ovement </w:t>
      </w:r>
      <w:r>
        <w:t>p</w:t>
      </w:r>
      <w:r w:rsidRPr="00D123FB">
        <w:t>rocesses</w:t>
      </w:r>
    </w:p>
    <w:p w14:paraId="3491F44D" w14:textId="77777777" w:rsidR="0067520E" w:rsidRPr="00D123FB" w:rsidRDefault="0067520E" w:rsidP="00C57BF9">
      <w:pPr>
        <w:rPr>
          <w:szCs w:val="24"/>
        </w:rPr>
      </w:pPr>
      <w:r w:rsidRPr="00D123FB">
        <w:rPr>
          <w:szCs w:val="24"/>
        </w:rPr>
        <w:t xml:space="preserve">There are two movement models available within </w:t>
      </w:r>
      <w:proofErr w:type="spellStart"/>
      <w:r w:rsidRPr="00D123FB">
        <w:rPr>
          <w:szCs w:val="24"/>
        </w:rPr>
        <w:t>RangeShifter</w:t>
      </w:r>
      <w:proofErr w:type="spellEnd"/>
      <w:r w:rsidRPr="00D123FB">
        <w:rPr>
          <w:szCs w:val="24"/>
        </w:rPr>
        <w:t xml:space="preserve">: the Stochastic Movement Simulator, SMS </w:t>
      </w:r>
      <w:r w:rsidRPr="00D123FB">
        <w:rPr>
          <w:szCs w:val="24"/>
        </w:rPr>
        <w:fldChar w:fldCharType="begin" w:fldLock="1"/>
      </w:r>
      <w:r>
        <w:rPr>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szCs w:val="24"/>
        </w:rPr>
        <w:fldChar w:fldCharType="separate"/>
      </w:r>
      <w:r w:rsidRPr="00D123FB">
        <w:rPr>
          <w:noProof/>
          <w:szCs w:val="24"/>
        </w:rPr>
        <w:t>(Palmer et al. 2011)</w:t>
      </w:r>
      <w:r w:rsidRPr="00D123FB">
        <w:rPr>
          <w:szCs w:val="24"/>
        </w:rPr>
        <w:fldChar w:fldCharType="end"/>
      </w:r>
      <w:r w:rsidRPr="00D123FB">
        <w:rPr>
          <w:szCs w:val="24"/>
        </w:rPr>
        <w:t xml:space="preserve"> and correlated random walk,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By selecting </w:t>
      </w:r>
      <w:r w:rsidRPr="00D123FB">
        <w:rPr>
          <w:i/>
          <w:szCs w:val="24"/>
        </w:rPr>
        <w:t>Movement processes</w:t>
      </w:r>
      <w:r w:rsidRPr="00D123FB">
        <w:rPr>
          <w:szCs w:val="24"/>
        </w:rPr>
        <w:t xml:space="preserve">, the button </w:t>
      </w:r>
      <w:r w:rsidRPr="00D123FB">
        <w:rPr>
          <w:i/>
          <w:szCs w:val="24"/>
        </w:rPr>
        <w:t>Set parameters</w:t>
      </w:r>
      <w:r w:rsidRPr="00D123FB">
        <w:rPr>
          <w:szCs w:val="24"/>
        </w:rPr>
        <w:t xml:space="preserve"> appears. Clicking on it will open the window </w:t>
      </w:r>
      <w:r w:rsidRPr="00D123FB">
        <w:rPr>
          <w:i/>
          <w:szCs w:val="24"/>
        </w:rPr>
        <w:t>Movement Processes</w:t>
      </w:r>
      <w:r w:rsidRPr="00D123FB">
        <w:rPr>
          <w:szCs w:val="24"/>
        </w:rPr>
        <w:t xml:space="preserve"> where the movement parameters can be set (</w:t>
      </w:r>
      <w:r>
        <w:rPr>
          <w:szCs w:val="24"/>
        </w:rPr>
        <w:t>Figure 3.19</w:t>
      </w:r>
      <w:r w:rsidRPr="00D123FB">
        <w:rPr>
          <w:szCs w:val="24"/>
        </w:rPr>
        <w:t>).</w:t>
      </w:r>
    </w:p>
    <w:p w14:paraId="5E55FE25" w14:textId="6C0D9BA3" w:rsidR="0067520E" w:rsidRPr="00D123FB" w:rsidRDefault="0013792C" w:rsidP="00C57BF9">
      <w:pPr>
        <w:pStyle w:val="Figure"/>
      </w:pPr>
      <w:r w:rsidRPr="0013792C">
        <w:lastRenderedPageBreak/>
        <w:drawing>
          <wp:inline distT="0" distB="0" distL="0" distR="0" wp14:anchorId="07652246" wp14:editId="2F094C92">
            <wp:extent cx="5731510" cy="295535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955358"/>
                    </a:xfrm>
                    <a:prstGeom prst="rect">
                      <a:avLst/>
                    </a:prstGeom>
                    <a:noFill/>
                    <a:ln>
                      <a:noFill/>
                    </a:ln>
                  </pic:spPr>
                </pic:pic>
              </a:graphicData>
            </a:graphic>
          </wp:inline>
        </w:drawing>
      </w:r>
    </w:p>
    <w:p w14:paraId="2403B8EB" w14:textId="237BE2CB" w:rsidR="0067520E" w:rsidRPr="00D123FB" w:rsidRDefault="0067520E" w:rsidP="00C57BF9">
      <w:pPr>
        <w:pStyle w:val="Figheading"/>
      </w:pPr>
      <w:r>
        <w:rPr>
          <w:b/>
        </w:rPr>
        <w:t>Figure 3.19</w:t>
      </w:r>
      <w:r w:rsidRPr="00D123FB">
        <w:rPr>
          <w:b/>
        </w:rPr>
        <w:t>.</w:t>
      </w:r>
      <w:r w:rsidRPr="00D123FB">
        <w:t xml:space="preserve"> </w:t>
      </w:r>
      <w:r w:rsidR="00CD4A02">
        <w:t>T</w:t>
      </w:r>
      <w:r w:rsidRPr="00D123FB">
        <w:t xml:space="preserve">he </w:t>
      </w:r>
      <w:r w:rsidRPr="00D123FB">
        <w:rPr>
          <w:i/>
        </w:rPr>
        <w:t>Movement Processes</w:t>
      </w:r>
      <w:r w:rsidRPr="00D123FB">
        <w:t xml:space="preserve"> window.</w:t>
      </w:r>
    </w:p>
    <w:p w14:paraId="3DD9E34B" w14:textId="77777777" w:rsidR="0067520E" w:rsidRPr="00D123FB" w:rsidRDefault="0067520E" w:rsidP="00C57BF9">
      <w:pPr>
        <w:pStyle w:val="Heading4"/>
      </w:pPr>
      <w:bookmarkStart w:id="549" w:name="_Stochastic_Movement_Simulator,_1"/>
      <w:bookmarkEnd w:id="549"/>
      <w:r w:rsidRPr="00D123FB">
        <w:t>Stochastic Movement Simulator, SMS</w:t>
      </w:r>
    </w:p>
    <w:p w14:paraId="6AF17881" w14:textId="3E99507D" w:rsidR="0067520E" w:rsidRPr="00D123FB" w:rsidRDefault="0067520E" w:rsidP="00C57BF9">
      <w:pPr>
        <w:contextualSpacing/>
        <w:rPr>
          <w:szCs w:val="24"/>
        </w:rPr>
      </w:pPr>
      <w:r w:rsidRPr="00D123FB">
        <w:rPr>
          <w:szCs w:val="24"/>
        </w:rPr>
        <w:t>Two panels allow setting the parameters for SMS (</w:t>
      </w:r>
      <w:r>
        <w:rPr>
          <w:szCs w:val="24"/>
        </w:rPr>
        <w:t>Figure 3.</w:t>
      </w:r>
      <w:r w:rsidRPr="00CA4552">
        <w:rPr>
          <w:szCs w:val="24"/>
        </w:rPr>
        <w:t xml:space="preserve">19). This version of </w:t>
      </w:r>
      <w:proofErr w:type="spellStart"/>
      <w:r w:rsidRPr="00CA4552">
        <w:rPr>
          <w:szCs w:val="24"/>
        </w:rPr>
        <w:t>RangeShifter</w:t>
      </w:r>
      <w:proofErr w:type="spellEnd"/>
      <w:r w:rsidRPr="00CA4552">
        <w:rPr>
          <w:szCs w:val="24"/>
        </w:rPr>
        <w:t xml:space="preserve"> does not incorporate sex- or stage-dependent parameters for SMS.</w:t>
      </w:r>
    </w:p>
    <w:p w14:paraId="4CA8D8E9" w14:textId="77777777" w:rsidR="0067520E" w:rsidRPr="00D123FB" w:rsidRDefault="0067520E" w:rsidP="009E434A">
      <w:pPr>
        <w:pStyle w:val="Numbered"/>
        <w:numPr>
          <w:ilvl w:val="0"/>
          <w:numId w:val="41"/>
        </w:numPr>
      </w:pPr>
      <w:r w:rsidRPr="00C3051D">
        <w:rPr>
          <w:i/>
        </w:rPr>
        <w:t>Habitat Costs / Mortality</w:t>
      </w:r>
      <w:r w:rsidRPr="00D123FB">
        <w:t xml:space="preserve"> panel. There are two ways of setting the habitat costs. Costs must be integer numbers equal to or greater than 1 (</w:t>
      </w:r>
      <w:hyperlink w:anchor="_Movement_processes" w:history="1">
        <w:r w:rsidRPr="00C3051D">
          <w:rPr>
            <w:rStyle w:val="Hyperlink"/>
            <w:szCs w:val="24"/>
          </w:rPr>
          <w:t>see 2.5.4</w:t>
        </w:r>
      </w:hyperlink>
      <w:r w:rsidRPr="00D123FB">
        <w:t xml:space="preserve">). </w:t>
      </w:r>
    </w:p>
    <w:p w14:paraId="049639CA" w14:textId="1CFA11A3"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Import cost </w:t>
      </w:r>
      <w:r w:rsidR="0067520E" w:rsidRPr="00D123FB">
        <w:rPr>
          <w:rFonts w:cs="Times New Roman"/>
          <w:i/>
          <w:szCs w:val="24"/>
          <w:lang w:val="en-GB"/>
        </w:rPr>
        <w:t>map</w:t>
      </w:r>
      <w:r w:rsidR="0067520E" w:rsidRPr="00D123FB">
        <w:rPr>
          <w:rFonts w:cs="Times New Roman"/>
          <w:szCs w:val="24"/>
          <w:lang w:val="en-GB"/>
        </w:rPr>
        <w:t>. By checking this box, the costs will be imported as a map (</w:t>
      </w:r>
      <w:hyperlink w:anchor="_Landscape_1" w:history="1">
        <w:r w:rsidR="0067520E">
          <w:rPr>
            <w:rStyle w:val="Hyperlink"/>
            <w:rFonts w:cs="Times New Roman"/>
            <w:szCs w:val="24"/>
            <w:lang w:val="en-GB"/>
          </w:rPr>
          <w:t>see </w:t>
        </w:r>
        <w:r w:rsidR="0067520E" w:rsidRPr="00D123FB">
          <w:rPr>
            <w:rStyle w:val="Hyperlink"/>
            <w:rFonts w:cs="Times New Roman"/>
            <w:szCs w:val="24"/>
            <w:lang w:val="en-GB"/>
          </w:rPr>
          <w:t>3.1</w:t>
        </w:r>
      </w:hyperlink>
      <w:r w:rsidR="0067520E" w:rsidRPr="00D123FB">
        <w:rPr>
          <w:rFonts w:cs="Times New Roman"/>
          <w:szCs w:val="24"/>
          <w:lang w:val="en-GB"/>
        </w:rPr>
        <w:t xml:space="preserve"> for details on the map format). When the rest of the SMS parameters have been set, clicking on the OK button will allow selecting of the cost map. It is possible to </w:t>
      </w:r>
      <w:r w:rsidR="0067520E">
        <w:rPr>
          <w:rFonts w:cs="Times New Roman"/>
          <w:szCs w:val="24"/>
          <w:lang w:val="en-GB"/>
        </w:rPr>
        <w:t>visualis</w:t>
      </w:r>
      <w:r w:rsidR="0067520E" w:rsidRPr="00D123FB">
        <w:rPr>
          <w:rFonts w:cs="Times New Roman"/>
          <w:szCs w:val="24"/>
          <w:lang w:val="en-GB"/>
        </w:rPr>
        <w:t xml:space="preserve">e the cost map by checking the box </w:t>
      </w:r>
      <w:r w:rsidR="0067520E" w:rsidRPr="00D123FB">
        <w:rPr>
          <w:rFonts w:cs="Times New Roman"/>
          <w:i/>
          <w:szCs w:val="24"/>
          <w:lang w:val="en-GB"/>
        </w:rPr>
        <w:t>Visualise costs landscape</w:t>
      </w:r>
      <w:r w:rsidR="0067520E" w:rsidRPr="00D123FB">
        <w:rPr>
          <w:rFonts w:cs="Times New Roman"/>
          <w:szCs w:val="24"/>
          <w:lang w:val="en-GB"/>
        </w:rPr>
        <w:t>. When the habitat map is a raster with habitat percentage cover or habitat quality, importing a cost map is the only possible option.</w:t>
      </w:r>
    </w:p>
    <w:p w14:paraId="1233B761" w14:textId="46185279"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Manually insert cost for each habitat </w:t>
      </w:r>
      <w:r w:rsidR="0067520E" w:rsidRPr="00D123FB">
        <w:rPr>
          <w:rFonts w:cs="Times New Roman"/>
          <w:i/>
          <w:szCs w:val="24"/>
          <w:lang w:val="en-GB"/>
        </w:rPr>
        <w:t>type</w:t>
      </w:r>
      <w:r w:rsidR="0067520E" w:rsidRPr="00D123FB">
        <w:rPr>
          <w:rFonts w:cs="Times New Roman"/>
          <w:szCs w:val="24"/>
          <w:lang w:val="en-GB"/>
        </w:rPr>
        <w:t xml:space="preserve">. Habitat costs can be entered manually in the dedicated table. </w:t>
      </w:r>
    </w:p>
    <w:p w14:paraId="650EB22B" w14:textId="77777777" w:rsidR="0067520E" w:rsidRPr="00D123FB" w:rsidRDefault="0067520E" w:rsidP="00C3051D">
      <w:pPr>
        <w:pStyle w:val="Numbered"/>
      </w:pPr>
      <w:r w:rsidRPr="00D123FB">
        <w:rPr>
          <w:i/>
        </w:rPr>
        <w:t>SMS</w:t>
      </w:r>
      <w:r w:rsidRPr="00D123FB">
        <w:t xml:space="preserve"> panel. Set the SMS parameters:</w:t>
      </w:r>
    </w:p>
    <w:p w14:paraId="7FD602B8"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 xml:space="preserve">Step mortality. </w:t>
      </w:r>
      <w:r w:rsidRPr="00D123FB">
        <w:rPr>
          <w:rFonts w:cs="Times New Roman"/>
          <w:szCs w:val="24"/>
          <w:lang w:val="en-GB"/>
        </w:rPr>
        <w:t xml:space="preserve">Use this box to set the per-step mortality if </w:t>
      </w:r>
      <w:r w:rsidRPr="00D123FB">
        <w:rPr>
          <w:rFonts w:cs="Times New Roman"/>
          <w:i/>
          <w:szCs w:val="24"/>
          <w:lang w:val="en-GB"/>
        </w:rPr>
        <w:t>Step Mortality</w:t>
      </w:r>
      <w:r w:rsidRPr="00D123FB">
        <w:rPr>
          <w:rFonts w:cs="Times New Roman"/>
          <w:szCs w:val="24"/>
          <w:lang w:val="en-GB"/>
        </w:rPr>
        <w:t xml:space="preserve"> has been set to </w:t>
      </w:r>
      <w:r w:rsidRPr="00D123FB">
        <w:rPr>
          <w:rFonts w:cs="Times New Roman"/>
          <w:i/>
          <w:szCs w:val="24"/>
          <w:lang w:val="en-GB"/>
        </w:rPr>
        <w:t>Constant</w:t>
      </w:r>
      <w:r w:rsidRPr="00D123FB">
        <w:rPr>
          <w:rFonts w:cs="Times New Roman"/>
          <w:szCs w:val="24"/>
          <w:lang w:val="en-GB"/>
        </w:rPr>
        <w:t xml:space="preserve">. In the case of </w:t>
      </w:r>
      <w:r w:rsidRPr="00F07DA0">
        <w:rPr>
          <w:rFonts w:cs="Times New Roman"/>
          <w:i/>
          <w:szCs w:val="24"/>
          <w:lang w:val="en-GB"/>
        </w:rPr>
        <w:t>habitat-dependent</w:t>
      </w:r>
      <w:r w:rsidRPr="00D123FB">
        <w:rPr>
          <w:rFonts w:cs="Times New Roman"/>
          <w:szCs w:val="24"/>
          <w:lang w:val="en-GB"/>
        </w:rPr>
        <w:t xml:space="preserve"> per-step mortality, select th</w:t>
      </w:r>
      <w:r>
        <w:rPr>
          <w:rFonts w:cs="Times New Roman"/>
          <w:szCs w:val="24"/>
          <w:lang w:val="en-GB"/>
        </w:rPr>
        <w:t>at</w:t>
      </w:r>
      <w:r w:rsidRPr="00D123FB">
        <w:rPr>
          <w:rFonts w:cs="Times New Roman"/>
          <w:szCs w:val="24"/>
          <w:lang w:val="en-GB"/>
        </w:rPr>
        <w:t xml:space="preserve"> option in the box </w:t>
      </w:r>
      <w:r w:rsidRPr="00D123FB">
        <w:rPr>
          <w:rFonts w:cs="Times New Roman"/>
          <w:i/>
          <w:szCs w:val="24"/>
          <w:lang w:val="en-GB"/>
        </w:rPr>
        <w:t>Step Mortality</w:t>
      </w:r>
      <w:r w:rsidRPr="00D123FB">
        <w:rPr>
          <w:rFonts w:cs="Times New Roman"/>
          <w:szCs w:val="24"/>
          <w:lang w:val="en-GB"/>
        </w:rPr>
        <w:t xml:space="preserve"> and enter a per-step mortality probability for each habitat type in the dedicated table.</w:t>
      </w:r>
    </w:p>
    <w:p w14:paraId="50334AA6"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Perceptual range</w:t>
      </w:r>
      <w:r w:rsidRPr="00D123FB">
        <w:rPr>
          <w:rFonts w:cs="Times New Roman"/>
          <w:szCs w:val="24"/>
          <w:lang w:val="en-GB"/>
        </w:rPr>
        <w:t xml:space="preserve"> </w:t>
      </w:r>
      <w:r w:rsidRPr="00D123FB">
        <w:rPr>
          <w:rFonts w:cs="Times New Roman"/>
          <w:i/>
          <w:szCs w:val="24"/>
          <w:lang w:val="en-GB"/>
        </w:rPr>
        <w:t>(cells)</w:t>
      </w:r>
      <w:r w:rsidRPr="00D123FB">
        <w:rPr>
          <w:rFonts w:cs="Times New Roman"/>
          <w:szCs w:val="24"/>
          <w:lang w:val="en-GB"/>
        </w:rPr>
        <w:t xml:space="preserve"> must be equal to or greater than 1.</w:t>
      </w:r>
    </w:p>
    <w:p w14:paraId="5AC39B3E"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PR method</w:t>
      </w:r>
      <w:r w:rsidRPr="00D123FB">
        <w:rPr>
          <w:rFonts w:cs="Times New Roman"/>
          <w:szCs w:val="24"/>
          <w:lang w:val="en-GB"/>
        </w:rPr>
        <w:t xml:space="preserve">. Method for calculating the effective costs based on what the individual perceived within its perceptual range. This parameter can assume one of three values: 1 (arithmetic mean), 2 (harmonic mean) and 3 (weighted </w:t>
      </w:r>
      <w:r>
        <w:rPr>
          <w:rFonts w:cs="Times New Roman"/>
          <w:szCs w:val="24"/>
          <w:lang w:val="en-GB"/>
        </w:rPr>
        <w:t>arithmetic</w:t>
      </w:r>
      <w:r w:rsidRPr="00D123FB">
        <w:rPr>
          <w:rFonts w:cs="Times New Roman"/>
          <w:szCs w:val="24"/>
          <w:lang w:val="en-GB"/>
        </w:rPr>
        <w:t xml:space="preserve"> mean).</w:t>
      </w:r>
    </w:p>
    <w:p w14:paraId="1D278AAB"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Directional persistence</w:t>
      </w:r>
      <w:r w:rsidRPr="00D123FB">
        <w:rPr>
          <w:rFonts w:cs="Times New Roman"/>
          <w:szCs w:val="24"/>
          <w:lang w:val="en-GB"/>
        </w:rPr>
        <w:t xml:space="preserve"> must be equal to or greater than 1.</w:t>
      </w:r>
    </w:p>
    <w:p w14:paraId="10FF803D" w14:textId="77777777" w:rsidR="0067520E" w:rsidRPr="00B50457" w:rsidRDefault="0067520E" w:rsidP="009E434A">
      <w:pPr>
        <w:pStyle w:val="ListParagraph"/>
        <w:numPr>
          <w:ilvl w:val="0"/>
          <w:numId w:val="5"/>
        </w:numPr>
        <w:spacing w:after="120"/>
        <w:ind w:left="720"/>
        <w:rPr>
          <w:rFonts w:cs="Times New Roman"/>
          <w:i/>
          <w:szCs w:val="24"/>
          <w:lang w:val="en-GB"/>
        </w:rPr>
      </w:pPr>
      <w:r w:rsidRPr="002F49B1">
        <w:rPr>
          <w:rFonts w:cs="Times New Roman"/>
          <w:i/>
          <w:szCs w:val="24"/>
          <w:lang w:val="en-GB"/>
        </w:rPr>
        <w:t>Memory size</w:t>
      </w:r>
      <w:r>
        <w:rPr>
          <w:rFonts w:cs="Times New Roman"/>
          <w:szCs w:val="24"/>
          <w:lang w:val="en-GB"/>
        </w:rPr>
        <w:t xml:space="preserve"> must be an integer in the range 1 to 14.</w:t>
      </w:r>
    </w:p>
    <w:p w14:paraId="34E76DE4" w14:textId="0ECC00A0" w:rsidR="0067520E" w:rsidRPr="00B50457"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w:t>
      </w:r>
      <w:r w:rsidR="0067520E" w:rsidRPr="00D123FB">
        <w:rPr>
          <w:rFonts w:cs="Times New Roman"/>
          <w:szCs w:val="24"/>
          <w:lang w:val="en-GB"/>
        </w:rPr>
        <w:t>must be equal to or greater than 1.</w:t>
      </w:r>
    </w:p>
    <w:p w14:paraId="2D6F937A" w14:textId="2AE6E7E4" w:rsidR="0067520E" w:rsidRPr="00F07DA0"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lastRenderedPageBreak/>
        <w:t>Goal </w:t>
      </w:r>
      <w:r w:rsidR="0067520E" w:rsidRPr="002F49B1">
        <w:rPr>
          <w:rFonts w:cs="Times New Roman"/>
          <w:i/>
          <w:szCs w:val="24"/>
          <w:lang w:val="en-GB"/>
        </w:rPr>
        <w:t>type</w:t>
      </w:r>
      <w:r w:rsidR="0067520E">
        <w:rPr>
          <w:rFonts w:cs="Times New Roman"/>
          <w:szCs w:val="24"/>
          <w:lang w:val="en-GB"/>
        </w:rPr>
        <w:t xml:space="preserve"> may currently only take the values 0 (none) or 2; the latter case applies a bias </w:t>
      </w:r>
      <w:r w:rsidR="0067520E" w:rsidRPr="0013792C">
        <w:rPr>
          <w:rFonts w:cs="Times New Roman"/>
          <w:szCs w:val="24"/>
          <w:u w:val="single"/>
          <w:lang w:val="en-GB"/>
        </w:rPr>
        <w:t>away from</w:t>
      </w:r>
      <w:r w:rsidR="0067520E" w:rsidRPr="0013792C">
        <w:rPr>
          <w:rFonts w:cs="Times New Roman"/>
          <w:szCs w:val="24"/>
          <w:lang w:val="en-GB"/>
        </w:rPr>
        <w:t xml:space="preserve"> </w:t>
      </w:r>
      <w:r w:rsidR="0067520E">
        <w:rPr>
          <w:rFonts w:cs="Times New Roman"/>
          <w:szCs w:val="24"/>
          <w:lang w:val="en-GB"/>
        </w:rPr>
        <w:t xml:space="preserve">the natal location (i.e. dispersal bias), the strength of which is determined by the </w:t>
      </w:r>
      <w:r w:rsidR="0013792C">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parameter.</w:t>
      </w:r>
    </w:p>
    <w:p w14:paraId="26B67E67" w14:textId="13CE6CA7" w:rsidR="00F07DA0" w:rsidRPr="00D123FB" w:rsidRDefault="00F07DA0" w:rsidP="009E434A">
      <w:pPr>
        <w:pStyle w:val="ListParagraph"/>
        <w:numPr>
          <w:ilvl w:val="0"/>
          <w:numId w:val="5"/>
        </w:numPr>
        <w:spacing w:after="120"/>
        <w:ind w:left="720"/>
        <w:rPr>
          <w:rFonts w:cs="Times New Roman"/>
          <w:i/>
          <w:szCs w:val="24"/>
          <w:lang w:val="en-GB"/>
        </w:rPr>
      </w:pPr>
      <w:r>
        <w:rPr>
          <w:rFonts w:cs="Times New Roman"/>
          <w:szCs w:val="24"/>
          <w:lang w:val="en-GB"/>
        </w:rPr>
        <w:t xml:space="preserve">If </w:t>
      </w:r>
      <w:r w:rsidRPr="00F07DA0">
        <w:rPr>
          <w:rFonts w:cs="Times New Roman"/>
          <w:i/>
          <w:szCs w:val="24"/>
          <w:lang w:val="en-GB"/>
        </w:rPr>
        <w:t>Goal type</w:t>
      </w:r>
      <w:r>
        <w:rPr>
          <w:rFonts w:cs="Times New Roman"/>
          <w:szCs w:val="24"/>
          <w:lang w:val="en-GB"/>
        </w:rPr>
        <w:t xml:space="preserve"> is set to 2 to specify dispersal bias, then </w:t>
      </w:r>
      <w:r w:rsidRPr="00F07DA0">
        <w:rPr>
          <w:rFonts w:cs="Times New Roman"/>
          <w:i/>
          <w:szCs w:val="24"/>
          <w:lang w:val="en-GB"/>
        </w:rPr>
        <w:t>Alpha DB</w:t>
      </w:r>
      <w:r>
        <w:rPr>
          <w:rFonts w:cs="Times New Roman"/>
          <w:szCs w:val="24"/>
          <w:lang w:val="en-GB"/>
        </w:rPr>
        <w:t xml:space="preserve"> and </w:t>
      </w:r>
      <w:r w:rsidRPr="00F07DA0">
        <w:rPr>
          <w:rFonts w:cs="Times New Roman"/>
          <w:i/>
          <w:szCs w:val="24"/>
          <w:lang w:val="en-GB"/>
        </w:rPr>
        <w:t>Beta DB</w:t>
      </w:r>
      <w:r>
        <w:rPr>
          <w:rFonts w:cs="Times New Roman"/>
          <w:szCs w:val="24"/>
          <w:lang w:val="en-GB"/>
        </w:rPr>
        <w:t xml:space="preserve"> determine respectively the decay rate (slope) and inflection point (in terms of number of steps taken) of the dispersal bias. If it is desired that there is negligible decay in dispersal bias (i.e. the individual maintains a tendency to move away from its natal location indefinitely), then retain the default values</w:t>
      </w:r>
      <w:r w:rsidR="00C5136E">
        <w:rPr>
          <w:rFonts w:cs="Times New Roman"/>
          <w:szCs w:val="24"/>
          <w:lang w:val="en-GB"/>
        </w:rPr>
        <w:t xml:space="preserve"> (1.0 and 100000)</w:t>
      </w:r>
      <w:r>
        <w:rPr>
          <w:rFonts w:cs="Times New Roman"/>
          <w:szCs w:val="24"/>
          <w:lang w:val="en-GB"/>
        </w:rPr>
        <w:t>.</w:t>
      </w:r>
      <w:r w:rsidR="00D00A3D">
        <w:rPr>
          <w:rFonts w:cs="Times New Roman"/>
          <w:szCs w:val="24"/>
          <w:lang w:val="en-GB"/>
        </w:rPr>
        <w:t xml:space="preserve"> </w:t>
      </w:r>
      <w:r w:rsidR="00D00A3D" w:rsidRPr="00C5136E">
        <w:rPr>
          <w:rFonts w:cs="Times New Roman"/>
          <w:b/>
          <w:szCs w:val="24"/>
          <w:lang w:val="en-GB"/>
        </w:rPr>
        <w:t>It is recommended that the effect of these two p</w:t>
      </w:r>
      <w:r w:rsidR="00C5136E" w:rsidRPr="00C5136E">
        <w:rPr>
          <w:rFonts w:cs="Times New Roman"/>
          <w:b/>
          <w:szCs w:val="24"/>
          <w:lang w:val="en-GB"/>
        </w:rPr>
        <w:t>arameters be checked carefully using the GUI version to ensure that paths of the desired characteristics are generated.</w:t>
      </w:r>
    </w:p>
    <w:p w14:paraId="5E92154E" w14:textId="70CBC17F" w:rsidR="00862E4F" w:rsidRPr="0013792C" w:rsidRDefault="00862E4F" w:rsidP="00862E4F">
      <w:pPr>
        <w:pStyle w:val="Keepnext"/>
      </w:pPr>
      <w:r w:rsidRPr="0013792C">
        <w:rPr>
          <w:i/>
        </w:rPr>
        <w:t>Inter-individual variability</w:t>
      </w:r>
      <w:r w:rsidRPr="0013792C">
        <w:t xml:space="preserve">. </w:t>
      </w:r>
      <w:r w:rsidR="006F0A57">
        <w:t xml:space="preserve">Certain </w:t>
      </w:r>
      <w:r w:rsidR="0013792C" w:rsidRPr="0013792C">
        <w:t>SMS</w:t>
      </w:r>
      <w:r w:rsidRPr="0013792C">
        <w:t xml:space="preserve"> parameters </w:t>
      </w:r>
      <w:r w:rsidR="0013792C">
        <w:t>(</w:t>
      </w:r>
      <w:r w:rsidR="0013792C" w:rsidRPr="006F0A57">
        <w:rPr>
          <w:i/>
        </w:rPr>
        <w:t>DP</w:t>
      </w:r>
      <w:r w:rsidR="0013792C">
        <w:t>, dispersal bias</w:t>
      </w:r>
      <w:r w:rsidR="006F0A57">
        <w:t xml:space="preserve"> and, if applicable, </w:t>
      </w:r>
      <w:r w:rsidR="006F0A57" w:rsidRPr="00F07DA0">
        <w:rPr>
          <w:i/>
          <w:szCs w:val="24"/>
        </w:rPr>
        <w:t>Alpha DB</w:t>
      </w:r>
      <w:r w:rsidR="006F0A57">
        <w:rPr>
          <w:szCs w:val="24"/>
        </w:rPr>
        <w:t xml:space="preserve"> and </w:t>
      </w:r>
      <w:r w:rsidR="006F0A57" w:rsidRPr="00F07DA0">
        <w:rPr>
          <w:i/>
          <w:szCs w:val="24"/>
        </w:rPr>
        <w:t>Beta DB</w:t>
      </w:r>
      <w:r w:rsidR="006F0A57">
        <w:t xml:space="preserve">) </w:t>
      </w:r>
      <w:r w:rsidRPr="0013792C">
        <w:t xml:space="preserve">can be set to vary between individuals by checking the box </w:t>
      </w:r>
      <w:r w:rsidRPr="0013792C">
        <w:rPr>
          <w:i/>
        </w:rPr>
        <w:t>Individual variability</w:t>
      </w:r>
      <w:r w:rsidRPr="0013792C">
        <w:t xml:space="preserve">, in which case </w:t>
      </w:r>
      <w:proofErr w:type="gramStart"/>
      <w:r w:rsidRPr="0013792C">
        <w:t>each individual</w:t>
      </w:r>
      <w:proofErr w:type="gramEnd"/>
      <w:r w:rsidRPr="0013792C">
        <w:t xml:space="preserve"> at initialisation time will be given traits randomly chosen from normal distributions (but subject to certain limits), for which the user has to specify the mean and standard deviation.</w:t>
      </w:r>
      <w:r w:rsidR="0013792C">
        <w:t xml:space="preserve"> </w:t>
      </w:r>
    </w:p>
    <w:p w14:paraId="2C798C62" w14:textId="77777777" w:rsidR="0067520E" w:rsidRPr="00D123FB" w:rsidRDefault="0067520E" w:rsidP="00C57BF9">
      <w:pPr>
        <w:pStyle w:val="Heading4"/>
      </w:pPr>
      <w:r w:rsidRPr="00D123FB">
        <w:t xml:space="preserve">Correlated </w:t>
      </w:r>
      <w:r>
        <w:t>r</w:t>
      </w:r>
      <w:r w:rsidRPr="00D123FB">
        <w:t xml:space="preserve">andom </w:t>
      </w:r>
      <w:r>
        <w:t>w</w:t>
      </w:r>
      <w:r w:rsidRPr="00D123FB">
        <w:t>alk, CRW</w:t>
      </w:r>
    </w:p>
    <w:p w14:paraId="4E0B5601" w14:textId="77777777" w:rsidR="0067520E" w:rsidRPr="00D123FB" w:rsidRDefault="0067520E" w:rsidP="00C57BF9">
      <w:pPr>
        <w:rPr>
          <w:szCs w:val="24"/>
        </w:rPr>
      </w:pPr>
      <w:r w:rsidRPr="00D123FB">
        <w:rPr>
          <w:szCs w:val="24"/>
        </w:rPr>
        <w:t xml:space="preserve">The CRW parameters are set in the panel </w:t>
      </w:r>
      <w:r w:rsidRPr="00D123FB">
        <w:rPr>
          <w:i/>
          <w:szCs w:val="24"/>
        </w:rPr>
        <w:t xml:space="preserve">Random Walks </w:t>
      </w:r>
      <w:r w:rsidRPr="00D123FB">
        <w:rPr>
          <w:szCs w:val="24"/>
        </w:rPr>
        <w:t>(</w:t>
      </w:r>
      <w:r>
        <w:rPr>
          <w:szCs w:val="24"/>
        </w:rPr>
        <w:t>Figure 3.20</w:t>
      </w:r>
      <w:r w:rsidRPr="00D123FB">
        <w:rPr>
          <w:szCs w:val="24"/>
        </w:rPr>
        <w:t xml:space="preserve">). These are </w:t>
      </w:r>
      <w:r w:rsidRPr="00D123FB">
        <w:rPr>
          <w:i/>
          <w:szCs w:val="24"/>
        </w:rPr>
        <w:t>Step length (m)</w:t>
      </w:r>
      <w:r w:rsidRPr="00D123FB">
        <w:rPr>
          <w:szCs w:val="24"/>
        </w:rPr>
        <w:t xml:space="preserve">, step </w:t>
      </w:r>
      <w:r w:rsidRPr="00D123FB">
        <w:rPr>
          <w:i/>
          <w:szCs w:val="24"/>
        </w:rPr>
        <w:t xml:space="preserve">Correlation </w:t>
      </w:r>
      <w:r w:rsidRPr="00D123FB">
        <w:rPr>
          <w:szCs w:val="24"/>
        </w:rPr>
        <w:t xml:space="preserve">and </w:t>
      </w:r>
      <w:r w:rsidRPr="00D123FB">
        <w:rPr>
          <w:i/>
          <w:szCs w:val="24"/>
        </w:rPr>
        <w:t>Step mortality</w:t>
      </w:r>
      <w:r w:rsidRPr="00D123FB">
        <w:rPr>
          <w:szCs w:val="24"/>
        </w:rPr>
        <w:t>. The per-step mortality probability is set through the relevant box if constant or through the habitat-dependent step mortality table, where a probability must be entered for each habitat type. As for SMS, it is not possible to have sex- / stage- dependent parameters for CRW.</w:t>
      </w:r>
    </w:p>
    <w:p w14:paraId="23EF4C5E" w14:textId="77777777" w:rsidR="0067520E" w:rsidRPr="00D123FB" w:rsidRDefault="0067520E" w:rsidP="00C57BF9">
      <w:pPr>
        <w:spacing w:before="240"/>
        <w:rPr>
          <w:szCs w:val="24"/>
        </w:rPr>
      </w:pPr>
      <w:r w:rsidRPr="00D123FB">
        <w:rPr>
          <w:i/>
          <w:szCs w:val="24"/>
        </w:rPr>
        <w:t>Inter-individual variability</w:t>
      </w:r>
      <w:r w:rsidRPr="00D123FB">
        <w:rPr>
          <w:szCs w:val="24"/>
        </w:rPr>
        <w:t xml:space="preserve">. Step length and correlation can vary between individuals. Check the box </w:t>
      </w:r>
      <w:r w:rsidRPr="00D123FB">
        <w:rPr>
          <w:i/>
          <w:szCs w:val="24"/>
        </w:rPr>
        <w:t>Individual variability</w:t>
      </w:r>
      <w:r w:rsidRPr="00D123FB">
        <w:rPr>
          <w:szCs w:val="24"/>
        </w:rPr>
        <w:t xml:space="preserve"> and set the </w:t>
      </w:r>
      <w:r>
        <w:rPr>
          <w:szCs w:val="24"/>
        </w:rPr>
        <w:t>mean</w:t>
      </w:r>
      <w:r w:rsidRPr="00D123FB">
        <w:rPr>
          <w:szCs w:val="24"/>
        </w:rPr>
        <w:t xml:space="preserve"> and </w:t>
      </w:r>
      <w:r>
        <w:rPr>
          <w:szCs w:val="24"/>
        </w:rPr>
        <w:t>standard deviation of the normal distribution from which the</w:t>
      </w:r>
      <w:r w:rsidRPr="00D123FB">
        <w:rPr>
          <w:szCs w:val="24"/>
        </w:rPr>
        <w:t xml:space="preserve"> traits </w:t>
      </w:r>
      <w:r>
        <w:rPr>
          <w:szCs w:val="24"/>
        </w:rPr>
        <w:t>if initialis</w:t>
      </w:r>
      <w:r w:rsidRPr="00D123FB">
        <w:rPr>
          <w:szCs w:val="24"/>
        </w:rPr>
        <w:t xml:space="preserve">ed </w:t>
      </w:r>
      <w:r>
        <w:rPr>
          <w:szCs w:val="24"/>
        </w:rPr>
        <w:t>individuals will be sampled. Also set the scaling factor for each trait (</w:t>
      </w:r>
      <w:hyperlink w:anchor="_Genetics" w:history="1">
        <w:r w:rsidRPr="005D3085">
          <w:rPr>
            <w:rStyle w:val="Hyperlink"/>
            <w:szCs w:val="24"/>
          </w:rPr>
          <w:t>see 2.6</w:t>
        </w:r>
      </w:hyperlink>
      <w:r>
        <w:rPr>
          <w:szCs w:val="24"/>
        </w:rPr>
        <w:t>). Note that step length may not evolve below one fifth of the landscape resolution, and correlation may not evolve above 0.999.</w:t>
      </w:r>
      <w:r w:rsidRPr="005D3085">
        <w:rPr>
          <w:szCs w:val="24"/>
        </w:rPr>
        <w:t xml:space="preserve"> </w:t>
      </w:r>
      <w:r w:rsidRPr="00D123FB">
        <w:rPr>
          <w:szCs w:val="24"/>
        </w:rPr>
        <w:t>Per-step mortality is not allowed to vary between individuals or to evolve.</w:t>
      </w:r>
    </w:p>
    <w:p w14:paraId="2E516A1F" w14:textId="6719FB03" w:rsidR="0067520E" w:rsidRPr="00D123FB" w:rsidRDefault="00700978" w:rsidP="00C57BF9">
      <w:pPr>
        <w:pStyle w:val="Figure"/>
      </w:pPr>
      <w:r w:rsidRPr="00700978">
        <w:drawing>
          <wp:inline distT="0" distB="0" distL="0" distR="0" wp14:anchorId="0319626F" wp14:editId="6F6F787A">
            <wp:extent cx="3099816" cy="268833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99816" cy="2688336"/>
                    </a:xfrm>
                    <a:prstGeom prst="rect">
                      <a:avLst/>
                    </a:prstGeom>
                    <a:noFill/>
                    <a:ln>
                      <a:noFill/>
                    </a:ln>
                  </pic:spPr>
                </pic:pic>
              </a:graphicData>
            </a:graphic>
          </wp:inline>
        </w:drawing>
      </w:r>
    </w:p>
    <w:p w14:paraId="0460F50B" w14:textId="77777777" w:rsidR="0067520E" w:rsidRPr="00D123FB" w:rsidRDefault="0067520E" w:rsidP="00C57BF9">
      <w:pPr>
        <w:pStyle w:val="Figheading"/>
        <w:spacing w:after="0"/>
      </w:pPr>
      <w:r>
        <w:rPr>
          <w:b/>
        </w:rPr>
        <w:t>Figure 3.20</w:t>
      </w:r>
      <w:r w:rsidRPr="00D123FB">
        <w:rPr>
          <w:b/>
        </w:rPr>
        <w:t>.</w:t>
      </w:r>
      <w:r w:rsidRPr="00D123FB">
        <w:t xml:space="preserve"> Setting the parameters for CRW.</w:t>
      </w:r>
    </w:p>
    <w:p w14:paraId="6D4530B0" w14:textId="65807811" w:rsidR="008D38C5" w:rsidRPr="00D123FB" w:rsidRDefault="008D38C5" w:rsidP="008D38C5">
      <w:pPr>
        <w:pStyle w:val="Heading4"/>
        <w:spacing w:before="120"/>
      </w:pPr>
      <w:r>
        <w:lastRenderedPageBreak/>
        <w:t>Action after deciding not to settle</w:t>
      </w:r>
    </w:p>
    <w:p w14:paraId="66B5AB16" w14:textId="3D62A95A" w:rsidR="008D38C5" w:rsidRDefault="008D38C5" w:rsidP="008D38C5">
      <w:pPr>
        <w:rPr>
          <w:szCs w:val="24"/>
        </w:rPr>
      </w:pPr>
      <w:r>
        <w:rPr>
          <w:szCs w:val="24"/>
        </w:rPr>
        <w:t xml:space="preserve">A new feature in </w:t>
      </w:r>
      <w:proofErr w:type="spellStart"/>
      <w:r>
        <w:rPr>
          <w:szCs w:val="24"/>
        </w:rPr>
        <w:t>RangeShifter</w:t>
      </w:r>
      <w:proofErr w:type="spellEnd"/>
      <w:r>
        <w:rPr>
          <w:szCs w:val="24"/>
        </w:rPr>
        <w:t xml:space="preserve"> v2.0 is the </w:t>
      </w:r>
      <w:r w:rsidRPr="008D38C5">
        <w:rPr>
          <w:i/>
          <w:szCs w:val="24"/>
        </w:rPr>
        <w:t>Straighten path after decision not to settle</w:t>
      </w:r>
      <w:r>
        <w:rPr>
          <w:szCs w:val="24"/>
        </w:rPr>
        <w:t xml:space="preserve"> </w:t>
      </w:r>
      <w:proofErr w:type="gramStart"/>
      <w:r>
        <w:rPr>
          <w:szCs w:val="24"/>
        </w:rPr>
        <w:t>check-box</w:t>
      </w:r>
      <w:proofErr w:type="gramEnd"/>
      <w:r>
        <w:rPr>
          <w:szCs w:val="24"/>
        </w:rPr>
        <w:t xml:space="preserve">, which applies to both SMS and CRW </w:t>
      </w:r>
      <w:r w:rsidRPr="00D123FB">
        <w:rPr>
          <w:szCs w:val="24"/>
        </w:rPr>
        <w:t>(</w:t>
      </w:r>
      <w:r>
        <w:rPr>
          <w:szCs w:val="24"/>
        </w:rPr>
        <w:t>Figures 3.19 and 3.20</w:t>
      </w:r>
      <w:r w:rsidRPr="00D123FB">
        <w:rPr>
          <w:szCs w:val="24"/>
        </w:rPr>
        <w:t>).</w:t>
      </w:r>
      <w:r>
        <w:rPr>
          <w:szCs w:val="24"/>
        </w:rPr>
        <w:t xml:space="preserve"> By default</w:t>
      </w:r>
      <w:r w:rsidR="00955037">
        <w:rPr>
          <w:szCs w:val="24"/>
        </w:rPr>
        <w:t xml:space="preserve"> in the </w:t>
      </w:r>
      <w:proofErr w:type="gramStart"/>
      <w:r w:rsidR="00955037">
        <w:rPr>
          <w:szCs w:val="24"/>
        </w:rPr>
        <w:t>GUI</w:t>
      </w:r>
      <w:proofErr w:type="gramEnd"/>
      <w:r>
        <w:rPr>
          <w:szCs w:val="24"/>
        </w:rPr>
        <w:t xml:space="preserve"> it is checked, which means that when an individual arrives in a non-natal patch and decides not to settle </w:t>
      </w:r>
      <w:r w:rsidR="00955037">
        <w:rPr>
          <w:szCs w:val="24"/>
        </w:rPr>
        <w:t xml:space="preserve">there </w:t>
      </w:r>
      <w:r>
        <w:rPr>
          <w:szCs w:val="24"/>
        </w:rPr>
        <w:t>(as a result of a density-dependent or mate-finding settlement rule</w:t>
      </w:r>
      <w:r w:rsidR="00955037">
        <w:rPr>
          <w:szCs w:val="24"/>
        </w:rPr>
        <w:t>, see below</w:t>
      </w:r>
      <w:r>
        <w:rPr>
          <w:szCs w:val="24"/>
        </w:rPr>
        <w:t xml:space="preserve">), then its path is straightened </w:t>
      </w:r>
      <w:r w:rsidR="00955037">
        <w:rPr>
          <w:szCs w:val="24"/>
        </w:rPr>
        <w:t>so</w:t>
      </w:r>
      <w:r>
        <w:rPr>
          <w:szCs w:val="24"/>
        </w:rPr>
        <w:t xml:space="preserve"> that it leaves the patch as soon as possible in order to search for another patch. This is achieved by increasing its </w:t>
      </w:r>
      <w:r w:rsidRPr="006F0A57">
        <w:rPr>
          <w:i/>
          <w:szCs w:val="24"/>
        </w:rPr>
        <w:t>DP</w:t>
      </w:r>
      <w:r>
        <w:rPr>
          <w:szCs w:val="24"/>
        </w:rPr>
        <w:t xml:space="preserve"> ten-fold for SMS or increasing its path correlation to 0.999 for CRW. In v1.1, this was done automatically. However, in certain types of </w:t>
      </w:r>
      <w:proofErr w:type="gramStart"/>
      <w:r>
        <w:rPr>
          <w:szCs w:val="24"/>
        </w:rPr>
        <w:t>model</w:t>
      </w:r>
      <w:proofErr w:type="gramEnd"/>
      <w:r>
        <w:rPr>
          <w:szCs w:val="24"/>
        </w:rPr>
        <w:t>, e.g. when arbitrary contiguous patches have been defined for what is basically a continuous population, this can lead to the path always being straightened, as an individual enters a new patch as soon as it has left the one it has rejected. In such cases, it is advisable to disable th</w:t>
      </w:r>
      <w:r w:rsidR="00955037">
        <w:rPr>
          <w:szCs w:val="24"/>
        </w:rPr>
        <w:t>e</w:t>
      </w:r>
      <w:r>
        <w:rPr>
          <w:szCs w:val="24"/>
        </w:rPr>
        <w:t xml:space="preserve"> feature by unchecking the </w:t>
      </w:r>
      <w:r w:rsidR="00955037">
        <w:rPr>
          <w:szCs w:val="24"/>
        </w:rPr>
        <w:t>box</w:t>
      </w:r>
      <w:r>
        <w:rPr>
          <w:szCs w:val="24"/>
        </w:rPr>
        <w:t xml:space="preserve">, although care must be taken that individuals do not become trapped in patches surrounded by very </w:t>
      </w:r>
      <w:proofErr w:type="gramStart"/>
      <w:r>
        <w:rPr>
          <w:szCs w:val="24"/>
        </w:rPr>
        <w:t>high cost</w:t>
      </w:r>
      <w:proofErr w:type="gramEnd"/>
      <w:r>
        <w:rPr>
          <w:szCs w:val="24"/>
        </w:rPr>
        <w:t xml:space="preserve"> matrix.</w:t>
      </w:r>
    </w:p>
    <w:p w14:paraId="16A548F1" w14:textId="77777777" w:rsidR="0067520E" w:rsidRPr="00D123FB" w:rsidRDefault="0067520E" w:rsidP="00C57BF9">
      <w:pPr>
        <w:pStyle w:val="Heading4"/>
      </w:pPr>
      <w:r w:rsidRPr="00D123FB">
        <w:t>Settlement</w:t>
      </w:r>
    </w:p>
    <w:p w14:paraId="5DEC03E4" w14:textId="77777777" w:rsidR="0067520E" w:rsidRPr="00D123FB" w:rsidRDefault="0067520E" w:rsidP="00C57BF9">
      <w:pPr>
        <w:rPr>
          <w:szCs w:val="24"/>
        </w:rPr>
      </w:pPr>
      <w:r w:rsidRPr="00D123FB">
        <w:rPr>
          <w:szCs w:val="24"/>
        </w:rPr>
        <w:t xml:space="preserve">The last panel in the </w:t>
      </w:r>
      <w:r w:rsidRPr="00D123FB">
        <w:rPr>
          <w:i/>
          <w:szCs w:val="24"/>
        </w:rPr>
        <w:t>Dispersal</w:t>
      </w:r>
      <w:r w:rsidRPr="00D123FB">
        <w:rPr>
          <w:szCs w:val="24"/>
        </w:rPr>
        <w:t xml:space="preserve"> page is dedicated to the settlement rules, i.e. the rules that determine whether a dispersing individual will stop in a particular cell or patch and settle there to breed. </w:t>
      </w:r>
      <w:proofErr w:type="spellStart"/>
      <w:r w:rsidRPr="00D123FB">
        <w:rPr>
          <w:szCs w:val="24"/>
        </w:rPr>
        <w:t>RangeShifter</w:t>
      </w:r>
      <w:proofErr w:type="spellEnd"/>
      <w:r w:rsidRPr="00D123FB">
        <w:rPr>
          <w:szCs w:val="24"/>
        </w:rPr>
        <w:t xml:space="preserve"> provides different settlement rules depending on whether the transfer involves dispersal kernels or movement processes (</w:t>
      </w:r>
      <w:hyperlink w:anchor="_Settlement" w:history="1">
        <w:r>
          <w:rPr>
            <w:rStyle w:val="Hyperlink"/>
            <w:szCs w:val="24"/>
          </w:rPr>
          <w:t>see </w:t>
        </w:r>
        <w:r w:rsidRPr="00D123FB">
          <w:rPr>
            <w:rStyle w:val="Hyperlink"/>
            <w:szCs w:val="24"/>
          </w:rPr>
          <w:t>2.5.</w:t>
        </w:r>
        <w:r>
          <w:rPr>
            <w:rStyle w:val="Hyperlink"/>
            <w:szCs w:val="24"/>
          </w:rPr>
          <w:t>5</w:t>
        </w:r>
      </w:hyperlink>
      <w:r w:rsidRPr="00D123FB">
        <w:rPr>
          <w:szCs w:val="24"/>
        </w:rPr>
        <w:t xml:space="preserve">). When selecting between these two options, the panel </w:t>
      </w:r>
      <w:r w:rsidRPr="00D123FB">
        <w:rPr>
          <w:i/>
          <w:szCs w:val="24"/>
        </w:rPr>
        <w:t>Settlement</w:t>
      </w:r>
      <w:r w:rsidRPr="00D123FB">
        <w:rPr>
          <w:szCs w:val="24"/>
        </w:rPr>
        <w:t xml:space="preserve"> will automatically change (</w:t>
      </w:r>
      <w:r>
        <w:rPr>
          <w:szCs w:val="24"/>
        </w:rPr>
        <w:t>Figure 3.21</w:t>
      </w:r>
      <w:r w:rsidRPr="00D123FB">
        <w:rPr>
          <w:szCs w:val="24"/>
        </w:rPr>
        <w:t>).</w:t>
      </w:r>
    </w:p>
    <w:p w14:paraId="425E2076" w14:textId="77777777" w:rsidR="0067520E" w:rsidRPr="00D123FB" w:rsidRDefault="0067520E" w:rsidP="00C57BF9">
      <w:pPr>
        <w:pStyle w:val="Figure"/>
        <w:rPr>
          <w:rFonts w:cs="Times New Roman"/>
          <w:szCs w:val="24"/>
        </w:rPr>
      </w:pPr>
      <w:r w:rsidRPr="008C2A55">
        <w:lastRenderedPageBreak/>
        <w:drawing>
          <wp:inline distT="0" distB="0" distL="0" distR="0" wp14:anchorId="1E251A73" wp14:editId="1F59E3BE">
            <wp:extent cx="5454650" cy="52000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54650" cy="5200015"/>
                    </a:xfrm>
                    <a:prstGeom prst="rect">
                      <a:avLst/>
                    </a:prstGeom>
                    <a:noFill/>
                    <a:ln>
                      <a:noFill/>
                    </a:ln>
                  </pic:spPr>
                </pic:pic>
              </a:graphicData>
            </a:graphic>
          </wp:inline>
        </w:drawing>
      </w:r>
    </w:p>
    <w:p w14:paraId="30103884" w14:textId="77777777" w:rsidR="0067520E" w:rsidRPr="00D123FB" w:rsidRDefault="0067520E" w:rsidP="00C57BF9">
      <w:pPr>
        <w:pStyle w:val="Figheading"/>
        <w:rPr>
          <w:szCs w:val="24"/>
        </w:rPr>
      </w:pPr>
      <w:r>
        <w:rPr>
          <w:b/>
        </w:rPr>
        <w:t>Figure 3.21</w:t>
      </w:r>
      <w:r w:rsidRPr="00D123FB">
        <w:rPr>
          <w:b/>
        </w:rPr>
        <w:t>.</w:t>
      </w:r>
      <w:r w:rsidRPr="00D123FB">
        <w:t xml:space="preserve"> Options and parameters for the </w:t>
      </w:r>
      <w:r>
        <w:t>settlement phase. (a) </w:t>
      </w:r>
      <w:r w:rsidRPr="00D123FB">
        <w:t xml:space="preserve">Settlement in the case of transfer </w:t>
      </w:r>
      <w:r>
        <w:t>modelled</w:t>
      </w:r>
      <w:r w:rsidRPr="00D123FB">
        <w:t xml:space="preserve"> with dispersal kernels</w:t>
      </w:r>
      <w:r>
        <w:t>. (b) </w:t>
      </w:r>
      <w:r w:rsidRPr="00D123FB">
        <w:t xml:space="preserve">Sex- and stage-specific settlement rules in the case of transfer </w:t>
      </w:r>
      <w:r>
        <w:t>modelled with dispersal kernels. (c) </w:t>
      </w:r>
      <w:r w:rsidRPr="00D123FB">
        <w:t xml:space="preserve">Settlement rules in the case of transfer </w:t>
      </w:r>
      <w:r>
        <w:t>modelled with movement processes. (d) </w:t>
      </w:r>
      <w:r w:rsidRPr="00D123FB">
        <w:t>Sex- and stage-specific settlement rules in the case of movement processes.</w:t>
      </w:r>
    </w:p>
    <w:p w14:paraId="7954FE23" w14:textId="77777777" w:rsidR="0067520E" w:rsidRPr="00D123FB" w:rsidRDefault="0067520E" w:rsidP="00C57BF9">
      <w:pPr>
        <w:pStyle w:val="Heading4"/>
      </w:pPr>
      <w:r w:rsidRPr="00D123FB">
        <w:t xml:space="preserve">Settlement with </w:t>
      </w:r>
      <w:r>
        <w:t>d</w:t>
      </w:r>
      <w:r w:rsidRPr="00D123FB">
        <w:t>ispersal kernels</w:t>
      </w:r>
    </w:p>
    <w:p w14:paraId="4CA66AEB" w14:textId="77777777" w:rsidR="0067520E" w:rsidRPr="00D123FB" w:rsidRDefault="0067520E" w:rsidP="00B35389">
      <w:pPr>
        <w:pStyle w:val="Keepnext"/>
      </w:pPr>
      <w:r w:rsidRPr="00D123FB">
        <w:t xml:space="preserve">When individuals are dispersing according to dispersal kernels, they are displaced from the natal cell/patch to another cell/patch at a distance and direction randomly chosen according to the kernel. Once an individual has been placed in the new cell/patch, if the new location is </w:t>
      </w:r>
      <w:proofErr w:type="gramStart"/>
      <w:r w:rsidRPr="00D123FB">
        <w:t>suitable</w:t>
      </w:r>
      <w:proofErr w:type="gramEnd"/>
      <w:r w:rsidRPr="00D123FB">
        <w:t xml:space="preserve"> it settles there; otherwise, there are four options (</w:t>
      </w:r>
      <w:hyperlink w:anchor="_Settlement" w:history="1">
        <w:r>
          <w:rPr>
            <w:rStyle w:val="Hyperlink"/>
            <w:szCs w:val="24"/>
          </w:rPr>
          <w:t>see </w:t>
        </w:r>
        <w:r w:rsidRPr="00D123FB">
          <w:rPr>
            <w:rStyle w:val="Hyperlink"/>
            <w:szCs w:val="24"/>
          </w:rPr>
          <w:t>2.5.</w:t>
        </w:r>
        <w:r>
          <w:rPr>
            <w:rStyle w:val="Hyperlink"/>
            <w:szCs w:val="24"/>
          </w:rPr>
          <w:t>5</w:t>
        </w:r>
      </w:hyperlink>
      <w:r w:rsidRPr="00D123FB">
        <w:t>):</w:t>
      </w:r>
    </w:p>
    <w:p w14:paraId="276089EC" w14:textId="77777777" w:rsidR="0067520E" w:rsidRPr="00D123FB" w:rsidRDefault="007E30E0" w:rsidP="007E30E0">
      <w:pPr>
        <w:tabs>
          <w:tab w:val="left" w:pos="360"/>
        </w:tabs>
        <w:spacing w:after="120"/>
        <w:ind w:left="360" w:hanging="360"/>
      </w:pPr>
      <w:r>
        <w:t>0.</w:t>
      </w:r>
      <w:r>
        <w:tab/>
      </w:r>
      <w:r w:rsidR="0067520E" w:rsidRPr="007E30E0">
        <w:rPr>
          <w:i/>
        </w:rPr>
        <w:t>Die</w:t>
      </w:r>
      <w:r w:rsidR="0067520E" w:rsidRPr="00D123FB">
        <w:t xml:space="preserve">. </w:t>
      </w:r>
    </w:p>
    <w:p w14:paraId="3D97E053" w14:textId="77777777" w:rsidR="0067520E" w:rsidRPr="00D123FB" w:rsidRDefault="007E30E0" w:rsidP="007E30E0">
      <w:pPr>
        <w:tabs>
          <w:tab w:val="left" w:pos="360"/>
        </w:tabs>
        <w:spacing w:after="120"/>
        <w:ind w:left="360" w:hanging="360"/>
      </w:pPr>
      <w:r>
        <w:t>1.</w:t>
      </w:r>
      <w:r>
        <w:tab/>
      </w:r>
      <w:r w:rsidR="0067520E" w:rsidRPr="007E30E0">
        <w:rPr>
          <w:i/>
        </w:rPr>
        <w:t>Wait</w:t>
      </w:r>
      <w:r w:rsidR="0067520E" w:rsidRPr="00D123FB">
        <w:t xml:space="preserve">. Possible only in the case of stage-structured models. The individual stays in dispersal </w:t>
      </w:r>
      <w:proofErr w:type="gramStart"/>
      <w:r w:rsidR="0067520E" w:rsidRPr="00D123FB">
        <w:t>mode, and</w:t>
      </w:r>
      <w:proofErr w:type="gramEnd"/>
      <w:r w:rsidR="0067520E" w:rsidRPr="00D123FB">
        <w:t xml:space="preserve"> waits there until the next dispersal event when it will be displaced again from its current location to a new location according to the set kernel.</w:t>
      </w:r>
    </w:p>
    <w:p w14:paraId="0685B5D5" w14:textId="77777777" w:rsidR="0067520E" w:rsidRPr="00D123FB" w:rsidRDefault="007E30E0" w:rsidP="007E30E0">
      <w:pPr>
        <w:tabs>
          <w:tab w:val="left" w:pos="360"/>
        </w:tabs>
        <w:spacing w:after="120"/>
        <w:ind w:left="360" w:hanging="360"/>
      </w:pPr>
      <w:r>
        <w:t>2.</w:t>
      </w:r>
      <w:r>
        <w:tab/>
      </w:r>
      <w:r w:rsidR="0067520E" w:rsidRPr="00D123FB">
        <w:rPr>
          <w:i/>
        </w:rPr>
        <w:t xml:space="preserve">Randomly choose a suitable </w:t>
      </w:r>
      <w:r w:rsidR="0067520E">
        <w:rPr>
          <w:i/>
        </w:rPr>
        <w:t>neighbouring</w:t>
      </w:r>
      <w:r w:rsidR="0067520E" w:rsidRPr="00D123FB">
        <w:rPr>
          <w:i/>
        </w:rPr>
        <w:t xml:space="preserve"> cell / die</w:t>
      </w:r>
      <w:r w:rsidR="0067520E" w:rsidRPr="00D123FB">
        <w:t xml:space="preserve">. The model checks the eight nearest </w:t>
      </w:r>
      <w:r w:rsidR="0067520E">
        <w:t>neighbouring</w:t>
      </w:r>
      <w:r w:rsidR="0067520E" w:rsidRPr="00D123FB">
        <w:t xml:space="preserve"> cells, and if one or more cells are suitable, the individual is randomly placed in one of them. If none of the </w:t>
      </w:r>
      <w:r w:rsidR="0067520E">
        <w:t>neighbouring</w:t>
      </w:r>
      <w:r w:rsidR="0067520E" w:rsidRPr="00D123FB">
        <w:t xml:space="preserve"> cells is suitable, the individual dies. In the </w:t>
      </w:r>
      <w:r w:rsidR="0067520E" w:rsidRPr="00D123FB">
        <w:lastRenderedPageBreak/>
        <w:t>case of patch-based models, if there is a suitable patch adjacent to the current cell, the individual will be placed in that patch.</w:t>
      </w:r>
    </w:p>
    <w:p w14:paraId="529D7283" w14:textId="77777777" w:rsidR="0067520E" w:rsidRPr="00D123FB" w:rsidRDefault="007E30E0" w:rsidP="007E30E0">
      <w:pPr>
        <w:tabs>
          <w:tab w:val="left" w:pos="360"/>
        </w:tabs>
        <w:spacing w:after="120"/>
        <w:ind w:left="360" w:hanging="360"/>
      </w:pPr>
      <w:r>
        <w:t>3.</w:t>
      </w:r>
      <w:r>
        <w:tab/>
      </w:r>
      <w:r w:rsidR="0067520E" w:rsidRPr="00D123FB">
        <w:rPr>
          <w:i/>
        </w:rPr>
        <w:t xml:space="preserve">Randomly choose a suitable </w:t>
      </w:r>
      <w:r w:rsidR="0067520E">
        <w:rPr>
          <w:i/>
        </w:rPr>
        <w:t>neighbouring</w:t>
      </w:r>
      <w:r w:rsidR="0067520E" w:rsidRPr="00D123FB">
        <w:rPr>
          <w:i/>
        </w:rPr>
        <w:t xml:space="preserve"> cell / wait</w:t>
      </w:r>
      <w:r>
        <w:t>. Settle in a neighbouring cell, a</w:t>
      </w:r>
      <w:r w:rsidR="0067520E" w:rsidRPr="00D123FB">
        <w:t xml:space="preserve">s in option 2. If none of the </w:t>
      </w:r>
      <w:r w:rsidR="0067520E">
        <w:t>neighbouring</w:t>
      </w:r>
      <w:r w:rsidR="0067520E" w:rsidRPr="00D123FB">
        <w:t xml:space="preserve"> cells is suitable, the individual waits until the next dispersal event as in option 1.</w:t>
      </w:r>
    </w:p>
    <w:p w14:paraId="7D3EE606" w14:textId="77777777" w:rsidR="0067520E" w:rsidRPr="00D123FB" w:rsidRDefault="0067520E" w:rsidP="00C57BF9">
      <w:pPr>
        <w:rPr>
          <w:szCs w:val="24"/>
        </w:rPr>
      </w:pPr>
      <w:r w:rsidRPr="00D123FB">
        <w:rPr>
          <w:szCs w:val="24"/>
        </w:rPr>
        <w:t xml:space="preserve">A cell/patch is considered suitable if it contains some suitable habitat. In case of sexual models, an additional condition can determine the suitability of the arrival location: the presence of a mate. This option is activated by checking the box </w:t>
      </w:r>
      <w:r w:rsidRPr="00D123FB">
        <w:rPr>
          <w:i/>
          <w:szCs w:val="24"/>
        </w:rPr>
        <w:t>+ mating requirements.</w:t>
      </w:r>
      <w:r w:rsidRPr="00D123FB">
        <w:rPr>
          <w:szCs w:val="24"/>
        </w:rPr>
        <w:t xml:space="preserve"> In the current version, this option is not specific to any </w:t>
      </w:r>
      <w:proofErr w:type="gramStart"/>
      <w:r w:rsidRPr="00D123FB">
        <w:rPr>
          <w:szCs w:val="24"/>
        </w:rPr>
        <w:t>particular mating</w:t>
      </w:r>
      <w:proofErr w:type="gramEnd"/>
      <w:r w:rsidRPr="00D123FB">
        <w:rPr>
          <w:szCs w:val="24"/>
        </w:rPr>
        <w:t xml:space="preserve"> system, but simply requires that at least one individual of the opposite sex is present in the arrival cell/patch for settlement to take place.</w:t>
      </w:r>
    </w:p>
    <w:p w14:paraId="710B7D98" w14:textId="77777777" w:rsidR="0067520E" w:rsidRPr="00D123FB" w:rsidRDefault="0067520E" w:rsidP="00C57BF9">
      <w:pPr>
        <w:rPr>
          <w:szCs w:val="24"/>
        </w:rPr>
      </w:pPr>
      <w:r w:rsidRPr="00D123FB">
        <w:rPr>
          <w:i/>
          <w:szCs w:val="24"/>
        </w:rPr>
        <w:t>Sex / Stage dependent settlement rules.</w:t>
      </w:r>
      <w:r w:rsidRPr="00D123FB">
        <w:rPr>
          <w:szCs w:val="24"/>
        </w:rPr>
        <w:t xml:space="preserve"> The four settlement options described above, plus the mating requirements, can be sex- or stage-specific or both. Check the boxes </w:t>
      </w:r>
      <w:r w:rsidRPr="00D123FB">
        <w:rPr>
          <w:i/>
          <w:szCs w:val="24"/>
        </w:rPr>
        <w:t>Sex dependent</w:t>
      </w:r>
      <w:r w:rsidRPr="00D123FB">
        <w:rPr>
          <w:szCs w:val="24"/>
        </w:rPr>
        <w:t xml:space="preserve"> and </w:t>
      </w:r>
      <w:r w:rsidRPr="00D123FB">
        <w:rPr>
          <w:i/>
          <w:szCs w:val="24"/>
        </w:rPr>
        <w:t>Stage dependent</w:t>
      </w:r>
      <w:r w:rsidRPr="00D123FB">
        <w:rPr>
          <w:szCs w:val="24"/>
        </w:rPr>
        <w:t xml:space="preserve"> and set the parameters in the </w:t>
      </w:r>
      <w:r w:rsidRPr="00D123FB">
        <w:rPr>
          <w:i/>
          <w:szCs w:val="24"/>
        </w:rPr>
        <w:t xml:space="preserve">Sex / Stage dependent Dispersal </w:t>
      </w:r>
      <w:r w:rsidRPr="00D123FB">
        <w:rPr>
          <w:szCs w:val="24"/>
        </w:rPr>
        <w:t xml:space="preserve">page. An example is illustrated in </w:t>
      </w:r>
      <w:r>
        <w:rPr>
          <w:szCs w:val="24"/>
        </w:rPr>
        <w:t>Figure 3.21</w:t>
      </w:r>
      <w:r w:rsidRPr="00D123FB">
        <w:rPr>
          <w:szCs w:val="24"/>
        </w:rPr>
        <w:t xml:space="preserve">b, where in the table </w:t>
      </w:r>
      <w:r w:rsidRPr="00D123FB">
        <w:rPr>
          <w:i/>
          <w:szCs w:val="24"/>
        </w:rPr>
        <w:t>SETTLEMENT - Dispersal Kernels</w:t>
      </w:r>
      <w:r w:rsidRPr="00D123FB">
        <w:rPr>
          <w:szCs w:val="24"/>
        </w:rPr>
        <w:t xml:space="preserve">, the four rows represent females (f) and males (m) at the two stages, while the two columns represent the settlement rule in case of arriving in an unsuitable cell/patch and whether the individual requires finding a mate to settle. Numbers between 0 and 3 (corresponding to the four rules described above) should be entered in the first column. The second column requires either 0 (no mating requirements) or 1. In this example only the juveniles, both males and females, </w:t>
      </w:r>
      <w:r>
        <w:rPr>
          <w:szCs w:val="24"/>
        </w:rPr>
        <w:t>will emigrate,</w:t>
      </w:r>
      <w:r w:rsidRPr="00D123FB">
        <w:rPr>
          <w:szCs w:val="24"/>
        </w:rPr>
        <w:t xml:space="preserve"> and dispersal is male biased, males dispersing more and further. </w:t>
      </w:r>
      <w:r>
        <w:rPr>
          <w:szCs w:val="24"/>
        </w:rPr>
        <w:t>As juveniles, b</w:t>
      </w:r>
      <w:r w:rsidRPr="00D123FB">
        <w:rPr>
          <w:szCs w:val="24"/>
        </w:rPr>
        <w:t xml:space="preserve">oth sexes, if arriving in an unsuitable cell/patch, will look for a suitable </w:t>
      </w:r>
      <w:r>
        <w:rPr>
          <w:szCs w:val="24"/>
        </w:rPr>
        <w:t>neighbouring</w:t>
      </w:r>
      <w:r w:rsidRPr="00D123FB">
        <w:rPr>
          <w:szCs w:val="24"/>
        </w:rPr>
        <w:t xml:space="preserve"> location and if unsuccessful will wait to move again the next season. A female will consider a cell/patch suitable for settling if there is suitable habitat present; a male will require both the presence of suitable habitat and of at least one female.</w:t>
      </w:r>
      <w:r>
        <w:rPr>
          <w:szCs w:val="24"/>
        </w:rPr>
        <w:t xml:space="preserve"> However, if either sex has waited, and developed into an adult, no second wait is allowed, nor is there any requirement to find a mate.</w:t>
      </w:r>
    </w:p>
    <w:p w14:paraId="60DE3584" w14:textId="77777777" w:rsidR="0067520E" w:rsidRPr="00D123FB" w:rsidRDefault="0067520E" w:rsidP="00C57BF9">
      <w:pPr>
        <w:pStyle w:val="Heading4"/>
      </w:pPr>
      <w:r w:rsidRPr="00D123FB">
        <w:t xml:space="preserve">Settlement with </w:t>
      </w:r>
      <w:r>
        <w:t>m</w:t>
      </w:r>
      <w:r w:rsidRPr="00D123FB">
        <w:t>ovement processes</w:t>
      </w:r>
    </w:p>
    <w:p w14:paraId="47B7E830" w14:textId="77777777" w:rsidR="0067520E" w:rsidRPr="00D123FB" w:rsidRDefault="0067520E" w:rsidP="00C57BF9">
      <w:pPr>
        <w:rPr>
          <w:szCs w:val="24"/>
        </w:rPr>
      </w:pPr>
      <w:r w:rsidRPr="00D123FB">
        <w:rPr>
          <w:szCs w:val="24"/>
        </w:rPr>
        <w:t xml:space="preserve">Individuals dispersing by movement processes take a variable number of steps and stop </w:t>
      </w:r>
      <w:r>
        <w:rPr>
          <w:szCs w:val="24"/>
        </w:rPr>
        <w:t xml:space="preserve">once they have found suitable habitat </w:t>
      </w:r>
      <w:r w:rsidRPr="00E625B2">
        <w:rPr>
          <w:szCs w:val="24"/>
          <w:u w:val="single"/>
        </w:rPr>
        <w:t>and</w:t>
      </w:r>
      <w:r>
        <w:rPr>
          <w:szCs w:val="24"/>
        </w:rPr>
        <w:t xml:space="preserve"> any optional additional settlement rules are satisfied</w:t>
      </w:r>
      <w:r w:rsidRPr="00D123FB">
        <w:rPr>
          <w:szCs w:val="24"/>
        </w:rPr>
        <w:t xml:space="preserve"> (</w:t>
      </w:r>
      <w:r>
        <w:rPr>
          <w:szCs w:val="24"/>
        </w:rPr>
        <w:t>Figure 3.21</w:t>
      </w:r>
      <w:r w:rsidRPr="00D123FB">
        <w:rPr>
          <w:szCs w:val="24"/>
        </w:rPr>
        <w:t>c).</w:t>
      </w:r>
    </w:p>
    <w:p w14:paraId="75534E1B" w14:textId="77777777" w:rsidR="0067520E" w:rsidRPr="00D123FB" w:rsidRDefault="0067520E" w:rsidP="00C57BF9">
      <w:pPr>
        <w:rPr>
          <w:szCs w:val="24"/>
        </w:rPr>
      </w:pPr>
      <w:r w:rsidRPr="00D123FB">
        <w:rPr>
          <w:i/>
          <w:szCs w:val="24"/>
        </w:rPr>
        <w:t>Min</w:t>
      </w:r>
      <w:r>
        <w:rPr>
          <w:i/>
          <w:szCs w:val="24"/>
        </w:rPr>
        <w:t>. </w:t>
      </w:r>
      <w:r w:rsidRPr="00D123FB">
        <w:rPr>
          <w:i/>
          <w:szCs w:val="24"/>
        </w:rPr>
        <w:t>number of steps</w:t>
      </w:r>
      <w:r w:rsidRPr="00D123FB">
        <w:rPr>
          <w:szCs w:val="24"/>
        </w:rPr>
        <w:t xml:space="preserve">. </w:t>
      </w:r>
      <w:r>
        <w:rPr>
          <w:szCs w:val="24"/>
        </w:rPr>
        <w:t>The minimum n</w:t>
      </w:r>
      <w:r w:rsidRPr="00D123FB">
        <w:rPr>
          <w:szCs w:val="24"/>
        </w:rPr>
        <w:t xml:space="preserve">umber of steps that an individual </w:t>
      </w:r>
      <w:proofErr w:type="gramStart"/>
      <w:r w:rsidRPr="00D123FB">
        <w:rPr>
          <w:szCs w:val="24"/>
        </w:rPr>
        <w:t>has to</w:t>
      </w:r>
      <w:proofErr w:type="gramEnd"/>
      <w:r w:rsidRPr="00D123FB">
        <w:rPr>
          <w:szCs w:val="24"/>
        </w:rPr>
        <w:t xml:space="preserve"> take before it is allowed to settle. The default value for this parameter is zero, i.e. the individual will settle as soon as it finds suitable conditions which satisfy the settlement rules. </w:t>
      </w:r>
    </w:p>
    <w:p w14:paraId="17E84564" w14:textId="77777777" w:rsidR="0067520E" w:rsidRPr="00D123FB" w:rsidRDefault="0067520E" w:rsidP="00C57BF9">
      <w:pPr>
        <w:keepNext/>
        <w:keepLines/>
        <w:rPr>
          <w:szCs w:val="24"/>
        </w:rPr>
      </w:pPr>
      <w:r w:rsidRPr="00D123FB">
        <w:rPr>
          <w:i/>
          <w:szCs w:val="24"/>
        </w:rPr>
        <w:t>Settlement rules</w:t>
      </w:r>
      <w:r w:rsidRPr="00D123FB">
        <w:rPr>
          <w:szCs w:val="24"/>
        </w:rPr>
        <w:t>:</w:t>
      </w:r>
    </w:p>
    <w:p w14:paraId="44BAD03D" w14:textId="77777777" w:rsidR="0067520E" w:rsidRPr="00920672" w:rsidRDefault="0067520E" w:rsidP="008D38CB">
      <w:pPr>
        <w:spacing w:after="120"/>
        <w:ind w:left="360"/>
      </w:pPr>
      <w:r w:rsidRPr="00920672">
        <w:rPr>
          <w:i/>
        </w:rPr>
        <w:t>Find mate</w:t>
      </w:r>
      <w:r w:rsidRPr="00920672">
        <w:t xml:space="preserve">. </w:t>
      </w:r>
      <w:r>
        <w:t>In sexual models, an individual requires at least one individual of the opposite sex to be present</w:t>
      </w:r>
      <w:r w:rsidRPr="00920672">
        <w:t>.</w:t>
      </w:r>
    </w:p>
    <w:p w14:paraId="4DD395DE" w14:textId="77777777" w:rsidR="0067520E" w:rsidRPr="00920672" w:rsidRDefault="0067520E" w:rsidP="008D38CB">
      <w:pPr>
        <w:spacing w:after="120"/>
        <w:ind w:left="360"/>
      </w:pPr>
      <w:r>
        <w:rPr>
          <w:i/>
        </w:rPr>
        <w:t>D</w:t>
      </w:r>
      <w:r w:rsidRPr="00920672">
        <w:rPr>
          <w:i/>
        </w:rPr>
        <w:t>ensity dependence</w:t>
      </w:r>
      <w:r w:rsidRPr="00920672">
        <w:t>. Individuals settle in suitable cells/patches with a probability dependent on the density of the resident population.</w:t>
      </w:r>
    </w:p>
    <w:p w14:paraId="49293A18" w14:textId="77777777" w:rsidR="0067520E" w:rsidRDefault="0067520E" w:rsidP="00C57BF9">
      <w:pPr>
        <w:rPr>
          <w:szCs w:val="24"/>
        </w:rPr>
      </w:pPr>
      <w:r>
        <w:rPr>
          <w:szCs w:val="24"/>
        </w:rPr>
        <w:t>If there is density dependence</w:t>
      </w:r>
      <w:r w:rsidRPr="00D123FB">
        <w:rPr>
          <w:szCs w:val="24"/>
        </w:rPr>
        <w:t xml:space="preserve">, </w:t>
      </w:r>
      <w:r>
        <w:rPr>
          <w:szCs w:val="24"/>
        </w:rPr>
        <w:t>three</w:t>
      </w:r>
      <w:r w:rsidRPr="00D123FB">
        <w:rPr>
          <w:szCs w:val="24"/>
        </w:rPr>
        <w:t xml:space="preserve"> extra </w:t>
      </w:r>
      <w:proofErr w:type="gramStart"/>
      <w:r w:rsidRPr="00D123FB">
        <w:rPr>
          <w:szCs w:val="24"/>
        </w:rPr>
        <w:t>parameter</w:t>
      </w:r>
      <w:proofErr w:type="gramEnd"/>
      <w:r w:rsidRPr="00D123FB">
        <w:rPr>
          <w:szCs w:val="24"/>
        </w:rPr>
        <w:t xml:space="preserve"> have to be set to define the shape of the density-dependent settlement probability</w:t>
      </w:r>
      <w:r>
        <w:rPr>
          <w:szCs w:val="24"/>
        </w:rPr>
        <w:t>, namely</w:t>
      </w:r>
      <w:r w:rsidRPr="00D123FB">
        <w:rPr>
          <w:szCs w:val="24"/>
        </w:rPr>
        <w:t xml:space="preserve"> the </w:t>
      </w:r>
      <w:r>
        <w:rPr>
          <w:szCs w:val="24"/>
        </w:rPr>
        <w:t xml:space="preserve">numerator, </w:t>
      </w:r>
      <w:r w:rsidRPr="00D123FB">
        <w:rPr>
          <w:szCs w:val="24"/>
        </w:rPr>
        <w:t xml:space="preserve">slope and inflection point </w:t>
      </w:r>
      <w:r>
        <w:rPr>
          <w:szCs w:val="24"/>
        </w:rPr>
        <w:t>of</w:t>
      </w:r>
      <w:r w:rsidRPr="00D123FB">
        <w:rPr>
          <w:szCs w:val="24"/>
        </w:rPr>
        <w:t xml:space="preserve"> eqn. 16. An additional rule must be also set to prevent an individual moving </w:t>
      </w:r>
      <w:r>
        <w:rPr>
          <w:szCs w:val="24"/>
        </w:rPr>
        <w:t>indefinitely</w:t>
      </w:r>
      <w:r w:rsidRPr="00D123FB">
        <w:rPr>
          <w:szCs w:val="24"/>
        </w:rPr>
        <w:t xml:space="preserve"> if it does not find the conditions for settling. This rule is set in the box </w:t>
      </w:r>
      <w:r w:rsidRPr="00D123FB">
        <w:rPr>
          <w:i/>
          <w:szCs w:val="24"/>
        </w:rPr>
        <w:t>If not settled, move until...</w:t>
      </w:r>
      <w:r w:rsidRPr="00D123FB">
        <w:rPr>
          <w:szCs w:val="24"/>
        </w:rPr>
        <w:t xml:space="preserve"> </w:t>
      </w:r>
      <w:r w:rsidRPr="00D123FB">
        <w:rPr>
          <w:szCs w:val="24"/>
        </w:rPr>
        <w:lastRenderedPageBreak/>
        <w:t xml:space="preserve">The default option is </w:t>
      </w:r>
      <w:r w:rsidRPr="00D123FB">
        <w:rPr>
          <w:i/>
          <w:szCs w:val="24"/>
        </w:rPr>
        <w:t>Only per-step mortality</w:t>
      </w:r>
      <w:r w:rsidRPr="00D123FB">
        <w:rPr>
          <w:szCs w:val="24"/>
        </w:rPr>
        <w:t xml:space="preserve">, which means that if an individual does not settle it will eventually stop because of stochastic mortality. The other option is setting, additionally or alternatively to the per-step mortality, a </w:t>
      </w:r>
      <w:r w:rsidRPr="00D123FB">
        <w:rPr>
          <w:i/>
          <w:szCs w:val="24"/>
        </w:rPr>
        <w:t>Maximum number of steps</w:t>
      </w:r>
      <w:r w:rsidRPr="00D123FB">
        <w:rPr>
          <w:szCs w:val="24"/>
        </w:rPr>
        <w:t xml:space="preserve">. In this case, when the maximum number of steps is reached, the individual will stop where it is, regardless of the location conditions. If the model is set for overlapping generations and individuals can disperse during multiple seasons a </w:t>
      </w:r>
      <w:r w:rsidRPr="00D123FB">
        <w:rPr>
          <w:i/>
          <w:szCs w:val="24"/>
        </w:rPr>
        <w:t>Maximum number of steps per year</w:t>
      </w:r>
      <w:r w:rsidRPr="00D123FB">
        <w:rPr>
          <w:szCs w:val="24"/>
        </w:rPr>
        <w:t xml:space="preserve"> must</w:t>
      </w:r>
      <w:r>
        <w:rPr>
          <w:szCs w:val="24"/>
        </w:rPr>
        <w:t xml:space="preserve"> be set.</w:t>
      </w:r>
    </w:p>
    <w:p w14:paraId="4DA67965" w14:textId="77777777" w:rsidR="0067520E" w:rsidRPr="00D123FB" w:rsidRDefault="0067520E" w:rsidP="00C57BF9">
      <w:pPr>
        <w:rPr>
          <w:szCs w:val="24"/>
        </w:rPr>
      </w:pPr>
      <w:r>
        <w:rPr>
          <w:szCs w:val="24"/>
        </w:rPr>
        <w:t>The three density dependence parameters may vary between individuals, in which case the mean and standard deviation of the initial population and the scaling factor for each parameter trait must be specified. The individual variability is not sex- or stage-dependent, i.e. the three traits are expressed by all individuals regardless of stage</w:t>
      </w:r>
      <w:r w:rsidRPr="008E3B27">
        <w:rPr>
          <w:szCs w:val="24"/>
        </w:rPr>
        <w:t xml:space="preserve"> </w:t>
      </w:r>
      <w:r>
        <w:rPr>
          <w:szCs w:val="24"/>
        </w:rPr>
        <w:t>or sex.</w:t>
      </w:r>
    </w:p>
    <w:p w14:paraId="068BE6E5" w14:textId="77777777" w:rsidR="0067520E" w:rsidRDefault="0067520E" w:rsidP="00C57BF9">
      <w:pPr>
        <w:rPr>
          <w:szCs w:val="24"/>
        </w:rPr>
      </w:pPr>
      <w:r w:rsidRPr="00D123FB">
        <w:rPr>
          <w:i/>
          <w:szCs w:val="24"/>
        </w:rPr>
        <w:t>Sex / Stage dependent settlement rules.</w:t>
      </w:r>
      <w:r w:rsidRPr="00D123FB">
        <w:rPr>
          <w:szCs w:val="24"/>
        </w:rPr>
        <w:t xml:space="preserve"> Checking the boxes </w:t>
      </w:r>
      <w:r w:rsidRPr="00D123FB">
        <w:rPr>
          <w:i/>
          <w:szCs w:val="24"/>
        </w:rPr>
        <w:t>Sex dependent</w:t>
      </w:r>
      <w:r w:rsidRPr="00D123FB">
        <w:rPr>
          <w:szCs w:val="24"/>
        </w:rPr>
        <w:t xml:space="preserve"> and/or </w:t>
      </w:r>
      <w:r w:rsidRPr="00D123FB">
        <w:rPr>
          <w:i/>
          <w:szCs w:val="24"/>
        </w:rPr>
        <w:t xml:space="preserve">Stage dependent </w:t>
      </w:r>
      <w:r w:rsidRPr="00D123FB">
        <w:rPr>
          <w:szCs w:val="24"/>
        </w:rPr>
        <w:t xml:space="preserve">allows defining sex- and/or stage-specific settlement rules. The parameters can be set in the dedicated table in the </w:t>
      </w:r>
      <w:r w:rsidRPr="00D123FB">
        <w:rPr>
          <w:i/>
          <w:szCs w:val="24"/>
        </w:rPr>
        <w:t>Sex / Stage dependent Dispersal</w:t>
      </w:r>
      <w:r w:rsidRPr="00D123FB">
        <w:rPr>
          <w:szCs w:val="24"/>
        </w:rPr>
        <w:t xml:space="preserve"> page. An example is illustrated in </w:t>
      </w:r>
      <w:r>
        <w:rPr>
          <w:szCs w:val="24"/>
        </w:rPr>
        <w:t>Figure 3.21</w:t>
      </w:r>
      <w:r w:rsidRPr="00D123FB">
        <w:rPr>
          <w:szCs w:val="24"/>
        </w:rPr>
        <w:t xml:space="preserve">d, where in the table </w:t>
      </w:r>
      <w:r w:rsidRPr="00D123FB">
        <w:rPr>
          <w:i/>
          <w:szCs w:val="24"/>
        </w:rPr>
        <w:t>SETTLEMENT - Movement Processes</w:t>
      </w:r>
      <w:r w:rsidRPr="00D123FB">
        <w:rPr>
          <w:szCs w:val="24"/>
        </w:rPr>
        <w:t xml:space="preserve">, the rows represent females (f) and males (m) in the two stages. The first </w:t>
      </w:r>
      <w:r>
        <w:rPr>
          <w:szCs w:val="24"/>
        </w:rPr>
        <w:t xml:space="preserve">two </w:t>
      </w:r>
      <w:r w:rsidRPr="00D123FB">
        <w:rPr>
          <w:szCs w:val="24"/>
        </w:rPr>
        <w:t>column</w:t>
      </w:r>
      <w:r>
        <w:rPr>
          <w:szCs w:val="24"/>
        </w:rPr>
        <w:t xml:space="preserve">s specify the mate finding and </w:t>
      </w:r>
      <w:r w:rsidRPr="00D123FB">
        <w:rPr>
          <w:szCs w:val="24"/>
        </w:rPr>
        <w:t xml:space="preserve">maximum number of steps per year </w:t>
      </w:r>
      <w:r>
        <w:rPr>
          <w:szCs w:val="24"/>
        </w:rPr>
        <w:t xml:space="preserve">for each stage/sex. </w:t>
      </w:r>
      <w:r w:rsidRPr="00D123FB">
        <w:rPr>
          <w:szCs w:val="24"/>
        </w:rPr>
        <w:t xml:space="preserve">The </w:t>
      </w:r>
      <w:r>
        <w:rPr>
          <w:szCs w:val="24"/>
        </w:rPr>
        <w:t>remaining</w:t>
      </w:r>
      <w:r w:rsidRPr="00D123FB">
        <w:rPr>
          <w:szCs w:val="24"/>
        </w:rPr>
        <w:t xml:space="preserve"> columns are for setting the </w:t>
      </w:r>
      <w:r>
        <w:rPr>
          <w:szCs w:val="24"/>
        </w:rPr>
        <w:t xml:space="preserve">numerator, </w:t>
      </w:r>
      <w:r w:rsidRPr="00D123FB">
        <w:rPr>
          <w:szCs w:val="24"/>
        </w:rPr>
        <w:t xml:space="preserve">inflection point and slope in case of density-dependent </w:t>
      </w:r>
      <w:proofErr w:type="gramStart"/>
      <w:r w:rsidRPr="00D123FB">
        <w:rPr>
          <w:szCs w:val="24"/>
        </w:rPr>
        <w:t xml:space="preserve">settlement, </w:t>
      </w:r>
      <w:r>
        <w:rPr>
          <w:szCs w:val="24"/>
        </w:rPr>
        <w:t>and</w:t>
      </w:r>
      <w:proofErr w:type="gramEnd"/>
      <w:r>
        <w:rPr>
          <w:szCs w:val="24"/>
        </w:rPr>
        <w:t xml:space="preserve"> are displayed only if there is density dependence without individual variability.</w:t>
      </w:r>
    </w:p>
    <w:p w14:paraId="40259271" w14:textId="77777777" w:rsidR="0067520E" w:rsidRDefault="0067520E" w:rsidP="009E434A">
      <w:pPr>
        <w:pStyle w:val="Heading3"/>
        <w:numPr>
          <w:ilvl w:val="2"/>
          <w:numId w:val="14"/>
        </w:numPr>
      </w:pPr>
      <w:bookmarkStart w:id="550" w:name="_Setting_the_genetics"/>
      <w:bookmarkStart w:id="551" w:name="_Toc54110080"/>
      <w:bookmarkEnd w:id="550"/>
      <w:r>
        <w:t>Setting the genetics parameters</w:t>
      </w:r>
      <w:bookmarkEnd w:id="551"/>
    </w:p>
    <w:p w14:paraId="7C6FDC2D" w14:textId="77777777" w:rsidR="0067520E" w:rsidRDefault="0067520E" w:rsidP="00C57BF9">
      <w:pPr>
        <w:rPr>
          <w:szCs w:val="24"/>
        </w:rPr>
      </w:pPr>
      <w:r>
        <w:rPr>
          <w:szCs w:val="24"/>
        </w:rPr>
        <w:t xml:space="preserve">If there are one or more species parameters which show inter-individual variability, then it is necessary to specify how the genome codes for the variable traits. To do so, </w:t>
      </w:r>
      <w:r w:rsidRPr="00D123FB">
        <w:rPr>
          <w:szCs w:val="24"/>
        </w:rPr>
        <w:t xml:space="preserve">the sub-menu </w:t>
      </w:r>
      <w:r w:rsidRPr="00D123FB">
        <w:rPr>
          <w:i/>
          <w:szCs w:val="24"/>
        </w:rPr>
        <w:t>Parameters</w:t>
      </w:r>
      <w:r w:rsidRPr="00D123FB">
        <w:rPr>
          <w:szCs w:val="24"/>
        </w:rPr>
        <w:t> </w:t>
      </w:r>
      <w:r w:rsidRPr="00D123FB">
        <w:rPr>
          <w:i/>
          <w:szCs w:val="24"/>
        </w:rPr>
        <w:t>setting → </w:t>
      </w:r>
      <w:r>
        <w:rPr>
          <w:i/>
          <w:szCs w:val="24"/>
        </w:rPr>
        <w:t>Genetics</w:t>
      </w:r>
      <w:r w:rsidRPr="00D123FB">
        <w:rPr>
          <w:szCs w:val="24"/>
        </w:rPr>
        <w:t xml:space="preserve"> should be selected to open the </w:t>
      </w:r>
      <w:r>
        <w:rPr>
          <w:i/>
          <w:szCs w:val="24"/>
        </w:rPr>
        <w:t>Genetics</w:t>
      </w:r>
      <w:r w:rsidRPr="00D123FB">
        <w:rPr>
          <w:i/>
          <w:szCs w:val="24"/>
        </w:rPr>
        <w:t> Parameters</w:t>
      </w:r>
      <w:r w:rsidRPr="00D123FB">
        <w:rPr>
          <w:szCs w:val="24"/>
        </w:rPr>
        <w:t xml:space="preserve"> window (</w:t>
      </w:r>
      <w:r>
        <w:rPr>
          <w:szCs w:val="24"/>
        </w:rPr>
        <w:t>Figure 3.22</w:t>
      </w:r>
      <w:r w:rsidRPr="00D123FB">
        <w:rPr>
          <w:szCs w:val="24"/>
        </w:rPr>
        <w:t>).</w:t>
      </w:r>
      <w:r>
        <w:rPr>
          <w:szCs w:val="24"/>
        </w:rPr>
        <w:t xml:space="preserve"> The number of variable traits will be displayed for reference. If an asexual / female-only model has been selected, the genome will be haploid; otherwise, it will be diploid.</w:t>
      </w:r>
    </w:p>
    <w:p w14:paraId="6A5EB676" w14:textId="77777777" w:rsidR="0067520E" w:rsidRPr="00D123FB" w:rsidRDefault="0067520E" w:rsidP="00C57BF9">
      <w:pPr>
        <w:pStyle w:val="Figure"/>
      </w:pPr>
      <w:r w:rsidRPr="00BD45F4">
        <w:lastRenderedPageBreak/>
        <w:drawing>
          <wp:inline distT="0" distB="0" distL="0" distR="0" wp14:anchorId="5EA68B0C" wp14:editId="5682BC99">
            <wp:extent cx="5731510" cy="341466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414665"/>
                    </a:xfrm>
                    <a:prstGeom prst="rect">
                      <a:avLst/>
                    </a:prstGeom>
                    <a:noFill/>
                    <a:ln>
                      <a:noFill/>
                    </a:ln>
                  </pic:spPr>
                </pic:pic>
              </a:graphicData>
            </a:graphic>
          </wp:inline>
        </w:drawing>
      </w:r>
    </w:p>
    <w:p w14:paraId="4E8AC07B" w14:textId="77777777" w:rsidR="0067520E" w:rsidRPr="00D123FB" w:rsidRDefault="0067520E" w:rsidP="00C57BF9">
      <w:pPr>
        <w:pStyle w:val="Figheading"/>
      </w:pPr>
      <w:r>
        <w:rPr>
          <w:b/>
        </w:rPr>
        <w:t>Figure 3.22</w:t>
      </w:r>
      <w:r w:rsidRPr="00D123FB">
        <w:rPr>
          <w:b/>
        </w:rPr>
        <w:t>.</w:t>
      </w:r>
      <w:r w:rsidRPr="00D123FB">
        <w:t xml:space="preserve"> </w:t>
      </w:r>
      <w:r>
        <w:t xml:space="preserve">Opening the </w:t>
      </w:r>
      <w:r w:rsidRPr="00BD45F4">
        <w:rPr>
          <w:i/>
        </w:rPr>
        <w:t>Genetics Parameters</w:t>
      </w:r>
      <w:r>
        <w:t xml:space="preserve"> window</w:t>
      </w:r>
      <w:r w:rsidRPr="00D123FB">
        <w:t>.</w:t>
      </w:r>
    </w:p>
    <w:p w14:paraId="3C0712F0" w14:textId="77777777" w:rsidR="0067520E" w:rsidRDefault="0067520E" w:rsidP="00C57BF9">
      <w:pPr>
        <w:rPr>
          <w:szCs w:val="24"/>
        </w:rPr>
      </w:pPr>
      <w:r>
        <w:rPr>
          <w:szCs w:val="24"/>
        </w:rPr>
        <w:t xml:space="preserve">The simple way to set up the genome is to accept the default </w:t>
      </w:r>
      <w:r w:rsidRPr="006029D9">
        <w:rPr>
          <w:i/>
          <w:szCs w:val="24"/>
        </w:rPr>
        <w:t>One chromosome per trait</w:t>
      </w:r>
      <w:r w:rsidRPr="006029D9">
        <w:rPr>
          <w:szCs w:val="24"/>
        </w:rPr>
        <w:t xml:space="preserve"> </w:t>
      </w:r>
      <w:r>
        <w:rPr>
          <w:szCs w:val="24"/>
        </w:rPr>
        <w:t xml:space="preserve">architecture. In that case, set the </w:t>
      </w:r>
      <w:r w:rsidRPr="00E0685F">
        <w:rPr>
          <w:i/>
          <w:szCs w:val="24"/>
        </w:rPr>
        <w:t>No. of loci per chromosome</w:t>
      </w:r>
      <w:r>
        <w:rPr>
          <w:szCs w:val="24"/>
        </w:rPr>
        <w:t xml:space="preserve"> to one or more; all chromosomes will carry the same number of loci. The remaining genome parameters are initialised with default values, which may be altered if desired. The </w:t>
      </w:r>
      <w:r w:rsidRPr="00E0685F">
        <w:rPr>
          <w:i/>
          <w:szCs w:val="24"/>
        </w:rPr>
        <w:t>Mutation probability</w:t>
      </w:r>
      <w:r>
        <w:rPr>
          <w:szCs w:val="24"/>
        </w:rPr>
        <w:t xml:space="preserve"> is the probability that a mutation will occur when an individual allele is inherited by a new-born individual from its parent. The </w:t>
      </w:r>
      <w:r>
        <w:rPr>
          <w:i/>
          <w:szCs w:val="24"/>
        </w:rPr>
        <w:t>Crossover</w:t>
      </w:r>
      <w:r w:rsidRPr="00E0685F">
        <w:rPr>
          <w:i/>
          <w:szCs w:val="24"/>
        </w:rPr>
        <w:t> probability</w:t>
      </w:r>
      <w:r>
        <w:rPr>
          <w:szCs w:val="24"/>
        </w:rPr>
        <w:t xml:space="preserve"> applies only to diploid genomes, and is the probability that, when copying a multi-locus chromosome from a parent’s to the offspring’s genome, there will be a change at the current locus from copying the parent’s maternally-inherited alleles to the parent’s paternally-inherited alleles or </w:t>
      </w:r>
      <w:r w:rsidRPr="00F96926">
        <w:rPr>
          <w:i/>
          <w:szCs w:val="24"/>
        </w:rPr>
        <w:t>vice versa</w:t>
      </w:r>
      <w:r>
        <w:rPr>
          <w:szCs w:val="24"/>
        </w:rPr>
        <w:t xml:space="preserve"> (</w:t>
      </w:r>
      <w:hyperlink w:anchor="_Genome_initialisation" w:history="1">
        <w:r w:rsidRPr="00B3004F">
          <w:rPr>
            <w:rStyle w:val="Hyperlink"/>
            <w:szCs w:val="24"/>
          </w:rPr>
          <w:t>see 2.6.2</w:t>
        </w:r>
      </w:hyperlink>
      <w:r>
        <w:rPr>
          <w:szCs w:val="24"/>
        </w:rPr>
        <w:t xml:space="preserve">). The </w:t>
      </w:r>
      <w:r w:rsidRPr="00F96926">
        <w:rPr>
          <w:i/>
          <w:szCs w:val="24"/>
        </w:rPr>
        <w:t>Initial allele </w:t>
      </w:r>
      <w:proofErr w:type="spellStart"/>
      <w:r w:rsidRPr="00F96926">
        <w:rPr>
          <w:i/>
          <w:szCs w:val="24"/>
        </w:rPr>
        <w:t>s.d.</w:t>
      </w:r>
      <w:proofErr w:type="spellEnd"/>
      <w:r>
        <w:rPr>
          <w:szCs w:val="24"/>
        </w:rPr>
        <w:t xml:space="preserve"> and the </w:t>
      </w:r>
      <w:r w:rsidRPr="00F96926">
        <w:rPr>
          <w:i/>
          <w:szCs w:val="24"/>
        </w:rPr>
        <w:t>Mutation </w:t>
      </w:r>
      <w:proofErr w:type="spellStart"/>
      <w:r w:rsidRPr="00F96926">
        <w:rPr>
          <w:i/>
          <w:szCs w:val="24"/>
        </w:rPr>
        <w:t>s.d.</w:t>
      </w:r>
      <w:proofErr w:type="spellEnd"/>
      <w:r>
        <w:rPr>
          <w:szCs w:val="24"/>
        </w:rPr>
        <w:t xml:space="preserve"> specify the standard deviations of zero-centred normal distributions from which random values are drawn when respectively setting up the traits of the initial population and when a mutation occurs. In both cases, the random value is multiplied by the integer base and the resulting integer is added to the allele value (</w:t>
      </w:r>
      <w:hyperlink w:anchor="_Flexible_genetic_architecture" w:history="1">
        <w:r w:rsidRPr="00B3004F">
          <w:rPr>
            <w:rStyle w:val="Hyperlink"/>
            <w:szCs w:val="24"/>
          </w:rPr>
          <w:t>see 2.6.1</w:t>
        </w:r>
      </w:hyperlink>
      <w:r>
        <w:rPr>
          <w:szCs w:val="24"/>
        </w:rPr>
        <w:t xml:space="preserve">). A close approximation to the variable trait implementation of </w:t>
      </w:r>
      <w:proofErr w:type="spellStart"/>
      <w:r>
        <w:rPr>
          <w:szCs w:val="24"/>
        </w:rPr>
        <w:t>RangeShifter</w:t>
      </w:r>
      <w:proofErr w:type="spellEnd"/>
      <w:r>
        <w:rPr>
          <w:szCs w:val="24"/>
        </w:rPr>
        <w:t xml:space="preserve"> v1 may be specified by setting one locus per chromosome, crossover probability to zero and the initial allele </w:t>
      </w:r>
      <w:proofErr w:type="spellStart"/>
      <w:r>
        <w:rPr>
          <w:szCs w:val="24"/>
        </w:rPr>
        <w:t>s.d.</w:t>
      </w:r>
      <w:proofErr w:type="spellEnd"/>
      <w:r>
        <w:rPr>
          <w:szCs w:val="24"/>
        </w:rPr>
        <w:t xml:space="preserve"> to a very small number (zero is not permitted).</w:t>
      </w:r>
    </w:p>
    <w:p w14:paraId="766E5C5F" w14:textId="13123328" w:rsidR="0067520E" w:rsidRDefault="0067520E" w:rsidP="00B35389">
      <w:pPr>
        <w:pStyle w:val="Keepnext"/>
      </w:pPr>
      <w:r>
        <w:t xml:space="preserve">Alternatively, a much more flexible genetic architecture may be applied by choosing the </w:t>
      </w:r>
      <w:r w:rsidRPr="00F96926">
        <w:rPr>
          <w:i/>
        </w:rPr>
        <w:t>Read from file</w:t>
      </w:r>
      <w:r>
        <w:t xml:space="preserve"> option. Click on the </w:t>
      </w:r>
      <w:r w:rsidRPr="00171485">
        <w:rPr>
          <w:i/>
        </w:rPr>
        <w:t>Read file</w:t>
      </w:r>
      <w:r>
        <w:t xml:space="preserve"> button to select an architecture file from the </w:t>
      </w:r>
      <w:r w:rsidRPr="00171485">
        <w:rPr>
          <w:i/>
        </w:rPr>
        <w:t>Inputs</w:t>
      </w:r>
      <w:r>
        <w:t xml:space="preserve"> folder. The architecture file is a text file, which specifies the structure of the genome and how it codes for the trait phenotypes. It must follow the format exemplified in Figure 3.2</w:t>
      </w:r>
      <w:r w:rsidR="003B0805">
        <w:t>3</w:t>
      </w:r>
      <w:r>
        <w:t>, namely:</w:t>
      </w:r>
    </w:p>
    <w:p w14:paraId="02DAAAE4" w14:textId="77777777" w:rsidR="0067520E" w:rsidRDefault="0067520E" w:rsidP="008D38CB">
      <w:pPr>
        <w:spacing w:after="120"/>
        <w:ind w:left="360"/>
        <w:rPr>
          <w:szCs w:val="24"/>
        </w:rPr>
      </w:pPr>
      <w:r w:rsidRPr="0084079B">
        <w:rPr>
          <w:i/>
          <w:szCs w:val="24"/>
        </w:rPr>
        <w:t>First line</w:t>
      </w:r>
      <w:r>
        <w:rPr>
          <w:szCs w:val="24"/>
        </w:rPr>
        <w:t xml:space="preserve"> – The keyword </w:t>
      </w:r>
      <w:proofErr w:type="spellStart"/>
      <w:r w:rsidRPr="0010206E">
        <w:rPr>
          <w:i/>
          <w:szCs w:val="24"/>
        </w:rPr>
        <w:t>NChromosomes</w:t>
      </w:r>
      <w:proofErr w:type="spellEnd"/>
      <w:r>
        <w:rPr>
          <w:szCs w:val="24"/>
        </w:rPr>
        <w:t xml:space="preserve"> followed by a single integer giving the number of chromosomes in the genome, which does not have to match the number of </w:t>
      </w:r>
      <w:proofErr w:type="gramStart"/>
      <w:r>
        <w:rPr>
          <w:szCs w:val="24"/>
        </w:rPr>
        <w:t>traits;</w:t>
      </w:r>
      <w:proofErr w:type="gramEnd"/>
    </w:p>
    <w:p w14:paraId="19DAA268" w14:textId="77777777" w:rsidR="0067520E" w:rsidRDefault="0067520E" w:rsidP="008D38CB">
      <w:pPr>
        <w:spacing w:after="120"/>
        <w:ind w:left="360"/>
        <w:rPr>
          <w:szCs w:val="24"/>
        </w:rPr>
      </w:pPr>
      <w:r w:rsidRPr="0084079B">
        <w:rPr>
          <w:i/>
          <w:szCs w:val="24"/>
        </w:rPr>
        <w:t>Second line</w:t>
      </w:r>
      <w:r>
        <w:rPr>
          <w:szCs w:val="24"/>
        </w:rPr>
        <w:t xml:space="preserve"> – The keyword </w:t>
      </w:r>
      <w:proofErr w:type="spellStart"/>
      <w:r w:rsidRPr="0010206E">
        <w:rPr>
          <w:i/>
          <w:szCs w:val="24"/>
        </w:rPr>
        <w:t>NLoci</w:t>
      </w:r>
      <w:proofErr w:type="spellEnd"/>
      <w:r>
        <w:rPr>
          <w:szCs w:val="24"/>
        </w:rPr>
        <w:t xml:space="preserve"> followed by a list of integers equal to the number of chromosomes, which specify the number of loci on each </w:t>
      </w:r>
      <w:proofErr w:type="gramStart"/>
      <w:r>
        <w:rPr>
          <w:szCs w:val="24"/>
        </w:rPr>
        <w:t>chromosome;</w:t>
      </w:r>
      <w:proofErr w:type="gramEnd"/>
    </w:p>
    <w:p w14:paraId="73951E63" w14:textId="77777777" w:rsidR="0067520E" w:rsidRDefault="0067520E" w:rsidP="008D38CB">
      <w:pPr>
        <w:spacing w:after="120"/>
        <w:ind w:left="360"/>
        <w:rPr>
          <w:szCs w:val="24"/>
        </w:rPr>
      </w:pPr>
      <w:r w:rsidRPr="0084079B">
        <w:rPr>
          <w:i/>
          <w:szCs w:val="24"/>
        </w:rPr>
        <w:lastRenderedPageBreak/>
        <w:t>One or more lines</w:t>
      </w:r>
      <w:r>
        <w:rPr>
          <w:szCs w:val="24"/>
        </w:rPr>
        <w:t xml:space="preserve"> – One for each trait, comprising the keyword </w:t>
      </w:r>
      <w:r w:rsidRPr="0010206E">
        <w:rPr>
          <w:i/>
          <w:szCs w:val="24"/>
        </w:rPr>
        <w:t>Trait</w:t>
      </w:r>
      <w:r>
        <w:rPr>
          <w:szCs w:val="24"/>
        </w:rPr>
        <w:t xml:space="preserve">, a sequential trait number starting from 0, the keyword </w:t>
      </w:r>
      <w:proofErr w:type="spellStart"/>
      <w:r w:rsidRPr="0010206E">
        <w:rPr>
          <w:i/>
          <w:szCs w:val="24"/>
        </w:rPr>
        <w:t>NLoci</w:t>
      </w:r>
      <w:proofErr w:type="spellEnd"/>
      <w:r>
        <w:rPr>
          <w:szCs w:val="24"/>
        </w:rPr>
        <w:t xml:space="preserve">, a single integer setting the number of loci </w:t>
      </w:r>
      <w:r w:rsidRPr="0010206E">
        <w:rPr>
          <w:i/>
          <w:szCs w:val="24"/>
        </w:rPr>
        <w:t>N</w:t>
      </w:r>
      <w:r>
        <w:rPr>
          <w:szCs w:val="24"/>
        </w:rPr>
        <w:t xml:space="preserve"> which code for the trait and finally a list of </w:t>
      </w:r>
      <w:r w:rsidRPr="0010206E">
        <w:rPr>
          <w:i/>
          <w:szCs w:val="24"/>
        </w:rPr>
        <w:t>N</w:t>
      </w:r>
      <w:r>
        <w:rPr>
          <w:szCs w:val="24"/>
        </w:rPr>
        <w:t xml:space="preserve"> pairs of integers. The first integer of a pair identifies the chromosome number and the second the locus on that chromosome, both of which start from 0.</w:t>
      </w:r>
    </w:p>
    <w:p w14:paraId="3ABBAC0F" w14:textId="77777777" w:rsidR="0067520E" w:rsidRPr="00D123FB" w:rsidRDefault="0067520E" w:rsidP="00C57BF9">
      <w:pPr>
        <w:pStyle w:val="Figure"/>
      </w:pPr>
      <w:r w:rsidRPr="00171485">
        <w:drawing>
          <wp:inline distT="0" distB="0" distL="0" distR="0" wp14:anchorId="189D6DFC" wp14:editId="708A2BD8">
            <wp:extent cx="3319272" cy="15544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19272" cy="1554480"/>
                    </a:xfrm>
                    <a:prstGeom prst="rect">
                      <a:avLst/>
                    </a:prstGeom>
                    <a:noFill/>
                    <a:ln>
                      <a:noFill/>
                    </a:ln>
                  </pic:spPr>
                </pic:pic>
              </a:graphicData>
            </a:graphic>
          </wp:inline>
        </w:drawing>
      </w:r>
    </w:p>
    <w:p w14:paraId="4CC48B19" w14:textId="77777777" w:rsidR="0067520E" w:rsidRPr="00D123FB" w:rsidRDefault="0067520E" w:rsidP="00C57BF9">
      <w:pPr>
        <w:pStyle w:val="Figheading"/>
      </w:pPr>
      <w:r w:rsidRPr="0084079B">
        <w:rPr>
          <w:b/>
        </w:rPr>
        <w:t>Figure 3.23</w:t>
      </w:r>
      <w:r w:rsidRPr="00D123FB">
        <w:t xml:space="preserve">. </w:t>
      </w:r>
      <w:r>
        <w:t>Example genetic architecture file</w:t>
      </w:r>
      <w:r w:rsidRPr="00D123FB">
        <w:t>.</w:t>
      </w:r>
    </w:p>
    <w:p w14:paraId="2B191B25" w14:textId="77777777" w:rsidR="0067520E" w:rsidRDefault="0067520E" w:rsidP="00C57BF9">
      <w:pPr>
        <w:rPr>
          <w:szCs w:val="24"/>
        </w:rPr>
      </w:pPr>
      <w:r>
        <w:rPr>
          <w:szCs w:val="24"/>
        </w:rPr>
        <w:t xml:space="preserve">If more </w:t>
      </w:r>
      <w:r w:rsidRPr="0084079B">
        <w:rPr>
          <w:i/>
          <w:szCs w:val="24"/>
        </w:rPr>
        <w:t>Trait</w:t>
      </w:r>
      <w:r>
        <w:rPr>
          <w:szCs w:val="24"/>
        </w:rPr>
        <w:t xml:space="preserve"> lines are included than the number of variable traits in the model, then the excess lines are ignored. If insufficient </w:t>
      </w:r>
      <w:r w:rsidRPr="0084079B">
        <w:rPr>
          <w:i/>
          <w:szCs w:val="24"/>
        </w:rPr>
        <w:t>Trait</w:t>
      </w:r>
      <w:r>
        <w:rPr>
          <w:szCs w:val="24"/>
        </w:rPr>
        <w:t xml:space="preserve"> lines are included, then the model will run, but the traits that have been omitted from the architecture file will not be variable (all individuals will have the same phenotype equal to the mean of the initial population). Care should therefore be taken to inspect the output </w:t>
      </w:r>
      <w:r w:rsidRPr="0084079B">
        <w:rPr>
          <w:i/>
          <w:szCs w:val="24"/>
        </w:rPr>
        <w:t>Parameters</w:t>
      </w:r>
      <w:r>
        <w:rPr>
          <w:szCs w:val="24"/>
        </w:rPr>
        <w:t xml:space="preserve"> file to ensure that all variable traits have been correctly defined and in the right sequence.</w:t>
      </w:r>
    </w:p>
    <w:p w14:paraId="7D3324D7" w14:textId="68346B7E" w:rsidR="0067520E" w:rsidRDefault="003B0805" w:rsidP="00C57BF9">
      <w:pPr>
        <w:rPr>
          <w:szCs w:val="24"/>
        </w:rPr>
      </w:pPr>
      <w:r>
        <w:rPr>
          <w:szCs w:val="24"/>
        </w:rPr>
        <w:t>Neutral genetics may be included in a model which has no adaptive traits</w:t>
      </w:r>
      <w:r w:rsidR="0067520E">
        <w:rPr>
          <w:szCs w:val="24"/>
        </w:rPr>
        <w:t>.</w:t>
      </w:r>
      <w:r>
        <w:rPr>
          <w:szCs w:val="24"/>
        </w:rPr>
        <w:t xml:space="preserve"> This is possible only with </w:t>
      </w:r>
      <w:r>
        <w:t xml:space="preserve">the </w:t>
      </w:r>
      <w:r w:rsidRPr="00F96926">
        <w:rPr>
          <w:i/>
        </w:rPr>
        <w:t>Read from file</w:t>
      </w:r>
      <w:r>
        <w:t xml:space="preserve"> option, and only the first two lines of the architecture file, specifying the no. of chromosomes and the no. of loci on each, are relevant; any</w:t>
      </w:r>
      <w:r w:rsidR="00DA247E">
        <w:t xml:space="preserve"> subsequent</w:t>
      </w:r>
      <w:r>
        <w:t xml:space="preserve"> </w:t>
      </w:r>
      <w:r w:rsidRPr="0084079B">
        <w:rPr>
          <w:i/>
          <w:szCs w:val="24"/>
        </w:rPr>
        <w:t>Trait</w:t>
      </w:r>
      <w:r>
        <w:rPr>
          <w:szCs w:val="24"/>
        </w:rPr>
        <w:t xml:space="preserve"> lines in the file are ignored. In the GUI</w:t>
      </w:r>
      <w:r w:rsidR="00DA247E">
        <w:rPr>
          <w:szCs w:val="24"/>
        </w:rPr>
        <w:t xml:space="preserve"> version</w:t>
      </w:r>
      <w:r>
        <w:rPr>
          <w:szCs w:val="24"/>
        </w:rPr>
        <w:t xml:space="preserve">, check the </w:t>
      </w:r>
      <w:r w:rsidRPr="003B0805">
        <w:rPr>
          <w:i/>
          <w:szCs w:val="24"/>
        </w:rPr>
        <w:t>Neutral genetics</w:t>
      </w:r>
      <w:r>
        <w:rPr>
          <w:szCs w:val="24"/>
        </w:rPr>
        <w:t xml:space="preserve"> box, which is visible only if there are no adaptive traits, and select the architecture file and set the general genetics parameters as described above. In the batch version, </w:t>
      </w:r>
      <w:r w:rsidR="00DA247E">
        <w:rPr>
          <w:szCs w:val="24"/>
        </w:rPr>
        <w:t>specifying a genetic architecture file for a model having no adaptive traits will result in neutral genetics being set up for the species.</w:t>
      </w:r>
    </w:p>
    <w:p w14:paraId="2E195A78" w14:textId="77777777" w:rsidR="0067520E" w:rsidRPr="00D123FB" w:rsidRDefault="0067520E" w:rsidP="009E434A">
      <w:pPr>
        <w:pStyle w:val="Heading3"/>
        <w:numPr>
          <w:ilvl w:val="2"/>
          <w:numId w:val="14"/>
        </w:numPr>
      </w:pPr>
      <w:bookmarkStart w:id="552" w:name="_Setting_the_simulation"/>
      <w:bookmarkStart w:id="553" w:name="_Toc54110081"/>
      <w:bookmarkEnd w:id="552"/>
      <w:r w:rsidRPr="00D123FB">
        <w:lastRenderedPageBreak/>
        <w:t>Setting the simulation parameters</w:t>
      </w:r>
      <w:bookmarkEnd w:id="553"/>
    </w:p>
    <w:p w14:paraId="1DB08BEE" w14:textId="77777777" w:rsidR="0067520E" w:rsidRDefault="0067520E" w:rsidP="00AE27D5">
      <w:pPr>
        <w:keepNext/>
        <w:keepLines/>
        <w:rPr>
          <w:szCs w:val="24"/>
        </w:rPr>
      </w:pPr>
      <w:r w:rsidRPr="00D123FB">
        <w:rPr>
          <w:szCs w:val="24"/>
        </w:rPr>
        <w:t xml:space="preserve">Clicking on the sub-menu </w:t>
      </w:r>
      <w:r w:rsidRPr="00D123FB">
        <w:rPr>
          <w:i/>
          <w:szCs w:val="24"/>
        </w:rPr>
        <w:t>Parameters</w:t>
      </w:r>
      <w:r>
        <w:rPr>
          <w:i/>
          <w:szCs w:val="24"/>
        </w:rPr>
        <w:t> </w:t>
      </w:r>
      <w:r w:rsidRPr="00D123FB">
        <w:rPr>
          <w:i/>
          <w:szCs w:val="24"/>
        </w:rPr>
        <w:t>setting → Simulations</w:t>
      </w:r>
      <w:r w:rsidRPr="00D123FB">
        <w:rPr>
          <w:szCs w:val="24"/>
        </w:rPr>
        <w:t xml:space="preserve"> accesses the window </w:t>
      </w:r>
      <w:r w:rsidRPr="00D123FB">
        <w:rPr>
          <w:i/>
          <w:szCs w:val="24"/>
        </w:rPr>
        <w:t>Simulation parameters</w:t>
      </w:r>
      <w:r w:rsidRPr="00D123FB">
        <w:rPr>
          <w:szCs w:val="24"/>
        </w:rPr>
        <w:t xml:space="preserve"> (</w:t>
      </w:r>
      <w:r>
        <w:rPr>
          <w:szCs w:val="24"/>
        </w:rPr>
        <w:t>Figure 3.24</w:t>
      </w:r>
      <w:r w:rsidRPr="00D123FB">
        <w:rPr>
          <w:szCs w:val="24"/>
        </w:rPr>
        <w:t xml:space="preserve">). This window is for setting options and parameters </w:t>
      </w:r>
      <w:proofErr w:type="gramStart"/>
      <w:r w:rsidRPr="00D123FB">
        <w:rPr>
          <w:szCs w:val="24"/>
        </w:rPr>
        <w:t>regarding:</w:t>
      </w:r>
      <w:proofErr w:type="gramEnd"/>
      <w:r w:rsidRPr="00D123FB">
        <w:rPr>
          <w:szCs w:val="24"/>
        </w:rPr>
        <w:t xml:space="preserve"> simulation scheduling, </w:t>
      </w:r>
      <w:r>
        <w:rPr>
          <w:szCs w:val="24"/>
        </w:rPr>
        <w:t>initialis</w:t>
      </w:r>
      <w:r w:rsidRPr="00D123FB">
        <w:rPr>
          <w:szCs w:val="24"/>
        </w:rPr>
        <w:t xml:space="preserve">ation rules, environmental stochasticity and local extinction probability, simulation outputs and dynamic </w:t>
      </w:r>
      <w:r>
        <w:rPr>
          <w:szCs w:val="24"/>
        </w:rPr>
        <w:t>visualis</w:t>
      </w:r>
      <w:r w:rsidRPr="00D123FB">
        <w:rPr>
          <w:szCs w:val="24"/>
        </w:rPr>
        <w:t>ations.</w:t>
      </w:r>
    </w:p>
    <w:p w14:paraId="18F4F73D" w14:textId="6F983AE8" w:rsidR="0067520E" w:rsidRPr="00D123FB" w:rsidRDefault="00D61BC5" w:rsidP="00C57BF9">
      <w:pPr>
        <w:pStyle w:val="Figure"/>
      </w:pPr>
      <w:r w:rsidRPr="00D61BC5">
        <w:drawing>
          <wp:inline distT="0" distB="0" distL="0" distR="0" wp14:anchorId="72534DB9" wp14:editId="7B3B1ED5">
            <wp:extent cx="5605272" cy="33558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05272" cy="3355848"/>
                    </a:xfrm>
                    <a:prstGeom prst="rect">
                      <a:avLst/>
                    </a:prstGeom>
                    <a:noFill/>
                    <a:ln>
                      <a:noFill/>
                    </a:ln>
                  </pic:spPr>
                </pic:pic>
              </a:graphicData>
            </a:graphic>
          </wp:inline>
        </w:drawing>
      </w:r>
    </w:p>
    <w:p w14:paraId="08BDA778" w14:textId="77777777" w:rsidR="0067520E" w:rsidRPr="00316C72" w:rsidRDefault="0067520E" w:rsidP="00C57BF9">
      <w:pPr>
        <w:pStyle w:val="Figheading"/>
      </w:pPr>
      <w:r w:rsidRPr="00316C72">
        <w:rPr>
          <w:b/>
        </w:rPr>
        <w:t>Figure 3.24.</w:t>
      </w:r>
      <w:r w:rsidRPr="00316C72">
        <w:t xml:space="preserve"> The </w:t>
      </w:r>
      <w:r w:rsidRPr="00316C72">
        <w:rPr>
          <w:i/>
        </w:rPr>
        <w:t>Simulation parameter</w:t>
      </w:r>
      <w:r w:rsidRPr="00316C72">
        <w:t xml:space="preserve"> window. </w:t>
      </w:r>
    </w:p>
    <w:p w14:paraId="6ECE64EE" w14:textId="7EB2CD91" w:rsidR="0067520E" w:rsidRPr="00AE27D5" w:rsidRDefault="0067520E" w:rsidP="00B35389">
      <w:pPr>
        <w:pStyle w:val="Keepnext"/>
      </w:pPr>
      <w:r w:rsidRPr="00AE27D5">
        <w:t xml:space="preserve">In the upper part of the window there are </w:t>
      </w:r>
      <w:r w:rsidR="00316C72" w:rsidRPr="00AE27D5">
        <w:t>four</w:t>
      </w:r>
      <w:r w:rsidRPr="00AE27D5">
        <w:t xml:space="preserve"> parameters to be set:</w:t>
      </w:r>
    </w:p>
    <w:p w14:paraId="7F030375" w14:textId="77777777" w:rsidR="0067520E" w:rsidRPr="00AE27D5" w:rsidRDefault="0067520E" w:rsidP="009E434A">
      <w:pPr>
        <w:pStyle w:val="Numbered"/>
        <w:numPr>
          <w:ilvl w:val="0"/>
          <w:numId w:val="42"/>
        </w:numPr>
      </w:pPr>
      <w:r w:rsidRPr="00AE27D5">
        <w:rPr>
          <w:i/>
        </w:rPr>
        <w:t>Simulation number</w:t>
      </w:r>
      <w:r w:rsidRPr="00AE27D5">
        <w:t xml:space="preserve">. This number defines the identity of the </w:t>
      </w:r>
      <w:proofErr w:type="gramStart"/>
      <w:r w:rsidRPr="00AE27D5">
        <w:t>simulation</w:t>
      </w:r>
      <w:proofErr w:type="gramEnd"/>
      <w:r w:rsidRPr="00AE27D5">
        <w:t xml:space="preserve"> and it is particularly important because it will be incorporated into the name of each output file produced. Changing this number prevents overwriting of outputs between different simulations.</w:t>
      </w:r>
    </w:p>
    <w:p w14:paraId="31A8893B" w14:textId="77777777" w:rsidR="0067520E" w:rsidRPr="00AE27D5" w:rsidRDefault="0067520E" w:rsidP="008D38CB">
      <w:pPr>
        <w:pStyle w:val="Numbered"/>
      </w:pPr>
      <w:r w:rsidRPr="00AE27D5">
        <w:rPr>
          <w:i/>
        </w:rPr>
        <w:t>Number of replicates</w:t>
      </w:r>
      <w:r w:rsidRPr="00AE27D5">
        <w:t>. Number of times the model is repeated for a single set of parameter values (single simulation).</w:t>
      </w:r>
    </w:p>
    <w:p w14:paraId="29A55B4D" w14:textId="1A1288CD" w:rsidR="0067520E" w:rsidRPr="00AE27D5" w:rsidRDefault="0067520E" w:rsidP="008D38CB">
      <w:pPr>
        <w:pStyle w:val="Numbered"/>
      </w:pPr>
      <w:r w:rsidRPr="00AE27D5">
        <w:rPr>
          <w:i/>
        </w:rPr>
        <w:t>Number of</w:t>
      </w:r>
      <w:r w:rsidRPr="00AE27D5">
        <w:t xml:space="preserve"> </w:t>
      </w:r>
      <w:r w:rsidRPr="00AE27D5">
        <w:rPr>
          <w:i/>
        </w:rPr>
        <w:t>years</w:t>
      </w:r>
      <w:r w:rsidR="00316C72" w:rsidRPr="00AE27D5">
        <w:t xml:space="preserve"> for which each replicate will run</w:t>
      </w:r>
      <w:r w:rsidRPr="00AE27D5">
        <w:t>.</w:t>
      </w:r>
    </w:p>
    <w:p w14:paraId="5416D17A" w14:textId="64EFEDCB" w:rsidR="00316C72" w:rsidRPr="00AE27D5" w:rsidRDefault="00316C72" w:rsidP="008D38CB">
      <w:pPr>
        <w:pStyle w:val="Numbered"/>
      </w:pPr>
      <w:r w:rsidRPr="00AE27D5">
        <w:rPr>
          <w:i/>
        </w:rPr>
        <w:t>Absorbing boundaries</w:t>
      </w:r>
      <w:r w:rsidRPr="00AE27D5">
        <w:t xml:space="preserve">. If this option is checked, the boundary of the landscape and any ‘no-data’ regions present become absorbing, i.e. a disperser may move into them (rather than such action be prevented, as was the only option in </w:t>
      </w:r>
      <w:proofErr w:type="spellStart"/>
      <w:r w:rsidRPr="00AE27D5">
        <w:t>RangeShifter</w:t>
      </w:r>
      <w:proofErr w:type="spellEnd"/>
      <w:r w:rsidRPr="00AE27D5">
        <w:t xml:space="preserve"> v1), in which case it is regarded as having emigrated from the system or died. </w:t>
      </w:r>
    </w:p>
    <w:p w14:paraId="47AC5BA9" w14:textId="77777777" w:rsidR="0067520E" w:rsidRPr="00D123FB" w:rsidRDefault="0067520E" w:rsidP="00C57BF9">
      <w:pPr>
        <w:pStyle w:val="Heading4"/>
      </w:pPr>
      <w:bookmarkStart w:id="554" w:name="_Initialisation_rules"/>
      <w:bookmarkEnd w:id="554"/>
      <w:r>
        <w:t>Initialis</w:t>
      </w:r>
      <w:r w:rsidRPr="00D123FB">
        <w:t>ation rules</w:t>
      </w:r>
    </w:p>
    <w:p w14:paraId="3A452F32" w14:textId="77777777" w:rsidR="0067520E" w:rsidRPr="00D123FB" w:rsidRDefault="0067520E" w:rsidP="00C57BF9">
      <w:pPr>
        <w:contextualSpacing/>
        <w:rPr>
          <w:szCs w:val="24"/>
        </w:rPr>
      </w:pPr>
      <w:r w:rsidRPr="00D123FB">
        <w:rPr>
          <w:szCs w:val="24"/>
        </w:rPr>
        <w:t xml:space="preserve">To set the </w:t>
      </w:r>
      <w:r>
        <w:rPr>
          <w:szCs w:val="24"/>
        </w:rPr>
        <w:t>initialis</w:t>
      </w:r>
      <w:r w:rsidRPr="00D123FB">
        <w:rPr>
          <w:szCs w:val="24"/>
        </w:rPr>
        <w:t xml:space="preserve">ation rules, i.e. the rules by which initial individuals are placed in the landscape at the start of the simulation, click on the button </w:t>
      </w:r>
      <w:r w:rsidRPr="00D123FB">
        <w:rPr>
          <w:i/>
          <w:szCs w:val="24"/>
        </w:rPr>
        <w:t>Set Initialisation Rules</w:t>
      </w:r>
      <w:r w:rsidRPr="00D123FB">
        <w:rPr>
          <w:szCs w:val="24"/>
        </w:rPr>
        <w:t xml:space="preserve">. The window </w:t>
      </w:r>
      <w:r w:rsidRPr="00D123FB">
        <w:rPr>
          <w:i/>
          <w:szCs w:val="24"/>
        </w:rPr>
        <w:t>Initialisation Rules</w:t>
      </w:r>
      <w:r w:rsidRPr="00D123FB">
        <w:rPr>
          <w:szCs w:val="24"/>
        </w:rPr>
        <w:t xml:space="preserve"> will appear</w:t>
      </w:r>
      <w:r>
        <w:rPr>
          <w:szCs w:val="24"/>
        </w:rPr>
        <w:t xml:space="preserve"> (Figure 3.25)</w:t>
      </w:r>
      <w:r w:rsidRPr="00D123FB">
        <w:rPr>
          <w:szCs w:val="24"/>
        </w:rPr>
        <w:t>.</w:t>
      </w:r>
    </w:p>
    <w:p w14:paraId="0B3071FA" w14:textId="4830ED7E" w:rsidR="0067520E" w:rsidRDefault="000B0675" w:rsidP="00C57BF9">
      <w:pPr>
        <w:pStyle w:val="Figure"/>
      </w:pPr>
      <w:r w:rsidRPr="000B0675">
        <w:lastRenderedPageBreak/>
        <w:drawing>
          <wp:inline distT="0" distB="0" distL="0" distR="0" wp14:anchorId="0B014A05" wp14:editId="2CC04768">
            <wp:extent cx="5731510" cy="3428411"/>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428411"/>
                    </a:xfrm>
                    <a:prstGeom prst="rect">
                      <a:avLst/>
                    </a:prstGeom>
                    <a:noFill/>
                    <a:ln>
                      <a:noFill/>
                    </a:ln>
                  </pic:spPr>
                </pic:pic>
              </a:graphicData>
            </a:graphic>
          </wp:inline>
        </w:drawing>
      </w:r>
    </w:p>
    <w:p w14:paraId="5C912B02" w14:textId="77777777" w:rsidR="0067520E" w:rsidRPr="00D123FB" w:rsidRDefault="0067520E" w:rsidP="00C57BF9">
      <w:pPr>
        <w:pStyle w:val="Figheading"/>
      </w:pPr>
      <w:r w:rsidRPr="000B0675">
        <w:rPr>
          <w:b/>
        </w:rPr>
        <w:t>Figure 3.25.</w:t>
      </w:r>
      <w:r w:rsidRPr="000B0675">
        <w:t xml:space="preserve"> </w:t>
      </w:r>
      <w:r w:rsidRPr="000B0675">
        <w:rPr>
          <w:i/>
        </w:rPr>
        <w:t>Initialisation Rules</w:t>
      </w:r>
      <w:r w:rsidRPr="000B0675">
        <w:t xml:space="preserve"> window. The box highlighted in red is active in the case of an imported raster landscape, but inactive when using artificial landscapes generated by the program.</w:t>
      </w:r>
    </w:p>
    <w:p w14:paraId="482BC57E" w14:textId="3467B1F1" w:rsidR="0067520E" w:rsidRPr="00D123FB" w:rsidRDefault="006470A6" w:rsidP="00B35389">
      <w:pPr>
        <w:pStyle w:val="Keepnext"/>
      </w:pPr>
      <w:r>
        <w:t>T</w:t>
      </w:r>
      <w:r w:rsidR="0067520E" w:rsidRPr="00D123FB">
        <w:t xml:space="preserve">here are </w:t>
      </w:r>
      <w:del w:id="555" w:author="Palmer, Steve" w:date="2020-11-01T10:02:00Z">
        <w:r w:rsidR="0067520E" w:rsidRPr="00D123FB" w:rsidDel="00F62F9C">
          <w:delText xml:space="preserve">three </w:delText>
        </w:r>
      </w:del>
      <w:ins w:id="556" w:author="Palmer, Steve" w:date="2020-11-01T10:02:00Z">
        <w:r w:rsidR="00F62F9C">
          <w:t>four</w:t>
        </w:r>
        <w:r w:rsidR="00F62F9C" w:rsidRPr="00D123FB">
          <w:t xml:space="preserve"> </w:t>
        </w:r>
      </w:ins>
      <w:r w:rsidR="0067520E">
        <w:t>initialis</w:t>
      </w:r>
      <w:r w:rsidR="0067520E" w:rsidRPr="00D123FB">
        <w:t>ation options which can be selected in the box in the top-left corner of the window:</w:t>
      </w:r>
    </w:p>
    <w:p w14:paraId="52443D7A" w14:textId="77777777" w:rsidR="0067520E" w:rsidRPr="00D123FB" w:rsidRDefault="006D77B3" w:rsidP="009E434A">
      <w:pPr>
        <w:pStyle w:val="Numbered"/>
        <w:numPr>
          <w:ilvl w:val="0"/>
          <w:numId w:val="43"/>
        </w:numPr>
      </w:pPr>
      <w:r>
        <w:rPr>
          <w:i/>
        </w:rPr>
        <w:t>Free </w:t>
      </w:r>
      <w:r w:rsidR="0067520E" w:rsidRPr="008D38CB">
        <w:rPr>
          <w:i/>
        </w:rPr>
        <w:t>initialisation</w:t>
      </w:r>
      <w:r w:rsidR="0067520E">
        <w:t xml:space="preserve">. </w:t>
      </w:r>
      <w:r w:rsidR="0067520E" w:rsidRPr="00D123FB">
        <w:t xml:space="preserve">The cells / patches to be </w:t>
      </w:r>
      <w:r w:rsidR="0067520E">
        <w:t>initialis</w:t>
      </w:r>
      <w:r w:rsidR="0067520E" w:rsidRPr="00D123FB">
        <w:t>ed are chosen without any reference to species distribution data. When the program is generating artificial landscapes internally, this will be the only option available, and this box will be inactive.</w:t>
      </w:r>
    </w:p>
    <w:p w14:paraId="1EF74ED5" w14:textId="77777777" w:rsidR="0067520E" w:rsidRDefault="006D77B3" w:rsidP="008D38CB">
      <w:pPr>
        <w:pStyle w:val="Numbered"/>
      </w:pPr>
      <w:r>
        <w:rPr>
          <w:i/>
        </w:rPr>
        <w:t>From species’ </w:t>
      </w:r>
      <w:r w:rsidR="0067520E" w:rsidRPr="001E3C31">
        <w:rPr>
          <w:i/>
        </w:rPr>
        <w:t>distribution</w:t>
      </w:r>
      <w:r w:rsidR="0067520E">
        <w:t xml:space="preserve">. </w:t>
      </w:r>
      <w:r w:rsidR="0067520E" w:rsidRPr="00D123FB">
        <w:t xml:space="preserve">The </w:t>
      </w:r>
      <w:r w:rsidR="0067520E">
        <w:t>initialis</w:t>
      </w:r>
      <w:r w:rsidR="0067520E" w:rsidRPr="00D123FB">
        <w:t>ation rules can be set making use of species distribution data previously loaded (</w:t>
      </w:r>
      <w:hyperlink w:anchor="_Importing_a_species" w:history="1">
        <w:r w:rsidR="0067520E">
          <w:rPr>
            <w:rStyle w:val="Hyperlink"/>
            <w:szCs w:val="24"/>
          </w:rPr>
          <w:t>section </w:t>
        </w:r>
        <w:r w:rsidR="0067520E" w:rsidRPr="00D123FB">
          <w:rPr>
            <w:rStyle w:val="Hyperlink"/>
            <w:szCs w:val="24"/>
          </w:rPr>
          <w:t>3.2.4</w:t>
        </w:r>
      </w:hyperlink>
      <w:r w:rsidR="0067520E" w:rsidRPr="00D123FB">
        <w:t>). The availability of this option is conditional on previously having load</w:t>
      </w:r>
      <w:r w:rsidR="0067520E">
        <w:t>ed</w:t>
      </w:r>
      <w:r w:rsidR="0067520E" w:rsidRPr="00D123FB">
        <w:t xml:space="preserve"> species distribution data.</w:t>
      </w:r>
    </w:p>
    <w:p w14:paraId="10980F3C" w14:textId="77777777" w:rsidR="006D77B3" w:rsidRPr="00D123FB" w:rsidRDefault="006D77B3" w:rsidP="008D38CB">
      <w:pPr>
        <w:pStyle w:val="Numbered"/>
      </w:pPr>
      <w:r>
        <w:rPr>
          <w:i/>
        </w:rPr>
        <w:t>From i</w:t>
      </w:r>
      <w:r w:rsidRPr="001E3C31">
        <w:rPr>
          <w:i/>
        </w:rPr>
        <w:t>nitial</w:t>
      </w:r>
      <w:r>
        <w:rPr>
          <w:i/>
        </w:rPr>
        <w:t> </w:t>
      </w:r>
      <w:proofErr w:type="gramStart"/>
      <w:r>
        <w:rPr>
          <w:i/>
        </w:rPr>
        <w:t>individuals</w:t>
      </w:r>
      <w:proofErr w:type="gramEnd"/>
      <w:r>
        <w:rPr>
          <w:i/>
        </w:rPr>
        <w:t> f</w:t>
      </w:r>
      <w:r w:rsidRPr="001E3C31">
        <w:rPr>
          <w:i/>
        </w:rPr>
        <w:t>ile</w:t>
      </w:r>
      <w:r>
        <w:t xml:space="preserve">. </w:t>
      </w:r>
      <w:r w:rsidRPr="00D123FB">
        <w:t>Th</w:t>
      </w:r>
      <w:r>
        <w:t xml:space="preserve">is option allows </w:t>
      </w:r>
      <w:r w:rsidRPr="00D123FB">
        <w:t>simulation</w:t>
      </w:r>
      <w:r>
        <w:t xml:space="preserve"> of a reintroduction scenario. Specific individuals (of given sex, age and stage, if appropriate) are initialised in specified cells / patches in specified years of the simulation.</w:t>
      </w:r>
    </w:p>
    <w:p w14:paraId="348D19B5" w14:textId="77777777" w:rsidR="0067520E" w:rsidRDefault="006D77B3" w:rsidP="008D38CB">
      <w:pPr>
        <w:pStyle w:val="Numbered"/>
      </w:pPr>
      <w:r>
        <w:rPr>
          <w:i/>
        </w:rPr>
        <w:t>From initialisation f</w:t>
      </w:r>
      <w:r w:rsidR="0067520E" w:rsidRPr="001E3C31">
        <w:rPr>
          <w:i/>
        </w:rPr>
        <w:t>ile</w:t>
      </w:r>
      <w:r w:rsidR="0067520E">
        <w:t xml:space="preserve">. </w:t>
      </w:r>
      <w:r w:rsidR="0067520E" w:rsidRPr="00D123FB">
        <w:t xml:space="preserve">The simulation can be </w:t>
      </w:r>
      <w:r w:rsidR="0067520E">
        <w:t>initialis</w:t>
      </w:r>
      <w:r w:rsidR="0067520E" w:rsidRPr="00D123FB">
        <w:t xml:space="preserve">ed with an </w:t>
      </w:r>
      <w:r w:rsidR="0067520E">
        <w:t>initialis</w:t>
      </w:r>
      <w:r w:rsidR="006470A6">
        <w:t>ation file previously saved.</w:t>
      </w:r>
    </w:p>
    <w:p w14:paraId="24201557" w14:textId="77777777" w:rsidR="0067520E" w:rsidRPr="00D123FB" w:rsidRDefault="0067520E" w:rsidP="00B35389">
      <w:pPr>
        <w:pStyle w:val="Keepnext"/>
      </w:pPr>
      <w:r w:rsidRPr="00D123FB">
        <w:t xml:space="preserve">In any case, set the number of individuals that should be seeded in each cell / patch. From the drop-down box </w:t>
      </w:r>
      <w:r w:rsidR="006D77B3">
        <w:rPr>
          <w:i/>
        </w:rPr>
        <w:t>N</w:t>
      </w:r>
      <w:r w:rsidR="007203E6">
        <w:rPr>
          <w:i/>
        </w:rPr>
        <w:t>o</w:t>
      </w:r>
      <w:r w:rsidR="006D77B3">
        <w:rPr>
          <w:i/>
        </w:rPr>
        <w:t>. of individuals per cell</w:t>
      </w:r>
      <w:r w:rsidRPr="00D123FB">
        <w:t xml:space="preserve"> </w:t>
      </w:r>
      <w:r w:rsidR="006D77B3">
        <w:t xml:space="preserve">(or </w:t>
      </w:r>
      <w:r w:rsidR="006D77B3" w:rsidRPr="006D77B3">
        <w:rPr>
          <w:i/>
        </w:rPr>
        <w:t>per ha</w:t>
      </w:r>
      <w:r w:rsidR="006D77B3">
        <w:t xml:space="preserve"> for a patch-based model), </w:t>
      </w:r>
      <w:r w:rsidRPr="00D123FB">
        <w:t>cho</w:t>
      </w:r>
      <w:r w:rsidR="006D77B3">
        <w:t>o</w:t>
      </w:r>
      <w:r w:rsidRPr="00D123FB">
        <w:t xml:space="preserve">se between </w:t>
      </w:r>
      <w:r>
        <w:t>three</w:t>
      </w:r>
      <w:r w:rsidRPr="00D123FB">
        <w:t xml:space="preserve"> options:</w:t>
      </w:r>
    </w:p>
    <w:p w14:paraId="7DDF633F" w14:textId="77777777" w:rsidR="0067520E" w:rsidRDefault="0067520E" w:rsidP="009E434A">
      <w:pPr>
        <w:pStyle w:val="Numbered"/>
        <w:numPr>
          <w:ilvl w:val="0"/>
          <w:numId w:val="44"/>
        </w:numPr>
      </w:pPr>
      <w:r w:rsidRPr="008D38CB">
        <w:rPr>
          <w:i/>
        </w:rPr>
        <w:t>At K</w:t>
      </w:r>
      <w:r w:rsidRPr="00D123FB">
        <w:t xml:space="preserve">. The cell/patch will be saturated at </w:t>
      </w:r>
      <w:proofErr w:type="gramStart"/>
      <w:r w:rsidRPr="00D123FB">
        <w:t>its</w:t>
      </w:r>
      <w:proofErr w:type="gramEnd"/>
      <w:r w:rsidRPr="00D123FB">
        <w:t xml:space="preserve"> carrying capacity.</w:t>
      </w:r>
    </w:p>
    <w:p w14:paraId="7DEF7460" w14:textId="77777777" w:rsidR="0067520E" w:rsidRPr="00D123FB" w:rsidRDefault="0067520E" w:rsidP="008D38CB">
      <w:pPr>
        <w:pStyle w:val="Numbered"/>
      </w:pPr>
      <w:r w:rsidRPr="00D123FB">
        <w:rPr>
          <w:i/>
        </w:rPr>
        <w:t xml:space="preserve">At </w:t>
      </w:r>
      <w:r>
        <w:rPr>
          <w:i/>
        </w:rPr>
        <w:t xml:space="preserve">half </w:t>
      </w:r>
      <w:r w:rsidRPr="00D123FB">
        <w:rPr>
          <w:i/>
        </w:rPr>
        <w:t>K</w:t>
      </w:r>
      <w:r w:rsidRPr="00D123FB">
        <w:t xml:space="preserve">. The cell/patch will be saturated at </w:t>
      </w:r>
      <w:r>
        <w:t xml:space="preserve">half </w:t>
      </w:r>
      <w:proofErr w:type="gramStart"/>
      <w:r w:rsidRPr="00D123FB">
        <w:t>its</w:t>
      </w:r>
      <w:proofErr w:type="gramEnd"/>
      <w:r w:rsidRPr="00D123FB">
        <w:t xml:space="preserve"> carrying capacity</w:t>
      </w:r>
      <w:r>
        <w:t>.</w:t>
      </w:r>
    </w:p>
    <w:p w14:paraId="665076E4" w14:textId="77777777" w:rsidR="0067520E" w:rsidRPr="00D123FB" w:rsidRDefault="0067520E" w:rsidP="008D38CB">
      <w:pPr>
        <w:pStyle w:val="Numbered"/>
      </w:pPr>
      <w:r w:rsidRPr="00D123FB">
        <w:rPr>
          <w:i/>
        </w:rPr>
        <w:t>Set value</w:t>
      </w:r>
      <w:r w:rsidRPr="00D123FB">
        <w:t>. Set the number of individuals to be seeded in each cell</w:t>
      </w:r>
      <w:r>
        <w:t xml:space="preserve"> or the density in each </w:t>
      </w:r>
      <w:r w:rsidRPr="00D123FB">
        <w:t>patch in the box appearing on the right.</w:t>
      </w:r>
    </w:p>
    <w:p w14:paraId="37EDF7F3" w14:textId="343FEECF" w:rsidR="0067520E" w:rsidRDefault="0067520E" w:rsidP="00C57BF9">
      <w:pPr>
        <w:rPr>
          <w:szCs w:val="24"/>
        </w:rPr>
      </w:pPr>
      <w:r w:rsidRPr="00D123FB">
        <w:rPr>
          <w:szCs w:val="24"/>
        </w:rPr>
        <w:t xml:space="preserve">In the case of stage-structured models, </w:t>
      </w:r>
      <w:r w:rsidR="00A86C3C" w:rsidRPr="00A86C3C">
        <w:rPr>
          <w:i/>
          <w:iCs/>
          <w:szCs w:val="24"/>
        </w:rPr>
        <w:t>1/b</w:t>
      </w:r>
      <w:r w:rsidR="00A86C3C">
        <w:rPr>
          <w:szCs w:val="24"/>
        </w:rPr>
        <w:t xml:space="preserve"> will be used as a proxy for the carrying capacity, and additionally </w:t>
      </w:r>
      <w:r w:rsidRPr="00D123FB">
        <w:rPr>
          <w:szCs w:val="24"/>
        </w:rPr>
        <w:t xml:space="preserve">the user must specify the proportion of individuals that should be </w:t>
      </w:r>
      <w:r>
        <w:rPr>
          <w:szCs w:val="24"/>
        </w:rPr>
        <w:t>initialis</w:t>
      </w:r>
      <w:r w:rsidRPr="00D123FB">
        <w:rPr>
          <w:szCs w:val="24"/>
        </w:rPr>
        <w:t xml:space="preserve">ed at each stage class, as illustrated in the example below. </w:t>
      </w:r>
      <w:r>
        <w:rPr>
          <w:szCs w:val="24"/>
        </w:rPr>
        <w:t>Below</w:t>
      </w:r>
      <w:r w:rsidRPr="00D123FB">
        <w:rPr>
          <w:szCs w:val="24"/>
        </w:rPr>
        <w:t xml:space="preserve">, each patch will be </w:t>
      </w:r>
      <w:r>
        <w:rPr>
          <w:szCs w:val="24"/>
        </w:rPr>
        <w:t>initialis</w:t>
      </w:r>
      <w:r w:rsidRPr="00D123FB">
        <w:rPr>
          <w:szCs w:val="24"/>
        </w:rPr>
        <w:t xml:space="preserve">ed </w:t>
      </w:r>
      <w:r w:rsidRPr="00D123FB">
        <w:rPr>
          <w:szCs w:val="24"/>
        </w:rPr>
        <w:lastRenderedPageBreak/>
        <w:t xml:space="preserve">at </w:t>
      </w:r>
      <w:proofErr w:type="gramStart"/>
      <w:r w:rsidRPr="00D123FB">
        <w:rPr>
          <w:szCs w:val="24"/>
        </w:rPr>
        <w:t>its</w:t>
      </w:r>
      <w:proofErr w:type="gramEnd"/>
      <w:r w:rsidRPr="00D123FB">
        <w:rPr>
          <w:szCs w:val="24"/>
        </w:rPr>
        <w:t xml:space="preserve"> carrying capacity; 40% of the individuals will be at stage 1 age </w:t>
      </w:r>
      <w:r>
        <w:rPr>
          <w:szCs w:val="24"/>
        </w:rPr>
        <w:t>1</w:t>
      </w:r>
      <w:r w:rsidRPr="00D123FB">
        <w:rPr>
          <w:szCs w:val="24"/>
        </w:rPr>
        <w:t xml:space="preserve">, 30% at stage 1 and minimum age for stage 1 and 30% at stage 2 and minimum age for stage 2. Note that these proportions must sum up to 1. </w:t>
      </w:r>
      <w:r>
        <w:rPr>
          <w:szCs w:val="24"/>
        </w:rPr>
        <w:t>Alternative initial age distributions comprise (</w:t>
      </w:r>
      <w:proofErr w:type="spellStart"/>
      <w:r>
        <w:rPr>
          <w:szCs w:val="24"/>
        </w:rPr>
        <w:t>i</w:t>
      </w:r>
      <w:proofErr w:type="spellEnd"/>
      <w:r>
        <w:rPr>
          <w:szCs w:val="24"/>
        </w:rPr>
        <w:t>) </w:t>
      </w:r>
      <w:r w:rsidRPr="00D123FB">
        <w:rPr>
          <w:i/>
          <w:szCs w:val="24"/>
        </w:rPr>
        <w:t>Randomise</w:t>
      </w:r>
      <w:r>
        <w:rPr>
          <w:szCs w:val="24"/>
        </w:rPr>
        <w:t xml:space="preserve">, when </w:t>
      </w:r>
      <w:r w:rsidRPr="00D123FB">
        <w:rPr>
          <w:szCs w:val="24"/>
        </w:rPr>
        <w:t xml:space="preserve">individuals </w:t>
      </w:r>
      <w:r>
        <w:rPr>
          <w:szCs w:val="24"/>
        </w:rPr>
        <w:t>initialis</w:t>
      </w:r>
      <w:r w:rsidRPr="00D123FB">
        <w:rPr>
          <w:szCs w:val="24"/>
        </w:rPr>
        <w:t xml:space="preserve">ed in each stage will get an age randomly sampled between the minimum and the maximum age for the stage </w:t>
      </w:r>
      <w:r>
        <w:rPr>
          <w:szCs w:val="24"/>
        </w:rPr>
        <w:t>(n</w:t>
      </w:r>
      <w:r w:rsidRPr="00D123FB">
        <w:rPr>
          <w:szCs w:val="24"/>
        </w:rPr>
        <w:t>ote that this option is irrational without setting an absolute maximum age</w:t>
      </w:r>
      <w:r>
        <w:rPr>
          <w:szCs w:val="24"/>
        </w:rPr>
        <w:t>) and (ii) </w:t>
      </w:r>
      <w:r w:rsidRPr="002F49B1">
        <w:rPr>
          <w:i/>
          <w:szCs w:val="24"/>
        </w:rPr>
        <w:t>Quasi-equilibrium</w:t>
      </w:r>
      <w:r>
        <w:rPr>
          <w:szCs w:val="24"/>
        </w:rPr>
        <w:t>, for which initial age distributions are set approximately in accordance with the number of years taken to pass through the stage and the (female) survival rate of the stage.</w:t>
      </w:r>
    </w:p>
    <w:p w14:paraId="3F4DE711" w14:textId="77777777" w:rsidR="0067520E" w:rsidRPr="00FB764F" w:rsidRDefault="00FB764F" w:rsidP="00C57BF9">
      <w:pPr>
        <w:contextualSpacing/>
        <w:rPr>
          <w:szCs w:val="24"/>
        </w:rPr>
      </w:pPr>
      <w:r w:rsidRPr="00FB764F">
        <w:rPr>
          <w:b/>
          <w:szCs w:val="24"/>
          <w:u w:val="single"/>
        </w:rPr>
        <w:t>Important n</w:t>
      </w:r>
      <w:r w:rsidR="0067520E" w:rsidRPr="00FB764F">
        <w:rPr>
          <w:b/>
          <w:szCs w:val="24"/>
          <w:u w:val="single"/>
        </w:rPr>
        <w:t>ote</w:t>
      </w:r>
      <w:r w:rsidR="0067520E" w:rsidRPr="00FB764F">
        <w:rPr>
          <w:szCs w:val="24"/>
        </w:rPr>
        <w:t xml:space="preserve">: every time you want to change initialisation rules from previously set ones, make sure you </w:t>
      </w:r>
      <w:r w:rsidRPr="00FB764F">
        <w:rPr>
          <w:i/>
          <w:szCs w:val="24"/>
        </w:rPr>
        <w:t>R</w:t>
      </w:r>
      <w:r w:rsidR="0067520E" w:rsidRPr="00FB764F">
        <w:rPr>
          <w:i/>
          <w:szCs w:val="24"/>
        </w:rPr>
        <w:t>efresh</w:t>
      </w:r>
      <w:r w:rsidR="0067520E" w:rsidRPr="00FB764F">
        <w:rPr>
          <w:szCs w:val="24"/>
        </w:rPr>
        <w:t xml:space="preserve"> the </w:t>
      </w:r>
      <w:r w:rsidR="0067520E" w:rsidRPr="00FB764F">
        <w:rPr>
          <w:i/>
          <w:szCs w:val="24"/>
        </w:rPr>
        <w:t>Initialisation Rules</w:t>
      </w:r>
      <w:r w:rsidR="0067520E" w:rsidRPr="00FB764F">
        <w:rPr>
          <w:szCs w:val="24"/>
        </w:rPr>
        <w:t xml:space="preserve"> window using the dedicated button in the top-left corner. Trying to modify the rules without having refreshed can cause errors.</w:t>
      </w:r>
    </w:p>
    <w:p w14:paraId="2AA63D16" w14:textId="77777777" w:rsidR="0067520E" w:rsidRPr="00D123FB" w:rsidRDefault="0067520E" w:rsidP="00C57BF9">
      <w:pPr>
        <w:pStyle w:val="Heading4"/>
      </w:pPr>
      <w:bookmarkStart w:id="557" w:name="_Free_initialization"/>
      <w:bookmarkEnd w:id="557"/>
      <w:r w:rsidRPr="00D123FB">
        <w:t xml:space="preserve">Free </w:t>
      </w:r>
      <w:r>
        <w:t>initialis</w:t>
      </w:r>
      <w:r w:rsidRPr="00D123FB">
        <w:t>ation</w:t>
      </w:r>
    </w:p>
    <w:p w14:paraId="46823A87" w14:textId="77777777" w:rsidR="0067520E" w:rsidRPr="00D123FB" w:rsidRDefault="0067520E" w:rsidP="00B35389">
      <w:pPr>
        <w:pStyle w:val="Keepnext"/>
      </w:pPr>
      <w:r w:rsidRPr="00D123FB">
        <w:t xml:space="preserve">There are three options for the free </w:t>
      </w:r>
      <w:r>
        <w:t>initialis</w:t>
      </w:r>
      <w:r w:rsidRPr="00D123FB">
        <w:t xml:space="preserve">ation which can be set in the box </w:t>
      </w:r>
      <w:r w:rsidRPr="00D123FB">
        <w:rPr>
          <w:i/>
        </w:rPr>
        <w:t xml:space="preserve">Initialise </w:t>
      </w:r>
      <w:r w:rsidRPr="00D123FB">
        <w:t>(</w:t>
      </w:r>
      <w:r>
        <w:t>Figure 3.25</w:t>
      </w:r>
      <w:r w:rsidRPr="00D123FB">
        <w:t>).</w:t>
      </w:r>
    </w:p>
    <w:p w14:paraId="0D0C161A" w14:textId="77777777" w:rsidR="0067520E" w:rsidRPr="00D123FB" w:rsidRDefault="003659E1" w:rsidP="009E434A">
      <w:pPr>
        <w:pStyle w:val="Numbered"/>
        <w:keepNext/>
        <w:numPr>
          <w:ilvl w:val="0"/>
          <w:numId w:val="45"/>
        </w:numPr>
      </w:pPr>
      <w:r>
        <w:rPr>
          <w:i/>
        </w:rPr>
        <w:t>Random (given no. of </w:t>
      </w:r>
      <w:r w:rsidR="0067520E" w:rsidRPr="008D38CB">
        <w:rPr>
          <w:i/>
        </w:rPr>
        <w:t>ce</w:t>
      </w:r>
      <w:r>
        <w:rPr>
          <w:i/>
        </w:rPr>
        <w:t>lls / </w:t>
      </w:r>
      <w:r w:rsidR="0067520E" w:rsidRPr="008D38CB">
        <w:rPr>
          <w:i/>
        </w:rPr>
        <w:t>patches)</w:t>
      </w:r>
      <w:r w:rsidR="0067520E" w:rsidRPr="00D123FB">
        <w:t>. A set number of cells</w:t>
      </w:r>
      <w:r>
        <w:t xml:space="preserve"> </w:t>
      </w:r>
      <w:r w:rsidR="0067520E" w:rsidRPr="00D123FB">
        <w:t>/</w:t>
      </w:r>
      <w:r>
        <w:t xml:space="preserve"> </w:t>
      </w:r>
      <w:r w:rsidR="0067520E" w:rsidRPr="00D123FB">
        <w:t xml:space="preserve">patches will be randomly chosen and </w:t>
      </w:r>
      <w:r w:rsidR="0067520E">
        <w:t>initialis</w:t>
      </w:r>
      <w:r w:rsidR="0067520E" w:rsidRPr="00D123FB">
        <w:t>ed. The cells</w:t>
      </w:r>
      <w:r>
        <w:t xml:space="preserve"> </w:t>
      </w:r>
      <w:r w:rsidR="0067520E" w:rsidRPr="00D123FB">
        <w:t>/</w:t>
      </w:r>
      <w:r>
        <w:t xml:space="preserve"> </w:t>
      </w:r>
      <w:r w:rsidR="0067520E" w:rsidRPr="00D123FB">
        <w:t xml:space="preserve">patches can be selected from the entire landscape or from a specified area. Set the minimum and maximum </w:t>
      </w:r>
      <w:r w:rsidR="0067520E">
        <w:t>X</w:t>
      </w:r>
      <w:r w:rsidR="0067520E" w:rsidRPr="00D123FB">
        <w:t xml:space="preserve"> and </w:t>
      </w:r>
      <w:r w:rsidR="0067520E">
        <w:t>Y</w:t>
      </w:r>
      <w:r w:rsidR="0067520E" w:rsidRPr="00D123FB">
        <w:t xml:space="preserve"> for the area to </w:t>
      </w:r>
      <w:r w:rsidR="0067520E">
        <w:t>initialis</w:t>
      </w:r>
      <w:r w:rsidR="0067520E" w:rsidRPr="00D123FB">
        <w:t xml:space="preserve">e (the whole landscape is set as default) and the </w:t>
      </w:r>
      <w:r>
        <w:rPr>
          <w:i/>
        </w:rPr>
        <w:t>No. of randomly selected </w:t>
      </w:r>
      <w:r w:rsidR="0067520E" w:rsidRPr="008D38CB">
        <w:rPr>
          <w:i/>
        </w:rPr>
        <w:t>cells</w:t>
      </w:r>
      <w:r>
        <w:rPr>
          <w:i/>
        </w:rPr>
        <w:t> </w:t>
      </w:r>
      <w:r w:rsidR="0067520E" w:rsidRPr="008D38CB">
        <w:rPr>
          <w:i/>
        </w:rPr>
        <w:t>/</w:t>
      </w:r>
      <w:r>
        <w:rPr>
          <w:i/>
        </w:rPr>
        <w:t> </w:t>
      </w:r>
      <w:r w:rsidR="0067520E" w:rsidRPr="008D38CB">
        <w:rPr>
          <w:i/>
        </w:rPr>
        <w:t>patches</w:t>
      </w:r>
      <w:r w:rsidR="0067520E" w:rsidRPr="00D123FB">
        <w:t xml:space="preserve"> to </w:t>
      </w:r>
      <w:r w:rsidR="0067520E">
        <w:t>initialis</w:t>
      </w:r>
      <w:r w:rsidR="0067520E" w:rsidRPr="00D123FB">
        <w:t>e</w:t>
      </w:r>
      <w:r w:rsidR="0067520E">
        <w:t>.</w:t>
      </w:r>
    </w:p>
    <w:p w14:paraId="23B89ABF" w14:textId="77777777" w:rsidR="0067520E" w:rsidRPr="00D123FB" w:rsidRDefault="00E21CD0" w:rsidP="00E21CD0">
      <w:pPr>
        <w:pStyle w:val="Diagram"/>
        <w:ind w:left="360"/>
      </w:pPr>
      <w:r w:rsidRPr="00E21CD0">
        <w:drawing>
          <wp:inline distT="0" distB="0" distL="0" distR="0" wp14:anchorId="67E3AF98" wp14:editId="2D3E1EE3">
            <wp:extent cx="5312664" cy="115214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12664" cy="1152144"/>
                    </a:xfrm>
                    <a:prstGeom prst="rect">
                      <a:avLst/>
                    </a:prstGeom>
                    <a:noFill/>
                    <a:ln>
                      <a:noFill/>
                    </a:ln>
                  </pic:spPr>
                </pic:pic>
              </a:graphicData>
            </a:graphic>
          </wp:inline>
        </w:drawing>
      </w:r>
    </w:p>
    <w:p w14:paraId="7C1546CF" w14:textId="77777777" w:rsidR="0067520E" w:rsidRPr="00D123FB" w:rsidRDefault="003659E1" w:rsidP="008D38CB">
      <w:pPr>
        <w:pStyle w:val="Numbered"/>
        <w:keepNext/>
      </w:pPr>
      <w:r>
        <w:rPr>
          <w:i/>
        </w:rPr>
        <w:t>All suitable cells / </w:t>
      </w:r>
      <w:r w:rsidR="0067520E" w:rsidRPr="00D123FB">
        <w:rPr>
          <w:i/>
        </w:rPr>
        <w:t>patches</w:t>
      </w:r>
      <w:r w:rsidR="0067520E" w:rsidRPr="00D123FB">
        <w:t>. All the suitable cells</w:t>
      </w:r>
      <w:r>
        <w:t xml:space="preserve"> </w:t>
      </w:r>
      <w:r w:rsidR="0067520E" w:rsidRPr="00D123FB">
        <w:t>/</w:t>
      </w:r>
      <w:r>
        <w:t xml:space="preserve"> </w:t>
      </w:r>
      <w:r w:rsidR="0067520E" w:rsidRPr="00D123FB">
        <w:t xml:space="preserve">patches in the defined area will be </w:t>
      </w:r>
      <w:r w:rsidR="0067520E">
        <w:t>initialis</w:t>
      </w:r>
      <w:r w:rsidR="0067520E" w:rsidRPr="00D123FB">
        <w:t>ed.</w:t>
      </w:r>
    </w:p>
    <w:p w14:paraId="574A6098" w14:textId="77777777" w:rsidR="0067520E" w:rsidRPr="00D123FB" w:rsidRDefault="003659E1" w:rsidP="003659E1">
      <w:pPr>
        <w:pStyle w:val="Diagram"/>
        <w:ind w:left="360"/>
      </w:pPr>
      <w:r w:rsidRPr="003659E1">
        <w:drawing>
          <wp:inline distT="0" distB="0" distL="0" distR="0" wp14:anchorId="0083FF96" wp14:editId="4333C008">
            <wp:extent cx="5330952" cy="114300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30952" cy="1143000"/>
                    </a:xfrm>
                    <a:prstGeom prst="rect">
                      <a:avLst/>
                    </a:prstGeom>
                    <a:noFill/>
                    <a:ln>
                      <a:noFill/>
                    </a:ln>
                  </pic:spPr>
                </pic:pic>
              </a:graphicData>
            </a:graphic>
          </wp:inline>
        </w:drawing>
      </w:r>
    </w:p>
    <w:p w14:paraId="5B68888D" w14:textId="77777777" w:rsidR="0067520E" w:rsidRDefault="0067520E" w:rsidP="008D38CB">
      <w:pPr>
        <w:pStyle w:val="NormalIndent"/>
      </w:pPr>
      <w:r w:rsidRPr="00E24EE8">
        <w:t>A</w:t>
      </w:r>
      <w:r>
        <w:t xml:space="preserve">dditionally, for either of the above two methods, an option is presented to restrict the available landscape to the initialised range for a specified period. To activate this option, enter the year when the restriction is lifted in </w:t>
      </w:r>
      <w:r w:rsidR="003659E1">
        <w:rPr>
          <w:i/>
        </w:rPr>
        <w:t>Freeze </w:t>
      </w:r>
      <w:r w:rsidRPr="00E24EE8">
        <w:rPr>
          <w:i/>
        </w:rPr>
        <w:t>initial range until year</w:t>
      </w:r>
      <w:r>
        <w:t>. It may be particularly useful in an evolutionary model, to allow a population to reach equilibrium in its original range before being allowed to expand into the remainder of the landscape.</w:t>
      </w:r>
    </w:p>
    <w:p w14:paraId="544B6130" w14:textId="77777777" w:rsidR="00302976" w:rsidRDefault="009C0EE9" w:rsidP="00BD66E7">
      <w:pPr>
        <w:pStyle w:val="NormalIndent"/>
        <w:keepNext/>
      </w:pPr>
      <w:r>
        <w:t xml:space="preserve">A further option, </w:t>
      </w:r>
      <w:proofErr w:type="gramStart"/>
      <w:r w:rsidRPr="009C0EE9">
        <w:rPr>
          <w:i/>
        </w:rPr>
        <w:t>Restrict</w:t>
      </w:r>
      <w:proofErr w:type="gramEnd"/>
      <w:r w:rsidRPr="009C0EE9">
        <w:rPr>
          <w:i/>
        </w:rPr>
        <w:t> range to northern front</w:t>
      </w:r>
      <w:r>
        <w:t xml:space="preserve">, is provided as an additional feature for models of range expansion. Whilst not strictly an initialisation option, it is provided in this context as it will typically be applied together with restriction of the initial range in theoretical eco-evolutional models, where the population is firstly allowed to evolve </w:t>
      </w:r>
      <w:r>
        <w:lastRenderedPageBreak/>
        <w:t xml:space="preserve">certain traits in a stable range, then allowed to expand its range during a period of environmental change (when dispersal traits can come under strong selection), and finally further restricted to </w:t>
      </w:r>
      <w:r w:rsidR="00302976">
        <w:t>a stable range. During the period of range expansion, the population can build up to very large numbers of individuals</w:t>
      </w:r>
      <w:r w:rsidR="0092702D">
        <w:t xml:space="preserve"> in the core of the range</w:t>
      </w:r>
      <w:r w:rsidR="00302976">
        <w:t xml:space="preserve">, but the area of interest, where strong selection occurs, lies close to the range front. Therefore, individuals </w:t>
      </w:r>
      <w:r w:rsidR="0092702D">
        <w:t>in the core</w:t>
      </w:r>
      <w:r w:rsidR="00302976">
        <w:t xml:space="preserve"> can be discarded, and this is achieved by progressively restricting the suitable range to </w:t>
      </w:r>
      <w:proofErr w:type="gramStart"/>
      <w:r w:rsidR="00302976">
        <w:t>a number of</w:t>
      </w:r>
      <w:proofErr w:type="gramEnd"/>
      <w:r w:rsidR="00302976">
        <w:t xml:space="preserve"> rows behind the front </w:t>
      </w:r>
      <w:r w:rsidR="0092702D">
        <w:t>so that local populations in the core go extinct. This feature is provided only for expansion in a northerly direction (increasing Y); the initial population should therefore be established in the southern part of the landscape (low Y values).</w:t>
      </w:r>
    </w:p>
    <w:p w14:paraId="6ADC51B7" w14:textId="77777777" w:rsidR="009C0EE9" w:rsidRDefault="009C0EE9" w:rsidP="00BD66E7">
      <w:pPr>
        <w:pStyle w:val="NormalIndent"/>
        <w:keepNext/>
      </w:pPr>
      <w:r>
        <w:t>Checking this option provides three additional parameters:</w:t>
      </w:r>
    </w:p>
    <w:p w14:paraId="2137CD2C" w14:textId="77777777" w:rsidR="00BD66E7" w:rsidRPr="00E24EE8" w:rsidRDefault="00BD66E7" w:rsidP="00BD66E7">
      <w:pPr>
        <w:pStyle w:val="Diagram"/>
        <w:ind w:left="360"/>
      </w:pPr>
      <w:r w:rsidRPr="009C0EE9">
        <w:drawing>
          <wp:inline distT="0" distB="0" distL="0" distR="0" wp14:anchorId="48C4ABD7" wp14:editId="335ADD61">
            <wp:extent cx="3611880" cy="1179576"/>
            <wp:effectExtent l="0" t="0" r="762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11880" cy="1179576"/>
                    </a:xfrm>
                    <a:prstGeom prst="rect">
                      <a:avLst/>
                    </a:prstGeom>
                    <a:noFill/>
                    <a:ln>
                      <a:noFill/>
                    </a:ln>
                  </pic:spPr>
                </pic:pic>
              </a:graphicData>
            </a:graphic>
          </wp:inline>
        </w:drawing>
      </w:r>
    </w:p>
    <w:p w14:paraId="74C6D5D7" w14:textId="77777777" w:rsidR="009C0EE9" w:rsidRDefault="0092702D" w:rsidP="008D38CB">
      <w:pPr>
        <w:pStyle w:val="NormalIndent"/>
      </w:pPr>
      <w:r w:rsidRPr="0092702D">
        <w:rPr>
          <w:i/>
        </w:rPr>
        <w:t>No. of rows</w:t>
      </w:r>
      <w:r>
        <w:t xml:space="preserve"> specifies how many rows back from the range front are retained each time the range is restricted, which occurs at the specified </w:t>
      </w:r>
      <w:r w:rsidRPr="0092702D">
        <w:rPr>
          <w:i/>
        </w:rPr>
        <w:t>Frequency (years)</w:t>
      </w:r>
      <w:r>
        <w:t xml:space="preserve">. The parameter </w:t>
      </w:r>
      <w:r w:rsidRPr="0092702D">
        <w:rPr>
          <w:i/>
        </w:rPr>
        <w:t>Freeze range after year</w:t>
      </w:r>
      <w:r>
        <w:t xml:space="preserve"> must either be zero, in which case range expansion continues until either the end of the simulation or the northern edge of the landscape is </w:t>
      </w:r>
      <w:proofErr w:type="gramStart"/>
      <w:r>
        <w:t>reached, or</w:t>
      </w:r>
      <w:proofErr w:type="gramEnd"/>
      <w:r>
        <w:t xml:space="preserve"> set to a year after the year specified in </w:t>
      </w:r>
      <w:r>
        <w:rPr>
          <w:i/>
        </w:rPr>
        <w:t>Freeze </w:t>
      </w:r>
      <w:r w:rsidRPr="00E24EE8">
        <w:rPr>
          <w:i/>
        </w:rPr>
        <w:t>initial range until year</w:t>
      </w:r>
      <w:r>
        <w:t>.</w:t>
      </w:r>
    </w:p>
    <w:p w14:paraId="0B06968A" w14:textId="77777777" w:rsidR="0067520E" w:rsidRPr="00D123FB" w:rsidRDefault="00CF22C0" w:rsidP="00D062B0">
      <w:pPr>
        <w:pStyle w:val="Numbered"/>
        <w:keepNext/>
        <w:spacing w:after="240"/>
      </w:pPr>
      <w:r>
        <w:rPr>
          <w:i/>
        </w:rPr>
        <w:t>Manually selected </w:t>
      </w:r>
      <w:r w:rsidR="0067520E">
        <w:rPr>
          <w:i/>
        </w:rPr>
        <w:t>cells</w:t>
      </w:r>
      <w:r>
        <w:rPr>
          <w:i/>
        </w:rPr>
        <w:t> </w:t>
      </w:r>
      <w:r w:rsidR="0067520E">
        <w:rPr>
          <w:i/>
        </w:rPr>
        <w:t>/</w:t>
      </w:r>
      <w:r>
        <w:rPr>
          <w:i/>
        </w:rPr>
        <w:t> </w:t>
      </w:r>
      <w:r w:rsidR="0067520E" w:rsidRPr="00D123FB">
        <w:rPr>
          <w:i/>
        </w:rPr>
        <w:t>patches</w:t>
      </w:r>
      <w:r w:rsidR="0067520E" w:rsidRPr="00D123FB">
        <w:t xml:space="preserve">. The coordinates of the cells to </w:t>
      </w:r>
      <w:r w:rsidR="0067520E">
        <w:t>initialis</w:t>
      </w:r>
      <w:r w:rsidR="0067520E" w:rsidRPr="00D123FB">
        <w:t>e (or the patch IDs in case of patch models) can be entered manually. Check the box</w:t>
      </w:r>
      <w:r>
        <w:t>,</w:t>
      </w:r>
      <w:r w:rsidR="0067520E" w:rsidRPr="00D123FB">
        <w:t xml:space="preserve"> enter the </w:t>
      </w:r>
      <w:r>
        <w:t>X (column number) and Y</w:t>
      </w:r>
      <w:r w:rsidR="0067520E" w:rsidRPr="00D123FB">
        <w:t xml:space="preserve"> </w:t>
      </w:r>
      <w:r>
        <w:t xml:space="preserve">(row number) </w:t>
      </w:r>
      <w:r w:rsidR="0067520E" w:rsidRPr="00D123FB">
        <w:t>coordinate</w:t>
      </w:r>
      <w:r>
        <w:t>s</w:t>
      </w:r>
      <w:r w:rsidR="0067520E" w:rsidRPr="00D123FB">
        <w:t xml:space="preserve"> for the first cell (</w:t>
      </w:r>
      <w:r>
        <w:t>or</w:t>
      </w:r>
      <w:r w:rsidR="0067520E" w:rsidRPr="00D123FB">
        <w:t xml:space="preserve"> patch ID for the first patch) and click on the button </w:t>
      </w:r>
      <w:r w:rsidR="0067520E" w:rsidRPr="00D123FB">
        <w:rPr>
          <w:i/>
        </w:rPr>
        <w:t>Add</w:t>
      </w:r>
      <w:r w:rsidR="0067520E" w:rsidRPr="00D123FB">
        <w:t xml:space="preserve">. The </w:t>
      </w:r>
      <w:r>
        <w:t>specified</w:t>
      </w:r>
      <w:r w:rsidR="0067520E" w:rsidRPr="00D123FB">
        <w:t xml:space="preserve"> cell</w:t>
      </w:r>
      <w:r>
        <w:t xml:space="preserve"> </w:t>
      </w:r>
      <w:r w:rsidR="0067520E" w:rsidRPr="00D123FB">
        <w:t>/</w:t>
      </w:r>
      <w:r>
        <w:t xml:space="preserve"> </w:t>
      </w:r>
      <w:r w:rsidR="0067520E" w:rsidRPr="00D123FB">
        <w:t>patch will be added to the list on the right</w:t>
      </w:r>
      <w:r w:rsidR="00D062B0">
        <w:t xml:space="preserve"> (as shown below)</w:t>
      </w:r>
      <w:r w:rsidR="0067520E" w:rsidRPr="00D123FB">
        <w:t>. Repeat the operation for all the desired cells</w:t>
      </w:r>
      <w:r>
        <w:t xml:space="preserve"> </w:t>
      </w:r>
      <w:r w:rsidR="0067520E" w:rsidRPr="00D123FB">
        <w:t>/</w:t>
      </w:r>
      <w:r>
        <w:t xml:space="preserve"> </w:t>
      </w:r>
      <w:r w:rsidR="0067520E" w:rsidRPr="00D123FB">
        <w:t>patches. In the case of patch</w:t>
      </w:r>
      <w:r>
        <w:t>-based</w:t>
      </w:r>
      <w:r w:rsidR="0067520E" w:rsidRPr="00D123FB">
        <w:t xml:space="preserve"> models, remember that 0 is the ID of </w:t>
      </w:r>
      <w:r>
        <w:t>the matrix (</w:t>
      </w:r>
      <w:r w:rsidR="0067520E" w:rsidRPr="00D123FB">
        <w:t>everything that is not a patch</w:t>
      </w:r>
      <w:r>
        <w:t>)</w:t>
      </w:r>
      <w:r w:rsidR="0067520E" w:rsidRPr="00D123FB">
        <w:t xml:space="preserve">, </w:t>
      </w:r>
      <w:r>
        <w:t>and</w:t>
      </w:r>
      <w:r w:rsidR="0067520E" w:rsidRPr="00D123FB">
        <w:t xml:space="preserve"> it cannot be </w:t>
      </w:r>
      <w:r w:rsidR="0067520E">
        <w:t>initialis</w:t>
      </w:r>
      <w:r w:rsidR="0067520E" w:rsidRPr="00D123FB">
        <w:t>ed. Note that it is not possible to delete a cell</w:t>
      </w:r>
      <w:r>
        <w:t xml:space="preserve"> </w:t>
      </w:r>
      <w:r w:rsidR="0067520E" w:rsidRPr="00D123FB">
        <w:t>/</w:t>
      </w:r>
      <w:r>
        <w:t xml:space="preserve"> </w:t>
      </w:r>
      <w:r w:rsidR="0067520E" w:rsidRPr="00D123FB">
        <w:t xml:space="preserve">patch already entered. If you make a mistake or change your mind, you </w:t>
      </w:r>
      <w:proofErr w:type="gramStart"/>
      <w:r w:rsidR="0067520E" w:rsidRPr="00D123FB">
        <w:t>have to</w:t>
      </w:r>
      <w:proofErr w:type="gramEnd"/>
      <w:r w:rsidR="0067520E" w:rsidRPr="00D123FB">
        <w:t xml:space="preserve"> click on the </w:t>
      </w:r>
      <w:r w:rsidR="0067520E" w:rsidRPr="00D123FB">
        <w:rPr>
          <w:i/>
        </w:rPr>
        <w:t>Refresh</w:t>
      </w:r>
      <w:r w:rsidR="0067520E" w:rsidRPr="00D123FB">
        <w:t xml:space="preserve"> button placed at the top-left corner of the </w:t>
      </w:r>
      <w:r w:rsidR="0067520E">
        <w:rPr>
          <w:i/>
        </w:rPr>
        <w:t>Initialis</w:t>
      </w:r>
      <w:r w:rsidR="0067520E" w:rsidRPr="00D123FB">
        <w:rPr>
          <w:i/>
        </w:rPr>
        <w:t>ation Rules</w:t>
      </w:r>
      <w:r w:rsidR="0067520E" w:rsidRPr="00D123FB">
        <w:t xml:space="preserve"> window and re-start the </w:t>
      </w:r>
      <w:r w:rsidR="0067520E">
        <w:t>initialis</w:t>
      </w:r>
      <w:r w:rsidR="0067520E" w:rsidRPr="00D123FB">
        <w:t>ation.</w:t>
      </w:r>
    </w:p>
    <w:p w14:paraId="16C9E24F" w14:textId="77777777" w:rsidR="0067520E" w:rsidRPr="00D123FB" w:rsidRDefault="00D062B0" w:rsidP="00D062B0">
      <w:pPr>
        <w:pStyle w:val="Diagram"/>
        <w:ind w:left="360"/>
      </w:pPr>
      <w:r w:rsidRPr="00D062B0">
        <w:drawing>
          <wp:inline distT="0" distB="0" distL="0" distR="0" wp14:anchorId="4A0391DB" wp14:editId="3FEBB059">
            <wp:extent cx="5731510" cy="1902112"/>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902112"/>
                    </a:xfrm>
                    <a:prstGeom prst="rect">
                      <a:avLst/>
                    </a:prstGeom>
                    <a:noFill/>
                    <a:ln>
                      <a:noFill/>
                    </a:ln>
                  </pic:spPr>
                </pic:pic>
              </a:graphicData>
            </a:graphic>
          </wp:inline>
        </w:drawing>
      </w:r>
    </w:p>
    <w:p w14:paraId="59FBB0B0" w14:textId="77777777" w:rsidR="0067520E" w:rsidRPr="00D123FB" w:rsidRDefault="0067520E" w:rsidP="00C57BF9">
      <w:pPr>
        <w:pStyle w:val="Heading4"/>
      </w:pPr>
      <w:bookmarkStart w:id="558" w:name="_From_species’_distribution"/>
      <w:bookmarkEnd w:id="558"/>
      <w:r>
        <w:lastRenderedPageBreak/>
        <w:t>From species</w:t>
      </w:r>
      <w:r w:rsidRPr="00D123FB">
        <w:t xml:space="preserve"> distribution</w:t>
      </w:r>
    </w:p>
    <w:p w14:paraId="27B62E6D" w14:textId="77777777" w:rsidR="0067520E" w:rsidRPr="00D123FB" w:rsidRDefault="0067520E" w:rsidP="00D062B0">
      <w:pPr>
        <w:keepNext/>
        <w:rPr>
          <w:szCs w:val="24"/>
        </w:rPr>
      </w:pPr>
      <w:r w:rsidRPr="00D123FB">
        <w:rPr>
          <w:szCs w:val="24"/>
        </w:rPr>
        <w:t xml:space="preserve">When basing the </w:t>
      </w:r>
      <w:r>
        <w:rPr>
          <w:szCs w:val="24"/>
        </w:rPr>
        <w:t>initialis</w:t>
      </w:r>
      <w:r w:rsidRPr="00D123FB">
        <w:rPr>
          <w:szCs w:val="24"/>
        </w:rPr>
        <w:t xml:space="preserve">ation on the loaded species distribution, there are </w:t>
      </w:r>
      <w:r>
        <w:rPr>
          <w:szCs w:val="24"/>
        </w:rPr>
        <w:t>three</w:t>
      </w:r>
      <w:r w:rsidRPr="00D123FB">
        <w:rPr>
          <w:szCs w:val="24"/>
        </w:rPr>
        <w:t xml:space="preserve"> options, which can be selected in the box </w:t>
      </w:r>
      <w:r w:rsidRPr="00D123FB">
        <w:rPr>
          <w:i/>
          <w:szCs w:val="24"/>
        </w:rPr>
        <w:t>Initialise</w:t>
      </w:r>
      <w:r w:rsidRPr="00D123FB">
        <w:rPr>
          <w:szCs w:val="24"/>
        </w:rPr>
        <w:t>.</w:t>
      </w:r>
    </w:p>
    <w:p w14:paraId="131FC0F3" w14:textId="77777777" w:rsidR="0067520E" w:rsidRPr="00D123FB" w:rsidRDefault="0067520E" w:rsidP="00F83362">
      <w:pPr>
        <w:pStyle w:val="Heading5"/>
      </w:pPr>
      <w:r w:rsidRPr="00D123FB">
        <w:t>Cell</w:t>
      </w:r>
      <w:r>
        <w:t>-</w:t>
      </w:r>
      <w:r w:rsidR="00F83362">
        <w:t>based models</w:t>
      </w:r>
    </w:p>
    <w:p w14:paraId="4439EA57" w14:textId="77777777" w:rsidR="0067520E" w:rsidRPr="00D123FB" w:rsidRDefault="0067520E" w:rsidP="009E434A">
      <w:pPr>
        <w:pStyle w:val="Numbered"/>
        <w:keepNext/>
        <w:numPr>
          <w:ilvl w:val="0"/>
          <w:numId w:val="46"/>
        </w:numPr>
      </w:pPr>
      <w:r w:rsidRPr="008D38CB">
        <w:rPr>
          <w:i/>
        </w:rPr>
        <w:t xml:space="preserve">All </w:t>
      </w:r>
      <w:r w:rsidR="001B69EB">
        <w:rPr>
          <w:i/>
        </w:rPr>
        <w:t xml:space="preserve">cells within all </w:t>
      </w:r>
      <w:r w:rsidRPr="008D38CB">
        <w:rPr>
          <w:i/>
        </w:rPr>
        <w:t>species presence cells</w:t>
      </w:r>
      <w:r w:rsidRPr="00D123FB">
        <w:t xml:space="preserve">. All the suitable landscape cells within each species presence cell will be </w:t>
      </w:r>
      <w:r>
        <w:t>initialis</w:t>
      </w:r>
      <w:r w:rsidRPr="00D123FB">
        <w:t xml:space="preserve">ed. Within this option (and for option 3) </w:t>
      </w:r>
      <w:r>
        <w:t xml:space="preserve">it is also possible to include </w:t>
      </w:r>
      <w:r w:rsidRPr="00D123FB">
        <w:t xml:space="preserve">additional landscape cells by checking the box </w:t>
      </w:r>
      <w:r w:rsidRPr="008D38CB">
        <w:rPr>
          <w:i/>
        </w:rPr>
        <w:t>Manually include landscape cells</w:t>
      </w:r>
      <w:r w:rsidRPr="00D123FB">
        <w:t xml:space="preserve"> (see </w:t>
      </w:r>
      <w:r w:rsidRPr="008D38CB">
        <w:rPr>
          <w:b/>
          <w:i/>
        </w:rPr>
        <w:t>Free initialisation</w:t>
      </w:r>
      <w:r w:rsidR="001B69EB">
        <w:t xml:space="preserve"> paragraph, point 3).</w:t>
      </w:r>
    </w:p>
    <w:p w14:paraId="7CDFF10E" w14:textId="77777777" w:rsidR="0067520E" w:rsidRPr="00645F4A" w:rsidRDefault="007A78DF" w:rsidP="00C57BF9">
      <w:pPr>
        <w:pStyle w:val="Diagram"/>
      </w:pPr>
      <w:r w:rsidRPr="007A78DF">
        <w:drawing>
          <wp:inline distT="0" distB="0" distL="0" distR="0" wp14:anchorId="25DEA8D4" wp14:editId="4FD92591">
            <wp:extent cx="4919472" cy="34381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19472" cy="3438144"/>
                    </a:xfrm>
                    <a:prstGeom prst="rect">
                      <a:avLst/>
                    </a:prstGeom>
                    <a:noFill/>
                    <a:ln>
                      <a:noFill/>
                    </a:ln>
                  </pic:spPr>
                </pic:pic>
              </a:graphicData>
            </a:graphic>
          </wp:inline>
        </w:drawing>
      </w:r>
    </w:p>
    <w:p w14:paraId="362FA40B" w14:textId="77777777" w:rsidR="0067520E" w:rsidRPr="00C74D21" w:rsidRDefault="0067520E" w:rsidP="008D38CB">
      <w:pPr>
        <w:pStyle w:val="Numbered"/>
        <w:keepNext/>
      </w:pPr>
      <w:r>
        <w:rPr>
          <w:i/>
        </w:rPr>
        <w:t>All cells within s</w:t>
      </w:r>
      <w:r w:rsidRPr="00D123FB">
        <w:rPr>
          <w:i/>
        </w:rPr>
        <w:t>ome species presence cells (randomly chosen)</w:t>
      </w:r>
      <w:r w:rsidRPr="00D123FB">
        <w:t xml:space="preserve">. A set number of species presence cells will be randomly selected, and all the suitable landscape cells within them will be </w:t>
      </w:r>
      <w:r>
        <w:t>initialis</w:t>
      </w:r>
      <w:r w:rsidRPr="00D123FB">
        <w:t xml:space="preserve">ed. Set the number of species presence cells to </w:t>
      </w:r>
      <w:r>
        <w:t>initialis</w:t>
      </w:r>
      <w:r w:rsidRPr="00D123FB">
        <w:t xml:space="preserve">e in the box </w:t>
      </w:r>
      <w:r w:rsidRPr="00D123FB">
        <w:rPr>
          <w:i/>
        </w:rPr>
        <w:t>N</w:t>
      </w:r>
      <w:r w:rsidR="007A78DF">
        <w:rPr>
          <w:i/>
        </w:rPr>
        <w:t>o</w:t>
      </w:r>
      <w:r w:rsidRPr="00D123FB">
        <w:rPr>
          <w:i/>
        </w:rPr>
        <w:t>. of sp. distribution cells</w:t>
      </w:r>
      <w:r w:rsidRPr="00D123FB">
        <w:t>.</w:t>
      </w:r>
    </w:p>
    <w:p w14:paraId="5CB4FA82" w14:textId="77777777" w:rsidR="0067520E" w:rsidRPr="00C74D21" w:rsidRDefault="007A78DF" w:rsidP="00C57BF9">
      <w:pPr>
        <w:pStyle w:val="Diagram"/>
      </w:pPr>
      <w:r w:rsidRPr="007A78DF">
        <w:drawing>
          <wp:inline distT="0" distB="0" distL="0" distR="0" wp14:anchorId="0A1C5182" wp14:editId="58830058">
            <wp:extent cx="5312664" cy="138074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12664" cy="1380744"/>
                    </a:xfrm>
                    <a:prstGeom prst="rect">
                      <a:avLst/>
                    </a:prstGeom>
                    <a:noFill/>
                    <a:ln>
                      <a:noFill/>
                    </a:ln>
                  </pic:spPr>
                </pic:pic>
              </a:graphicData>
            </a:graphic>
          </wp:inline>
        </w:drawing>
      </w:r>
    </w:p>
    <w:p w14:paraId="25FB3621" w14:textId="77777777" w:rsidR="0067520E" w:rsidRPr="00D123FB" w:rsidRDefault="0067520E" w:rsidP="008D38CB">
      <w:pPr>
        <w:pStyle w:val="Numbered"/>
        <w:keepNext/>
      </w:pPr>
      <w:r w:rsidRPr="00D123FB">
        <w:rPr>
          <w:i/>
        </w:rPr>
        <w:lastRenderedPageBreak/>
        <w:t>All cells within selected species distribution cells</w:t>
      </w:r>
      <w:r w:rsidRPr="00D123FB">
        <w:t xml:space="preserve">. This option allows specific selection of the species presence cells to </w:t>
      </w:r>
      <w:r>
        <w:t>initialis</w:t>
      </w:r>
      <w:r w:rsidRPr="00D123FB">
        <w:t xml:space="preserve">e. All the suitable landscape cells within each selected cell will be </w:t>
      </w:r>
      <w:r>
        <w:t>initialis</w:t>
      </w:r>
      <w:r w:rsidRPr="00D123FB">
        <w:t xml:space="preserve">ed. All the species presence cells are listed in the box </w:t>
      </w:r>
      <w:r w:rsidRPr="00D123FB">
        <w:rPr>
          <w:i/>
        </w:rPr>
        <w:t>Species presence cells</w:t>
      </w:r>
      <w:r w:rsidRPr="00D123FB">
        <w:t xml:space="preserve"> (note that the x and y coordinates are at the species’ distribution resolution). The selected cells will be highlighted in blue. To de-select a cell, click again on it. </w:t>
      </w:r>
    </w:p>
    <w:p w14:paraId="31584EDB" w14:textId="77777777" w:rsidR="0067520E" w:rsidRPr="00C74D21" w:rsidRDefault="007A78DF" w:rsidP="00C57BF9">
      <w:pPr>
        <w:pStyle w:val="Diagram"/>
      </w:pPr>
      <w:r w:rsidRPr="007A78DF">
        <w:drawing>
          <wp:inline distT="0" distB="0" distL="0" distR="0" wp14:anchorId="05DFE11B" wp14:editId="34B1138D">
            <wp:extent cx="5330952" cy="21214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30952" cy="2121408"/>
                    </a:xfrm>
                    <a:prstGeom prst="rect">
                      <a:avLst/>
                    </a:prstGeom>
                    <a:noFill/>
                    <a:ln>
                      <a:noFill/>
                    </a:ln>
                  </pic:spPr>
                </pic:pic>
              </a:graphicData>
            </a:graphic>
          </wp:inline>
        </w:drawing>
      </w:r>
    </w:p>
    <w:p w14:paraId="23D5EA3F" w14:textId="77777777" w:rsidR="0067520E" w:rsidRPr="00C74D21" w:rsidRDefault="00F83362" w:rsidP="00F83362">
      <w:pPr>
        <w:pStyle w:val="Heading5"/>
      </w:pPr>
      <w:r>
        <w:t>Patch-based models</w:t>
      </w:r>
    </w:p>
    <w:p w14:paraId="60883FB0" w14:textId="77777777" w:rsidR="0067520E" w:rsidRPr="00C74D21" w:rsidRDefault="0067520E" w:rsidP="00B35389">
      <w:pPr>
        <w:pStyle w:val="Keepnext"/>
      </w:pPr>
      <w:r>
        <w:t xml:space="preserve">In the case of </w:t>
      </w:r>
      <w:proofErr w:type="gramStart"/>
      <w:r>
        <w:t>patch based</w:t>
      </w:r>
      <w:proofErr w:type="gramEnd"/>
      <w:r>
        <w:t xml:space="preserve"> models, the three</w:t>
      </w:r>
      <w:r w:rsidRPr="00C74D21">
        <w:t xml:space="preserve"> options will appear as follows:</w:t>
      </w:r>
    </w:p>
    <w:p w14:paraId="660023BE" w14:textId="77777777" w:rsidR="0067520E" w:rsidRPr="00C74D21" w:rsidRDefault="0067520E" w:rsidP="009E434A">
      <w:pPr>
        <w:pStyle w:val="Numbered"/>
        <w:numPr>
          <w:ilvl w:val="0"/>
          <w:numId w:val="47"/>
        </w:numPr>
      </w:pPr>
      <w:r w:rsidRPr="008D38CB">
        <w:rPr>
          <w:i/>
        </w:rPr>
        <w:t>All patches within all species presence cells</w:t>
      </w:r>
    </w:p>
    <w:p w14:paraId="2E6823F0" w14:textId="77777777" w:rsidR="0067520E" w:rsidRPr="00C74D21" w:rsidRDefault="0067520E" w:rsidP="008D38CB">
      <w:pPr>
        <w:pStyle w:val="Numbered"/>
      </w:pPr>
      <w:r w:rsidRPr="008D38CB">
        <w:rPr>
          <w:i/>
        </w:rPr>
        <w:t>All patches within some</w:t>
      </w:r>
      <w:r>
        <w:t xml:space="preserve"> </w:t>
      </w:r>
      <w:r w:rsidRPr="008D38CB">
        <w:rPr>
          <w:i/>
        </w:rPr>
        <w:t>species presence cells (randomly chosen)</w:t>
      </w:r>
    </w:p>
    <w:p w14:paraId="6C3787F3" w14:textId="77777777" w:rsidR="0067520E" w:rsidRDefault="0067520E" w:rsidP="008D38CB">
      <w:pPr>
        <w:pStyle w:val="Numbered"/>
      </w:pPr>
      <w:r w:rsidRPr="008D38CB">
        <w:rPr>
          <w:i/>
        </w:rPr>
        <w:t>All patches within selected</w:t>
      </w:r>
      <w:r w:rsidRPr="00C74D21">
        <w:t xml:space="preserve"> </w:t>
      </w:r>
      <w:r w:rsidRPr="008D38CB">
        <w:rPr>
          <w:i/>
        </w:rPr>
        <w:t>species distribution cells</w:t>
      </w:r>
    </w:p>
    <w:p w14:paraId="29676659" w14:textId="77777777" w:rsidR="00243ED5" w:rsidRPr="00C74D21" w:rsidRDefault="00243ED5" w:rsidP="00243ED5">
      <w:r>
        <w:t>And are treated as above, except that manual addition is based on patch number rather than X and Y cell co-ordinates.</w:t>
      </w:r>
    </w:p>
    <w:p w14:paraId="7ECE1B8D" w14:textId="77777777" w:rsidR="00F83362" w:rsidRDefault="00F83362" w:rsidP="00370EB3">
      <w:pPr>
        <w:pStyle w:val="Heading4"/>
        <w:spacing w:before="240"/>
      </w:pPr>
      <w:bookmarkStart w:id="559" w:name="_From_Initialization_File"/>
      <w:bookmarkStart w:id="560" w:name="_From_initial_individuals"/>
      <w:bookmarkEnd w:id="559"/>
      <w:bookmarkEnd w:id="560"/>
      <w:r>
        <w:lastRenderedPageBreak/>
        <w:t xml:space="preserve">From initial </w:t>
      </w:r>
      <w:proofErr w:type="gramStart"/>
      <w:r>
        <w:t>individuals</w:t>
      </w:r>
      <w:proofErr w:type="gramEnd"/>
      <w:r>
        <w:t xml:space="preserve"> file</w:t>
      </w:r>
    </w:p>
    <w:p w14:paraId="4403EB68" w14:textId="77777777" w:rsidR="00F83362" w:rsidRDefault="00F83362" w:rsidP="0067220A">
      <w:pPr>
        <w:keepNext/>
      </w:pPr>
      <w:r>
        <w:t xml:space="preserve">When this option is selected, clicking on the </w:t>
      </w:r>
      <w:r w:rsidRPr="00F83362">
        <w:rPr>
          <w:i/>
        </w:rPr>
        <w:t>OK</w:t>
      </w:r>
      <w:r>
        <w:t xml:space="preserve"> button opens a dialog</w:t>
      </w:r>
      <w:r w:rsidR="0067220A">
        <w:t xml:space="preserve"> from which the file (in the </w:t>
      </w:r>
      <w:r w:rsidR="0067220A" w:rsidRPr="0067220A">
        <w:rPr>
          <w:i/>
        </w:rPr>
        <w:t>Inputs</w:t>
      </w:r>
      <w:r w:rsidR="0067220A">
        <w:t xml:space="preserve"> folder) may be selected. The file format depends on whether the model is cell- or patch-based </w:t>
      </w:r>
      <w:proofErr w:type="gramStart"/>
      <w:r w:rsidR="0067220A">
        <w:t>and also</w:t>
      </w:r>
      <w:proofErr w:type="gramEnd"/>
      <w:r w:rsidR="0067220A">
        <w:t xml:space="preserve"> on the population structure. For a stage-structured population on a cell-based landscape, it is as follows:</w:t>
      </w:r>
    </w:p>
    <w:p w14:paraId="656ABFEF" w14:textId="03F9FE84" w:rsidR="00F83362" w:rsidRDefault="00A339E9" w:rsidP="00F83362">
      <w:pPr>
        <w:pStyle w:val="Diagram"/>
      </w:pPr>
      <w:r>
        <w:drawing>
          <wp:inline distT="0" distB="0" distL="0" distR="0" wp14:anchorId="24631496" wp14:editId="236AD942">
            <wp:extent cx="2414016" cy="2761488"/>
            <wp:effectExtent l="19050" t="19050" r="2476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4016" cy="2761488"/>
                    </a:xfrm>
                    <a:prstGeom prst="rect">
                      <a:avLst/>
                    </a:prstGeom>
                    <a:noFill/>
                    <a:ln w="12700">
                      <a:solidFill>
                        <a:schemeClr val="tx1"/>
                      </a:solidFill>
                    </a:ln>
                  </pic:spPr>
                </pic:pic>
              </a:graphicData>
            </a:graphic>
          </wp:inline>
        </w:drawing>
      </w:r>
    </w:p>
    <w:p w14:paraId="4B5214C8" w14:textId="4593F3D2" w:rsidR="0067220A" w:rsidRDefault="0067220A" w:rsidP="00F83362">
      <w:r>
        <w:t xml:space="preserve">The formats for other model combinations are presented in the file </w:t>
      </w:r>
      <w:r w:rsidRPr="0067220A">
        <w:rPr>
          <w:i/>
        </w:rPr>
        <w:t>InitialisationFile.xlsx</w:t>
      </w:r>
      <w:r>
        <w:t xml:space="preserve"> provided with the batch mode documentation. In common with other input files, the file headers much match the specification exactly. However, </w:t>
      </w:r>
      <w:proofErr w:type="spellStart"/>
      <w:r>
        <w:t>RangeShifter</w:t>
      </w:r>
      <w:proofErr w:type="spellEnd"/>
      <w:r>
        <w:t xml:space="preserve"> performs only a partial validation of the data lines. If a cell or patch is specified which does not exist or is unsuitable in the specified year (in a dynamic landscape), then </w:t>
      </w:r>
      <w:r w:rsidR="00A339E9">
        <w:t>no</w:t>
      </w:r>
      <w:r>
        <w:t xml:space="preserve"> individual will be initialised</w:t>
      </w:r>
      <w:r w:rsidR="00A339E9">
        <w:t xml:space="preserve"> there</w:t>
      </w:r>
      <w:r>
        <w:t>. Similarly, if no individuals are initialised in year 0, then the population will be treated as being immediately extinct, and the simulation will terminate.</w:t>
      </w:r>
    </w:p>
    <w:p w14:paraId="383366D8" w14:textId="68974049" w:rsidR="002F7FDB" w:rsidRDefault="002F7FDB" w:rsidP="00F83362">
      <w:r>
        <w:t>Any initialisation of individuals other than in year 0 takes place at the start of the year, i.e. prior to reproduction.</w:t>
      </w:r>
    </w:p>
    <w:p w14:paraId="26F41825" w14:textId="77777777" w:rsidR="0067520E" w:rsidRPr="00D123FB" w:rsidRDefault="0067520E" w:rsidP="00C57BF9">
      <w:pPr>
        <w:pStyle w:val="Heading4"/>
      </w:pPr>
      <w:r w:rsidRPr="00D123FB">
        <w:t xml:space="preserve">From </w:t>
      </w:r>
      <w:r>
        <w:t>initialis</w:t>
      </w:r>
      <w:r w:rsidRPr="00D123FB">
        <w:t xml:space="preserve">ation </w:t>
      </w:r>
      <w:r>
        <w:t>f</w:t>
      </w:r>
      <w:r w:rsidRPr="00D123FB">
        <w:t>ile</w:t>
      </w:r>
    </w:p>
    <w:p w14:paraId="7D4F14F6" w14:textId="77777777" w:rsidR="0067520E" w:rsidRPr="00D123FB" w:rsidRDefault="0067520E" w:rsidP="00C57BF9">
      <w:pPr>
        <w:contextualSpacing/>
        <w:rPr>
          <w:szCs w:val="24"/>
        </w:rPr>
      </w:pPr>
      <w:r w:rsidRPr="00D123FB">
        <w:rPr>
          <w:szCs w:val="24"/>
        </w:rPr>
        <w:t xml:space="preserve">When working with an imported landscape, it is possible to save the set </w:t>
      </w:r>
      <w:r>
        <w:rPr>
          <w:szCs w:val="24"/>
        </w:rPr>
        <w:t>initialis</w:t>
      </w:r>
      <w:r w:rsidRPr="00D123FB">
        <w:rPr>
          <w:szCs w:val="24"/>
        </w:rPr>
        <w:t xml:space="preserve">ation rules and use the generated file subsequently to </w:t>
      </w:r>
      <w:r>
        <w:rPr>
          <w:szCs w:val="24"/>
        </w:rPr>
        <w:t>initialis</w:t>
      </w:r>
      <w:r w:rsidRPr="00D123FB">
        <w:rPr>
          <w:szCs w:val="24"/>
        </w:rPr>
        <w:t xml:space="preserve">e a new simulation on the same landscape map. This is particularly useful in the case of complex </w:t>
      </w:r>
      <w:r>
        <w:rPr>
          <w:szCs w:val="24"/>
        </w:rPr>
        <w:t>initialis</w:t>
      </w:r>
      <w:r w:rsidRPr="00D123FB">
        <w:rPr>
          <w:szCs w:val="24"/>
        </w:rPr>
        <w:t>ation rules, which will be re-used several times.</w:t>
      </w:r>
    </w:p>
    <w:p w14:paraId="5DE4132F" w14:textId="77777777" w:rsidR="0067520E" w:rsidRPr="00D123FB" w:rsidRDefault="0067520E" w:rsidP="009E434A">
      <w:pPr>
        <w:pStyle w:val="Numbered"/>
        <w:numPr>
          <w:ilvl w:val="0"/>
          <w:numId w:val="48"/>
        </w:numPr>
      </w:pPr>
      <w:r w:rsidRPr="00D123FB">
        <w:t xml:space="preserve">Set the </w:t>
      </w:r>
      <w:r>
        <w:t>initialis</w:t>
      </w:r>
      <w:r w:rsidRPr="00D123FB">
        <w:t>ation rules as described above</w:t>
      </w:r>
      <w:r>
        <w:t>.</w:t>
      </w:r>
    </w:p>
    <w:p w14:paraId="11C0C89F" w14:textId="77777777" w:rsidR="0067520E" w:rsidRPr="00D123FB" w:rsidRDefault="0067520E" w:rsidP="008D38CB">
      <w:pPr>
        <w:pStyle w:val="Numbered"/>
        <w:keepNext/>
        <w:rPr>
          <w:i/>
        </w:rPr>
      </w:pPr>
      <w:r w:rsidRPr="00D123FB">
        <w:lastRenderedPageBreak/>
        <w:t xml:space="preserve">Click on the button </w:t>
      </w:r>
      <w:r w:rsidRPr="00D123FB">
        <w:rPr>
          <w:i/>
        </w:rPr>
        <w:t xml:space="preserve">Save </w:t>
      </w:r>
      <w:r>
        <w:rPr>
          <w:i/>
        </w:rPr>
        <w:t>Initialis</w:t>
      </w:r>
      <w:r w:rsidRPr="00D123FB">
        <w:rPr>
          <w:i/>
        </w:rPr>
        <w:t>ation File</w:t>
      </w:r>
      <w:r w:rsidRPr="00D123FB">
        <w:t xml:space="preserve">, select the folder </w:t>
      </w:r>
      <w:r w:rsidRPr="00D123FB">
        <w:rPr>
          <w:i/>
        </w:rPr>
        <w:t>Inputs</w:t>
      </w:r>
      <w:r w:rsidRPr="00D123FB">
        <w:t xml:space="preserve"> from your main directory and save</w:t>
      </w:r>
      <w:r>
        <w:t xml:space="preserve"> the file with the desired name:</w:t>
      </w:r>
    </w:p>
    <w:p w14:paraId="2BDD275F" w14:textId="3F3F6E62" w:rsidR="0067520E" w:rsidRPr="00C3243C" w:rsidRDefault="00AC04A8" w:rsidP="00C57BF9">
      <w:pPr>
        <w:pStyle w:val="Diagram"/>
      </w:pPr>
      <w:r w:rsidRPr="00AC04A8">
        <w:t xml:space="preserve"> </w:t>
      </w:r>
      <w:r w:rsidRPr="00AC04A8">
        <w:drawing>
          <wp:inline distT="0" distB="0" distL="0" distR="0" wp14:anchorId="413C0137" wp14:editId="1EAB8007">
            <wp:extent cx="5731510" cy="374608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746085"/>
                    </a:xfrm>
                    <a:prstGeom prst="rect">
                      <a:avLst/>
                    </a:prstGeom>
                    <a:noFill/>
                    <a:ln>
                      <a:noFill/>
                    </a:ln>
                  </pic:spPr>
                </pic:pic>
              </a:graphicData>
            </a:graphic>
          </wp:inline>
        </w:drawing>
      </w:r>
    </w:p>
    <w:p w14:paraId="5E3C3669" w14:textId="77777777" w:rsidR="0067520E" w:rsidRPr="00D123FB" w:rsidRDefault="0067520E" w:rsidP="008D38CB">
      <w:pPr>
        <w:pStyle w:val="Numbered"/>
      </w:pPr>
      <w:r w:rsidRPr="00D123FB">
        <w:t xml:space="preserve">Up to three </w:t>
      </w:r>
      <w:r>
        <w:t>initialis</w:t>
      </w:r>
      <w:r w:rsidRPr="00D123FB">
        <w:t>ation files will be produced, depending on the options chosen.</w:t>
      </w:r>
      <w:r>
        <w:t xml:space="preserve"> These may be used to set up an identical initial distribution for another simulation run from the GUI.</w:t>
      </w:r>
    </w:p>
    <w:p w14:paraId="47003E40" w14:textId="77777777" w:rsidR="0067520E" w:rsidRPr="00D123FB" w:rsidRDefault="0067520E" w:rsidP="009E434A">
      <w:pPr>
        <w:pStyle w:val="ListParagraph"/>
        <w:keepNext/>
        <w:numPr>
          <w:ilvl w:val="0"/>
          <w:numId w:val="6"/>
        </w:numPr>
        <w:spacing w:after="120"/>
        <w:ind w:left="720"/>
        <w:rPr>
          <w:rFonts w:cs="Times New Roman"/>
          <w:szCs w:val="24"/>
          <w:lang w:val="en-GB"/>
        </w:rPr>
      </w:pPr>
      <w:r w:rsidRPr="00D123FB">
        <w:rPr>
          <w:rFonts w:cs="Times New Roman"/>
          <w:i/>
          <w:szCs w:val="24"/>
          <w:lang w:val="en-GB"/>
        </w:rPr>
        <w:t>Sim1_Initialisation.txt</w:t>
      </w:r>
      <w:r w:rsidRPr="00D123FB">
        <w:rPr>
          <w:rFonts w:cs="Times New Roman"/>
          <w:szCs w:val="24"/>
          <w:lang w:val="en-GB"/>
        </w:rPr>
        <w:t xml:space="preserve"> (this name is the one chosen by the user). This is the main </w:t>
      </w:r>
      <w:r>
        <w:rPr>
          <w:rFonts w:cs="Times New Roman"/>
          <w:szCs w:val="24"/>
          <w:lang w:val="en-GB"/>
        </w:rPr>
        <w:t>initialis</w:t>
      </w:r>
      <w:r w:rsidRPr="00D123FB">
        <w:rPr>
          <w:rFonts w:cs="Times New Roman"/>
          <w:szCs w:val="24"/>
          <w:lang w:val="en-GB"/>
        </w:rPr>
        <w:t>ation file which will be always generated. In the case of the example above it will look as follows:</w:t>
      </w:r>
    </w:p>
    <w:p w14:paraId="6F60EA80" w14:textId="77777777" w:rsidR="0067520E" w:rsidRDefault="0067520E" w:rsidP="00C57BF9">
      <w:pPr>
        <w:pStyle w:val="Diagram"/>
      </w:pPr>
      <w:r>
        <w:drawing>
          <wp:inline distT="0" distB="0" distL="0" distR="0" wp14:anchorId="2EF6368A" wp14:editId="46DCF7AA">
            <wp:extent cx="5724525" cy="333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41114C0" w14:textId="77777777" w:rsidR="0067520E" w:rsidRPr="00F712BD" w:rsidRDefault="0067520E" w:rsidP="008D38CB">
      <w:pPr>
        <w:spacing w:after="120"/>
        <w:ind w:left="720"/>
        <w:rPr>
          <w:szCs w:val="24"/>
        </w:rPr>
      </w:pPr>
      <w:proofErr w:type="spellStart"/>
      <w:r w:rsidRPr="00F712BD">
        <w:rPr>
          <w:i/>
          <w:szCs w:val="24"/>
        </w:rPr>
        <w:t>SeedType</w:t>
      </w:r>
      <w:proofErr w:type="spellEnd"/>
      <w:r w:rsidRPr="00F712BD">
        <w:rPr>
          <w:szCs w:val="24"/>
        </w:rPr>
        <w:t>: initialisation type (0 = free; 1 = from species’ distribution)</w:t>
      </w:r>
    </w:p>
    <w:p w14:paraId="4E560B73" w14:textId="77777777" w:rsidR="0067520E" w:rsidRPr="00F712BD" w:rsidRDefault="0067520E" w:rsidP="008D38CB">
      <w:pPr>
        <w:spacing w:after="120"/>
        <w:ind w:left="720"/>
        <w:rPr>
          <w:szCs w:val="24"/>
        </w:rPr>
      </w:pPr>
      <w:proofErr w:type="spellStart"/>
      <w:r w:rsidRPr="00F712BD">
        <w:rPr>
          <w:i/>
          <w:szCs w:val="24"/>
        </w:rPr>
        <w:t>FreeType</w:t>
      </w:r>
      <w:proofErr w:type="spellEnd"/>
      <w:r w:rsidRPr="00F712BD">
        <w:rPr>
          <w:szCs w:val="24"/>
        </w:rPr>
        <w:t xml:space="preserve">: type of free initialisation for </w:t>
      </w:r>
      <w:proofErr w:type="spellStart"/>
      <w:r w:rsidRPr="00F712BD">
        <w:rPr>
          <w:i/>
          <w:szCs w:val="24"/>
        </w:rPr>
        <w:t>SeedType</w:t>
      </w:r>
      <w:proofErr w:type="spellEnd"/>
      <w:r w:rsidRPr="00F712BD">
        <w:rPr>
          <w:szCs w:val="24"/>
        </w:rPr>
        <w:t xml:space="preserve"> = 0 (0 = random; 1 = all suitable cells/patches; 2 = manually selected cells/patches; -9 if </w:t>
      </w:r>
      <w:proofErr w:type="spellStart"/>
      <w:r w:rsidRPr="00F712BD">
        <w:rPr>
          <w:i/>
          <w:szCs w:val="24"/>
        </w:rPr>
        <w:t>SeedType</w:t>
      </w:r>
      <w:proofErr w:type="spellEnd"/>
      <w:r w:rsidRPr="00F712BD">
        <w:rPr>
          <w:szCs w:val="24"/>
        </w:rPr>
        <w:t> = 1)</w:t>
      </w:r>
    </w:p>
    <w:p w14:paraId="560224CD" w14:textId="77777777" w:rsidR="0067520E" w:rsidRPr="00F712BD" w:rsidRDefault="0067520E" w:rsidP="008D38CB">
      <w:pPr>
        <w:spacing w:after="120"/>
        <w:ind w:left="720"/>
        <w:rPr>
          <w:szCs w:val="24"/>
        </w:rPr>
      </w:pPr>
      <w:proofErr w:type="spellStart"/>
      <w:r w:rsidRPr="00F712BD">
        <w:rPr>
          <w:i/>
          <w:szCs w:val="24"/>
        </w:rPr>
        <w:t>SpType</w:t>
      </w:r>
      <w:proofErr w:type="spellEnd"/>
      <w:r w:rsidRPr="00F712BD">
        <w:rPr>
          <w:szCs w:val="24"/>
        </w:rPr>
        <w:t xml:space="preserve">: initialisation type when </w:t>
      </w:r>
      <w:proofErr w:type="spellStart"/>
      <w:r w:rsidRPr="00F712BD">
        <w:rPr>
          <w:i/>
          <w:szCs w:val="24"/>
        </w:rPr>
        <w:t>SeedType</w:t>
      </w:r>
      <w:proofErr w:type="spellEnd"/>
      <w:r w:rsidRPr="00F712BD">
        <w:rPr>
          <w:szCs w:val="24"/>
        </w:rPr>
        <w:t xml:space="preserve"> = 1 (0 = all (patches within all) species' presence cells; 1 = some randomly chosen species' presence cells (or all patches within them); 2 = all cells/patches within selected species' distribution cells; -9 if </w:t>
      </w:r>
      <w:proofErr w:type="spellStart"/>
      <w:r w:rsidRPr="00F712BD">
        <w:rPr>
          <w:i/>
          <w:szCs w:val="24"/>
        </w:rPr>
        <w:t>SeedType</w:t>
      </w:r>
      <w:proofErr w:type="spellEnd"/>
      <w:r w:rsidRPr="00F712BD">
        <w:rPr>
          <w:szCs w:val="24"/>
        </w:rPr>
        <w:t> = 0)</w:t>
      </w:r>
    </w:p>
    <w:p w14:paraId="2B4AA723" w14:textId="77777777" w:rsidR="0067520E" w:rsidRPr="00F712BD" w:rsidRDefault="0067520E" w:rsidP="008D38CB">
      <w:pPr>
        <w:spacing w:after="120"/>
        <w:ind w:left="720"/>
        <w:rPr>
          <w:szCs w:val="24"/>
        </w:rPr>
      </w:pPr>
      <w:proofErr w:type="spellStart"/>
      <w:r w:rsidRPr="00F712BD">
        <w:rPr>
          <w:i/>
          <w:szCs w:val="24"/>
        </w:rPr>
        <w:t>InitDens</w:t>
      </w:r>
      <w:proofErr w:type="spellEnd"/>
      <w:r w:rsidRPr="00F712BD">
        <w:rPr>
          <w:szCs w:val="24"/>
        </w:rPr>
        <w:t>: how to initialise each cell/patch. 0 = at its carrying capacity; 1 </w:t>
      </w:r>
      <w:proofErr w:type="gramStart"/>
      <w:r w:rsidRPr="00F712BD">
        <w:rPr>
          <w:szCs w:val="24"/>
        </w:rPr>
        <w:t>=  at</w:t>
      </w:r>
      <w:proofErr w:type="gramEnd"/>
      <w:r w:rsidRPr="00F712BD">
        <w:rPr>
          <w:szCs w:val="24"/>
        </w:rPr>
        <w:t xml:space="preserve"> half its carrying capacity; 2 = at a set number of individuals or density</w:t>
      </w:r>
    </w:p>
    <w:p w14:paraId="69FABB4F" w14:textId="77777777" w:rsidR="0067520E" w:rsidRPr="00F712BD" w:rsidRDefault="0067520E" w:rsidP="008D38CB">
      <w:pPr>
        <w:spacing w:after="120"/>
        <w:ind w:left="720"/>
        <w:rPr>
          <w:szCs w:val="24"/>
        </w:rPr>
      </w:pPr>
      <w:proofErr w:type="spellStart"/>
      <w:r w:rsidRPr="00F712BD">
        <w:rPr>
          <w:i/>
          <w:szCs w:val="24"/>
        </w:rPr>
        <w:t>IndXCell</w:t>
      </w:r>
      <w:proofErr w:type="spellEnd"/>
      <w:r w:rsidRPr="00F712BD">
        <w:rPr>
          <w:i/>
          <w:szCs w:val="24"/>
        </w:rPr>
        <w:t xml:space="preserve"> / </w:t>
      </w:r>
      <w:proofErr w:type="spellStart"/>
      <w:r w:rsidRPr="00F712BD">
        <w:rPr>
          <w:i/>
          <w:szCs w:val="24"/>
        </w:rPr>
        <w:t>Ind_per_ha</w:t>
      </w:r>
      <w:proofErr w:type="spellEnd"/>
      <w:r w:rsidRPr="00F712BD">
        <w:rPr>
          <w:szCs w:val="24"/>
        </w:rPr>
        <w:t xml:space="preserve">: number of </w:t>
      </w:r>
      <w:proofErr w:type="gramStart"/>
      <w:r w:rsidRPr="00F712BD">
        <w:rPr>
          <w:szCs w:val="24"/>
        </w:rPr>
        <w:t>individuals / density</w:t>
      </w:r>
      <w:proofErr w:type="gramEnd"/>
      <w:r w:rsidRPr="00F712BD">
        <w:rPr>
          <w:szCs w:val="24"/>
        </w:rPr>
        <w:t xml:space="preserve"> to seed in each cell/patch in case of </w:t>
      </w:r>
      <w:proofErr w:type="spellStart"/>
      <w:r w:rsidRPr="00F712BD">
        <w:rPr>
          <w:i/>
          <w:szCs w:val="24"/>
        </w:rPr>
        <w:t>InitDens</w:t>
      </w:r>
      <w:proofErr w:type="spellEnd"/>
      <w:r w:rsidRPr="00F712BD">
        <w:rPr>
          <w:i/>
          <w:szCs w:val="24"/>
        </w:rPr>
        <w:t> </w:t>
      </w:r>
      <w:r w:rsidRPr="00F712BD">
        <w:rPr>
          <w:szCs w:val="24"/>
        </w:rPr>
        <w:t xml:space="preserve">= 2; otherwise -9 </w:t>
      </w:r>
    </w:p>
    <w:p w14:paraId="52F0BE7C" w14:textId="77777777" w:rsidR="0067520E" w:rsidRPr="00F712BD" w:rsidRDefault="0067520E" w:rsidP="008D38CB">
      <w:pPr>
        <w:spacing w:after="120"/>
        <w:ind w:left="720"/>
        <w:rPr>
          <w:szCs w:val="24"/>
        </w:rPr>
      </w:pPr>
      <w:proofErr w:type="spellStart"/>
      <w:r w:rsidRPr="00F712BD">
        <w:rPr>
          <w:i/>
          <w:szCs w:val="24"/>
        </w:rPr>
        <w:lastRenderedPageBreak/>
        <w:t>IndXStage</w:t>
      </w:r>
      <w:proofErr w:type="spellEnd"/>
      <w:r w:rsidRPr="00F712BD">
        <w:rPr>
          <w:szCs w:val="24"/>
        </w:rPr>
        <w:t>: proportion of individuals to initialise in each stage class in the case of stage structured models; -9 for non-stage-structured models</w:t>
      </w:r>
    </w:p>
    <w:p w14:paraId="78C86D64" w14:textId="77777777" w:rsidR="0067520E" w:rsidRPr="00F712BD" w:rsidRDefault="0067520E" w:rsidP="008D38CB">
      <w:pPr>
        <w:spacing w:after="120"/>
        <w:ind w:left="720"/>
        <w:rPr>
          <w:szCs w:val="24"/>
        </w:rPr>
      </w:pPr>
      <w:proofErr w:type="spellStart"/>
      <w:r w:rsidRPr="00F712BD">
        <w:rPr>
          <w:i/>
          <w:szCs w:val="24"/>
        </w:rPr>
        <w:t>InitAge</w:t>
      </w:r>
      <w:proofErr w:type="spellEnd"/>
      <w:r w:rsidRPr="00F712BD">
        <w:rPr>
          <w:szCs w:val="24"/>
        </w:rPr>
        <w:t>: in the case of stage structured models, 0 = initialise individuals at each stage with the minimum age for the stage; 1 = initialise individuals at each stage at an age randomly sampled between the minimum and the maximum age for the stage; 2 = initialise individuals at each stage according to a quasi-equilibrium distribution; -9 for non-stage-structured models</w:t>
      </w:r>
    </w:p>
    <w:p w14:paraId="3C198712" w14:textId="77777777" w:rsidR="0067520E" w:rsidRPr="00F712BD" w:rsidRDefault="0067520E" w:rsidP="008D38CB">
      <w:pPr>
        <w:spacing w:after="120"/>
        <w:ind w:left="720"/>
        <w:rPr>
          <w:szCs w:val="24"/>
        </w:rPr>
      </w:pPr>
      <w:proofErr w:type="spellStart"/>
      <w:r w:rsidRPr="00F712BD">
        <w:rPr>
          <w:i/>
          <w:szCs w:val="24"/>
        </w:rPr>
        <w:t>minX</w:t>
      </w:r>
      <w:proofErr w:type="spellEnd"/>
      <w:r w:rsidRPr="00F712BD">
        <w:rPr>
          <w:szCs w:val="24"/>
        </w:rPr>
        <w:t xml:space="preserve">, </w:t>
      </w:r>
      <w:proofErr w:type="spellStart"/>
      <w:r w:rsidRPr="00F712BD">
        <w:rPr>
          <w:i/>
          <w:szCs w:val="24"/>
        </w:rPr>
        <w:t>maxX</w:t>
      </w:r>
      <w:proofErr w:type="spellEnd"/>
      <w:r w:rsidRPr="00F712BD">
        <w:rPr>
          <w:szCs w:val="24"/>
        </w:rPr>
        <w:t xml:space="preserve">, </w:t>
      </w:r>
      <w:proofErr w:type="spellStart"/>
      <w:r w:rsidRPr="00F712BD">
        <w:rPr>
          <w:i/>
          <w:szCs w:val="24"/>
        </w:rPr>
        <w:t>minY</w:t>
      </w:r>
      <w:proofErr w:type="spellEnd"/>
      <w:r w:rsidR="008D38CB">
        <w:rPr>
          <w:szCs w:val="24"/>
        </w:rPr>
        <w:t>,</w:t>
      </w:r>
      <w:r w:rsidRPr="00F712BD">
        <w:rPr>
          <w:szCs w:val="24"/>
        </w:rPr>
        <w:t xml:space="preserve"> </w:t>
      </w:r>
      <w:proofErr w:type="spellStart"/>
      <w:r w:rsidRPr="00F712BD">
        <w:rPr>
          <w:i/>
          <w:szCs w:val="24"/>
        </w:rPr>
        <w:t>maxY</w:t>
      </w:r>
      <w:proofErr w:type="spellEnd"/>
      <w:r w:rsidRPr="00F712BD">
        <w:rPr>
          <w:szCs w:val="24"/>
        </w:rPr>
        <w:t>: minimum and maximum coordinates of the area to initialise in the case of free initialisation (</w:t>
      </w:r>
      <w:proofErr w:type="spellStart"/>
      <w:r w:rsidRPr="00F712BD">
        <w:rPr>
          <w:i/>
          <w:szCs w:val="24"/>
        </w:rPr>
        <w:t>SeedType</w:t>
      </w:r>
      <w:proofErr w:type="spellEnd"/>
      <w:r w:rsidRPr="00F712BD">
        <w:rPr>
          <w:szCs w:val="24"/>
        </w:rPr>
        <w:t xml:space="preserve"> = 0); if </w:t>
      </w:r>
      <w:proofErr w:type="spellStart"/>
      <w:r w:rsidRPr="00F712BD">
        <w:rPr>
          <w:i/>
          <w:szCs w:val="24"/>
        </w:rPr>
        <w:t>SeedType</w:t>
      </w:r>
      <w:proofErr w:type="spellEnd"/>
      <w:r w:rsidRPr="00F712BD">
        <w:rPr>
          <w:szCs w:val="24"/>
        </w:rPr>
        <w:t> = 1, these are set to -9</w:t>
      </w:r>
    </w:p>
    <w:p w14:paraId="3A5F8D30" w14:textId="77777777" w:rsidR="0067520E" w:rsidRPr="00F712BD" w:rsidRDefault="0067520E" w:rsidP="008D38CB">
      <w:pPr>
        <w:spacing w:after="120"/>
        <w:ind w:left="720"/>
        <w:rPr>
          <w:szCs w:val="24"/>
        </w:rPr>
      </w:pPr>
      <w:proofErr w:type="spellStart"/>
      <w:r w:rsidRPr="00F712BD">
        <w:rPr>
          <w:i/>
          <w:szCs w:val="24"/>
        </w:rPr>
        <w:t>NCells</w:t>
      </w:r>
      <w:proofErr w:type="spellEnd"/>
      <w:r w:rsidRPr="00F712BD">
        <w:rPr>
          <w:szCs w:val="24"/>
        </w:rPr>
        <w:t>: number of cells / patches to initialise in the case of free random initialisation (</w:t>
      </w: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 0); otherwise set to -9</w:t>
      </w:r>
    </w:p>
    <w:p w14:paraId="7EB8477F" w14:textId="77777777" w:rsidR="0067520E" w:rsidRPr="00F712BD" w:rsidRDefault="0067520E" w:rsidP="008D38CB">
      <w:pPr>
        <w:spacing w:after="120"/>
        <w:ind w:left="720"/>
        <w:rPr>
          <w:szCs w:val="24"/>
        </w:rPr>
      </w:pPr>
      <w:proofErr w:type="spellStart"/>
      <w:r w:rsidRPr="00F712BD">
        <w:rPr>
          <w:i/>
          <w:szCs w:val="24"/>
        </w:rPr>
        <w:t>FreezeYear</w:t>
      </w:r>
      <w:proofErr w:type="spellEnd"/>
      <w:r w:rsidRPr="00F712BD">
        <w:rPr>
          <w:szCs w:val="24"/>
        </w:rPr>
        <w:t>: year at which the species range is allowed to expand beyond the initial range for free initialisation of random / all cells / patches (</w:t>
      </w: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&lt; 2); otherwise set to -9</w:t>
      </w:r>
    </w:p>
    <w:p w14:paraId="7E9BC3E6" w14:textId="77777777" w:rsidR="0067520E" w:rsidRPr="00F712BD" w:rsidRDefault="0067520E" w:rsidP="008D38CB">
      <w:pPr>
        <w:spacing w:after="120"/>
        <w:ind w:left="720"/>
        <w:rPr>
          <w:i/>
          <w:szCs w:val="24"/>
        </w:rPr>
      </w:pPr>
      <w:proofErr w:type="spellStart"/>
      <w:r w:rsidRPr="00F712BD">
        <w:rPr>
          <w:i/>
          <w:szCs w:val="24"/>
        </w:rPr>
        <w:t>InitCells_File</w:t>
      </w:r>
      <w:proofErr w:type="spellEnd"/>
      <w:r w:rsidRPr="00F712BD">
        <w:rPr>
          <w:szCs w:val="24"/>
        </w:rPr>
        <w:t>: name of the file containing the list of cells coordinates (</w:t>
      </w:r>
      <w:r w:rsidRPr="00F712BD">
        <w:rPr>
          <w:i/>
          <w:szCs w:val="24"/>
        </w:rPr>
        <w:t>x</w:t>
      </w:r>
      <w:r w:rsidRPr="00F712BD">
        <w:rPr>
          <w:szCs w:val="24"/>
        </w:rPr>
        <w:t xml:space="preserve"> &amp; </w:t>
      </w:r>
      <w:r w:rsidRPr="00F712BD">
        <w:rPr>
          <w:i/>
          <w:szCs w:val="24"/>
        </w:rPr>
        <w:t>y</w:t>
      </w:r>
      <w:r w:rsidRPr="00F712BD">
        <w:rPr>
          <w:szCs w:val="24"/>
        </w:rPr>
        <w:t xml:space="preserve"> at the landscape resolution) or patch IDs of the selected additional cells/patches; this second file will be generated when:</w:t>
      </w:r>
    </w:p>
    <w:p w14:paraId="38B75CFF" w14:textId="77777777" w:rsidR="0067520E" w:rsidRPr="00F712BD" w:rsidRDefault="0067520E" w:rsidP="008D38CB">
      <w:pPr>
        <w:spacing w:after="120"/>
        <w:ind w:left="1080"/>
        <w:rPr>
          <w:szCs w:val="24"/>
        </w:rPr>
      </w:pP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 2</w:t>
      </w:r>
    </w:p>
    <w:p w14:paraId="6D7761A6" w14:textId="77777777" w:rsidR="0067520E" w:rsidRPr="00F712BD" w:rsidRDefault="0067520E" w:rsidP="008D38CB">
      <w:pPr>
        <w:spacing w:after="120"/>
        <w:ind w:left="1080"/>
        <w:rPr>
          <w:szCs w:val="24"/>
        </w:rPr>
      </w:pPr>
      <w:proofErr w:type="spellStart"/>
      <w:r w:rsidRPr="00F712BD">
        <w:rPr>
          <w:i/>
          <w:szCs w:val="24"/>
        </w:rPr>
        <w:t>SeedType</w:t>
      </w:r>
      <w:proofErr w:type="spellEnd"/>
      <w:r w:rsidRPr="00F712BD">
        <w:rPr>
          <w:szCs w:val="24"/>
        </w:rPr>
        <w:t> = 1 and additional landscape cells are manually selected</w:t>
      </w:r>
    </w:p>
    <w:p w14:paraId="17EA144B"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The file name will be composed of the name chosen for the </w:t>
      </w:r>
      <w:r>
        <w:rPr>
          <w:rFonts w:cs="Times New Roman"/>
          <w:szCs w:val="24"/>
          <w:lang w:val="en-GB"/>
        </w:rPr>
        <w:t>initialis</w:t>
      </w:r>
      <w:r w:rsidRPr="00D123FB">
        <w:rPr>
          <w:rFonts w:cs="Times New Roman"/>
          <w:szCs w:val="24"/>
          <w:lang w:val="en-GB"/>
        </w:rPr>
        <w:t>ation file plus ‘_</w:t>
      </w:r>
      <w:r w:rsidRPr="00D123FB">
        <w:rPr>
          <w:rFonts w:cs="Times New Roman"/>
          <w:i/>
          <w:szCs w:val="24"/>
          <w:lang w:val="en-GB"/>
        </w:rPr>
        <w:t>InitCells.txt’</w:t>
      </w:r>
      <w:r w:rsidRPr="00D123FB">
        <w:rPr>
          <w:rFonts w:cs="Times New Roman"/>
          <w:szCs w:val="24"/>
          <w:lang w:val="en-GB"/>
        </w:rPr>
        <w:t xml:space="preserve">. In the above example: </w:t>
      </w:r>
      <w:r w:rsidRPr="00D123FB">
        <w:rPr>
          <w:rFonts w:cs="Times New Roman"/>
          <w:i/>
          <w:szCs w:val="24"/>
          <w:lang w:val="en-GB"/>
        </w:rPr>
        <w:t>Sim1_Initialisation_InitCells.txt.</w:t>
      </w:r>
      <w:r w:rsidRPr="00D123FB">
        <w:rPr>
          <w:rFonts w:cs="Times New Roman"/>
          <w:i/>
          <w:szCs w:val="24"/>
          <w:lang w:val="en-GB"/>
        </w:rPr>
        <w:tab/>
      </w:r>
      <w:r w:rsidRPr="00D123FB">
        <w:rPr>
          <w:rFonts w:cs="Times New Roman"/>
          <w:szCs w:val="24"/>
          <w:lang w:val="en-GB"/>
        </w:rPr>
        <w:t xml:space="preserve">In the case this file is not produced, the file name will appear as -9 in the main </w:t>
      </w:r>
      <w:r>
        <w:rPr>
          <w:rFonts w:cs="Times New Roman"/>
          <w:szCs w:val="24"/>
          <w:lang w:val="en-GB"/>
        </w:rPr>
        <w:t>initialis</w:t>
      </w:r>
      <w:r w:rsidRPr="00D123FB">
        <w:rPr>
          <w:rFonts w:cs="Times New Roman"/>
          <w:szCs w:val="24"/>
          <w:lang w:val="en-GB"/>
        </w:rPr>
        <w:t>ation file.</w:t>
      </w:r>
    </w:p>
    <w:p w14:paraId="0A1945CF" w14:textId="77777777" w:rsidR="0067520E" w:rsidRPr="00F712BD" w:rsidRDefault="0067520E" w:rsidP="008D38CB">
      <w:pPr>
        <w:spacing w:after="120"/>
        <w:ind w:left="720"/>
        <w:rPr>
          <w:szCs w:val="24"/>
        </w:rPr>
      </w:pPr>
      <w:proofErr w:type="spellStart"/>
      <w:r w:rsidRPr="00F712BD">
        <w:rPr>
          <w:i/>
          <w:szCs w:val="24"/>
        </w:rPr>
        <w:t>NSpCells</w:t>
      </w:r>
      <w:proofErr w:type="spellEnd"/>
      <w:r w:rsidRPr="00F712BD">
        <w:rPr>
          <w:szCs w:val="24"/>
        </w:rPr>
        <w:t xml:space="preserve">: number of species' presence cells to initialise randomly when </w:t>
      </w:r>
      <w:proofErr w:type="spellStart"/>
      <w:r w:rsidRPr="00F712BD">
        <w:rPr>
          <w:i/>
          <w:szCs w:val="24"/>
        </w:rPr>
        <w:t>SpType</w:t>
      </w:r>
      <w:proofErr w:type="spellEnd"/>
      <w:r w:rsidRPr="00F712BD">
        <w:rPr>
          <w:szCs w:val="24"/>
        </w:rPr>
        <w:t> = 1.</w:t>
      </w:r>
    </w:p>
    <w:p w14:paraId="0697D165" w14:textId="77777777" w:rsidR="0067520E" w:rsidRPr="00F712BD" w:rsidRDefault="0067520E" w:rsidP="008D38CB">
      <w:pPr>
        <w:spacing w:after="120"/>
        <w:ind w:left="720"/>
        <w:rPr>
          <w:i/>
          <w:szCs w:val="24"/>
        </w:rPr>
      </w:pPr>
      <w:proofErr w:type="spellStart"/>
      <w:r w:rsidRPr="00F712BD">
        <w:rPr>
          <w:i/>
          <w:szCs w:val="24"/>
        </w:rPr>
        <w:t>InitSpDistCells_File</w:t>
      </w:r>
      <w:proofErr w:type="spellEnd"/>
      <w:r w:rsidRPr="00F712BD">
        <w:rPr>
          <w:szCs w:val="24"/>
        </w:rPr>
        <w:t xml:space="preserve">: name of the file containing the list of species' distribution </w:t>
      </w:r>
      <w:proofErr w:type="gramStart"/>
      <w:r w:rsidRPr="00F712BD">
        <w:rPr>
          <w:szCs w:val="24"/>
        </w:rPr>
        <w:t>cells  to</w:t>
      </w:r>
      <w:proofErr w:type="gramEnd"/>
      <w:r w:rsidRPr="00F712BD">
        <w:rPr>
          <w:szCs w:val="24"/>
        </w:rPr>
        <w:t xml:space="preserve"> initialise. This is the third file that is created if </w:t>
      </w:r>
      <w:proofErr w:type="spellStart"/>
      <w:r w:rsidRPr="00F712BD">
        <w:rPr>
          <w:i/>
          <w:szCs w:val="24"/>
        </w:rPr>
        <w:t>SeedType</w:t>
      </w:r>
      <w:proofErr w:type="spellEnd"/>
      <w:r w:rsidRPr="00F712BD">
        <w:rPr>
          <w:szCs w:val="24"/>
        </w:rPr>
        <w:t> = 1. Its name will be composed of the name chosen for the initialisation file plus ‘_</w:t>
      </w:r>
      <w:r w:rsidRPr="00F712BD">
        <w:rPr>
          <w:i/>
          <w:szCs w:val="24"/>
        </w:rPr>
        <w:t>InitSpDistCells.txt’</w:t>
      </w:r>
      <w:r w:rsidRPr="00F712BD">
        <w:rPr>
          <w:szCs w:val="24"/>
        </w:rPr>
        <w:t xml:space="preserve"> (i.e. </w:t>
      </w:r>
      <w:r w:rsidRPr="00F712BD">
        <w:rPr>
          <w:i/>
          <w:szCs w:val="24"/>
        </w:rPr>
        <w:t>Sim1_Initialisation_InitSpDistCells.txt</w:t>
      </w:r>
      <w:r w:rsidRPr="00F712BD">
        <w:rPr>
          <w:szCs w:val="24"/>
        </w:rPr>
        <w:t xml:space="preserve"> in the above example). If </w:t>
      </w:r>
      <w:proofErr w:type="spellStart"/>
      <w:r w:rsidRPr="00F712BD">
        <w:rPr>
          <w:i/>
          <w:szCs w:val="24"/>
        </w:rPr>
        <w:t>SeedType</w:t>
      </w:r>
      <w:proofErr w:type="spellEnd"/>
      <w:r w:rsidRPr="00F712BD">
        <w:rPr>
          <w:szCs w:val="24"/>
        </w:rPr>
        <w:t xml:space="preserve"> = 0 this file will not be </w:t>
      </w:r>
      <w:proofErr w:type="gramStart"/>
      <w:r w:rsidRPr="00F712BD">
        <w:rPr>
          <w:szCs w:val="24"/>
        </w:rPr>
        <w:t>produced</w:t>
      </w:r>
      <w:proofErr w:type="gramEnd"/>
      <w:r w:rsidRPr="00F712BD">
        <w:rPr>
          <w:szCs w:val="24"/>
        </w:rPr>
        <w:t xml:space="preserve"> and the file name will appear as -9 in the main initialisation file.</w:t>
      </w:r>
    </w:p>
    <w:p w14:paraId="0948D634"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t>Sim1_Initialisation_InitCells.txt.</w:t>
      </w:r>
    </w:p>
    <w:p w14:paraId="4A4E3972" w14:textId="77777777" w:rsidR="0067520E" w:rsidRPr="00D123FB" w:rsidRDefault="0067520E" w:rsidP="00C57BF9">
      <w:pPr>
        <w:pStyle w:val="Diagram"/>
        <w:ind w:left="1077"/>
      </w:pPr>
      <w:r w:rsidRPr="00D123FB">
        <w:drawing>
          <wp:inline distT="0" distB="0" distL="0" distR="0" wp14:anchorId="5CB2F47E" wp14:editId="2616077B">
            <wp:extent cx="5004000" cy="708474"/>
            <wp:effectExtent l="19050" t="19050" r="25200" b="15426"/>
            <wp:docPr id="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cstate="print"/>
                    <a:srcRect l="58920" t="9873" r="8421" b="74471"/>
                    <a:stretch>
                      <a:fillRect/>
                    </a:stretch>
                  </pic:blipFill>
                  <pic:spPr bwMode="auto">
                    <a:xfrm>
                      <a:off x="0" y="0"/>
                      <a:ext cx="5004000" cy="708474"/>
                    </a:xfrm>
                    <a:prstGeom prst="rect">
                      <a:avLst/>
                    </a:prstGeom>
                    <a:noFill/>
                    <a:ln w="12700">
                      <a:solidFill>
                        <a:schemeClr val="tx1"/>
                      </a:solidFill>
                      <a:miter lim="800000"/>
                      <a:headEnd/>
                      <a:tailEnd/>
                    </a:ln>
                  </pic:spPr>
                </pic:pic>
              </a:graphicData>
            </a:graphic>
          </wp:inline>
        </w:drawing>
      </w:r>
    </w:p>
    <w:p w14:paraId="35FE98D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where x and y are the landscape cell coordinates.</w:t>
      </w:r>
    </w:p>
    <w:p w14:paraId="033B36F2"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lastRenderedPageBreak/>
        <w:t>Sim1_Initialisation_InitSpDistCells.txt.</w:t>
      </w:r>
      <w:r w:rsidRPr="00D123FB">
        <w:rPr>
          <w:rFonts w:cs="Times New Roman"/>
          <w:i/>
          <w:noProof/>
          <w:szCs w:val="24"/>
          <w:lang w:val="en-GB" w:eastAsia="en-GB"/>
        </w:rPr>
        <w:t xml:space="preserve"> </w:t>
      </w:r>
    </w:p>
    <w:p w14:paraId="11B7A188" w14:textId="77777777" w:rsidR="0067520E" w:rsidRPr="00700065" w:rsidRDefault="0067520E" w:rsidP="00C57BF9">
      <w:pPr>
        <w:pStyle w:val="Diagram"/>
        <w:keepNext/>
        <w:ind w:left="1094"/>
      </w:pPr>
      <w:r>
        <w:drawing>
          <wp:inline distT="0" distB="0" distL="0" distR="0" wp14:anchorId="221DAD27" wp14:editId="3629C18A">
            <wp:extent cx="5004000" cy="982387"/>
            <wp:effectExtent l="19050" t="19050" r="25200" b="27263"/>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srcRect l="24068" t="24731" r="3336" b="49862"/>
                    <a:stretch>
                      <a:fillRect/>
                    </a:stretch>
                  </pic:blipFill>
                  <pic:spPr bwMode="auto">
                    <a:xfrm>
                      <a:off x="0" y="0"/>
                      <a:ext cx="5004000" cy="982387"/>
                    </a:xfrm>
                    <a:prstGeom prst="rect">
                      <a:avLst/>
                    </a:prstGeom>
                    <a:noFill/>
                    <a:ln w="12700">
                      <a:solidFill>
                        <a:schemeClr val="tx1"/>
                      </a:solidFill>
                      <a:miter lim="800000"/>
                      <a:headEnd/>
                      <a:tailEnd/>
                    </a:ln>
                  </pic:spPr>
                </pic:pic>
              </a:graphicData>
            </a:graphic>
          </wp:inline>
        </w:drawing>
      </w:r>
    </w:p>
    <w:p w14:paraId="4CBC9A0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where x and y are the cell coordinates referring to the species distribution map while the last column indicates </w:t>
      </w:r>
      <w:r>
        <w:rPr>
          <w:rFonts w:cs="Times New Roman"/>
          <w:szCs w:val="24"/>
          <w:lang w:val="en-GB"/>
        </w:rPr>
        <w:t>that</w:t>
      </w:r>
      <w:r w:rsidRPr="00D123FB">
        <w:rPr>
          <w:rFonts w:cs="Times New Roman"/>
          <w:szCs w:val="24"/>
          <w:lang w:val="en-GB"/>
        </w:rPr>
        <w:t xml:space="preserve"> the species is present (1) in the cell.</w:t>
      </w:r>
    </w:p>
    <w:p w14:paraId="7A6EC5AD" w14:textId="77777777" w:rsidR="0067520E" w:rsidRPr="006979DB" w:rsidRDefault="0067520E" w:rsidP="00C57BF9">
      <w:pPr>
        <w:rPr>
          <w:b/>
          <w:szCs w:val="24"/>
        </w:rPr>
      </w:pPr>
      <w:r w:rsidRPr="006979DB">
        <w:rPr>
          <w:b/>
          <w:szCs w:val="24"/>
        </w:rPr>
        <w:t xml:space="preserve">Note that the initialisation files produced in this way will be specific for the landscape map and species’ distribution map for which they have been saved. The program has no means to check if these files are used with the right maps. </w:t>
      </w:r>
      <w:proofErr w:type="gramStart"/>
      <w:r w:rsidRPr="006979DB">
        <w:rPr>
          <w:b/>
          <w:szCs w:val="24"/>
        </w:rPr>
        <w:t>Therefore</w:t>
      </w:r>
      <w:proofErr w:type="gramEnd"/>
      <w:r w:rsidRPr="006979DB">
        <w:rPr>
          <w:b/>
          <w:szCs w:val="24"/>
        </w:rPr>
        <w:t xml:space="preserve"> attempting to use them with other maps will cause errors or wrong outputs.</w:t>
      </w:r>
    </w:p>
    <w:p w14:paraId="06A27FB4" w14:textId="77777777" w:rsidR="0067520E" w:rsidRPr="00D123FB" w:rsidRDefault="0067520E" w:rsidP="00C57BF9">
      <w:pPr>
        <w:keepNext/>
        <w:rPr>
          <w:szCs w:val="24"/>
        </w:rPr>
      </w:pPr>
      <w:r w:rsidRPr="00D123FB">
        <w:rPr>
          <w:i/>
          <w:szCs w:val="24"/>
        </w:rPr>
        <w:t xml:space="preserve">Initialise the simulation with a previously saved </w:t>
      </w:r>
      <w:r>
        <w:rPr>
          <w:i/>
          <w:szCs w:val="24"/>
        </w:rPr>
        <w:t>initialis</w:t>
      </w:r>
      <w:r w:rsidRPr="00D123FB">
        <w:rPr>
          <w:i/>
          <w:szCs w:val="24"/>
        </w:rPr>
        <w:t>ation file</w:t>
      </w:r>
      <w:r w:rsidRPr="00D123FB">
        <w:rPr>
          <w:szCs w:val="24"/>
        </w:rPr>
        <w:t>.</w:t>
      </w:r>
    </w:p>
    <w:p w14:paraId="2309C7A0" w14:textId="77777777" w:rsidR="0067520E" w:rsidRPr="00D123FB" w:rsidRDefault="0067520E" w:rsidP="00C57BF9">
      <w:pPr>
        <w:keepNext/>
        <w:rPr>
          <w:szCs w:val="24"/>
        </w:rPr>
      </w:pPr>
      <w:r w:rsidRPr="000C6E3D">
        <w:rPr>
          <w:szCs w:val="24"/>
        </w:rPr>
        <w:t xml:space="preserve">To use a previously saved initialisation file to initialise the simulation, in the </w:t>
      </w:r>
      <w:r w:rsidRPr="000C6E3D">
        <w:rPr>
          <w:i/>
          <w:szCs w:val="24"/>
        </w:rPr>
        <w:t>Initialisation Rules</w:t>
      </w:r>
      <w:r w:rsidRPr="000C6E3D">
        <w:rPr>
          <w:szCs w:val="24"/>
        </w:rPr>
        <w:t xml:space="preserve"> window select the option </w:t>
      </w:r>
      <w:r w:rsidRPr="000C6E3D">
        <w:rPr>
          <w:i/>
          <w:szCs w:val="24"/>
        </w:rPr>
        <w:t>From Initialisation File</w:t>
      </w:r>
      <w:r w:rsidRPr="000C6E3D">
        <w:rPr>
          <w:szCs w:val="24"/>
        </w:rPr>
        <w:t xml:space="preserve"> and click on the OK button. In the dialog that will open, select the main initialisation file:</w:t>
      </w:r>
    </w:p>
    <w:p w14:paraId="493C178C" w14:textId="3EF9FFE0" w:rsidR="0067520E" w:rsidRPr="00D123FB" w:rsidRDefault="000C6E3D" w:rsidP="00C57BF9">
      <w:pPr>
        <w:pStyle w:val="Diagram"/>
      </w:pPr>
      <w:r w:rsidRPr="000C6E3D">
        <w:t xml:space="preserve"> </w:t>
      </w:r>
      <w:r w:rsidRPr="000C6E3D">
        <w:drawing>
          <wp:inline distT="0" distB="0" distL="0" distR="0" wp14:anchorId="4F710BF6" wp14:editId="286559EE">
            <wp:extent cx="4773168" cy="3145536"/>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73168" cy="3145536"/>
                    </a:xfrm>
                    <a:prstGeom prst="rect">
                      <a:avLst/>
                    </a:prstGeom>
                    <a:noFill/>
                    <a:ln>
                      <a:noFill/>
                    </a:ln>
                  </pic:spPr>
                </pic:pic>
              </a:graphicData>
            </a:graphic>
          </wp:inline>
        </w:drawing>
      </w:r>
    </w:p>
    <w:p w14:paraId="21602835" w14:textId="77777777" w:rsidR="0067520E" w:rsidRPr="00D123FB" w:rsidRDefault="0067520E" w:rsidP="00C57BF9">
      <w:pPr>
        <w:pStyle w:val="Heading4"/>
      </w:pPr>
      <w:r w:rsidRPr="00D123FB">
        <w:t>Environmental stochasticity</w:t>
      </w:r>
    </w:p>
    <w:p w14:paraId="00F344A3" w14:textId="77777777" w:rsidR="0067520E" w:rsidRDefault="0067520E" w:rsidP="00C57BF9">
      <w:pPr>
        <w:rPr>
          <w:szCs w:val="24"/>
        </w:rPr>
      </w:pPr>
      <w:r w:rsidRPr="00D123FB">
        <w:rPr>
          <w:szCs w:val="24"/>
        </w:rPr>
        <w:t xml:space="preserve">Within </w:t>
      </w:r>
      <w:proofErr w:type="spellStart"/>
      <w:r w:rsidRPr="00D123FB">
        <w:rPr>
          <w:szCs w:val="24"/>
        </w:rPr>
        <w:t>RangeShifter</w:t>
      </w:r>
      <w:proofErr w:type="spellEnd"/>
      <w:r w:rsidRPr="00D123FB">
        <w:rPr>
          <w:szCs w:val="24"/>
        </w:rPr>
        <w:t xml:space="preserve">, it is possible to model environmental stochasticity in carrying capacity or growth rate (or fecundity) acting at a global or local scale </w:t>
      </w:r>
      <w:r>
        <w:rPr>
          <w:szCs w:val="24"/>
        </w:rPr>
        <w:t xml:space="preserve">(see </w:t>
      </w:r>
      <w:hyperlink w:anchor="_Temporal_environmental_stochasticit" w:history="1">
        <w:r>
          <w:rPr>
            <w:rStyle w:val="Hyperlink"/>
            <w:szCs w:val="24"/>
          </w:rPr>
          <w:t>section </w:t>
        </w:r>
        <w:r w:rsidRPr="00D123FB">
          <w:rPr>
            <w:rStyle w:val="Hyperlink"/>
            <w:szCs w:val="24"/>
          </w:rPr>
          <w:t>2.3.4</w:t>
        </w:r>
      </w:hyperlink>
      <w:r w:rsidRPr="00D123FB">
        <w:rPr>
          <w:szCs w:val="24"/>
        </w:rPr>
        <w:t xml:space="preserve">). The relevant options and parameters can be set in the window </w:t>
      </w:r>
      <w:r w:rsidRPr="00D123FB">
        <w:rPr>
          <w:i/>
          <w:szCs w:val="24"/>
        </w:rPr>
        <w:t>Simulation parameters</w:t>
      </w:r>
      <w:r w:rsidRPr="00D123FB">
        <w:rPr>
          <w:szCs w:val="24"/>
        </w:rPr>
        <w:t xml:space="preserve"> by checking the box </w:t>
      </w:r>
      <w:r w:rsidRPr="00D123FB">
        <w:rPr>
          <w:i/>
          <w:szCs w:val="24"/>
        </w:rPr>
        <w:t>Environmental Stochasticity</w:t>
      </w:r>
      <w:r w:rsidRPr="00D123FB">
        <w:rPr>
          <w:szCs w:val="24"/>
        </w:rPr>
        <w:t xml:space="preserve"> (</w:t>
      </w:r>
      <w:r>
        <w:rPr>
          <w:szCs w:val="24"/>
        </w:rPr>
        <w:t>Figure 3.26</w:t>
      </w:r>
      <w:r w:rsidRPr="00D123FB">
        <w:rPr>
          <w:szCs w:val="24"/>
        </w:rPr>
        <w:t>).</w:t>
      </w:r>
    </w:p>
    <w:p w14:paraId="0F9CCA5B" w14:textId="77777777" w:rsidR="0067520E" w:rsidRPr="00D123FB" w:rsidRDefault="0067520E" w:rsidP="00C57BF9">
      <w:pPr>
        <w:pStyle w:val="Figure"/>
      </w:pPr>
      <w:r>
        <w:lastRenderedPageBreak/>
        <w:drawing>
          <wp:inline distT="0" distB="0" distL="0" distR="0" wp14:anchorId="3887EF22" wp14:editId="398DE069">
            <wp:extent cx="4392000" cy="1219263"/>
            <wp:effectExtent l="19050" t="19050" r="27600" b="18987"/>
            <wp:docPr id="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print"/>
                    <a:srcRect l="6791" t="23656" r="43317" b="51613"/>
                    <a:stretch>
                      <a:fillRect/>
                    </a:stretch>
                  </pic:blipFill>
                  <pic:spPr bwMode="auto">
                    <a:xfrm>
                      <a:off x="0" y="0"/>
                      <a:ext cx="4392000" cy="1219263"/>
                    </a:xfrm>
                    <a:prstGeom prst="rect">
                      <a:avLst/>
                    </a:prstGeom>
                    <a:noFill/>
                    <a:ln w="12700">
                      <a:solidFill>
                        <a:schemeClr val="tx1"/>
                      </a:solidFill>
                      <a:miter lim="800000"/>
                      <a:headEnd/>
                      <a:tailEnd/>
                    </a:ln>
                  </pic:spPr>
                </pic:pic>
              </a:graphicData>
            </a:graphic>
          </wp:inline>
        </w:drawing>
      </w:r>
    </w:p>
    <w:p w14:paraId="0D0BADD3" w14:textId="77777777" w:rsidR="0067520E" w:rsidRPr="00D123FB" w:rsidRDefault="0067520E" w:rsidP="00C57BF9">
      <w:pPr>
        <w:pStyle w:val="Figheading"/>
      </w:pPr>
      <w:r>
        <w:rPr>
          <w:b/>
        </w:rPr>
        <w:t>Figure 3.26</w:t>
      </w:r>
      <w:r w:rsidRPr="00D123FB">
        <w:rPr>
          <w:b/>
        </w:rPr>
        <w:t>.</w:t>
      </w:r>
      <w:r w:rsidRPr="00D123FB">
        <w:t xml:space="preserve"> Panel of the </w:t>
      </w:r>
      <w:r w:rsidRPr="00D123FB">
        <w:rPr>
          <w:i/>
        </w:rPr>
        <w:t>Simulation parameters</w:t>
      </w:r>
      <w:r w:rsidRPr="00D123FB">
        <w:t xml:space="preserve"> window for setting</w:t>
      </w:r>
      <w:r>
        <w:br/>
      </w:r>
      <w:r w:rsidRPr="00D123FB">
        <w:t xml:space="preserve"> the environmental stochasticity options and parameters.</w:t>
      </w:r>
    </w:p>
    <w:p w14:paraId="14182F71" w14:textId="77777777" w:rsidR="0067520E" w:rsidRPr="00D123FB" w:rsidRDefault="0067520E" w:rsidP="009E434A">
      <w:pPr>
        <w:pStyle w:val="Numbered"/>
        <w:numPr>
          <w:ilvl w:val="0"/>
          <w:numId w:val="49"/>
        </w:numPr>
      </w:pPr>
      <w:r w:rsidRPr="00D123FB">
        <w:t xml:space="preserve">Select between </w:t>
      </w:r>
      <w:r w:rsidRPr="008D38CB">
        <w:rPr>
          <w:i/>
        </w:rPr>
        <w:t>Global</w:t>
      </w:r>
      <w:r w:rsidRPr="00D123FB">
        <w:t xml:space="preserve"> and </w:t>
      </w:r>
      <w:r w:rsidRPr="008D38CB">
        <w:rPr>
          <w:i/>
        </w:rPr>
        <w:t>Local</w:t>
      </w:r>
      <w:r w:rsidRPr="00D123FB">
        <w:t xml:space="preserve"> (referring to the spatial scale of the stochasticity). In the case of patch-based models only the first option is allowed.</w:t>
      </w:r>
    </w:p>
    <w:p w14:paraId="7EE0AB38" w14:textId="77777777" w:rsidR="0067520E" w:rsidRPr="00D123FB" w:rsidRDefault="0067520E" w:rsidP="008D38CB">
      <w:pPr>
        <w:pStyle w:val="Numbered"/>
      </w:pPr>
      <w:r w:rsidRPr="00D123FB">
        <w:t xml:space="preserve">Select between </w:t>
      </w:r>
      <w:r w:rsidRPr="00D123FB">
        <w:rPr>
          <w:i/>
        </w:rPr>
        <w:t xml:space="preserve">in growth rate </w:t>
      </w:r>
      <w:r w:rsidRPr="00D123FB">
        <w:t xml:space="preserve">(or </w:t>
      </w:r>
      <w:r w:rsidRPr="005E5333">
        <w:rPr>
          <w:i/>
        </w:rPr>
        <w:t xml:space="preserve">in </w:t>
      </w:r>
      <w:r w:rsidRPr="00D123FB">
        <w:rPr>
          <w:i/>
        </w:rPr>
        <w:t>fecundities</w:t>
      </w:r>
      <w:r w:rsidRPr="00D123FB">
        <w:t xml:space="preserve"> for stage-structure</w:t>
      </w:r>
      <w:r>
        <w:t>d</w:t>
      </w:r>
      <w:r w:rsidRPr="00D123FB">
        <w:t xml:space="preserve"> models) and </w:t>
      </w:r>
      <w:r w:rsidRPr="00D123FB">
        <w:rPr>
          <w:i/>
        </w:rPr>
        <w:t>in carrying capacity</w:t>
      </w:r>
      <w:r w:rsidRPr="00D123FB">
        <w:t xml:space="preserve"> (or </w:t>
      </w:r>
      <w:r w:rsidRPr="00D123FB">
        <w:rPr>
          <w:i/>
        </w:rPr>
        <w:t>in dens. dependence</w:t>
      </w:r>
      <w:r w:rsidRPr="00D123FB">
        <w:t xml:space="preserve"> for stage-structure</w:t>
      </w:r>
      <w:r>
        <w:t>d</w:t>
      </w:r>
      <w:r w:rsidRPr="00D123FB">
        <w:t xml:space="preserve"> models).</w:t>
      </w:r>
    </w:p>
    <w:p w14:paraId="0C158F80" w14:textId="77777777" w:rsidR="0067520E" w:rsidRPr="00D123FB" w:rsidRDefault="0067520E" w:rsidP="008D38CB">
      <w:pPr>
        <w:pStyle w:val="Numbered"/>
      </w:pPr>
      <w:r w:rsidRPr="00D123FB">
        <w:t>Set the autocorrelation coefficient (</w:t>
      </w:r>
      <w:r w:rsidRPr="00D123FB">
        <w:rPr>
          <w:i/>
        </w:rPr>
        <w:t>κ</w:t>
      </w:r>
      <w:r w:rsidRPr="00D123FB">
        <w:t xml:space="preserve"> in eqn. </w:t>
      </w:r>
      <w:proofErr w:type="gramStart"/>
      <w:r w:rsidRPr="00D123FB">
        <w:t>2</w:t>
      </w:r>
      <w:r>
        <w:t>, but</w:t>
      </w:r>
      <w:proofErr w:type="gramEnd"/>
      <w:r>
        <w:t xml:space="preserve"> note ‘</w:t>
      </w:r>
      <w:r w:rsidRPr="00DA5A4F">
        <w:rPr>
          <w:i/>
        </w:rPr>
        <w:t>ac</w:t>
      </w:r>
      <w:r>
        <w:t>’ on the form</w:t>
      </w:r>
      <w:r w:rsidRPr="00D123FB">
        <w:t xml:space="preserve">) in the box </w:t>
      </w:r>
      <w:r>
        <w:rPr>
          <w:i/>
        </w:rPr>
        <w:t>Temporal </w:t>
      </w:r>
      <w:r w:rsidRPr="00D123FB">
        <w:rPr>
          <w:i/>
        </w:rPr>
        <w:t>autocorrelation</w:t>
      </w:r>
      <w:r w:rsidRPr="00D123FB">
        <w:t xml:space="preserve">. It must be 0.0 ≤ </w:t>
      </w:r>
      <w:r>
        <w:rPr>
          <w:i/>
        </w:rPr>
        <w:t>ac</w:t>
      </w:r>
      <w:r w:rsidRPr="00D123FB">
        <w:t xml:space="preserve"> &lt; 1.0.</w:t>
      </w:r>
    </w:p>
    <w:p w14:paraId="322EDF04" w14:textId="77777777" w:rsidR="0067520E" w:rsidRPr="00D123FB" w:rsidRDefault="0067520E" w:rsidP="008D38CB">
      <w:pPr>
        <w:pStyle w:val="Numbered"/>
      </w:pPr>
      <w:r w:rsidRPr="00D123FB">
        <w:t>Set the amplitude of the fluctuations (</w:t>
      </w:r>
      <w:proofErr w:type="gramStart"/>
      <w:r w:rsidRPr="00D123FB">
        <w:rPr>
          <w:i/>
        </w:rPr>
        <w:t>σ</w:t>
      </w:r>
      <w:r>
        <w:t>, but</w:t>
      </w:r>
      <w:proofErr w:type="gramEnd"/>
      <w:r>
        <w:t xml:space="preserve"> note ‘</w:t>
      </w:r>
      <w:r>
        <w:rPr>
          <w:i/>
        </w:rPr>
        <w:t>std</w:t>
      </w:r>
      <w:r>
        <w:t>’ on the form</w:t>
      </w:r>
      <w:r w:rsidRPr="00D123FB">
        <w:t xml:space="preserve">) in the box </w:t>
      </w:r>
      <w:r w:rsidRPr="00D123FB">
        <w:rPr>
          <w:i/>
        </w:rPr>
        <w:t>Amplitude</w:t>
      </w:r>
      <w:r w:rsidRPr="00D123FB">
        <w:t xml:space="preserve">. It must be 0.0 &lt; </w:t>
      </w:r>
      <w:r>
        <w:rPr>
          <w:i/>
        </w:rPr>
        <w:t>std</w:t>
      </w:r>
      <w:r w:rsidRPr="00D123FB">
        <w:rPr>
          <w:i/>
        </w:rPr>
        <w:t xml:space="preserve"> </w:t>
      </w:r>
      <w:r w:rsidRPr="00D123FB">
        <w:t>≤</w:t>
      </w:r>
      <w:r w:rsidRPr="00D123FB">
        <w:rPr>
          <w:i/>
        </w:rPr>
        <w:t xml:space="preserve"> </w:t>
      </w:r>
      <w:r w:rsidRPr="00D123FB">
        <w:t>1.0.</w:t>
      </w:r>
    </w:p>
    <w:p w14:paraId="4B2E7B2A" w14:textId="77777777" w:rsidR="0067520E" w:rsidRPr="00D123FB" w:rsidRDefault="0067520E" w:rsidP="008D38CB">
      <w:pPr>
        <w:pStyle w:val="Numbered"/>
      </w:pPr>
      <w:r w:rsidRPr="00D123FB">
        <w:t>Finally, set the minimum and maximum growth rate (or fecundity for stage-structure</w:t>
      </w:r>
      <w:r>
        <w:t>d</w:t>
      </w:r>
      <w:r w:rsidRPr="00D123FB">
        <w:t xml:space="preserve"> models) or carrying capacity (or 1/</w:t>
      </w:r>
      <w:r w:rsidRPr="00D123FB">
        <w:rPr>
          <w:i/>
        </w:rPr>
        <w:t xml:space="preserve">b </w:t>
      </w:r>
      <w:r w:rsidRPr="00D123FB">
        <w:t>for stage-structure</w:t>
      </w:r>
      <w:r>
        <w:t>d</w:t>
      </w:r>
      <w:r w:rsidRPr="00D123FB">
        <w:t xml:space="preserve"> models) in the </w:t>
      </w:r>
      <w:r>
        <w:t>relevant</w:t>
      </w:r>
      <w:r w:rsidRPr="00D123FB">
        <w:t xml:space="preserve"> boxes. These values will set a limit to the fluctuations.</w:t>
      </w:r>
    </w:p>
    <w:p w14:paraId="5137C483" w14:textId="77777777" w:rsidR="0067520E" w:rsidRPr="00D123FB" w:rsidRDefault="0067520E" w:rsidP="00C57BF9">
      <w:pPr>
        <w:pStyle w:val="Heading4"/>
      </w:pPr>
      <w:r w:rsidRPr="00D123FB">
        <w:t>Local extinction probability</w:t>
      </w:r>
    </w:p>
    <w:p w14:paraId="637AAFA7" w14:textId="77777777" w:rsidR="0067520E" w:rsidRPr="00D123FB" w:rsidRDefault="0067520E" w:rsidP="00C57BF9">
      <w:pPr>
        <w:rPr>
          <w:szCs w:val="24"/>
        </w:rPr>
      </w:pPr>
      <w:r w:rsidRPr="00D123FB">
        <w:rPr>
          <w:szCs w:val="24"/>
        </w:rPr>
        <w:t xml:space="preserve">In the window </w:t>
      </w:r>
      <w:r w:rsidRPr="00D123FB">
        <w:rPr>
          <w:i/>
          <w:szCs w:val="24"/>
        </w:rPr>
        <w:t>Simulation parameters,</w:t>
      </w:r>
      <w:r w:rsidRPr="00D123FB">
        <w:rPr>
          <w:szCs w:val="24"/>
        </w:rPr>
        <w:t xml:space="preserve"> check the box </w:t>
      </w:r>
      <w:r w:rsidRPr="00D123FB">
        <w:rPr>
          <w:i/>
          <w:szCs w:val="24"/>
        </w:rPr>
        <w:t>Local extinction probability</w:t>
      </w:r>
      <w:r w:rsidRPr="00D123FB">
        <w:rPr>
          <w:szCs w:val="24"/>
        </w:rPr>
        <w:t xml:space="preserve"> and set a value between zero and one. This represents the probability that each population (independently) goes extinct at each year. This option is only possible for cell-based models.</w:t>
      </w:r>
    </w:p>
    <w:p w14:paraId="74B1803E" w14:textId="77777777" w:rsidR="0067520E" w:rsidRPr="00D123FB" w:rsidRDefault="0067520E" w:rsidP="00C57BF9">
      <w:pPr>
        <w:pStyle w:val="Heading4"/>
      </w:pPr>
      <w:r w:rsidRPr="00D123FB">
        <w:t>Outputs</w:t>
      </w:r>
    </w:p>
    <w:p w14:paraId="5891BDE9" w14:textId="1E68F334" w:rsidR="0067520E" w:rsidRDefault="0067520E" w:rsidP="00C57BF9">
      <w:pPr>
        <w:rPr>
          <w:szCs w:val="24"/>
        </w:rPr>
      </w:pPr>
      <w:r w:rsidRPr="00D123FB">
        <w:rPr>
          <w:szCs w:val="24"/>
        </w:rPr>
        <w:t xml:space="preserve">The lower part of the </w:t>
      </w:r>
      <w:r>
        <w:rPr>
          <w:i/>
          <w:szCs w:val="24"/>
        </w:rPr>
        <w:t>Simulation P</w:t>
      </w:r>
      <w:r w:rsidRPr="00D123FB">
        <w:rPr>
          <w:i/>
          <w:szCs w:val="24"/>
        </w:rPr>
        <w:t>arameters</w:t>
      </w:r>
      <w:r w:rsidRPr="00D123FB">
        <w:rPr>
          <w:szCs w:val="24"/>
        </w:rPr>
        <w:t xml:space="preserve"> window </w:t>
      </w:r>
      <w:r>
        <w:rPr>
          <w:szCs w:val="24"/>
        </w:rPr>
        <w:t>presents</w:t>
      </w:r>
      <w:r w:rsidRPr="00D123FB">
        <w:rPr>
          <w:szCs w:val="24"/>
        </w:rPr>
        <w:t xml:space="preserve"> options for outputs and dynamic </w:t>
      </w:r>
      <w:r>
        <w:rPr>
          <w:szCs w:val="24"/>
        </w:rPr>
        <w:t>visualis</w:t>
      </w:r>
      <w:r w:rsidRPr="00D123FB">
        <w:rPr>
          <w:szCs w:val="24"/>
        </w:rPr>
        <w:t>ations (</w:t>
      </w:r>
      <w:r>
        <w:rPr>
          <w:szCs w:val="24"/>
        </w:rPr>
        <w:t>Figure 3.27</w:t>
      </w:r>
      <w:r w:rsidRPr="00D123FB">
        <w:rPr>
          <w:szCs w:val="24"/>
        </w:rPr>
        <w:t xml:space="preserve">). </w:t>
      </w:r>
      <w:proofErr w:type="spellStart"/>
      <w:r w:rsidRPr="00D123FB">
        <w:rPr>
          <w:szCs w:val="24"/>
        </w:rPr>
        <w:t>RangeShifter</w:t>
      </w:r>
      <w:proofErr w:type="spellEnd"/>
      <w:r w:rsidRPr="00D123FB">
        <w:rPr>
          <w:szCs w:val="24"/>
        </w:rPr>
        <w:t xml:space="preserve"> can generate </w:t>
      </w:r>
      <w:r w:rsidR="001A6CE9">
        <w:rPr>
          <w:szCs w:val="24"/>
        </w:rPr>
        <w:t>up to nine</w:t>
      </w:r>
      <w:r w:rsidRPr="00D123FB">
        <w:rPr>
          <w:szCs w:val="24"/>
        </w:rPr>
        <w:t xml:space="preserve"> different outputs (described in detail in </w:t>
      </w:r>
      <w:hyperlink w:anchor="_Outputs" w:history="1">
        <w:r>
          <w:rPr>
            <w:rStyle w:val="Hyperlink"/>
            <w:szCs w:val="24"/>
          </w:rPr>
          <w:t>section </w:t>
        </w:r>
        <w:r w:rsidRPr="00D123FB">
          <w:rPr>
            <w:rStyle w:val="Hyperlink"/>
            <w:szCs w:val="24"/>
          </w:rPr>
          <w:t>3.4</w:t>
        </w:r>
      </w:hyperlink>
      <w:r w:rsidRPr="00D123FB">
        <w:rPr>
          <w:szCs w:val="24"/>
        </w:rPr>
        <w:t xml:space="preserve">), </w:t>
      </w:r>
      <w:r w:rsidR="001A6CE9">
        <w:rPr>
          <w:szCs w:val="24"/>
        </w:rPr>
        <w:t>depending on the type of model implemented</w:t>
      </w:r>
      <w:r w:rsidRPr="00D123FB">
        <w:rPr>
          <w:szCs w:val="24"/>
        </w:rPr>
        <w:t>. To produce any of these outputs, the relevant box needs to be checked. In</w:t>
      </w:r>
      <w:r>
        <w:rPr>
          <w:szCs w:val="24"/>
        </w:rPr>
        <w:t xml:space="preserve"> the</w:t>
      </w:r>
      <w:r w:rsidRPr="00D123FB">
        <w:rPr>
          <w:szCs w:val="24"/>
        </w:rPr>
        <w:t xml:space="preserve"> </w:t>
      </w:r>
      <w:r>
        <w:rPr>
          <w:i/>
          <w:szCs w:val="24"/>
        </w:rPr>
        <w:t>Frequency</w:t>
      </w:r>
      <w:r w:rsidRPr="00D123FB">
        <w:rPr>
          <w:szCs w:val="24"/>
        </w:rPr>
        <w:t xml:space="preserve"> </w:t>
      </w:r>
      <w:r>
        <w:rPr>
          <w:szCs w:val="24"/>
        </w:rPr>
        <w:t xml:space="preserve">column </w:t>
      </w:r>
      <w:r w:rsidRPr="00D123FB">
        <w:rPr>
          <w:szCs w:val="24"/>
        </w:rPr>
        <w:t xml:space="preserve">you can set how frequently </w:t>
      </w:r>
      <w:r>
        <w:rPr>
          <w:szCs w:val="24"/>
        </w:rPr>
        <w:t xml:space="preserve">each type of </w:t>
      </w:r>
      <w:r w:rsidRPr="00D123FB">
        <w:rPr>
          <w:szCs w:val="24"/>
        </w:rPr>
        <w:t xml:space="preserve">output </w:t>
      </w:r>
      <w:r>
        <w:rPr>
          <w:szCs w:val="24"/>
        </w:rPr>
        <w:t>is</w:t>
      </w:r>
      <w:r w:rsidRPr="00D123FB">
        <w:rPr>
          <w:szCs w:val="24"/>
        </w:rPr>
        <w:t xml:space="preserve"> produced. </w:t>
      </w:r>
      <w:r>
        <w:rPr>
          <w:szCs w:val="24"/>
        </w:rPr>
        <w:t>I</w:t>
      </w:r>
      <w:r w:rsidRPr="00D123FB">
        <w:rPr>
          <w:szCs w:val="24"/>
        </w:rPr>
        <w:t>f there is more than one reproductive season in a year, data will be written for each season</w:t>
      </w:r>
      <w:r>
        <w:rPr>
          <w:szCs w:val="24"/>
        </w:rPr>
        <w:t xml:space="preserve"> of each selected year</w:t>
      </w:r>
      <w:r w:rsidRPr="00D123FB">
        <w:rPr>
          <w:szCs w:val="24"/>
        </w:rPr>
        <w:t xml:space="preserve">. </w:t>
      </w:r>
      <w:r>
        <w:rPr>
          <w:szCs w:val="24"/>
        </w:rPr>
        <w:t xml:space="preserve">Outputs other than </w:t>
      </w:r>
      <w:r w:rsidR="00DE1417">
        <w:rPr>
          <w:szCs w:val="24"/>
        </w:rPr>
        <w:t>t</w:t>
      </w:r>
      <w:r>
        <w:rPr>
          <w:szCs w:val="24"/>
        </w:rPr>
        <w:t xml:space="preserve">he </w:t>
      </w:r>
      <w:r w:rsidRPr="00DE1417">
        <w:rPr>
          <w:i/>
          <w:szCs w:val="24"/>
        </w:rPr>
        <w:t>Range</w:t>
      </w:r>
      <w:r>
        <w:rPr>
          <w:szCs w:val="24"/>
        </w:rPr>
        <w:t xml:space="preserve"> and </w:t>
      </w:r>
      <w:r w:rsidRPr="00DE1417">
        <w:rPr>
          <w:i/>
          <w:szCs w:val="24"/>
        </w:rPr>
        <w:t>Occupancy</w:t>
      </w:r>
      <w:r>
        <w:rPr>
          <w:szCs w:val="24"/>
        </w:rPr>
        <w:t xml:space="preserve"> files may optionally be deferred until a specified starting year.</w:t>
      </w:r>
    </w:p>
    <w:p w14:paraId="341D6C6C" w14:textId="4027E53D" w:rsidR="00DE1417" w:rsidRPr="00D123FB" w:rsidRDefault="00DE1417" w:rsidP="00C57BF9">
      <w:pPr>
        <w:rPr>
          <w:szCs w:val="24"/>
        </w:rPr>
      </w:pPr>
      <w:r>
        <w:rPr>
          <w:szCs w:val="24"/>
        </w:rPr>
        <w:t xml:space="preserve">When </w:t>
      </w:r>
      <w:r w:rsidRPr="00DE1417">
        <w:rPr>
          <w:i/>
          <w:szCs w:val="24"/>
        </w:rPr>
        <w:t>Genetics</w:t>
      </w:r>
      <w:r>
        <w:rPr>
          <w:szCs w:val="24"/>
        </w:rPr>
        <w:t xml:space="preserve"> output is selected, an option is presented to produce the output as a cross table (as required by some bespoke software for computing </w:t>
      </w:r>
      <w:r w:rsidRPr="00DE1417">
        <w:rPr>
          <w:i/>
          <w:szCs w:val="24"/>
        </w:rPr>
        <w:t>F</w:t>
      </w:r>
      <w:r w:rsidRPr="00DE1417">
        <w:rPr>
          <w:i/>
          <w:szCs w:val="24"/>
          <w:vertAlign w:val="subscript"/>
        </w:rPr>
        <w:t>ST</w:t>
      </w:r>
      <w:r>
        <w:rPr>
          <w:szCs w:val="24"/>
        </w:rPr>
        <w:t xml:space="preserve"> and other population genetics indices) rather than in the standard listing format. Also, for a stage-structured population, it is possible to choose to output genetics </w:t>
      </w:r>
      <w:r w:rsidR="00CC3302">
        <w:rPr>
          <w:szCs w:val="24"/>
        </w:rPr>
        <w:t xml:space="preserve">in each output year </w:t>
      </w:r>
      <w:r>
        <w:rPr>
          <w:szCs w:val="24"/>
        </w:rPr>
        <w:t xml:space="preserve">for </w:t>
      </w:r>
      <w:r w:rsidR="00CC3302">
        <w:rPr>
          <w:szCs w:val="24"/>
        </w:rPr>
        <w:t xml:space="preserve">juveniles only, </w:t>
      </w:r>
      <w:r>
        <w:rPr>
          <w:szCs w:val="24"/>
        </w:rPr>
        <w:t xml:space="preserve">all individuals </w:t>
      </w:r>
      <w:r w:rsidR="00CC3302">
        <w:rPr>
          <w:szCs w:val="24"/>
        </w:rPr>
        <w:t>or adult (i.e. the final stage) only</w:t>
      </w:r>
      <w:r>
        <w:rPr>
          <w:szCs w:val="24"/>
        </w:rPr>
        <w:t>.</w:t>
      </w:r>
    </w:p>
    <w:p w14:paraId="6A2F895B" w14:textId="26D29B84" w:rsidR="0067520E" w:rsidRPr="00D123FB" w:rsidRDefault="004A3D59" w:rsidP="00C57BF9">
      <w:pPr>
        <w:pStyle w:val="Figure"/>
      </w:pPr>
      <w:r w:rsidRPr="004A3D59">
        <w:lastRenderedPageBreak/>
        <w:drawing>
          <wp:inline distT="0" distB="0" distL="0" distR="0" wp14:anchorId="6A22C9CA" wp14:editId="72FB138F">
            <wp:extent cx="5669280" cy="2715768"/>
            <wp:effectExtent l="0" t="0" r="762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69280" cy="2715768"/>
                    </a:xfrm>
                    <a:prstGeom prst="rect">
                      <a:avLst/>
                    </a:prstGeom>
                    <a:noFill/>
                    <a:ln>
                      <a:noFill/>
                    </a:ln>
                  </pic:spPr>
                </pic:pic>
              </a:graphicData>
            </a:graphic>
          </wp:inline>
        </w:drawing>
      </w:r>
    </w:p>
    <w:p w14:paraId="3CB54F9C" w14:textId="6D2F0346" w:rsidR="0067520E" w:rsidRPr="00D123FB" w:rsidRDefault="0067520E" w:rsidP="00C57BF9">
      <w:pPr>
        <w:pStyle w:val="Figheading"/>
      </w:pPr>
      <w:r>
        <w:rPr>
          <w:b/>
        </w:rPr>
        <w:t>Figure 3.27</w:t>
      </w:r>
      <w:r w:rsidRPr="00D123FB">
        <w:rPr>
          <w:b/>
        </w:rPr>
        <w:t>.</w:t>
      </w:r>
      <w:r w:rsidRPr="00D123FB">
        <w:t xml:space="preserve"> The lower panel of the </w:t>
      </w:r>
      <w:r w:rsidRPr="00D123FB">
        <w:rPr>
          <w:i/>
        </w:rPr>
        <w:t>Simulation parameters</w:t>
      </w:r>
      <w:r w:rsidRPr="00D123FB">
        <w:t xml:space="preserve"> window</w:t>
      </w:r>
      <w:r>
        <w:br/>
      </w:r>
      <w:r w:rsidRPr="00D123FB">
        <w:t>for setting options regarding outputs and dynamic visuali</w:t>
      </w:r>
      <w:r>
        <w:t>s</w:t>
      </w:r>
      <w:r w:rsidRPr="00D123FB">
        <w:t>ations.</w:t>
      </w:r>
    </w:p>
    <w:p w14:paraId="12BBEE90" w14:textId="77777777" w:rsidR="0067520E" w:rsidRPr="00D123FB" w:rsidRDefault="0067520E" w:rsidP="00C57BF9">
      <w:pPr>
        <w:pStyle w:val="Heading4"/>
      </w:pPr>
      <w:r w:rsidRPr="00D123FB">
        <w:t>Dynamic visuali</w:t>
      </w:r>
      <w:r>
        <w:t>s</w:t>
      </w:r>
      <w:r w:rsidRPr="00D123FB">
        <w:t>ations</w:t>
      </w:r>
    </w:p>
    <w:p w14:paraId="4EBBCA73" w14:textId="77777777" w:rsidR="0067520E" w:rsidRPr="00D123FB" w:rsidRDefault="0067520E" w:rsidP="00C57BF9">
      <w:pPr>
        <w:rPr>
          <w:szCs w:val="24"/>
        </w:rPr>
      </w:pPr>
      <w:r w:rsidRPr="00D123FB">
        <w:rPr>
          <w:szCs w:val="24"/>
        </w:rPr>
        <w:t>Maps and summary information can be visuali</w:t>
      </w:r>
      <w:r>
        <w:rPr>
          <w:szCs w:val="24"/>
        </w:rPr>
        <w:t>s</w:t>
      </w:r>
      <w:r w:rsidRPr="00D123FB">
        <w:rPr>
          <w:szCs w:val="24"/>
        </w:rPr>
        <w:t>ed on screen as the simulation progresses. Visuali</w:t>
      </w:r>
      <w:r>
        <w:rPr>
          <w:szCs w:val="24"/>
        </w:rPr>
        <w:t>s</w:t>
      </w:r>
      <w:r w:rsidRPr="00D123FB">
        <w:rPr>
          <w:szCs w:val="24"/>
        </w:rPr>
        <w:t>ing the simulation can be very useful to understand how the model works, to check the simulation has been set up correctly and identify potential errors, for demonstrating or teaching purposes or to produce illustrative maps. However, you must be aware that the more visuali</w:t>
      </w:r>
      <w:r>
        <w:rPr>
          <w:szCs w:val="24"/>
        </w:rPr>
        <w:t>s</w:t>
      </w:r>
      <w:r w:rsidRPr="00D123FB">
        <w:rPr>
          <w:szCs w:val="24"/>
        </w:rPr>
        <w:t>ations are activated, the slower the simulation. Therefore, for running multiple simulations and/or large numbers of replicates, using the batch m</w:t>
      </w:r>
      <w:r>
        <w:rPr>
          <w:szCs w:val="24"/>
        </w:rPr>
        <w:t>o</w:t>
      </w:r>
      <w:r w:rsidRPr="00D123FB">
        <w:rPr>
          <w:szCs w:val="24"/>
        </w:rPr>
        <w:t>de option is advisable.</w:t>
      </w:r>
    </w:p>
    <w:p w14:paraId="15528A34" w14:textId="77777777" w:rsidR="0067520E" w:rsidRPr="00D123FB" w:rsidRDefault="0067520E" w:rsidP="00C57BF9">
      <w:pPr>
        <w:pStyle w:val="Heading4"/>
      </w:pPr>
      <w:r w:rsidRPr="00D123FB">
        <w:t>Possible dynamic visuali</w:t>
      </w:r>
      <w:r>
        <w:t>s</w:t>
      </w:r>
      <w:r w:rsidRPr="00D123FB">
        <w:t>ations</w:t>
      </w:r>
    </w:p>
    <w:p w14:paraId="1A8C9A00" w14:textId="77777777" w:rsidR="0067520E" w:rsidRPr="00D123FB" w:rsidRDefault="0067520E" w:rsidP="009E434A">
      <w:pPr>
        <w:pStyle w:val="Numbered"/>
        <w:numPr>
          <w:ilvl w:val="0"/>
          <w:numId w:val="50"/>
        </w:numPr>
      </w:pPr>
      <w:r w:rsidRPr="00787453">
        <w:rPr>
          <w:i/>
        </w:rPr>
        <w:t>Landscape</w:t>
      </w:r>
      <w:r w:rsidRPr="00D123FB">
        <w:t xml:space="preserve">. This option allows </w:t>
      </w:r>
      <w:r>
        <w:t>visualis</w:t>
      </w:r>
      <w:r w:rsidRPr="00D123FB">
        <w:t xml:space="preserve">ing the landscape map in the main GUI window. The </w:t>
      </w:r>
      <w:r>
        <w:t>colour</w:t>
      </w:r>
      <w:r w:rsidRPr="00D123FB">
        <w:t xml:space="preserve"> scheme will depend on the type of landscape (see </w:t>
      </w:r>
      <w:hyperlink w:anchor="_Setting_the_landscape" w:history="1">
        <w:r w:rsidRPr="00787453">
          <w:rPr>
            <w:rStyle w:val="Hyperlink"/>
            <w:szCs w:val="24"/>
          </w:rPr>
          <w:t>section 3.2.3</w:t>
        </w:r>
      </w:hyperlink>
      <w:r w:rsidRPr="00D123FB">
        <w:t>):</w:t>
      </w:r>
    </w:p>
    <w:p w14:paraId="1EFCB2D1"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codes: each habitat will have a distinctive </w:t>
      </w:r>
      <w:r>
        <w:rPr>
          <w:rFonts w:cs="Times New Roman"/>
          <w:szCs w:val="24"/>
          <w:lang w:val="en-GB"/>
        </w:rPr>
        <w:t>colour</w:t>
      </w:r>
      <w:r w:rsidRPr="00D123FB">
        <w:rPr>
          <w:rFonts w:cs="Times New Roman"/>
          <w:szCs w:val="24"/>
          <w:lang w:val="en-GB"/>
        </w:rPr>
        <w:t xml:space="preserve"> (either by default or set by the user</w:t>
      </w:r>
      <w:proofErr w:type="gramStart"/>
      <w:r w:rsidRPr="00D123FB">
        <w:rPr>
          <w:rFonts w:cs="Times New Roman"/>
          <w:szCs w:val="24"/>
          <w:lang w:val="en-GB"/>
        </w:rPr>
        <w:t>);</w:t>
      </w:r>
      <w:proofErr w:type="gramEnd"/>
    </w:p>
    <w:p w14:paraId="5F64B3F8"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habitats percentage cover: each cell will be painted with the </w:t>
      </w:r>
      <w:r>
        <w:rPr>
          <w:rFonts w:cs="Times New Roman"/>
          <w:szCs w:val="24"/>
          <w:lang w:val="en-GB"/>
        </w:rPr>
        <w:t>colour</w:t>
      </w:r>
      <w:r w:rsidRPr="00D123FB">
        <w:rPr>
          <w:rFonts w:cs="Times New Roman"/>
          <w:szCs w:val="24"/>
          <w:lang w:val="en-GB"/>
        </w:rPr>
        <w:t xml:space="preserve"> (either by default or set by the user) of its dominant </w:t>
      </w:r>
      <w:proofErr w:type="gramStart"/>
      <w:r w:rsidRPr="00D123FB">
        <w:rPr>
          <w:rFonts w:cs="Times New Roman"/>
          <w:szCs w:val="24"/>
          <w:lang w:val="en-GB"/>
        </w:rPr>
        <w:t>habitat;</w:t>
      </w:r>
      <w:proofErr w:type="gramEnd"/>
    </w:p>
    <w:p w14:paraId="35592C34"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quality: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 to quality zero and white to quality </w:t>
      </w:r>
      <w:proofErr w:type="gramStart"/>
      <w:r w:rsidRPr="00D123FB">
        <w:rPr>
          <w:rFonts w:cs="Times New Roman"/>
          <w:szCs w:val="24"/>
          <w:lang w:val="en-GB"/>
        </w:rPr>
        <w:t>100;</w:t>
      </w:r>
      <w:proofErr w:type="gramEnd"/>
    </w:p>
    <w:p w14:paraId="39018B13"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artificial landscape (internally generated): in discrete landscapes cells will be either black (unsuitable) or white (suitable); in continuous landscapes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corresponds to absence of habitat cover and white to 100% habitat cover.</w:t>
      </w:r>
    </w:p>
    <w:p w14:paraId="0B413CFC" w14:textId="77777777" w:rsidR="0067520E" w:rsidRPr="00D123FB" w:rsidRDefault="0067520E" w:rsidP="00C57BF9">
      <w:pPr>
        <w:pStyle w:val="ListParagraph"/>
        <w:ind w:left="360"/>
        <w:rPr>
          <w:rFonts w:cs="Times New Roman"/>
          <w:szCs w:val="24"/>
          <w:lang w:val="en-GB"/>
        </w:rPr>
      </w:pPr>
      <w:r w:rsidRPr="00D123FB">
        <w:rPr>
          <w:rFonts w:cs="Times New Roman"/>
          <w:szCs w:val="24"/>
          <w:lang w:val="en-GB"/>
        </w:rPr>
        <w:t>Activating this option means also that in the case where a species distribution map is imported, it will be drawn on the top of the landscape with species presence cells drawn as yellow frames.</w:t>
      </w:r>
    </w:p>
    <w:p w14:paraId="60CD444B" w14:textId="77777777" w:rsidR="0067520E" w:rsidRPr="00787453" w:rsidRDefault="0067520E" w:rsidP="00787453">
      <w:pPr>
        <w:pStyle w:val="Numbered"/>
      </w:pPr>
      <w:r w:rsidRPr="00787453">
        <w:rPr>
          <w:i/>
        </w:rPr>
        <w:t>Population size</w:t>
      </w:r>
      <w:r w:rsidRPr="00787453">
        <w:t xml:space="preserve"> </w:t>
      </w:r>
      <w:r w:rsidRPr="00787453">
        <w:rPr>
          <w:i/>
        </w:rPr>
        <w:t>(map)</w:t>
      </w:r>
      <w:r w:rsidRPr="00787453">
        <w:t xml:space="preserve">. For visualising the population densities. Densities will be shown on the landscape map; </w:t>
      </w:r>
      <w:proofErr w:type="gramStart"/>
      <w:r w:rsidRPr="00787453">
        <w:t>therefore</w:t>
      </w:r>
      <w:proofErr w:type="gramEnd"/>
      <w:r w:rsidRPr="00787453">
        <w:t xml:space="preserve"> this option is conditional on the latter being active. Each occupied cell will be coloured with a colour on a scale from dark red to bright orange. In </w:t>
      </w:r>
      <w:r w:rsidRPr="00787453">
        <w:lastRenderedPageBreak/>
        <w:t>the case of cell-based models, the colours indicate the number of individuals in a cell. For patch-based models, colours indicate the density of individuals (individuals/ha) in the patch. A legend bar will appear at the right hand-side of the landscape map. Unoccupied cells or patches will be coloured as landscape cells or patches as in 1 (Figure 3.28).</w:t>
      </w:r>
    </w:p>
    <w:p w14:paraId="3DC1ECA7" w14:textId="77777777" w:rsidR="0067520E" w:rsidRPr="00D123FB" w:rsidRDefault="0067520E" w:rsidP="00787453">
      <w:pPr>
        <w:pStyle w:val="Numbered"/>
        <w:keepNext/>
      </w:pPr>
      <w:r w:rsidRPr="00D123FB">
        <w:rPr>
          <w:i/>
        </w:rPr>
        <w:t>Population size (graph)</w:t>
      </w:r>
      <w:r w:rsidRPr="00D123FB">
        <w:t>. By choosing this option a graph on the right hand-side of the main window will show the changes in total population size (red line) and in total number of occupied cells / p</w:t>
      </w:r>
      <w:r>
        <w:t>atches (blue line) through time:</w:t>
      </w:r>
    </w:p>
    <w:p w14:paraId="53A0A2BA" w14:textId="77777777" w:rsidR="0067520E" w:rsidRPr="00D123FB" w:rsidRDefault="0067520E" w:rsidP="00C57BF9">
      <w:pPr>
        <w:pStyle w:val="Diagram"/>
      </w:pPr>
      <w:r w:rsidRPr="00D123FB">
        <w:drawing>
          <wp:inline distT="0" distB="0" distL="0" distR="0" wp14:anchorId="765CADAF" wp14:editId="3E3BBB77">
            <wp:extent cx="3662591" cy="126000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l="55685" t="23448" r="677" b="49807"/>
                    <a:stretch>
                      <a:fillRect/>
                    </a:stretch>
                  </pic:blipFill>
                  <pic:spPr bwMode="auto">
                    <a:xfrm>
                      <a:off x="0" y="0"/>
                      <a:ext cx="3662591" cy="1260000"/>
                    </a:xfrm>
                    <a:prstGeom prst="rect">
                      <a:avLst/>
                    </a:prstGeom>
                    <a:noFill/>
                    <a:ln w="9525">
                      <a:noFill/>
                      <a:miter lim="800000"/>
                      <a:headEnd/>
                      <a:tailEnd/>
                    </a:ln>
                  </pic:spPr>
                </pic:pic>
              </a:graphicData>
            </a:graphic>
          </wp:inline>
        </w:drawing>
      </w:r>
    </w:p>
    <w:p w14:paraId="548F8E2A" w14:textId="77777777" w:rsidR="0067520E" w:rsidRPr="00D123FB" w:rsidRDefault="0067520E" w:rsidP="00787453">
      <w:pPr>
        <w:pStyle w:val="Numbered"/>
      </w:pPr>
      <w:r w:rsidRPr="00D123FB">
        <w:rPr>
          <w:i/>
        </w:rPr>
        <w:t>Env. </w:t>
      </w:r>
      <w:r>
        <w:rPr>
          <w:i/>
        </w:rPr>
        <w:t>G</w:t>
      </w:r>
      <w:r w:rsidRPr="00D123FB">
        <w:rPr>
          <w:i/>
        </w:rPr>
        <w:t>radient</w:t>
      </w:r>
      <w:r w:rsidRPr="00D123FB">
        <w:t xml:space="preserve">. This option will be available only if working with </w:t>
      </w:r>
      <w:r>
        <w:t xml:space="preserve">an </w:t>
      </w:r>
      <w:r w:rsidRPr="00D123FB">
        <w:t xml:space="preserve">environmental gradient. A map showing the gradient will be drawn in a separate window (for an example see the third tutorial in </w:t>
      </w:r>
      <w:hyperlink w:anchor="_Exercise_3" w:history="1">
        <w:r>
          <w:rPr>
            <w:rStyle w:val="Hyperlink"/>
            <w:szCs w:val="24"/>
          </w:rPr>
          <w:t>section </w:t>
        </w:r>
        <w:r w:rsidRPr="00D123FB">
          <w:rPr>
            <w:rStyle w:val="Hyperlink"/>
            <w:szCs w:val="24"/>
          </w:rPr>
          <w:t>4.3</w:t>
        </w:r>
      </w:hyperlink>
      <w:r w:rsidRPr="00D123FB">
        <w:t>).</w:t>
      </w:r>
    </w:p>
    <w:p w14:paraId="224DBDDF" w14:textId="77777777" w:rsidR="0067520E" w:rsidRPr="00D123FB" w:rsidRDefault="0067520E" w:rsidP="00787453">
      <w:pPr>
        <w:pStyle w:val="Numbered"/>
      </w:pPr>
      <w:r w:rsidRPr="00D123FB">
        <w:rPr>
          <w:i/>
        </w:rPr>
        <w:t>Mean Traits</w:t>
      </w:r>
      <w:r w:rsidRPr="00D123FB">
        <w:t xml:space="preserve">. If the model has been set for inter-individual variability in one of the dispersal traits, it is possible, by checking this box, to </w:t>
      </w:r>
      <w:r>
        <w:t>visualis</w:t>
      </w:r>
      <w:r w:rsidRPr="00D123FB">
        <w:t>e the</w:t>
      </w:r>
      <w:r>
        <w:t xml:space="preserve"> mean trait values in each cell</w:t>
      </w:r>
      <w:r w:rsidRPr="00D123FB">
        <w:t xml:space="preserve"> (for an example see the second tutorial in </w:t>
      </w:r>
      <w:hyperlink w:anchor="_Exercise_3" w:history="1">
        <w:r>
          <w:rPr>
            <w:rStyle w:val="Hyperlink"/>
            <w:szCs w:val="24"/>
          </w:rPr>
          <w:t>section </w:t>
        </w:r>
        <w:r w:rsidRPr="00D123FB">
          <w:rPr>
            <w:rStyle w:val="Hyperlink"/>
            <w:szCs w:val="24"/>
          </w:rPr>
          <w:t>4.3</w:t>
        </w:r>
      </w:hyperlink>
      <w:r w:rsidRPr="00D123FB">
        <w:t>).</w:t>
      </w:r>
    </w:p>
    <w:p w14:paraId="1B79DAF9" w14:textId="77777777" w:rsidR="0067520E" w:rsidRPr="00D123FB" w:rsidRDefault="0067520E" w:rsidP="00787453">
      <w:pPr>
        <w:pStyle w:val="Numbered"/>
      </w:pPr>
      <w:r w:rsidRPr="00D123FB">
        <w:rPr>
          <w:i/>
        </w:rPr>
        <w:t>Movement paths</w:t>
      </w:r>
      <w:r w:rsidRPr="00D123FB">
        <w:t xml:space="preserve">. In the case of mechanistic movement models (SMS or CRW), this option allows </w:t>
      </w:r>
      <w:r>
        <w:t>visualis</w:t>
      </w:r>
      <w:r w:rsidRPr="00D123FB">
        <w:t xml:space="preserve">ing the movement paths on the top of the habitat map. If males and females are </w:t>
      </w:r>
      <w:r>
        <w:t>modelled</w:t>
      </w:r>
      <w:r w:rsidRPr="00D123FB">
        <w:t xml:space="preserve"> explicitly, the two sexes’ paths will be drawn in blue (males) and pink (females) (</w:t>
      </w:r>
      <w:r>
        <w:t>Figure 3.28</w:t>
      </w:r>
      <w:r w:rsidRPr="00D123FB">
        <w:t xml:space="preserve">). Note that, depending on the simulation settings, the </w:t>
      </w:r>
      <w:r>
        <w:t>visualis</w:t>
      </w:r>
      <w:r w:rsidRPr="00D123FB">
        <w:t>ation of the movement paths might be very fast and hence difficult to observe.</w:t>
      </w:r>
      <w:r>
        <w:t xml:space="preserve"> </w:t>
      </w:r>
      <w:r w:rsidRPr="004E7A0B">
        <w:t xml:space="preserve">The path speed may therefore be reduced by specifying a </w:t>
      </w:r>
      <w:r w:rsidRPr="004E7A0B">
        <w:rPr>
          <w:i/>
        </w:rPr>
        <w:t>Slow factor</w:t>
      </w:r>
      <w:r w:rsidRPr="004E7A0B">
        <w:t xml:space="preserve"> (any integer &gt; 1). Its effect in relation to its magnitude will depend on the number of dispersers and lengths of their </w:t>
      </w:r>
      <w:proofErr w:type="gramStart"/>
      <w:r w:rsidRPr="004E7A0B">
        <w:t>paths, and</w:t>
      </w:r>
      <w:proofErr w:type="gramEnd"/>
      <w:r w:rsidRPr="004E7A0B">
        <w:t xml:space="preserve"> must therefore be set by trial-and-error for each simulation.</w:t>
      </w:r>
    </w:p>
    <w:p w14:paraId="2CD23675" w14:textId="77777777" w:rsidR="0067520E" w:rsidRPr="00D123FB" w:rsidRDefault="0067520E" w:rsidP="00C57BF9">
      <w:pPr>
        <w:pStyle w:val="Figure"/>
      </w:pPr>
      <w:r w:rsidRPr="00D123FB">
        <w:lastRenderedPageBreak/>
        <w:drawing>
          <wp:inline distT="0" distB="0" distL="0" distR="0" wp14:anchorId="35C52BD7" wp14:editId="14939B3A">
            <wp:extent cx="4190530" cy="2808000"/>
            <wp:effectExtent l="19050" t="19050" r="19520" b="114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r="46792" b="36630"/>
                    <a:stretch>
                      <a:fillRect/>
                    </a:stretch>
                  </pic:blipFill>
                  <pic:spPr bwMode="auto">
                    <a:xfrm>
                      <a:off x="0" y="0"/>
                      <a:ext cx="4190530" cy="2808000"/>
                    </a:xfrm>
                    <a:prstGeom prst="rect">
                      <a:avLst/>
                    </a:prstGeom>
                    <a:noFill/>
                    <a:ln w="12700">
                      <a:solidFill>
                        <a:schemeClr val="tx1"/>
                      </a:solidFill>
                      <a:miter lim="800000"/>
                      <a:headEnd/>
                      <a:tailEnd/>
                    </a:ln>
                  </pic:spPr>
                </pic:pic>
              </a:graphicData>
            </a:graphic>
          </wp:inline>
        </w:drawing>
      </w:r>
    </w:p>
    <w:p w14:paraId="17800298" w14:textId="77777777" w:rsidR="0067520E" w:rsidRPr="00D123FB" w:rsidRDefault="0067520E" w:rsidP="00C57BF9">
      <w:pPr>
        <w:pStyle w:val="Figheading"/>
        <w:rPr>
          <w:szCs w:val="24"/>
        </w:rPr>
      </w:pPr>
      <w:r>
        <w:rPr>
          <w:b/>
        </w:rPr>
        <w:t>Figure 3.28</w:t>
      </w:r>
      <w:r w:rsidRPr="00D123FB">
        <w:rPr>
          <w:b/>
        </w:rPr>
        <w:t>.</w:t>
      </w:r>
      <w:r w:rsidRPr="00D123FB">
        <w:t xml:space="preserve"> Example of the dynamic </w:t>
      </w:r>
      <w:r>
        <w:t>visualis</w:t>
      </w:r>
      <w:r w:rsidRPr="00D123FB">
        <w:t xml:space="preserve">ation of movement paths. Individuals’ movements are simulated with </w:t>
      </w:r>
      <w:hyperlink w:anchor="_Stochastic_Movement_Simulator," w:history="1">
        <w:r w:rsidRPr="00B3004F">
          <w:rPr>
            <w:rStyle w:val="Hyperlink"/>
            <w:szCs w:val="22"/>
          </w:rPr>
          <w:t>SMS</w:t>
        </w:r>
      </w:hyperlink>
      <w:r w:rsidRPr="00D123FB">
        <w:t xml:space="preserve">. Blue lines represent males, while </w:t>
      </w:r>
      <w:r>
        <w:t>female paths are drawn in pink.</w:t>
      </w:r>
      <w:r>
        <w:br/>
      </w:r>
      <w:r w:rsidRPr="00D123FB">
        <w:t xml:space="preserve">The </w:t>
      </w:r>
      <w:proofErr w:type="gramStart"/>
      <w:r w:rsidRPr="00D123FB">
        <w:t>screen-shot</w:t>
      </w:r>
      <w:proofErr w:type="gramEnd"/>
      <w:r w:rsidRPr="00D123FB">
        <w:t xml:space="preserve"> is from the example in the second </w:t>
      </w:r>
      <w:r w:rsidRPr="001E3C31">
        <w:rPr>
          <w:szCs w:val="22"/>
        </w:rPr>
        <w:t>tutorial (</w:t>
      </w:r>
      <w:hyperlink w:anchor="_Exercise_2" w:history="1">
        <w:r>
          <w:rPr>
            <w:rStyle w:val="Hyperlink"/>
            <w:szCs w:val="22"/>
          </w:rPr>
          <w:t>section </w:t>
        </w:r>
        <w:r w:rsidRPr="001E3C31">
          <w:rPr>
            <w:rStyle w:val="Hyperlink"/>
            <w:szCs w:val="22"/>
          </w:rPr>
          <w:t>4.2</w:t>
        </w:r>
      </w:hyperlink>
      <w:r w:rsidRPr="001E3C31">
        <w:rPr>
          <w:szCs w:val="22"/>
        </w:rPr>
        <w:t>).</w:t>
      </w:r>
    </w:p>
    <w:p w14:paraId="24F03DC3" w14:textId="77777777" w:rsidR="0067520E" w:rsidRPr="00D123FB" w:rsidRDefault="0067520E" w:rsidP="00C57BF9">
      <w:pPr>
        <w:pStyle w:val="Heading4"/>
      </w:pPr>
      <w:r w:rsidRPr="00D123FB">
        <w:t>Saving maps as bitmap files.</w:t>
      </w:r>
    </w:p>
    <w:p w14:paraId="2F7E32B0" w14:textId="77777777" w:rsidR="0067520E" w:rsidRPr="00D123FB" w:rsidRDefault="0067520E" w:rsidP="00B35389">
      <w:pPr>
        <w:pStyle w:val="Keepnext"/>
      </w:pPr>
      <w:proofErr w:type="spellStart"/>
      <w:r w:rsidRPr="00D123FB">
        <w:t>RangeShifter</w:t>
      </w:r>
      <w:proofErr w:type="spellEnd"/>
      <w:r w:rsidRPr="00D123FB">
        <w:t xml:space="preserve"> offers the possibility of saving maps as outputs in bitmap (*.bmp) format. All the maps produced will be saved in the folder </w:t>
      </w:r>
      <w:proofErr w:type="spellStart"/>
      <w:r w:rsidRPr="00D123FB">
        <w:rPr>
          <w:i/>
        </w:rPr>
        <w:t>Output_Maps</w:t>
      </w:r>
      <w:proofErr w:type="spellEnd"/>
      <w:r w:rsidRPr="00D123FB">
        <w:t xml:space="preserve">, which must be present in the working directory. Two types of </w:t>
      </w:r>
      <w:proofErr w:type="gramStart"/>
      <w:r w:rsidRPr="00D123FB">
        <w:t>map</w:t>
      </w:r>
      <w:proofErr w:type="gramEnd"/>
      <w:r w:rsidRPr="00D123FB">
        <w:t xml:space="preserve"> can be saved:</w:t>
      </w:r>
    </w:p>
    <w:p w14:paraId="176B6368" w14:textId="77777777" w:rsidR="0067520E" w:rsidRPr="00D123FB" w:rsidRDefault="0067520E" w:rsidP="009E434A">
      <w:pPr>
        <w:pStyle w:val="Numbered"/>
        <w:numPr>
          <w:ilvl w:val="0"/>
          <w:numId w:val="51"/>
        </w:numPr>
      </w:pPr>
      <w:r w:rsidRPr="00787453">
        <w:rPr>
          <w:i/>
        </w:rPr>
        <w:t>Landscape map</w:t>
      </w:r>
      <w:r w:rsidRPr="00D123FB">
        <w:t xml:space="preserve">. This will be a map of the landscape with the possibility of showing population size and initial species distribution. Choose the option </w:t>
      </w:r>
      <w:r w:rsidRPr="00787453">
        <w:rPr>
          <w:i/>
        </w:rPr>
        <w:t xml:space="preserve">Save Maps </w:t>
      </w:r>
      <w:r w:rsidRPr="00D123FB">
        <w:rPr>
          <w:i/>
        </w:rPr>
        <w:sym w:font="Wingdings" w:char="F0E0"/>
      </w:r>
      <w:r w:rsidRPr="00787453">
        <w:rPr>
          <w:i/>
        </w:rPr>
        <w:t xml:space="preserve"> Yes</w:t>
      </w:r>
      <w:r w:rsidRPr="00D123FB">
        <w:t xml:space="preserve"> (</w:t>
      </w:r>
      <w:r>
        <w:t>Figure 3.27</w:t>
      </w:r>
      <w:r w:rsidRPr="00D123FB">
        <w:t xml:space="preserve">). This will be available only if the dynamic </w:t>
      </w:r>
      <w:r>
        <w:t>visualis</w:t>
      </w:r>
      <w:r w:rsidRPr="00D123FB">
        <w:t xml:space="preserve">ation of the landscape is selected. For the map to show population size, the </w:t>
      </w:r>
      <w:r>
        <w:t>visualis</w:t>
      </w:r>
      <w:r w:rsidRPr="00D123FB">
        <w:t xml:space="preserve">ation </w:t>
      </w:r>
      <w:r w:rsidRPr="00787453">
        <w:rPr>
          <w:i/>
        </w:rPr>
        <w:t>Population size (map)</w:t>
      </w:r>
      <w:r w:rsidRPr="00D123FB">
        <w:t xml:space="preserve"> must be selected. For the map to show the initial (imported) species distribution, check the box </w:t>
      </w:r>
      <w:r w:rsidRPr="00787453">
        <w:rPr>
          <w:i/>
        </w:rPr>
        <w:t>Draw loaded species distribution</w:t>
      </w:r>
      <w:r w:rsidRPr="00D123FB">
        <w:t xml:space="preserve">. Finally, insert the time interval (years) at which the maps should be produced. The bitmap files will be named with a standard name comprising the simulation number, the number of the </w:t>
      </w:r>
      <w:r>
        <w:t>landscape</w:t>
      </w:r>
      <w:r w:rsidRPr="00D123FB">
        <w:t xml:space="preserve"> to which the output refers (0 if not running in batch mode), the replicate number, the spatial resolution (meters) and the year and reproductive seasons to which they refer, for example </w:t>
      </w:r>
      <w:r w:rsidRPr="00787453">
        <w:rPr>
          <w:i/>
        </w:rPr>
        <w:t>Sim0_land0_rep0 _yr20_rs0.bmp</w:t>
      </w:r>
      <w:r w:rsidRPr="00D123FB">
        <w:t xml:space="preserve">. </w:t>
      </w:r>
    </w:p>
    <w:p w14:paraId="0DD13B9D" w14:textId="77777777" w:rsidR="0067520E" w:rsidRPr="00D123FB" w:rsidRDefault="0067520E" w:rsidP="00787453">
      <w:pPr>
        <w:pStyle w:val="Numbered"/>
      </w:pPr>
      <w:r w:rsidRPr="00D123FB">
        <w:rPr>
          <w:i/>
        </w:rPr>
        <w:t>Dispersal traits maps</w:t>
      </w:r>
      <w:r w:rsidRPr="00D123FB">
        <w:t xml:space="preserve">. In the case of inter-individual variability </w:t>
      </w:r>
      <w:r>
        <w:t>in</w:t>
      </w:r>
      <w:r w:rsidRPr="00D123FB">
        <w:t xml:space="preserve"> dispersal traits, maps of the mean trait values in each cell/patch can be saved. Select the option </w:t>
      </w:r>
      <w:r w:rsidR="00787453">
        <w:rPr>
          <w:i/>
        </w:rPr>
        <w:t>Save Traits Maps </w:t>
      </w:r>
      <w:r w:rsidRPr="00D123FB">
        <w:rPr>
          <w:i/>
        </w:rPr>
        <w:sym w:font="Wingdings" w:char="F0E0"/>
      </w:r>
      <w:r w:rsidR="00787453">
        <w:rPr>
          <w:i/>
        </w:rPr>
        <w:t> </w:t>
      </w:r>
      <w:r w:rsidRPr="00D123FB">
        <w:rPr>
          <w:i/>
        </w:rPr>
        <w:t>Yes</w:t>
      </w:r>
      <w:r w:rsidRPr="00D123FB">
        <w:t xml:space="preserve"> and set the time interval (years) at which the maps should be produced (</w:t>
      </w:r>
      <w:r>
        <w:t>Figure 3.27</w:t>
      </w:r>
      <w:r w:rsidRPr="00D123FB">
        <w:t xml:space="preserve">). For this option to be available, the dynamic </w:t>
      </w:r>
      <w:r>
        <w:t>visualis</w:t>
      </w:r>
      <w:r w:rsidRPr="00D123FB">
        <w:t xml:space="preserve">ation of traits must be selected. The map files will be named following the same rules as for the landscape maps. In this case, instead of the resolution, the type of trait represented will be indicated. For example, for emigration probability it will be </w:t>
      </w:r>
      <w:r w:rsidRPr="00D123FB">
        <w:rPr>
          <w:i/>
        </w:rPr>
        <w:t>Sim0</w:t>
      </w:r>
      <w:r>
        <w:rPr>
          <w:i/>
        </w:rPr>
        <w:t>_land0_</w:t>
      </w:r>
      <w:r w:rsidRPr="00D123FB">
        <w:rPr>
          <w:i/>
        </w:rPr>
        <w:t>rep0_EP_year0_rs0.bmp</w:t>
      </w:r>
      <w:r w:rsidRPr="00D123FB">
        <w:t>.</w:t>
      </w:r>
    </w:p>
    <w:p w14:paraId="2EE8BDAB" w14:textId="77777777" w:rsidR="0067520E" w:rsidRPr="00D123FB" w:rsidRDefault="0067520E" w:rsidP="009E434A">
      <w:pPr>
        <w:pStyle w:val="Heading2"/>
        <w:numPr>
          <w:ilvl w:val="1"/>
          <w:numId w:val="14"/>
        </w:numPr>
      </w:pPr>
      <w:bookmarkStart w:id="561" w:name="_Batch_mode"/>
      <w:bookmarkStart w:id="562" w:name="_Ref371684055"/>
      <w:bookmarkStart w:id="563" w:name="_Toc54110082"/>
      <w:bookmarkEnd w:id="561"/>
      <w:r w:rsidRPr="00D123FB">
        <w:t xml:space="preserve">Batch </w:t>
      </w:r>
      <w:r>
        <w:t>m</w:t>
      </w:r>
      <w:r w:rsidRPr="00D123FB">
        <w:t>ode</w:t>
      </w:r>
      <w:bookmarkEnd w:id="562"/>
      <w:bookmarkEnd w:id="563"/>
    </w:p>
    <w:p w14:paraId="31C11579" w14:textId="7092650B" w:rsidR="0067520E" w:rsidRDefault="002F6C60" w:rsidP="00C57BF9">
      <w:ins w:id="564" w:author="Pannetier, Theo" w:date="2024-08-07T16:16:00Z" w16du:dateUtc="2024-08-07T15:16:00Z">
        <w:r>
          <w:t>In the GUI, t</w:t>
        </w:r>
      </w:ins>
      <w:del w:id="565" w:author="Pannetier, Theo" w:date="2024-08-07T16:16:00Z" w16du:dateUtc="2024-08-07T15:16:00Z">
        <w:r w:rsidR="0067520E" w:rsidDel="002F6C60">
          <w:delText>T</w:delText>
        </w:r>
      </w:del>
      <w:r w:rsidR="0067520E">
        <w:t xml:space="preserve">he </w:t>
      </w:r>
      <w:proofErr w:type="gramStart"/>
      <w:r w:rsidR="0067520E">
        <w:t>batch</w:t>
      </w:r>
      <w:proofErr w:type="gramEnd"/>
      <w:r w:rsidR="0067520E">
        <w:t xml:space="preserve"> option for </w:t>
      </w:r>
      <w:proofErr w:type="spellStart"/>
      <w:r w:rsidR="0067520E">
        <w:t>RangeShifter</w:t>
      </w:r>
      <w:proofErr w:type="spellEnd"/>
      <w:r w:rsidR="0067520E">
        <w:t xml:space="preserve"> may be activated by selecting the </w:t>
      </w:r>
      <w:r w:rsidR="0067520E" w:rsidRPr="00F36D87">
        <w:rPr>
          <w:i/>
        </w:rPr>
        <w:t>Batch Mode</w:t>
      </w:r>
      <w:r w:rsidR="0067520E">
        <w:t xml:space="preserve"> option from the </w:t>
      </w:r>
      <w:r w:rsidR="0067520E" w:rsidRPr="00344735">
        <w:rPr>
          <w:i/>
        </w:rPr>
        <w:t>File</w:t>
      </w:r>
      <w:r w:rsidR="0067520E">
        <w:t xml:space="preserve"> menu, and it enables a number of simulations to be run without needing to set up all the required parameters separately for each simulation</w:t>
      </w:r>
      <w:del w:id="566" w:author="Pannetier, Theo" w:date="2024-08-07T16:16:00Z" w16du:dateUtc="2024-08-07T15:16:00Z">
        <w:r w:rsidR="0067520E" w:rsidDel="002F6C60">
          <w:delText xml:space="preserve"> using the GUI</w:delText>
        </w:r>
      </w:del>
      <w:r w:rsidR="0067520E">
        <w:t xml:space="preserve">. A batch </w:t>
      </w:r>
      <w:r w:rsidR="0067520E">
        <w:lastRenderedPageBreak/>
        <w:t>comprises one or more sets of parameters (representing distinct simulations) run on one or more landscapes, although there are constraints on which types of simulations and which types of landscapes may be combined within a single batch.</w:t>
      </w:r>
    </w:p>
    <w:p w14:paraId="0C0191F9" w14:textId="02F8C163" w:rsidR="002F6C60" w:rsidRDefault="0067520E" w:rsidP="00B35389">
      <w:pPr>
        <w:pStyle w:val="Keepnext"/>
        <w:rPr>
          <w:ins w:id="567" w:author="Pannetier, Theo" w:date="2024-08-07T16:18:00Z" w16du:dateUtc="2024-08-07T15:18:00Z"/>
        </w:rPr>
      </w:pPr>
      <w:r>
        <w:t>A</w:t>
      </w:r>
      <w:ins w:id="568" w:author="Pannetier, Theo" w:date="2024-08-07T16:17:00Z" w16du:dateUtc="2024-08-07T15:17:00Z">
        <w:r w:rsidR="002F6C60">
          <w:t>lternatively, a</w:t>
        </w:r>
      </w:ins>
      <w:r>
        <w:t xml:space="preserve"> batch may</w:t>
      </w:r>
      <w:del w:id="569" w:author="Pannetier, Theo" w:date="2024-08-07T16:17:00Z" w16du:dateUtc="2024-08-07T15:17:00Z">
        <w:r w:rsidDel="002F6C60">
          <w:delText xml:space="preserve"> also</w:delText>
        </w:r>
      </w:del>
      <w:r>
        <w:t xml:space="preserve"> be processed using the batch-only version of </w:t>
      </w:r>
      <w:proofErr w:type="spellStart"/>
      <w:r>
        <w:t>RangeShifter</w:t>
      </w:r>
      <w:proofErr w:type="spellEnd"/>
      <w:del w:id="570" w:author="Pannetier, Theo" w:date="2024-08-07T16:28:00Z" w16du:dateUtc="2024-08-07T15:28:00Z">
        <w:r w:rsidDel="00026B6E">
          <w:delText>,</w:delText>
        </w:r>
      </w:del>
      <w:ins w:id="571" w:author="Pannetier, Theo" w:date="2024-08-07T16:18:00Z" w16du:dateUtc="2024-08-07T15:18:00Z">
        <w:r w:rsidR="002F6C60">
          <w:t xml:space="preserve"> </w:t>
        </w:r>
      </w:ins>
      <w:ins w:id="572" w:author="Pannetier, Theo" w:date="2024-08-07T16:28:00Z" w16du:dateUtc="2024-08-07T15:28:00Z">
        <w:r w:rsidR="00026B6E">
          <w:t>(</w:t>
        </w:r>
      </w:ins>
      <w:proofErr w:type="spellStart"/>
      <w:ins w:id="573" w:author="Pannetier, Theo" w:date="2024-08-07T16:18:00Z" w16du:dateUtc="2024-08-07T15:18:00Z">
        <w:r w:rsidR="002F6C60">
          <w:t>RangeShifter</w:t>
        </w:r>
        <w:proofErr w:type="spellEnd"/>
        <w:r w:rsidR="002F6C60">
          <w:t>-batch</w:t>
        </w:r>
      </w:ins>
      <w:ins w:id="574" w:author="Pannetier, Theo" w:date="2024-08-07T16:28:00Z" w16du:dateUtc="2024-08-07T15:28:00Z">
        <w:r w:rsidR="00026B6E">
          <w:t>)</w:t>
        </w:r>
      </w:ins>
      <w:ins w:id="575" w:author="Pannetier, Theo" w:date="2024-08-07T16:18:00Z" w16du:dateUtc="2024-08-07T15:18:00Z">
        <w:r w:rsidR="002F6C60">
          <w:t>,</w:t>
        </w:r>
      </w:ins>
      <w:r>
        <w:t xml:space="preserve"> which is a command-line version of the program</w:t>
      </w:r>
      <w:del w:id="576" w:author="Pannetier, Theo" w:date="2024-08-07T16:18:00Z" w16du:dateUtc="2024-08-07T15:18:00Z">
        <w:r w:rsidDel="002F6C60">
          <w:delText>, i.e. it has no GUI</w:delText>
        </w:r>
      </w:del>
      <w:r>
        <w:t xml:space="preserve">. </w:t>
      </w:r>
      <w:r w:rsidR="00566DCF">
        <w:t xml:space="preserve">Output map files cannot </w:t>
      </w:r>
      <w:ins w:id="577" w:author="Pannetier, Theo" w:date="2024-08-07T16:18:00Z" w16du:dateUtc="2024-08-07T15:18:00Z">
        <w:r w:rsidR="002F6C60">
          <w:t xml:space="preserve">be </w:t>
        </w:r>
      </w:ins>
      <w:r w:rsidR="00566DCF">
        <w:t xml:space="preserve">produced by this version (even if specified in the input files). </w:t>
      </w:r>
    </w:p>
    <w:p w14:paraId="0F1B85DE" w14:textId="1D5E10EB" w:rsidR="002F6C60" w:rsidRDefault="002F6C60" w:rsidP="00B35389">
      <w:pPr>
        <w:pStyle w:val="Keepnext"/>
        <w:rPr>
          <w:ins w:id="578" w:author="Pannetier, Theo" w:date="2024-08-07T16:30:00Z" w16du:dateUtc="2024-08-07T15:30:00Z"/>
        </w:rPr>
      </w:pPr>
      <w:ins w:id="579" w:author="Pannetier, Theo" w:date="2024-08-07T16:19:00Z" w16du:dateUtc="2024-08-07T15:19:00Z">
        <w:r>
          <w:t xml:space="preserve">The source code for </w:t>
        </w:r>
        <w:proofErr w:type="spellStart"/>
        <w:r>
          <w:t>RangeShifter</w:t>
        </w:r>
        <w:proofErr w:type="spellEnd"/>
        <w:r>
          <w:t xml:space="preserve">-batch is available on </w:t>
        </w:r>
      </w:ins>
      <w:ins w:id="580" w:author="Pannetier, Theo" w:date="2024-08-07T16:22:00Z" w16du:dateUtc="2024-08-07T15:22:00Z">
        <w:r>
          <w:fldChar w:fldCharType="begin"/>
        </w:r>
        <w:r>
          <w:instrText>HYPERLINK "https://github.com/RangeShifter/RangeShifter_batch"</w:instrText>
        </w:r>
        <w:r>
          <w:fldChar w:fldCharType="separate"/>
        </w:r>
        <w:r w:rsidRPr="002F6C60">
          <w:rPr>
            <w:rStyle w:val="Hyperlink"/>
          </w:rPr>
          <w:t>GitHub</w:t>
        </w:r>
        <w:r>
          <w:fldChar w:fldCharType="end"/>
        </w:r>
      </w:ins>
      <w:ins w:id="581" w:author="Pannetier, Theo" w:date="2024-08-07T16:19:00Z" w16du:dateUtc="2024-08-07T15:19:00Z">
        <w:r>
          <w:t xml:space="preserve">, and </w:t>
        </w:r>
      </w:ins>
      <w:ins w:id="582" w:author="Pannetier, Theo" w:date="2024-08-07T16:20:00Z" w16du:dateUtc="2024-08-07T15:20:00Z">
        <w:r>
          <w:t xml:space="preserve">the programme must be compiled and built using </w:t>
        </w:r>
        <w:proofErr w:type="spellStart"/>
        <w:r>
          <w:t>CMake</w:t>
        </w:r>
        <w:proofErr w:type="spellEnd"/>
        <w:r>
          <w:t xml:space="preserve"> prior to running</w:t>
        </w:r>
      </w:ins>
      <w:ins w:id="583" w:author="Pannetier, Theo" w:date="2024-08-07T16:21:00Z" w16du:dateUtc="2024-08-07T15:21:00Z">
        <w:r>
          <w:t xml:space="preserve"> (see the README for instructions).</w:t>
        </w:r>
      </w:ins>
    </w:p>
    <w:p w14:paraId="102975CC" w14:textId="3183170C" w:rsidR="00026B6E" w:rsidRDefault="00026B6E" w:rsidP="00026B6E">
      <w:pPr>
        <w:rPr>
          <w:ins w:id="584" w:author="Pannetier, Theo" w:date="2024-08-07T16:37:00Z" w16du:dateUtc="2024-08-07T15:37:00Z"/>
        </w:rPr>
      </w:pPr>
      <w:ins w:id="585" w:author="Pannetier, Theo" w:date="2024-08-07T16:35:00Z" w16du:dateUtc="2024-08-07T15:35:00Z">
        <w:r>
          <w:t>As for the GUI, the batch mode requires a project directory cont</w:t>
        </w:r>
      </w:ins>
      <w:ins w:id="586" w:author="Pannetier, Theo" w:date="2024-08-07T16:36:00Z" w16du:dateUtc="2024-08-07T15:36:00Z">
        <w:r>
          <w:t xml:space="preserve">aining three sub-folders, named </w:t>
        </w:r>
        <w:r w:rsidRPr="00026B6E">
          <w:rPr>
            <w:i/>
            <w:iCs/>
            <w:rPrChange w:id="587" w:author="Pannetier, Theo" w:date="2024-08-07T16:37:00Z" w16du:dateUtc="2024-08-07T15:37:00Z">
              <w:rPr/>
            </w:rPrChange>
          </w:rPr>
          <w:t>Inputs</w:t>
        </w:r>
        <w:r>
          <w:t xml:space="preserve">, </w:t>
        </w:r>
        <w:r w:rsidRPr="00026B6E">
          <w:rPr>
            <w:i/>
            <w:iCs/>
            <w:rPrChange w:id="588" w:author="Pannetier, Theo" w:date="2024-08-07T16:37:00Z" w16du:dateUtc="2024-08-07T15:37:00Z">
              <w:rPr/>
            </w:rPrChange>
          </w:rPr>
          <w:t>Outputs</w:t>
        </w:r>
        <w:r>
          <w:t xml:space="preserve"> and </w:t>
        </w:r>
        <w:proofErr w:type="spellStart"/>
        <w:r w:rsidRPr="00026B6E">
          <w:rPr>
            <w:i/>
            <w:iCs/>
            <w:rPrChange w:id="589" w:author="Pannetier, Theo" w:date="2024-08-07T16:37:00Z" w16du:dateUtc="2024-08-07T15:37:00Z">
              <w:rPr/>
            </w:rPrChange>
          </w:rPr>
          <w:t>Output_Maps</w:t>
        </w:r>
        <w:proofErr w:type="spellEnd"/>
        <w:r>
          <w:t xml:space="preserve">. </w:t>
        </w:r>
        <w:r w:rsidRPr="00026B6E">
          <w:rPr>
            <w:i/>
            <w:iCs/>
            <w:rPrChange w:id="590" w:author="Pannetier, Theo" w:date="2024-08-07T16:37:00Z" w16du:dateUtc="2024-08-07T15:37:00Z">
              <w:rPr/>
            </w:rPrChange>
          </w:rPr>
          <w:t>Inputs</w:t>
        </w:r>
        <w:r>
          <w:t xml:space="preserve"> must contain a Control File named </w:t>
        </w:r>
        <w:r w:rsidRPr="00026B6E">
          <w:rPr>
            <w:i/>
            <w:iCs/>
            <w:rPrChange w:id="591" w:author="Pannetier, Theo" w:date="2024-08-07T16:36:00Z" w16du:dateUtc="2024-08-07T15:36:00Z">
              <w:rPr/>
            </w:rPrChange>
          </w:rPr>
          <w:t>CONTROL.txt</w:t>
        </w:r>
        <w:r>
          <w:t>.</w:t>
        </w:r>
      </w:ins>
    </w:p>
    <w:p w14:paraId="057BAD19" w14:textId="061B56D4" w:rsidR="00766B34" w:rsidRDefault="00766B34" w:rsidP="00026B6E">
      <w:pPr>
        <w:rPr>
          <w:ins w:id="592" w:author="Pannetier, Theo" w:date="2024-08-07T16:38:00Z" w16du:dateUtc="2024-08-07T15:38:00Z"/>
        </w:rPr>
      </w:pPr>
      <w:proofErr w:type="spellStart"/>
      <w:ins w:id="593" w:author="Pannetier, Theo" w:date="2024-08-07T16:38:00Z" w16du:dateUtc="2024-08-07T15:38:00Z">
        <w:r>
          <w:t>RangeShifter</w:t>
        </w:r>
        <w:proofErr w:type="spellEnd"/>
        <w:r>
          <w:t>-batch can then be run by either:</w:t>
        </w:r>
      </w:ins>
    </w:p>
    <w:p w14:paraId="00A3A73B" w14:textId="77777777" w:rsidR="00766B34" w:rsidRDefault="00766B34" w:rsidP="00766B34">
      <w:pPr>
        <w:pStyle w:val="ListParagraph"/>
        <w:numPr>
          <w:ilvl w:val="0"/>
          <w:numId w:val="76"/>
        </w:numPr>
        <w:rPr>
          <w:ins w:id="594" w:author="Pannetier, Theo" w:date="2024-08-07T16:45:00Z" w16du:dateUtc="2024-08-07T15:45:00Z"/>
        </w:rPr>
      </w:pPr>
      <w:ins w:id="595" w:author="Pannetier, Theo" w:date="2024-08-07T16:38:00Z" w16du:dateUtc="2024-08-07T15:38:00Z">
        <w:r>
          <w:t xml:space="preserve">Copying </w:t>
        </w:r>
      </w:ins>
      <w:ins w:id="596" w:author="Pannetier, Theo" w:date="2024-08-07T16:39:00Z" w16du:dateUtc="2024-08-07T15:39:00Z">
        <w:r>
          <w:t>the executable in the project directory and launching it there.</w:t>
        </w:r>
      </w:ins>
    </w:p>
    <w:p w14:paraId="7FD2A3E0" w14:textId="70943434" w:rsidR="00766B34" w:rsidRDefault="00766B34">
      <w:pPr>
        <w:pStyle w:val="ListParagraph"/>
        <w:numPr>
          <w:ilvl w:val="0"/>
          <w:numId w:val="76"/>
        </w:numPr>
        <w:rPr>
          <w:ins w:id="597" w:author="Pannetier, Theo" w:date="2024-08-07T16:43:00Z" w16du:dateUtc="2024-08-07T15:43:00Z"/>
        </w:rPr>
        <w:pPrChange w:id="598" w:author="Pannetier, Theo" w:date="2024-08-07T16:45:00Z" w16du:dateUtc="2024-08-07T15:45:00Z">
          <w:pPr>
            <w:pStyle w:val="Numbered"/>
          </w:pPr>
        </w:pPrChange>
      </w:pPr>
      <w:ins w:id="599" w:author="Pannetier, Theo" w:date="2024-08-07T16:39:00Z" w16du:dateUtc="2024-08-07T15:39:00Z">
        <w:r>
          <w:t xml:space="preserve">Calling the executable </w:t>
        </w:r>
      </w:ins>
      <w:ins w:id="600" w:author="Pannetier, Theo" w:date="2024-08-07T16:40:00Z" w16du:dateUtc="2024-08-07T15:40:00Z">
        <w:r>
          <w:t>from the command line (or a script), passing</w:t>
        </w:r>
      </w:ins>
      <w:ins w:id="601" w:author="Pannetier, Theo" w:date="2024-08-07T16:42:00Z" w16du:dateUtc="2024-08-07T15:42:00Z">
        <w:r>
          <w:t xml:space="preserve"> as the first argument</w:t>
        </w:r>
      </w:ins>
      <w:ins w:id="602" w:author="Pannetier, Theo" w:date="2024-08-07T16:40:00Z" w16du:dateUtc="2024-08-07T15:40:00Z">
        <w:r>
          <w:t xml:space="preserve"> the </w:t>
        </w:r>
      </w:ins>
      <w:ins w:id="603" w:author="Pannetier, Theo" w:date="2024-08-07T16:41:00Z" w16du:dateUtc="2024-08-07T15:41:00Z">
        <w:r>
          <w:t xml:space="preserve">path to the </w:t>
        </w:r>
      </w:ins>
      <w:ins w:id="604" w:author="Pannetier, Theo" w:date="2024-08-07T16:42:00Z" w16du:dateUtc="2024-08-07T15:42:00Z">
        <w:r>
          <w:t>project directory, relative to the working directory.</w:t>
        </w:r>
      </w:ins>
      <w:ins w:id="605" w:author="Pannetier, Theo" w:date="2024-08-07T16:43:00Z" w16du:dateUtc="2024-08-07T15:43:00Z">
        <w:r>
          <w:t xml:space="preserve"> For example, using the Windows PowerShell:</w:t>
        </w:r>
      </w:ins>
    </w:p>
    <w:p w14:paraId="70D4CBFF" w14:textId="65E6B69A" w:rsidR="00766B34" w:rsidRDefault="00766B34">
      <w:pPr>
        <w:ind w:left="720" w:firstLine="720"/>
        <w:rPr>
          <w:ins w:id="606" w:author="Pannetier, Theo" w:date="2024-08-07T16:44:00Z" w16du:dateUtc="2024-08-07T15:44:00Z"/>
        </w:rPr>
        <w:pPrChange w:id="607" w:author="Pannetier, Theo" w:date="2024-08-07T16:46:00Z" w16du:dateUtc="2024-08-07T15:46:00Z">
          <w:pPr>
            <w:ind w:left="720"/>
          </w:pPr>
        </w:pPrChange>
      </w:pPr>
      <w:ins w:id="608" w:author="Pannetier, Theo" w:date="2024-08-07T16:43:00Z" w16du:dateUtc="2024-08-07T15:43:00Z">
        <w:r>
          <w:t>c:\Programs\RangeShifter_v2.</w:t>
        </w:r>
      </w:ins>
      <w:ins w:id="609" w:author="Pannetier, Theo" w:date="2024-08-07T16:44:00Z" w16du:dateUtc="2024-08-07T15:44:00Z">
        <w:r>
          <w:t>1</w:t>
        </w:r>
      </w:ins>
      <w:ins w:id="610" w:author="Pannetier, Theo" w:date="2024-08-07T16:43:00Z" w16du:dateUtc="2024-08-07T15:43:00Z">
        <w:r>
          <w:t>.</w:t>
        </w:r>
      </w:ins>
      <w:ins w:id="611" w:author="Pannetier, Theo" w:date="2024-08-07T16:44:00Z" w16du:dateUtc="2024-08-07T15:44:00Z">
        <w:r>
          <w:t>0</w:t>
        </w:r>
      </w:ins>
      <w:ins w:id="612" w:author="Pannetier, Theo" w:date="2024-08-07T16:43:00Z" w16du:dateUtc="2024-08-07T15:43:00Z">
        <w:r>
          <w:t>   </w:t>
        </w:r>
        <w:r w:rsidRPr="005977D8">
          <w:t>c</w:t>
        </w:r>
        <w:r>
          <w:t>:\Projects\Connectivity\</w:t>
        </w:r>
      </w:ins>
    </w:p>
    <w:p w14:paraId="52B82AD9" w14:textId="56778E03" w:rsidR="00766B34" w:rsidRDefault="00766B34" w:rsidP="00766B34">
      <w:pPr>
        <w:ind w:left="720"/>
        <w:rPr>
          <w:ins w:id="613" w:author="Pannetier, Theo" w:date="2024-08-07T16:44:00Z" w16du:dateUtc="2024-08-07T15:44:00Z"/>
        </w:rPr>
      </w:pPr>
      <w:proofErr w:type="gramStart"/>
      <w:ins w:id="614" w:author="Pannetier, Theo" w:date="2024-08-07T16:44:00Z" w16du:dateUtc="2024-08-07T15:44:00Z">
        <w:r>
          <w:t>or,</w:t>
        </w:r>
        <w:proofErr w:type="gramEnd"/>
        <w:r>
          <w:t xml:space="preserve"> using a Unix-like shell:</w:t>
        </w:r>
      </w:ins>
    </w:p>
    <w:p w14:paraId="1A67D9A6" w14:textId="20B2CD28" w:rsidR="00766B34" w:rsidRDefault="00766B34">
      <w:pPr>
        <w:ind w:left="720" w:firstLine="720"/>
        <w:rPr>
          <w:ins w:id="615" w:author="Pannetier, Theo" w:date="2024-08-07T16:45:00Z" w16du:dateUtc="2024-08-07T15:45:00Z"/>
        </w:rPr>
        <w:pPrChange w:id="616" w:author="Pannetier, Theo" w:date="2024-08-07T16:46:00Z" w16du:dateUtc="2024-08-07T15:46:00Z">
          <w:pPr>
            <w:ind w:left="720"/>
          </w:pPr>
        </w:pPrChange>
      </w:pPr>
      <w:proofErr w:type="gramStart"/>
      <w:ins w:id="617" w:author="Pannetier, Theo" w:date="2024-08-07T16:44:00Z" w16du:dateUtc="2024-08-07T15:44:00Z">
        <w:r>
          <w:t>./</w:t>
        </w:r>
        <w:proofErr w:type="gramEnd"/>
        <w:r>
          <w:t>Programs/RangeShifter_v2.1.0 ./</w:t>
        </w:r>
      </w:ins>
      <w:ins w:id="618" w:author="Pannetier, Theo" w:date="2024-08-07T16:45:00Z" w16du:dateUtc="2024-08-07T15:45:00Z">
        <w:r>
          <w:t>Projects/Connectivity/</w:t>
        </w:r>
      </w:ins>
    </w:p>
    <w:p w14:paraId="07928BBC" w14:textId="78A6C21A" w:rsidR="00766B34" w:rsidRDefault="00766B34">
      <w:pPr>
        <w:ind w:left="720"/>
        <w:rPr>
          <w:ins w:id="619" w:author="Pannetier, Theo" w:date="2024-08-07T16:47:00Z" w16du:dateUtc="2024-08-07T15:47:00Z"/>
        </w:rPr>
        <w:pPrChange w:id="620" w:author="Pannetier, Theo" w:date="2024-08-07T16:47:00Z" w16du:dateUtc="2024-08-07T15:47:00Z">
          <w:pPr>
            <w:ind w:firstLine="720"/>
          </w:pPr>
        </w:pPrChange>
      </w:pPr>
      <w:ins w:id="621" w:author="Pannetier, Theo" w:date="2024-08-07T16:45:00Z" w16du:dateUtc="2024-08-07T15:45:00Z">
        <w:r>
          <w:t xml:space="preserve">Please note the final back-slash character, which must </w:t>
        </w:r>
      </w:ins>
      <w:ins w:id="622" w:author="Pannetier, Theo" w:date="2024-08-07T16:46:00Z" w16du:dateUtc="2024-08-07T15:46:00Z">
        <w:r>
          <w:t>be included.</w:t>
        </w:r>
      </w:ins>
      <w:ins w:id="623" w:author="Pannetier, Theo" w:date="2024-08-07T16:45:00Z" w16du:dateUtc="2024-08-07T15:45:00Z">
        <w:r>
          <w:t xml:space="preserve"> </w:t>
        </w:r>
      </w:ins>
      <w:ins w:id="624" w:author="Pannetier, Theo" w:date="2024-08-07T16:46:00Z" w16du:dateUtc="2024-08-07T15:46:00Z">
        <w:r>
          <w:t>Optionally, a second argument may be passe</w:t>
        </w:r>
      </w:ins>
      <w:ins w:id="625" w:author="Pannetier, Theo" w:date="2024-08-07T16:47:00Z" w16du:dateUtc="2024-08-07T15:47:00Z">
        <w:r>
          <w:t>d to indicate the name of the control file, if it differs from CONTROL.txt:</w:t>
        </w:r>
      </w:ins>
    </w:p>
    <w:p w14:paraId="116F96D7" w14:textId="2F4BF6B4" w:rsidR="00766B34" w:rsidRDefault="00766B34" w:rsidP="00766B34">
      <w:pPr>
        <w:ind w:left="720"/>
        <w:rPr>
          <w:ins w:id="626" w:author="Pannetier, Theo" w:date="2024-08-07T16:43:00Z" w16du:dateUtc="2024-08-07T15:43:00Z"/>
        </w:rPr>
      </w:pPr>
      <w:ins w:id="627" w:author="Pannetier, Theo" w:date="2024-08-07T16:47:00Z" w16du:dateUtc="2024-08-07T15:47:00Z">
        <w:r>
          <w:tab/>
          <w:t>c:\Programs\RangeShifter_v2.0.</w:t>
        </w:r>
        <w:r w:rsidRPr="005977D8">
          <w:t>1</w:t>
        </w:r>
        <w:r>
          <w:t>   </w:t>
        </w:r>
        <w:r w:rsidRPr="005977D8">
          <w:t>c</w:t>
        </w:r>
        <w:r>
          <w:t>:\Projects\Connectivity\   Expt1_control.txt</w:t>
        </w:r>
      </w:ins>
    </w:p>
    <w:p w14:paraId="5761A051" w14:textId="4EB2B335" w:rsidR="0067520E" w:rsidDel="00766B34" w:rsidRDefault="0067520E" w:rsidP="00B35389">
      <w:pPr>
        <w:pStyle w:val="Keepnext"/>
        <w:rPr>
          <w:del w:id="628" w:author="Pannetier, Theo" w:date="2024-08-07T16:47:00Z" w16du:dateUtc="2024-08-07T15:47:00Z"/>
        </w:rPr>
      </w:pPr>
      <w:del w:id="629" w:author="Pannetier, Theo" w:date="2024-08-07T16:47:00Z" w16du:dateUtc="2024-08-07T15:47:00Z">
        <w:r w:rsidDel="00766B34">
          <w:delText>There are three possible ways to invoke the batch-only version:</w:delText>
        </w:r>
      </w:del>
    </w:p>
    <w:p w14:paraId="575029B4" w14:textId="550AFBA1" w:rsidR="0067520E" w:rsidDel="00766B34" w:rsidRDefault="0067520E" w:rsidP="009E434A">
      <w:pPr>
        <w:pStyle w:val="Numbered"/>
        <w:numPr>
          <w:ilvl w:val="0"/>
          <w:numId w:val="52"/>
        </w:numPr>
        <w:rPr>
          <w:del w:id="630" w:author="Pannetier, Theo" w:date="2024-08-07T16:47:00Z" w16du:dateUtc="2024-08-07T15:47:00Z"/>
        </w:rPr>
      </w:pPr>
      <w:del w:id="631" w:author="Pannetier, Theo" w:date="2024-08-07T16:47:00Z" w16du:dateUtc="2024-08-07T15:47:00Z">
        <w:r w:rsidDel="00766B34">
          <w:delText>Copy the batch executable file to the working directory you wish to use, and run the program from there. As with the GUI version, the working directory</w:delText>
        </w:r>
        <w:r w:rsidRPr="009E1F76" w:rsidDel="00766B34">
          <w:delText xml:space="preserve"> </w:delText>
        </w:r>
        <w:r w:rsidDel="00766B34">
          <w:delText xml:space="preserve">is required to have three sub-folders named </w:delText>
        </w:r>
        <w:r w:rsidRPr="00787453" w:rsidDel="00766B34">
          <w:rPr>
            <w:i/>
          </w:rPr>
          <w:delText>Inputs</w:delText>
        </w:r>
        <w:r w:rsidDel="00766B34">
          <w:delText xml:space="preserve">, </w:delText>
        </w:r>
        <w:r w:rsidRPr="00787453" w:rsidDel="00766B34">
          <w:rPr>
            <w:i/>
          </w:rPr>
          <w:delText>Outputs</w:delText>
        </w:r>
        <w:r w:rsidDel="00766B34">
          <w:delText xml:space="preserve"> and </w:delText>
        </w:r>
        <w:r w:rsidRPr="00787453" w:rsidDel="00766B34">
          <w:rPr>
            <w:i/>
          </w:rPr>
          <w:delText>Output_Maps</w:delText>
        </w:r>
        <w:r w:rsidDel="00766B34">
          <w:delText xml:space="preserve">. The </w:delText>
        </w:r>
        <w:r w:rsidRPr="00787453" w:rsidDel="00766B34">
          <w:rPr>
            <w:i/>
          </w:rPr>
          <w:delText>Control File</w:delText>
        </w:r>
        <w:r w:rsidDel="00766B34">
          <w:delText xml:space="preserve"> (in the </w:delText>
        </w:r>
        <w:r w:rsidRPr="00787453" w:rsidDel="00766B34">
          <w:rPr>
            <w:i/>
          </w:rPr>
          <w:delText>Inputs</w:delText>
        </w:r>
        <w:r w:rsidDel="00766B34">
          <w:delText xml:space="preserve"> folder) </w:delText>
        </w:r>
        <w:r w:rsidRPr="00787453" w:rsidDel="00766B34">
          <w:rPr>
            <w:u w:val="single"/>
          </w:rPr>
          <w:delText>must</w:delText>
        </w:r>
        <w:r w:rsidDel="00766B34">
          <w:delText xml:space="preserve"> take the name </w:delText>
        </w:r>
        <w:r w:rsidRPr="00787453" w:rsidDel="00766B34">
          <w:rPr>
            <w:i/>
          </w:rPr>
          <w:delText>CONTROL.txt</w:delText>
        </w:r>
        <w:r w:rsidDel="00766B34">
          <w:delText>.</w:delText>
        </w:r>
      </w:del>
    </w:p>
    <w:p w14:paraId="395CB5E8" w14:textId="55395754" w:rsidR="0067520E" w:rsidDel="00766B34" w:rsidRDefault="0067520E" w:rsidP="00787453">
      <w:pPr>
        <w:pStyle w:val="Numbered"/>
        <w:rPr>
          <w:del w:id="632" w:author="Pannetier, Theo" w:date="2024-08-07T16:47:00Z" w16du:dateUtc="2024-08-07T15:47:00Z"/>
        </w:rPr>
      </w:pPr>
      <w:del w:id="633" w:author="Pannetier, Theo" w:date="2024-08-07T16:47:00Z" w16du:dateUtc="2024-08-07T15:47:00Z">
        <w:r w:rsidDel="00766B34">
          <w:delText xml:space="preserve">Run the batch executable file from a script (or command line), passing it as </w:delText>
        </w:r>
        <w:r w:rsidRPr="003E6932" w:rsidDel="00766B34">
          <w:rPr>
            <w:u w:val="single"/>
          </w:rPr>
          <w:delText>a single argument</w:delText>
        </w:r>
        <w:r w:rsidDel="00766B34">
          <w:delText xml:space="preserve"> the full path name (including final back-slash character) of the working directory you wish to use, which must not contain any embedded spaces. As above, the </w:delText>
        </w:r>
        <w:r w:rsidDel="00766B34">
          <w:rPr>
            <w:i/>
          </w:rPr>
          <w:delText>Control File</w:delText>
        </w:r>
        <w:r w:rsidDel="00766B34">
          <w:delText xml:space="preserve"> </w:delText>
        </w:r>
        <w:r w:rsidDel="00766B34">
          <w:rPr>
            <w:u w:val="single"/>
          </w:rPr>
          <w:delText>must</w:delText>
        </w:r>
        <w:r w:rsidDel="00766B34">
          <w:delText xml:space="preserve"> take the name </w:delText>
        </w:r>
        <w:r w:rsidDel="00766B34">
          <w:rPr>
            <w:i/>
          </w:rPr>
          <w:delText>CONTROL.txt</w:delText>
        </w:r>
        <w:r w:rsidDel="00766B34">
          <w:delText>. For example:</w:delText>
        </w:r>
      </w:del>
    </w:p>
    <w:p w14:paraId="34BB651E" w14:textId="6AF88E19" w:rsidR="0067520E" w:rsidDel="00766B34" w:rsidRDefault="0067520E" w:rsidP="00C57BF9">
      <w:pPr>
        <w:ind w:left="720"/>
        <w:rPr>
          <w:del w:id="634" w:author="Pannetier, Theo" w:date="2024-08-07T16:47:00Z" w16du:dateUtc="2024-08-07T15:47:00Z"/>
        </w:rPr>
      </w:pPr>
      <w:del w:id="635" w:author="Pannetier, Theo" w:date="2024-08-07T16:47:00Z" w16du:dateUtc="2024-08-07T15:47:00Z">
        <w:r w:rsidDel="00766B34">
          <w:delText>c:\Programs\RangeShifter_v2.0.</w:delText>
        </w:r>
        <w:r w:rsidRPr="005977D8" w:rsidDel="00766B34">
          <w:delText>1</w:delText>
        </w:r>
        <w:r w:rsidDel="00766B34">
          <w:delText>   </w:delText>
        </w:r>
        <w:r w:rsidRPr="005977D8" w:rsidDel="00766B34">
          <w:delText>c</w:delText>
        </w:r>
        <w:r w:rsidDel="00766B34">
          <w:delText>:\Projects\Connectivity\</w:delText>
        </w:r>
      </w:del>
    </w:p>
    <w:p w14:paraId="1422EF97" w14:textId="2095BC60" w:rsidR="0067520E" w:rsidDel="00766B34" w:rsidRDefault="0067520E" w:rsidP="00787453">
      <w:pPr>
        <w:pStyle w:val="Numbered"/>
        <w:rPr>
          <w:del w:id="636" w:author="Pannetier, Theo" w:date="2024-08-07T16:47:00Z" w16du:dateUtc="2024-08-07T15:47:00Z"/>
        </w:rPr>
      </w:pPr>
      <w:del w:id="637" w:author="Pannetier, Theo" w:date="2024-08-07T16:47:00Z" w16du:dateUtc="2024-08-07T15:47:00Z">
        <w:r w:rsidDel="00766B34">
          <w:delText xml:space="preserve">Run the batch executable file from a script (or command line), passing it </w:delText>
        </w:r>
        <w:r w:rsidRPr="003E6932" w:rsidDel="00766B34">
          <w:rPr>
            <w:u w:val="single"/>
          </w:rPr>
          <w:delText>two arguments</w:delText>
        </w:r>
        <w:r w:rsidDel="00766B34">
          <w:delText xml:space="preserve">, the first being the full path name of the working directory (as above) and the second being the name of the </w:delText>
        </w:r>
        <w:r w:rsidDel="00766B34">
          <w:rPr>
            <w:i/>
          </w:rPr>
          <w:delText>Control File</w:delText>
        </w:r>
        <w:r w:rsidDel="00766B34">
          <w:delText xml:space="preserve"> </w:delText>
        </w:r>
        <w:r w:rsidDel="00766B34">
          <w:rPr>
            <w:u w:val="single"/>
          </w:rPr>
          <w:delText xml:space="preserve">within its </w:delText>
        </w:r>
        <w:r w:rsidRPr="005E5333" w:rsidDel="00766B34">
          <w:rPr>
            <w:i/>
            <w:u w:val="single"/>
          </w:rPr>
          <w:delText>Inputs</w:delText>
        </w:r>
        <w:r w:rsidDel="00766B34">
          <w:rPr>
            <w:u w:val="single"/>
          </w:rPr>
          <w:delText xml:space="preserve"> folder.</w:delText>
        </w:r>
        <w:r w:rsidRPr="003E6932" w:rsidDel="00766B34">
          <w:delText xml:space="preserve"> </w:delText>
        </w:r>
        <w:r w:rsidRPr="003E6932" w:rsidDel="00766B34">
          <w:rPr>
            <w:u w:val="single"/>
          </w:rPr>
          <w:delText xml:space="preserve">In this case, the </w:delText>
        </w:r>
        <w:r w:rsidRPr="003E6932" w:rsidDel="00766B34">
          <w:rPr>
            <w:i/>
            <w:u w:val="single"/>
          </w:rPr>
          <w:delText>Control File</w:delText>
        </w:r>
        <w:r w:rsidRPr="003E6932" w:rsidDel="00766B34">
          <w:rPr>
            <w:u w:val="single"/>
          </w:rPr>
          <w:delText xml:space="preserve"> may have any name, as long as it contains no embedded spaces.</w:delText>
        </w:r>
        <w:r w:rsidRPr="001709BA" w:rsidDel="00766B34">
          <w:delText xml:space="preserve"> </w:delText>
        </w:r>
        <w:r w:rsidDel="00766B34">
          <w:delText>For example:</w:delText>
        </w:r>
      </w:del>
    </w:p>
    <w:p w14:paraId="1B4E3678" w14:textId="492C1465" w:rsidR="0067520E" w:rsidDel="00766B34" w:rsidRDefault="0067520E" w:rsidP="00C57BF9">
      <w:pPr>
        <w:ind w:left="720"/>
        <w:rPr>
          <w:del w:id="638" w:author="Pannetier, Theo" w:date="2024-08-07T16:47:00Z" w16du:dateUtc="2024-08-07T15:47:00Z"/>
        </w:rPr>
      </w:pPr>
      <w:del w:id="639" w:author="Pannetier, Theo" w:date="2024-08-07T16:47:00Z" w16du:dateUtc="2024-08-07T15:47:00Z">
        <w:r w:rsidDel="00766B34">
          <w:lastRenderedPageBreak/>
          <w:delText>c:\Programs\RangeShifter_v2.0.</w:delText>
        </w:r>
        <w:r w:rsidRPr="005977D8" w:rsidDel="00766B34">
          <w:delText>1</w:delText>
        </w:r>
        <w:r w:rsidDel="00766B34">
          <w:delText>   </w:delText>
        </w:r>
        <w:r w:rsidRPr="005977D8" w:rsidDel="00766B34">
          <w:delText>c</w:delText>
        </w:r>
        <w:r w:rsidDel="00766B34">
          <w:delText>:\Projects\Connectivity\   Expt1_control.txt</w:delText>
        </w:r>
      </w:del>
    </w:p>
    <w:p w14:paraId="228C5F6E" w14:textId="7254B2C9" w:rsidR="0067520E" w:rsidRDefault="0067520E" w:rsidP="00C57BF9">
      <w:r>
        <w:t xml:space="preserve">A batch is specified in a set of tab-delimited text files, which may be prepared using any text editor. However, as all but the </w:t>
      </w:r>
      <w:r w:rsidRPr="0013438B">
        <w:rPr>
          <w:i/>
        </w:rPr>
        <w:t>Control File</w:t>
      </w:r>
      <w:r>
        <w:t xml:space="preserve"> </w:t>
      </w:r>
      <w:del w:id="640" w:author="Pannetier, Theo" w:date="2024-08-07T16:31:00Z" w16du:dateUtc="2024-08-07T15:31:00Z">
        <w:r w:rsidDel="00026B6E">
          <w:delText xml:space="preserve">and optional genetic architecture file </w:delText>
        </w:r>
      </w:del>
      <w:r>
        <w:t xml:space="preserve">comprise </w:t>
      </w:r>
      <w:proofErr w:type="gramStart"/>
      <w:r>
        <w:t>a number of</w:t>
      </w:r>
      <w:proofErr w:type="gramEnd"/>
      <w:r>
        <w:t xml:space="preserve"> formatted fields (columns), they are best edited using </w:t>
      </w:r>
      <w:r w:rsidRPr="00D34095">
        <w:t>Microsoft</w:t>
      </w:r>
      <w:r>
        <w:t xml:space="preserve"> </w:t>
      </w:r>
      <w:r w:rsidRPr="00D34095">
        <w:t>Excel o</w:t>
      </w:r>
      <w:r>
        <w:t xml:space="preserve">r similar spreadsheet-editing software. </w:t>
      </w:r>
      <w:r w:rsidRPr="00BA1BE8">
        <w:rPr>
          <w:u w:val="single"/>
        </w:rPr>
        <w:t>All</w:t>
      </w:r>
      <w:r>
        <w:t xml:space="preserve"> the batch files </w:t>
      </w:r>
      <w:r w:rsidRPr="00BA1BE8">
        <w:rPr>
          <w:u w:val="single"/>
        </w:rPr>
        <w:t xml:space="preserve">must </w:t>
      </w:r>
      <w:proofErr w:type="gramStart"/>
      <w:r w:rsidRPr="00BA1BE8">
        <w:rPr>
          <w:u w:val="single"/>
        </w:rPr>
        <w:t>be</w:t>
      </w:r>
      <w:r>
        <w:t xml:space="preserve"> located in</w:t>
      </w:r>
      <w:proofErr w:type="gramEnd"/>
      <w:r>
        <w:t xml:space="preserve"> the </w:t>
      </w:r>
      <w:r w:rsidRPr="00BA1BE8">
        <w:rPr>
          <w:i/>
        </w:rPr>
        <w:t>Inputs</w:t>
      </w:r>
      <w:r>
        <w:t xml:space="preserve"> sub-folder of the folder specified through the </w:t>
      </w:r>
      <w:r w:rsidRPr="00BA1BE8">
        <w:rPr>
          <w:i/>
        </w:rPr>
        <w:t>Set Directory</w:t>
      </w:r>
      <w:r>
        <w:t xml:space="preserve"> option of the </w:t>
      </w:r>
      <w:r w:rsidRPr="00BA1BE8">
        <w:rPr>
          <w:i/>
        </w:rPr>
        <w:t>File</w:t>
      </w:r>
      <w:r>
        <w:t xml:space="preserve"> menu.</w:t>
      </w:r>
    </w:p>
    <w:p w14:paraId="7E35BD86" w14:textId="77777777" w:rsidR="0067520E" w:rsidRDefault="0067520E" w:rsidP="00C57BF9">
      <w:r>
        <w:t xml:space="preserve">The </w:t>
      </w:r>
      <w:r w:rsidRPr="00F93293">
        <w:rPr>
          <w:i/>
        </w:rPr>
        <w:t>BatchLog.txt</w:t>
      </w:r>
      <w:r>
        <w:t xml:space="preserve"> output file documents the process of checking the batch input. Any detected errors are reported in this </w:t>
      </w:r>
      <w:proofErr w:type="gramStart"/>
      <w:r>
        <w:t>file, and</w:t>
      </w:r>
      <w:proofErr w:type="gramEnd"/>
      <w:r>
        <w:t xml:space="preserve"> must be corrected before any simulations will be run.</w:t>
      </w:r>
    </w:p>
    <w:p w14:paraId="632766F1" w14:textId="2FDB3F98" w:rsidR="00557FEF" w:rsidRDefault="00557FEF" w:rsidP="00C57BF9">
      <w:r w:rsidRPr="00557FEF">
        <w:rPr>
          <w:b/>
        </w:rPr>
        <w:t>Note</w:t>
      </w:r>
      <w:r>
        <w:t xml:space="preserve"> that, for technical reasons, output maps can be produced only if the batch is initiated via the </w:t>
      </w:r>
      <w:r w:rsidRPr="00F36D87">
        <w:rPr>
          <w:i/>
        </w:rPr>
        <w:t>Batch Mode</w:t>
      </w:r>
      <w:r>
        <w:t xml:space="preserve"> option from within the GUI. Output map specifications in the </w:t>
      </w:r>
      <w:proofErr w:type="spellStart"/>
      <w:r w:rsidRPr="00557FEF">
        <w:rPr>
          <w:i/>
        </w:rPr>
        <w:t>ParameterFile</w:t>
      </w:r>
      <w:proofErr w:type="spellEnd"/>
      <w:r>
        <w:t xml:space="preserve"> (see below) have no effect in the batch-only version.</w:t>
      </w:r>
    </w:p>
    <w:p w14:paraId="6EB4B137" w14:textId="77777777" w:rsidR="0067520E" w:rsidRDefault="0067520E" w:rsidP="009E434A">
      <w:pPr>
        <w:pStyle w:val="Heading3"/>
        <w:numPr>
          <w:ilvl w:val="2"/>
          <w:numId w:val="14"/>
        </w:numPr>
      </w:pPr>
      <w:bookmarkStart w:id="641" w:name="_Toc54110083"/>
      <w:r>
        <w:t>Control file</w:t>
      </w:r>
      <w:bookmarkEnd w:id="641"/>
    </w:p>
    <w:p w14:paraId="24FF8EC8" w14:textId="77777777" w:rsidR="0067520E" w:rsidRDefault="0067520E" w:rsidP="00C57BF9">
      <w:r>
        <w:t xml:space="preserve">This is the principal file in which details of the batch simulation are provided by the user, and is the only file selected directly by the user. All other input files names are specified in the </w:t>
      </w:r>
      <w:r w:rsidRPr="0013438B">
        <w:rPr>
          <w:i/>
        </w:rPr>
        <w:t>Control File</w:t>
      </w:r>
      <w:r>
        <w:t xml:space="preserve"> (</w:t>
      </w:r>
      <w:r w:rsidRPr="00F92ED1">
        <w:t>or hierarchically within other input files</w:t>
      </w:r>
      <w:r>
        <w:t xml:space="preserve">). The format of the </w:t>
      </w:r>
      <w:r w:rsidRPr="0013438B">
        <w:rPr>
          <w:i/>
        </w:rPr>
        <w:t>Control File</w:t>
      </w:r>
      <w:r>
        <w:t xml:space="preserve"> is strictly stipulated; case-sensitive parameter names must be provided exactly as specified.</w:t>
      </w:r>
    </w:p>
    <w:p w14:paraId="7B15559C" w14:textId="77777777" w:rsidR="0067520E" w:rsidRDefault="0067520E" w:rsidP="00C57BF9">
      <w:pPr>
        <w:pStyle w:val="Heading4"/>
      </w:pPr>
      <w:bookmarkStart w:id="642" w:name="_Model_parameters"/>
      <w:bookmarkStart w:id="643" w:name="_Ref371685142"/>
      <w:bookmarkEnd w:id="642"/>
      <w:r>
        <w:t>Model parameters</w:t>
      </w:r>
      <w:bookmarkEnd w:id="643"/>
    </w:p>
    <w:p w14:paraId="7C824265" w14:textId="77777777" w:rsidR="0067520E" w:rsidRDefault="0067520E" w:rsidP="00B35389">
      <w:pPr>
        <w:pStyle w:val="Keepnext"/>
      </w:pPr>
      <w:r>
        <w:t xml:space="preserve">The first twelve lines of the </w:t>
      </w:r>
      <w:r w:rsidRPr="0013438B">
        <w:rPr>
          <w:i/>
        </w:rPr>
        <w:t>Control File</w:t>
      </w:r>
      <w:r>
        <w:t xml:space="preserve"> are parameters which are </w:t>
      </w:r>
      <w:r w:rsidRPr="0013438B">
        <w:rPr>
          <w:u w:val="single"/>
        </w:rPr>
        <w:t>fixed for the entire batch run</w:t>
      </w:r>
      <w:r>
        <w:t>, and upon which the requirement for and format of other input options depend: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872"/>
        <w:gridCol w:w="1296"/>
        <w:gridCol w:w="5760"/>
      </w:tblGrid>
      <w:tr w:rsidR="0067520E" w:rsidRPr="007638F9" w14:paraId="7E722473" w14:textId="77777777" w:rsidTr="00C57BF9">
        <w:tc>
          <w:tcPr>
            <w:tcW w:w="1872" w:type="dxa"/>
          </w:tcPr>
          <w:p w14:paraId="2C3A1F4B" w14:textId="77777777" w:rsidR="0067520E" w:rsidRPr="007638F9" w:rsidRDefault="0067520E" w:rsidP="00C57BF9">
            <w:pPr>
              <w:pStyle w:val="Table11"/>
              <w:rPr>
                <w:b/>
              </w:rPr>
            </w:pPr>
            <w:r w:rsidRPr="007638F9">
              <w:rPr>
                <w:b/>
              </w:rPr>
              <w:t>Parameter</w:t>
            </w:r>
          </w:p>
        </w:tc>
        <w:tc>
          <w:tcPr>
            <w:tcW w:w="1296" w:type="dxa"/>
          </w:tcPr>
          <w:p w14:paraId="4CCF4ACD" w14:textId="77777777" w:rsidR="0067520E" w:rsidRPr="007638F9" w:rsidRDefault="0067520E" w:rsidP="00C57BF9">
            <w:pPr>
              <w:pStyle w:val="Table11"/>
              <w:rPr>
                <w:b/>
              </w:rPr>
            </w:pPr>
            <w:r w:rsidRPr="007638F9">
              <w:rPr>
                <w:b/>
              </w:rPr>
              <w:t>Values</w:t>
            </w:r>
          </w:p>
        </w:tc>
        <w:tc>
          <w:tcPr>
            <w:tcW w:w="5760" w:type="dxa"/>
          </w:tcPr>
          <w:p w14:paraId="47756A0C" w14:textId="77777777" w:rsidR="0067520E" w:rsidRPr="007638F9" w:rsidRDefault="0067520E" w:rsidP="00C57BF9">
            <w:pPr>
              <w:pStyle w:val="Table11"/>
              <w:rPr>
                <w:b/>
              </w:rPr>
            </w:pPr>
            <w:r>
              <w:rPr>
                <w:b/>
              </w:rPr>
              <w:t>Description</w:t>
            </w:r>
          </w:p>
        </w:tc>
      </w:tr>
      <w:tr w:rsidR="0067520E" w:rsidRPr="00211309" w14:paraId="662C74C1" w14:textId="77777777" w:rsidTr="00C57BF9">
        <w:tc>
          <w:tcPr>
            <w:tcW w:w="1872" w:type="dxa"/>
          </w:tcPr>
          <w:p w14:paraId="7BED44AA" w14:textId="77777777" w:rsidR="0067520E" w:rsidRPr="00211309" w:rsidRDefault="0067520E" w:rsidP="00C57BF9">
            <w:pPr>
              <w:pStyle w:val="Table11"/>
            </w:pPr>
            <w:r>
              <w:t>BatchNum</w:t>
            </w:r>
          </w:p>
        </w:tc>
        <w:tc>
          <w:tcPr>
            <w:tcW w:w="1296" w:type="dxa"/>
          </w:tcPr>
          <w:p w14:paraId="58701562" w14:textId="77777777" w:rsidR="0067520E" w:rsidRPr="00211309" w:rsidRDefault="0067520E" w:rsidP="00C57BF9">
            <w:pPr>
              <w:pStyle w:val="Table11"/>
            </w:pPr>
            <w:r>
              <w:t>≥ 0</w:t>
            </w:r>
          </w:p>
        </w:tc>
        <w:tc>
          <w:tcPr>
            <w:tcW w:w="5760" w:type="dxa"/>
          </w:tcPr>
          <w:p w14:paraId="5EF13288" w14:textId="77777777" w:rsidR="0067520E" w:rsidRPr="00211309" w:rsidRDefault="0067520E" w:rsidP="00C57BF9">
            <w:pPr>
              <w:pStyle w:val="Table11"/>
            </w:pPr>
            <w:r>
              <w:t>Batch number, appears in all output file names</w:t>
            </w:r>
          </w:p>
        </w:tc>
      </w:tr>
      <w:tr w:rsidR="0067520E" w:rsidRPr="00211309" w14:paraId="72BD7583" w14:textId="77777777" w:rsidTr="00C57BF9">
        <w:tc>
          <w:tcPr>
            <w:tcW w:w="1872" w:type="dxa"/>
          </w:tcPr>
          <w:p w14:paraId="5287F8CA" w14:textId="77777777" w:rsidR="0067520E" w:rsidRPr="00211309" w:rsidRDefault="0067520E" w:rsidP="00C57BF9">
            <w:pPr>
              <w:pStyle w:val="Table11"/>
            </w:pPr>
            <w:r w:rsidRPr="00211309">
              <w:t>PatchModel</w:t>
            </w:r>
          </w:p>
        </w:tc>
        <w:tc>
          <w:tcPr>
            <w:tcW w:w="1296" w:type="dxa"/>
          </w:tcPr>
          <w:p w14:paraId="45602DB5" w14:textId="77777777" w:rsidR="0067520E" w:rsidRPr="00211309" w:rsidRDefault="0067520E" w:rsidP="00C57BF9">
            <w:pPr>
              <w:pStyle w:val="Table11"/>
            </w:pPr>
            <w:r w:rsidRPr="00211309">
              <w:t>0</w:t>
            </w:r>
            <w:r>
              <w:t xml:space="preserve"> / 1</w:t>
            </w:r>
          </w:p>
        </w:tc>
        <w:tc>
          <w:tcPr>
            <w:tcW w:w="5760" w:type="dxa"/>
          </w:tcPr>
          <w:p w14:paraId="15C647CE" w14:textId="77777777" w:rsidR="0067520E" w:rsidRPr="00211309" w:rsidRDefault="0067520E" w:rsidP="00C57BF9">
            <w:pPr>
              <w:pStyle w:val="Table11"/>
            </w:pPr>
            <w:r>
              <w:t>0 = cell-based model, 1 = patch-based model</w:t>
            </w:r>
          </w:p>
        </w:tc>
      </w:tr>
      <w:tr w:rsidR="0067520E" w:rsidRPr="00211309" w14:paraId="1AAED317" w14:textId="77777777" w:rsidTr="00C57BF9">
        <w:tc>
          <w:tcPr>
            <w:tcW w:w="1872" w:type="dxa"/>
          </w:tcPr>
          <w:p w14:paraId="69520DF6" w14:textId="77777777" w:rsidR="0067520E" w:rsidRPr="00211309" w:rsidRDefault="0067520E" w:rsidP="00C57BF9">
            <w:pPr>
              <w:pStyle w:val="Table11"/>
            </w:pPr>
            <w:r w:rsidRPr="00211309">
              <w:t>Resolution</w:t>
            </w:r>
          </w:p>
        </w:tc>
        <w:tc>
          <w:tcPr>
            <w:tcW w:w="1296" w:type="dxa"/>
          </w:tcPr>
          <w:p w14:paraId="0BEE7B73" w14:textId="77777777" w:rsidR="0067520E" w:rsidRPr="00211309" w:rsidRDefault="0067520E" w:rsidP="00C57BF9">
            <w:pPr>
              <w:pStyle w:val="Table11"/>
            </w:pPr>
            <w:r>
              <w:t>&gt; 0</w:t>
            </w:r>
          </w:p>
        </w:tc>
        <w:tc>
          <w:tcPr>
            <w:tcW w:w="5760" w:type="dxa"/>
          </w:tcPr>
          <w:p w14:paraId="57029F87" w14:textId="77777777" w:rsidR="0067520E" w:rsidRPr="00211309" w:rsidRDefault="0067520E" w:rsidP="00C57BF9">
            <w:pPr>
              <w:pStyle w:val="Table11"/>
            </w:pPr>
            <w:r>
              <w:t>Landscape resolution (m)</w:t>
            </w:r>
          </w:p>
        </w:tc>
      </w:tr>
      <w:tr w:rsidR="0067520E" w:rsidRPr="00211309" w14:paraId="36F8A497" w14:textId="77777777" w:rsidTr="00C57BF9">
        <w:tc>
          <w:tcPr>
            <w:tcW w:w="1872" w:type="dxa"/>
          </w:tcPr>
          <w:p w14:paraId="3FE4D30D" w14:textId="77777777" w:rsidR="0067520E" w:rsidRPr="00211309" w:rsidRDefault="0067520E" w:rsidP="00C57BF9">
            <w:pPr>
              <w:pStyle w:val="Table11"/>
            </w:pPr>
            <w:r w:rsidRPr="00211309">
              <w:t>LandType</w:t>
            </w:r>
          </w:p>
        </w:tc>
        <w:tc>
          <w:tcPr>
            <w:tcW w:w="1296" w:type="dxa"/>
          </w:tcPr>
          <w:p w14:paraId="48816E51" w14:textId="77777777" w:rsidR="0067520E" w:rsidRPr="00211309" w:rsidRDefault="0067520E" w:rsidP="00C57BF9">
            <w:pPr>
              <w:pStyle w:val="Table11"/>
            </w:pPr>
            <w:r w:rsidRPr="00211309">
              <w:t>0</w:t>
            </w:r>
            <w:r>
              <w:t xml:space="preserve"> / 2 / 9</w:t>
            </w:r>
          </w:p>
        </w:tc>
        <w:tc>
          <w:tcPr>
            <w:tcW w:w="5760" w:type="dxa"/>
          </w:tcPr>
          <w:p w14:paraId="2871F60A" w14:textId="77777777" w:rsidR="0067520E" w:rsidRPr="00211309" w:rsidRDefault="0067520E" w:rsidP="00C57BF9">
            <w:pPr>
              <w:pStyle w:val="Table11"/>
            </w:pPr>
            <w:r>
              <w:t>0 = imported raster map with unique habitat codes</w:t>
            </w:r>
            <w:r>
              <w:br/>
              <w:t>2 = imported raster map with habitat quality</w:t>
            </w:r>
            <w:r>
              <w:br/>
              <w:t xml:space="preserve">9 = create </w:t>
            </w:r>
            <w:r w:rsidRPr="005D3C1D">
              <w:t xml:space="preserve">an artificial landscape </w:t>
            </w:r>
            <w:r>
              <w:t>for</w:t>
            </w:r>
            <w:r w:rsidRPr="005D3C1D">
              <w:t xml:space="preserve"> each replicate</w:t>
            </w:r>
          </w:p>
        </w:tc>
      </w:tr>
      <w:tr w:rsidR="0067520E" w:rsidRPr="00211309" w14:paraId="1082A65F" w14:textId="77777777" w:rsidTr="00C57BF9">
        <w:tc>
          <w:tcPr>
            <w:tcW w:w="1872" w:type="dxa"/>
          </w:tcPr>
          <w:p w14:paraId="7BCF0F37" w14:textId="77777777" w:rsidR="0067520E" w:rsidRPr="00211309" w:rsidRDefault="0067520E" w:rsidP="00C57BF9">
            <w:pPr>
              <w:pStyle w:val="Table11"/>
            </w:pPr>
            <w:r>
              <w:t>MaxHabitats</w:t>
            </w:r>
          </w:p>
        </w:tc>
        <w:tc>
          <w:tcPr>
            <w:tcW w:w="1296" w:type="dxa"/>
          </w:tcPr>
          <w:p w14:paraId="5187B36E" w14:textId="77777777" w:rsidR="0067520E" w:rsidRPr="00F92ED1" w:rsidRDefault="0067520E" w:rsidP="00C57BF9">
            <w:pPr>
              <w:pStyle w:val="Table11"/>
            </w:pPr>
            <w:r w:rsidRPr="00F92ED1">
              <w:t xml:space="preserve">&gt; </w:t>
            </w:r>
            <w:r>
              <w:t>0</w:t>
            </w:r>
          </w:p>
        </w:tc>
        <w:tc>
          <w:tcPr>
            <w:tcW w:w="5760" w:type="dxa"/>
          </w:tcPr>
          <w:p w14:paraId="5DFB65F1" w14:textId="77777777" w:rsidR="0067520E" w:rsidRPr="00211309" w:rsidRDefault="0067520E" w:rsidP="00C57BF9">
            <w:pPr>
              <w:pStyle w:val="Table11"/>
            </w:pPr>
            <w:r>
              <w:t>Maximum number of habitats in the landscapes to be used;</w:t>
            </w:r>
            <w:r>
              <w:br/>
              <w:t xml:space="preserve">must be &gt;1 for </w:t>
            </w:r>
            <w:r w:rsidRPr="007A1093">
              <w:rPr>
                <w:i/>
              </w:rPr>
              <w:t>LandType</w:t>
            </w:r>
            <w:r>
              <w:t> = 0</w:t>
            </w:r>
            <w:r>
              <w:br/>
              <w:t xml:space="preserve">must be 1 for </w:t>
            </w:r>
            <w:r w:rsidRPr="007A1093">
              <w:rPr>
                <w:i/>
              </w:rPr>
              <w:t>LandType</w:t>
            </w:r>
            <w:r>
              <w:t> = 2 or 9</w:t>
            </w:r>
          </w:p>
        </w:tc>
      </w:tr>
      <w:tr w:rsidR="0067520E" w:rsidRPr="00211309" w14:paraId="184F0D1F" w14:textId="77777777" w:rsidTr="00C57BF9">
        <w:tc>
          <w:tcPr>
            <w:tcW w:w="1872" w:type="dxa"/>
          </w:tcPr>
          <w:p w14:paraId="7F35397D" w14:textId="77777777" w:rsidR="0067520E" w:rsidRPr="00211309" w:rsidRDefault="0067520E" w:rsidP="00C57BF9">
            <w:pPr>
              <w:pStyle w:val="Table11"/>
            </w:pPr>
            <w:r w:rsidRPr="00211309">
              <w:t>SpeciesDist</w:t>
            </w:r>
          </w:p>
        </w:tc>
        <w:tc>
          <w:tcPr>
            <w:tcW w:w="1296" w:type="dxa"/>
          </w:tcPr>
          <w:p w14:paraId="37EB6C58" w14:textId="77777777" w:rsidR="0067520E" w:rsidRPr="00211309" w:rsidRDefault="0067520E" w:rsidP="00C57BF9">
            <w:pPr>
              <w:pStyle w:val="Table11"/>
            </w:pPr>
            <w:r w:rsidRPr="00211309">
              <w:t>0</w:t>
            </w:r>
            <w:r>
              <w:t xml:space="preserve"> / 1</w:t>
            </w:r>
          </w:p>
        </w:tc>
        <w:tc>
          <w:tcPr>
            <w:tcW w:w="5760" w:type="dxa"/>
          </w:tcPr>
          <w:p w14:paraId="5DA8303A" w14:textId="77777777" w:rsidR="0067520E" w:rsidRPr="00211309" w:rsidRDefault="0067520E" w:rsidP="00C57BF9">
            <w:pPr>
              <w:pStyle w:val="Table11"/>
            </w:pPr>
            <w:r>
              <w:t>Load initial species distribution? 0 = no, 1 = yes</w:t>
            </w:r>
          </w:p>
        </w:tc>
      </w:tr>
      <w:tr w:rsidR="0067520E" w:rsidRPr="00211309" w14:paraId="340F5496" w14:textId="77777777" w:rsidTr="00C57BF9">
        <w:tc>
          <w:tcPr>
            <w:tcW w:w="1872" w:type="dxa"/>
          </w:tcPr>
          <w:p w14:paraId="2BB70EE4" w14:textId="77777777" w:rsidR="0067520E" w:rsidRPr="00211309" w:rsidRDefault="0067520E" w:rsidP="00C57BF9">
            <w:pPr>
              <w:pStyle w:val="Table11"/>
            </w:pPr>
            <w:r w:rsidRPr="00211309">
              <w:t>DistResolution</w:t>
            </w:r>
          </w:p>
        </w:tc>
        <w:tc>
          <w:tcPr>
            <w:tcW w:w="1296" w:type="dxa"/>
          </w:tcPr>
          <w:p w14:paraId="28C31640" w14:textId="77777777" w:rsidR="0067520E" w:rsidRPr="00211309" w:rsidRDefault="0067520E" w:rsidP="00C57BF9">
            <w:pPr>
              <w:pStyle w:val="Table11"/>
            </w:pPr>
            <w:r>
              <w:t>&gt; 0</w:t>
            </w:r>
          </w:p>
        </w:tc>
        <w:tc>
          <w:tcPr>
            <w:tcW w:w="5760" w:type="dxa"/>
          </w:tcPr>
          <w:p w14:paraId="5F394B6C" w14:textId="77777777" w:rsidR="0067520E" w:rsidRPr="00211309" w:rsidRDefault="0067520E" w:rsidP="00C57BF9">
            <w:pPr>
              <w:pStyle w:val="Table11"/>
            </w:pPr>
            <w:r w:rsidRPr="00752E8B">
              <w:t>Resolution of the species distribution map (m)</w:t>
            </w:r>
            <w:r>
              <w:br/>
              <w:t xml:space="preserve">must not be less than the </w:t>
            </w:r>
            <w:r w:rsidRPr="007A1093">
              <w:rPr>
                <w:i/>
              </w:rPr>
              <w:t>Resolution</w:t>
            </w:r>
            <w:r>
              <w:t xml:space="preserve"> parameter</w:t>
            </w:r>
          </w:p>
        </w:tc>
      </w:tr>
      <w:tr w:rsidR="0067520E" w:rsidRPr="00211309" w14:paraId="6D9A49D4" w14:textId="77777777" w:rsidTr="00C57BF9">
        <w:tc>
          <w:tcPr>
            <w:tcW w:w="1872" w:type="dxa"/>
          </w:tcPr>
          <w:p w14:paraId="4B2CDCFA" w14:textId="77777777" w:rsidR="0067520E" w:rsidRPr="00211309" w:rsidRDefault="0067520E" w:rsidP="00C57BF9">
            <w:pPr>
              <w:pStyle w:val="Table11"/>
            </w:pPr>
            <w:r w:rsidRPr="00211309">
              <w:t>Reproduction</w:t>
            </w:r>
          </w:p>
        </w:tc>
        <w:tc>
          <w:tcPr>
            <w:tcW w:w="1296" w:type="dxa"/>
          </w:tcPr>
          <w:p w14:paraId="13263E89" w14:textId="77777777" w:rsidR="0067520E" w:rsidRPr="00211309" w:rsidRDefault="0067520E" w:rsidP="00C57BF9">
            <w:pPr>
              <w:pStyle w:val="Table11"/>
            </w:pPr>
            <w:r w:rsidRPr="00211309">
              <w:t>0</w:t>
            </w:r>
            <w:r>
              <w:t xml:space="preserve"> / 1 / 2</w:t>
            </w:r>
          </w:p>
        </w:tc>
        <w:tc>
          <w:tcPr>
            <w:tcW w:w="5760" w:type="dxa"/>
          </w:tcPr>
          <w:p w14:paraId="3D39CDD5" w14:textId="77777777" w:rsidR="0067520E" w:rsidRPr="00211309" w:rsidRDefault="0067520E" w:rsidP="00C57BF9">
            <w:pPr>
              <w:pStyle w:val="Table11"/>
            </w:pPr>
            <w:r w:rsidRPr="00752E8B">
              <w:t>0 = asexual / only female mo</w:t>
            </w:r>
            <w:r>
              <w:t>del, 1 = sexual model (simple);</w:t>
            </w:r>
            <w:r>
              <w:br/>
            </w:r>
            <w:r w:rsidRPr="00752E8B">
              <w:t>2 = sexual model (explicit mating system)</w:t>
            </w:r>
          </w:p>
        </w:tc>
      </w:tr>
      <w:tr w:rsidR="0067520E" w:rsidRPr="00211309" w14:paraId="3EF27280" w14:textId="77777777" w:rsidTr="00C57BF9">
        <w:tc>
          <w:tcPr>
            <w:tcW w:w="1872" w:type="dxa"/>
          </w:tcPr>
          <w:p w14:paraId="530F47F8" w14:textId="77777777" w:rsidR="0067520E" w:rsidRPr="00211309" w:rsidRDefault="0067520E" w:rsidP="00C57BF9">
            <w:pPr>
              <w:pStyle w:val="Table11"/>
            </w:pPr>
            <w:r>
              <w:t>RepSeasons</w:t>
            </w:r>
          </w:p>
        </w:tc>
        <w:tc>
          <w:tcPr>
            <w:tcW w:w="1296" w:type="dxa"/>
          </w:tcPr>
          <w:p w14:paraId="0C48DBF9" w14:textId="77777777" w:rsidR="0067520E" w:rsidRPr="00211309" w:rsidRDefault="0067520E" w:rsidP="00C57BF9">
            <w:pPr>
              <w:pStyle w:val="Table11"/>
            </w:pPr>
            <w:r>
              <w:t>≥ 1</w:t>
            </w:r>
          </w:p>
        </w:tc>
        <w:tc>
          <w:tcPr>
            <w:tcW w:w="5760" w:type="dxa"/>
          </w:tcPr>
          <w:p w14:paraId="622BA1FE" w14:textId="77777777" w:rsidR="0067520E" w:rsidRPr="00211309" w:rsidRDefault="0067520E" w:rsidP="00C57BF9">
            <w:pPr>
              <w:pStyle w:val="Table11"/>
            </w:pPr>
            <w:r>
              <w:t>No. of reproductive seasons per year</w:t>
            </w:r>
          </w:p>
        </w:tc>
      </w:tr>
      <w:tr w:rsidR="0067520E" w:rsidRPr="00211309" w14:paraId="2559E855" w14:textId="77777777" w:rsidTr="00C57BF9">
        <w:tc>
          <w:tcPr>
            <w:tcW w:w="1872" w:type="dxa"/>
          </w:tcPr>
          <w:p w14:paraId="761F818C" w14:textId="77777777" w:rsidR="0067520E" w:rsidRPr="00211309" w:rsidRDefault="0067520E" w:rsidP="00C57BF9">
            <w:pPr>
              <w:pStyle w:val="Table11"/>
            </w:pPr>
            <w:r w:rsidRPr="00211309">
              <w:t>StageStruct</w:t>
            </w:r>
          </w:p>
        </w:tc>
        <w:tc>
          <w:tcPr>
            <w:tcW w:w="1296" w:type="dxa"/>
          </w:tcPr>
          <w:p w14:paraId="31B9CB06" w14:textId="77777777" w:rsidR="0067520E" w:rsidRPr="00211309" w:rsidRDefault="0067520E" w:rsidP="00C57BF9">
            <w:pPr>
              <w:pStyle w:val="Table11"/>
            </w:pPr>
            <w:r w:rsidRPr="00211309">
              <w:t>0</w:t>
            </w:r>
            <w:r>
              <w:t xml:space="preserve"> / 1</w:t>
            </w:r>
          </w:p>
        </w:tc>
        <w:tc>
          <w:tcPr>
            <w:tcW w:w="5760" w:type="dxa"/>
          </w:tcPr>
          <w:p w14:paraId="3FAE8610" w14:textId="77777777" w:rsidR="0067520E" w:rsidRPr="00211309" w:rsidRDefault="0067520E" w:rsidP="00C57BF9">
            <w:pPr>
              <w:pStyle w:val="Table11"/>
            </w:pPr>
            <w:r>
              <w:t>0 = no stage structure, 1 = stage-structured model</w:t>
            </w:r>
          </w:p>
        </w:tc>
      </w:tr>
      <w:tr w:rsidR="0067520E" w:rsidRPr="00211309" w14:paraId="2721C9D7" w14:textId="77777777" w:rsidTr="00C57BF9">
        <w:tc>
          <w:tcPr>
            <w:tcW w:w="1872" w:type="dxa"/>
          </w:tcPr>
          <w:p w14:paraId="0532DA87" w14:textId="77777777" w:rsidR="0067520E" w:rsidRPr="00211309" w:rsidRDefault="0067520E" w:rsidP="00C57BF9">
            <w:pPr>
              <w:pStyle w:val="Table11"/>
            </w:pPr>
            <w:r w:rsidRPr="00211309">
              <w:t>Stages</w:t>
            </w:r>
          </w:p>
        </w:tc>
        <w:tc>
          <w:tcPr>
            <w:tcW w:w="1296" w:type="dxa"/>
          </w:tcPr>
          <w:p w14:paraId="0AF611C3" w14:textId="77777777" w:rsidR="0067520E" w:rsidRPr="00211309" w:rsidRDefault="0067520E" w:rsidP="00C57BF9">
            <w:pPr>
              <w:pStyle w:val="Table11"/>
            </w:pPr>
            <w:r>
              <w:t>&gt; 1</w:t>
            </w:r>
          </w:p>
        </w:tc>
        <w:tc>
          <w:tcPr>
            <w:tcW w:w="5760" w:type="dxa"/>
          </w:tcPr>
          <w:p w14:paraId="1D141978" w14:textId="77777777" w:rsidR="0067520E" w:rsidRPr="00211309" w:rsidRDefault="0067520E" w:rsidP="00C57BF9">
            <w:pPr>
              <w:pStyle w:val="Table11"/>
            </w:pPr>
            <w:r>
              <w:t>No. of stages (incl. juveniles) if stage-structured</w:t>
            </w:r>
          </w:p>
        </w:tc>
      </w:tr>
      <w:tr w:rsidR="0067520E" w:rsidRPr="00211309" w14:paraId="626966CE" w14:textId="77777777" w:rsidTr="00C57BF9">
        <w:tc>
          <w:tcPr>
            <w:tcW w:w="1872" w:type="dxa"/>
          </w:tcPr>
          <w:p w14:paraId="56490E40" w14:textId="77777777" w:rsidR="0067520E" w:rsidRPr="00211309" w:rsidRDefault="0067520E" w:rsidP="00C57BF9">
            <w:pPr>
              <w:pStyle w:val="Table11"/>
            </w:pPr>
            <w:r w:rsidRPr="00211309">
              <w:t>Transfer</w:t>
            </w:r>
          </w:p>
        </w:tc>
        <w:tc>
          <w:tcPr>
            <w:tcW w:w="1296" w:type="dxa"/>
          </w:tcPr>
          <w:p w14:paraId="4BB4A296" w14:textId="77777777" w:rsidR="0067520E" w:rsidRPr="00211309" w:rsidRDefault="0067520E" w:rsidP="00C57BF9">
            <w:pPr>
              <w:pStyle w:val="Table11"/>
            </w:pPr>
            <w:r>
              <w:t>0 / 1 / 2</w:t>
            </w:r>
          </w:p>
        </w:tc>
        <w:tc>
          <w:tcPr>
            <w:tcW w:w="5760" w:type="dxa"/>
          </w:tcPr>
          <w:p w14:paraId="6BCE3F90" w14:textId="77777777" w:rsidR="0067520E" w:rsidRPr="00211309" w:rsidRDefault="0067520E" w:rsidP="00C57BF9">
            <w:pPr>
              <w:pStyle w:val="Table11"/>
            </w:pPr>
            <w:r>
              <w:t xml:space="preserve">Transfer method: </w:t>
            </w:r>
            <w:r w:rsidRPr="00A56741">
              <w:t>0 = dispersal kernels,</w:t>
            </w:r>
            <w:r>
              <w:br/>
            </w:r>
            <w:r w:rsidRPr="00A56741">
              <w:t>1 = SMS</w:t>
            </w:r>
            <w:r>
              <w:t xml:space="preserve"> (stochastic movement simulator)</w:t>
            </w:r>
            <w:r w:rsidRPr="00A56741">
              <w:t>,</w:t>
            </w:r>
            <w:r>
              <w:br/>
            </w:r>
            <w:r w:rsidRPr="00A56741">
              <w:t>2 = CRW</w:t>
            </w:r>
            <w:r>
              <w:t xml:space="preserve"> (correlated random walk)</w:t>
            </w:r>
          </w:p>
        </w:tc>
      </w:tr>
    </w:tbl>
    <w:p w14:paraId="0099D178" w14:textId="77777777" w:rsidR="0067520E" w:rsidRDefault="0067520E" w:rsidP="00C57BF9">
      <w:r>
        <w:t xml:space="preserve">Thus, it is not possible, for example, to mix simulations for a stage-structured population with those for a non-structured population within a single batch run, or to model a single population on both a cell-based and a patch-based landscape. For such applications, separate </w:t>
      </w:r>
      <w:r>
        <w:lastRenderedPageBreak/>
        <w:t xml:space="preserve">batch runs are required. However, there is no limit to the number of parameter combinations nor to the number of landscapes used. Note that the total number of simulations is the product of the number of </w:t>
      </w:r>
      <w:proofErr w:type="gramStart"/>
      <w:r>
        <w:t>parameter</w:t>
      </w:r>
      <w:proofErr w:type="gramEnd"/>
      <w:r>
        <w:t xml:space="preserve"> sets and the number of landscapes, and, as each simulation may comprise many replicates, the volume of output produced by a single batch run may be substantial.</w:t>
      </w:r>
    </w:p>
    <w:p w14:paraId="280599E6" w14:textId="77777777" w:rsidR="0067520E" w:rsidRDefault="0067520E" w:rsidP="00C57BF9">
      <w:pPr>
        <w:pStyle w:val="Heading4"/>
      </w:pPr>
      <w:r>
        <w:t>File name parameters</w:t>
      </w:r>
    </w:p>
    <w:p w14:paraId="79EDD3F6" w14:textId="675EEB02" w:rsidR="0067520E" w:rsidRDefault="0067520E" w:rsidP="00C57BF9">
      <w:pPr>
        <w:keepNext/>
      </w:pPr>
      <w:r>
        <w:t xml:space="preserve">The remaining eight lines of the </w:t>
      </w:r>
      <w:r w:rsidRPr="0013438B">
        <w:rPr>
          <w:i/>
        </w:rPr>
        <w:t>Control File</w:t>
      </w:r>
      <w:r>
        <w:t xml:space="preserve"> are the names of parameter files, of which six are compulsory. If not required (i.e. for a non-structured population), the </w:t>
      </w:r>
      <w:proofErr w:type="spellStart"/>
      <w:r w:rsidRPr="00012144">
        <w:rPr>
          <w:i/>
        </w:rPr>
        <w:t>StageStructFile</w:t>
      </w:r>
      <w:proofErr w:type="spellEnd"/>
      <w:r>
        <w:t xml:space="preserve"> filename must be set to NULL, and the </w:t>
      </w:r>
      <w:proofErr w:type="spellStart"/>
      <w:r w:rsidRPr="00473EB6">
        <w:rPr>
          <w:i/>
        </w:rPr>
        <w:t>GeneticsFile</w:t>
      </w:r>
      <w:proofErr w:type="spellEnd"/>
      <w:r>
        <w:t xml:space="preserve"> may be NULL if there are no heritable traits</w:t>
      </w:r>
      <w:r w:rsidR="000C5225">
        <w:t xml:space="preserve"> and no neutral markers</w:t>
      </w:r>
      <w:r>
        <w:t>. In all other cases, the name of a text file (</w:t>
      </w:r>
      <w:r w:rsidRPr="00BA1BE8">
        <w:rPr>
          <w:u w:val="single"/>
        </w:rPr>
        <w:t>including</w:t>
      </w:r>
      <w:r>
        <w:t xml:space="preserve"> the </w:t>
      </w:r>
      <w:r w:rsidRPr="000853C5">
        <w:rPr>
          <w:i/>
        </w:rPr>
        <w:t>.txt</w:t>
      </w:r>
      <w:r>
        <w:t xml:space="preserve"> extension, and </w:t>
      </w:r>
      <w:r w:rsidRPr="000853C5">
        <w:rPr>
          <w:u w:val="single"/>
        </w:rPr>
        <w:t>without any embedded spaces</w:t>
      </w:r>
      <w:r>
        <w:t xml:space="preserve">) must be specified. Thereafter, lines in the </w:t>
      </w:r>
      <w:r w:rsidRPr="0013438B">
        <w:rPr>
          <w:i/>
        </w:rPr>
        <w:t>Control File</w:t>
      </w:r>
      <w:r>
        <w:t xml:space="preserve"> are not read by </w:t>
      </w:r>
      <w:proofErr w:type="spellStart"/>
      <w:proofErr w:type="gramStart"/>
      <w:r>
        <w:t>RangeShifter</w:t>
      </w:r>
      <w:proofErr w:type="spellEnd"/>
      <w:r>
        <w:t>, and</w:t>
      </w:r>
      <w:proofErr w:type="gramEnd"/>
      <w:r>
        <w:t xml:space="preserve"> may be used for as much metadata/comment as is required.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28"/>
        <w:gridCol w:w="1152"/>
        <w:gridCol w:w="6480"/>
      </w:tblGrid>
      <w:tr w:rsidR="0067520E" w:rsidRPr="007638F9" w14:paraId="6D366173" w14:textId="77777777" w:rsidTr="00C57BF9">
        <w:tc>
          <w:tcPr>
            <w:tcW w:w="1728" w:type="dxa"/>
          </w:tcPr>
          <w:p w14:paraId="33E96DAE" w14:textId="77777777" w:rsidR="0067520E" w:rsidRPr="007638F9" w:rsidRDefault="0067520E" w:rsidP="00C57BF9">
            <w:pPr>
              <w:pStyle w:val="Table11"/>
              <w:rPr>
                <w:b/>
              </w:rPr>
            </w:pPr>
            <w:r w:rsidRPr="007638F9">
              <w:rPr>
                <w:b/>
              </w:rPr>
              <w:t>Parameter</w:t>
            </w:r>
          </w:p>
        </w:tc>
        <w:tc>
          <w:tcPr>
            <w:tcW w:w="1152" w:type="dxa"/>
          </w:tcPr>
          <w:p w14:paraId="1D217E43" w14:textId="77777777" w:rsidR="0067520E" w:rsidRPr="007638F9" w:rsidRDefault="0067520E" w:rsidP="00C57BF9">
            <w:pPr>
              <w:pStyle w:val="Table11"/>
              <w:rPr>
                <w:b/>
              </w:rPr>
            </w:pPr>
            <w:r>
              <w:rPr>
                <w:b/>
              </w:rPr>
              <w:t>Required</w:t>
            </w:r>
          </w:p>
        </w:tc>
        <w:tc>
          <w:tcPr>
            <w:tcW w:w="6480" w:type="dxa"/>
          </w:tcPr>
          <w:p w14:paraId="28F57FD9" w14:textId="77777777" w:rsidR="0067520E" w:rsidRPr="007638F9" w:rsidRDefault="0067520E" w:rsidP="00C57BF9">
            <w:pPr>
              <w:pStyle w:val="Table11"/>
              <w:rPr>
                <w:b/>
              </w:rPr>
            </w:pPr>
            <w:r>
              <w:rPr>
                <w:b/>
              </w:rPr>
              <w:t>Description</w:t>
            </w:r>
          </w:p>
        </w:tc>
      </w:tr>
      <w:tr w:rsidR="0067520E" w:rsidRPr="00211309" w14:paraId="41569F74" w14:textId="77777777" w:rsidTr="00C57BF9">
        <w:tc>
          <w:tcPr>
            <w:tcW w:w="1728" w:type="dxa"/>
          </w:tcPr>
          <w:p w14:paraId="5A456CC4" w14:textId="77777777" w:rsidR="0067520E" w:rsidRPr="00211309" w:rsidRDefault="0067520E" w:rsidP="00C57BF9">
            <w:pPr>
              <w:pStyle w:val="Table11"/>
            </w:pPr>
            <w:r>
              <w:t>Parameter</w:t>
            </w:r>
            <w:r w:rsidRPr="00C02994">
              <w:t>File</w:t>
            </w:r>
          </w:p>
        </w:tc>
        <w:tc>
          <w:tcPr>
            <w:tcW w:w="1152" w:type="dxa"/>
          </w:tcPr>
          <w:p w14:paraId="346A7BF0" w14:textId="77777777" w:rsidR="0067520E" w:rsidRPr="00211309" w:rsidRDefault="0067520E" w:rsidP="00C57BF9">
            <w:pPr>
              <w:pStyle w:val="Table11"/>
            </w:pPr>
            <w:r>
              <w:t>yes</w:t>
            </w:r>
          </w:p>
        </w:tc>
        <w:tc>
          <w:tcPr>
            <w:tcW w:w="6480" w:type="dxa"/>
          </w:tcPr>
          <w:p w14:paraId="74216CC4" w14:textId="649D1C85" w:rsidR="0067520E" w:rsidRPr="00211309" w:rsidRDefault="0067520E" w:rsidP="00C57BF9">
            <w:pPr>
              <w:pStyle w:val="Table11"/>
            </w:pPr>
            <w:r>
              <w:t>Principal file for model parameters,</w:t>
            </w:r>
            <w:r>
              <w:br/>
              <w:t>1 line per simulation, simulations must be numbered sequentially</w:t>
            </w:r>
            <w:r>
              <w:br/>
            </w:r>
            <w:r w:rsidRPr="009F7710">
              <w:t xml:space="preserve">includes habitat-dependent values for </w:t>
            </w:r>
            <w:r w:rsidRPr="00A86C3C">
              <w:rPr>
                <w:i/>
                <w:iCs/>
              </w:rPr>
              <w:t>K</w:t>
            </w:r>
            <w:r w:rsidR="00A86C3C">
              <w:t xml:space="preserve"> (or </w:t>
            </w:r>
            <w:r w:rsidR="00A86C3C" w:rsidRPr="00A86C3C">
              <w:rPr>
                <w:i/>
                <w:iCs/>
              </w:rPr>
              <w:t>1/b</w:t>
            </w:r>
            <w:r w:rsidR="00A86C3C">
              <w:t>)</w:t>
            </w:r>
          </w:p>
        </w:tc>
      </w:tr>
      <w:tr w:rsidR="0067520E" w:rsidRPr="00211309" w14:paraId="1AC9C4BC" w14:textId="77777777" w:rsidTr="00C57BF9">
        <w:tc>
          <w:tcPr>
            <w:tcW w:w="1728" w:type="dxa"/>
          </w:tcPr>
          <w:p w14:paraId="332FEF8C" w14:textId="77777777" w:rsidR="0067520E" w:rsidRPr="00211309" w:rsidRDefault="0067520E" w:rsidP="00C57BF9">
            <w:pPr>
              <w:pStyle w:val="Table11"/>
            </w:pPr>
            <w:r w:rsidRPr="00C02994">
              <w:t>LandFile</w:t>
            </w:r>
          </w:p>
        </w:tc>
        <w:tc>
          <w:tcPr>
            <w:tcW w:w="1152" w:type="dxa"/>
          </w:tcPr>
          <w:p w14:paraId="51058F7F" w14:textId="77777777" w:rsidR="0067520E" w:rsidRPr="00211309" w:rsidRDefault="0067520E" w:rsidP="00C57BF9">
            <w:pPr>
              <w:pStyle w:val="Table11"/>
            </w:pPr>
            <w:r>
              <w:t>yes</w:t>
            </w:r>
          </w:p>
        </w:tc>
        <w:tc>
          <w:tcPr>
            <w:tcW w:w="6480" w:type="dxa"/>
          </w:tcPr>
          <w:p w14:paraId="5D5ED978" w14:textId="77777777" w:rsidR="0067520E" w:rsidRPr="00211309" w:rsidRDefault="0067520E" w:rsidP="00C57BF9">
            <w:pPr>
              <w:pStyle w:val="Table11"/>
            </w:pPr>
            <w:r>
              <w:t xml:space="preserve">Identifies the landscape(s) to be used for each simulation in the </w:t>
            </w:r>
            <w:r w:rsidRPr="00DB4A70">
              <w:rPr>
                <w:i/>
              </w:rPr>
              <w:t>ParametersFile</w:t>
            </w:r>
            <w:r>
              <w:t xml:space="preserve">; format depends on </w:t>
            </w:r>
            <w:r w:rsidRPr="00DB4A70">
              <w:rPr>
                <w:i/>
              </w:rPr>
              <w:t>LandType</w:t>
            </w:r>
            <w:r>
              <w:t xml:space="preserve"> setting</w:t>
            </w:r>
          </w:p>
        </w:tc>
      </w:tr>
      <w:tr w:rsidR="0067520E" w:rsidRPr="00211309" w14:paraId="267266D7" w14:textId="77777777" w:rsidTr="00C57BF9">
        <w:tc>
          <w:tcPr>
            <w:tcW w:w="1728" w:type="dxa"/>
          </w:tcPr>
          <w:p w14:paraId="498D289A" w14:textId="77777777" w:rsidR="0067520E" w:rsidRPr="00211309" w:rsidRDefault="0067520E" w:rsidP="00C57BF9">
            <w:pPr>
              <w:pStyle w:val="Table11"/>
            </w:pPr>
            <w:r w:rsidRPr="00C02994">
              <w:t>StageStructFile</w:t>
            </w:r>
          </w:p>
        </w:tc>
        <w:tc>
          <w:tcPr>
            <w:tcW w:w="1152" w:type="dxa"/>
          </w:tcPr>
          <w:p w14:paraId="475B80A6" w14:textId="77777777" w:rsidR="0067520E" w:rsidRPr="00211309" w:rsidRDefault="0067520E" w:rsidP="00C57BF9">
            <w:pPr>
              <w:pStyle w:val="Table11"/>
            </w:pPr>
            <w:r>
              <w:t>optional</w:t>
            </w:r>
          </w:p>
        </w:tc>
        <w:tc>
          <w:tcPr>
            <w:tcW w:w="6480" w:type="dxa"/>
          </w:tcPr>
          <w:p w14:paraId="1C633EF1" w14:textId="77777777" w:rsidR="0067520E" w:rsidRPr="000D6D76" w:rsidRDefault="0067520E" w:rsidP="00C57BF9">
            <w:pPr>
              <w:pStyle w:val="Table11"/>
            </w:pPr>
            <w:r>
              <w:t>Required for stage-structured model (</w:t>
            </w:r>
            <w:r w:rsidRPr="00211309">
              <w:t>StageStruct</w:t>
            </w:r>
            <w:r>
              <w:t>= 1),</w:t>
            </w:r>
            <w:r>
              <w:br/>
              <w:t xml:space="preserve">must have matching simulation nos. to those in </w:t>
            </w:r>
            <w:r w:rsidRPr="00DB4A70">
              <w:rPr>
                <w:i/>
              </w:rPr>
              <w:t>ParametersFile</w:t>
            </w:r>
            <w:r>
              <w:t xml:space="preserve"> </w:t>
            </w:r>
            <w:r>
              <w:br/>
              <w:t>1 line per simulation</w:t>
            </w:r>
          </w:p>
        </w:tc>
      </w:tr>
      <w:tr w:rsidR="0067520E" w:rsidRPr="00211309" w14:paraId="07A2AF46" w14:textId="77777777" w:rsidTr="00C57BF9">
        <w:tc>
          <w:tcPr>
            <w:tcW w:w="1728" w:type="dxa"/>
          </w:tcPr>
          <w:p w14:paraId="0DDFFDEE" w14:textId="77777777" w:rsidR="0067520E" w:rsidRPr="00211309" w:rsidRDefault="0067520E" w:rsidP="00C57BF9">
            <w:pPr>
              <w:pStyle w:val="Table11"/>
            </w:pPr>
            <w:r w:rsidRPr="00C02994">
              <w:t>EmigrationFile</w:t>
            </w:r>
          </w:p>
        </w:tc>
        <w:tc>
          <w:tcPr>
            <w:tcW w:w="1152" w:type="dxa"/>
          </w:tcPr>
          <w:p w14:paraId="651D534C" w14:textId="77777777" w:rsidR="0067520E" w:rsidRPr="00211309" w:rsidRDefault="0067520E" w:rsidP="00C57BF9">
            <w:pPr>
              <w:pStyle w:val="Table11"/>
            </w:pPr>
            <w:r>
              <w:t>yes  )</w:t>
            </w:r>
          </w:p>
        </w:tc>
        <w:tc>
          <w:tcPr>
            <w:tcW w:w="6480" w:type="dxa"/>
            <w:vMerge w:val="restart"/>
            <w:vAlign w:val="center"/>
          </w:tcPr>
          <w:p w14:paraId="31118186" w14:textId="77777777" w:rsidR="0067520E" w:rsidRPr="00211309" w:rsidRDefault="0067520E" w:rsidP="00C57BF9">
            <w:pPr>
              <w:pStyle w:val="Table11"/>
            </w:pPr>
            <w:r>
              <w:t xml:space="preserve">Must have matching simulation nos. to those in </w:t>
            </w:r>
            <w:r w:rsidRPr="00DB4A70">
              <w:rPr>
                <w:i/>
              </w:rPr>
              <w:t>ParametersFile</w:t>
            </w:r>
            <w:r>
              <w:br/>
              <w:t>no. lines per simulation depends on model stage and sex structure</w:t>
            </w:r>
          </w:p>
        </w:tc>
      </w:tr>
      <w:tr w:rsidR="0067520E" w:rsidRPr="00211309" w14:paraId="4461CF2B" w14:textId="77777777" w:rsidTr="00C57BF9">
        <w:tc>
          <w:tcPr>
            <w:tcW w:w="1728" w:type="dxa"/>
          </w:tcPr>
          <w:p w14:paraId="072ACFBF" w14:textId="77777777" w:rsidR="0067520E" w:rsidRPr="00211309" w:rsidRDefault="0067520E" w:rsidP="00C57BF9">
            <w:pPr>
              <w:pStyle w:val="Table11"/>
            </w:pPr>
            <w:r w:rsidRPr="00C02994">
              <w:t>TransferFile</w:t>
            </w:r>
          </w:p>
        </w:tc>
        <w:tc>
          <w:tcPr>
            <w:tcW w:w="1152" w:type="dxa"/>
          </w:tcPr>
          <w:p w14:paraId="10709886" w14:textId="77777777" w:rsidR="0067520E" w:rsidRPr="00211309" w:rsidRDefault="0067520E" w:rsidP="00C57BF9">
            <w:pPr>
              <w:pStyle w:val="Table11"/>
            </w:pPr>
            <w:r>
              <w:t>yes  )</w:t>
            </w:r>
          </w:p>
        </w:tc>
        <w:tc>
          <w:tcPr>
            <w:tcW w:w="6480" w:type="dxa"/>
            <w:vMerge/>
          </w:tcPr>
          <w:p w14:paraId="4A9800C1" w14:textId="77777777" w:rsidR="0067520E" w:rsidRPr="00211309" w:rsidRDefault="0067520E" w:rsidP="00C57BF9">
            <w:pPr>
              <w:pStyle w:val="Table11"/>
            </w:pPr>
          </w:p>
        </w:tc>
      </w:tr>
      <w:tr w:rsidR="0067520E" w:rsidRPr="00211309" w14:paraId="1293914A" w14:textId="77777777" w:rsidTr="00C57BF9">
        <w:tc>
          <w:tcPr>
            <w:tcW w:w="1728" w:type="dxa"/>
          </w:tcPr>
          <w:p w14:paraId="77558367" w14:textId="77777777" w:rsidR="0067520E" w:rsidRPr="00211309" w:rsidRDefault="0067520E" w:rsidP="00C57BF9">
            <w:pPr>
              <w:pStyle w:val="Table11"/>
            </w:pPr>
            <w:r w:rsidRPr="00C02994">
              <w:t>SettlementFile</w:t>
            </w:r>
          </w:p>
        </w:tc>
        <w:tc>
          <w:tcPr>
            <w:tcW w:w="1152" w:type="dxa"/>
          </w:tcPr>
          <w:p w14:paraId="269EFE01" w14:textId="77777777" w:rsidR="0067520E" w:rsidRPr="00211309" w:rsidRDefault="0067520E" w:rsidP="00C57BF9">
            <w:pPr>
              <w:pStyle w:val="Table11"/>
            </w:pPr>
            <w:r>
              <w:t>yes  )</w:t>
            </w:r>
          </w:p>
        </w:tc>
        <w:tc>
          <w:tcPr>
            <w:tcW w:w="6480" w:type="dxa"/>
            <w:vMerge/>
          </w:tcPr>
          <w:p w14:paraId="3C83424E" w14:textId="77777777" w:rsidR="0067520E" w:rsidRPr="00211309" w:rsidRDefault="0067520E" w:rsidP="00C57BF9">
            <w:pPr>
              <w:pStyle w:val="Table11"/>
            </w:pPr>
          </w:p>
        </w:tc>
      </w:tr>
      <w:tr w:rsidR="0067520E" w:rsidRPr="00211309" w14:paraId="01048C04" w14:textId="77777777" w:rsidTr="00C57BF9">
        <w:tc>
          <w:tcPr>
            <w:tcW w:w="1728" w:type="dxa"/>
          </w:tcPr>
          <w:p w14:paraId="42398D63" w14:textId="77777777" w:rsidR="0067520E" w:rsidRPr="00211309" w:rsidRDefault="0067520E" w:rsidP="00C57BF9">
            <w:pPr>
              <w:pStyle w:val="Table11"/>
            </w:pPr>
            <w:r w:rsidRPr="00473EB6">
              <w:t>GeneticsFile</w:t>
            </w:r>
          </w:p>
        </w:tc>
        <w:tc>
          <w:tcPr>
            <w:tcW w:w="1152" w:type="dxa"/>
          </w:tcPr>
          <w:p w14:paraId="34F1F013" w14:textId="77777777" w:rsidR="0067520E" w:rsidRPr="00211309" w:rsidRDefault="0067520E" w:rsidP="00C57BF9">
            <w:pPr>
              <w:pStyle w:val="Table11"/>
            </w:pPr>
            <w:r>
              <w:t>yes</w:t>
            </w:r>
          </w:p>
        </w:tc>
        <w:tc>
          <w:tcPr>
            <w:tcW w:w="6480" w:type="dxa"/>
          </w:tcPr>
          <w:p w14:paraId="4093CBF7" w14:textId="7BE2A49B" w:rsidR="0067520E" w:rsidRPr="00211309" w:rsidRDefault="0067520E" w:rsidP="00C57BF9">
            <w:pPr>
              <w:pStyle w:val="Table11"/>
            </w:pPr>
            <w:r>
              <w:t xml:space="preserve">Must have matching simulation nos. to those in </w:t>
            </w:r>
            <w:r w:rsidRPr="00DB4A70">
              <w:rPr>
                <w:i/>
              </w:rPr>
              <w:t>ParametersFile</w:t>
            </w:r>
            <w:r>
              <w:br/>
              <w:t xml:space="preserve">1 line per simulation; </w:t>
            </w:r>
            <w:del w:id="644" w:author="Pannetier, Theo" w:date="2024-06-08T12:14:00Z">
              <w:r w:rsidDel="00425F33">
                <w:delText>may be NULL, but if there are heritable traits, default genome structure will be applied</w:delText>
              </w:r>
            </w:del>
            <w:ins w:id="645" w:author="Pannetier, Theo" w:date="2024-06-08T12:14:00Z">
              <w:r w:rsidR="00425F33">
                <w:t xml:space="preserve">must be </w:t>
              </w:r>
            </w:ins>
            <w:ins w:id="646" w:author="Pannetier, Theo" w:date="2024-06-08T12:15:00Z">
              <w:r w:rsidR="00425F33">
                <w:t>provided if any eligible trait is enabled, otherwise it must be NULL.</w:t>
              </w:r>
            </w:ins>
          </w:p>
        </w:tc>
      </w:tr>
      <w:tr w:rsidR="0067520E" w:rsidRPr="00211309" w14:paraId="24362F7F" w14:textId="77777777" w:rsidTr="00C57BF9">
        <w:tc>
          <w:tcPr>
            <w:tcW w:w="1728" w:type="dxa"/>
          </w:tcPr>
          <w:p w14:paraId="267C1B4B" w14:textId="77777777" w:rsidR="0067520E" w:rsidRPr="00211309" w:rsidRDefault="0067520E" w:rsidP="00C57BF9">
            <w:pPr>
              <w:pStyle w:val="Table11"/>
            </w:pPr>
            <w:r w:rsidRPr="002C1A8A">
              <w:t>InitialisationFile</w:t>
            </w:r>
          </w:p>
        </w:tc>
        <w:tc>
          <w:tcPr>
            <w:tcW w:w="1152" w:type="dxa"/>
          </w:tcPr>
          <w:p w14:paraId="022FDBAD" w14:textId="77777777" w:rsidR="0067520E" w:rsidRPr="00211309" w:rsidRDefault="0067520E" w:rsidP="00C57BF9">
            <w:pPr>
              <w:pStyle w:val="Table11"/>
            </w:pPr>
            <w:r>
              <w:t>yes</w:t>
            </w:r>
          </w:p>
        </w:tc>
        <w:tc>
          <w:tcPr>
            <w:tcW w:w="6480" w:type="dxa"/>
          </w:tcPr>
          <w:p w14:paraId="010B2925" w14:textId="77777777" w:rsidR="0067520E" w:rsidRPr="00211309" w:rsidRDefault="0067520E" w:rsidP="00C57BF9">
            <w:pPr>
              <w:pStyle w:val="Table11"/>
            </w:pPr>
            <w:r>
              <w:t xml:space="preserve">Must have matching simulation nos. to those in </w:t>
            </w:r>
            <w:r w:rsidRPr="00DB4A70">
              <w:rPr>
                <w:i/>
              </w:rPr>
              <w:t>ParametersFile</w:t>
            </w:r>
            <w:r>
              <w:br/>
              <w:t>1 line per simulation</w:t>
            </w:r>
          </w:p>
        </w:tc>
      </w:tr>
    </w:tbl>
    <w:p w14:paraId="4DC8F30F" w14:textId="77777777" w:rsidR="0067520E" w:rsidRDefault="0067520E" w:rsidP="009E434A">
      <w:pPr>
        <w:pStyle w:val="Heading3"/>
        <w:numPr>
          <w:ilvl w:val="2"/>
          <w:numId w:val="14"/>
        </w:numPr>
      </w:pPr>
      <w:bookmarkStart w:id="647" w:name="_Toc54110084"/>
      <w:r>
        <w:t>Parameter files</w:t>
      </w:r>
      <w:bookmarkEnd w:id="647"/>
    </w:p>
    <w:p w14:paraId="31216649" w14:textId="758FCA8A" w:rsidR="0067520E" w:rsidRDefault="0067520E" w:rsidP="00C57BF9">
      <w:r>
        <w:t xml:space="preserve">The required formats of the parameter files are described and illustrated in detail in a set of complementary </w:t>
      </w:r>
      <w:r w:rsidR="006A747A">
        <w:t xml:space="preserve">Excel </w:t>
      </w:r>
      <w:r>
        <w:t xml:space="preserve">spreadsheets, one for each file type, and only </w:t>
      </w:r>
      <w:proofErr w:type="gramStart"/>
      <w:r>
        <w:t>a brief summary</w:t>
      </w:r>
      <w:proofErr w:type="gramEnd"/>
      <w:r>
        <w:t xml:space="preserve"> of the general requirements is presented here. The specified format of a file (including column headers) must be strictly followed, and there must be </w:t>
      </w:r>
      <w:r w:rsidRPr="00F93293">
        <w:t>no</w:t>
      </w:r>
      <w:r>
        <w:t xml:space="preserve"> additional columns or rows within the file; thus, unlike in the </w:t>
      </w:r>
      <w:r w:rsidRPr="0013438B">
        <w:rPr>
          <w:i/>
        </w:rPr>
        <w:t>Control File</w:t>
      </w:r>
      <w:r>
        <w:t xml:space="preserve">, there is no scope for including metadata within parameter files. Critically, the number of required columns in some of the parameter files depends on the value of certain parameters specified in the </w:t>
      </w:r>
      <w:r w:rsidRPr="0013438B">
        <w:rPr>
          <w:i/>
        </w:rPr>
        <w:t>Control File</w:t>
      </w:r>
      <w:r>
        <w:t xml:space="preserve"> (</w:t>
      </w:r>
      <w:r w:rsidRPr="00AC5ADD">
        <w:t xml:space="preserve">e.g. </w:t>
      </w:r>
      <w:proofErr w:type="spellStart"/>
      <w:r w:rsidRPr="00AC5ADD">
        <w:rPr>
          <w:i/>
        </w:rPr>
        <w:t>LandType</w:t>
      </w:r>
      <w:proofErr w:type="spellEnd"/>
      <w:r w:rsidRPr="00AC5ADD">
        <w:t xml:space="preserve">, </w:t>
      </w:r>
      <w:proofErr w:type="spellStart"/>
      <w:r w:rsidRPr="00AC5ADD">
        <w:rPr>
          <w:i/>
        </w:rPr>
        <w:t>MaxHabitats</w:t>
      </w:r>
      <w:proofErr w:type="spellEnd"/>
      <w:r w:rsidRPr="00AC5ADD">
        <w:t>,</w:t>
      </w:r>
      <w:r w:rsidRPr="00AC5ADD">
        <w:rPr>
          <w:i/>
        </w:rPr>
        <w:t xml:space="preserve"> Transfer</w:t>
      </w:r>
      <w:r>
        <w:t xml:space="preserve">), and care must be taken to ensure that the correct file format is applied. If the wrong file type is specified, the </w:t>
      </w:r>
      <w:proofErr w:type="spellStart"/>
      <w:r w:rsidRPr="00F93293">
        <w:rPr>
          <w:i/>
        </w:rPr>
        <w:t>BatchLog</w:t>
      </w:r>
      <w:proofErr w:type="spellEnd"/>
      <w:r>
        <w:t xml:space="preserve"> will report errors in the column headers.</w:t>
      </w:r>
    </w:p>
    <w:p w14:paraId="695DBE35" w14:textId="77777777" w:rsidR="0067520E" w:rsidRDefault="0067520E" w:rsidP="00C57BF9">
      <w:r>
        <w:t xml:space="preserve">It is very important to note that the batch checking procedure assumes that each column holds data in the correct format, i.e. integer number, decimal number (floating point) or text. If a column holds data in the wrong format, then reading of the file may terminate, usually </w:t>
      </w:r>
      <w:r>
        <w:lastRenderedPageBreak/>
        <w:t>resulting in an error message ‘</w:t>
      </w:r>
      <w:r w:rsidRPr="002E68E4">
        <w:t>Failed to read to EOF</w:t>
      </w:r>
      <w:r>
        <w:t xml:space="preserve">’ (i.e. to end of file). Text applies to file names </w:t>
      </w:r>
      <w:proofErr w:type="gramStart"/>
      <w:r>
        <w:t>only, and</w:t>
      </w:r>
      <w:proofErr w:type="gramEnd"/>
      <w:r>
        <w:t xml:space="preserve"> must not contain any embedded spaces; if no file is required for a particular simulation, the entry in the column must be set to NULL.</w:t>
      </w:r>
    </w:p>
    <w:p w14:paraId="4C56E03A" w14:textId="77777777" w:rsidR="0067520E" w:rsidRDefault="0067520E" w:rsidP="00C57BF9">
      <w:r>
        <w:t xml:space="preserve">If a parameter is not required for a particular simulation, an entry in the correct format must still be placed in the relevant column. Do not leave an empty ‘cell’ where the parameter should be; to do so will result in an error. In many cases, the value of such a parameter will not be checked, as the batch checking routine will already have determined that it is not required from the value of some other parameter, although there are some exceptions, particularly when checking for consistency between various combinations of parameters (especially 0/1 (no/yes) parameters). In the illustrative spreadsheets, such non-required parameters have mostly been shown as ‘-9’ (although it is not necessary to adopt this </w:t>
      </w:r>
      <w:proofErr w:type="gramStart"/>
      <w:r>
        <w:t>particular convention</w:t>
      </w:r>
      <w:proofErr w:type="gramEnd"/>
      <w:r>
        <w:t>) and shaded in grey, whereas compulsory parameter entries have been highlighted in yellow.</w:t>
      </w:r>
    </w:p>
    <w:p w14:paraId="3BE4FD44" w14:textId="77777777" w:rsidR="0067520E" w:rsidRDefault="0067520E" w:rsidP="00C57BF9">
      <w:pPr>
        <w:pStyle w:val="Heading4"/>
      </w:pPr>
      <w:proofErr w:type="spellStart"/>
      <w:r>
        <w:t>Parameter</w:t>
      </w:r>
      <w:r w:rsidRPr="0058460F">
        <w:t>Fil</w:t>
      </w:r>
      <w:r>
        <w:t>e</w:t>
      </w:r>
      <w:proofErr w:type="spellEnd"/>
    </w:p>
    <w:p w14:paraId="5AD4FEA1" w14:textId="77777777" w:rsidR="0067520E" w:rsidRDefault="0067520E" w:rsidP="00C57BF9">
      <w:r>
        <w:t xml:space="preserve">This is the first file (other than the </w:t>
      </w:r>
      <w:r w:rsidRPr="0013438B">
        <w:rPr>
          <w:i/>
        </w:rPr>
        <w:t>Control File</w:t>
      </w:r>
      <w:r>
        <w:t xml:space="preserve">) read during checking of the batch input, and it determines the number of simulations to be run. The </w:t>
      </w:r>
      <w:r w:rsidRPr="00F042FE">
        <w:rPr>
          <w:i/>
        </w:rPr>
        <w:t>Simulation</w:t>
      </w:r>
      <w:r>
        <w:t xml:space="preserve"> column must hold sequential positive integers, but they can start from any value. The </w:t>
      </w:r>
      <w:r w:rsidRPr="00F042FE">
        <w:rPr>
          <w:i/>
        </w:rPr>
        <w:t>Simulation</w:t>
      </w:r>
      <w:r>
        <w:t xml:space="preserve"> number is included within the file name of all output files created by </w:t>
      </w:r>
      <w:proofErr w:type="spellStart"/>
      <w:r>
        <w:t>RangeShifter</w:t>
      </w:r>
      <w:proofErr w:type="spellEnd"/>
      <w:r w:rsidDel="002664C0">
        <w:t xml:space="preserve"> </w:t>
      </w:r>
      <w:r>
        <w:t xml:space="preserve">in the </w:t>
      </w:r>
      <w:r w:rsidRPr="00F93293">
        <w:rPr>
          <w:i/>
        </w:rPr>
        <w:t>Outputs</w:t>
      </w:r>
      <w:r>
        <w:t xml:space="preserve"> and </w:t>
      </w:r>
      <w:proofErr w:type="spellStart"/>
      <w:r w:rsidRPr="00F93293">
        <w:rPr>
          <w:i/>
        </w:rPr>
        <w:t>Output_Maps</w:t>
      </w:r>
      <w:proofErr w:type="spellEnd"/>
      <w:r>
        <w:t xml:space="preserve"> sub-folders</w:t>
      </w:r>
      <w:r w:rsidR="00566DCF">
        <w:t xml:space="preserve"> (but note that output maps can be created only if the batch is initiated from the GUI)</w:t>
      </w:r>
      <w:r>
        <w:t>.</w:t>
      </w:r>
    </w:p>
    <w:p w14:paraId="38395A07" w14:textId="77777777" w:rsidR="0067520E" w:rsidRDefault="0067520E" w:rsidP="00C57BF9">
      <w:pPr>
        <w:pStyle w:val="Heading4"/>
      </w:pPr>
      <w:proofErr w:type="spellStart"/>
      <w:r w:rsidRPr="00C02994">
        <w:t>LandFile</w:t>
      </w:r>
      <w:proofErr w:type="spellEnd"/>
    </w:p>
    <w:p w14:paraId="0B3F9BD5" w14:textId="77D38F66" w:rsidR="0067520E" w:rsidRDefault="0067520E" w:rsidP="00C57BF9">
      <w:r>
        <w:t xml:space="preserve">For </w:t>
      </w:r>
      <w:proofErr w:type="spellStart"/>
      <w:r w:rsidRPr="00724228">
        <w:rPr>
          <w:i/>
        </w:rPr>
        <w:t>LandType</w:t>
      </w:r>
      <w:proofErr w:type="spellEnd"/>
      <w:r>
        <w:t xml:space="preserve"> options 0 and 2 (imported raster landscapes – either real, or previously-generated artificial), the </w:t>
      </w:r>
      <w:proofErr w:type="spellStart"/>
      <w:r w:rsidRPr="00DB4A70">
        <w:rPr>
          <w:i/>
        </w:rPr>
        <w:t>LandFile</w:t>
      </w:r>
      <w:proofErr w:type="spellEnd"/>
      <w:r>
        <w:t xml:space="preserve"> specifies one or more landscapes to be read by </w:t>
      </w:r>
      <w:proofErr w:type="spellStart"/>
      <w:r>
        <w:t>RangeShifter</w:t>
      </w:r>
      <w:proofErr w:type="spellEnd"/>
      <w:r w:rsidDel="002664C0">
        <w:t xml:space="preserve"> </w:t>
      </w:r>
      <w:r>
        <w:t xml:space="preserve">for each simulation specified in the </w:t>
      </w:r>
      <w:proofErr w:type="spellStart"/>
      <w:r w:rsidRPr="00DB4A70">
        <w:rPr>
          <w:i/>
        </w:rPr>
        <w:t>ParameterFile</w:t>
      </w:r>
      <w:proofErr w:type="spellEnd"/>
      <w:r>
        <w:t xml:space="preserve">. A landscape comprises the compulsory </w:t>
      </w:r>
      <w:proofErr w:type="spellStart"/>
      <w:r w:rsidRPr="00724228">
        <w:rPr>
          <w:i/>
        </w:rPr>
        <w:t>LandscapeFile</w:t>
      </w:r>
      <w:proofErr w:type="spellEnd"/>
      <w:r>
        <w:t>, which holds either habitat codes (</w:t>
      </w:r>
      <w:proofErr w:type="spellStart"/>
      <w:r w:rsidRPr="00724228">
        <w:rPr>
          <w:i/>
        </w:rPr>
        <w:t>LandType</w:t>
      </w:r>
      <w:proofErr w:type="spellEnd"/>
      <w:r>
        <w:t xml:space="preserve"> = 0, integers, </w:t>
      </w:r>
      <w:r w:rsidRPr="002F49B1">
        <w:rPr>
          <w:u w:val="single"/>
        </w:rPr>
        <w:t>sequentially numbered from 1</w:t>
      </w:r>
      <w:r>
        <w:t>) or a landscape quality index (</w:t>
      </w:r>
      <w:proofErr w:type="spellStart"/>
      <w:r w:rsidRPr="00724228">
        <w:rPr>
          <w:i/>
        </w:rPr>
        <w:t>LandType</w:t>
      </w:r>
      <w:proofErr w:type="spellEnd"/>
      <w:r>
        <w:t> = 2</w:t>
      </w:r>
      <w:r w:rsidRPr="00784E14">
        <w:t>, decimal, from 0.0 to 100.0),</w:t>
      </w:r>
      <w:r>
        <w:t xml:space="preserve"> and optionally a </w:t>
      </w:r>
      <w:proofErr w:type="spellStart"/>
      <w:r w:rsidRPr="00724228">
        <w:rPr>
          <w:i/>
        </w:rPr>
        <w:t>PatchFile</w:t>
      </w:r>
      <w:proofErr w:type="spellEnd"/>
      <w:r>
        <w:t xml:space="preserve"> identifying patches for a patched-based model</w:t>
      </w:r>
      <w:r w:rsidR="00037A8F">
        <w:t xml:space="preserve">, a </w:t>
      </w:r>
      <w:proofErr w:type="spellStart"/>
      <w:r w:rsidR="00037A8F" w:rsidRPr="00037A8F">
        <w:rPr>
          <w:i/>
        </w:rPr>
        <w:t>DynLandFile</w:t>
      </w:r>
      <w:proofErr w:type="spellEnd"/>
      <w:r w:rsidR="00037A8F">
        <w:t xml:space="preserve"> for dynamic landscapes</w:t>
      </w:r>
      <w:r>
        <w:t xml:space="preserve"> and/or </w:t>
      </w:r>
      <w:r w:rsidR="00037A8F">
        <w:t>a</w:t>
      </w:r>
      <w:r>
        <w:t xml:space="preserve"> </w:t>
      </w:r>
      <w:proofErr w:type="spellStart"/>
      <w:r w:rsidRPr="00724228">
        <w:rPr>
          <w:i/>
        </w:rPr>
        <w:t>SpDistFile</w:t>
      </w:r>
      <w:proofErr w:type="spellEnd"/>
      <w:r>
        <w:t xml:space="preserve"> identifying the initial species distribution. These files must be in ArcGIS raster export format; their header records are checked, but no checks are conducted on the data values themselves.</w:t>
      </w:r>
    </w:p>
    <w:p w14:paraId="2249F354" w14:textId="77777777" w:rsidR="0067520E" w:rsidRDefault="0067520E" w:rsidP="00C57BF9">
      <w:r>
        <w:t xml:space="preserve">For </w:t>
      </w:r>
      <w:proofErr w:type="spellStart"/>
      <w:r w:rsidRPr="00724228">
        <w:rPr>
          <w:i/>
        </w:rPr>
        <w:t>LandType</w:t>
      </w:r>
      <w:proofErr w:type="spellEnd"/>
      <w:r>
        <w:t xml:space="preserve"> option 9 (artificial landscapes), the </w:t>
      </w:r>
      <w:proofErr w:type="spellStart"/>
      <w:r w:rsidRPr="00DB4A70">
        <w:rPr>
          <w:i/>
        </w:rPr>
        <w:t>LandFile</w:t>
      </w:r>
      <w:proofErr w:type="spellEnd"/>
      <w:r>
        <w:t xml:space="preserve"> specifies the parameter settings which will determine the layout of the generated landscapes (a new one for each replicate). Artificial landscapes have only two components: breeding habitat and matrix. The carrying capacity of matrix is always </w:t>
      </w:r>
      <w:proofErr w:type="gramStart"/>
      <w:r>
        <w:t>zero, and</w:t>
      </w:r>
      <w:proofErr w:type="gramEnd"/>
      <w:r>
        <w:t xml:space="preserve"> is therefore not specified in the </w:t>
      </w:r>
      <w:proofErr w:type="spellStart"/>
      <w:r>
        <w:t>ParameterFile</w:t>
      </w:r>
      <w:proofErr w:type="spellEnd"/>
      <w:r>
        <w:t>.</w:t>
      </w:r>
    </w:p>
    <w:p w14:paraId="0A0892CB" w14:textId="77777777" w:rsidR="0067520E" w:rsidRDefault="0067520E" w:rsidP="00C57BF9">
      <w:r>
        <w:t xml:space="preserve">For all </w:t>
      </w:r>
      <w:proofErr w:type="spellStart"/>
      <w:r w:rsidRPr="00724228">
        <w:rPr>
          <w:i/>
        </w:rPr>
        <w:t>LandType</w:t>
      </w:r>
      <w:proofErr w:type="spellEnd"/>
      <w:r>
        <w:t xml:space="preserve"> options, landscapes must be uniquely numbered in the </w:t>
      </w:r>
      <w:commentRangeStart w:id="648"/>
      <w:commentRangeStart w:id="649"/>
      <w:proofErr w:type="spellStart"/>
      <w:r w:rsidRPr="00252C9C">
        <w:rPr>
          <w:i/>
        </w:rPr>
        <w:t>LandNum</w:t>
      </w:r>
      <w:proofErr w:type="spellEnd"/>
      <w:r>
        <w:t xml:space="preserve"> </w:t>
      </w:r>
      <w:commentRangeEnd w:id="648"/>
      <w:r w:rsidR="00DF2DC1">
        <w:rPr>
          <w:rStyle w:val="CommentReference"/>
          <w:rFonts w:eastAsiaTheme="minorHAnsi" w:cstheme="minorBidi"/>
          <w:lang w:val="en-US"/>
        </w:rPr>
        <w:commentReference w:id="648"/>
      </w:r>
      <w:commentRangeEnd w:id="649"/>
      <w:r w:rsidR="00603062">
        <w:rPr>
          <w:rStyle w:val="CommentReference"/>
          <w:rFonts w:eastAsiaTheme="minorHAnsi" w:cstheme="minorBidi"/>
          <w:lang w:val="en-US"/>
        </w:rPr>
        <w:commentReference w:id="649"/>
      </w:r>
      <w:r>
        <w:t>column, which also is included in output file names.</w:t>
      </w:r>
    </w:p>
    <w:p w14:paraId="05F42ED8" w14:textId="77777777" w:rsidR="0067520E" w:rsidRDefault="0067520E" w:rsidP="00C57BF9">
      <w:pPr>
        <w:pStyle w:val="Heading4"/>
      </w:pPr>
      <w:proofErr w:type="spellStart"/>
      <w:r w:rsidRPr="00C02994">
        <w:t>StageStructFile</w:t>
      </w:r>
      <w:proofErr w:type="spellEnd"/>
    </w:p>
    <w:p w14:paraId="03B5D7AF" w14:textId="77777777" w:rsidR="0067520E" w:rsidRDefault="0067520E" w:rsidP="00C57BF9">
      <w:r>
        <w:t xml:space="preserve">This file specifies additional parameters required for a stage-structured model. These include the compulsory </w:t>
      </w:r>
      <w:proofErr w:type="spellStart"/>
      <w:r w:rsidRPr="003118D9">
        <w:rPr>
          <w:i/>
        </w:rPr>
        <w:t>TransMatrixFile</w:t>
      </w:r>
      <w:proofErr w:type="spellEnd"/>
      <w:r>
        <w:t>, and optional stage weights matrix files if there is stage-structured density-dependence in fecundity, development or survival. The structure of the transition matrix file depends on the number of stages and on whether the model is explicitly sexual or not, and it also includes the minimum age of each stage as an additional column.</w:t>
      </w:r>
    </w:p>
    <w:p w14:paraId="7220056D" w14:textId="77777777" w:rsidR="0067520E" w:rsidRDefault="0067520E" w:rsidP="00C57BF9">
      <w:pPr>
        <w:pStyle w:val="Heading4"/>
      </w:pPr>
      <w:r>
        <w:lastRenderedPageBreak/>
        <w:t>Dispersal files</w:t>
      </w:r>
    </w:p>
    <w:p w14:paraId="517D10EC" w14:textId="77777777" w:rsidR="0067520E" w:rsidRDefault="0067520E" w:rsidP="00C57BF9">
      <w:r>
        <w:t xml:space="preserve">The </w:t>
      </w:r>
      <w:proofErr w:type="spellStart"/>
      <w:r w:rsidRPr="004B5657">
        <w:rPr>
          <w:i/>
        </w:rPr>
        <w:t>EmigrationFile</w:t>
      </w:r>
      <w:proofErr w:type="spellEnd"/>
      <w:r>
        <w:t xml:space="preserve">, </w:t>
      </w:r>
      <w:proofErr w:type="spellStart"/>
      <w:r w:rsidRPr="004B5657">
        <w:rPr>
          <w:i/>
        </w:rPr>
        <w:t>TransferFile</w:t>
      </w:r>
      <w:proofErr w:type="spellEnd"/>
      <w:r>
        <w:t xml:space="preserve"> and </w:t>
      </w:r>
      <w:proofErr w:type="spellStart"/>
      <w:r w:rsidRPr="004B5657">
        <w:rPr>
          <w:i/>
        </w:rPr>
        <w:t>SettlementFile</w:t>
      </w:r>
      <w:proofErr w:type="spellEnd"/>
      <w:r>
        <w:t xml:space="preserve"> are all similar in they may have multiple lines for any one simulation of a stage-structured and/or sexual population (but there may be only one line per simulation for a non-structured asexual population). However, the number of lines required depends not on the population structure itself, but on the stage-dependency and/or sex-dependency of the dispersal phase in question. For example, a population may be stage-structured and explicitly sexual for the purposes of representing its demographics, but emigration may be of juveniles only and its probability not differ between the sexes; in that case, emigration would be stage-dependent (</w:t>
      </w:r>
      <w:r w:rsidRPr="00426986">
        <w:rPr>
          <w:i/>
        </w:rPr>
        <w:t>StageDep</w:t>
      </w:r>
      <w:r>
        <w:t> = 1), but not sex-dependent (</w:t>
      </w:r>
      <w:proofErr w:type="spellStart"/>
      <w:r w:rsidRPr="00426986">
        <w:rPr>
          <w:i/>
        </w:rPr>
        <w:t>S</w:t>
      </w:r>
      <w:r>
        <w:rPr>
          <w:i/>
        </w:rPr>
        <w:t>ex</w:t>
      </w:r>
      <w:r w:rsidRPr="00426986">
        <w:rPr>
          <w:i/>
        </w:rPr>
        <w:t>Dep</w:t>
      </w:r>
      <w:proofErr w:type="spellEnd"/>
      <w:r>
        <w:t xml:space="preserve"> = 0), and the number of required lines in the </w:t>
      </w:r>
      <w:proofErr w:type="spellStart"/>
      <w:r w:rsidRPr="00DF03E3">
        <w:rPr>
          <w:i/>
        </w:rPr>
        <w:t>EmigrationFile</w:t>
      </w:r>
      <w:proofErr w:type="spellEnd"/>
      <w:r>
        <w:t xml:space="preserve"> would equal the number of stages in the population. For the same population, the mean of the dispersal kernel may differ between the sexes, and the </w:t>
      </w:r>
      <w:proofErr w:type="spellStart"/>
      <w:r w:rsidRPr="00DF03E3">
        <w:rPr>
          <w:i/>
        </w:rPr>
        <w:t>TransferFile</w:t>
      </w:r>
      <w:proofErr w:type="spellEnd"/>
      <w:r>
        <w:t xml:space="preserve"> would therefore have </w:t>
      </w:r>
      <w:proofErr w:type="spellStart"/>
      <w:r w:rsidRPr="00426986">
        <w:rPr>
          <w:i/>
        </w:rPr>
        <w:t>S</w:t>
      </w:r>
      <w:r>
        <w:rPr>
          <w:i/>
        </w:rPr>
        <w:t>ex</w:t>
      </w:r>
      <w:r w:rsidRPr="00426986">
        <w:rPr>
          <w:i/>
        </w:rPr>
        <w:t>Dep</w:t>
      </w:r>
      <w:proofErr w:type="spellEnd"/>
      <w:r>
        <w:t> = 1 and the number of required lines would be twice the number of stages.</w:t>
      </w:r>
    </w:p>
    <w:p w14:paraId="45FEFDFC" w14:textId="77777777" w:rsidR="0067520E" w:rsidRDefault="0067520E" w:rsidP="00C57BF9">
      <w:r>
        <w:t xml:space="preserve">When there is more than one line for a simulation, the </w:t>
      </w:r>
      <w:r w:rsidRPr="00426986">
        <w:rPr>
          <w:i/>
        </w:rPr>
        <w:t>StageDep</w:t>
      </w:r>
      <w:r>
        <w:t xml:space="preserve"> and </w:t>
      </w:r>
      <w:proofErr w:type="spellStart"/>
      <w:r w:rsidRPr="00426986">
        <w:rPr>
          <w:i/>
        </w:rPr>
        <w:t>S</w:t>
      </w:r>
      <w:r>
        <w:rPr>
          <w:i/>
        </w:rPr>
        <w:t>ex</w:t>
      </w:r>
      <w:r w:rsidRPr="00426986">
        <w:rPr>
          <w:i/>
        </w:rPr>
        <w:t>Dep</w:t>
      </w:r>
      <w:proofErr w:type="spellEnd"/>
      <w:r>
        <w:t xml:space="preserve"> columns must be the same for all lines, but the </w:t>
      </w:r>
      <w:r w:rsidRPr="00CF745E">
        <w:rPr>
          <w:i/>
        </w:rPr>
        <w:t>Stage</w:t>
      </w:r>
      <w:r>
        <w:t xml:space="preserve"> and </w:t>
      </w:r>
      <w:r w:rsidRPr="00CF745E">
        <w:rPr>
          <w:i/>
        </w:rPr>
        <w:t>Sex</w:t>
      </w:r>
      <w:r>
        <w:t xml:space="preserve"> columns differ, indicating which line applies to each stage and/or sex. The lines for a simulation must be in ascending order of </w:t>
      </w:r>
      <w:r w:rsidRPr="00CF745E">
        <w:rPr>
          <w:i/>
        </w:rPr>
        <w:t>Stage</w:t>
      </w:r>
      <w:r>
        <w:t xml:space="preserve"> and within </w:t>
      </w:r>
      <w:r w:rsidRPr="00CF745E">
        <w:rPr>
          <w:i/>
        </w:rPr>
        <w:t>Stage</w:t>
      </w:r>
      <w:r>
        <w:t xml:space="preserve"> in ascending order of </w:t>
      </w:r>
      <w:r w:rsidRPr="00CF745E">
        <w:rPr>
          <w:i/>
        </w:rPr>
        <w:t>Sex</w:t>
      </w:r>
      <w:r>
        <w:t xml:space="preserve">. Note that </w:t>
      </w:r>
      <w:r w:rsidRPr="00CF745E">
        <w:rPr>
          <w:i/>
        </w:rPr>
        <w:t>Sex</w:t>
      </w:r>
      <w:r>
        <w:t> = 0 represents females</w:t>
      </w:r>
      <w:r w:rsidRPr="00CF745E">
        <w:t xml:space="preserve"> </w:t>
      </w:r>
      <w:r>
        <w:t xml:space="preserve">and </w:t>
      </w:r>
      <w:r w:rsidRPr="00CF745E">
        <w:rPr>
          <w:i/>
        </w:rPr>
        <w:t>Sex</w:t>
      </w:r>
      <w:r>
        <w:t> = 1 represents males. Also note that there are certain parameters which are independent of stage or sex when there is stage- or sex-dependency (e.g. mutation probability), and these are read from the first line for the simulation only.</w:t>
      </w:r>
    </w:p>
    <w:p w14:paraId="626274A0" w14:textId="77777777" w:rsidR="0067520E" w:rsidRDefault="0067520E" w:rsidP="00C57BF9">
      <w:r>
        <w:t>Examples of the possible combinations for each type of stage- and sex-dependency are presented in the complementary spreadsheets. Note that transfer by movement process (SMS or CRW) may not be stage- or sex-dependent, but the file format in this case depends on the type of landscape in the model.</w:t>
      </w:r>
    </w:p>
    <w:p w14:paraId="76211449" w14:textId="77777777" w:rsidR="0067520E" w:rsidRDefault="0067520E" w:rsidP="00C57BF9">
      <w:pPr>
        <w:pStyle w:val="Heading4"/>
      </w:pPr>
      <w:bookmarkStart w:id="650" w:name="_Outputs"/>
      <w:bookmarkEnd w:id="650"/>
      <w:proofErr w:type="spellStart"/>
      <w:r>
        <w:t>Genetics</w:t>
      </w:r>
      <w:r w:rsidRPr="002C1A8A">
        <w:t>File</w:t>
      </w:r>
      <w:proofErr w:type="spellEnd"/>
    </w:p>
    <w:p w14:paraId="6E141F84" w14:textId="3B61EAAD" w:rsidR="0067520E" w:rsidRDefault="0067520E" w:rsidP="00C57BF9">
      <w:r>
        <w:t xml:space="preserve">This file provides the genome-level genetics parameters to be used for the simulation. </w:t>
      </w:r>
    </w:p>
    <w:p w14:paraId="1509F37B" w14:textId="77777777" w:rsidR="0067520E" w:rsidRDefault="0067520E" w:rsidP="00C57BF9">
      <w:pPr>
        <w:pStyle w:val="Heading4"/>
      </w:pPr>
      <w:proofErr w:type="spellStart"/>
      <w:r w:rsidRPr="002C1A8A">
        <w:t>InitialisationFile</w:t>
      </w:r>
      <w:proofErr w:type="spellEnd"/>
    </w:p>
    <w:p w14:paraId="39CE7825" w14:textId="77777777" w:rsidR="0067520E" w:rsidRDefault="0067520E" w:rsidP="00C57BF9">
      <w:r>
        <w:t>This file specifies how the initial population will be established,</w:t>
      </w:r>
      <w:r w:rsidRPr="00AC5ADD">
        <w:t xml:space="preserve"> </w:t>
      </w:r>
      <w:r>
        <w:t>which may be from a species distribution map if one has been loaded. For a stage-structured population, the file includes columns specifying the proportion of individuals in each stage class, excluding juveniles (stage 0).</w:t>
      </w:r>
    </w:p>
    <w:p w14:paraId="5FB0EA17" w14:textId="77777777" w:rsidR="00E62947" w:rsidRDefault="00E62947">
      <w:pPr>
        <w:spacing w:after="200" w:line="276" w:lineRule="auto"/>
        <w:jc w:val="left"/>
        <w:rPr>
          <w:b/>
          <w:sz w:val="28"/>
        </w:rPr>
      </w:pPr>
      <w:r>
        <w:br w:type="page"/>
      </w:r>
    </w:p>
    <w:p w14:paraId="40E401B4" w14:textId="4B78430B" w:rsidR="0067520E" w:rsidRPr="00D123FB" w:rsidRDefault="0067520E" w:rsidP="009E434A">
      <w:pPr>
        <w:pStyle w:val="Heading2"/>
        <w:numPr>
          <w:ilvl w:val="1"/>
          <w:numId w:val="14"/>
        </w:numPr>
      </w:pPr>
      <w:bookmarkStart w:id="651" w:name="_Toc54110085"/>
      <w:r w:rsidRPr="00D123FB">
        <w:lastRenderedPageBreak/>
        <w:t>Outputs</w:t>
      </w:r>
      <w:bookmarkEnd w:id="651"/>
    </w:p>
    <w:p w14:paraId="06221D34"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produce </w:t>
      </w:r>
      <w:r>
        <w:rPr>
          <w:szCs w:val="24"/>
        </w:rPr>
        <w:t>eight</w:t>
      </w:r>
      <w:r w:rsidRPr="00D123FB">
        <w:rPr>
          <w:szCs w:val="24"/>
        </w:rPr>
        <w:t xml:space="preserve"> different types of outputs, or </w:t>
      </w:r>
      <w:r>
        <w:rPr>
          <w:szCs w:val="24"/>
        </w:rPr>
        <w:t>nine</w:t>
      </w:r>
      <w:r w:rsidRPr="00D123FB">
        <w:rPr>
          <w:szCs w:val="24"/>
        </w:rPr>
        <w:t xml:space="preserve"> for patch-based models. </w:t>
      </w:r>
      <w:r>
        <w:rPr>
          <w:szCs w:val="24"/>
        </w:rPr>
        <w:t xml:space="preserve">Each type of output can be produced at its own frequency, and the start of output of all except the </w:t>
      </w:r>
      <w:r w:rsidRPr="00DB39A8">
        <w:rPr>
          <w:i/>
          <w:szCs w:val="24"/>
        </w:rPr>
        <w:t>Range</w:t>
      </w:r>
      <w:r>
        <w:rPr>
          <w:szCs w:val="24"/>
        </w:rPr>
        <w:t xml:space="preserve"> and </w:t>
      </w:r>
      <w:r w:rsidRPr="00DB39A8">
        <w:rPr>
          <w:i/>
          <w:szCs w:val="24"/>
        </w:rPr>
        <w:t>Occupancy</w:t>
      </w:r>
      <w:r>
        <w:rPr>
          <w:szCs w:val="24"/>
        </w:rPr>
        <w:t xml:space="preserve"> files can be deferred until a specified year. </w:t>
      </w:r>
      <w:r w:rsidRPr="00D123FB">
        <w:rPr>
          <w:szCs w:val="24"/>
        </w:rPr>
        <w:t xml:space="preserve">All the output files will be named with a standard name reporting the simulation number </w:t>
      </w:r>
      <w:r>
        <w:rPr>
          <w:szCs w:val="24"/>
        </w:rPr>
        <w:t xml:space="preserve">(here assumed to be 0) </w:t>
      </w:r>
      <w:r w:rsidRPr="00D123FB">
        <w:rPr>
          <w:szCs w:val="24"/>
        </w:rPr>
        <w:t xml:space="preserve">and the type of output. </w:t>
      </w:r>
      <w:r>
        <w:rPr>
          <w:szCs w:val="24"/>
        </w:rPr>
        <w:t>In</w:t>
      </w:r>
      <w:r w:rsidRPr="00D123FB">
        <w:rPr>
          <w:szCs w:val="24"/>
        </w:rPr>
        <w:t xml:space="preserve"> batch</w:t>
      </w:r>
      <w:r>
        <w:rPr>
          <w:szCs w:val="24"/>
        </w:rPr>
        <w:t xml:space="preserve"> mode</w:t>
      </w:r>
      <w:r w:rsidRPr="00D123FB">
        <w:rPr>
          <w:szCs w:val="24"/>
        </w:rPr>
        <w:t xml:space="preserve">, the file name will </w:t>
      </w:r>
      <w:r>
        <w:rPr>
          <w:szCs w:val="24"/>
        </w:rPr>
        <w:t xml:space="preserve">start with the batch number, </w:t>
      </w:r>
      <w:proofErr w:type="gramStart"/>
      <w:r>
        <w:rPr>
          <w:szCs w:val="24"/>
        </w:rPr>
        <w:t xml:space="preserve">and </w:t>
      </w:r>
      <w:r w:rsidRPr="00D123FB">
        <w:rPr>
          <w:szCs w:val="24"/>
        </w:rPr>
        <w:t>also</w:t>
      </w:r>
      <w:proofErr w:type="gramEnd"/>
      <w:r w:rsidRPr="00D123FB">
        <w:rPr>
          <w:szCs w:val="24"/>
        </w:rPr>
        <w:t xml:space="preserve"> indicate the number of the landscape to which the output refers.</w:t>
      </w:r>
    </w:p>
    <w:p w14:paraId="65C6F9F4" w14:textId="77777777" w:rsidR="0067520E" w:rsidRPr="00D123FB" w:rsidRDefault="0067520E" w:rsidP="009E434A">
      <w:pPr>
        <w:pStyle w:val="Heading3"/>
        <w:numPr>
          <w:ilvl w:val="2"/>
          <w:numId w:val="14"/>
        </w:numPr>
      </w:pPr>
      <w:bookmarkStart w:id="652" w:name="_Toc54110086"/>
      <w:r w:rsidRPr="00D123FB">
        <w:t>Parameters</w:t>
      </w:r>
      <w:bookmarkEnd w:id="652"/>
    </w:p>
    <w:p w14:paraId="1D6FE9F9" w14:textId="77777777" w:rsidR="0067520E" w:rsidRPr="00D123FB" w:rsidRDefault="0067520E" w:rsidP="00C57BF9">
      <w:pPr>
        <w:rPr>
          <w:szCs w:val="24"/>
        </w:rPr>
      </w:pPr>
      <w:r w:rsidRPr="00D123FB">
        <w:rPr>
          <w:szCs w:val="24"/>
        </w:rPr>
        <w:t>For each simulation specified through the GUI</w:t>
      </w:r>
      <w:r>
        <w:rPr>
          <w:szCs w:val="24"/>
        </w:rPr>
        <w:t xml:space="preserve"> or as part of a batch</w:t>
      </w:r>
      <w:r w:rsidRPr="00D123FB">
        <w:rPr>
          <w:szCs w:val="24"/>
        </w:rPr>
        <w:t>, all the set parameters will be automatically written to a text file</w:t>
      </w:r>
      <w:r>
        <w:rPr>
          <w:szCs w:val="24"/>
        </w:rPr>
        <w:t xml:space="preserve"> </w:t>
      </w:r>
      <w:r>
        <w:rPr>
          <w:i/>
          <w:szCs w:val="24"/>
        </w:rPr>
        <w:t>Sim0</w:t>
      </w:r>
      <w:r w:rsidRPr="00B5240F">
        <w:rPr>
          <w:i/>
          <w:szCs w:val="24"/>
        </w:rPr>
        <w:t>_Parameters.txt</w:t>
      </w:r>
      <w:r>
        <w:rPr>
          <w:szCs w:val="24"/>
        </w:rPr>
        <w:t xml:space="preserve">. </w:t>
      </w:r>
    </w:p>
    <w:p w14:paraId="696FB13F" w14:textId="77777777" w:rsidR="0067520E" w:rsidRPr="00D123FB" w:rsidRDefault="00C17E64" w:rsidP="009E434A">
      <w:pPr>
        <w:pStyle w:val="Heading3"/>
        <w:numPr>
          <w:ilvl w:val="2"/>
          <w:numId w:val="14"/>
        </w:numPr>
      </w:pPr>
      <w:bookmarkStart w:id="653" w:name="_Species_range"/>
      <w:bookmarkStart w:id="654" w:name="_Toc54110087"/>
      <w:bookmarkEnd w:id="653"/>
      <w:r>
        <w:t>R</w:t>
      </w:r>
      <w:r w:rsidR="0067520E" w:rsidRPr="00D123FB">
        <w:t>ange</w:t>
      </w:r>
      <w:bookmarkEnd w:id="654"/>
    </w:p>
    <w:p w14:paraId="7CEFBC23" w14:textId="77777777" w:rsidR="0067520E" w:rsidRPr="00D123FB" w:rsidRDefault="0067520E" w:rsidP="00B35389">
      <w:pPr>
        <w:pStyle w:val="Keepnext"/>
      </w:pPr>
      <w:r w:rsidRPr="00D123FB">
        <w:t xml:space="preserve">This output is produced by checking the box </w:t>
      </w:r>
      <w:r w:rsidRPr="00D123FB">
        <w:rPr>
          <w:i/>
        </w:rPr>
        <w:t>Range</w:t>
      </w:r>
      <w:r w:rsidRPr="00D123FB">
        <w:t xml:space="preserve">. The file will be called </w:t>
      </w:r>
      <w:r w:rsidRPr="00D123FB">
        <w:rPr>
          <w:i/>
        </w:rPr>
        <w:t>Sim0_Range.txt</w:t>
      </w:r>
      <w:r w:rsidRPr="00D123FB">
        <w:t>. Data are written before reproduction at each reproductive season at the specified yearly interval. An extra line is written at the end of the simulation. The file contains the following general information regarding the species’ range:</w:t>
      </w:r>
    </w:p>
    <w:p w14:paraId="14118D65" w14:textId="77777777" w:rsidR="0067520E" w:rsidRPr="00D123FB" w:rsidRDefault="0067520E" w:rsidP="009E434A">
      <w:pPr>
        <w:pStyle w:val="Numbered"/>
        <w:numPr>
          <w:ilvl w:val="0"/>
          <w:numId w:val="53"/>
        </w:numPr>
      </w:pPr>
      <w:r w:rsidRPr="00D123FB">
        <w:t>Replicate number (</w:t>
      </w:r>
      <w:r w:rsidRPr="00787453">
        <w:rPr>
          <w:i/>
        </w:rPr>
        <w:t>Rep</w:t>
      </w:r>
      <w:r w:rsidRPr="00D123FB">
        <w:t>)</w:t>
      </w:r>
    </w:p>
    <w:p w14:paraId="006A06C8" w14:textId="77777777" w:rsidR="0067520E" w:rsidRPr="00D123FB" w:rsidRDefault="0067520E" w:rsidP="00787453">
      <w:pPr>
        <w:pStyle w:val="Numbered"/>
      </w:pPr>
      <w:r w:rsidRPr="00D123FB">
        <w:t>Year (</w:t>
      </w:r>
      <w:r w:rsidRPr="00D123FB">
        <w:rPr>
          <w:i/>
        </w:rPr>
        <w:t>Year</w:t>
      </w:r>
      <w:r w:rsidRPr="00D123FB">
        <w:t>)</w:t>
      </w:r>
    </w:p>
    <w:p w14:paraId="7E92C4C6"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5F93E0E2" w14:textId="77777777" w:rsidR="0067520E" w:rsidRPr="00D123FB" w:rsidRDefault="0067520E" w:rsidP="00787453">
      <w:pPr>
        <w:pStyle w:val="Numbered"/>
      </w:pPr>
      <w:r w:rsidRPr="00D123FB">
        <w:t>Total number of individuals (</w:t>
      </w:r>
      <w:proofErr w:type="spellStart"/>
      <w:r w:rsidRPr="00D123FB">
        <w:rPr>
          <w:i/>
        </w:rPr>
        <w:t>NInds</w:t>
      </w:r>
      <w:proofErr w:type="spellEnd"/>
      <w:r w:rsidRPr="00D123FB">
        <w:t>)</w:t>
      </w:r>
    </w:p>
    <w:p w14:paraId="47271731" w14:textId="77777777" w:rsidR="0067520E" w:rsidRPr="00D123FB" w:rsidRDefault="0067520E" w:rsidP="00787453">
      <w:pPr>
        <w:pStyle w:val="Numbered"/>
      </w:pPr>
      <w:r w:rsidRPr="00D123FB">
        <w:t>Total number of individuals in each stage (</w:t>
      </w:r>
      <w:r w:rsidRPr="00D123FB">
        <w:rPr>
          <w:i/>
        </w:rPr>
        <w:t>NInd_stage</w:t>
      </w:r>
      <w:r w:rsidRPr="00D123FB">
        <w:t>X)</w:t>
      </w:r>
      <w:r>
        <w:t>;</w:t>
      </w:r>
      <w:r w:rsidRPr="00D123FB">
        <w:t xml:space="preserve"> </w:t>
      </w:r>
      <w:r>
        <w:t>t</w:t>
      </w:r>
      <w:r w:rsidRPr="00D123FB">
        <w:t>hese columns will be present only in case of stage</w:t>
      </w:r>
      <w:r>
        <w:t>-</w:t>
      </w:r>
      <w:r w:rsidRPr="00D123FB">
        <w:t>structured models</w:t>
      </w:r>
    </w:p>
    <w:p w14:paraId="41B18B84" w14:textId="77777777" w:rsidR="0067520E" w:rsidRPr="00D123FB" w:rsidRDefault="0067520E" w:rsidP="00787453">
      <w:pPr>
        <w:pStyle w:val="Numbered"/>
      </w:pPr>
      <w:r w:rsidRPr="00D123FB">
        <w:t xml:space="preserve">Total number of </w:t>
      </w:r>
      <w:r>
        <w:t>juveniles born</w:t>
      </w:r>
      <w:r w:rsidRPr="00D123FB">
        <w:t xml:space="preserve"> (</w:t>
      </w:r>
      <w:proofErr w:type="spellStart"/>
      <w:r w:rsidRPr="00D123FB">
        <w:rPr>
          <w:i/>
        </w:rPr>
        <w:t>N</w:t>
      </w:r>
      <w:r>
        <w:rPr>
          <w:i/>
        </w:rPr>
        <w:t>Juvs</w:t>
      </w:r>
      <w:proofErr w:type="spellEnd"/>
      <w:r w:rsidRPr="00D123FB">
        <w:t>)</w:t>
      </w:r>
      <w:r>
        <w:t>;</w:t>
      </w:r>
      <w:r w:rsidRPr="00D123FB">
        <w:t xml:space="preserve"> only in case of stage</w:t>
      </w:r>
      <w:r>
        <w:t>-</w:t>
      </w:r>
      <w:r w:rsidRPr="00D123FB">
        <w:t>structured models</w:t>
      </w:r>
    </w:p>
    <w:p w14:paraId="53422330" w14:textId="77777777" w:rsidR="0067520E" w:rsidRPr="00D123FB" w:rsidRDefault="0067520E" w:rsidP="00787453">
      <w:pPr>
        <w:pStyle w:val="Numbered"/>
      </w:pPr>
      <w:r w:rsidRPr="00D123FB">
        <w:t>Total number of cells (</w:t>
      </w:r>
      <w:proofErr w:type="spellStart"/>
      <w:r w:rsidRPr="00D123FB">
        <w:rPr>
          <w:i/>
        </w:rPr>
        <w:t>NOccupCells</w:t>
      </w:r>
      <w:proofErr w:type="spellEnd"/>
      <w:r w:rsidRPr="00D123FB">
        <w:t>) or total number of patches (</w:t>
      </w:r>
      <w:proofErr w:type="spellStart"/>
      <w:r w:rsidRPr="00D123FB">
        <w:rPr>
          <w:i/>
        </w:rPr>
        <w:t>NOccupPatches</w:t>
      </w:r>
      <w:proofErr w:type="spellEnd"/>
      <w:r>
        <w:t>)</w:t>
      </w:r>
      <w:r w:rsidR="00C17E64">
        <w:t xml:space="preserve"> </w:t>
      </w:r>
      <w:r w:rsidR="00C17E64" w:rsidRPr="00D123FB">
        <w:t>occupied</w:t>
      </w:r>
      <w:r w:rsidR="00C17E64">
        <w:t xml:space="preserve"> by a population capable of breeding: for a stage-structured population, individuals of the breeding stage(s) must be present, and for a sexual model, both sexes must be present</w:t>
      </w:r>
    </w:p>
    <w:p w14:paraId="2B4CD948" w14:textId="77777777" w:rsidR="0067520E" w:rsidRPr="00D123FB" w:rsidRDefault="0067520E" w:rsidP="00787453">
      <w:pPr>
        <w:pStyle w:val="Numbered"/>
      </w:pPr>
      <w:r w:rsidRPr="00D123FB">
        <w:t>Ratio between occupied and suitable cells or patches (</w:t>
      </w:r>
      <w:proofErr w:type="spellStart"/>
      <w:r w:rsidRPr="00D123FB">
        <w:rPr>
          <w:i/>
        </w:rPr>
        <w:t>OccupSuit</w:t>
      </w:r>
      <w:proofErr w:type="spellEnd"/>
      <w:r w:rsidRPr="00D123FB">
        <w:t>)</w:t>
      </w:r>
    </w:p>
    <w:p w14:paraId="3E3867C3" w14:textId="77777777" w:rsidR="0067520E" w:rsidRDefault="0067520E" w:rsidP="00787453">
      <w:pPr>
        <w:pStyle w:val="Numbered"/>
      </w:pPr>
      <w:r w:rsidRPr="00111155">
        <w:t>Species’ range, in term of maximum and minimum coordinates</w:t>
      </w:r>
      <w:r w:rsidRPr="00D123FB">
        <w:t xml:space="preserve"> (</w:t>
      </w:r>
      <w:proofErr w:type="spellStart"/>
      <w:r w:rsidRPr="00D123FB">
        <w:rPr>
          <w:i/>
        </w:rPr>
        <w:t>min_</w:t>
      </w:r>
      <w:r>
        <w:rPr>
          <w:i/>
        </w:rPr>
        <w:t>X</w:t>
      </w:r>
      <w:proofErr w:type="spellEnd"/>
      <w:r w:rsidRPr="00D123FB">
        <w:rPr>
          <w:i/>
        </w:rPr>
        <w:t xml:space="preserve">, </w:t>
      </w:r>
      <w:proofErr w:type="spellStart"/>
      <w:r w:rsidRPr="00D123FB">
        <w:rPr>
          <w:i/>
        </w:rPr>
        <w:t>max_</w:t>
      </w:r>
      <w:r>
        <w:rPr>
          <w:i/>
        </w:rPr>
        <w:t>X</w:t>
      </w:r>
      <w:proofErr w:type="spellEnd"/>
      <w:r w:rsidRPr="00D123FB">
        <w:rPr>
          <w:i/>
        </w:rPr>
        <w:t xml:space="preserve">, </w:t>
      </w:r>
      <w:proofErr w:type="spellStart"/>
      <w:r w:rsidRPr="00D123FB">
        <w:rPr>
          <w:i/>
        </w:rPr>
        <w:t>min_</w:t>
      </w:r>
      <w:r>
        <w:rPr>
          <w:i/>
        </w:rPr>
        <w:t>Y</w:t>
      </w:r>
      <w:proofErr w:type="spellEnd"/>
      <w:r w:rsidRPr="00D123FB">
        <w:rPr>
          <w:i/>
        </w:rPr>
        <w:t xml:space="preserve">, </w:t>
      </w:r>
      <w:proofErr w:type="spellStart"/>
      <w:r w:rsidRPr="00D123FB">
        <w:rPr>
          <w:i/>
        </w:rPr>
        <w:t>max_</w:t>
      </w:r>
      <w:r>
        <w:rPr>
          <w:i/>
        </w:rPr>
        <w:t>Y</w:t>
      </w:r>
      <w:proofErr w:type="spellEnd"/>
      <w:r>
        <w:t>)</w:t>
      </w:r>
      <w:r w:rsidR="00C17E64">
        <w:t xml:space="preserve"> of cells / patches occupied by breeding populations (as above)</w:t>
      </w:r>
    </w:p>
    <w:p w14:paraId="14F17E0E" w14:textId="77777777" w:rsidR="0067520E" w:rsidRPr="00D123FB" w:rsidRDefault="0067520E" w:rsidP="00787453">
      <w:pPr>
        <w:pStyle w:val="Numbered"/>
      </w:pPr>
      <w:r>
        <w:t>If there are any variable traits, summary trait phenotypes (mean and standard deviation) across the whole population range will also be included.</w:t>
      </w:r>
    </w:p>
    <w:p w14:paraId="32A386CD" w14:textId="77777777" w:rsidR="00E62947" w:rsidRDefault="00E62947">
      <w:pPr>
        <w:spacing w:after="200" w:line="276" w:lineRule="auto"/>
        <w:jc w:val="left"/>
        <w:rPr>
          <w:b/>
          <w:i/>
        </w:rPr>
      </w:pPr>
      <w:r>
        <w:br w:type="page"/>
      </w:r>
    </w:p>
    <w:p w14:paraId="0F7DAD3D" w14:textId="2111602E" w:rsidR="0067520E" w:rsidRPr="00D123FB" w:rsidRDefault="0067520E" w:rsidP="009E434A">
      <w:pPr>
        <w:pStyle w:val="Heading3"/>
        <w:numPr>
          <w:ilvl w:val="2"/>
          <w:numId w:val="14"/>
        </w:numPr>
      </w:pPr>
      <w:bookmarkStart w:id="655" w:name="_Toc54110088"/>
      <w:r w:rsidRPr="00D123FB">
        <w:lastRenderedPageBreak/>
        <w:t>Occupancy</w:t>
      </w:r>
      <w:bookmarkEnd w:id="655"/>
    </w:p>
    <w:p w14:paraId="636BC1F1" w14:textId="5BB4E530" w:rsidR="0067520E" w:rsidRPr="00D123FB" w:rsidRDefault="0067520E" w:rsidP="00B35389">
      <w:pPr>
        <w:pStyle w:val="Keepnext"/>
      </w:pPr>
      <w:r w:rsidRPr="00D123FB">
        <w:t>This output reports the cell</w:t>
      </w:r>
      <w:r w:rsidR="00111155">
        <w:t xml:space="preserve"> </w:t>
      </w:r>
      <w:r w:rsidRPr="00D123FB">
        <w:t>/</w:t>
      </w:r>
      <w:r w:rsidR="00111155">
        <w:t xml:space="preserve"> </w:t>
      </w:r>
      <w:r w:rsidRPr="00D123FB">
        <w:t>patch probability of occupancy</w:t>
      </w:r>
      <w:r w:rsidR="00111155">
        <w:t xml:space="preserve"> </w:t>
      </w:r>
      <w:r w:rsidR="00E62947">
        <w:t>b</w:t>
      </w:r>
      <w:r w:rsidR="00111155">
        <w:t>y a breeding population (as above)</w:t>
      </w:r>
      <w:r w:rsidRPr="00D123FB">
        <w:t xml:space="preserve">, and it is produced by checking the box </w:t>
      </w:r>
      <w:r w:rsidRPr="00D123FB">
        <w:rPr>
          <w:i/>
        </w:rPr>
        <w:t xml:space="preserve">Occupancy. </w:t>
      </w:r>
      <w:r w:rsidRPr="00D123FB">
        <w:t xml:space="preserve">This is only </w:t>
      </w:r>
      <w:r w:rsidR="00E62947">
        <w:t xml:space="preserve">permissible for multiple </w:t>
      </w:r>
      <w:r w:rsidRPr="00D123FB">
        <w:t>replicates. Data will be recorded at the beginning of the year before any other process (and only once a year no matter the number of reproductive seasons per year). Two files will be produced:</w:t>
      </w:r>
    </w:p>
    <w:p w14:paraId="37FC3103" w14:textId="63278664" w:rsidR="0067520E" w:rsidRPr="00D123FB" w:rsidRDefault="00037A8F" w:rsidP="009E434A">
      <w:pPr>
        <w:pStyle w:val="Numbered"/>
        <w:numPr>
          <w:ilvl w:val="0"/>
          <w:numId w:val="54"/>
        </w:numPr>
      </w:pPr>
      <w:r w:rsidRPr="00037A8F">
        <w:rPr>
          <w:i/>
        </w:rPr>
        <w:t>Sim0</w:t>
      </w:r>
      <w:r w:rsidRPr="00037A8F">
        <w:t>_</w:t>
      </w:r>
      <w:r w:rsidR="0067520E" w:rsidRPr="00037A8F">
        <w:rPr>
          <w:i/>
        </w:rPr>
        <w:t>Occupancy.txt</w:t>
      </w:r>
      <w:r w:rsidR="0067520E" w:rsidRPr="00D123FB">
        <w:t>. This file contains a list of all the cells in the landscape (</w:t>
      </w:r>
      <w:r w:rsidR="0067520E" w:rsidRPr="00787453">
        <w:rPr>
          <w:i/>
        </w:rPr>
        <w:t>x</w:t>
      </w:r>
      <w:r w:rsidR="0067520E" w:rsidRPr="00D123FB">
        <w:t xml:space="preserve"> and </w:t>
      </w:r>
      <w:r w:rsidR="0067520E" w:rsidRPr="00787453">
        <w:rPr>
          <w:i/>
        </w:rPr>
        <w:t xml:space="preserve">y </w:t>
      </w:r>
      <w:r w:rsidR="0067520E" w:rsidRPr="00D123FB">
        <w:t>coordinates) or of all the patches (</w:t>
      </w:r>
      <w:proofErr w:type="spellStart"/>
      <w:r w:rsidR="0067520E" w:rsidRPr="00787453">
        <w:rPr>
          <w:i/>
        </w:rPr>
        <w:t>PatchID</w:t>
      </w:r>
      <w:proofErr w:type="spellEnd"/>
      <w:r w:rsidR="0067520E" w:rsidRPr="00D123FB">
        <w:t>). The remaining columns give the occupancy probability of the cell</w:t>
      </w:r>
      <w:r w:rsidR="00111155">
        <w:t xml:space="preserve"> </w:t>
      </w:r>
      <w:r w:rsidR="0067520E" w:rsidRPr="00D123FB">
        <w:t>/</w:t>
      </w:r>
      <w:r w:rsidR="00111155">
        <w:t xml:space="preserve"> </w:t>
      </w:r>
      <w:r w:rsidR="0067520E" w:rsidRPr="00D123FB">
        <w:t>patch at defined time steps. The occupancy probability is obtained by dividing the number of times (replicates) that the cell</w:t>
      </w:r>
      <w:r w:rsidR="00111155">
        <w:t xml:space="preserve"> </w:t>
      </w:r>
      <w:r w:rsidR="0067520E" w:rsidRPr="00D123FB">
        <w:t>/</w:t>
      </w:r>
      <w:r w:rsidR="00111155">
        <w:t xml:space="preserve"> </w:t>
      </w:r>
      <w:r w:rsidR="0067520E" w:rsidRPr="00D123FB">
        <w:t>patch ha</w:t>
      </w:r>
      <w:r w:rsidR="00111155">
        <w:t xml:space="preserve">s been occupied </w:t>
      </w:r>
      <w:proofErr w:type="gramStart"/>
      <w:r w:rsidR="00111155">
        <w:t>in a given year</w:t>
      </w:r>
      <w:proofErr w:type="gramEnd"/>
      <w:r w:rsidR="0067520E" w:rsidRPr="00D123FB">
        <w:t xml:space="preserve"> by the total number of replicates.</w:t>
      </w:r>
    </w:p>
    <w:p w14:paraId="60F12099" w14:textId="0AEEB80D" w:rsidR="0067520E" w:rsidRPr="00D123FB" w:rsidRDefault="0067520E" w:rsidP="00787453">
      <w:pPr>
        <w:pStyle w:val="Numbered"/>
        <w:keepNext/>
      </w:pPr>
      <w:r>
        <w:rPr>
          <w:i/>
        </w:rPr>
        <w:t>Sim0</w:t>
      </w:r>
      <w:r w:rsidR="00037A8F" w:rsidRPr="00037A8F">
        <w:t>_</w:t>
      </w:r>
      <w:r w:rsidRPr="00D123FB">
        <w:rPr>
          <w:i/>
        </w:rPr>
        <w:t>Occupancy_Stats.txt</w:t>
      </w:r>
      <w:r w:rsidRPr="00D123FB">
        <w:t>. Summary occupancy statistics, i.e. the mean ratio between occupied and suitable cells (</w:t>
      </w:r>
      <w:proofErr w:type="spellStart"/>
      <w:r w:rsidRPr="00D123FB">
        <w:rPr>
          <w:i/>
        </w:rPr>
        <w:t>Mean_OccupSuit</w:t>
      </w:r>
      <w:proofErr w:type="spellEnd"/>
      <w:r w:rsidRPr="00D123FB">
        <w:t xml:space="preserve">) and </w:t>
      </w:r>
      <w:r>
        <w:t>its</w:t>
      </w:r>
      <w:r w:rsidRPr="00D123FB">
        <w:t xml:space="preserve"> standard </w:t>
      </w:r>
      <w:r>
        <w:t>error</w:t>
      </w:r>
      <w:r w:rsidRPr="00D123FB">
        <w:t xml:space="preserve"> (</w:t>
      </w:r>
      <w:proofErr w:type="spellStart"/>
      <w:r w:rsidRPr="00D123FB">
        <w:rPr>
          <w:i/>
        </w:rPr>
        <w:t>S</w:t>
      </w:r>
      <w:r>
        <w:rPr>
          <w:i/>
        </w:rPr>
        <w:t>td_error</w:t>
      </w:r>
      <w:proofErr w:type="spellEnd"/>
      <w:r w:rsidRPr="00D123FB">
        <w:t xml:space="preserve">) at the set time interval. These data are also displayed at the end of the simulation in the graph </w:t>
      </w:r>
      <w:r w:rsidRPr="00D123FB">
        <w:rPr>
          <w:i/>
        </w:rPr>
        <w:t>Proportion of suitable occupied cells</w:t>
      </w:r>
      <w:r w:rsidRPr="00D123FB">
        <w:t xml:space="preserve"> / </w:t>
      </w:r>
      <w:r w:rsidRPr="00D123FB">
        <w:rPr>
          <w:i/>
        </w:rPr>
        <w:t>patches</w:t>
      </w:r>
      <w:r w:rsidRPr="00D123FB">
        <w:t>, where the solid line represents the mean proportion and the dashed lines ± the</w:t>
      </w:r>
      <w:r>
        <w:t xml:space="preserve"> standard error:</w:t>
      </w:r>
    </w:p>
    <w:p w14:paraId="1D7C65A0" w14:textId="77777777" w:rsidR="0067520E" w:rsidRPr="00D123FB" w:rsidRDefault="0067520E" w:rsidP="00C57BF9">
      <w:pPr>
        <w:pStyle w:val="Diagram"/>
      </w:pPr>
      <w:r w:rsidRPr="00D123FB">
        <w:drawing>
          <wp:inline distT="0" distB="0" distL="0" distR="0" wp14:anchorId="0781B2A7" wp14:editId="7DB6AF1F">
            <wp:extent cx="3425126" cy="1188000"/>
            <wp:effectExtent l="19050" t="0" r="3874" b="0"/>
            <wp:docPr id="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cstate="print"/>
                    <a:srcRect l="50026" t="25275" r="7358" b="48345"/>
                    <a:stretch>
                      <a:fillRect/>
                    </a:stretch>
                  </pic:blipFill>
                  <pic:spPr bwMode="auto">
                    <a:xfrm>
                      <a:off x="0" y="0"/>
                      <a:ext cx="3425126" cy="1188000"/>
                    </a:xfrm>
                    <a:prstGeom prst="rect">
                      <a:avLst/>
                    </a:prstGeom>
                    <a:noFill/>
                    <a:ln w="9525">
                      <a:noFill/>
                      <a:miter lim="800000"/>
                      <a:headEnd/>
                      <a:tailEnd/>
                    </a:ln>
                  </pic:spPr>
                </pic:pic>
              </a:graphicData>
            </a:graphic>
          </wp:inline>
        </w:drawing>
      </w:r>
    </w:p>
    <w:p w14:paraId="48536F03" w14:textId="77777777" w:rsidR="0067520E" w:rsidRPr="00D123FB" w:rsidRDefault="0067520E" w:rsidP="009E434A">
      <w:pPr>
        <w:pStyle w:val="Heading3"/>
        <w:numPr>
          <w:ilvl w:val="2"/>
          <w:numId w:val="14"/>
        </w:numPr>
      </w:pPr>
      <w:bookmarkStart w:id="656" w:name="_Toc54110089"/>
      <w:r w:rsidRPr="00D123FB">
        <w:t>Populations</w:t>
      </w:r>
      <w:bookmarkEnd w:id="656"/>
    </w:p>
    <w:p w14:paraId="43D68F4B" w14:textId="77777777" w:rsidR="0067520E" w:rsidRPr="00D123FB" w:rsidRDefault="0067520E" w:rsidP="00B35389">
      <w:pPr>
        <w:pStyle w:val="Keepnext"/>
      </w:pPr>
      <w:r w:rsidRPr="00D123FB">
        <w:t xml:space="preserve">The population output, </w:t>
      </w:r>
      <w:r>
        <w:rPr>
          <w:i/>
        </w:rPr>
        <w:t>Sim0</w:t>
      </w:r>
      <w:r w:rsidRPr="00D123FB">
        <w:rPr>
          <w:i/>
        </w:rPr>
        <w:t>_Pop.txt</w:t>
      </w:r>
      <w:r w:rsidRPr="00D123FB">
        <w:t xml:space="preserve">, is produced by checking the box </w:t>
      </w:r>
      <w:r w:rsidRPr="00D123FB">
        <w:rPr>
          <w:i/>
        </w:rPr>
        <w:t>Populations</w:t>
      </w:r>
      <w:r w:rsidRPr="00D123FB">
        <w:t>. It contains statistics regarding each population present in the landscape at a given time interval. As for the species’ range output, data are collected before reproduction at each reproductive season at the specified yearly interval and at the end of the simulation. This output file contains the following information:</w:t>
      </w:r>
    </w:p>
    <w:p w14:paraId="19441BD9" w14:textId="77777777" w:rsidR="0067520E" w:rsidRPr="00D123FB" w:rsidRDefault="0067520E" w:rsidP="009E434A">
      <w:pPr>
        <w:pStyle w:val="Numbered"/>
        <w:numPr>
          <w:ilvl w:val="0"/>
          <w:numId w:val="55"/>
        </w:numPr>
      </w:pPr>
      <w:r w:rsidRPr="00D123FB">
        <w:t>Replicate number (</w:t>
      </w:r>
      <w:r w:rsidRPr="00787453">
        <w:rPr>
          <w:i/>
        </w:rPr>
        <w:t>Rep</w:t>
      </w:r>
      <w:r w:rsidRPr="00D123FB">
        <w:t>)</w:t>
      </w:r>
    </w:p>
    <w:p w14:paraId="64ED0103" w14:textId="77777777" w:rsidR="0067520E" w:rsidRPr="00D123FB" w:rsidRDefault="0067520E" w:rsidP="00787453">
      <w:pPr>
        <w:pStyle w:val="Numbered"/>
      </w:pPr>
      <w:r w:rsidRPr="00D123FB">
        <w:t>Year (</w:t>
      </w:r>
      <w:r w:rsidRPr="00D123FB">
        <w:rPr>
          <w:i/>
        </w:rPr>
        <w:t>Year</w:t>
      </w:r>
      <w:r w:rsidRPr="00D123FB">
        <w:t>)</w:t>
      </w:r>
    </w:p>
    <w:p w14:paraId="734CBE3B"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622ADE15" w14:textId="77777777" w:rsidR="0067520E" w:rsidRPr="00D123FB" w:rsidRDefault="0067520E" w:rsidP="00787453">
      <w:pPr>
        <w:pStyle w:val="Numbered"/>
      </w:pPr>
      <w:r w:rsidRPr="00D123FB">
        <w:t>Cell location (</w:t>
      </w:r>
      <w:r w:rsidRPr="00D123FB">
        <w:rPr>
          <w:i/>
        </w:rPr>
        <w:t>x</w:t>
      </w:r>
      <w:r w:rsidRPr="00D123FB">
        <w:t xml:space="preserve"> and </w:t>
      </w:r>
      <w:r w:rsidRPr="00D123FB">
        <w:rPr>
          <w:i/>
        </w:rPr>
        <w:t>y</w:t>
      </w:r>
      <w:r w:rsidRPr="00D123FB">
        <w:t xml:space="preserve"> </w:t>
      </w:r>
      <w:proofErr w:type="gramStart"/>
      <w:r w:rsidRPr="00D123FB">
        <w:t>coordinates )</w:t>
      </w:r>
      <w:proofErr w:type="gramEnd"/>
      <w:r w:rsidRPr="00D123FB">
        <w:t xml:space="preserve"> or patch ID (</w:t>
      </w:r>
      <w:proofErr w:type="spellStart"/>
      <w:r w:rsidRPr="00D123FB">
        <w:rPr>
          <w:i/>
        </w:rPr>
        <w:t>PatchID</w:t>
      </w:r>
      <w:proofErr w:type="spellEnd"/>
      <w:r w:rsidRPr="00D123FB">
        <w:t>)</w:t>
      </w:r>
    </w:p>
    <w:p w14:paraId="2196C730" w14:textId="77777777" w:rsidR="0067520E" w:rsidRPr="00D123FB" w:rsidRDefault="0067520E" w:rsidP="00787453">
      <w:pPr>
        <w:pStyle w:val="Numbered"/>
      </w:pPr>
      <w:r>
        <w:t>Species number</w:t>
      </w:r>
      <w:r w:rsidRPr="00D123FB">
        <w:t xml:space="preserve"> (</w:t>
      </w:r>
      <w:r>
        <w:rPr>
          <w:i/>
        </w:rPr>
        <w:t>Species</w:t>
      </w:r>
      <w:r w:rsidRPr="00D123FB">
        <w:t>)</w:t>
      </w:r>
      <w:r>
        <w:t>; not yet used, always zero</w:t>
      </w:r>
    </w:p>
    <w:p w14:paraId="30644412" w14:textId="77777777" w:rsidR="0067520E" w:rsidRPr="00D123FB" w:rsidRDefault="0067520E" w:rsidP="00787453">
      <w:pPr>
        <w:pStyle w:val="Numbered"/>
      </w:pPr>
      <w:r w:rsidRPr="00D123FB">
        <w:t>Number of individuals in the population (</w:t>
      </w:r>
      <w:proofErr w:type="spellStart"/>
      <w:r w:rsidRPr="00D123FB">
        <w:rPr>
          <w:i/>
        </w:rPr>
        <w:t>NInd</w:t>
      </w:r>
      <w:proofErr w:type="spellEnd"/>
      <w:r w:rsidRPr="00D123FB">
        <w:t>)</w:t>
      </w:r>
    </w:p>
    <w:p w14:paraId="119432E5" w14:textId="77777777" w:rsidR="0067520E" w:rsidRPr="00D123FB" w:rsidRDefault="0067520E" w:rsidP="00787453">
      <w:pPr>
        <w:pStyle w:val="Numbered"/>
      </w:pPr>
      <w:r w:rsidRPr="00D123FB">
        <w:t>In the case of a stage-structured population, the number of individuals in each stage (</w:t>
      </w:r>
      <w:r w:rsidRPr="00D123FB">
        <w:rPr>
          <w:i/>
        </w:rPr>
        <w:t>NInd</w:t>
      </w:r>
      <w:r w:rsidRPr="00037A8F">
        <w:t>_</w:t>
      </w:r>
      <w:r w:rsidRPr="00D123FB">
        <w:rPr>
          <w:i/>
        </w:rPr>
        <w:t>stage</w:t>
      </w:r>
      <w:r w:rsidRPr="00D123FB">
        <w:t>X). If the reproduction is sexual, these columns will be replaced by the number of females (</w:t>
      </w:r>
      <w:proofErr w:type="spellStart"/>
      <w:r w:rsidRPr="00D123FB">
        <w:rPr>
          <w:i/>
        </w:rPr>
        <w:t>Nfemales</w:t>
      </w:r>
      <w:r w:rsidRPr="00037A8F">
        <w:t>_</w:t>
      </w:r>
      <w:r w:rsidRPr="00D123FB">
        <w:rPr>
          <w:i/>
        </w:rPr>
        <w:t>stage</w:t>
      </w:r>
      <w:r w:rsidRPr="00D123FB">
        <w:t>X</w:t>
      </w:r>
      <w:proofErr w:type="spellEnd"/>
      <w:r w:rsidRPr="00D123FB">
        <w:t>) and of males (</w:t>
      </w:r>
      <w:proofErr w:type="spellStart"/>
      <w:r w:rsidRPr="00D123FB">
        <w:rPr>
          <w:i/>
        </w:rPr>
        <w:t>Nmales</w:t>
      </w:r>
      <w:r w:rsidRPr="00037A8F">
        <w:t>_</w:t>
      </w:r>
      <w:r w:rsidRPr="00D123FB">
        <w:rPr>
          <w:i/>
        </w:rPr>
        <w:t>stage</w:t>
      </w:r>
      <w:r w:rsidRPr="00D123FB">
        <w:t>X</w:t>
      </w:r>
      <w:proofErr w:type="spellEnd"/>
      <w:r w:rsidRPr="00D123FB">
        <w:t>) in each stage. In the case of sexual model without stage structure, two columns will indicate the number of females (</w:t>
      </w:r>
      <w:proofErr w:type="spellStart"/>
      <w:r w:rsidRPr="00D123FB">
        <w:rPr>
          <w:i/>
        </w:rPr>
        <w:t>Nfemales</w:t>
      </w:r>
      <w:proofErr w:type="spellEnd"/>
      <w:r w:rsidRPr="00D123FB">
        <w:t>) and of males (</w:t>
      </w:r>
      <w:proofErr w:type="spellStart"/>
      <w:r w:rsidRPr="00D123FB">
        <w:rPr>
          <w:i/>
        </w:rPr>
        <w:t>Nmales</w:t>
      </w:r>
      <w:proofErr w:type="spellEnd"/>
      <w:r w:rsidRPr="00D123FB">
        <w:t>) in the population.</w:t>
      </w:r>
    </w:p>
    <w:p w14:paraId="7D71322F" w14:textId="77777777" w:rsidR="0067520E" w:rsidRPr="00D123FB" w:rsidRDefault="0067520E" w:rsidP="00787453">
      <w:pPr>
        <w:pStyle w:val="Numbered"/>
      </w:pPr>
      <w:r w:rsidRPr="00D123FB">
        <w:t xml:space="preserve">In the case of a stage-structured population, the number of </w:t>
      </w:r>
      <w:r>
        <w:t>juveniles born</w:t>
      </w:r>
      <w:r w:rsidRPr="00D123FB">
        <w:t xml:space="preserve"> (</w:t>
      </w:r>
      <w:proofErr w:type="spellStart"/>
      <w:r w:rsidRPr="00D123FB">
        <w:rPr>
          <w:i/>
        </w:rPr>
        <w:t>N</w:t>
      </w:r>
      <w:r>
        <w:rPr>
          <w:i/>
        </w:rPr>
        <w:t>Juvs</w:t>
      </w:r>
      <w:proofErr w:type="spellEnd"/>
      <w:r w:rsidRPr="00D123FB">
        <w:t>). If the reproduction is sexual, these columns will be replaced by the number of females</w:t>
      </w:r>
      <w:r>
        <w:t xml:space="preserve"> juveniles</w:t>
      </w:r>
      <w:r w:rsidRPr="00D123FB">
        <w:t xml:space="preserve"> (</w:t>
      </w:r>
      <w:proofErr w:type="spellStart"/>
      <w:r w:rsidRPr="00D123FB">
        <w:rPr>
          <w:i/>
        </w:rPr>
        <w:t>N</w:t>
      </w:r>
      <w:r>
        <w:rPr>
          <w:i/>
        </w:rPr>
        <w:t>JuvF</w:t>
      </w:r>
      <w:r w:rsidRPr="00D123FB">
        <w:rPr>
          <w:i/>
        </w:rPr>
        <w:t>emales</w:t>
      </w:r>
      <w:proofErr w:type="spellEnd"/>
      <w:r w:rsidRPr="00D123FB">
        <w:t xml:space="preserve">) </w:t>
      </w:r>
      <w:r>
        <w:t>and</w:t>
      </w:r>
      <w:r w:rsidRPr="00D123FB">
        <w:t xml:space="preserve"> males (</w:t>
      </w:r>
      <w:proofErr w:type="spellStart"/>
      <w:r w:rsidRPr="00D123FB">
        <w:rPr>
          <w:i/>
        </w:rPr>
        <w:t>N</w:t>
      </w:r>
      <w:r>
        <w:rPr>
          <w:i/>
        </w:rPr>
        <w:t>JuvM</w:t>
      </w:r>
      <w:r w:rsidRPr="00D123FB">
        <w:rPr>
          <w:i/>
        </w:rPr>
        <w:t>ales</w:t>
      </w:r>
      <w:proofErr w:type="spellEnd"/>
      <w:r w:rsidRPr="00D123FB">
        <w:t>)</w:t>
      </w:r>
      <w:r>
        <w:t>.</w:t>
      </w:r>
    </w:p>
    <w:p w14:paraId="7A9F41B6" w14:textId="77777777" w:rsidR="0067520E" w:rsidRPr="00D123FB" w:rsidRDefault="0067520E" w:rsidP="009E434A">
      <w:pPr>
        <w:pStyle w:val="Heading3"/>
        <w:numPr>
          <w:ilvl w:val="2"/>
          <w:numId w:val="14"/>
        </w:numPr>
      </w:pPr>
      <w:bookmarkStart w:id="657" w:name="_Individuals"/>
      <w:bookmarkStart w:id="658" w:name="_Toc54110090"/>
      <w:bookmarkEnd w:id="657"/>
      <w:r w:rsidRPr="00D123FB">
        <w:lastRenderedPageBreak/>
        <w:t>Individuals</w:t>
      </w:r>
      <w:bookmarkEnd w:id="658"/>
    </w:p>
    <w:p w14:paraId="4AA8E112" w14:textId="77777777" w:rsidR="0067520E" w:rsidRPr="00D123FB" w:rsidRDefault="0067520E" w:rsidP="00B35389">
      <w:pPr>
        <w:pStyle w:val="Keepnext"/>
      </w:pPr>
      <w:r w:rsidRPr="00D123FB">
        <w:t xml:space="preserve">This output, </w:t>
      </w:r>
      <w:r>
        <w:rPr>
          <w:i/>
        </w:rPr>
        <w:t>Sim0</w:t>
      </w:r>
      <w:r w:rsidRPr="00D123FB">
        <w:rPr>
          <w:i/>
        </w:rPr>
        <w:t>_Rep0_Inds.txt</w:t>
      </w:r>
      <w:r w:rsidRPr="00D123FB">
        <w:t xml:space="preserve">, contains information regarding </w:t>
      </w:r>
      <w:proofErr w:type="gramStart"/>
      <w:r w:rsidRPr="00D123FB">
        <w:t>each individual</w:t>
      </w:r>
      <w:proofErr w:type="gramEnd"/>
      <w:r w:rsidRPr="00D123FB">
        <w:t xml:space="preserve"> at a given time step. It is produced by checking the box </w:t>
      </w:r>
      <w:r w:rsidRPr="00D123FB">
        <w:rPr>
          <w:i/>
        </w:rPr>
        <w:t>Individuals</w:t>
      </w:r>
      <w:r w:rsidRPr="00D123FB">
        <w:t>. To avoid the production of huge files, a separate file is saved for each replicate</w:t>
      </w:r>
      <w:r>
        <w:t xml:space="preserve"> (here assumed to be 0)</w:t>
      </w:r>
      <w:r w:rsidRPr="00D123FB">
        <w:t>. Data are recorded after settlement and before aging (in the case of overlapping generations)</w:t>
      </w:r>
      <w:r>
        <w:t>, in order that dispersal data for individuals which die may be reported</w:t>
      </w:r>
      <w:r w:rsidRPr="00D123FB">
        <w:t>.</w:t>
      </w:r>
      <w:r>
        <w:t xml:space="preserve"> </w:t>
      </w:r>
      <w:r w:rsidRPr="00E462BA">
        <w:rPr>
          <w:i/>
          <w:u w:val="single"/>
        </w:rPr>
        <w:t>Individuals</w:t>
      </w:r>
      <w:r w:rsidRPr="00E462BA">
        <w:rPr>
          <w:u w:val="single"/>
        </w:rPr>
        <w:t xml:space="preserve"> data for year </w:t>
      </w:r>
      <w:r w:rsidRPr="00E462BA">
        <w:rPr>
          <w:i/>
          <w:u w:val="single"/>
        </w:rPr>
        <w:t>T</w:t>
      </w:r>
      <w:r w:rsidRPr="00E462BA">
        <w:rPr>
          <w:u w:val="single"/>
        </w:rPr>
        <w:t xml:space="preserve"> therefore correspond to </w:t>
      </w:r>
      <w:r w:rsidRPr="00E462BA">
        <w:rPr>
          <w:i/>
          <w:u w:val="single"/>
        </w:rPr>
        <w:t>Population</w:t>
      </w:r>
      <w:r w:rsidRPr="00E462BA">
        <w:rPr>
          <w:u w:val="single"/>
        </w:rPr>
        <w:t xml:space="preserve"> and </w:t>
      </w:r>
      <w:r w:rsidRPr="00E462BA">
        <w:rPr>
          <w:i/>
          <w:u w:val="single"/>
        </w:rPr>
        <w:t>Traits</w:t>
      </w:r>
      <w:r w:rsidRPr="00E462BA">
        <w:rPr>
          <w:u w:val="single"/>
        </w:rPr>
        <w:t xml:space="preserve"> summary data for year </w:t>
      </w:r>
      <w:r w:rsidRPr="00E462BA">
        <w:rPr>
          <w:i/>
          <w:u w:val="single"/>
        </w:rPr>
        <w:t>T+1</w:t>
      </w:r>
      <w:r>
        <w:t xml:space="preserve"> (and individuals which die in year T</w:t>
      </w:r>
      <w:r w:rsidRPr="00D123FB">
        <w:t xml:space="preserve"> </w:t>
      </w:r>
      <w:r>
        <w:t xml:space="preserve">must be excluded for the data to match at population level). </w:t>
      </w:r>
      <w:r w:rsidRPr="00D123FB">
        <w:t xml:space="preserve">For </w:t>
      </w:r>
      <w:proofErr w:type="gramStart"/>
      <w:r w:rsidRPr="00D123FB">
        <w:t>each individual</w:t>
      </w:r>
      <w:proofErr w:type="gramEnd"/>
      <w:r w:rsidRPr="00D123FB">
        <w:t xml:space="preserve"> the following data are collected:</w:t>
      </w:r>
    </w:p>
    <w:p w14:paraId="4BCF566A" w14:textId="77777777" w:rsidR="0067520E" w:rsidRPr="00D123FB" w:rsidRDefault="0067520E" w:rsidP="009E434A">
      <w:pPr>
        <w:pStyle w:val="Numbered"/>
        <w:numPr>
          <w:ilvl w:val="0"/>
          <w:numId w:val="56"/>
        </w:numPr>
      </w:pPr>
      <w:r w:rsidRPr="00D123FB">
        <w:t>Replicate number (</w:t>
      </w:r>
      <w:r w:rsidRPr="00787453">
        <w:rPr>
          <w:i/>
        </w:rPr>
        <w:t>Rep</w:t>
      </w:r>
      <w:r w:rsidRPr="00D123FB">
        <w:t>)</w:t>
      </w:r>
    </w:p>
    <w:p w14:paraId="6C330968" w14:textId="77777777" w:rsidR="0067520E" w:rsidRPr="00D123FB" w:rsidRDefault="0067520E" w:rsidP="00787453">
      <w:pPr>
        <w:pStyle w:val="Numbered"/>
      </w:pPr>
      <w:r w:rsidRPr="00787453">
        <w:rPr>
          <w:i/>
        </w:rPr>
        <w:t>Year</w:t>
      </w:r>
    </w:p>
    <w:p w14:paraId="7CFCC002"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075EF5DB" w14:textId="77777777" w:rsidR="0067520E" w:rsidRPr="00D123FB" w:rsidRDefault="0067520E" w:rsidP="00787453">
      <w:pPr>
        <w:pStyle w:val="Numbered"/>
      </w:pPr>
      <w:r w:rsidRPr="00DC7DE9">
        <w:rPr>
          <w:i/>
        </w:rPr>
        <w:t>Species</w:t>
      </w:r>
      <w:r>
        <w:t xml:space="preserve"> number (currently must be 0)</w:t>
      </w:r>
    </w:p>
    <w:p w14:paraId="610A800A" w14:textId="77777777" w:rsidR="0067520E" w:rsidRPr="00D123FB" w:rsidRDefault="0067520E" w:rsidP="00787453">
      <w:pPr>
        <w:pStyle w:val="Numbered"/>
      </w:pPr>
      <w:r w:rsidRPr="00D123FB">
        <w:t>Individual ID (</w:t>
      </w:r>
      <w:proofErr w:type="spellStart"/>
      <w:r>
        <w:rPr>
          <w:i/>
        </w:rPr>
        <w:t>I</w:t>
      </w:r>
      <w:r w:rsidRPr="00D123FB">
        <w:rPr>
          <w:i/>
        </w:rPr>
        <w:t>ndID</w:t>
      </w:r>
      <w:proofErr w:type="spellEnd"/>
      <w:r w:rsidRPr="00D123FB">
        <w:t>), a unique integer number that identifies the individual</w:t>
      </w:r>
    </w:p>
    <w:p w14:paraId="6ADEE349" w14:textId="77777777" w:rsidR="0067520E" w:rsidRPr="00D123FB" w:rsidRDefault="0067520E" w:rsidP="00787453">
      <w:pPr>
        <w:pStyle w:val="Numbered"/>
      </w:pPr>
      <w:r>
        <w:t>The</w:t>
      </w:r>
      <w:r w:rsidRPr="00D123FB">
        <w:t xml:space="preserve"> individual</w:t>
      </w:r>
      <w:r>
        <w:t>’s</w:t>
      </w:r>
      <w:r w:rsidRPr="00D123FB">
        <w:t xml:space="preserve"> </w:t>
      </w:r>
      <w:r w:rsidRPr="002F49B1">
        <w:rPr>
          <w:i/>
        </w:rPr>
        <w:t>Status</w:t>
      </w:r>
      <w:r>
        <w:t xml:space="preserve"> (</w:t>
      </w:r>
      <w:hyperlink w:anchor="Table2" w:history="1">
        <w:r w:rsidRPr="00FA20ED">
          <w:rPr>
            <w:rStyle w:val="Hyperlink"/>
            <w:szCs w:val="24"/>
          </w:rPr>
          <w:t>see Table 2</w:t>
        </w:r>
      </w:hyperlink>
      <w:r>
        <w:t>)</w:t>
      </w:r>
    </w:p>
    <w:p w14:paraId="03C257B1" w14:textId="04A9F400" w:rsidR="0067520E" w:rsidRPr="00D123FB" w:rsidRDefault="0067520E" w:rsidP="00787453">
      <w:pPr>
        <w:pStyle w:val="Numbered"/>
      </w:pPr>
      <w:r w:rsidRPr="00D123FB">
        <w:t>Natal cell (</w:t>
      </w:r>
      <w:proofErr w:type="spellStart"/>
      <w:r>
        <w:rPr>
          <w:i/>
        </w:rPr>
        <w:t>Natal</w:t>
      </w:r>
      <w:r w:rsidRPr="00037A8F">
        <w:t>_</w:t>
      </w:r>
      <w:r>
        <w:rPr>
          <w:i/>
        </w:rPr>
        <w:t>X</w:t>
      </w:r>
      <w:proofErr w:type="spellEnd"/>
      <w:r w:rsidRPr="00D123FB">
        <w:t xml:space="preserve"> and </w:t>
      </w:r>
      <w:proofErr w:type="spellStart"/>
      <w:r>
        <w:rPr>
          <w:i/>
        </w:rPr>
        <w:t>Natal</w:t>
      </w:r>
      <w:r w:rsidRPr="00037A8F">
        <w:t>_</w:t>
      </w:r>
      <w:r>
        <w:rPr>
          <w:i/>
        </w:rPr>
        <w:t>Y</w:t>
      </w:r>
      <w:proofErr w:type="spellEnd"/>
      <w:r w:rsidRPr="00D123FB">
        <w:t>) and current cell (</w:t>
      </w:r>
      <w:r w:rsidR="00316C72">
        <w:rPr>
          <w:i/>
        </w:rPr>
        <w:t>X</w:t>
      </w:r>
      <w:r w:rsidRPr="00D123FB">
        <w:t xml:space="preserve"> and </w:t>
      </w:r>
      <w:r w:rsidR="00316C72">
        <w:rPr>
          <w:i/>
        </w:rPr>
        <w:t>Y</w:t>
      </w:r>
      <w:r w:rsidRPr="00D123FB">
        <w:t>) coordinates or natal and current patch IDs (</w:t>
      </w:r>
      <w:proofErr w:type="spellStart"/>
      <w:r>
        <w:rPr>
          <w:i/>
        </w:rPr>
        <w:t>N</w:t>
      </w:r>
      <w:r w:rsidRPr="00D123FB">
        <w:rPr>
          <w:i/>
        </w:rPr>
        <w:t>atal</w:t>
      </w:r>
      <w:r w:rsidRPr="00037A8F">
        <w:t>_</w:t>
      </w:r>
      <w:r>
        <w:rPr>
          <w:i/>
        </w:rPr>
        <w:t>p</w:t>
      </w:r>
      <w:r w:rsidRPr="00D123FB">
        <w:rPr>
          <w:i/>
        </w:rPr>
        <w:t>atch</w:t>
      </w:r>
      <w:proofErr w:type="spellEnd"/>
      <w:r w:rsidRPr="00D123FB">
        <w:rPr>
          <w:i/>
        </w:rPr>
        <w:t xml:space="preserve"> </w:t>
      </w:r>
      <w:r w:rsidRPr="00D123FB">
        <w:t xml:space="preserve">and </w:t>
      </w:r>
      <w:proofErr w:type="spellStart"/>
      <w:r w:rsidRPr="00D123FB">
        <w:rPr>
          <w:i/>
        </w:rPr>
        <w:t>PatchID</w:t>
      </w:r>
      <w:proofErr w:type="spellEnd"/>
      <w:r w:rsidRPr="00D123FB">
        <w:t>)</w:t>
      </w:r>
      <w:r w:rsidR="00AE27D5">
        <w:t>; if the individual has crossed an absorbing landscape or ‘no-data’ boundary, the current cell/patch will be missing (set to -1)</w:t>
      </w:r>
    </w:p>
    <w:p w14:paraId="51AAD1A1" w14:textId="77777777" w:rsidR="0067520E" w:rsidRPr="00D123FB" w:rsidRDefault="0067520E" w:rsidP="00787453">
      <w:pPr>
        <w:pStyle w:val="Numbered"/>
      </w:pPr>
      <w:r>
        <w:rPr>
          <w:i/>
        </w:rPr>
        <w:t>S</w:t>
      </w:r>
      <w:r w:rsidRPr="00D123FB">
        <w:rPr>
          <w:i/>
        </w:rPr>
        <w:t>ex</w:t>
      </w:r>
      <w:r w:rsidRPr="00D123FB">
        <w:t>, in case of sexual model (0</w:t>
      </w:r>
      <w:r>
        <w:t> = fe</w:t>
      </w:r>
      <w:r w:rsidRPr="00D123FB">
        <w:t>male, 1</w:t>
      </w:r>
      <w:r>
        <w:t> = </w:t>
      </w:r>
      <w:r w:rsidRPr="00D123FB">
        <w:t>male)</w:t>
      </w:r>
    </w:p>
    <w:p w14:paraId="2138ED66" w14:textId="77777777" w:rsidR="0067520E" w:rsidRPr="00D123FB" w:rsidRDefault="0067520E" w:rsidP="00787453">
      <w:pPr>
        <w:pStyle w:val="Numbered"/>
      </w:pPr>
      <w:r>
        <w:rPr>
          <w:i/>
        </w:rPr>
        <w:t>A</w:t>
      </w:r>
      <w:r w:rsidRPr="00D123FB">
        <w:rPr>
          <w:i/>
        </w:rPr>
        <w:t>ge</w:t>
      </w:r>
      <w:r w:rsidRPr="00D123FB">
        <w:t xml:space="preserve"> in years, in case of overlapping generations</w:t>
      </w:r>
    </w:p>
    <w:p w14:paraId="1FF828B7" w14:textId="77777777" w:rsidR="0067520E" w:rsidRPr="00D123FB" w:rsidRDefault="0067520E" w:rsidP="00787453">
      <w:pPr>
        <w:pStyle w:val="Numbered"/>
      </w:pPr>
      <w:r>
        <w:rPr>
          <w:i/>
        </w:rPr>
        <w:t>S</w:t>
      </w:r>
      <w:r w:rsidRPr="00D123FB">
        <w:rPr>
          <w:i/>
        </w:rPr>
        <w:t>tage</w:t>
      </w:r>
      <w:r w:rsidRPr="00D123FB">
        <w:t>, in case of stage structure</w:t>
      </w:r>
    </w:p>
    <w:p w14:paraId="0E3EB2F9" w14:textId="77777777" w:rsidR="0067520E" w:rsidRPr="00D123FB" w:rsidRDefault="0067520E" w:rsidP="00787453">
      <w:pPr>
        <w:pStyle w:val="Numbered"/>
        <w:keepNext/>
      </w:pPr>
      <w:r w:rsidRPr="00D123FB">
        <w:t>Emigration traits when there is inter-individual variability</w:t>
      </w:r>
      <w:r>
        <w:t>, comprising one of</w:t>
      </w:r>
      <w:r w:rsidRPr="00D123FB">
        <w:t>:</w:t>
      </w:r>
      <w:r>
        <w:t xml:space="preserve"> </w:t>
      </w:r>
    </w:p>
    <w:p w14:paraId="1664C0AB" w14:textId="77777777" w:rsidR="0067520E" w:rsidRPr="00D123FB" w:rsidRDefault="0067520E" w:rsidP="009E434A">
      <w:pPr>
        <w:pStyle w:val="ListParagraph"/>
        <w:numPr>
          <w:ilvl w:val="0"/>
          <w:numId w:val="8"/>
        </w:numPr>
        <w:spacing w:after="120"/>
        <w:ind w:left="1080"/>
        <w:rPr>
          <w:rFonts w:cs="Times New Roman"/>
          <w:szCs w:val="24"/>
          <w:lang w:val="en-GB"/>
        </w:rPr>
      </w:pPr>
      <w:r w:rsidRPr="00D123FB">
        <w:rPr>
          <w:rFonts w:cs="Times New Roman"/>
          <w:szCs w:val="24"/>
          <w:lang w:val="en-GB"/>
        </w:rPr>
        <w:t>Density-independent emigration probability (</w:t>
      </w:r>
      <w:r w:rsidRPr="00D123FB">
        <w:rPr>
          <w:rFonts w:cs="Times New Roman"/>
          <w:i/>
          <w:szCs w:val="24"/>
          <w:lang w:val="en-GB"/>
        </w:rPr>
        <w:t>EP</w:t>
      </w:r>
      <w:proofErr w:type="gramStart"/>
      <w:r w:rsidRPr="00D123FB">
        <w:rPr>
          <w:rFonts w:cs="Times New Roman"/>
          <w:szCs w:val="24"/>
          <w:lang w:val="en-GB"/>
        </w:rPr>
        <w:t>)</w:t>
      </w:r>
      <w:r>
        <w:rPr>
          <w:rFonts w:cs="Times New Roman"/>
          <w:szCs w:val="24"/>
          <w:lang w:val="en-GB"/>
        </w:rPr>
        <w:t>;</w:t>
      </w:r>
      <w:proofErr w:type="gramEnd"/>
    </w:p>
    <w:p w14:paraId="32401B2A" w14:textId="77777777" w:rsidR="0067520E" w:rsidRPr="00D123FB" w:rsidRDefault="0067520E" w:rsidP="009E434A">
      <w:pPr>
        <w:pStyle w:val="ListParagraph"/>
        <w:numPr>
          <w:ilvl w:val="0"/>
          <w:numId w:val="8"/>
        </w:numPr>
        <w:spacing w:after="120"/>
        <w:ind w:left="1080"/>
        <w:rPr>
          <w:rFonts w:cs="Times New Roman"/>
          <w:szCs w:val="24"/>
          <w:lang w:val="en-GB"/>
        </w:rPr>
      </w:pPr>
      <w:r>
        <w:rPr>
          <w:rFonts w:cs="Times New Roman"/>
          <w:szCs w:val="24"/>
          <w:lang w:val="en-GB"/>
        </w:rPr>
        <w:t xml:space="preserve">Density-dependent emigration traits </w:t>
      </w:r>
      <w:r w:rsidRPr="00D123FB">
        <w:rPr>
          <w:rFonts w:cs="Times New Roman"/>
          <w:szCs w:val="24"/>
          <w:lang w:val="en-GB"/>
        </w:rPr>
        <w:t>(</w:t>
      </w:r>
      <w:r w:rsidRPr="00D123FB">
        <w:rPr>
          <w:rFonts w:cs="Times New Roman"/>
          <w:i/>
          <w:szCs w:val="24"/>
          <w:lang w:val="en-GB"/>
        </w:rPr>
        <w:t>D0</w:t>
      </w:r>
      <w:r w:rsidRPr="00D123FB">
        <w:rPr>
          <w:rFonts w:cs="Times New Roman"/>
          <w:szCs w:val="24"/>
          <w:lang w:val="en-GB"/>
        </w:rPr>
        <w:t xml:space="preserve">, </w:t>
      </w:r>
      <w:r w:rsidRPr="00D123FB">
        <w:rPr>
          <w:rFonts w:cs="Times New Roman"/>
          <w:i/>
          <w:szCs w:val="24"/>
          <w:lang w:val="en-GB"/>
        </w:rPr>
        <w:t>alpha</w:t>
      </w:r>
      <w:r w:rsidRPr="00D123FB">
        <w:rPr>
          <w:rFonts w:cs="Times New Roman"/>
          <w:szCs w:val="24"/>
          <w:lang w:val="en-GB"/>
        </w:rPr>
        <w:t xml:space="preserve"> and </w:t>
      </w:r>
      <w:r w:rsidRPr="00D123FB">
        <w:rPr>
          <w:rFonts w:cs="Times New Roman"/>
          <w:i/>
          <w:szCs w:val="24"/>
          <w:lang w:val="en-GB"/>
        </w:rPr>
        <w:t>beta</w:t>
      </w:r>
      <w:proofErr w:type="gramStart"/>
      <w:r w:rsidRPr="00D123FB">
        <w:rPr>
          <w:rFonts w:cs="Times New Roman"/>
          <w:szCs w:val="24"/>
          <w:lang w:val="en-GB"/>
        </w:rPr>
        <w:t>)</w:t>
      </w:r>
      <w:r>
        <w:rPr>
          <w:rFonts w:cs="Times New Roman"/>
          <w:szCs w:val="24"/>
          <w:lang w:val="en-GB"/>
        </w:rPr>
        <w:t>;</w:t>
      </w:r>
      <w:proofErr w:type="gramEnd"/>
    </w:p>
    <w:p w14:paraId="605EF931" w14:textId="61617123" w:rsidR="0067520E" w:rsidRPr="00D123FB" w:rsidRDefault="0067520E" w:rsidP="00787453">
      <w:pPr>
        <w:pStyle w:val="Numbered"/>
        <w:keepNext/>
      </w:pPr>
      <w:r w:rsidRPr="00D123FB">
        <w:t xml:space="preserve">Dispersal kernel traits, if the transfer is </w:t>
      </w:r>
      <w:r>
        <w:t>modelled</w:t>
      </w:r>
      <w:r w:rsidRPr="00D123FB">
        <w:t xml:space="preserve"> with dispersal kernels that vary between individuals</w:t>
      </w:r>
      <w:r w:rsidR="00AE27D5">
        <w:t>,</w:t>
      </w:r>
      <w:r w:rsidRPr="00D123FB">
        <w:t xml:space="preserve"> </w:t>
      </w:r>
      <w:r w:rsidR="00AE27D5">
        <w:t>which</w:t>
      </w:r>
      <w:r w:rsidRPr="00D123FB">
        <w:t xml:space="preserve"> can be:</w:t>
      </w:r>
    </w:p>
    <w:p w14:paraId="368AABF6" w14:textId="77777777" w:rsidR="0067520E" w:rsidRPr="00D123FB" w:rsidRDefault="0067520E" w:rsidP="009E434A">
      <w:pPr>
        <w:pStyle w:val="ListParagraph"/>
        <w:numPr>
          <w:ilvl w:val="0"/>
          <w:numId w:val="9"/>
        </w:numPr>
        <w:spacing w:after="120"/>
        <w:ind w:left="1080"/>
        <w:rPr>
          <w:rFonts w:cs="Times New Roman"/>
          <w:szCs w:val="24"/>
          <w:lang w:val="en-GB"/>
        </w:rPr>
      </w:pPr>
      <w:r w:rsidRPr="00D123FB">
        <w:rPr>
          <w:rFonts w:cs="Times New Roman"/>
          <w:szCs w:val="24"/>
          <w:lang w:val="en-GB"/>
        </w:rPr>
        <w:t xml:space="preserve">Mean of a </w:t>
      </w:r>
      <w:r>
        <w:rPr>
          <w:rFonts w:cs="Times New Roman"/>
          <w:szCs w:val="24"/>
          <w:lang w:val="en-GB"/>
        </w:rPr>
        <w:t xml:space="preserve">single </w:t>
      </w:r>
      <w:r w:rsidRPr="00D123FB">
        <w:rPr>
          <w:rFonts w:cs="Times New Roman"/>
          <w:szCs w:val="24"/>
          <w:lang w:val="en-GB"/>
        </w:rPr>
        <w:t>negative exponential kernel (</w:t>
      </w:r>
      <w:proofErr w:type="spellStart"/>
      <w:r w:rsidRPr="00D123FB">
        <w:rPr>
          <w:rFonts w:cs="Times New Roman"/>
          <w:i/>
          <w:szCs w:val="24"/>
          <w:lang w:val="en-GB"/>
        </w:rPr>
        <w:t>mean_distI</w:t>
      </w:r>
      <w:proofErr w:type="spellEnd"/>
      <w:proofErr w:type="gramStart"/>
      <w:r w:rsidRPr="00D123FB">
        <w:rPr>
          <w:rFonts w:cs="Times New Roman"/>
          <w:szCs w:val="24"/>
          <w:lang w:val="en-GB"/>
        </w:rPr>
        <w:t>)</w:t>
      </w:r>
      <w:r>
        <w:rPr>
          <w:rFonts w:cs="Times New Roman"/>
          <w:szCs w:val="24"/>
          <w:lang w:val="en-GB"/>
        </w:rPr>
        <w:t>;</w:t>
      </w:r>
      <w:proofErr w:type="gramEnd"/>
    </w:p>
    <w:p w14:paraId="00F3CA12" w14:textId="77777777" w:rsidR="0067520E" w:rsidRDefault="0067520E" w:rsidP="009E434A">
      <w:pPr>
        <w:pStyle w:val="ListParagraph"/>
        <w:numPr>
          <w:ilvl w:val="0"/>
          <w:numId w:val="9"/>
        </w:numPr>
        <w:spacing w:after="120"/>
        <w:ind w:left="1080"/>
        <w:rPr>
          <w:rFonts w:cs="Times New Roman"/>
          <w:szCs w:val="24"/>
          <w:lang w:val="en-GB"/>
        </w:rPr>
      </w:pPr>
      <w:r>
        <w:rPr>
          <w:rFonts w:cs="Times New Roman"/>
          <w:szCs w:val="24"/>
          <w:lang w:val="en-GB"/>
        </w:rPr>
        <w:t>For</w:t>
      </w:r>
      <w:r w:rsidRPr="00D123FB">
        <w:rPr>
          <w:rFonts w:cs="Times New Roman"/>
          <w:szCs w:val="24"/>
          <w:lang w:val="en-GB"/>
        </w:rPr>
        <w:t xml:space="preserve"> a mixed kernel composed </w:t>
      </w:r>
      <w:r>
        <w:rPr>
          <w:rFonts w:cs="Times New Roman"/>
          <w:szCs w:val="24"/>
          <w:lang w:val="en-GB"/>
        </w:rPr>
        <w:t>of</w:t>
      </w:r>
      <w:r w:rsidRPr="00D123FB">
        <w:rPr>
          <w:rFonts w:cs="Times New Roman"/>
          <w:szCs w:val="24"/>
          <w:lang w:val="en-GB"/>
        </w:rPr>
        <w:t xml:space="preserve"> two negative exponential distributions</w:t>
      </w:r>
      <w:r>
        <w:rPr>
          <w:rFonts w:cs="Times New Roman"/>
          <w:szCs w:val="24"/>
          <w:lang w:val="en-GB"/>
        </w:rPr>
        <w:t>,</w:t>
      </w:r>
      <w:r w:rsidRPr="00D123FB">
        <w:rPr>
          <w:rFonts w:cs="Times New Roman"/>
          <w:szCs w:val="24"/>
          <w:lang w:val="en-GB"/>
        </w:rPr>
        <w:t xml:space="preserve"> </w:t>
      </w:r>
      <w:r>
        <w:rPr>
          <w:rFonts w:cs="Times New Roman"/>
          <w:szCs w:val="24"/>
          <w:lang w:val="en-GB"/>
        </w:rPr>
        <w:t xml:space="preserve">additionally </w:t>
      </w:r>
      <w:r w:rsidRPr="00D123FB">
        <w:rPr>
          <w:rFonts w:cs="Times New Roman"/>
          <w:szCs w:val="24"/>
          <w:lang w:val="en-GB"/>
        </w:rPr>
        <w:t>the mean of the second kernel (</w:t>
      </w:r>
      <w:proofErr w:type="spellStart"/>
      <w:r w:rsidRPr="00D123FB">
        <w:rPr>
          <w:rFonts w:cs="Times New Roman"/>
          <w:i/>
          <w:szCs w:val="24"/>
          <w:lang w:val="en-GB"/>
        </w:rPr>
        <w:t>mean_distII</w:t>
      </w:r>
      <w:proofErr w:type="spellEnd"/>
      <w:r w:rsidRPr="00D123FB">
        <w:rPr>
          <w:rFonts w:cs="Times New Roman"/>
          <w:szCs w:val="24"/>
          <w:lang w:val="en-GB"/>
        </w:rPr>
        <w:t xml:space="preserve">) and the probability that the individual will disperse according to the first </w:t>
      </w:r>
      <w:r>
        <w:rPr>
          <w:rFonts w:cs="Times New Roman"/>
          <w:szCs w:val="24"/>
          <w:lang w:val="en-GB"/>
        </w:rPr>
        <w:t>kernel</w:t>
      </w:r>
      <w:r w:rsidRPr="00D123FB">
        <w:rPr>
          <w:rFonts w:cs="Times New Roman"/>
          <w:szCs w:val="24"/>
          <w:lang w:val="en-GB"/>
        </w:rPr>
        <w:t xml:space="preserve"> (</w:t>
      </w:r>
      <w:proofErr w:type="spellStart"/>
      <w:r w:rsidRPr="00D123FB">
        <w:rPr>
          <w:rFonts w:cs="Times New Roman"/>
          <w:i/>
          <w:szCs w:val="24"/>
          <w:lang w:val="en-GB"/>
        </w:rPr>
        <w:t>PfirstKernel</w:t>
      </w:r>
      <w:proofErr w:type="spellEnd"/>
      <w:proofErr w:type="gramStart"/>
      <w:r>
        <w:rPr>
          <w:rFonts w:cs="Times New Roman"/>
          <w:szCs w:val="24"/>
          <w:lang w:val="en-GB"/>
        </w:rPr>
        <w:t>);</w:t>
      </w:r>
      <w:proofErr w:type="gramEnd"/>
      <w:r w:rsidRPr="00375DF4">
        <w:rPr>
          <w:rFonts w:cs="Times New Roman"/>
          <w:szCs w:val="24"/>
          <w:lang w:val="en-GB"/>
        </w:rPr>
        <w:t xml:space="preserve"> </w:t>
      </w:r>
    </w:p>
    <w:p w14:paraId="239BD5E1" w14:textId="77777777" w:rsidR="0067520E" w:rsidRDefault="0067520E" w:rsidP="00787453">
      <w:pPr>
        <w:pStyle w:val="Numbered"/>
      </w:pPr>
      <w:r w:rsidRPr="00D123FB">
        <w:t xml:space="preserve">If the transfer is </w:t>
      </w:r>
      <w:r>
        <w:t>modelled</w:t>
      </w:r>
      <w:r w:rsidRPr="00D123FB">
        <w:t xml:space="preserve"> with inter-individually variable CRW, columns in point 11 are replaced by the individual step length (</w:t>
      </w:r>
      <w:proofErr w:type="spellStart"/>
      <w:r w:rsidRPr="00D123FB">
        <w:rPr>
          <w:i/>
        </w:rPr>
        <w:t>StepLength</w:t>
      </w:r>
      <w:proofErr w:type="spellEnd"/>
      <w:r w:rsidRPr="00D123FB">
        <w:t>) and walk correlation (</w:t>
      </w:r>
      <w:r>
        <w:rPr>
          <w:i/>
        </w:rPr>
        <w:t>R</w:t>
      </w:r>
      <w:r w:rsidRPr="00D123FB">
        <w:rPr>
          <w:i/>
        </w:rPr>
        <w:t>ho</w:t>
      </w:r>
      <w:r>
        <w:t>)</w:t>
      </w:r>
    </w:p>
    <w:p w14:paraId="2C68DB34" w14:textId="77777777" w:rsidR="0067520E" w:rsidRPr="00D123FB" w:rsidRDefault="0067520E" w:rsidP="00787453">
      <w:pPr>
        <w:pStyle w:val="Numbered"/>
      </w:pPr>
      <w:r>
        <w:t xml:space="preserve">If there is a density-dependent settlement rule for a movement model, and there is </w:t>
      </w:r>
      <w:r w:rsidRPr="00D123FB">
        <w:t>inter-individual variability</w:t>
      </w:r>
      <w:r>
        <w:t>, three traits determining settlement probability (</w:t>
      </w:r>
      <w:r>
        <w:rPr>
          <w:i/>
        </w:rPr>
        <w:t>S</w:t>
      </w:r>
      <w:r w:rsidRPr="00D123FB">
        <w:rPr>
          <w:i/>
        </w:rPr>
        <w:t>0</w:t>
      </w:r>
      <w:r w:rsidRPr="00D123FB">
        <w:t xml:space="preserve">, </w:t>
      </w:r>
      <w:proofErr w:type="spellStart"/>
      <w:r w:rsidRPr="00D123FB">
        <w:rPr>
          <w:i/>
        </w:rPr>
        <w:t>alpha</w:t>
      </w:r>
      <w:r>
        <w:rPr>
          <w:i/>
        </w:rPr>
        <w:t>S</w:t>
      </w:r>
      <w:proofErr w:type="spellEnd"/>
      <w:r w:rsidRPr="00D123FB">
        <w:t xml:space="preserve"> and </w:t>
      </w:r>
      <w:proofErr w:type="spellStart"/>
      <w:r w:rsidRPr="00D123FB">
        <w:rPr>
          <w:i/>
        </w:rPr>
        <w:t>beta</w:t>
      </w:r>
      <w:r>
        <w:rPr>
          <w:i/>
        </w:rPr>
        <w:t>S</w:t>
      </w:r>
      <w:proofErr w:type="spellEnd"/>
      <w:r>
        <w:t>)</w:t>
      </w:r>
    </w:p>
    <w:p w14:paraId="4DAE1D4A" w14:textId="7757233E" w:rsidR="0067520E" w:rsidRPr="00D123FB" w:rsidRDefault="0067520E" w:rsidP="00787453">
      <w:pPr>
        <w:pStyle w:val="Numbered"/>
      </w:pPr>
      <w:r w:rsidRPr="00D123FB">
        <w:t xml:space="preserve">Distance moved in meters (linear distance from the centre of the starting cell to the centre of the arrival cell - </w:t>
      </w:r>
      <w:proofErr w:type="spellStart"/>
      <w:r w:rsidRPr="00D123FB">
        <w:rPr>
          <w:i/>
        </w:rPr>
        <w:t>DistMoved</w:t>
      </w:r>
      <w:proofErr w:type="spellEnd"/>
      <w:r>
        <w:t>)</w:t>
      </w:r>
      <w:r w:rsidR="00AE27D5">
        <w:t>;</w:t>
      </w:r>
      <w:r w:rsidR="00AE27D5" w:rsidRPr="00AE27D5">
        <w:t xml:space="preserve"> </w:t>
      </w:r>
      <w:r w:rsidR="00AE27D5">
        <w:t>if the individual has crossed an absorbing landscape or ‘no-data’ boundary, the distance moved will be missing (set to -1)</w:t>
      </w:r>
    </w:p>
    <w:p w14:paraId="2BA67557" w14:textId="77777777" w:rsidR="0067520E" w:rsidRPr="00D123FB" w:rsidRDefault="0067520E" w:rsidP="00787453">
      <w:pPr>
        <w:pStyle w:val="Numbered"/>
      </w:pPr>
      <w:r w:rsidRPr="00D123FB">
        <w:t>Number of steps taken (</w:t>
      </w:r>
      <w:proofErr w:type="spellStart"/>
      <w:r w:rsidRPr="00D123FB">
        <w:rPr>
          <w:i/>
        </w:rPr>
        <w:t>Nsteps</w:t>
      </w:r>
      <w:proofErr w:type="spellEnd"/>
      <w:r>
        <w:t>) for movement models</w:t>
      </w:r>
    </w:p>
    <w:p w14:paraId="2BF0577C" w14:textId="77777777" w:rsidR="0067520E" w:rsidRPr="0064244C" w:rsidRDefault="0067520E" w:rsidP="00787453">
      <w:pPr>
        <w:keepNext/>
        <w:keepLines/>
        <w:spacing w:before="120" w:after="120"/>
        <w:ind w:left="360"/>
        <w:jc w:val="center"/>
        <w:rPr>
          <w:sz w:val="22"/>
        </w:rPr>
      </w:pPr>
      <w:bookmarkStart w:id="659" w:name="Table2"/>
      <w:r w:rsidRPr="0064244C">
        <w:rPr>
          <w:b/>
          <w:sz w:val="22"/>
        </w:rPr>
        <w:lastRenderedPageBreak/>
        <w:t xml:space="preserve">Table </w:t>
      </w:r>
      <w:r>
        <w:rPr>
          <w:b/>
          <w:sz w:val="22"/>
        </w:rPr>
        <w:t>2</w:t>
      </w:r>
      <w:bookmarkEnd w:id="659"/>
      <w:r w:rsidRPr="0064244C">
        <w:rPr>
          <w:b/>
          <w:sz w:val="22"/>
        </w:rPr>
        <w:t xml:space="preserve">. </w:t>
      </w:r>
      <w:r>
        <w:rPr>
          <w:sz w:val="22"/>
        </w:rPr>
        <w:t>Status codes reported in the Individuals output file</w:t>
      </w:r>
    </w:p>
    <w:tbl>
      <w:tblPr>
        <w:tblStyle w:val="TableGrid"/>
        <w:tblW w:w="864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440"/>
        <w:gridCol w:w="7200"/>
      </w:tblGrid>
      <w:tr w:rsidR="0067520E" w:rsidRPr="00252B8E" w14:paraId="67BC0EBF" w14:textId="77777777" w:rsidTr="000B11BD">
        <w:tc>
          <w:tcPr>
            <w:tcW w:w="1440" w:type="dxa"/>
          </w:tcPr>
          <w:p w14:paraId="3E58F176" w14:textId="77777777" w:rsidR="0067520E" w:rsidRPr="00D8498F" w:rsidRDefault="0067520E" w:rsidP="00C57BF9">
            <w:pPr>
              <w:pStyle w:val="Table11"/>
              <w:rPr>
                <w:b/>
              </w:rPr>
            </w:pPr>
            <w:r w:rsidRPr="00D8498F">
              <w:rPr>
                <w:b/>
              </w:rPr>
              <w:t>Status code</w:t>
            </w:r>
          </w:p>
        </w:tc>
        <w:tc>
          <w:tcPr>
            <w:tcW w:w="7200" w:type="dxa"/>
          </w:tcPr>
          <w:p w14:paraId="7534054B" w14:textId="77777777" w:rsidR="0067520E" w:rsidRPr="00D8498F" w:rsidRDefault="0067520E" w:rsidP="00C57BF9">
            <w:pPr>
              <w:pStyle w:val="Table11"/>
              <w:rPr>
                <w:b/>
              </w:rPr>
            </w:pPr>
            <w:r w:rsidRPr="00D8498F">
              <w:rPr>
                <w:b/>
              </w:rPr>
              <w:t>Description</w:t>
            </w:r>
          </w:p>
        </w:tc>
      </w:tr>
      <w:tr w:rsidR="0067520E" w:rsidRPr="00974263" w14:paraId="1064068D" w14:textId="77777777" w:rsidTr="000B11BD">
        <w:tc>
          <w:tcPr>
            <w:tcW w:w="1440" w:type="dxa"/>
          </w:tcPr>
          <w:p w14:paraId="348EA302" w14:textId="77777777" w:rsidR="0067520E" w:rsidRPr="00252B8E" w:rsidRDefault="0067520E" w:rsidP="00C57BF9">
            <w:pPr>
              <w:pStyle w:val="Table11"/>
            </w:pPr>
            <w:r w:rsidRPr="00252B8E">
              <w:t>0</w:t>
            </w:r>
          </w:p>
        </w:tc>
        <w:tc>
          <w:tcPr>
            <w:tcW w:w="7200" w:type="dxa"/>
          </w:tcPr>
          <w:p w14:paraId="5F105399" w14:textId="77777777" w:rsidR="0067520E" w:rsidRPr="00252B8E" w:rsidRDefault="0067520E" w:rsidP="00C57BF9">
            <w:pPr>
              <w:pStyle w:val="Table11"/>
            </w:pPr>
            <w:r>
              <w:t>I</w:t>
            </w:r>
            <w:r w:rsidRPr="00252B8E">
              <w:t>nitial status in natal patch / philopatric recruit</w:t>
            </w:r>
          </w:p>
        </w:tc>
      </w:tr>
      <w:tr w:rsidR="0067520E" w:rsidRPr="00974263" w14:paraId="736624FF" w14:textId="77777777" w:rsidTr="000B11BD">
        <w:tc>
          <w:tcPr>
            <w:tcW w:w="1440" w:type="dxa"/>
          </w:tcPr>
          <w:p w14:paraId="685C0D43" w14:textId="77777777" w:rsidR="0067520E" w:rsidRPr="00252B8E" w:rsidRDefault="0067520E" w:rsidP="00C57BF9">
            <w:pPr>
              <w:pStyle w:val="Table11"/>
            </w:pPr>
            <w:r w:rsidRPr="00252B8E">
              <w:t>1</w:t>
            </w:r>
          </w:p>
        </w:tc>
        <w:tc>
          <w:tcPr>
            <w:tcW w:w="7200" w:type="dxa"/>
          </w:tcPr>
          <w:p w14:paraId="2E75AC77" w14:textId="77777777" w:rsidR="0067520E" w:rsidRPr="00252B8E" w:rsidRDefault="0067520E" w:rsidP="00C57BF9">
            <w:pPr>
              <w:pStyle w:val="Table11"/>
            </w:pPr>
            <w:r>
              <w:t>D</w:t>
            </w:r>
            <w:r w:rsidRPr="00252B8E">
              <w:t>isperser</w:t>
            </w:r>
          </w:p>
        </w:tc>
      </w:tr>
      <w:tr w:rsidR="0067520E" w:rsidRPr="00974263" w14:paraId="3585A266" w14:textId="77777777" w:rsidTr="000B11BD">
        <w:tc>
          <w:tcPr>
            <w:tcW w:w="1440" w:type="dxa"/>
          </w:tcPr>
          <w:p w14:paraId="30A64DB0" w14:textId="77777777" w:rsidR="0067520E" w:rsidRPr="00252B8E" w:rsidRDefault="0067520E" w:rsidP="00C57BF9">
            <w:pPr>
              <w:pStyle w:val="Table11"/>
            </w:pPr>
            <w:r w:rsidRPr="00252B8E">
              <w:t>2</w:t>
            </w:r>
          </w:p>
        </w:tc>
        <w:tc>
          <w:tcPr>
            <w:tcW w:w="7200" w:type="dxa"/>
          </w:tcPr>
          <w:p w14:paraId="76FF26EF" w14:textId="77777777" w:rsidR="0067520E" w:rsidRPr="00252B8E" w:rsidRDefault="0067520E" w:rsidP="00C57BF9">
            <w:pPr>
              <w:pStyle w:val="Table11"/>
            </w:pPr>
            <w:r>
              <w:t>D</w:t>
            </w:r>
            <w:r w:rsidRPr="00252B8E">
              <w:t>isperser awaiting settlement in possible suitable patch</w:t>
            </w:r>
          </w:p>
        </w:tc>
      </w:tr>
      <w:tr w:rsidR="0067520E" w:rsidRPr="00974263" w14:paraId="4135E7DD" w14:textId="77777777" w:rsidTr="000B11BD">
        <w:tc>
          <w:tcPr>
            <w:tcW w:w="1440" w:type="dxa"/>
          </w:tcPr>
          <w:p w14:paraId="62B3FB65" w14:textId="77777777" w:rsidR="0067520E" w:rsidRPr="00252B8E" w:rsidRDefault="0067520E" w:rsidP="00C57BF9">
            <w:pPr>
              <w:pStyle w:val="Table11"/>
            </w:pPr>
            <w:r w:rsidRPr="00252B8E">
              <w:t>3</w:t>
            </w:r>
          </w:p>
        </w:tc>
        <w:tc>
          <w:tcPr>
            <w:tcW w:w="7200" w:type="dxa"/>
          </w:tcPr>
          <w:p w14:paraId="2DC03174" w14:textId="77777777" w:rsidR="0067520E" w:rsidRPr="00252B8E" w:rsidRDefault="0067520E" w:rsidP="00C57BF9">
            <w:pPr>
              <w:pStyle w:val="Table11"/>
            </w:pPr>
            <w:r>
              <w:t>W</w:t>
            </w:r>
            <w:r w:rsidRPr="00252B8E">
              <w:t>aiting between dispersal events</w:t>
            </w:r>
          </w:p>
        </w:tc>
      </w:tr>
      <w:tr w:rsidR="0067520E" w:rsidRPr="00974263" w14:paraId="4C5E06E1" w14:textId="77777777" w:rsidTr="000B11BD">
        <w:tc>
          <w:tcPr>
            <w:tcW w:w="1440" w:type="dxa"/>
          </w:tcPr>
          <w:p w14:paraId="4C0CD004" w14:textId="77777777" w:rsidR="0067520E" w:rsidRPr="00252B8E" w:rsidRDefault="0067520E" w:rsidP="00C57BF9">
            <w:pPr>
              <w:pStyle w:val="Table11"/>
            </w:pPr>
            <w:r w:rsidRPr="00252B8E">
              <w:t>4</w:t>
            </w:r>
          </w:p>
        </w:tc>
        <w:tc>
          <w:tcPr>
            <w:tcW w:w="7200" w:type="dxa"/>
          </w:tcPr>
          <w:p w14:paraId="22951547" w14:textId="77777777" w:rsidR="0067520E" w:rsidRPr="00252B8E" w:rsidRDefault="0067520E" w:rsidP="00C57BF9">
            <w:pPr>
              <w:pStyle w:val="Table11"/>
            </w:pPr>
            <w:r>
              <w:t>C</w:t>
            </w:r>
            <w:r w:rsidRPr="00252B8E">
              <w:t>ompleted settlement</w:t>
            </w:r>
          </w:p>
        </w:tc>
      </w:tr>
      <w:tr w:rsidR="0067520E" w:rsidRPr="00974263" w14:paraId="1DF9147D" w14:textId="77777777" w:rsidTr="000B11BD">
        <w:tc>
          <w:tcPr>
            <w:tcW w:w="1440" w:type="dxa"/>
          </w:tcPr>
          <w:p w14:paraId="4E3AC785" w14:textId="77777777" w:rsidR="0067520E" w:rsidRPr="00252B8E" w:rsidRDefault="0067520E" w:rsidP="00C57BF9">
            <w:pPr>
              <w:pStyle w:val="Table11"/>
            </w:pPr>
            <w:r w:rsidRPr="00252B8E">
              <w:t>5</w:t>
            </w:r>
          </w:p>
        </w:tc>
        <w:tc>
          <w:tcPr>
            <w:tcW w:w="7200" w:type="dxa"/>
          </w:tcPr>
          <w:p w14:paraId="400514BB" w14:textId="77777777" w:rsidR="0067520E" w:rsidRPr="00252B8E" w:rsidRDefault="0067520E" w:rsidP="00C57BF9">
            <w:pPr>
              <w:pStyle w:val="Table11"/>
            </w:pPr>
            <w:r>
              <w:t>C</w:t>
            </w:r>
            <w:r w:rsidRPr="00252B8E">
              <w:t>ompleted settlement in a suitable neighbouring cell</w:t>
            </w:r>
            <w:r>
              <w:t>/patch</w:t>
            </w:r>
          </w:p>
        </w:tc>
      </w:tr>
      <w:tr w:rsidR="0067520E" w:rsidRPr="00974263" w14:paraId="335FB52E" w14:textId="77777777" w:rsidTr="000B11BD">
        <w:tc>
          <w:tcPr>
            <w:tcW w:w="1440" w:type="dxa"/>
          </w:tcPr>
          <w:p w14:paraId="7793CEFB" w14:textId="77777777" w:rsidR="0067520E" w:rsidRPr="00252B8E" w:rsidRDefault="0067520E" w:rsidP="00C57BF9">
            <w:pPr>
              <w:pStyle w:val="Table11"/>
            </w:pPr>
            <w:r w:rsidRPr="00252B8E">
              <w:t>6</w:t>
            </w:r>
          </w:p>
        </w:tc>
        <w:tc>
          <w:tcPr>
            <w:tcW w:w="7200" w:type="dxa"/>
          </w:tcPr>
          <w:p w14:paraId="7C786FA3" w14:textId="37DAAA42" w:rsidR="0067520E" w:rsidRPr="00252B8E" w:rsidRDefault="0067520E" w:rsidP="00C57BF9">
            <w:pPr>
              <w:pStyle w:val="Table11"/>
            </w:pPr>
            <w:r>
              <w:t>D</w:t>
            </w:r>
            <w:r w:rsidRPr="00252B8E">
              <w:t xml:space="preserve">ied during transfer by failing to find a suitable patch (includes exceeding </w:t>
            </w:r>
            <w:r w:rsidR="00316C72">
              <w:t xml:space="preserve">the </w:t>
            </w:r>
            <w:r w:rsidRPr="00252B8E">
              <w:t>maximum number of steps</w:t>
            </w:r>
            <w:r w:rsidR="00316C72">
              <w:t xml:space="preserve"> or crossing an absorbing boundary</w:t>
            </w:r>
            <w:r w:rsidRPr="00252B8E">
              <w:t>)</w:t>
            </w:r>
          </w:p>
        </w:tc>
      </w:tr>
      <w:tr w:rsidR="0067520E" w:rsidRPr="00974263" w14:paraId="4120012A" w14:textId="77777777" w:rsidTr="000B11BD">
        <w:tc>
          <w:tcPr>
            <w:tcW w:w="1440" w:type="dxa"/>
          </w:tcPr>
          <w:p w14:paraId="79B66E03" w14:textId="77777777" w:rsidR="0067520E" w:rsidRPr="00252B8E" w:rsidRDefault="0067520E" w:rsidP="00C57BF9">
            <w:pPr>
              <w:pStyle w:val="Table11"/>
            </w:pPr>
            <w:r w:rsidRPr="00252B8E">
              <w:t>7</w:t>
            </w:r>
          </w:p>
        </w:tc>
        <w:tc>
          <w:tcPr>
            <w:tcW w:w="7200" w:type="dxa"/>
          </w:tcPr>
          <w:p w14:paraId="66A77428" w14:textId="77777777" w:rsidR="0067520E" w:rsidRPr="00252B8E" w:rsidRDefault="0067520E" w:rsidP="00C57BF9">
            <w:pPr>
              <w:pStyle w:val="Table11"/>
            </w:pPr>
            <w:r>
              <w:t>D</w:t>
            </w:r>
            <w:r w:rsidRPr="00252B8E">
              <w:t>ied during transfer by constant, step-dependent, habitat-dependent or distance-dependent mortality</w:t>
            </w:r>
          </w:p>
        </w:tc>
      </w:tr>
      <w:tr w:rsidR="0067520E" w:rsidRPr="00974263" w14:paraId="62586E6E" w14:textId="77777777" w:rsidTr="000B11BD">
        <w:tc>
          <w:tcPr>
            <w:tcW w:w="1440" w:type="dxa"/>
          </w:tcPr>
          <w:p w14:paraId="03D991E9" w14:textId="77777777" w:rsidR="0067520E" w:rsidRPr="00252B8E" w:rsidRDefault="0067520E" w:rsidP="00C57BF9">
            <w:pPr>
              <w:pStyle w:val="Table11"/>
            </w:pPr>
            <w:r w:rsidRPr="00252B8E">
              <w:t>8</w:t>
            </w:r>
          </w:p>
        </w:tc>
        <w:tc>
          <w:tcPr>
            <w:tcW w:w="7200" w:type="dxa"/>
          </w:tcPr>
          <w:p w14:paraId="4CBF4F77" w14:textId="77777777" w:rsidR="0067520E" w:rsidRPr="00252B8E" w:rsidRDefault="0067520E" w:rsidP="00C57BF9">
            <w:pPr>
              <w:pStyle w:val="Table11"/>
            </w:pPr>
            <w:r>
              <w:t>F</w:t>
            </w:r>
            <w:r w:rsidRPr="00252B8E">
              <w:t>ailed to survive annual (demographic) mortality</w:t>
            </w:r>
          </w:p>
        </w:tc>
      </w:tr>
      <w:tr w:rsidR="0067520E" w:rsidRPr="00974263" w14:paraId="1B8AE790" w14:textId="77777777" w:rsidTr="000B11BD">
        <w:tc>
          <w:tcPr>
            <w:tcW w:w="1440" w:type="dxa"/>
          </w:tcPr>
          <w:p w14:paraId="759168DF" w14:textId="77777777" w:rsidR="0067520E" w:rsidRPr="00252B8E" w:rsidRDefault="0067520E" w:rsidP="00C57BF9">
            <w:pPr>
              <w:pStyle w:val="Table11"/>
            </w:pPr>
            <w:r w:rsidRPr="00252B8E">
              <w:t>9</w:t>
            </w:r>
          </w:p>
        </w:tc>
        <w:tc>
          <w:tcPr>
            <w:tcW w:w="7200" w:type="dxa"/>
          </w:tcPr>
          <w:p w14:paraId="667116F7" w14:textId="77777777" w:rsidR="0067520E" w:rsidRPr="00252B8E" w:rsidRDefault="0067520E" w:rsidP="00C57BF9">
            <w:pPr>
              <w:pStyle w:val="Table11"/>
            </w:pPr>
            <w:r>
              <w:t>E</w:t>
            </w:r>
            <w:r w:rsidRPr="00252B8E">
              <w:t>xceeded maximum age</w:t>
            </w:r>
          </w:p>
        </w:tc>
      </w:tr>
    </w:tbl>
    <w:p w14:paraId="0ACFE9F0" w14:textId="2CF3F1F0" w:rsidR="0067520E" w:rsidRDefault="0067520E" w:rsidP="009E434A">
      <w:pPr>
        <w:pStyle w:val="Heading3"/>
        <w:numPr>
          <w:ilvl w:val="2"/>
          <w:numId w:val="14"/>
        </w:numPr>
      </w:pPr>
      <w:bookmarkStart w:id="660" w:name="_Toc54110091"/>
      <w:r>
        <w:t>Genetics</w:t>
      </w:r>
      <w:bookmarkEnd w:id="660"/>
      <w:r w:rsidR="0006022B">
        <w:t xml:space="preserve"> </w:t>
      </w:r>
      <w:ins w:id="661" w:author="Pannetier, Theo" w:date="2024-06-05T08:38:00Z">
        <w:r w:rsidR="0006022B">
          <w:t>(in 2.0)</w:t>
        </w:r>
      </w:ins>
    </w:p>
    <w:p w14:paraId="654E4432" w14:textId="31942CCA" w:rsidR="0067520E" w:rsidRPr="00D123FB" w:rsidRDefault="0067520E" w:rsidP="00C57BF9">
      <w:pPr>
        <w:rPr>
          <w:szCs w:val="24"/>
        </w:rPr>
      </w:pPr>
      <w:r w:rsidRPr="00D123FB">
        <w:rPr>
          <w:szCs w:val="24"/>
        </w:rPr>
        <w:t xml:space="preserve">This </w:t>
      </w:r>
      <w:r>
        <w:rPr>
          <w:szCs w:val="24"/>
        </w:rPr>
        <w:t>file</w:t>
      </w:r>
      <w:r w:rsidRPr="00D123FB">
        <w:rPr>
          <w:szCs w:val="24"/>
        </w:rPr>
        <w:t xml:space="preserve">, </w:t>
      </w:r>
      <w:r>
        <w:rPr>
          <w:i/>
          <w:szCs w:val="24"/>
        </w:rPr>
        <w:t>Sim0</w:t>
      </w:r>
      <w:r w:rsidRPr="00D123FB">
        <w:rPr>
          <w:i/>
          <w:szCs w:val="24"/>
        </w:rPr>
        <w:t>_Rep0_</w:t>
      </w:r>
      <w:r>
        <w:rPr>
          <w:i/>
          <w:szCs w:val="24"/>
        </w:rPr>
        <w:t>Genetics</w:t>
      </w:r>
      <w:r w:rsidRPr="00D123FB">
        <w:rPr>
          <w:i/>
          <w:szCs w:val="24"/>
        </w:rPr>
        <w:t>.txt</w:t>
      </w:r>
      <w:r w:rsidRPr="00D123FB">
        <w:rPr>
          <w:szCs w:val="24"/>
        </w:rPr>
        <w:t xml:space="preserve">, </w:t>
      </w:r>
      <w:r>
        <w:rPr>
          <w:szCs w:val="24"/>
        </w:rPr>
        <w:t>lists the full genome</w:t>
      </w:r>
      <w:r w:rsidRPr="00D123FB">
        <w:rPr>
          <w:szCs w:val="24"/>
        </w:rPr>
        <w:t xml:space="preserve"> </w:t>
      </w:r>
      <w:r>
        <w:rPr>
          <w:szCs w:val="24"/>
        </w:rPr>
        <w:t>of</w:t>
      </w:r>
      <w:r w:rsidRPr="00D123FB">
        <w:rPr>
          <w:szCs w:val="24"/>
        </w:rPr>
        <w:t xml:space="preserve"> </w:t>
      </w:r>
      <w:proofErr w:type="gramStart"/>
      <w:r w:rsidRPr="00D123FB">
        <w:rPr>
          <w:szCs w:val="24"/>
        </w:rPr>
        <w:t>each individual</w:t>
      </w:r>
      <w:proofErr w:type="gramEnd"/>
      <w:r w:rsidRPr="00D123FB">
        <w:rPr>
          <w:szCs w:val="24"/>
        </w:rPr>
        <w:t xml:space="preserve"> </w:t>
      </w:r>
      <w:r w:rsidR="00916454">
        <w:rPr>
          <w:szCs w:val="24"/>
        </w:rPr>
        <w:t>selected for output</w:t>
      </w:r>
      <w:r>
        <w:rPr>
          <w:szCs w:val="24"/>
        </w:rPr>
        <w:t xml:space="preserve"> </w:t>
      </w:r>
      <w:r w:rsidR="00E62947">
        <w:rPr>
          <w:szCs w:val="24"/>
        </w:rPr>
        <w:t xml:space="preserve">(all individuals if the population in not structured) </w:t>
      </w:r>
      <w:r>
        <w:rPr>
          <w:szCs w:val="24"/>
        </w:rPr>
        <w:t xml:space="preserve">during the reporting year (or present in the initial population at year 0) for the current replicate (here assumed to be 0). </w:t>
      </w:r>
      <w:r w:rsidRPr="00467997">
        <w:rPr>
          <w:b/>
          <w:szCs w:val="24"/>
        </w:rPr>
        <w:t>This file can therefore be extremely large</w:t>
      </w:r>
      <w:r>
        <w:rPr>
          <w:szCs w:val="24"/>
        </w:rPr>
        <w:t>, and should be produced only for temporally short simulations, small populations or at infrequent time intervals. It comprises</w:t>
      </w:r>
      <w:r w:rsidRPr="00D123FB">
        <w:rPr>
          <w:szCs w:val="24"/>
        </w:rPr>
        <w:t>:</w:t>
      </w:r>
    </w:p>
    <w:p w14:paraId="069B3238" w14:textId="77777777" w:rsidR="0067520E" w:rsidRPr="00D123FB" w:rsidRDefault="0067520E" w:rsidP="009E434A">
      <w:pPr>
        <w:pStyle w:val="Numbered"/>
        <w:numPr>
          <w:ilvl w:val="0"/>
          <w:numId w:val="57"/>
        </w:numPr>
      </w:pPr>
      <w:r w:rsidRPr="00D123FB">
        <w:t>Replicate number (</w:t>
      </w:r>
      <w:r w:rsidRPr="00236CD2">
        <w:rPr>
          <w:i/>
        </w:rPr>
        <w:t>Rep</w:t>
      </w:r>
      <w:r w:rsidRPr="00D123FB">
        <w:t>)</w:t>
      </w:r>
    </w:p>
    <w:p w14:paraId="0AE25215" w14:textId="77777777" w:rsidR="0067520E" w:rsidRPr="00D123FB" w:rsidRDefault="0067520E" w:rsidP="00236CD2">
      <w:pPr>
        <w:pStyle w:val="Numbered"/>
      </w:pPr>
      <w:r w:rsidRPr="00236CD2">
        <w:rPr>
          <w:i/>
        </w:rPr>
        <w:t>Year</w:t>
      </w:r>
    </w:p>
    <w:p w14:paraId="2773AAE6" w14:textId="77777777" w:rsidR="0067520E" w:rsidRPr="00D123FB" w:rsidRDefault="0067520E" w:rsidP="00236CD2">
      <w:pPr>
        <w:pStyle w:val="Numbered"/>
      </w:pPr>
      <w:r w:rsidRPr="00DC7DE9">
        <w:rPr>
          <w:i/>
        </w:rPr>
        <w:t>Species</w:t>
      </w:r>
      <w:r>
        <w:t xml:space="preserve"> number (currently must be 0)</w:t>
      </w:r>
    </w:p>
    <w:p w14:paraId="1B700708" w14:textId="77777777" w:rsidR="0067520E" w:rsidRPr="00D123FB" w:rsidRDefault="0067520E" w:rsidP="00236CD2">
      <w:pPr>
        <w:pStyle w:val="Numbered"/>
      </w:pPr>
      <w:r w:rsidRPr="00D123FB">
        <w:t>Individual ID (</w:t>
      </w:r>
      <w:proofErr w:type="spellStart"/>
      <w:r>
        <w:rPr>
          <w:i/>
        </w:rPr>
        <w:t>I</w:t>
      </w:r>
      <w:r w:rsidRPr="00D123FB">
        <w:rPr>
          <w:i/>
        </w:rPr>
        <w:t>ndID</w:t>
      </w:r>
      <w:proofErr w:type="spellEnd"/>
      <w:r w:rsidRPr="00D123FB">
        <w:t>), a unique integer number that identifies the individual</w:t>
      </w:r>
    </w:p>
    <w:p w14:paraId="48C179CA" w14:textId="0C936B60" w:rsidR="00916454" w:rsidRPr="00D123FB" w:rsidRDefault="00916454" w:rsidP="00916454">
      <w:pPr>
        <w:pStyle w:val="Numbered"/>
        <w:numPr>
          <w:ilvl w:val="0"/>
          <w:numId w:val="0"/>
        </w:numPr>
      </w:pPr>
      <w:r>
        <w:t xml:space="preserve">and then </w:t>
      </w:r>
      <w:r w:rsidRPr="00916454">
        <w:rPr>
          <w:u w:val="single"/>
        </w:rPr>
        <w:t>either</w:t>
      </w:r>
      <w:r>
        <w:t xml:space="preserve"> one or more lines listing</w:t>
      </w:r>
    </w:p>
    <w:p w14:paraId="33CA90B4" w14:textId="77777777" w:rsidR="0067520E" w:rsidRDefault="0067520E" w:rsidP="00236CD2">
      <w:pPr>
        <w:pStyle w:val="Numbered"/>
      </w:pPr>
      <w:r w:rsidRPr="00DC7DE9">
        <w:rPr>
          <w:i/>
        </w:rPr>
        <w:t>Chromosome</w:t>
      </w:r>
      <w:r>
        <w:t xml:space="preserve"> number (starting from 0)</w:t>
      </w:r>
    </w:p>
    <w:p w14:paraId="7D1E1836" w14:textId="77777777" w:rsidR="0067520E" w:rsidRDefault="0067520E" w:rsidP="00236CD2">
      <w:pPr>
        <w:pStyle w:val="Numbered"/>
      </w:pPr>
      <w:r w:rsidRPr="00DC7DE9">
        <w:rPr>
          <w:i/>
        </w:rPr>
        <w:t>Locus</w:t>
      </w:r>
      <w:r>
        <w:t xml:space="preserve"> on the chromosome (starting from 0)</w:t>
      </w:r>
    </w:p>
    <w:p w14:paraId="0693D31F" w14:textId="77777777" w:rsidR="0067520E" w:rsidRDefault="0067520E" w:rsidP="00236CD2">
      <w:pPr>
        <w:pStyle w:val="Numbered"/>
      </w:pPr>
      <w:r>
        <w:t>The value of the only allele at the locus for a haploid species (</w:t>
      </w:r>
      <w:r w:rsidRPr="00DC7DE9">
        <w:rPr>
          <w:i/>
        </w:rPr>
        <w:t>Allele0</w:t>
      </w:r>
      <w:r>
        <w:t>) or the values of both alleles at the locus for a diploid species (</w:t>
      </w:r>
      <w:r w:rsidRPr="00DC7DE9">
        <w:rPr>
          <w:i/>
        </w:rPr>
        <w:t>Allele</w:t>
      </w:r>
      <w:proofErr w:type="gramStart"/>
      <w:r w:rsidRPr="00DC7DE9">
        <w:rPr>
          <w:i/>
        </w:rPr>
        <w:t>0,Allele</w:t>
      </w:r>
      <w:proofErr w:type="gramEnd"/>
      <w:r w:rsidRPr="00DC7DE9">
        <w:rPr>
          <w:i/>
        </w:rPr>
        <w:t>1</w:t>
      </w:r>
      <w:r>
        <w:t>)</w:t>
      </w:r>
    </w:p>
    <w:p w14:paraId="62B40A73" w14:textId="1C87098B" w:rsidR="00916454" w:rsidRPr="00D123FB" w:rsidRDefault="00916454" w:rsidP="00916454">
      <w:pPr>
        <w:pStyle w:val="Numbered"/>
        <w:numPr>
          <w:ilvl w:val="0"/>
          <w:numId w:val="0"/>
        </w:numPr>
      </w:pPr>
      <w:r w:rsidRPr="00916454">
        <w:rPr>
          <w:u w:val="single"/>
        </w:rPr>
        <w:t>or</w:t>
      </w:r>
      <w:r>
        <w:t xml:space="preserve"> a single line</w:t>
      </w:r>
      <w:r w:rsidR="00E62947">
        <w:t xml:space="preserve"> of</w:t>
      </w:r>
    </w:p>
    <w:p w14:paraId="1AD28C7D" w14:textId="6A3DCF81" w:rsidR="00916454" w:rsidRDefault="00214710" w:rsidP="00E62947">
      <w:pPr>
        <w:tabs>
          <w:tab w:val="left" w:pos="360"/>
        </w:tabs>
        <w:ind w:left="360" w:hanging="360"/>
      </w:pPr>
      <w:r>
        <w:t>5.</w:t>
      </w:r>
      <w:r>
        <w:tab/>
      </w:r>
      <w:r w:rsidR="00916454">
        <w:t xml:space="preserve">A set of columns having compound headings of the form </w:t>
      </w:r>
      <w:r w:rsidR="00916454" w:rsidRPr="00E62947">
        <w:rPr>
          <w:i/>
        </w:rPr>
        <w:t>Chr0Loc0Allele0</w:t>
      </w:r>
      <w:r w:rsidR="00916454">
        <w:t xml:space="preserve"> derived from each chromosome, locus and allele (as above)</w:t>
      </w:r>
    </w:p>
    <w:p w14:paraId="5561F2B8" w14:textId="77777777" w:rsidR="00E62947" w:rsidRDefault="00E62947">
      <w:pPr>
        <w:spacing w:after="200" w:line="276" w:lineRule="auto"/>
        <w:jc w:val="left"/>
        <w:rPr>
          <w:b/>
          <w:i/>
        </w:rPr>
      </w:pPr>
      <w:r>
        <w:br w:type="page"/>
      </w:r>
    </w:p>
    <w:p w14:paraId="2E4EBDE8" w14:textId="558E695B" w:rsidR="0006022B" w:rsidRDefault="0006022B" w:rsidP="0006022B">
      <w:pPr>
        <w:pStyle w:val="Heading3"/>
        <w:numPr>
          <w:ilvl w:val="2"/>
          <w:numId w:val="14"/>
        </w:numPr>
      </w:pPr>
      <w:bookmarkStart w:id="662" w:name="_Toc54110092"/>
      <w:r>
        <w:lastRenderedPageBreak/>
        <w:t>Genetics (in 3.0)</w:t>
      </w:r>
    </w:p>
    <w:p w14:paraId="566A7224" w14:textId="3B91B473" w:rsidR="009D1A33" w:rsidRDefault="009D1A33" w:rsidP="009D1A33">
      <w:pPr>
        <w:pStyle w:val="Heading3"/>
        <w:numPr>
          <w:ilvl w:val="3"/>
          <w:numId w:val="14"/>
        </w:numPr>
      </w:pPr>
      <w:r>
        <w:t>Sampling</w:t>
      </w:r>
    </w:p>
    <w:p w14:paraId="66FB40BC" w14:textId="31FE777A" w:rsidR="001539B1" w:rsidRDefault="001539B1" w:rsidP="0006022B">
      <w:r>
        <w:t>The volume of genetic output grows quickly with the number of individuals in the simulation, and it is therefore crucial to first constitute an appropriate sample of the community.</w:t>
      </w:r>
    </w:p>
    <w:p w14:paraId="34EA333E" w14:textId="19C293DE" w:rsidR="001539B1" w:rsidRDefault="00B92A30" w:rsidP="0006022B">
      <w:r>
        <w:t xml:space="preserve">First, a set of patches is sampled from either a random subset of all patches in the landscape, or a pre-specified list of patches. In either case, the same patches will be sampled through the simulation, and no check is conducted to verify if each patch does contain a population or is empty. There is an additional option to sample patches from a random subset of </w:t>
      </w:r>
      <w:r w:rsidRPr="00B92A30">
        <w:rPr>
          <w:i/>
          <w:iCs/>
          <w:rPrChange w:id="663" w:author="Pannetier, Theo" w:date="2024-06-05T11:58:00Z">
            <w:rPr/>
          </w:rPrChange>
        </w:rPr>
        <w:t>occupied</w:t>
      </w:r>
      <w:r>
        <w:t xml:space="preserve"> patches, which will change from one generation to the next.</w:t>
      </w:r>
    </w:p>
    <w:p w14:paraId="515758D7" w14:textId="3658C071" w:rsidR="009D1A33" w:rsidRDefault="00B92A30" w:rsidP="0006022B">
      <w:r>
        <w:t xml:space="preserve">Second, </w:t>
      </w:r>
      <w:proofErr w:type="gramStart"/>
      <w:r>
        <w:t>a number of</w:t>
      </w:r>
      <w:proofErr w:type="gramEnd"/>
      <w:r>
        <w:t xml:space="preserve"> individuals are sampled from the population of each sampled patch. </w:t>
      </w:r>
      <w:r w:rsidR="00A73D4A">
        <w:t>In stage-structured populations, it is possible to select only certain stages to be sampled.</w:t>
      </w:r>
    </w:p>
    <w:p w14:paraId="64B2BFA5" w14:textId="44FFFC8B" w:rsidR="009D1A33" w:rsidRDefault="009D1A33">
      <w:pPr>
        <w:pStyle w:val="Heading3"/>
        <w:numPr>
          <w:ilvl w:val="3"/>
          <w:numId w:val="14"/>
        </w:numPr>
        <w:pPrChange w:id="664" w:author="Pannetier, Theo" w:date="2024-06-05T08:38:00Z">
          <w:pPr/>
        </w:pPrChange>
      </w:pPr>
      <w:r>
        <w:t>Allele values</w:t>
      </w:r>
    </w:p>
    <w:p w14:paraId="094B483D" w14:textId="2C56B62C" w:rsidR="001539B1" w:rsidRDefault="009D1A33" w:rsidP="009D1A33">
      <w:r>
        <w:t xml:space="preserve">This output, if enabled, will write all alleles values of the sampled individuals for the selected trait(s) to </w:t>
      </w:r>
      <w:r w:rsidRPr="009D1A33">
        <w:rPr>
          <w:i/>
          <w:iCs/>
          <w:rPrChange w:id="665" w:author="Pannetier, Theo" w:date="2024-06-05T11:35:00Z">
            <w:rPr/>
          </w:rPrChange>
        </w:rPr>
        <w:t>Sim</w:t>
      </w:r>
      <w:r>
        <w:rPr>
          <w:i/>
          <w:iCs/>
        </w:rPr>
        <w:t>&lt;</w:t>
      </w:r>
      <w:proofErr w:type="spellStart"/>
      <w:r>
        <w:rPr>
          <w:i/>
          <w:iCs/>
        </w:rPr>
        <w:t>sim_nb</w:t>
      </w:r>
      <w:proofErr w:type="spellEnd"/>
      <w:r>
        <w:rPr>
          <w:i/>
          <w:iCs/>
        </w:rPr>
        <w:t>&gt;</w:t>
      </w:r>
      <w:r w:rsidRPr="009D1A33">
        <w:rPr>
          <w:i/>
          <w:iCs/>
          <w:rPrChange w:id="666" w:author="Pannetier, Theo" w:date="2024-06-05T11:35:00Z">
            <w:rPr/>
          </w:rPrChange>
        </w:rPr>
        <w:t>_Land</w:t>
      </w:r>
      <w:r>
        <w:rPr>
          <w:i/>
          <w:iCs/>
        </w:rPr>
        <w:t>&lt;</w:t>
      </w:r>
      <w:proofErr w:type="spellStart"/>
      <w:r>
        <w:rPr>
          <w:i/>
          <w:iCs/>
        </w:rPr>
        <w:t>landscape_nb</w:t>
      </w:r>
      <w:proofErr w:type="spellEnd"/>
      <w:r>
        <w:rPr>
          <w:i/>
          <w:iCs/>
        </w:rPr>
        <w:t>&gt;</w:t>
      </w:r>
      <w:r w:rsidRPr="009D1A33">
        <w:rPr>
          <w:i/>
          <w:iCs/>
          <w:rPrChange w:id="667" w:author="Pannetier, Theo" w:date="2024-06-05T11:35:00Z">
            <w:rPr/>
          </w:rPrChange>
        </w:rPr>
        <w:t>_Rep</w:t>
      </w:r>
      <w:r>
        <w:rPr>
          <w:i/>
          <w:iCs/>
        </w:rPr>
        <w:t>&lt;</w:t>
      </w:r>
      <w:proofErr w:type="spellStart"/>
      <w:r>
        <w:rPr>
          <w:i/>
          <w:iCs/>
        </w:rPr>
        <w:t>replicate_nb</w:t>
      </w:r>
      <w:proofErr w:type="spellEnd"/>
      <w:r>
        <w:rPr>
          <w:i/>
          <w:iCs/>
        </w:rPr>
        <w:t>&gt;</w:t>
      </w:r>
      <w:r w:rsidRPr="009D1A33">
        <w:rPr>
          <w:i/>
          <w:iCs/>
          <w:rPrChange w:id="668" w:author="Pannetier, Theo" w:date="2024-06-05T11:35:00Z">
            <w:rPr/>
          </w:rPrChange>
        </w:rPr>
        <w:t>_</w:t>
      </w:r>
      <w:proofErr w:type="spellStart"/>
      <w:r w:rsidRPr="009D1A33">
        <w:rPr>
          <w:i/>
          <w:iCs/>
          <w:rPrChange w:id="669" w:author="Pannetier, Theo" w:date="2024-06-05T11:35:00Z">
            <w:rPr/>
          </w:rPrChange>
        </w:rPr>
        <w:t>geneValues</w:t>
      </w:r>
      <w:proofErr w:type="spellEnd"/>
      <w:r>
        <w:rPr>
          <w:i/>
          <w:iCs/>
        </w:rPr>
        <w:t>,</w:t>
      </w:r>
      <w:r>
        <w:t xml:space="preserve"> along with some </w:t>
      </w:r>
      <w:r w:rsidR="001539B1">
        <w:t>contextual information.</w:t>
      </w:r>
    </w:p>
    <w:p w14:paraId="46E6DE6B" w14:textId="32042455" w:rsidR="001539B1" w:rsidRDefault="001539B1" w:rsidP="009D1A33">
      <w:r>
        <w:t>Each row corresponds to a single gene:</w:t>
      </w:r>
    </w:p>
    <w:p w14:paraId="283A7F4F" w14:textId="77777777" w:rsidR="001539B1" w:rsidRDefault="001539B1" w:rsidP="001539B1">
      <w:pPr>
        <w:pStyle w:val="ListParagraph"/>
        <w:numPr>
          <w:ilvl w:val="0"/>
          <w:numId w:val="71"/>
        </w:numPr>
      </w:pPr>
      <w:r>
        <w:t>Year</w:t>
      </w:r>
    </w:p>
    <w:p w14:paraId="13694161" w14:textId="77777777" w:rsidR="001539B1" w:rsidRDefault="001539B1" w:rsidP="001539B1">
      <w:pPr>
        <w:pStyle w:val="ListParagraph"/>
        <w:numPr>
          <w:ilvl w:val="0"/>
          <w:numId w:val="71"/>
        </w:numPr>
      </w:pPr>
      <w:r>
        <w:t>Generation</w:t>
      </w:r>
    </w:p>
    <w:p w14:paraId="4D326958" w14:textId="77777777" w:rsidR="001539B1" w:rsidRDefault="001539B1" w:rsidP="001539B1">
      <w:pPr>
        <w:pStyle w:val="ListParagraph"/>
        <w:numPr>
          <w:ilvl w:val="0"/>
          <w:numId w:val="71"/>
        </w:numPr>
      </w:pPr>
      <w:r>
        <w:t>Individual ID</w:t>
      </w:r>
    </w:p>
    <w:p w14:paraId="16F1375C" w14:textId="77777777" w:rsidR="001539B1" w:rsidRDefault="001539B1" w:rsidP="001539B1">
      <w:pPr>
        <w:pStyle w:val="ListParagraph"/>
        <w:numPr>
          <w:ilvl w:val="0"/>
          <w:numId w:val="71"/>
        </w:numPr>
      </w:pPr>
      <w:r>
        <w:t>Trait type (e.g. “kernel_meanDist1”, matching the value given as input)</w:t>
      </w:r>
    </w:p>
    <w:p w14:paraId="61ACE451" w14:textId="77777777" w:rsidR="001539B1" w:rsidRDefault="001539B1" w:rsidP="001539B1">
      <w:pPr>
        <w:pStyle w:val="ListParagraph"/>
        <w:numPr>
          <w:ilvl w:val="0"/>
          <w:numId w:val="71"/>
        </w:numPr>
      </w:pPr>
      <w:r>
        <w:t>Position in the genome</w:t>
      </w:r>
    </w:p>
    <w:p w14:paraId="61B78922" w14:textId="48B3C00D" w:rsidR="0006022B" w:rsidRDefault="001539B1" w:rsidP="001539B1">
      <w:pPr>
        <w:pStyle w:val="ListParagraph"/>
        <w:numPr>
          <w:ilvl w:val="0"/>
          <w:numId w:val="71"/>
        </w:numPr>
      </w:pPr>
      <w:r>
        <w:t>Value of the allele on the first chromosome</w:t>
      </w:r>
    </w:p>
    <w:p w14:paraId="11548C11" w14:textId="743BCCF6" w:rsidR="001539B1" w:rsidRDefault="001539B1" w:rsidP="001539B1">
      <w:pPr>
        <w:pStyle w:val="ListParagraph"/>
        <w:numPr>
          <w:ilvl w:val="0"/>
          <w:numId w:val="71"/>
        </w:numPr>
      </w:pPr>
      <w:r>
        <w:t>(if diploid) value of the allele on the second chromosome</w:t>
      </w:r>
    </w:p>
    <w:p w14:paraId="3586C7D5" w14:textId="77777777" w:rsidR="001539B1" w:rsidRPr="009D1A33" w:rsidRDefault="001539B1">
      <w:pPr>
        <w:pStyle w:val="ListParagraph"/>
        <w:ind w:left="720"/>
        <w:pPrChange w:id="670" w:author="Pannetier, Theo" w:date="2024-06-05T11:45:00Z">
          <w:pPr>
            <w:pStyle w:val="Heading3"/>
            <w:numPr>
              <w:ilvl w:val="2"/>
              <w:numId w:val="14"/>
            </w:numPr>
          </w:pPr>
        </w:pPrChange>
      </w:pPr>
    </w:p>
    <w:p w14:paraId="38E77031" w14:textId="4F3CB503" w:rsidR="0006022B" w:rsidRDefault="0006022B">
      <w:pPr>
        <w:pStyle w:val="Heading3"/>
        <w:numPr>
          <w:ilvl w:val="3"/>
          <w:numId w:val="14"/>
        </w:numPr>
        <w:pPrChange w:id="671" w:author="Pannetier, Theo" w:date="2024-06-05T08:39:00Z">
          <w:pPr/>
        </w:pPrChange>
      </w:pPr>
      <w:r>
        <w:t>Neutral genetics</w:t>
      </w:r>
    </w:p>
    <w:p w14:paraId="1C5A1A49" w14:textId="77777777" w:rsidR="00D32894" w:rsidRDefault="00D32894" w:rsidP="00D32894">
      <w:r>
        <w:t xml:space="preserve">The standard neutral genetics output, </w:t>
      </w:r>
      <w:r w:rsidRPr="00CC483F">
        <w:rPr>
          <w:i/>
          <w:iCs/>
        </w:rPr>
        <w:t>Sim</w:t>
      </w:r>
      <w:r>
        <w:rPr>
          <w:i/>
          <w:iCs/>
        </w:rPr>
        <w:t>&lt;</w:t>
      </w:r>
      <w:proofErr w:type="spellStart"/>
      <w:r>
        <w:rPr>
          <w:i/>
          <w:iCs/>
        </w:rPr>
        <w:t>sim_nb</w:t>
      </w:r>
      <w:proofErr w:type="spellEnd"/>
      <w:r>
        <w:rPr>
          <w:i/>
          <w:iCs/>
        </w:rPr>
        <w:t>&gt;</w:t>
      </w:r>
      <w:r w:rsidRPr="00CC483F">
        <w:rPr>
          <w:i/>
          <w:iCs/>
        </w:rPr>
        <w:t>_Land</w:t>
      </w:r>
      <w:r>
        <w:rPr>
          <w:i/>
          <w:iCs/>
        </w:rPr>
        <w:t>&lt;</w:t>
      </w:r>
      <w:proofErr w:type="spellStart"/>
      <w:r>
        <w:rPr>
          <w:i/>
          <w:iCs/>
        </w:rPr>
        <w:t>landscape_nb</w:t>
      </w:r>
      <w:proofErr w:type="spellEnd"/>
      <w:r>
        <w:rPr>
          <w:i/>
          <w:iCs/>
        </w:rPr>
        <w:t>&gt;</w:t>
      </w:r>
      <w:r w:rsidRPr="00A73D4A">
        <w:t>_</w:t>
      </w:r>
      <w:proofErr w:type="spellStart"/>
      <w:r w:rsidRPr="00A73D4A">
        <w:t>neutralGenetics</w:t>
      </w:r>
      <w:proofErr w:type="spellEnd"/>
      <w:r>
        <w:t>, writes the following entries (one row per generation):</w:t>
      </w:r>
    </w:p>
    <w:p w14:paraId="47AF2C8C" w14:textId="77777777" w:rsidR="00D32894" w:rsidRDefault="00D32894" w:rsidP="00D32894">
      <w:pPr>
        <w:pStyle w:val="ListParagraph"/>
        <w:numPr>
          <w:ilvl w:val="0"/>
          <w:numId w:val="72"/>
        </w:numPr>
      </w:pPr>
      <w:r>
        <w:t>Replicate number</w:t>
      </w:r>
    </w:p>
    <w:p w14:paraId="264CE262" w14:textId="77777777" w:rsidR="00D32894" w:rsidRDefault="00D32894" w:rsidP="00D32894">
      <w:pPr>
        <w:pStyle w:val="ListParagraph"/>
        <w:numPr>
          <w:ilvl w:val="0"/>
          <w:numId w:val="72"/>
        </w:numPr>
      </w:pPr>
      <w:r>
        <w:t>Year</w:t>
      </w:r>
    </w:p>
    <w:p w14:paraId="6E95962D" w14:textId="77777777" w:rsidR="00D32894" w:rsidRDefault="00D32894" w:rsidP="00D32894">
      <w:pPr>
        <w:pStyle w:val="ListParagraph"/>
        <w:numPr>
          <w:ilvl w:val="0"/>
          <w:numId w:val="72"/>
        </w:numPr>
      </w:pPr>
      <w:r>
        <w:t>Generation</w:t>
      </w:r>
    </w:p>
    <w:p w14:paraId="7BAF2E9C" w14:textId="77777777" w:rsidR="00D32894" w:rsidRDefault="00D32894" w:rsidP="00D32894">
      <w:pPr>
        <w:pStyle w:val="ListParagraph"/>
        <w:numPr>
          <w:ilvl w:val="0"/>
          <w:numId w:val="72"/>
        </w:numPr>
      </w:pPr>
      <w:r>
        <w:t>Number of sampled patches with a non-zero population</w:t>
      </w:r>
    </w:p>
    <w:p w14:paraId="0A9C1707" w14:textId="77777777" w:rsidR="00D32894" w:rsidRDefault="00D32894" w:rsidP="00D32894">
      <w:pPr>
        <w:pStyle w:val="ListParagraph"/>
        <w:numPr>
          <w:ilvl w:val="0"/>
          <w:numId w:val="72"/>
        </w:numPr>
      </w:pPr>
      <w:r>
        <w:t>Total number of sampled individuals</w:t>
      </w:r>
    </w:p>
    <w:p w14:paraId="212C20DE" w14:textId="77777777" w:rsidR="00D32894" w:rsidRPr="00A73D4A" w:rsidRDefault="00D32894" w:rsidP="00D32894">
      <w:pPr>
        <w:pStyle w:val="ListParagraph"/>
        <w:numPr>
          <w:ilvl w:val="0"/>
          <w:numId w:val="72"/>
        </w:numPr>
        <w:rPr>
          <w:i/>
          <w:iCs/>
          <w:rPrChange w:id="672" w:author="Pannetier, Theo" w:date="2024-06-05T12:08:00Z">
            <w:rPr>
              <w:i/>
              <w:iCs/>
              <w:vertAlign w:val="subscript"/>
            </w:rPr>
          </w:rPrChange>
        </w:rPr>
      </w:pPr>
      <w:r>
        <w:lastRenderedPageBreak/>
        <w:t xml:space="preserve">Standard </w:t>
      </w:r>
      <w:proofErr w:type="spellStart"/>
      <w:r w:rsidRPr="00A73D4A">
        <w:rPr>
          <w:i/>
          <w:iCs/>
          <w:rPrChange w:id="673" w:author="Pannetier, Theo" w:date="2024-06-05T12:08:00Z">
            <w:rPr/>
          </w:rPrChange>
        </w:rPr>
        <w:t>F</w:t>
      </w:r>
      <w:r w:rsidRPr="00A73D4A">
        <w:rPr>
          <w:i/>
          <w:iCs/>
          <w:vertAlign w:val="subscript"/>
          <w:rPrChange w:id="674" w:author="Pannetier, Theo" w:date="2024-06-05T12:08:00Z">
            <w:rPr/>
          </w:rPrChange>
        </w:rPr>
        <w:t>st</w:t>
      </w:r>
      <w:proofErr w:type="spellEnd"/>
    </w:p>
    <w:p w14:paraId="34F59667" w14:textId="77777777" w:rsidR="00D32894" w:rsidRPr="00CC483F" w:rsidRDefault="00D32894" w:rsidP="00D32894">
      <w:pPr>
        <w:pStyle w:val="ListParagraph"/>
        <w:numPr>
          <w:ilvl w:val="0"/>
          <w:numId w:val="72"/>
        </w:numPr>
        <w:rPr>
          <w:i/>
          <w:iCs/>
        </w:rPr>
      </w:pPr>
      <w:r>
        <w:t xml:space="preserve">Standard </w:t>
      </w:r>
      <w:r w:rsidRPr="00CC483F">
        <w:rPr>
          <w:i/>
          <w:iCs/>
        </w:rPr>
        <w:t>F</w:t>
      </w:r>
      <w:r>
        <w:rPr>
          <w:i/>
          <w:iCs/>
          <w:vertAlign w:val="subscript"/>
        </w:rPr>
        <w:t>is</w:t>
      </w:r>
    </w:p>
    <w:p w14:paraId="4C97B845" w14:textId="77777777" w:rsidR="00D32894" w:rsidRPr="00CC483F" w:rsidRDefault="00D32894" w:rsidP="00D32894">
      <w:pPr>
        <w:pStyle w:val="ListParagraph"/>
        <w:numPr>
          <w:ilvl w:val="0"/>
          <w:numId w:val="72"/>
        </w:numPr>
        <w:rPr>
          <w:i/>
          <w:iCs/>
        </w:rPr>
      </w:pPr>
      <w:r>
        <w:t xml:space="preserve">Standard </w:t>
      </w:r>
      <w:r w:rsidRPr="00CC483F">
        <w:rPr>
          <w:i/>
          <w:iCs/>
        </w:rPr>
        <w:t>F</w:t>
      </w:r>
      <w:r>
        <w:rPr>
          <w:i/>
          <w:iCs/>
          <w:vertAlign w:val="subscript"/>
        </w:rPr>
        <w:t>i</w:t>
      </w:r>
      <w:r w:rsidRPr="00CC483F">
        <w:rPr>
          <w:i/>
          <w:iCs/>
          <w:vertAlign w:val="subscript"/>
        </w:rPr>
        <w:t>t</w:t>
      </w:r>
    </w:p>
    <w:p w14:paraId="73851A83" w14:textId="6D9C4059" w:rsidR="00D32894" w:rsidRPr="00A73D4A" w:rsidRDefault="00D32894" w:rsidP="00D32894">
      <w:pPr>
        <w:pStyle w:val="ListParagraph"/>
        <w:numPr>
          <w:ilvl w:val="0"/>
          <w:numId w:val="72"/>
        </w:numPr>
        <w:rPr>
          <w:i/>
          <w:iCs/>
          <w:rPrChange w:id="675" w:author="Pannetier, Theo" w:date="2024-06-05T12:10:00Z">
            <w:rPr/>
          </w:rPrChange>
        </w:rPr>
      </w:pPr>
      <w:r>
        <w:t>Global allelic diversity, calculated as the mean number of neutral alleles per locus</w:t>
      </w:r>
      <w:r w:rsidR="007D3BBD">
        <w:t xml:space="preserve"> for the entire sample.</w:t>
      </w:r>
    </w:p>
    <w:p w14:paraId="5456FF90" w14:textId="5B42C6A4" w:rsidR="00D32894" w:rsidRPr="00A73D4A" w:rsidRDefault="00D32894" w:rsidP="00D32894">
      <w:pPr>
        <w:pStyle w:val="ListParagraph"/>
        <w:numPr>
          <w:ilvl w:val="0"/>
          <w:numId w:val="72"/>
        </w:numPr>
        <w:rPr>
          <w:i/>
          <w:iCs/>
          <w:rPrChange w:id="676" w:author="Pannetier, Theo" w:date="2024-06-05T12:10:00Z">
            <w:rPr/>
          </w:rPrChange>
        </w:rPr>
      </w:pPr>
      <w:r>
        <w:t>Local allelic diversity, calculated as the mean number of neutral alleles per locus</w:t>
      </w:r>
      <w:r w:rsidR="007D3BBD">
        <w:t xml:space="preserve"> for each sampled patch, then averaged over patches.</w:t>
      </w:r>
    </w:p>
    <w:p w14:paraId="2897076A" w14:textId="54AA507B" w:rsidR="00D32894" w:rsidRPr="00A73D4A" w:rsidRDefault="00D32894" w:rsidP="00D32894">
      <w:pPr>
        <w:pStyle w:val="ListParagraph"/>
        <w:numPr>
          <w:ilvl w:val="0"/>
          <w:numId w:val="72"/>
        </w:numPr>
        <w:rPr>
          <w:i/>
          <w:iCs/>
          <w:rPrChange w:id="677" w:author="Pannetier, Theo" w:date="2024-06-05T12:11:00Z">
            <w:rPr/>
          </w:rPrChange>
        </w:rPr>
      </w:pPr>
      <w:r>
        <w:t>Number of globally fixed alle</w:t>
      </w:r>
      <w:r w:rsidR="007D3BBD">
        <w:t>les.</w:t>
      </w:r>
    </w:p>
    <w:p w14:paraId="450427A7" w14:textId="0B4F83FB" w:rsidR="00D32894" w:rsidRPr="00A73D4A" w:rsidRDefault="00D32894" w:rsidP="00D32894">
      <w:pPr>
        <w:pStyle w:val="ListParagraph"/>
        <w:numPr>
          <w:ilvl w:val="0"/>
          <w:numId w:val="72"/>
        </w:numPr>
        <w:rPr>
          <w:i/>
          <w:iCs/>
          <w:rPrChange w:id="678" w:author="Pannetier, Theo" w:date="2024-06-05T12:11:00Z">
            <w:rPr/>
          </w:rPrChange>
        </w:rPr>
      </w:pPr>
      <w:r>
        <w:t>Mean number of fixed alleles per patch</w:t>
      </w:r>
      <w:r w:rsidR="007D3BBD">
        <w:t xml:space="preserve">. Note that this may differ from the number of globally fixed alleles, for example if one allele is fixed </w:t>
      </w:r>
      <w:proofErr w:type="gramStart"/>
      <w:r w:rsidR="007D3BBD">
        <w:t>in a given</w:t>
      </w:r>
      <w:proofErr w:type="gramEnd"/>
      <w:r w:rsidR="007D3BBD">
        <w:t xml:space="preserve"> patch but polymorphism exists in other patches.</w:t>
      </w:r>
    </w:p>
    <w:p w14:paraId="070D17E3" w14:textId="4C00DE6F" w:rsidR="00D32894" w:rsidRPr="00D32894" w:rsidRDefault="00D32894" w:rsidP="00D32894">
      <w:pPr>
        <w:pStyle w:val="ListParagraph"/>
        <w:numPr>
          <w:ilvl w:val="0"/>
          <w:numId w:val="72"/>
        </w:numPr>
        <w:rPr>
          <w:i/>
          <w:iCs/>
        </w:rPr>
      </w:pPr>
      <w:r>
        <w:t>Observed heterozygosity H</w:t>
      </w:r>
      <w:r w:rsidRPr="007523FD">
        <w:rPr>
          <w:vertAlign w:val="subscript"/>
          <w:rPrChange w:id="679" w:author="Pannetier, Theo" w:date="2024-06-05T12:12:00Z">
            <w:rPr>
              <w:rFonts w:eastAsia="Times New Roman" w:cs="Times New Roman"/>
              <w:szCs w:val="20"/>
              <w:lang w:val="en-GB"/>
            </w:rPr>
          </w:rPrChange>
        </w:rPr>
        <w:t>o</w:t>
      </w:r>
      <w:r>
        <w:t>, calculated as the mean number of heterozygous loci per individual per locus</w:t>
      </w:r>
    </w:p>
    <w:p w14:paraId="6692B50F" w14:textId="358D5CB1" w:rsidR="00671D22" w:rsidRDefault="00D14A5D" w:rsidP="009E3267">
      <w:pPr>
        <w:spacing w:before="100" w:beforeAutospacing="1" w:after="100" w:afterAutospacing="1" w:line="240" w:lineRule="auto"/>
        <w:jc w:val="left"/>
        <w:rPr>
          <w:iCs/>
          <w:szCs w:val="24"/>
          <w:lang w:eastAsia="en-GB"/>
        </w:rPr>
      </w:pPr>
      <w:r>
        <w:rPr>
          <w:iCs/>
          <w:szCs w:val="24"/>
          <w:lang w:eastAsia="en-GB"/>
        </w:rPr>
        <w:t xml:space="preserve">Standard </w:t>
      </w:r>
      <w:r w:rsidR="00671D22">
        <w:rPr>
          <w:iCs/>
          <w:szCs w:val="24"/>
          <w:lang w:eastAsia="en-GB"/>
        </w:rPr>
        <w:t xml:space="preserve">F-statistics </w:t>
      </w:r>
      <w:r w:rsidR="00D32894">
        <w:rPr>
          <w:iCs/>
          <w:szCs w:val="24"/>
          <w:lang w:eastAsia="en-GB"/>
        </w:rPr>
        <w:t xml:space="preserve">are calculated </w:t>
      </w:r>
      <w:r w:rsidR="00671D22">
        <w:rPr>
          <w:iCs/>
          <w:szCs w:val="24"/>
          <w:lang w:eastAsia="en-GB"/>
        </w:rPr>
        <w:t>us</w:t>
      </w:r>
      <w:r w:rsidR="00D32894">
        <w:rPr>
          <w:iCs/>
          <w:szCs w:val="24"/>
          <w:lang w:eastAsia="en-GB"/>
        </w:rPr>
        <w:t>ing</w:t>
      </w:r>
      <w:r w:rsidR="00671D22">
        <w:rPr>
          <w:iCs/>
          <w:szCs w:val="24"/>
          <w:lang w:eastAsia="en-GB"/>
        </w:rPr>
        <w:t xml:space="preserve"> the classic formula of Weir &amp; Cockerham (1984).</w:t>
      </w:r>
    </w:p>
    <w:p w14:paraId="482E7659" w14:textId="6892E61C" w:rsidR="00671D22" w:rsidRDefault="00671D22" w:rsidP="009E3267">
      <w:pPr>
        <w:spacing w:before="100" w:beforeAutospacing="1" w:after="100" w:afterAutospacing="1" w:line="240" w:lineRule="auto"/>
        <w:jc w:val="left"/>
        <w:rPr>
          <w:iCs/>
          <w:szCs w:val="24"/>
          <w:lang w:eastAsia="en-GB"/>
        </w:rPr>
      </w:pPr>
      <w:r w:rsidRPr="00671D22">
        <w:rPr>
          <w:iCs/>
          <w:szCs w:val="24"/>
          <w:lang w:eastAsia="en-GB"/>
        </w:rPr>
        <w:t xml:space="preserve">If </w:t>
      </w:r>
    </w:p>
    <w:p w14:paraId="00D968F2" w14:textId="672015A3" w:rsidR="00671D22" w:rsidRDefault="00671D22" w:rsidP="00671D22">
      <w:pPr>
        <w:pStyle w:val="ListParagraph"/>
        <w:numPr>
          <w:ilvl w:val="0"/>
          <w:numId w:val="70"/>
        </w:numPr>
        <w:spacing w:before="100" w:beforeAutospacing="1" w:after="100" w:afterAutospacing="1" w:line="240" w:lineRule="auto"/>
        <w:jc w:val="left"/>
        <w:rPr>
          <w:iCs/>
          <w:szCs w:val="24"/>
          <w:lang w:eastAsia="en-GB"/>
        </w:rPr>
      </w:pPr>
      <w:r w:rsidRPr="00671D22">
        <w:rPr>
          <w:i/>
          <w:szCs w:val="24"/>
          <w:lang w:eastAsia="en-GB"/>
        </w:rPr>
        <w:t>p</w:t>
      </w:r>
      <w:r w:rsidRPr="00671D22">
        <w:rPr>
          <w:i/>
          <w:szCs w:val="24"/>
          <w:vertAlign w:val="subscript"/>
          <w:lang w:eastAsia="en-GB"/>
        </w:rPr>
        <w:t>i</w:t>
      </w:r>
      <w:r w:rsidRPr="00671D22">
        <w:rPr>
          <w:iCs/>
          <w:szCs w:val="24"/>
          <w:lang w:eastAsia="en-GB"/>
        </w:rPr>
        <w:t xml:space="preserve"> is the frequency of an allele in the sample of size </w:t>
      </w:r>
      <w:proofErr w:type="spellStart"/>
      <w:r w:rsidRPr="00671D22">
        <w:rPr>
          <w:i/>
          <w:szCs w:val="24"/>
          <w:lang w:eastAsia="en-GB"/>
        </w:rPr>
        <w:t>n</w:t>
      </w:r>
      <w:r w:rsidRPr="00671D22">
        <w:rPr>
          <w:i/>
          <w:szCs w:val="24"/>
          <w:vertAlign w:val="subscript"/>
          <w:lang w:eastAsia="en-GB"/>
        </w:rPr>
        <w:t>i</w:t>
      </w:r>
      <w:proofErr w:type="spellEnd"/>
      <w:proofErr w:type="gramStart"/>
      <w:r w:rsidRPr="00671D22">
        <w:rPr>
          <w:iCs/>
          <w:szCs w:val="24"/>
          <w:lang w:eastAsia="en-GB"/>
        </w:rPr>
        <w:t>¸(</w:t>
      </w:r>
      <w:proofErr w:type="gramEnd"/>
      <w:r w:rsidRPr="00671D22">
        <w:rPr>
          <w:iCs/>
          <w:szCs w:val="24"/>
          <w:lang w:eastAsia="en-GB"/>
        </w:rPr>
        <w:t xml:space="preserve">number of alleles), from population </w:t>
      </w:r>
      <w:proofErr w:type="spellStart"/>
      <w:r w:rsidRPr="00671D22">
        <w:rPr>
          <w:i/>
          <w:szCs w:val="24"/>
          <w:lang w:eastAsia="en-GB"/>
        </w:rPr>
        <w:t>i</w:t>
      </w:r>
      <w:proofErr w:type="spellEnd"/>
      <w:r w:rsidRPr="00671D22">
        <w:rPr>
          <w:iCs/>
          <w:szCs w:val="24"/>
          <w:lang w:eastAsia="en-GB"/>
        </w:rPr>
        <w:t xml:space="preserve"> (</w:t>
      </w:r>
      <w:proofErr w:type="spellStart"/>
      <w:r w:rsidRPr="00671D22">
        <w:rPr>
          <w:i/>
          <w:szCs w:val="24"/>
          <w:lang w:eastAsia="en-GB"/>
        </w:rPr>
        <w:t>i</w:t>
      </w:r>
      <w:proofErr w:type="spellEnd"/>
      <w:r w:rsidRPr="00671D22">
        <w:rPr>
          <w:i/>
          <w:szCs w:val="24"/>
          <w:lang w:eastAsia="en-GB"/>
        </w:rPr>
        <w:t xml:space="preserve"> = 1, 2, ... , r</w:t>
      </w:r>
      <w:r w:rsidRPr="00671D22">
        <w:rPr>
          <w:iCs/>
          <w:szCs w:val="24"/>
          <w:lang w:eastAsia="en-GB"/>
        </w:rPr>
        <w:t>) and</w:t>
      </w:r>
    </w:p>
    <w:p w14:paraId="3973F6F3" w14:textId="77777777" w:rsidR="00671D22" w:rsidRDefault="00671D22" w:rsidP="00671D22">
      <w:pPr>
        <w:pStyle w:val="ListParagraph"/>
        <w:numPr>
          <w:ilvl w:val="0"/>
          <w:numId w:val="70"/>
        </w:numPr>
        <w:spacing w:before="100" w:beforeAutospacing="1" w:after="100" w:afterAutospacing="1" w:line="240" w:lineRule="auto"/>
        <w:jc w:val="left"/>
        <w:rPr>
          <w:iCs/>
          <w:szCs w:val="24"/>
          <w:lang w:eastAsia="en-GB"/>
        </w:rPr>
      </w:pPr>
      <w:proofErr w:type="spellStart"/>
      <w:r w:rsidRPr="00671D22">
        <w:rPr>
          <w:i/>
          <w:szCs w:val="24"/>
          <w:lang w:eastAsia="en-GB"/>
        </w:rPr>
        <w:t>h</w:t>
      </w:r>
      <w:r w:rsidRPr="00671D22">
        <w:rPr>
          <w:i/>
          <w:szCs w:val="24"/>
          <w:vertAlign w:val="subscript"/>
          <w:lang w:eastAsia="en-GB"/>
        </w:rPr>
        <w:t>i</w:t>
      </w:r>
      <w:proofErr w:type="spellEnd"/>
      <w:r w:rsidRPr="00671D22">
        <w:rPr>
          <w:iCs/>
          <w:szCs w:val="24"/>
          <w:lang w:eastAsia="en-GB"/>
        </w:rPr>
        <w:t xml:space="preserve"> is the observed proportion of individuals heterozygous for this allele, </w:t>
      </w:r>
    </w:p>
    <w:p w14:paraId="723BC848" w14:textId="19966380" w:rsidR="009E3267" w:rsidRPr="00671D22" w:rsidRDefault="00671D22" w:rsidP="00671D22">
      <w:pPr>
        <w:spacing w:before="100" w:beforeAutospacing="1" w:after="100" w:afterAutospacing="1" w:line="240" w:lineRule="auto"/>
        <w:jc w:val="left"/>
        <w:rPr>
          <w:iCs/>
          <w:szCs w:val="24"/>
          <w:lang w:eastAsia="en-GB"/>
        </w:rPr>
      </w:pPr>
      <w:r w:rsidRPr="00671D22">
        <w:rPr>
          <w:iCs/>
          <w:szCs w:val="24"/>
          <w:lang w:eastAsia="en-GB"/>
        </w:rPr>
        <w:t>then</w:t>
      </w:r>
    </w:p>
    <w:p w14:paraId="4AC0D928" w14:textId="21EBE84E" w:rsidR="009E3267" w:rsidRPr="009E3267" w:rsidRDefault="009E3267" w:rsidP="009E3267">
      <w:pPr>
        <w:spacing w:before="100" w:beforeAutospacing="1" w:after="100" w:afterAutospacing="1" w:line="240" w:lineRule="auto"/>
        <w:jc w:val="left"/>
        <w:rPr>
          <w:rFonts w:eastAsiaTheme="minorHAnsi" w:cstheme="minorBidi"/>
          <w:szCs w:val="24"/>
          <w:lang w:eastAsia="en-GB"/>
        </w:rPr>
      </w:pPr>
      <m:oMathPara>
        <m:oMath>
          <m:r>
            <w:rPr>
              <w:rFonts w:ascii="Cambria Math" w:hAnsi="Cambria Math"/>
              <w:szCs w:val="24"/>
              <w:lang w:eastAsia="en-GB"/>
            </w:rPr>
            <m:t>a=</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sSub>
                <m:sSubPr>
                  <m:ctrlPr>
                    <w:rPr>
                      <w:rFonts w:ascii="Cambria Math" w:hAnsi="Cambria Math"/>
                      <w:i/>
                      <w:szCs w:val="24"/>
                      <w:lang w:eastAsia="en-GB"/>
                    </w:rPr>
                  </m:ctrlPr>
                </m:sSubPr>
                <m:e>
                  <m:r>
                    <w:rPr>
                      <w:rFonts w:ascii="Cambria Math" w:hAnsi="Cambria Math"/>
                      <w:szCs w:val="24"/>
                      <w:lang w:eastAsia="en-GB"/>
                    </w:rPr>
                    <m:t>n</m:t>
                  </m:r>
                </m:e>
                <m:sub>
                  <m:r>
                    <w:rPr>
                      <w:rFonts w:ascii="Cambria Math" w:hAnsi="Cambria Math"/>
                      <w:szCs w:val="24"/>
                      <w:lang w:eastAsia="en-GB"/>
                    </w:rPr>
                    <m:t>c</m:t>
                  </m:r>
                </m:sub>
              </m:sSub>
              <m:ctrlPr>
                <w:rPr>
                  <w:rFonts w:ascii="Cambria Math" w:hAnsi="Cambria Math"/>
                  <w:i/>
                  <w:szCs w:val="24"/>
                  <w:lang w:eastAsia="en-GB"/>
                </w:rPr>
              </m:ctrlPr>
            </m:den>
          </m:f>
          <m:d>
            <m:dPr>
              <m:begChr m:val="["/>
              <m:endChr m:val="]"/>
              <m:ctrlPr>
                <w:rPr>
                  <w:rFonts w:ascii="Cambria Math" w:hAnsi="Cambria Math"/>
                  <w:i/>
                  <w:szCs w:val="24"/>
                  <w:lang w:eastAsia="en-GB"/>
                </w:rPr>
              </m:ctrlPr>
            </m:dPr>
            <m:e>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acc>
                    <m:accPr>
                      <m:chr m:val="̅"/>
                      <m:ctrlPr>
                        <w:rPr>
                          <w:rFonts w:ascii="Cambria Math" w:hAnsi="Cambria Math"/>
                          <w:szCs w:val="24"/>
                          <w:lang w:eastAsia="en-GB"/>
                        </w:rPr>
                      </m:ctrlPr>
                    </m:accPr>
                    <m:e>
                      <m:r>
                        <w:rPr>
                          <w:rFonts w:ascii="Cambria Math" w:hAnsi="Cambria Math"/>
                          <w:szCs w:val="24"/>
                          <w:lang w:eastAsia="en-GB"/>
                        </w:rPr>
                        <m:t>p</m:t>
                      </m:r>
                    </m:e>
                  </m:acc>
                  <m:d>
                    <m:dPr>
                      <m:ctrlPr>
                        <w:rPr>
                          <w:rFonts w:ascii="Cambria Math" w:hAnsi="Cambria Math"/>
                          <w:i/>
                          <w:szCs w:val="24"/>
                          <w:lang w:eastAsia="en-GB"/>
                        </w:rPr>
                      </m:ctrlPr>
                    </m:dPr>
                    <m:e>
                      <m:r>
                        <w:rPr>
                          <w:rFonts w:ascii="Cambria Math" w:hAnsi="Cambria Math"/>
                          <w:szCs w:val="24"/>
                          <w:lang w:eastAsia="en-GB"/>
                        </w:rPr>
                        <m:t>1-</m:t>
                      </m:r>
                      <m:acc>
                        <m:accPr>
                          <m:chr m:val="̅"/>
                          <m:ctrlPr>
                            <w:rPr>
                              <w:rFonts w:ascii="Cambria Math" w:hAnsi="Cambria Math"/>
                              <w:szCs w:val="24"/>
                              <w:lang w:eastAsia="en-GB"/>
                            </w:rPr>
                          </m:ctrlPr>
                        </m:accPr>
                        <m:e>
                          <m:r>
                            <w:rPr>
                              <w:rFonts w:ascii="Cambria Math" w:hAnsi="Cambria Math"/>
                              <w:szCs w:val="24"/>
                              <w:lang w:eastAsia="en-GB"/>
                            </w:rPr>
                            <m:t>p</m:t>
                          </m:r>
                        </m:e>
                      </m:acc>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ctrlPr>
                        <w:rPr>
                          <w:rFonts w:ascii="Cambria Math" w:hAnsi="Cambria Math"/>
                          <w:i/>
                          <w:szCs w:val="24"/>
                          <w:lang w:eastAsia="en-GB"/>
                        </w:rPr>
                      </m:ctrlPr>
                    </m:den>
                  </m:f>
                  <m:acc>
                    <m:accPr>
                      <m:chr m:val="̅"/>
                      <m:ctrlPr>
                        <w:rPr>
                          <w:rFonts w:ascii="Cambria Math" w:hAnsi="Cambria Math"/>
                          <w:szCs w:val="24"/>
                          <w:lang w:eastAsia="en-GB"/>
                        </w:rPr>
                      </m:ctrlPr>
                    </m:accPr>
                    <m:e>
                      <m:r>
                        <w:rPr>
                          <w:rFonts w:ascii="Cambria Math" w:hAnsi="Cambria Math"/>
                          <w:szCs w:val="24"/>
                          <w:lang w:eastAsia="en-GB"/>
                        </w:rPr>
                        <m:t>h</m:t>
                      </m:r>
                    </m:e>
                  </m:acc>
                </m:e>
              </m:d>
            </m:e>
          </m:d>
        </m:oMath>
      </m:oMathPara>
    </w:p>
    <w:p w14:paraId="0272CC28" w14:textId="5C5127E5" w:rsidR="009E3267" w:rsidRPr="009E3267" w:rsidRDefault="009E3267" w:rsidP="009E3267">
      <w:pPr>
        <w:spacing w:before="100" w:beforeAutospacing="1" w:after="100" w:afterAutospacing="1" w:line="240" w:lineRule="auto"/>
        <w:jc w:val="left"/>
        <w:rPr>
          <w:rFonts w:eastAsiaTheme="minorHAnsi" w:cstheme="minorBidi"/>
          <w:szCs w:val="24"/>
          <w:lang w:eastAsia="en-GB"/>
        </w:rPr>
      </w:pPr>
      <m:oMathPara>
        <m:oMath>
          <m:r>
            <w:rPr>
              <w:rFonts w:ascii="Cambria Math" w:hAnsi="Cambria Math"/>
              <w:szCs w:val="24"/>
              <w:lang w:eastAsia="en-GB"/>
            </w:rPr>
            <m:t>b=</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acc>
                <m:accPr>
                  <m:chr m:val="̅"/>
                  <m:ctrlPr>
                    <w:rPr>
                      <w:rFonts w:ascii="Cambria Math" w:hAnsi="Cambria Math"/>
                      <w:szCs w:val="24"/>
                      <w:lang w:eastAsia="en-GB"/>
                    </w:rPr>
                  </m:ctrlPr>
                </m:accPr>
                <m:e>
                  <m:r>
                    <w:rPr>
                      <w:rFonts w:ascii="Cambria Math" w:hAnsi="Cambria Math"/>
                      <w:szCs w:val="24"/>
                      <w:lang w:eastAsia="en-GB"/>
                    </w:rPr>
                    <m:t>p</m:t>
                  </m:r>
                </m:e>
              </m:acc>
              <m:d>
                <m:dPr>
                  <m:ctrlPr>
                    <w:rPr>
                      <w:rFonts w:ascii="Cambria Math" w:hAnsi="Cambria Math"/>
                      <w:i/>
                      <w:szCs w:val="24"/>
                      <w:lang w:eastAsia="en-GB"/>
                    </w:rPr>
                  </m:ctrlPr>
                </m:dPr>
                <m:e>
                  <m:r>
                    <w:rPr>
                      <w:rFonts w:ascii="Cambria Math" w:hAnsi="Cambria Math"/>
                      <w:szCs w:val="24"/>
                      <w:lang w:eastAsia="en-GB"/>
                    </w:rPr>
                    <m:t>1-</m:t>
                  </m:r>
                  <m:acc>
                    <m:accPr>
                      <m:chr m:val="̅"/>
                      <m:ctrlPr>
                        <w:rPr>
                          <w:rFonts w:ascii="Cambria Math" w:hAnsi="Cambria Math"/>
                          <w:szCs w:val="24"/>
                          <w:lang w:eastAsia="en-GB"/>
                        </w:rPr>
                      </m:ctrlPr>
                    </m:accPr>
                    <m:e>
                      <m:r>
                        <w:rPr>
                          <w:rFonts w:ascii="Cambria Math" w:hAnsi="Cambria Math"/>
                          <w:szCs w:val="24"/>
                          <w:lang w:eastAsia="en-GB"/>
                        </w:rPr>
                        <m:t>p</m:t>
                      </m:r>
                    </m:e>
                  </m:acc>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2</m:t>
                  </m:r>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den>
              </m:f>
              <m:acc>
                <m:accPr>
                  <m:chr m:val="̅"/>
                  <m:ctrlPr>
                    <w:rPr>
                      <w:rFonts w:ascii="Cambria Math" w:hAnsi="Cambria Math"/>
                      <w:szCs w:val="24"/>
                      <w:lang w:eastAsia="en-GB"/>
                    </w:rPr>
                  </m:ctrlPr>
                </m:accPr>
                <m:e>
                  <m:r>
                    <w:rPr>
                      <w:rFonts w:ascii="Cambria Math" w:hAnsi="Cambria Math"/>
                      <w:szCs w:val="24"/>
                      <w:lang w:eastAsia="en-GB"/>
                    </w:rPr>
                    <m:t>h</m:t>
                  </m:r>
                </m:e>
              </m:acc>
            </m:e>
          </m:d>
        </m:oMath>
      </m:oMathPara>
    </w:p>
    <w:p w14:paraId="6772AEE7" w14:textId="1AF4AFB3" w:rsidR="009E3267" w:rsidRPr="009E3267" w:rsidRDefault="009E3267" w:rsidP="009E3267">
      <w:pPr>
        <w:spacing w:before="100" w:beforeAutospacing="1" w:after="100" w:afterAutospacing="1" w:line="240" w:lineRule="auto"/>
        <w:jc w:val="left"/>
        <w:rPr>
          <w:rFonts w:eastAsiaTheme="minorEastAsia" w:cstheme="minorBidi"/>
          <w:szCs w:val="24"/>
          <w:lang w:eastAsia="en-GB"/>
        </w:rPr>
      </w:pPr>
      <m:oMathPara>
        <m:oMath>
          <m:r>
            <w:rPr>
              <w:rFonts w:ascii="Cambria Math" w:hAnsi="Cambria Math"/>
              <w:szCs w:val="24"/>
              <w:lang w:eastAsia="en-GB"/>
            </w:rPr>
            <m:t>c=</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2</m:t>
              </m:r>
              <m:ctrlPr>
                <w:rPr>
                  <w:rFonts w:ascii="Cambria Math" w:hAnsi="Cambria Math"/>
                  <w:i/>
                  <w:szCs w:val="24"/>
                  <w:lang w:eastAsia="en-GB"/>
                </w:rPr>
              </m:ctrlPr>
            </m:den>
          </m:f>
          <m:acc>
            <m:accPr>
              <m:chr m:val="̅"/>
              <m:ctrlPr>
                <w:rPr>
                  <w:rFonts w:ascii="Cambria Math" w:hAnsi="Cambria Math"/>
                  <w:szCs w:val="24"/>
                  <w:lang w:eastAsia="en-GB"/>
                </w:rPr>
              </m:ctrlPr>
            </m:accPr>
            <m:e>
              <m:r>
                <w:rPr>
                  <w:rFonts w:ascii="Cambria Math" w:hAnsi="Cambria Math"/>
                  <w:szCs w:val="24"/>
                  <w:lang w:eastAsia="en-GB"/>
                </w:rPr>
                <m:t>h</m:t>
              </m:r>
            </m:e>
          </m:acc>
        </m:oMath>
      </m:oMathPara>
    </w:p>
    <w:p w14:paraId="2F7A1071" w14:textId="28AC0CE6" w:rsidR="009E3267" w:rsidRDefault="00671D22" w:rsidP="009E3267">
      <w:pPr>
        <w:spacing w:before="100" w:beforeAutospacing="1" w:after="100" w:afterAutospacing="1" w:line="240" w:lineRule="auto"/>
        <w:jc w:val="left"/>
        <w:rPr>
          <w:iCs/>
          <w:szCs w:val="24"/>
          <w:lang w:val="en-US" w:eastAsia="en-GB"/>
        </w:rPr>
      </w:pPr>
      <w:proofErr w:type="gramStart"/>
      <w:r>
        <w:rPr>
          <w:iCs/>
          <w:szCs w:val="24"/>
          <w:lang w:val="en-US" w:eastAsia="en-GB"/>
        </w:rPr>
        <w:t>where</w:t>
      </w:r>
      <w:proofErr w:type="gramEnd"/>
    </w:p>
    <w:p w14:paraId="64374B64" w14:textId="128F8938" w:rsidR="00671D22" w:rsidRPr="00441381"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r>
                <w:rPr>
                  <w:rFonts w:ascii="Cambria Math" w:hAnsi="Cambria Math"/>
                  <w:szCs w:val="24"/>
                  <w:lang w:val="en-US" w:eastAsia="en-GB"/>
                </w:rPr>
                <m:t>n</m:t>
              </m:r>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f>
                <m:fPr>
                  <m:ctrlPr>
                    <w:rPr>
                      <w:rFonts w:ascii="Cambria Math" w:hAnsi="Cambria Math"/>
                      <w:iCs/>
                      <w:szCs w:val="24"/>
                      <w:lang w:val="en-US" w:eastAsia="en-GB"/>
                    </w:rPr>
                  </m:ctrlPr>
                </m:fPr>
                <m:num>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ctrlPr>
                    <w:rPr>
                      <w:rFonts w:ascii="Cambria Math" w:hAnsi="Cambria Math"/>
                      <w:i/>
                      <w:iCs/>
                      <w:szCs w:val="24"/>
                      <w:lang w:val="en-US" w:eastAsia="en-GB"/>
                    </w:rPr>
                  </m:ctrlPr>
                </m:num>
                <m:den>
                  <m:r>
                    <w:rPr>
                      <w:rFonts w:ascii="Cambria Math" w:hAnsi="Cambria Math"/>
                      <w:szCs w:val="24"/>
                      <w:lang w:val="en-US" w:eastAsia="en-GB"/>
                    </w:rPr>
                    <m:t>r</m:t>
                  </m:r>
                  <m:ctrlPr>
                    <w:rPr>
                      <w:rFonts w:ascii="Cambria Math" w:hAnsi="Cambria Math"/>
                      <w:i/>
                      <w:iCs/>
                      <w:szCs w:val="24"/>
                      <w:lang w:val="en-US" w:eastAsia="en-GB"/>
                    </w:rPr>
                  </m:ctrlPr>
                </m:den>
              </m:f>
              <m:ctrlPr>
                <w:rPr>
                  <w:rFonts w:ascii="Cambria Math" w:hAnsi="Cambria Math"/>
                  <w:i/>
                  <w:iCs/>
                  <w:szCs w:val="24"/>
                  <w:lang w:val="en-US" w:eastAsia="en-GB"/>
                </w:rPr>
              </m:ctrlPr>
            </m:e>
          </m:nary>
        </m:oMath>
      </m:oMathPara>
    </w:p>
    <w:p w14:paraId="1B3C7682" w14:textId="28B193E3" w:rsidR="00441381" w:rsidRPr="00441381" w:rsidRDefault="00000000" w:rsidP="009E3267">
      <w:pPr>
        <w:spacing w:before="100" w:beforeAutospacing="1" w:after="100" w:afterAutospacing="1" w:line="240" w:lineRule="auto"/>
        <w:jc w:val="left"/>
        <w:rPr>
          <w:iCs/>
          <w:szCs w:val="24"/>
          <w:lang w:val="en-US" w:eastAsia="en-GB"/>
        </w:rPr>
      </w:pPr>
      <m:oMathPara>
        <m:oMath>
          <m:sSub>
            <m:sSubPr>
              <m:ctrlPr>
                <w:rPr>
                  <w:rFonts w:ascii="Cambria Math" w:hAnsi="Cambria Math"/>
                  <w:iCs/>
                  <w:szCs w:val="24"/>
                  <w:lang w:val="en-US" w:eastAsia="en-GB"/>
                </w:rPr>
              </m:ctrlPr>
            </m:sSubPr>
            <m:e>
              <m:r>
                <m:rPr>
                  <m:sty m:val="p"/>
                </m:rPr>
                <w:rPr>
                  <w:rFonts w:ascii="Cambria Math" w:hAnsi="Cambria Math"/>
                  <w:szCs w:val="24"/>
                  <w:lang w:val="en-US" w:eastAsia="en-GB"/>
                </w:rPr>
                <m:t>n</m:t>
              </m:r>
            </m:e>
            <m:sub>
              <m:r>
                <m:rPr>
                  <m:sty m:val="p"/>
                </m:rPr>
                <w:rPr>
                  <w:rFonts w:ascii="Cambria Math" w:hAnsi="Cambria Math"/>
                  <w:szCs w:val="24"/>
                  <w:lang w:val="en-US" w:eastAsia="en-GB"/>
                </w:rPr>
                <m:t>c</m:t>
              </m:r>
            </m:sub>
          </m:sSub>
          <m:r>
            <w:rPr>
              <w:rFonts w:ascii="Cambria Math" w:hAnsi="Cambria Math"/>
              <w:szCs w:val="24"/>
              <w:lang w:val="en-US" w:eastAsia="en-GB"/>
            </w:rPr>
            <m:t>=</m:t>
          </m:r>
          <m:f>
            <m:fPr>
              <m:ctrlPr>
                <w:rPr>
                  <w:rFonts w:ascii="Cambria Math" w:hAnsi="Cambria Math"/>
                  <w:iCs/>
                  <w:szCs w:val="24"/>
                  <w:lang w:val="en-US" w:eastAsia="en-GB"/>
                </w:rPr>
              </m:ctrlPr>
            </m:fPr>
            <m:num>
              <m:d>
                <m:dPr>
                  <m:ctrlPr>
                    <w:rPr>
                      <w:rFonts w:ascii="Cambria Math" w:hAnsi="Cambria Math"/>
                      <w:iCs/>
                      <w:szCs w:val="24"/>
                      <w:lang w:val="en-US" w:eastAsia="en-GB"/>
                    </w:rPr>
                  </m:ctrlPr>
                </m:dPr>
                <m:e>
                  <m:r>
                    <m:rPr>
                      <m:sty m:val="p"/>
                    </m:rPr>
                    <w:rPr>
                      <w:rFonts w:ascii="Cambria Math" w:hAnsi="Cambria Math"/>
                      <w:szCs w:val="24"/>
                      <w:lang w:val="en-US" w:eastAsia="en-GB"/>
                    </w:rPr>
                    <m:t>r</m:t>
                  </m:r>
                  <m:acc>
                    <m:accPr>
                      <m:chr m:val="̅"/>
                      <m:ctrlPr>
                        <w:rPr>
                          <w:rFonts w:ascii="Cambria Math" w:hAnsi="Cambria Math"/>
                          <w:iCs/>
                          <w:szCs w:val="24"/>
                          <w:lang w:val="en-US" w:eastAsia="en-GB"/>
                        </w:rPr>
                      </m:ctrlPr>
                    </m:accPr>
                    <m:e>
                      <m:r>
                        <m:rPr>
                          <m:sty m:val="p"/>
                        </m:rPr>
                        <w:rPr>
                          <w:rFonts w:ascii="Cambria Math" w:hAnsi="Cambria Math"/>
                          <w:szCs w:val="24"/>
                          <w:lang w:val="en-US" w:eastAsia="en-GB"/>
                        </w:rPr>
                        <m:t>n</m:t>
                      </m:r>
                    </m:e>
                  </m:acc>
                  <m:r>
                    <m:rPr>
                      <m:sty m:val="p"/>
                    </m:rP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m:rPr>
                          <m:sty m:val="p"/>
                        </m:rPr>
                        <w:rPr>
                          <w:rFonts w:ascii="Cambria Math" w:hAnsi="Cambria Math"/>
                          <w:szCs w:val="24"/>
                          <w:lang w:val="en-US" w:eastAsia="en-GB"/>
                        </w:rPr>
                        <m:t>i</m:t>
                      </m:r>
                    </m:sub>
                    <m:sup/>
                    <m:e>
                      <m:f>
                        <m:fPr>
                          <m:ctrlPr>
                            <w:rPr>
                              <w:rFonts w:ascii="Cambria Math" w:hAnsi="Cambria Math"/>
                              <w:iCs/>
                              <w:szCs w:val="24"/>
                              <w:lang w:val="en-US" w:eastAsia="en-GB"/>
                            </w:rPr>
                          </m:ctrlPr>
                        </m:fPr>
                        <m:num>
                          <m:sSubSup>
                            <m:sSubSupPr>
                              <m:ctrlPr>
                                <w:rPr>
                                  <w:rFonts w:ascii="Cambria Math" w:hAnsi="Cambria Math"/>
                                  <w:iCs/>
                                  <w:szCs w:val="24"/>
                                  <w:lang w:val="en-US" w:eastAsia="en-GB"/>
                                </w:rPr>
                              </m:ctrlPr>
                            </m:sSubSupPr>
                            <m:e>
                              <m:r>
                                <m:rPr>
                                  <m:sty m:val="p"/>
                                </m:rPr>
                                <w:rPr>
                                  <w:rFonts w:ascii="Cambria Math" w:hAnsi="Cambria Math"/>
                                  <w:szCs w:val="24"/>
                                  <w:lang w:val="en-US" w:eastAsia="en-GB"/>
                                </w:rPr>
                                <m:t>n</m:t>
                              </m:r>
                            </m:e>
                            <m:sub>
                              <m:r>
                                <m:rPr>
                                  <m:sty m:val="p"/>
                                </m:rPr>
                                <w:rPr>
                                  <w:rFonts w:ascii="Cambria Math" w:hAnsi="Cambria Math"/>
                                  <w:szCs w:val="24"/>
                                  <w:lang w:val="en-US" w:eastAsia="en-GB"/>
                                </w:rPr>
                                <m:t>i</m:t>
                              </m:r>
                            </m:sub>
                            <m:sup>
                              <m:r>
                                <m:rPr>
                                  <m:sty m:val="p"/>
                                </m:rPr>
                                <w:rPr>
                                  <w:rFonts w:ascii="Cambria Math" w:hAnsi="Cambria Math"/>
                                  <w:szCs w:val="24"/>
                                  <w:lang w:val="en-US" w:eastAsia="en-GB"/>
                                </w:rPr>
                                <m:t>2</m:t>
                              </m:r>
                            </m:sup>
                          </m:sSubSup>
                        </m:num>
                        <m:den>
                          <m:r>
                            <m:rPr>
                              <m:sty m:val="p"/>
                            </m:rPr>
                            <w:rPr>
                              <w:rFonts w:ascii="Cambria Math" w:hAnsi="Cambria Math"/>
                              <w:szCs w:val="24"/>
                              <w:lang w:val="en-US" w:eastAsia="en-GB"/>
                            </w:rPr>
                            <m:t>r</m:t>
                          </m:r>
                          <m:acc>
                            <m:accPr>
                              <m:chr m:val="̅"/>
                              <m:ctrlPr>
                                <w:rPr>
                                  <w:rFonts w:ascii="Cambria Math" w:hAnsi="Cambria Math"/>
                                  <w:iCs/>
                                  <w:szCs w:val="24"/>
                                  <w:lang w:val="en-US" w:eastAsia="en-GB"/>
                                </w:rPr>
                              </m:ctrlPr>
                            </m:accPr>
                            <m:e>
                              <m:r>
                                <m:rPr>
                                  <m:sty m:val="p"/>
                                </m:rPr>
                                <w:rPr>
                                  <w:rFonts w:ascii="Cambria Math" w:hAnsi="Cambria Math"/>
                                  <w:szCs w:val="24"/>
                                  <w:lang w:val="en-US" w:eastAsia="en-GB"/>
                                </w:rPr>
                                <m:t>n</m:t>
                              </m:r>
                            </m:e>
                          </m:acc>
                        </m:den>
                      </m:f>
                    </m:e>
                  </m:nary>
                </m:e>
              </m:d>
              <m:ctrlPr>
                <w:rPr>
                  <w:rFonts w:ascii="Cambria Math" w:hAnsi="Cambria Math"/>
                  <w:i/>
                  <w:iCs/>
                  <w:szCs w:val="24"/>
                  <w:lang w:val="en-US" w:eastAsia="en-GB"/>
                </w:rPr>
              </m:ctrlPr>
            </m:num>
            <m:den>
              <m:r>
                <m:rPr>
                  <m:sty m:val="p"/>
                </m:rPr>
                <w:rPr>
                  <w:rFonts w:ascii="Cambria Math" w:hAnsi="Cambria Math"/>
                  <w:szCs w:val="24"/>
                  <w:lang w:val="en-US" w:eastAsia="en-GB"/>
                </w:rPr>
                <m:t>r-1</m:t>
              </m:r>
            </m:den>
          </m:f>
        </m:oMath>
      </m:oMathPara>
    </w:p>
    <w:p w14:paraId="03443147" w14:textId="47DCC955" w:rsidR="00441381" w:rsidRPr="00F04183"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r>
                <w:rPr>
                  <w:rFonts w:ascii="Cambria Math" w:hAnsi="Cambria Math"/>
                  <w:szCs w:val="24"/>
                  <w:lang w:val="en-US" w:eastAsia="en-GB"/>
                </w:rPr>
                <m:t>p</m:t>
              </m:r>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b>
                <m:sSubPr>
                  <m:ctrlPr>
                    <w:rPr>
                      <w:rFonts w:ascii="Cambria Math" w:hAnsi="Cambria Math"/>
                      <w:i/>
                      <w:iCs/>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i</m:t>
                  </m:r>
                </m:sub>
              </m:sSub>
              <m:r>
                <m:rPr>
                  <m:lit/>
                </m:rPr>
                <w:rPr>
                  <w:rFonts w:ascii="Cambria Math" w:hAnsi="Cambria Math"/>
                  <w:szCs w:val="24"/>
                  <w:lang w:val="en-US" w:eastAsia="en-GB"/>
                </w:rPr>
                <m:t>/</m:t>
              </m:r>
              <m:ctrlPr>
                <w:rPr>
                  <w:rFonts w:ascii="Cambria Math" w:hAnsi="Cambria Math"/>
                  <w:i/>
                  <w:iCs/>
                  <w:szCs w:val="24"/>
                  <w:lang w:val="en-US" w:eastAsia="en-GB"/>
                </w:rPr>
              </m:ctrlPr>
            </m:e>
          </m:nary>
          <m:r>
            <w:rPr>
              <w:rFonts w:ascii="Cambria Math" w:hAnsi="Cambria Math"/>
              <w:szCs w:val="24"/>
              <w:lang w:val="en-US" w:eastAsia="en-GB"/>
            </w:rPr>
            <m:t>r</m:t>
          </m:r>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4B68DBBC" w14:textId="0A391DF1" w:rsidR="00F04183" w:rsidRPr="00F04183" w:rsidRDefault="00000000" w:rsidP="009E3267">
      <w:pPr>
        <w:spacing w:before="100" w:beforeAutospacing="1" w:after="100" w:afterAutospacing="1" w:line="240" w:lineRule="auto"/>
        <w:jc w:val="left"/>
        <w:rPr>
          <w:iCs/>
          <w:szCs w:val="24"/>
          <w:lang w:val="en-US" w:eastAsia="en-GB"/>
        </w:rPr>
      </w:pPr>
      <m:oMathPara>
        <m:oMath>
          <m:sSup>
            <m:sSupPr>
              <m:ctrlPr>
                <w:rPr>
                  <w:rFonts w:ascii="Cambria Math" w:hAnsi="Cambria Math"/>
                  <w:i/>
                  <w:iCs/>
                  <w:szCs w:val="24"/>
                  <w:lang w:val="en-US" w:eastAsia="en-GB"/>
                </w:rPr>
              </m:ctrlPr>
            </m:sSupPr>
            <m:e>
              <m:r>
                <w:rPr>
                  <w:rFonts w:ascii="Cambria Math" w:hAnsi="Cambria Math"/>
                  <w:szCs w:val="24"/>
                  <w:lang w:val="en-US" w:eastAsia="en-GB"/>
                </w:rPr>
                <m:t>s</m:t>
              </m:r>
            </m:e>
            <m:sup>
              <m:r>
                <w:rPr>
                  <w:rFonts w:ascii="Cambria Math" w:hAnsi="Cambria Math"/>
                  <w:szCs w:val="24"/>
                  <w:lang w:val="en-US" w:eastAsia="en-GB"/>
                </w:rPr>
                <m:t>2</m:t>
              </m:r>
            </m:sup>
          </m:sSup>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p>
                <m:sSupPr>
                  <m:ctrlPr>
                    <w:rPr>
                      <w:rFonts w:ascii="Cambria Math" w:hAnsi="Cambria Math"/>
                      <w:i/>
                      <w:iCs/>
                      <w:szCs w:val="24"/>
                      <w:lang w:val="en-US" w:eastAsia="en-GB"/>
                    </w:rPr>
                  </m:ctrlPr>
                </m:sSupPr>
                <m:e>
                  <m:d>
                    <m:dPr>
                      <m:ctrlPr>
                        <w:rPr>
                          <w:rFonts w:ascii="Cambria Math" w:hAnsi="Cambria Math"/>
                          <w:i/>
                          <w:iCs/>
                          <w:szCs w:val="24"/>
                          <w:lang w:val="en-US" w:eastAsia="en-GB"/>
                        </w:rPr>
                      </m:ctrlPr>
                    </m:dPr>
                    <m:e>
                      <m:sSub>
                        <m:sSubPr>
                          <m:ctrlPr>
                            <w:rPr>
                              <w:rFonts w:ascii="Cambria Math" w:hAnsi="Cambria Math"/>
                              <w:i/>
                              <w:iCs/>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i</m:t>
                          </m:r>
                        </m:sub>
                      </m:sSub>
                      <m:r>
                        <w:rPr>
                          <w:rFonts w:ascii="Cambria Math" w:hAnsi="Cambria Math"/>
                          <w:szCs w:val="24"/>
                          <w:lang w:val="en-US" w:eastAsia="en-GB"/>
                        </w:rPr>
                        <m:t>-</m:t>
                      </m:r>
                      <m:acc>
                        <m:accPr>
                          <m:chr m:val="̅"/>
                          <m:ctrlPr>
                            <w:rPr>
                              <w:rFonts w:ascii="Cambria Math" w:hAnsi="Cambria Math"/>
                              <w:iCs/>
                              <w:szCs w:val="24"/>
                              <w:lang w:val="en-US" w:eastAsia="en-GB"/>
                            </w:rPr>
                          </m:ctrlPr>
                        </m:accPr>
                        <m:e>
                          <m:r>
                            <w:rPr>
                              <w:rFonts w:ascii="Cambria Math" w:hAnsi="Cambria Math"/>
                              <w:szCs w:val="24"/>
                              <w:lang w:val="en-US" w:eastAsia="en-GB"/>
                            </w:rPr>
                            <m:t>p</m:t>
                          </m:r>
                        </m:e>
                      </m:acc>
                    </m:e>
                  </m:d>
                </m:e>
                <m:sup>
                  <m:r>
                    <w:rPr>
                      <w:rFonts w:ascii="Cambria Math" w:hAnsi="Cambria Math"/>
                      <w:szCs w:val="24"/>
                      <w:lang w:val="en-US" w:eastAsia="en-GB"/>
                    </w:rPr>
                    <m:t>2</m:t>
                  </m:r>
                </m:sup>
              </m:sSup>
              <m:r>
                <m:rPr>
                  <m:lit/>
                </m:rPr>
                <w:rPr>
                  <w:rFonts w:ascii="Cambria Math" w:hAnsi="Cambria Math"/>
                  <w:szCs w:val="24"/>
                  <w:lang w:val="en-US" w:eastAsia="en-GB"/>
                </w:rPr>
                <m:t>/</m:t>
              </m:r>
              <m:ctrlPr>
                <w:rPr>
                  <w:rFonts w:ascii="Cambria Math" w:hAnsi="Cambria Math"/>
                  <w:i/>
                  <w:iCs/>
                  <w:szCs w:val="24"/>
                  <w:lang w:val="en-US" w:eastAsia="en-GB"/>
                </w:rPr>
              </m:ctrlPr>
            </m:e>
          </m:nary>
          <m:d>
            <m:dPr>
              <m:ctrlPr>
                <w:rPr>
                  <w:rFonts w:ascii="Cambria Math" w:hAnsi="Cambria Math"/>
                  <w:i/>
                  <w:iCs/>
                  <w:szCs w:val="24"/>
                  <w:lang w:val="en-US" w:eastAsia="en-GB"/>
                </w:rPr>
              </m:ctrlPr>
            </m:dPr>
            <m:e>
              <m:r>
                <w:rPr>
                  <w:rFonts w:ascii="Cambria Math" w:hAnsi="Cambria Math"/>
                  <w:szCs w:val="24"/>
                  <w:lang w:val="en-US" w:eastAsia="en-GB"/>
                </w:rPr>
                <m:t>r-1</m:t>
              </m:r>
            </m:e>
          </m:d>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202B5888" w14:textId="221A48FF" w:rsidR="00671D22" w:rsidRPr="009E3267"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r>
                <w:rPr>
                  <w:rFonts w:ascii="Cambria Math" w:hAnsi="Cambria Math"/>
                  <w:szCs w:val="24"/>
                  <w:lang w:val="en-US" w:eastAsia="en-GB"/>
                </w:rPr>
                <m:t>h</m:t>
              </m:r>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b>
                <m:sSubPr>
                  <m:ctrlPr>
                    <w:rPr>
                      <w:rFonts w:ascii="Cambria Math" w:hAnsi="Cambria Math"/>
                      <w:i/>
                      <w:iCs/>
                      <w:szCs w:val="24"/>
                      <w:lang w:val="en-US" w:eastAsia="en-GB"/>
                    </w:rPr>
                  </m:ctrlPr>
                </m:sSubPr>
                <m:e>
                  <m:r>
                    <w:rPr>
                      <w:rFonts w:ascii="Cambria Math" w:hAnsi="Cambria Math"/>
                      <w:szCs w:val="24"/>
                      <w:lang w:val="en-US" w:eastAsia="en-GB"/>
                    </w:rPr>
                    <m:t>h</m:t>
                  </m:r>
                </m:e>
                <m:sub>
                  <m:r>
                    <w:rPr>
                      <w:rFonts w:ascii="Cambria Math" w:hAnsi="Cambria Math"/>
                      <w:szCs w:val="24"/>
                      <w:lang w:val="en-US" w:eastAsia="en-GB"/>
                    </w:rPr>
                    <m:t>i</m:t>
                  </m:r>
                </m:sub>
              </m:sSub>
              <m:r>
                <m:rPr>
                  <m:lit/>
                </m:rPr>
                <w:rPr>
                  <w:rFonts w:ascii="Cambria Math" w:hAnsi="Cambria Math"/>
                  <w:szCs w:val="24"/>
                  <w:lang w:val="en-US" w:eastAsia="en-GB"/>
                </w:rPr>
                <m:t>/</m:t>
              </m:r>
              <m:ctrlPr>
                <w:rPr>
                  <w:rFonts w:ascii="Cambria Math" w:hAnsi="Cambria Math"/>
                  <w:i/>
                  <w:iCs/>
                  <w:szCs w:val="24"/>
                  <w:lang w:val="en-US" w:eastAsia="en-GB"/>
                </w:rPr>
              </m:ctrlPr>
            </m:e>
          </m:nary>
          <m:r>
            <w:rPr>
              <w:rFonts w:ascii="Cambria Math" w:hAnsi="Cambria Math"/>
              <w:szCs w:val="24"/>
              <w:lang w:val="en-US" w:eastAsia="en-GB"/>
            </w:rPr>
            <m:t>r</m:t>
          </m:r>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11A2BC23" w14:textId="16CCE9D7" w:rsidR="009E3267" w:rsidRPr="009E3267" w:rsidRDefault="009E3267" w:rsidP="009E3267">
      <w:pPr>
        <w:spacing w:before="100" w:beforeAutospacing="1" w:after="100" w:afterAutospacing="1" w:line="240" w:lineRule="auto"/>
        <w:jc w:val="left"/>
        <w:rPr>
          <w:iCs/>
          <w:szCs w:val="24"/>
          <w:lang w:eastAsia="en-GB"/>
        </w:rPr>
      </w:pPr>
      <w:r>
        <w:rPr>
          <w:iCs/>
          <w:szCs w:val="24"/>
          <w:lang w:eastAsia="en-GB"/>
        </w:rPr>
        <w:t>The F-statistics are then obtained from the sums A, B, C of terms a, b, c</w:t>
      </w:r>
      <w:r w:rsidR="00D32894">
        <w:rPr>
          <w:iCs/>
          <w:szCs w:val="24"/>
          <w:lang w:eastAsia="en-GB"/>
        </w:rPr>
        <w:t>, respectively,</w:t>
      </w:r>
      <w:r>
        <w:rPr>
          <w:iCs/>
          <w:szCs w:val="24"/>
          <w:lang w:eastAsia="en-GB"/>
        </w:rPr>
        <w:t xml:space="preserve"> over all neutral loci (</w:t>
      </w:r>
      <w:r w:rsidR="00671D22">
        <w:rPr>
          <w:iCs/>
          <w:szCs w:val="24"/>
          <w:lang w:eastAsia="en-GB"/>
        </w:rPr>
        <w:t xml:space="preserve">and homologues </w:t>
      </w:r>
      <w:r>
        <w:rPr>
          <w:iCs/>
          <w:szCs w:val="24"/>
          <w:lang w:eastAsia="en-GB"/>
        </w:rPr>
        <w:t>if diploid):</w:t>
      </w:r>
    </w:p>
    <w:p w14:paraId="07B32F1E" w14:textId="235F1483" w:rsidR="009E3267" w:rsidRPr="005A7217"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A</m:t>
              </m:r>
              <m:ctrlPr>
                <w:rPr>
                  <w:rFonts w:ascii="Cambria Math" w:hAnsi="Cambria Math"/>
                  <w:i/>
                  <w:szCs w:val="24"/>
                  <w:lang w:eastAsia="en-GB"/>
                </w:rPr>
              </m:ctrlPr>
            </m:num>
            <m:den>
              <m:r>
                <w:rPr>
                  <w:rFonts w:ascii="Cambria Math" w:hAnsi="Cambria Math"/>
                  <w:szCs w:val="24"/>
                  <w:lang w:eastAsia="en-GB"/>
                </w:rPr>
                <m:t>A+B+C</m:t>
              </m:r>
              <m:ctrlPr>
                <w:rPr>
                  <w:rFonts w:ascii="Cambria Math" w:hAnsi="Cambria Math"/>
                  <w:i/>
                  <w:szCs w:val="24"/>
                  <w:lang w:eastAsia="en-GB"/>
                </w:rPr>
              </m:ctrlPr>
            </m:den>
          </m:f>
        </m:oMath>
      </m:oMathPara>
    </w:p>
    <w:p w14:paraId="3D80BFCA" w14:textId="0F4A8513" w:rsidR="005A7217" w:rsidRPr="009E3267"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B</m:t>
              </m:r>
              <m:ctrlPr>
                <w:rPr>
                  <w:rFonts w:ascii="Cambria Math" w:hAnsi="Cambria Math"/>
                  <w:i/>
                  <w:szCs w:val="24"/>
                  <w:lang w:eastAsia="en-GB"/>
                </w:rPr>
              </m:ctrlPr>
            </m:num>
            <m:den>
              <m:r>
                <w:rPr>
                  <w:rFonts w:ascii="Cambria Math" w:hAnsi="Cambria Math"/>
                  <w:szCs w:val="24"/>
                  <w:lang w:eastAsia="en-GB"/>
                </w:rPr>
                <m:t>B+C</m:t>
              </m:r>
              <m:ctrlPr>
                <w:rPr>
                  <w:rFonts w:ascii="Cambria Math" w:hAnsi="Cambria Math"/>
                  <w:i/>
                  <w:szCs w:val="24"/>
                  <w:lang w:eastAsia="en-GB"/>
                </w:rPr>
              </m:ctrlPr>
            </m:den>
          </m:f>
        </m:oMath>
      </m:oMathPara>
    </w:p>
    <w:p w14:paraId="24D74164" w14:textId="37BBE16D" w:rsidR="00FF61FB" w:rsidRPr="009E3267" w:rsidRDefault="00000000" w:rsidP="009E3267">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A+B</m:t>
              </m:r>
              <m:ctrlPr>
                <w:rPr>
                  <w:rFonts w:ascii="Cambria Math" w:hAnsi="Cambria Math"/>
                  <w:i/>
                  <w:szCs w:val="24"/>
                  <w:lang w:eastAsia="en-GB"/>
                </w:rPr>
              </m:ctrlPr>
            </m:num>
            <m:den>
              <m:r>
                <w:rPr>
                  <w:rFonts w:ascii="Cambria Math" w:hAnsi="Cambria Math"/>
                  <w:szCs w:val="24"/>
                  <w:lang w:eastAsia="en-GB"/>
                </w:rPr>
                <m:t>A+B+C</m:t>
              </m:r>
              <m:ctrlPr>
                <w:rPr>
                  <w:rFonts w:ascii="Cambria Math" w:hAnsi="Cambria Math"/>
                  <w:i/>
                  <w:szCs w:val="24"/>
                  <w:lang w:eastAsia="en-GB"/>
                </w:rPr>
              </m:ctrlPr>
            </m:den>
          </m:f>
        </m:oMath>
      </m:oMathPara>
    </w:p>
    <w:p w14:paraId="6CDA7C6D" w14:textId="24351E47" w:rsidR="00050F3C" w:rsidRPr="00FF61FB" w:rsidRDefault="00050F3C" w:rsidP="0006022B">
      <w:pPr>
        <w:rPr>
          <w:lang w:val="en-US"/>
          <w:rPrChange w:id="680" w:author="Pannetier, Theo" w:date="2024-06-05T16:19:00Z">
            <w:rPr/>
          </w:rPrChange>
        </w:rPr>
      </w:pPr>
    </w:p>
    <w:p w14:paraId="4BE4BCF9" w14:textId="671AF1D8" w:rsidR="0006022B" w:rsidRDefault="0006022B">
      <w:pPr>
        <w:pStyle w:val="Heading3"/>
        <w:numPr>
          <w:ilvl w:val="3"/>
          <w:numId w:val="14"/>
        </w:numPr>
        <w:pPrChange w:id="681" w:author="Pannetier, Theo" w:date="2024-06-05T11:31:00Z">
          <w:pPr>
            <w:pStyle w:val="Heading3"/>
            <w:numPr>
              <w:ilvl w:val="2"/>
              <w:numId w:val="14"/>
            </w:numPr>
          </w:pPr>
        </w:pPrChange>
      </w:pPr>
      <w:r>
        <w:t>Per-locus neutral genetics</w:t>
      </w:r>
    </w:p>
    <w:p w14:paraId="253626E6" w14:textId="4E85E5BD" w:rsidR="0006022B" w:rsidRDefault="009661DB" w:rsidP="0006022B">
      <w:r>
        <w:t>In addition to the output above, F-stats can be computed separately for each locus. In this case, the output file contains one row for each position</w:t>
      </w:r>
      <w:r w:rsidR="003C3F8F">
        <w:t xml:space="preserve"> allocated to the neutral trait</w:t>
      </w:r>
      <w:r>
        <w:t>:</w:t>
      </w:r>
    </w:p>
    <w:p w14:paraId="1BAA5D09" w14:textId="295A408C" w:rsidR="009661DB" w:rsidRDefault="003C3F8F" w:rsidP="009661DB">
      <w:pPr>
        <w:pStyle w:val="ListParagraph"/>
        <w:numPr>
          <w:ilvl w:val="0"/>
          <w:numId w:val="74"/>
        </w:numPr>
      </w:pPr>
      <w:r>
        <w:t>Year</w:t>
      </w:r>
    </w:p>
    <w:p w14:paraId="52909410" w14:textId="022E4611" w:rsidR="003C3F8F" w:rsidRDefault="003C3F8F" w:rsidP="009661DB">
      <w:pPr>
        <w:pStyle w:val="ListParagraph"/>
        <w:numPr>
          <w:ilvl w:val="0"/>
          <w:numId w:val="74"/>
        </w:numPr>
      </w:pPr>
      <w:r>
        <w:t>Generation</w:t>
      </w:r>
    </w:p>
    <w:p w14:paraId="1ECB49F0" w14:textId="420C4F3B" w:rsidR="003C3F8F" w:rsidRDefault="003C3F8F" w:rsidP="009661DB">
      <w:pPr>
        <w:pStyle w:val="ListParagraph"/>
        <w:numPr>
          <w:ilvl w:val="0"/>
          <w:numId w:val="74"/>
        </w:numPr>
      </w:pPr>
      <w:r>
        <w:t>Position</w:t>
      </w:r>
    </w:p>
    <w:p w14:paraId="5A36BB35" w14:textId="6262953B" w:rsidR="003C3F8F" w:rsidRDefault="003C3F8F" w:rsidP="009661DB">
      <w:pPr>
        <w:pStyle w:val="ListParagraph"/>
        <w:numPr>
          <w:ilvl w:val="0"/>
          <w:numId w:val="74"/>
        </w:numPr>
      </w:pPr>
      <w:proofErr w:type="spellStart"/>
      <w:r>
        <w:t>F</w:t>
      </w:r>
      <w:r w:rsidRPr="003C3F8F">
        <w:rPr>
          <w:vertAlign w:val="subscript"/>
          <w:rPrChange w:id="682" w:author="Pannetier, Theo" w:date="2024-06-05T14:37:00Z">
            <w:rPr/>
          </w:rPrChange>
        </w:rPr>
        <w:t>st</w:t>
      </w:r>
      <w:proofErr w:type="spellEnd"/>
      <w:r>
        <w:t xml:space="preserve"> for this locus</w:t>
      </w:r>
    </w:p>
    <w:p w14:paraId="62A428DF" w14:textId="5BD06FC6" w:rsidR="003C3F8F" w:rsidRDefault="003C3F8F" w:rsidP="003C3F8F">
      <w:pPr>
        <w:pStyle w:val="ListParagraph"/>
        <w:numPr>
          <w:ilvl w:val="0"/>
          <w:numId w:val="74"/>
        </w:numPr>
      </w:pPr>
      <w:r>
        <w:t>F</w:t>
      </w:r>
      <w:r>
        <w:rPr>
          <w:vertAlign w:val="subscript"/>
        </w:rPr>
        <w:t>is</w:t>
      </w:r>
      <w:r>
        <w:t xml:space="preserve"> for this locus</w:t>
      </w:r>
    </w:p>
    <w:p w14:paraId="61697365" w14:textId="584990FB" w:rsidR="003C3F8F" w:rsidRDefault="003C3F8F" w:rsidP="003C3F8F">
      <w:pPr>
        <w:pStyle w:val="ListParagraph"/>
        <w:numPr>
          <w:ilvl w:val="0"/>
          <w:numId w:val="74"/>
        </w:numPr>
      </w:pPr>
      <w:r>
        <w:t>F</w:t>
      </w:r>
      <w:r>
        <w:rPr>
          <w:vertAlign w:val="subscript"/>
        </w:rPr>
        <w:t>it</w:t>
      </w:r>
      <w:r>
        <w:t xml:space="preserve"> for this locus</w:t>
      </w:r>
    </w:p>
    <w:p w14:paraId="4A684D99" w14:textId="58C7B75C" w:rsidR="003C3F8F" w:rsidRDefault="003C3F8F" w:rsidP="009661DB">
      <w:pPr>
        <w:pStyle w:val="ListParagraph"/>
        <w:numPr>
          <w:ilvl w:val="0"/>
          <w:numId w:val="74"/>
        </w:numPr>
      </w:pPr>
      <w:r>
        <w:t>Global heterozygosity for this locus (mean heterozygosity in the sample)</w:t>
      </w:r>
    </w:p>
    <w:p w14:paraId="2B8B4734" w14:textId="2C347DCD" w:rsidR="003C3F8F" w:rsidRDefault="003C3F8F">
      <w:pPr>
        <w:pStyle w:val="ListParagraph"/>
        <w:numPr>
          <w:ilvl w:val="0"/>
          <w:numId w:val="74"/>
        </w:numPr>
      </w:pPr>
      <w:r>
        <w:t>Local heterozygosity (one column for each patch in the sample)</w:t>
      </w:r>
    </w:p>
    <w:p w14:paraId="480AE80D" w14:textId="77777777" w:rsidR="00DE723C" w:rsidRDefault="002A2B71" w:rsidP="002A2B71">
      <w:r>
        <w:t xml:space="preserve">The per-locus </w:t>
      </w:r>
      <w:proofErr w:type="spellStart"/>
      <w:r>
        <w:t>F</w:t>
      </w:r>
      <w:r w:rsidRPr="00DE723C">
        <w:rPr>
          <w:vertAlign w:val="subscript"/>
        </w:rPr>
        <w:t>st</w:t>
      </w:r>
      <w:proofErr w:type="spellEnd"/>
      <w:r>
        <w:t xml:space="preserve"> is calculated with a </w:t>
      </w:r>
      <w:commentRangeStart w:id="683"/>
      <w:r>
        <w:t>mean-squares approach</w:t>
      </w:r>
      <w:commentRangeEnd w:id="683"/>
      <w:r w:rsidR="00DE723C">
        <w:rPr>
          <w:rStyle w:val="CommentReference"/>
          <w:rFonts w:eastAsiaTheme="minorHAnsi" w:cstheme="minorBidi"/>
          <w:lang w:val="en-US"/>
        </w:rPr>
        <w:commentReference w:id="683"/>
      </w:r>
      <w:r>
        <w:t xml:space="preserve">. </w:t>
      </w:r>
    </w:p>
    <w:p w14:paraId="74CCEDD7" w14:textId="5FD33786" w:rsidR="002A2B71" w:rsidRDefault="002A2B71" w:rsidP="002A2B71">
      <w:r>
        <w:t xml:space="preserve">Using the same notation as the previous </w:t>
      </w:r>
      <w:r w:rsidR="00DE723C">
        <w:t>section</w:t>
      </w:r>
      <w:r>
        <w:t>:</w:t>
      </w:r>
    </w:p>
    <w:p w14:paraId="53B7B549" w14:textId="0EDE723C" w:rsidR="002A2B71" w:rsidRPr="002A2B71" w:rsidRDefault="00000000" w:rsidP="00EF0844">
      <w:pPr>
        <w:spacing w:line="360" w:lineRule="auto"/>
      </w:pPr>
      <m:oMathPara>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A</m:t>
              </m:r>
            </m:sub>
          </m:sSub>
          <m:r>
            <w:rPr>
              <w:rFonts w:ascii="Cambria Math" w:hAnsi="Cambria Math"/>
            </w:rPr>
            <m:t>=</m:t>
          </m:r>
          <m:f>
            <m:fPr>
              <m:ctrlPr>
                <w:rPr>
                  <w:rFonts w:ascii="Cambria Math" w:hAnsi="Cambria Math"/>
                </w:rPr>
              </m:ctrlPr>
            </m:fPr>
            <m:num>
              <m:r>
                <w:rPr>
                  <w:rFonts w:ascii="Cambria Math" w:hAnsi="Cambria Math"/>
                </w:rPr>
                <m:t>MSP-MSI</m:t>
              </m:r>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c</m:t>
                  </m:r>
                </m:sub>
              </m:sSub>
              <m:ctrlPr>
                <w:rPr>
                  <w:rFonts w:ascii="Cambria Math" w:hAnsi="Cambria Math"/>
                  <w:i/>
                </w:rPr>
              </m:ctrlPr>
            </m:den>
          </m:f>
        </m:oMath>
      </m:oMathPara>
    </w:p>
    <w:p w14:paraId="4DE6A91C" w14:textId="6CFB2906" w:rsidR="002A2B71" w:rsidRPr="002A2B71" w:rsidRDefault="00000000" w:rsidP="00EF0844">
      <w:pPr>
        <w:spacing w:line="360" w:lineRule="auto"/>
      </w:pPr>
      <m:oMathPara>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B</m:t>
              </m:r>
            </m:sub>
          </m:sSub>
          <m:r>
            <w:rPr>
              <w:rFonts w:ascii="Cambria Math" w:hAnsi="Cambria Math"/>
            </w:rPr>
            <m:t>=</m:t>
          </m:r>
          <m:f>
            <m:fPr>
              <m:ctrlPr>
                <w:rPr>
                  <w:rFonts w:ascii="Cambria Math" w:hAnsi="Cambria Math"/>
                </w:rPr>
              </m:ctrlPr>
            </m:fPr>
            <m:num>
              <m:r>
                <w:rPr>
                  <w:rFonts w:ascii="Cambria Math" w:hAnsi="Cambria Math"/>
                </w:rPr>
                <m:t>MSI-MSG</m:t>
              </m:r>
              <m:ctrlPr>
                <w:rPr>
                  <w:rFonts w:ascii="Cambria Math" w:hAnsi="Cambria Math"/>
                  <w:i/>
                </w:rPr>
              </m:ctrlPr>
            </m:num>
            <m:den>
              <m:r>
                <w:rPr>
                  <w:rFonts w:ascii="Cambria Math" w:hAnsi="Cambria Math"/>
                </w:rPr>
                <m:t>2</m:t>
              </m:r>
              <m:ctrlPr>
                <w:rPr>
                  <w:rFonts w:ascii="Cambria Math" w:hAnsi="Cambria Math"/>
                  <w:i/>
                </w:rPr>
              </m:ctrlPr>
            </m:den>
          </m:f>
        </m:oMath>
      </m:oMathPara>
    </w:p>
    <w:p w14:paraId="0E62B5A7" w14:textId="20C8AA30" w:rsidR="002A2B71" w:rsidRPr="002A2B71" w:rsidRDefault="00000000" w:rsidP="00EF0844">
      <w:pPr>
        <w:spacing w:line="360" w:lineRule="auto"/>
      </w:pPr>
      <m:oMathPara>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W</m:t>
              </m:r>
            </m:sub>
          </m:sSub>
          <m:r>
            <w:rPr>
              <w:rFonts w:ascii="Cambria Math" w:hAnsi="Cambria Math"/>
            </w:rPr>
            <m:t>=</m:t>
          </m:r>
          <w:commentRangeStart w:id="684"/>
          <m:r>
            <m:rPr>
              <m:sty m:val="p"/>
            </m:rPr>
            <w:rPr>
              <w:rFonts w:ascii="Cambria Math" w:hAnsi="Cambria Math"/>
            </w:rPr>
            <m:t>MSG</m:t>
          </m:r>
          <w:commentRangeEnd w:id="684"/>
          <m:r>
            <m:rPr>
              <m:sty m:val="p"/>
            </m:rPr>
            <w:rPr>
              <w:rStyle w:val="CommentReference"/>
              <w:rFonts w:eastAsiaTheme="minorHAnsi" w:cstheme="minorBidi"/>
              <w:lang w:val="en-US"/>
            </w:rPr>
            <w:commentReference w:id="684"/>
          </m:r>
        </m:oMath>
      </m:oMathPara>
    </w:p>
    <w:p w14:paraId="062B3B02" w14:textId="43837DE3" w:rsidR="00592E52" w:rsidRPr="002A2B71" w:rsidRDefault="00592E52" w:rsidP="00EF0844">
      <w:pPr>
        <w:spacing w:line="360" w:lineRule="auto"/>
      </w:pPr>
      <m:oMathPara>
        <m:oMath>
          <m:r>
            <w:rPr>
              <w:rFonts w:ascii="Cambria Math" w:hAnsi="Cambria Math"/>
            </w:rPr>
            <m:t>MSP=</m:t>
          </m:r>
          <w:commentRangeStart w:id="685"/>
          <w:commentRangeEnd w:id="685"/>
          <m:r>
            <m:rPr>
              <m:sty m:val="p"/>
            </m:rPr>
            <w:rPr>
              <w:rStyle w:val="CommentReference"/>
              <w:rFonts w:eastAsiaTheme="minorHAnsi" w:cstheme="minorBidi"/>
              <w:lang w:val="en-US"/>
            </w:rPr>
            <w:commentReference w:id="685"/>
          </m:r>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p</m:t>
                          </m:r>
                        </m:e>
                      </m:acc>
                    </m:e>
                  </m:d>
                </m:e>
                <m:sup>
                  <m:r>
                    <w:rPr>
                      <w:rFonts w:ascii="Cambria Math" w:hAnsi="Cambria Math"/>
                    </w:rPr>
                    <m:t>2</m:t>
                  </m:r>
                </m:sup>
              </m:sSup>
              <m:ctrlPr>
                <w:rPr>
                  <w:rFonts w:ascii="Cambria Math" w:hAnsi="Cambria Math"/>
                  <w:i/>
                </w:rPr>
              </m:ctrlPr>
            </m:e>
          </m:nary>
          <m:r>
            <m:rPr>
              <m:sty m:val="p"/>
            </m:rPr>
            <w:rPr>
              <w:rFonts w:ascii="Cambria Math" w:hAnsi="Cambria Math"/>
            </w:rPr>
            <m:t>/(</m:t>
          </m:r>
          <m:r>
            <w:rPr>
              <w:rFonts w:ascii="Cambria Math" w:hAnsi="Cambria Math"/>
            </w:rPr>
            <m:t>r-1</m:t>
          </m:r>
          <m:r>
            <m:rPr>
              <m:sty m:val="p"/>
            </m:rPr>
            <w:rPr>
              <w:rFonts w:ascii="Cambria Math" w:hAnsi="Cambria Math"/>
            </w:rPr>
            <m:t>)</m:t>
          </m:r>
        </m:oMath>
      </m:oMathPara>
    </w:p>
    <w:p w14:paraId="0846CF32" w14:textId="1F875A27" w:rsidR="00EF0844" w:rsidRPr="00EF0844" w:rsidRDefault="00EF0844" w:rsidP="00EF0844">
      <w:pPr>
        <w:spacing w:line="360" w:lineRule="auto"/>
      </w:pPr>
      <m:oMathPara>
        <m:oMath>
          <m:r>
            <w:rPr>
              <w:rFonts w:ascii="Cambria Math" w:hAnsi="Cambria Math"/>
            </w:rPr>
            <m:t>MSI=</m:t>
          </m:r>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Sub>
                    <m:sSubPr>
                      <m:ctrlPr>
                        <w:rPr>
                          <w:rFonts w:ascii="Cambria Math" w:hAnsi="Cambria Math"/>
                          <w:i/>
                        </w:rPr>
                      </m:ctrlPr>
                    </m:sSubPr>
                    <m:e>
                      <m:r>
                        <w:rPr>
                          <w:rFonts w:ascii="Cambria Math" w:hAnsi="Cambria Math"/>
                        </w:rPr>
                        <m:t>h</m:t>
                      </m:r>
                    </m:e>
                    <m:sub>
                      <m:r>
                        <w:rPr>
                          <w:rFonts w:ascii="Cambria Math" w:hAnsi="Cambria Math"/>
                        </w:rPr>
                        <m:t>i</m:t>
                      </m:r>
                    </m:sub>
                  </m:sSub>
                </m:e>
              </m:d>
              <m:ctrlPr>
                <w:rPr>
                  <w:rFonts w:ascii="Cambria Math" w:hAnsi="Cambria Math"/>
                  <w:i/>
                </w:rPr>
              </m:ctrlPr>
            </m:e>
          </m:nary>
          <m:r>
            <m:rPr>
              <m:lit/>
            </m:rPr>
            <w:rPr>
              <w:rFonts w:ascii="Cambria Math" w:hAnsi="Cambria Math"/>
            </w:rPr>
            <m:t>/</m:t>
          </m:r>
          <m:d>
            <m:dPr>
              <m:ctrlPr>
                <w:rPr>
                  <w:rFonts w:ascii="Cambria Math" w:hAnsi="Cambria Math"/>
                  <w:i/>
                </w:rPr>
              </m:ctrlPr>
            </m:dPr>
            <m:e>
              <m:r>
                <w:rPr>
                  <w:rFonts w:ascii="Cambria Math" w:hAnsi="Cambria Math"/>
                </w:rPr>
                <m:t>r</m:t>
              </m:r>
              <m:acc>
                <m:accPr>
                  <m:chr m:val="̅"/>
                  <m:ctrlPr>
                    <w:rPr>
                      <w:rFonts w:ascii="Cambria Math" w:hAnsi="Cambria Math"/>
                    </w:rPr>
                  </m:ctrlPr>
                </m:accPr>
                <m:e>
                  <m:r>
                    <w:rPr>
                      <w:rFonts w:ascii="Cambria Math" w:hAnsi="Cambria Math"/>
                    </w:rPr>
                    <m:t>n</m:t>
                  </m:r>
                </m:e>
              </m:acc>
              <m:r>
                <w:rPr>
                  <w:rFonts w:ascii="Cambria Math" w:hAnsi="Cambria Math"/>
                </w:rPr>
                <m:t>-r</m:t>
              </m:r>
            </m:e>
          </m:d>
        </m:oMath>
      </m:oMathPara>
    </w:p>
    <w:p w14:paraId="445C187F" w14:textId="00FD3529" w:rsidR="006A7C76" w:rsidRPr="00EF0844" w:rsidRDefault="00EF0844" w:rsidP="00EF0844">
      <w:pPr>
        <w:spacing w:line="360" w:lineRule="auto"/>
      </w:pPr>
      <m:oMathPara>
        <m:oMath>
          <m:r>
            <w:rPr>
              <w:rFonts w:ascii="Cambria Math" w:hAnsi="Cambria Math"/>
            </w:rPr>
            <m:t>MSG=</m:t>
          </m:r>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nary>
          <m:r>
            <m:rPr>
              <m:lit/>
            </m:rPr>
            <w:rPr>
              <w:rFonts w:ascii="Cambria Math" w:hAnsi="Cambria Math"/>
            </w:rPr>
            <m:t>/</m:t>
          </m:r>
          <m:r>
            <w:rPr>
              <w:rFonts w:ascii="Cambria Math" w:hAnsi="Cambria Math"/>
            </w:rPr>
            <m:t>2r</m:t>
          </m:r>
          <m:acc>
            <m:accPr>
              <m:chr m:val="̅"/>
              <m:ctrlPr>
                <w:rPr>
                  <w:rFonts w:ascii="Cambria Math" w:hAnsi="Cambria Math"/>
                </w:rPr>
              </m:ctrlPr>
            </m:accPr>
            <m:e>
              <m:r>
                <w:rPr>
                  <w:rFonts w:ascii="Cambria Math" w:hAnsi="Cambria Math"/>
                </w:rPr>
                <m:t>n</m:t>
              </m:r>
            </m:e>
          </m:acc>
        </m:oMath>
      </m:oMathPara>
    </w:p>
    <w:p w14:paraId="4B0417E1" w14:textId="77777777" w:rsidR="00EF0844" w:rsidRPr="00EF0844" w:rsidRDefault="00EF0844" w:rsidP="00EF0844">
      <w:pPr>
        <w:spacing w:line="360" w:lineRule="auto"/>
      </w:pPr>
    </w:p>
    <w:p w14:paraId="0D3DF1E1" w14:textId="1DAE72EE" w:rsidR="00D14A5D" w:rsidRDefault="00D14A5D" w:rsidP="00D14A5D"/>
    <w:p w14:paraId="48A6C7A5" w14:textId="58CAC784" w:rsidR="0006022B" w:rsidRDefault="0006022B">
      <w:pPr>
        <w:pStyle w:val="Heading3"/>
        <w:numPr>
          <w:ilvl w:val="3"/>
          <w:numId w:val="14"/>
        </w:numPr>
        <w:pPrChange w:id="686" w:author="Pannetier, Theo" w:date="2024-06-05T11:31:00Z">
          <w:pPr>
            <w:pStyle w:val="Heading3"/>
            <w:numPr>
              <w:ilvl w:val="2"/>
              <w:numId w:val="14"/>
            </w:numPr>
          </w:pPr>
        </w:pPrChange>
      </w:pPr>
      <w:r>
        <w:t>Pairwise patch neutral genetics</w:t>
      </w:r>
    </w:p>
    <w:p w14:paraId="2C1515BF" w14:textId="4204EDB2" w:rsidR="0094264F" w:rsidRDefault="0094264F" w:rsidP="00FD4B9B">
      <w:r>
        <w:t xml:space="preserve">Lastly, </w:t>
      </w:r>
      <w:r w:rsidR="009661DB">
        <w:t xml:space="preserve">the </w:t>
      </w:r>
      <w:proofErr w:type="spellStart"/>
      <w:r w:rsidR="009661DB">
        <w:t>F</w:t>
      </w:r>
      <w:r w:rsidR="009661DB" w:rsidRPr="009661DB">
        <w:rPr>
          <w:vertAlign w:val="subscript"/>
          <w:rPrChange w:id="687" w:author="Pannetier, Theo" w:date="2024-06-05T14:26:00Z">
            <w:rPr/>
          </w:rPrChange>
        </w:rPr>
        <w:t>st</w:t>
      </w:r>
      <w:proofErr w:type="spellEnd"/>
      <w:r>
        <w:t xml:space="preserve"> can be computed </w:t>
      </w:r>
      <w:r w:rsidR="00FD4B9B">
        <w:t>at the patch level</w:t>
      </w:r>
      <w:r w:rsidR="009661DB">
        <w:t xml:space="preserve">. A pairwise </w:t>
      </w:r>
      <w:proofErr w:type="spellStart"/>
      <w:r w:rsidR="009661DB">
        <w:t>F</w:t>
      </w:r>
      <w:r w:rsidR="009661DB" w:rsidRPr="009661DB">
        <w:rPr>
          <w:vertAlign w:val="subscript"/>
          <w:rPrChange w:id="688" w:author="Pannetier, Theo" w:date="2024-06-05T14:25:00Z">
            <w:rPr/>
          </w:rPrChange>
        </w:rPr>
        <w:t>st</w:t>
      </w:r>
      <w:proofErr w:type="spellEnd"/>
      <w:r w:rsidR="009661DB">
        <w:t xml:space="preserve"> matrix is constituted and filled</w:t>
      </w:r>
      <w:r>
        <w:t xml:space="preserve"> </w:t>
      </w:r>
      <w:r w:rsidR="00FD4B9B">
        <w:t xml:space="preserve">for each pair </w:t>
      </w:r>
      <w:r>
        <w:t>of patches in the sample</w:t>
      </w:r>
      <w:r w:rsidR="009661DB">
        <w:t>.</w:t>
      </w:r>
    </w:p>
    <w:p w14:paraId="0D90D04B" w14:textId="11FE46C4" w:rsidR="00FD4B9B" w:rsidRDefault="00FD4B9B" w:rsidP="00FD4B9B">
      <w:r>
        <w:t>In this case, there is one row of output for each pair:</w:t>
      </w:r>
    </w:p>
    <w:p w14:paraId="2C3ADCF9" w14:textId="26AF1FCB" w:rsidR="00FD4B9B" w:rsidRDefault="00FD4B9B" w:rsidP="00FD4B9B">
      <w:pPr>
        <w:pStyle w:val="ListParagraph"/>
        <w:numPr>
          <w:ilvl w:val="0"/>
          <w:numId w:val="73"/>
        </w:numPr>
      </w:pPr>
      <w:r>
        <w:t>Year</w:t>
      </w:r>
    </w:p>
    <w:p w14:paraId="2BA5F43E" w14:textId="63EAC209" w:rsidR="00FD4B9B" w:rsidRDefault="00FD4B9B" w:rsidP="00FD4B9B">
      <w:pPr>
        <w:pStyle w:val="ListParagraph"/>
        <w:numPr>
          <w:ilvl w:val="0"/>
          <w:numId w:val="73"/>
        </w:numPr>
      </w:pPr>
      <w:r>
        <w:t>Generation</w:t>
      </w:r>
    </w:p>
    <w:p w14:paraId="60439201" w14:textId="26BC0E03" w:rsidR="00FD4B9B" w:rsidRDefault="00FD4B9B" w:rsidP="00FD4B9B">
      <w:pPr>
        <w:pStyle w:val="ListParagraph"/>
        <w:numPr>
          <w:ilvl w:val="0"/>
          <w:numId w:val="73"/>
        </w:numPr>
      </w:pPr>
      <w:r>
        <w:t>Patch ID of the first patch</w:t>
      </w:r>
    </w:p>
    <w:p w14:paraId="5F3B0ACF" w14:textId="3E4C05C8" w:rsidR="00FD4B9B" w:rsidRDefault="00FD4B9B" w:rsidP="00FD4B9B">
      <w:pPr>
        <w:pStyle w:val="ListParagraph"/>
        <w:numPr>
          <w:ilvl w:val="0"/>
          <w:numId w:val="73"/>
        </w:numPr>
      </w:pPr>
      <w:r>
        <w:t xml:space="preserve">Patch ID of the second patch (same as 3. </w:t>
      </w:r>
      <w:r w:rsidR="009661DB">
        <w:t>along the diagonal of the matrix</w:t>
      </w:r>
      <w:r>
        <w:t>)</w:t>
      </w:r>
    </w:p>
    <w:p w14:paraId="02368129" w14:textId="48604AF6" w:rsidR="009661DB" w:rsidRDefault="009661DB">
      <w:pPr>
        <w:pStyle w:val="ListParagraph"/>
        <w:numPr>
          <w:ilvl w:val="0"/>
          <w:numId w:val="73"/>
        </w:numPr>
      </w:pPr>
      <w:r>
        <w:t xml:space="preserve">Pairwise </w:t>
      </w:r>
      <w:proofErr w:type="spellStart"/>
      <w:r>
        <w:t>F</w:t>
      </w:r>
      <w:r w:rsidRPr="002A2B71">
        <w:rPr>
          <w:vertAlign w:val="subscript"/>
        </w:rPr>
        <w:t>st</w:t>
      </w:r>
      <w:proofErr w:type="spellEnd"/>
    </w:p>
    <w:p w14:paraId="61209015" w14:textId="09C5B861" w:rsidR="002A2B71" w:rsidRDefault="003B0CB8" w:rsidP="003B0CB8">
      <w:r>
        <w:t xml:space="preserve">The pairwise </w:t>
      </w:r>
      <w:proofErr w:type="spellStart"/>
      <w:r>
        <w:t>Fst</w:t>
      </w:r>
      <w:proofErr w:type="spellEnd"/>
      <w:r>
        <w:t xml:space="preserve"> between the populations of patches j and k is computed using Equation </w:t>
      </w:r>
      <w:r w:rsidR="00F11B12">
        <w:t>7</w:t>
      </w:r>
      <w:r>
        <w:t xml:space="preserve"> in Weir and Hill (2002):</w:t>
      </w:r>
    </w:p>
    <w:p w14:paraId="77D3986A" w14:textId="37D7192E" w:rsidR="003B0CB8" w:rsidRPr="00931813" w:rsidRDefault="00000000" w:rsidP="00EF0844">
      <w:pPr>
        <w:spacing w:line="360" w:lineRule="auto"/>
      </w:pPr>
      <m:oMathPara>
        <m:oMath>
          <m:sSub>
            <m:sSubPr>
              <m:ctrlPr>
                <w:rPr>
                  <w:rFonts w:ascii="Cambria Math" w:hAnsi="Cambria Math"/>
                  <w:i/>
                </w:rPr>
              </m:ctrlPr>
            </m:sSubPr>
            <m:e>
              <m:r>
                <w:rPr>
                  <w:rFonts w:ascii="Cambria Math" w:hAnsi="Cambria Math"/>
                </w:rPr>
                <m:t>F</m:t>
              </m:r>
            </m:e>
            <m:sub>
              <m:r>
                <w:rPr>
                  <w:rFonts w:ascii="Cambria Math" w:hAnsi="Cambria Math"/>
                </w:rPr>
                <m:t>s</m:t>
              </m:r>
              <m:sSub>
                <m:sSubPr>
                  <m:ctrlPr>
                    <w:rPr>
                      <w:rFonts w:ascii="Cambria Math" w:hAnsi="Cambria Math"/>
                      <w:i/>
                    </w:rPr>
                  </m:ctrlPr>
                </m:sSubPr>
                <m:e>
                  <m:r>
                    <w:rPr>
                      <w:rFonts w:ascii="Cambria Math" w:hAnsi="Cambria Math"/>
                    </w:rPr>
                    <m:t>t</m:t>
                  </m:r>
                </m:e>
                <m:sub>
                  <m:r>
                    <w:rPr>
                      <w:rFonts w:ascii="Cambria Math" w:hAnsi="Cambria Math"/>
                    </w:rPr>
                    <m:t>j,k</m:t>
                  </m:r>
                </m:sub>
              </m:sSub>
            </m:sub>
          </m:sSub>
          <m:r>
            <w:rPr>
              <w:rFonts w:ascii="Cambria Math" w:hAnsi="Cambria Math"/>
            </w:rPr>
            <m:t>=1-</m:t>
          </m:r>
          <m:f>
            <m:fPr>
              <m:ctrlPr>
                <w:rPr>
                  <w:rFonts w:ascii="Cambria Math" w:hAnsi="Cambria Math"/>
                </w:rPr>
              </m:ctrlPr>
            </m:fPr>
            <m:num>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ctrlPr>
                            <w:rPr>
                              <w:rFonts w:ascii="Cambria Math" w:hAnsi="Cambria Math"/>
                              <w:i/>
                            </w:rPr>
                          </m:ctrlPr>
                        </m:num>
                        <m:den>
                          <m:r>
                            <w:rPr>
                              <w:rFonts w:ascii="Cambria Math" w:hAnsi="Cambria Math"/>
                            </w:rPr>
                            <m:t>r</m:t>
                          </m:r>
                          <m:acc>
                            <m:accPr>
                              <m:chr m:val="̅"/>
                              <m:ctrlPr>
                                <w:rPr>
                                  <w:rFonts w:ascii="Cambria Math" w:hAnsi="Cambria Math"/>
                                </w:rPr>
                              </m:ctrlPr>
                            </m:accPr>
                            <m:e>
                              <m:r>
                                <w:rPr>
                                  <w:rFonts w:ascii="Cambria Math" w:hAnsi="Cambria Math"/>
                                </w:rPr>
                                <m:t>n</m:t>
                              </m:r>
                            </m:e>
                          </m:acc>
                          <m:ctrlPr>
                            <w:rPr>
                              <w:rFonts w:ascii="Cambria Math" w:hAnsi="Cambria Math"/>
                              <w:i/>
                            </w:rPr>
                          </m:ctrlPr>
                        </m:den>
                      </m:f>
                    </m:e>
                  </m:d>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j</m:t>
                              </m:r>
                            </m:sub>
                          </m:sSub>
                        </m:e>
                      </m:d>
                    </m:e>
                  </m:d>
                  <m:ctrlPr>
                    <w:rPr>
                      <w:rFonts w:ascii="Cambria Math" w:hAnsi="Cambria Math"/>
                      <w:i/>
                    </w:rPr>
                  </m:ctrlPr>
                </m:e>
              </m:nary>
              <m:ctrlPr>
                <w:rPr>
                  <w:rFonts w:ascii="Cambria Math" w:hAnsi="Cambria Math"/>
                  <w:i/>
                </w:rPr>
              </m:ctrlPr>
            </m:num>
            <m:den>
              <m:r>
                <w:rPr>
                  <w:rFonts w:ascii="Cambria Math" w:hAnsi="Cambria Math"/>
                </w:rPr>
                <m:t>2</m:t>
              </m:r>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p</m:t>
                                  </m:r>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ctrlPr>
                            <w:rPr>
                              <w:rFonts w:ascii="Cambria Math" w:hAnsi="Cambria Math"/>
                              <w:i/>
                            </w:rPr>
                          </m:ctrlPr>
                        </m:num>
                        <m:den>
                          <m:r>
                            <w:rPr>
                              <w:rFonts w:ascii="Cambria Math" w:hAnsi="Cambria Math"/>
                            </w:rPr>
                            <m:t>r</m:t>
                          </m:r>
                          <m:acc>
                            <m:accPr>
                              <m:chr m:val="̅"/>
                              <m:ctrlPr>
                                <w:rPr>
                                  <w:rFonts w:ascii="Cambria Math" w:hAnsi="Cambria Math"/>
                                </w:rPr>
                              </m:ctrlPr>
                            </m:accPr>
                            <m:e>
                              <m:r>
                                <w:rPr>
                                  <w:rFonts w:ascii="Cambria Math" w:hAnsi="Cambria Math"/>
                                </w:rPr>
                                <m:t>n</m:t>
                              </m:r>
                            </m:e>
                          </m:acc>
                          <m:ctrlPr>
                            <w:rPr>
                              <w:rFonts w:ascii="Cambria Math" w:hAnsi="Cambria Math"/>
                              <w:i/>
                            </w:rPr>
                          </m:ctrlPr>
                        </m:den>
                      </m:f>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e>
                      </m:d>
                    </m:e>
                  </m:d>
                  <m:ctrlPr>
                    <w:rPr>
                      <w:rFonts w:ascii="Cambria Math" w:hAnsi="Cambria Math"/>
                      <w:i/>
                    </w:rPr>
                  </m:ctrlPr>
                </m:e>
              </m:nary>
              <m:ctrlPr>
                <w:rPr>
                  <w:rFonts w:ascii="Cambria Math" w:hAnsi="Cambria Math"/>
                  <w:i/>
                </w:rPr>
              </m:ctrlPr>
            </m:den>
          </m:f>
        </m:oMath>
      </m:oMathPara>
    </w:p>
    <w:p w14:paraId="7068A6C1" w14:textId="77777777" w:rsidR="00931813" w:rsidRPr="00931813" w:rsidRDefault="00931813" w:rsidP="00EF0844">
      <w:pPr>
        <w:spacing w:line="360" w:lineRule="auto"/>
      </w:pPr>
    </w:p>
    <w:p w14:paraId="3BCEBAC5" w14:textId="77777777" w:rsidR="00EF0844" w:rsidRPr="00EF0844" w:rsidRDefault="00EF0844" w:rsidP="003B0CB8"/>
    <w:p w14:paraId="45D33BCF" w14:textId="77777777" w:rsidR="00236F4C" w:rsidRPr="00236F4C" w:rsidRDefault="00236F4C" w:rsidP="003B0CB8"/>
    <w:p w14:paraId="7E3C036B" w14:textId="77777777" w:rsidR="00236F4C" w:rsidRPr="002E7C15" w:rsidRDefault="00236F4C" w:rsidP="003B0CB8"/>
    <w:p w14:paraId="5079EF0E" w14:textId="77777777" w:rsidR="002E7C15" w:rsidRPr="002E7C15" w:rsidRDefault="002E7C15" w:rsidP="003B0CB8"/>
    <w:p w14:paraId="0F6120F9" w14:textId="77777777" w:rsidR="002A2B71" w:rsidRPr="0006022B" w:rsidRDefault="002A2B71" w:rsidP="002A2B71">
      <w:pPr>
        <w:pStyle w:val="ListParagraph"/>
        <w:ind w:left="720"/>
      </w:pPr>
    </w:p>
    <w:p w14:paraId="7016F758" w14:textId="7A14DD6C" w:rsidR="0067520E" w:rsidRPr="00D123FB" w:rsidRDefault="0067520E" w:rsidP="009E434A">
      <w:pPr>
        <w:pStyle w:val="Heading3"/>
        <w:numPr>
          <w:ilvl w:val="2"/>
          <w:numId w:val="14"/>
        </w:numPr>
      </w:pPr>
      <w:r w:rsidRPr="00D123FB">
        <w:t>Traits</w:t>
      </w:r>
      <w:bookmarkEnd w:id="662"/>
    </w:p>
    <w:p w14:paraId="3C1BD5D1" w14:textId="77777777" w:rsidR="0067520E" w:rsidRPr="00D123FB" w:rsidRDefault="0067520E" w:rsidP="00B35389">
      <w:pPr>
        <w:pStyle w:val="Keepnext"/>
      </w:pPr>
      <w:r w:rsidRPr="00D123FB">
        <w:t xml:space="preserve">In the case of inter-individual variability and evolution of the dispersal traits, it is possible to output the mean traits </w:t>
      </w:r>
      <w:r>
        <w:t>of</w:t>
      </w:r>
      <w:r w:rsidRPr="00D123FB">
        <w:t xml:space="preserve"> the population. There are two types of traits output:</w:t>
      </w:r>
    </w:p>
    <w:p w14:paraId="12E68DAB" w14:textId="77777777" w:rsidR="0067520E" w:rsidRPr="00236CD2" w:rsidRDefault="0067520E" w:rsidP="009E434A">
      <w:pPr>
        <w:pStyle w:val="Numbered"/>
        <w:numPr>
          <w:ilvl w:val="0"/>
          <w:numId w:val="58"/>
        </w:numPr>
        <w:rPr>
          <w:i/>
        </w:rPr>
      </w:pPr>
      <w:r w:rsidRPr="00236CD2">
        <w:rPr>
          <w:i/>
        </w:rPr>
        <w:t xml:space="preserve">Mean traits by cell/patch </w:t>
      </w:r>
      <w:r w:rsidRPr="00D123FB">
        <w:t>(</w:t>
      </w:r>
      <w:r w:rsidRPr="00236CD2">
        <w:rPr>
          <w:i/>
        </w:rPr>
        <w:t>Sim0</w:t>
      </w:r>
      <w:r w:rsidRPr="00037A8F">
        <w:t>_</w:t>
      </w:r>
      <w:r w:rsidRPr="00236CD2">
        <w:rPr>
          <w:i/>
        </w:rPr>
        <w:t xml:space="preserve">TraitsXcell.txt </w:t>
      </w:r>
      <w:r w:rsidRPr="00D123FB">
        <w:t xml:space="preserve">or </w:t>
      </w:r>
      <w:r w:rsidRPr="00236CD2">
        <w:rPr>
          <w:i/>
        </w:rPr>
        <w:t>Sim0</w:t>
      </w:r>
      <w:r w:rsidRPr="00037A8F">
        <w:t>_</w:t>
      </w:r>
      <w:r w:rsidRPr="00236CD2">
        <w:rPr>
          <w:i/>
        </w:rPr>
        <w:t>TraitsXpatch.txt</w:t>
      </w:r>
      <w:r w:rsidRPr="00D123FB">
        <w:t>). This file reports mean and standard deviation of the varying traits for each cell/patch, for each replicate and reproductive season at the set year interval.</w:t>
      </w:r>
    </w:p>
    <w:p w14:paraId="31D58B53" w14:textId="77777777" w:rsidR="0067520E" w:rsidRPr="00D123FB" w:rsidRDefault="0067520E" w:rsidP="00236CD2">
      <w:pPr>
        <w:pStyle w:val="Numbered"/>
        <w:rPr>
          <w:i/>
        </w:rPr>
      </w:pPr>
      <w:r w:rsidRPr="00D123FB">
        <w:rPr>
          <w:i/>
        </w:rPr>
        <w:t xml:space="preserve">Mean traits by row </w:t>
      </w:r>
      <w:r w:rsidRPr="00D123FB">
        <w:t>(</w:t>
      </w:r>
      <w:r>
        <w:rPr>
          <w:i/>
        </w:rPr>
        <w:t>Sim0</w:t>
      </w:r>
      <w:r w:rsidRPr="00037A8F">
        <w:t>_</w:t>
      </w:r>
      <w:r w:rsidRPr="00D123FB">
        <w:rPr>
          <w:i/>
        </w:rPr>
        <w:t>TraitsXrow.txt</w:t>
      </w:r>
      <w:r w:rsidRPr="00D123FB">
        <w:t>). The mean and standard deviation of the varying traits are computed at the row (</w:t>
      </w:r>
      <w:r w:rsidRPr="00D123FB">
        <w:rPr>
          <w:i/>
        </w:rPr>
        <w:t>y</w:t>
      </w:r>
      <w:r w:rsidRPr="00D123FB">
        <w:t xml:space="preserve">) level, pulling together all the populations occupying cells in </w:t>
      </w:r>
      <w:r w:rsidRPr="00D123FB">
        <w:rPr>
          <w:i/>
        </w:rPr>
        <w:t>y</w:t>
      </w:r>
      <w:r w:rsidRPr="00D123FB">
        <w:t>. Values are reported for each replicate and reproductive season at the specified yearly interval. This is particularly useful for analy</w:t>
      </w:r>
      <w:r>
        <w:t>s</w:t>
      </w:r>
      <w:r w:rsidRPr="00D123FB">
        <w:t>ing the structuring of traits along latitudinal gradients. It is possible to compute this output only for cell-based models.</w:t>
      </w:r>
    </w:p>
    <w:p w14:paraId="684EBD73" w14:textId="77777777" w:rsidR="0067520E" w:rsidRPr="00D123FB" w:rsidRDefault="0067520E" w:rsidP="00C57BF9">
      <w:pPr>
        <w:rPr>
          <w:szCs w:val="24"/>
        </w:rPr>
      </w:pPr>
      <w:r w:rsidRPr="00D123FB">
        <w:rPr>
          <w:szCs w:val="24"/>
        </w:rPr>
        <w:t>Data for these outputs are collected at the same time as for the range and population outputs, i.e. before reproduction at each reproductive season at the set year interval and at the end of the simulation.</w:t>
      </w:r>
    </w:p>
    <w:p w14:paraId="2FC6DDDD" w14:textId="77777777" w:rsidR="0067520E" w:rsidRPr="00D123FB" w:rsidRDefault="0067520E" w:rsidP="009E434A">
      <w:pPr>
        <w:pStyle w:val="Heading3"/>
        <w:numPr>
          <w:ilvl w:val="2"/>
          <w:numId w:val="14"/>
        </w:numPr>
      </w:pPr>
      <w:bookmarkStart w:id="689" w:name="_Toc54110093"/>
      <w:r w:rsidRPr="00D123FB">
        <w:t xml:space="preserve">Connectivity </w:t>
      </w:r>
      <w:r w:rsidRPr="00C11307">
        <w:t>matrix</w:t>
      </w:r>
      <w:bookmarkEnd w:id="689"/>
    </w:p>
    <w:p w14:paraId="7B3A2F23" w14:textId="77777777" w:rsidR="0067520E" w:rsidRDefault="0067520E" w:rsidP="00B35389">
      <w:pPr>
        <w:pStyle w:val="Keepnext"/>
      </w:pPr>
      <w:r w:rsidRPr="00D123FB">
        <w:t xml:space="preserve">The </w:t>
      </w:r>
      <w:r>
        <w:t>connectivity matrix</w:t>
      </w:r>
      <w:r w:rsidRPr="00D123FB">
        <w:t xml:space="preserve"> output, </w:t>
      </w:r>
      <w:r>
        <w:rPr>
          <w:i/>
        </w:rPr>
        <w:t>Sim0</w:t>
      </w:r>
      <w:r w:rsidRPr="00037A8F">
        <w:t>_</w:t>
      </w:r>
      <w:r>
        <w:rPr>
          <w:i/>
        </w:rPr>
        <w:t>Connect</w:t>
      </w:r>
      <w:r w:rsidRPr="00D123FB">
        <w:rPr>
          <w:i/>
        </w:rPr>
        <w:t>.txt</w:t>
      </w:r>
      <w:r w:rsidRPr="00D123FB">
        <w:t xml:space="preserve">, is </w:t>
      </w:r>
      <w:r>
        <w:t>available for a patch-based model only, and is obtained</w:t>
      </w:r>
      <w:r w:rsidRPr="00D123FB">
        <w:t xml:space="preserve"> by checking the box </w:t>
      </w:r>
      <w:r>
        <w:rPr>
          <w:i/>
        </w:rPr>
        <w:t>Connectivity Matrix</w:t>
      </w:r>
      <w:r w:rsidRPr="00D123FB">
        <w:t xml:space="preserve">. It </w:t>
      </w:r>
      <w:r>
        <w:t xml:space="preserve">presents counts of the number of individuals successfully dispersing from each patch to each other patch for each year specified by the </w:t>
      </w:r>
      <w:r w:rsidRPr="00B61BC0">
        <w:rPr>
          <w:i/>
        </w:rPr>
        <w:t>Connectivity Matrix every (years)</w:t>
      </w:r>
      <w:r>
        <w:t xml:space="preserve"> box. If there is more than one reproductive season during the year, cumulative year-end totals are reported. Although the file contains the data required for true </w:t>
      </w:r>
      <w:r w:rsidRPr="00846794">
        <w:rPr>
          <w:i/>
        </w:rPr>
        <w:t>N</w:t>
      </w:r>
      <w:r>
        <w:t> x </w:t>
      </w:r>
      <w:r w:rsidRPr="00846794">
        <w:rPr>
          <w:i/>
        </w:rPr>
        <w:t>N</w:t>
      </w:r>
      <w:r>
        <w:t xml:space="preserve"> matrices, the data are presented in list format (which can readily be converted to matrices by most analytical software):</w:t>
      </w:r>
    </w:p>
    <w:p w14:paraId="022F5957" w14:textId="77777777" w:rsidR="0067520E" w:rsidRPr="00D123FB" w:rsidRDefault="0067520E" w:rsidP="009E434A">
      <w:pPr>
        <w:pStyle w:val="Numbered"/>
        <w:numPr>
          <w:ilvl w:val="0"/>
          <w:numId w:val="59"/>
        </w:numPr>
      </w:pPr>
      <w:r w:rsidRPr="00D123FB">
        <w:t>Replicate number (</w:t>
      </w:r>
      <w:r w:rsidRPr="00236CD2">
        <w:rPr>
          <w:i/>
        </w:rPr>
        <w:t>Rep</w:t>
      </w:r>
      <w:r w:rsidRPr="00D123FB">
        <w:t>)</w:t>
      </w:r>
    </w:p>
    <w:p w14:paraId="6D830963" w14:textId="77777777" w:rsidR="0067520E" w:rsidRPr="00D123FB" w:rsidRDefault="0067520E" w:rsidP="00236CD2">
      <w:pPr>
        <w:pStyle w:val="Numbered"/>
      </w:pPr>
      <w:r w:rsidRPr="00D123FB">
        <w:rPr>
          <w:i/>
        </w:rPr>
        <w:t>Year</w:t>
      </w:r>
    </w:p>
    <w:p w14:paraId="570C104E" w14:textId="77777777" w:rsidR="0067520E" w:rsidRPr="00D123FB" w:rsidRDefault="0067520E" w:rsidP="00236CD2">
      <w:pPr>
        <w:pStyle w:val="Numbered"/>
      </w:pPr>
      <w:r>
        <w:t>ID number of natal patch</w:t>
      </w:r>
      <w:r w:rsidRPr="00D123FB">
        <w:t xml:space="preserve"> (</w:t>
      </w:r>
      <w:proofErr w:type="spellStart"/>
      <w:r>
        <w:rPr>
          <w:i/>
        </w:rPr>
        <w:t>StartPatch</w:t>
      </w:r>
      <w:proofErr w:type="spellEnd"/>
      <w:r w:rsidRPr="00D123FB">
        <w:t>)</w:t>
      </w:r>
    </w:p>
    <w:p w14:paraId="04DA5C21" w14:textId="77777777" w:rsidR="0067520E" w:rsidRPr="00D123FB" w:rsidRDefault="0067520E" w:rsidP="00236CD2">
      <w:pPr>
        <w:pStyle w:val="Numbered"/>
      </w:pPr>
      <w:r>
        <w:t>ID number of settlement patch</w:t>
      </w:r>
      <w:r w:rsidRPr="00D123FB">
        <w:t xml:space="preserve"> (</w:t>
      </w:r>
      <w:proofErr w:type="spellStart"/>
      <w:r>
        <w:rPr>
          <w:i/>
        </w:rPr>
        <w:t>EndPatch</w:t>
      </w:r>
      <w:proofErr w:type="spellEnd"/>
      <w:r w:rsidRPr="00D123FB">
        <w:t>)</w:t>
      </w:r>
    </w:p>
    <w:p w14:paraId="480CFEA8" w14:textId="77777777" w:rsidR="0067520E" w:rsidRPr="00D123FB" w:rsidRDefault="0067520E" w:rsidP="00236CD2">
      <w:pPr>
        <w:pStyle w:val="Numbered"/>
      </w:pPr>
      <w:r w:rsidRPr="00D123FB">
        <w:t xml:space="preserve">Number of individuals </w:t>
      </w:r>
      <w:r>
        <w:t xml:space="preserve">dispersing from </w:t>
      </w:r>
      <w:proofErr w:type="spellStart"/>
      <w:r>
        <w:rPr>
          <w:i/>
        </w:rPr>
        <w:t>StartPatch</w:t>
      </w:r>
      <w:proofErr w:type="spellEnd"/>
      <w:r>
        <w:t xml:space="preserve"> to</w:t>
      </w:r>
      <w:r w:rsidRPr="00D123FB">
        <w:t xml:space="preserve"> </w:t>
      </w:r>
      <w:proofErr w:type="spellStart"/>
      <w:r>
        <w:rPr>
          <w:i/>
        </w:rPr>
        <w:t>EndPatch</w:t>
      </w:r>
      <w:proofErr w:type="spellEnd"/>
      <w:r w:rsidRPr="00D123FB">
        <w:t xml:space="preserve"> (</w:t>
      </w:r>
      <w:proofErr w:type="spellStart"/>
      <w:r w:rsidRPr="00D123FB">
        <w:rPr>
          <w:i/>
        </w:rPr>
        <w:t>NInd</w:t>
      </w:r>
      <w:r>
        <w:rPr>
          <w:i/>
        </w:rPr>
        <w:t>s</w:t>
      </w:r>
      <w:proofErr w:type="spellEnd"/>
      <w:r w:rsidRPr="00D123FB">
        <w:t>)</w:t>
      </w:r>
    </w:p>
    <w:p w14:paraId="13786778" w14:textId="0A30314D" w:rsidR="005D0B95" w:rsidRDefault="005D0B95" w:rsidP="005D0B95">
      <w:bookmarkStart w:id="690" w:name="_Examples_&amp;_Tutorials"/>
      <w:bookmarkEnd w:id="690"/>
      <w:r w:rsidRPr="005D0B95">
        <w:t xml:space="preserve">The rows having </w:t>
      </w:r>
      <w:r>
        <w:t xml:space="preserve">an entry of </w:t>
      </w:r>
      <w:r w:rsidRPr="005D0B95">
        <w:t>-999 are sum</w:t>
      </w:r>
      <w:r>
        <w:t>mary rows, showing the total number</w:t>
      </w:r>
      <w:r w:rsidRPr="005D0B95">
        <w:t xml:space="preserve"> of successful emigrants from a patch (</w:t>
      </w:r>
      <w:r>
        <w:t xml:space="preserve">if </w:t>
      </w:r>
      <w:proofErr w:type="spellStart"/>
      <w:r>
        <w:t>EndPatch</w:t>
      </w:r>
      <w:proofErr w:type="spellEnd"/>
      <w:r>
        <w:t> = -999) and the total number</w:t>
      </w:r>
      <w:r w:rsidRPr="005D0B95">
        <w:t xml:space="preserve"> of successful immigrants into a patch (</w:t>
      </w:r>
      <w:r>
        <w:t xml:space="preserve">if </w:t>
      </w:r>
      <w:proofErr w:type="spellStart"/>
      <w:r>
        <w:t>StartPatch</w:t>
      </w:r>
      <w:proofErr w:type="spellEnd"/>
      <w:r>
        <w:t> = </w:t>
      </w:r>
      <w:r w:rsidRPr="005D0B95">
        <w:t xml:space="preserve">-999). They </w:t>
      </w:r>
      <w:r>
        <w:t>a</w:t>
      </w:r>
      <w:r w:rsidRPr="005D0B95">
        <w:t>re included to facilitate quick examination of the file without having to sum all the individual rows for a pat</w:t>
      </w:r>
      <w:r>
        <w:t>c</w:t>
      </w:r>
      <w:r w:rsidRPr="005D0B95">
        <w:t>h in any one year.</w:t>
      </w:r>
    </w:p>
    <w:p w14:paraId="66AD61FF" w14:textId="6ABD2BC6" w:rsidR="00831B81" w:rsidRPr="00D123FB" w:rsidRDefault="00831B81" w:rsidP="00831B81">
      <w:pPr>
        <w:pStyle w:val="Heading3"/>
        <w:numPr>
          <w:ilvl w:val="2"/>
          <w:numId w:val="14"/>
        </w:numPr>
      </w:pPr>
      <w:bookmarkStart w:id="691" w:name="_Heat_maps"/>
      <w:bookmarkStart w:id="692" w:name="_Toc54110094"/>
      <w:bookmarkEnd w:id="691"/>
      <w:r>
        <w:t>Heat maps</w:t>
      </w:r>
      <w:bookmarkEnd w:id="692"/>
    </w:p>
    <w:p w14:paraId="24955FC3" w14:textId="4D81469C" w:rsidR="00831B81" w:rsidRDefault="00831B81" w:rsidP="00831B81">
      <w:r>
        <w:t xml:space="preserve">When the transfer model is SMS, an additional optional output is a series of maps showing how many times each matrix cell (i.e. cells in the landscape which are not suitable for </w:t>
      </w:r>
      <w:r>
        <w:lastRenderedPageBreak/>
        <w:t xml:space="preserve">breeding) has been visited by a dispersing individual across the whole </w:t>
      </w:r>
      <w:proofErr w:type="gramStart"/>
      <w:r>
        <w:t>time period</w:t>
      </w:r>
      <w:proofErr w:type="gramEnd"/>
      <w:r>
        <w:t xml:space="preserve"> of the model. These heat maps may be useful, for example, for identifying corridors which are heavily used during the dispersal phase. One map is created in the </w:t>
      </w:r>
      <w:proofErr w:type="spellStart"/>
      <w:r w:rsidRPr="00831B81">
        <w:rPr>
          <w:i/>
        </w:rPr>
        <w:t>Output_Maps</w:t>
      </w:r>
      <w:proofErr w:type="spellEnd"/>
      <w:r>
        <w:t xml:space="preserve"> folder for each replicate </w:t>
      </w:r>
      <w:proofErr w:type="gramStart"/>
      <w:r>
        <w:t>simulation, and</w:t>
      </w:r>
      <w:proofErr w:type="gramEnd"/>
      <w:r>
        <w:t xml:space="preserve"> is in the same format as the input habitat file. Additionally, when running a model from the GUI, copies of each map file are created as bit map files.</w:t>
      </w:r>
    </w:p>
    <w:p w14:paraId="554938D1" w14:textId="3B50E7DC" w:rsidR="00C829A3" w:rsidRPr="00D123FB" w:rsidRDefault="00C829A3" w:rsidP="00C829A3">
      <w:pPr>
        <w:pStyle w:val="Heading3"/>
        <w:numPr>
          <w:ilvl w:val="2"/>
          <w:numId w:val="14"/>
        </w:numPr>
      </w:pPr>
      <w:bookmarkStart w:id="693" w:name="_Toc54110095"/>
      <w:r>
        <w:t>Log file</w:t>
      </w:r>
      <w:bookmarkEnd w:id="693"/>
    </w:p>
    <w:p w14:paraId="0459E6CE" w14:textId="5EC8679A" w:rsidR="00C829A3" w:rsidRDefault="00C829A3" w:rsidP="00C829A3">
      <w:r>
        <w:t xml:space="preserve">When running in batch mode, an additional output file </w:t>
      </w:r>
      <w:r>
        <w:rPr>
          <w:i/>
        </w:rPr>
        <w:t>BatchN</w:t>
      </w:r>
      <w:r w:rsidRPr="00C829A3">
        <w:rPr>
          <w:i/>
        </w:rPr>
        <w:t>N_RS_log.csv</w:t>
      </w:r>
      <w:r>
        <w:t xml:space="preserve"> (where </w:t>
      </w:r>
      <w:r w:rsidRPr="00C829A3">
        <w:rPr>
          <w:i/>
        </w:rPr>
        <w:t>NN</w:t>
      </w:r>
      <w:r>
        <w:t xml:space="preserve"> is the batch number) will be created automatically. In it is listed the time taken (in seconds) to run each simulation in the batch. It may also possibly include error codes, which can occur in rare occasions when the batch input files are in themselves valid, but there is an inconsistency </w:t>
      </w:r>
      <w:r w:rsidR="007F5C3D">
        <w:t xml:space="preserve">between </w:t>
      </w:r>
      <w:proofErr w:type="gramStart"/>
      <w:r w:rsidR="007F5C3D">
        <w:t>files</w:t>
      </w:r>
      <w:proofErr w:type="gramEnd"/>
      <w:r w:rsidR="007F5C3D">
        <w:t xml:space="preserve"> or an invalid habitat code or patch number occurs in an</w:t>
      </w:r>
      <w:r w:rsidR="00831B81">
        <w:t xml:space="preserve"> input map file</w:t>
      </w:r>
      <w:r w:rsidR="007F5C3D">
        <w:t xml:space="preserve">. In such cases, only the </w:t>
      </w:r>
      <w:proofErr w:type="gramStart"/>
      <w:r w:rsidR="007F5C3D">
        <w:t>particular simulation</w:t>
      </w:r>
      <w:proofErr w:type="gramEnd"/>
      <w:r w:rsidR="007F5C3D">
        <w:t xml:space="preserve"> will be aborted; other simulations within the batch will run normally. Error codes are listed in the </w:t>
      </w:r>
      <w:r w:rsidR="007F5C3D" w:rsidRPr="007F5C3D">
        <w:rPr>
          <w:i/>
        </w:rPr>
        <w:t>Batch_error_codes.xlsx</w:t>
      </w:r>
      <w:r w:rsidR="007F5C3D">
        <w:t xml:space="preserve"> file.</w:t>
      </w:r>
    </w:p>
    <w:p w14:paraId="3592545D" w14:textId="77777777" w:rsidR="0067520E" w:rsidRPr="00D123FB" w:rsidRDefault="0067520E" w:rsidP="009E434A">
      <w:pPr>
        <w:pStyle w:val="Heading1"/>
        <w:numPr>
          <w:ilvl w:val="0"/>
          <w:numId w:val="14"/>
        </w:numPr>
        <w:pBdr>
          <w:bottom w:val="single" w:sz="4" w:space="1" w:color="auto"/>
        </w:pBdr>
        <w:tabs>
          <w:tab w:val="clear" w:pos="1440"/>
        </w:tabs>
      </w:pPr>
      <w:bookmarkStart w:id="694" w:name="_Toc54110096"/>
      <w:r w:rsidRPr="00D123FB">
        <w:lastRenderedPageBreak/>
        <w:t>Examples &amp; Tutorials</w:t>
      </w:r>
      <w:bookmarkEnd w:id="694"/>
    </w:p>
    <w:p w14:paraId="49BB4BC0" w14:textId="75747589" w:rsidR="0067520E" w:rsidRPr="00D123FB" w:rsidRDefault="0067520E" w:rsidP="00C57BF9">
      <w:pPr>
        <w:rPr>
          <w:szCs w:val="24"/>
        </w:rPr>
      </w:pPr>
      <w:r w:rsidRPr="00D123FB">
        <w:rPr>
          <w:szCs w:val="24"/>
        </w:rPr>
        <w:t>In this section we will go step by step through the examples presented in the companion paper</w:t>
      </w:r>
      <w:r w:rsidR="00587B80">
        <w:rPr>
          <w:szCs w:val="24"/>
        </w:rPr>
        <w:t xml:space="preserve"> (Bocedi et al. 2014)</w:t>
      </w:r>
      <w:r w:rsidRPr="00D123FB">
        <w:rPr>
          <w:szCs w:val="24"/>
        </w:rPr>
        <w:t xml:space="preserve">. These will cover some of the main features of </w:t>
      </w:r>
      <w:proofErr w:type="spellStart"/>
      <w:proofErr w:type="gramStart"/>
      <w:r w:rsidRPr="00D123FB">
        <w:rPr>
          <w:szCs w:val="24"/>
        </w:rPr>
        <w:t>RangeShifter</w:t>
      </w:r>
      <w:proofErr w:type="spellEnd"/>
      <w:r w:rsidRPr="00D123FB">
        <w:rPr>
          <w:szCs w:val="24"/>
        </w:rPr>
        <w:t>, and</w:t>
      </w:r>
      <w:proofErr w:type="gramEnd"/>
      <w:r w:rsidRPr="00D123FB">
        <w:rPr>
          <w:szCs w:val="24"/>
        </w:rPr>
        <w:t xml:space="preserve"> help in becoming familiar with the software. We will use the same parameters we used in the paper; however, experimenting by trying different parameters and combinations of options is recommended good practice </w:t>
      </w:r>
      <w:proofErr w:type="gramStart"/>
      <w:r w:rsidRPr="00D123FB">
        <w:rPr>
          <w:szCs w:val="24"/>
        </w:rPr>
        <w:t>for getting</w:t>
      </w:r>
      <w:proofErr w:type="gramEnd"/>
      <w:r w:rsidRPr="00D123FB">
        <w:rPr>
          <w:szCs w:val="24"/>
        </w:rPr>
        <w:t xml:space="preserve"> to know the program. </w:t>
      </w:r>
      <w:r>
        <w:rPr>
          <w:szCs w:val="24"/>
        </w:rPr>
        <w:t xml:space="preserve">An additional exercise (not presented in the paper) illustrates how to prepare input files to run one of the examples in batch mode. </w:t>
      </w:r>
      <w:r w:rsidRPr="00D123FB">
        <w:rPr>
          <w:szCs w:val="24"/>
        </w:rPr>
        <w:t>Data layer files and parameters are provided in the corresponding folders provided with this manual.</w:t>
      </w:r>
    </w:p>
    <w:p w14:paraId="3155E808" w14:textId="77777777" w:rsidR="0067520E" w:rsidRPr="00D123FB" w:rsidRDefault="0067520E" w:rsidP="009E434A">
      <w:pPr>
        <w:pStyle w:val="Heading2"/>
        <w:numPr>
          <w:ilvl w:val="1"/>
          <w:numId w:val="14"/>
        </w:numPr>
      </w:pPr>
      <w:bookmarkStart w:id="695" w:name="_Exercise_1"/>
      <w:bookmarkStart w:id="696" w:name="_Toc54110097"/>
      <w:bookmarkEnd w:id="695"/>
      <w:r w:rsidRPr="00D123FB">
        <w:t>Exercise 1</w:t>
      </w:r>
      <w:bookmarkEnd w:id="696"/>
      <w:r w:rsidRPr="00D123FB">
        <w:t xml:space="preserve"> </w:t>
      </w:r>
    </w:p>
    <w:p w14:paraId="47B3483B" w14:textId="0191D9FF" w:rsidR="0067520E" w:rsidRPr="00D123FB" w:rsidRDefault="00301C87" w:rsidP="009E434A">
      <w:pPr>
        <w:pStyle w:val="Heading3"/>
        <w:numPr>
          <w:ilvl w:val="2"/>
          <w:numId w:val="14"/>
        </w:numPr>
      </w:pPr>
      <w:bookmarkStart w:id="697" w:name="_Toc54110098"/>
      <w:r>
        <w:t>R</w:t>
      </w:r>
      <w:r w:rsidR="0067520E" w:rsidRPr="00D123FB">
        <w:t>ange expansion, long-distance dispersal and environmental stochasticity</w:t>
      </w:r>
      <w:bookmarkEnd w:id="697"/>
    </w:p>
    <w:p w14:paraId="43E6EAA8" w14:textId="77777777" w:rsidR="0067520E" w:rsidRPr="00D123FB" w:rsidRDefault="0067520E" w:rsidP="00C57BF9">
      <w:pPr>
        <w:rPr>
          <w:szCs w:val="24"/>
        </w:rPr>
      </w:pPr>
      <w:r w:rsidRPr="00D123FB">
        <w:rPr>
          <w:szCs w:val="24"/>
        </w:rPr>
        <w:t xml:space="preserve">This is an example of how </w:t>
      </w:r>
      <w:proofErr w:type="spellStart"/>
      <w:r w:rsidRPr="00D123FB">
        <w:rPr>
          <w:szCs w:val="24"/>
        </w:rPr>
        <w:t>RangeShifter</w:t>
      </w:r>
      <w:proofErr w:type="spellEnd"/>
      <w:r w:rsidRPr="00D123FB">
        <w:rPr>
          <w:szCs w:val="24"/>
        </w:rPr>
        <w:t xml:space="preserve"> can be used at national scale for </w:t>
      </w:r>
      <w:r>
        <w:rPr>
          <w:szCs w:val="24"/>
        </w:rPr>
        <w:t>modelling</w:t>
      </w:r>
      <w:r w:rsidRPr="00D123FB">
        <w:rPr>
          <w:szCs w:val="24"/>
        </w:rPr>
        <w:t xml:space="preserve"> species range dynamics. Here we model a hypothetical grassland species distributed initially in the South-West of </w:t>
      </w:r>
      <w:proofErr w:type="gramStart"/>
      <w:r w:rsidRPr="00D123FB">
        <w:rPr>
          <w:szCs w:val="24"/>
        </w:rPr>
        <w:t>England, and</w:t>
      </w:r>
      <w:proofErr w:type="gramEnd"/>
      <w:r w:rsidRPr="00D123FB">
        <w:rPr>
          <w:szCs w:val="24"/>
        </w:rPr>
        <w:t xml:space="preserve"> assume that from the start of the simulation the species is free to expand its range. This could be the case for alien species that naturally start to expand after having gone through an establishment phase, alien or native species that have been released from natural enemies or competitors, or species for which a previously prohibiti</w:t>
      </w:r>
      <w:r>
        <w:rPr>
          <w:szCs w:val="24"/>
        </w:rPr>
        <w:t>ng climate has become suitable</w:t>
      </w:r>
      <w:r w:rsidRPr="00D123FB">
        <w:rPr>
          <w:szCs w:val="24"/>
        </w:rPr>
        <w:t xml:space="preserve">. We assume that we have data about the current species distribution and use it as a starting point. The objective is to investigate how different assumptions about the dispersal ability of the species and about temporal environmental stochasticity can affect the </w:t>
      </w:r>
      <w:r>
        <w:rPr>
          <w:szCs w:val="24"/>
        </w:rPr>
        <w:t>modelled</w:t>
      </w:r>
      <w:r w:rsidRPr="00D123FB">
        <w:rPr>
          <w:szCs w:val="24"/>
        </w:rPr>
        <w:t xml:space="preserve"> range expansion. We start with the basic setting of a single dispersal kernel and no environmental stochasticity (</w:t>
      </w:r>
      <w:r>
        <w:rPr>
          <w:szCs w:val="24"/>
        </w:rPr>
        <w:t>Figure </w:t>
      </w:r>
      <w:r w:rsidRPr="00D123FB">
        <w:rPr>
          <w:szCs w:val="24"/>
        </w:rPr>
        <w:t>2a in the paper).</w:t>
      </w:r>
    </w:p>
    <w:p w14:paraId="0CC5061A" w14:textId="77777777" w:rsidR="0067520E" w:rsidRPr="00D123FB" w:rsidRDefault="0067520E" w:rsidP="009E434A">
      <w:pPr>
        <w:pStyle w:val="Numbered"/>
        <w:keepNext/>
        <w:numPr>
          <w:ilvl w:val="0"/>
          <w:numId w:val="60"/>
        </w:numPr>
      </w:pPr>
      <w:r w:rsidRPr="009704C4">
        <w:rPr>
          <w:i/>
        </w:rPr>
        <w:t>Starting</w:t>
      </w:r>
      <w:r w:rsidRPr="00D123FB">
        <w:t xml:space="preserve"> </w:t>
      </w:r>
      <w:r w:rsidRPr="009704C4">
        <w:rPr>
          <w:i/>
        </w:rPr>
        <w:t>the program</w:t>
      </w:r>
    </w:p>
    <w:p w14:paraId="7D87C977" w14:textId="77777777" w:rsidR="0067520E" w:rsidRPr="00D123FB" w:rsidRDefault="0067520E" w:rsidP="00236CD2">
      <w:pPr>
        <w:pStyle w:val="NormalIndent"/>
      </w:pPr>
      <w:r w:rsidRPr="00D123FB">
        <w:t xml:space="preserve">Double-click on the </w:t>
      </w:r>
      <w:proofErr w:type="spellStart"/>
      <w:r w:rsidRPr="00D123FB">
        <w:t>RangeShifter</w:t>
      </w:r>
      <w:proofErr w:type="spellEnd"/>
      <w:r w:rsidRPr="00D123FB">
        <w:t xml:space="preserve"> executable file to start the program. Click on </w:t>
      </w:r>
      <w:r w:rsidRPr="00D123FB">
        <w:rPr>
          <w:i/>
        </w:rPr>
        <w:t>File </w:t>
      </w:r>
      <w:r w:rsidRPr="00D123FB">
        <w:rPr>
          <w:i/>
        </w:rPr>
        <w:sym w:font="Wingdings" w:char="F0E0"/>
      </w:r>
      <w:r w:rsidRPr="00D123FB">
        <w:rPr>
          <w:i/>
        </w:rPr>
        <w:t> Set Directory.</w:t>
      </w:r>
      <w:r w:rsidRPr="00D123FB">
        <w:t xml:space="preserve"> Select the provided folder named </w:t>
      </w:r>
      <w:r w:rsidRPr="00D123FB">
        <w:rPr>
          <w:b/>
        </w:rPr>
        <w:t>RS_Example1</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3 sub-folders named </w:t>
      </w:r>
      <w:r w:rsidRPr="00D123FB">
        <w:rPr>
          <w:b/>
          <w:i/>
        </w:rPr>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xml:space="preserve">; these folders are required by the program and always </w:t>
      </w:r>
      <w:proofErr w:type="gramStart"/>
      <w:r w:rsidRPr="00D123FB">
        <w:t>have to</w:t>
      </w:r>
      <w:proofErr w:type="gramEnd"/>
      <w:r w:rsidRPr="00D123FB">
        <w:t xml:space="preserve"> be present in the working directory.</w:t>
      </w:r>
    </w:p>
    <w:p w14:paraId="5D48D902" w14:textId="77777777" w:rsidR="0067520E" w:rsidRPr="00D123FB" w:rsidRDefault="0067520E" w:rsidP="009704C4">
      <w:pPr>
        <w:pStyle w:val="Numbered"/>
        <w:keepNext/>
      </w:pPr>
      <w:r w:rsidRPr="009704C4">
        <w:rPr>
          <w:i/>
        </w:rPr>
        <w:t>Landscape</w:t>
      </w:r>
      <w:r w:rsidRPr="00D123FB">
        <w:t xml:space="preserve"> </w:t>
      </w:r>
      <w:r w:rsidRPr="009704C4">
        <w:rPr>
          <w:i/>
        </w:rPr>
        <w:t>and species distribution</w:t>
      </w:r>
    </w:p>
    <w:p w14:paraId="4EBA0874" w14:textId="77777777" w:rsidR="0067520E" w:rsidRPr="00D123FB" w:rsidRDefault="0067520E" w:rsidP="005B3F70">
      <w:pPr>
        <w:pStyle w:val="NormalIndent"/>
        <w:keepNext/>
        <w:spacing w:after="120"/>
      </w:pPr>
      <w:r w:rsidRPr="00D123FB">
        <w:t>We use a land-cover map of Great Britain at 1km resolution. Six dominant aggregated habitat types were derived from Land Cover Map 2007</w:t>
      </w:r>
      <w:r w:rsidRPr="00D123FB">
        <w:rPr>
          <w:vertAlign w:val="superscript"/>
        </w:rPr>
        <w:t>©</w:t>
      </w:r>
      <w:r w:rsidRPr="00D123FB">
        <w:t xml:space="preserve"> (database rights NERC (CEH) 2011). The map, </w:t>
      </w:r>
      <w:r w:rsidRPr="00D123FB">
        <w:rPr>
          <w:i/>
        </w:rPr>
        <w:t>UKmap_1km.txt</w:t>
      </w:r>
      <w:r w:rsidRPr="00D123FB">
        <w:t>, is a raster in the standard text format, where each cell holds the code of its dominant habitat type. For simplicity, the codes were set as sequential numbers from 1 to 6:</w:t>
      </w:r>
    </w:p>
    <w:p w14:paraId="51E3251A" w14:textId="77777777" w:rsidR="0067520E" w:rsidRPr="00D123FB" w:rsidRDefault="0067520E" w:rsidP="005B3F70">
      <w:pPr>
        <w:pStyle w:val="NormalIndent"/>
        <w:spacing w:after="120" w:line="240" w:lineRule="exact"/>
      </w:pPr>
      <w:r w:rsidRPr="00D123FB">
        <w:t>1</w:t>
      </w:r>
      <w:r>
        <w:t> = </w:t>
      </w:r>
      <w:r w:rsidRPr="00D123FB">
        <w:t>woodland (broadleaved and conifer)</w:t>
      </w:r>
    </w:p>
    <w:p w14:paraId="121343EB" w14:textId="77777777" w:rsidR="0067520E" w:rsidRPr="00D123FB" w:rsidRDefault="0067520E" w:rsidP="005B3F70">
      <w:pPr>
        <w:pStyle w:val="NormalIndent"/>
        <w:spacing w:after="120" w:line="240" w:lineRule="exact"/>
      </w:pPr>
      <w:r w:rsidRPr="00D123FB">
        <w:t>2</w:t>
      </w:r>
      <w:r>
        <w:t> = </w:t>
      </w:r>
      <w:r w:rsidRPr="00D123FB">
        <w:t>arable</w:t>
      </w:r>
    </w:p>
    <w:p w14:paraId="08215050" w14:textId="77777777" w:rsidR="0067520E" w:rsidRPr="00D123FB" w:rsidRDefault="0067520E" w:rsidP="005B3F70">
      <w:pPr>
        <w:pStyle w:val="NormalIndent"/>
        <w:spacing w:after="120" w:line="240" w:lineRule="exact"/>
      </w:pPr>
      <w:r w:rsidRPr="00D123FB">
        <w:t>3</w:t>
      </w:r>
      <w:r>
        <w:t> = </w:t>
      </w:r>
      <w:r w:rsidRPr="00D123FB">
        <w:t>improved grassland</w:t>
      </w:r>
    </w:p>
    <w:p w14:paraId="0112BA8C" w14:textId="77777777" w:rsidR="0067520E" w:rsidRPr="00D123FB" w:rsidRDefault="0067520E" w:rsidP="005B3F70">
      <w:pPr>
        <w:pStyle w:val="NormalIndent"/>
        <w:spacing w:after="120" w:line="240" w:lineRule="exact"/>
      </w:pPr>
      <w:r w:rsidRPr="00D123FB">
        <w:t>4</w:t>
      </w:r>
      <w:r>
        <w:t> = </w:t>
      </w:r>
      <w:r w:rsidRPr="00D123FB">
        <w:t>semi-natural grassland (acid, neutral and calcareous grassland)</w:t>
      </w:r>
    </w:p>
    <w:p w14:paraId="468B4A27" w14:textId="77777777" w:rsidR="0067520E" w:rsidRPr="00D123FB" w:rsidRDefault="0067520E" w:rsidP="005B3F70">
      <w:pPr>
        <w:pStyle w:val="NormalIndent"/>
        <w:spacing w:after="120" w:line="240" w:lineRule="exact"/>
      </w:pPr>
      <w:r w:rsidRPr="00D123FB">
        <w:t>5</w:t>
      </w:r>
      <w:r>
        <w:t> = </w:t>
      </w:r>
      <w:r w:rsidRPr="00D123FB">
        <w:t>heath and bog</w:t>
      </w:r>
    </w:p>
    <w:p w14:paraId="68A883F9" w14:textId="77777777" w:rsidR="0067520E" w:rsidRPr="00D123FB" w:rsidRDefault="0067520E" w:rsidP="005B3F70">
      <w:pPr>
        <w:pStyle w:val="NormalIndent"/>
        <w:spacing w:after="120" w:line="240" w:lineRule="exact"/>
      </w:pPr>
      <w:r w:rsidRPr="00D123FB">
        <w:t>6</w:t>
      </w:r>
      <w:r>
        <w:t> = </w:t>
      </w:r>
      <w:r w:rsidRPr="00D123FB">
        <w:t>other (u</w:t>
      </w:r>
      <w:r>
        <w:t>rban, water &amp; coastal habitats)</w:t>
      </w:r>
    </w:p>
    <w:p w14:paraId="23DBC98A" w14:textId="2ECE4DCB" w:rsidR="0067520E" w:rsidRDefault="0067520E" w:rsidP="00236CD2">
      <w:pPr>
        <w:pStyle w:val="NormalIndent"/>
      </w:pPr>
      <w:r w:rsidRPr="00D123FB">
        <w:lastRenderedPageBreak/>
        <w:t xml:space="preserve">To load the </w:t>
      </w:r>
      <w:proofErr w:type="gramStart"/>
      <w:r w:rsidRPr="00D123FB">
        <w:t>map</w:t>
      </w:r>
      <w:proofErr w:type="gramEnd"/>
      <w:r w:rsidRPr="00D123FB">
        <w:t xml:space="preserve"> click on </w:t>
      </w:r>
      <w:r w:rsidRPr="00D123FB">
        <w:rPr>
          <w:i/>
        </w:rPr>
        <w:t xml:space="preserve">Landscape </w:t>
      </w:r>
      <w:r w:rsidRPr="00D123FB">
        <w:rPr>
          <w:i/>
        </w:rPr>
        <w:sym w:font="Wingdings" w:char="F0E0"/>
      </w:r>
      <w:r w:rsidRPr="00D123FB">
        <w:rPr>
          <w:i/>
        </w:rPr>
        <w:t xml:space="preserve"> Import Raster</w:t>
      </w:r>
      <w:r w:rsidRPr="00D123FB">
        <w:t xml:space="preserve">. Select </w:t>
      </w:r>
      <w:r w:rsidRPr="00D123FB">
        <w:rPr>
          <w:i/>
        </w:rPr>
        <w:t xml:space="preserve">Raster Types </w:t>
      </w:r>
      <w:r w:rsidRPr="00D123FB">
        <w:rPr>
          <w:i/>
        </w:rPr>
        <w:sym w:font="Wingdings" w:char="F0E0"/>
      </w:r>
      <w:r w:rsidRPr="00D123FB">
        <w:rPr>
          <w:i/>
        </w:rPr>
        <w:t xml:space="preserve"> habitat codes</w:t>
      </w:r>
      <w:r w:rsidRPr="00D123FB">
        <w:t xml:space="preserve"> and </w:t>
      </w:r>
      <w:r w:rsidRPr="00D123FB">
        <w:rPr>
          <w:i/>
        </w:rPr>
        <w:t xml:space="preserve">Model Type </w:t>
      </w:r>
      <w:r w:rsidRPr="00D123FB">
        <w:rPr>
          <w:i/>
        </w:rPr>
        <w:sym w:font="Wingdings" w:char="F0E0"/>
      </w:r>
      <w:r w:rsidRPr="00D123FB">
        <w:rPr>
          <w:i/>
        </w:rPr>
        <w:t xml:space="preserve"> Cell-based</w:t>
      </w:r>
      <w:r w:rsidRPr="00D123FB">
        <w:t xml:space="preserve">. Set the </w:t>
      </w:r>
      <w:r w:rsidRPr="00D123FB">
        <w:rPr>
          <w:i/>
        </w:rPr>
        <w:t>Resolution</w:t>
      </w:r>
      <w:r w:rsidR="00D77815">
        <w:t xml:space="preserve"> at 1</w:t>
      </w:r>
      <w:r w:rsidRPr="00D123FB">
        <w:t>000</w:t>
      </w:r>
      <w:r w:rsidR="00D77815">
        <w:t> </w:t>
      </w:r>
      <w:r w:rsidRPr="00D123FB">
        <w:t>m</w:t>
      </w:r>
      <w:r w:rsidR="00D77815">
        <w:t xml:space="preserve">. </w:t>
      </w:r>
      <w:r>
        <w:t>C</w:t>
      </w:r>
      <w:r w:rsidRPr="00D123FB">
        <w:t xml:space="preserve">lick on the button </w:t>
      </w:r>
      <w:r w:rsidR="00D77815">
        <w:rPr>
          <w:i/>
        </w:rPr>
        <w:t>Import </w:t>
      </w:r>
      <w:r w:rsidRPr="00D123FB">
        <w:rPr>
          <w:i/>
        </w:rPr>
        <w:t>Landscape</w:t>
      </w:r>
      <w:r w:rsidRPr="00D123FB">
        <w:t xml:space="preserve">. In the dialog that will open select the landscape file </w:t>
      </w:r>
      <w:r w:rsidRPr="00D123FB">
        <w:rPr>
          <w:i/>
        </w:rPr>
        <w:t>UKmap</w:t>
      </w:r>
      <w:r w:rsidRPr="00037A8F">
        <w:t>_</w:t>
      </w:r>
      <w:r w:rsidRPr="00D123FB">
        <w:rPr>
          <w:i/>
        </w:rPr>
        <w:t>1km.txt</w:t>
      </w:r>
      <w:r w:rsidRPr="00D123FB">
        <w:t>)</w:t>
      </w:r>
      <w:r w:rsidR="00D77815">
        <w:t xml:space="preserve"> from the</w:t>
      </w:r>
      <w:r w:rsidRPr="00D123FB">
        <w:t xml:space="preserve"> </w:t>
      </w:r>
      <w:r w:rsidR="00D77815">
        <w:rPr>
          <w:i/>
        </w:rPr>
        <w:t xml:space="preserve">Inputs </w:t>
      </w:r>
      <w:r w:rsidR="00D77815" w:rsidRPr="00D77815">
        <w:t>folder</w:t>
      </w:r>
      <w:r w:rsidR="00D77815">
        <w:rPr>
          <w:i/>
        </w:rPr>
        <w:t xml:space="preserve"> </w:t>
      </w:r>
      <w:r w:rsidRPr="00D123FB">
        <w:t xml:space="preserve">and click </w:t>
      </w:r>
      <w:r w:rsidRPr="00D123FB">
        <w:rPr>
          <w:i/>
        </w:rPr>
        <w:t>Open</w:t>
      </w:r>
      <w:r>
        <w:t>.</w:t>
      </w:r>
      <w:r w:rsidRPr="00AD098C">
        <w:t xml:space="preserve"> </w:t>
      </w:r>
      <w:r w:rsidR="00D77815">
        <w:t>Click once on the OK button and a</w:t>
      </w:r>
      <w:r w:rsidRPr="00D123FB">
        <w:t xml:space="preserve"> table </w:t>
      </w:r>
      <w:r w:rsidR="00D77815">
        <w:t xml:space="preserve">will appear </w:t>
      </w:r>
      <w:r w:rsidRPr="00D123FB">
        <w:t>on the right, display</w:t>
      </w:r>
      <w:r>
        <w:t>ing</w:t>
      </w:r>
      <w:r w:rsidRPr="00D123FB">
        <w:t xml:space="preserve"> six rows for the six habitat types. The habitat codes </w:t>
      </w:r>
      <w:r>
        <w:t xml:space="preserve">appear </w:t>
      </w:r>
      <w:r w:rsidRPr="00D123FB">
        <w:t xml:space="preserve">automatically as sequential integer numbers, </w:t>
      </w:r>
      <w:r>
        <w:t>which have been read from the data file</w:t>
      </w:r>
      <w:r w:rsidRPr="00D123FB">
        <w:t xml:space="preserve">. The three columns on the right are for setting the RGB code for the </w:t>
      </w:r>
      <w:r>
        <w:t>colour</w:t>
      </w:r>
      <w:r w:rsidRPr="00D123FB">
        <w:t>s to be used for each habitat. Default values are provided but they can be changed</w:t>
      </w:r>
      <w:r>
        <w:t xml:space="preserve"> by editing them and clicking on the </w:t>
      </w:r>
      <w:r w:rsidRPr="002F49B1">
        <w:rPr>
          <w:i/>
        </w:rPr>
        <w:t>Change Habitat Colours</w:t>
      </w:r>
      <w:r>
        <w:t xml:space="preserve"> button</w:t>
      </w:r>
      <w:r w:rsidRPr="00D123FB">
        <w:t xml:space="preserve">. Note that population densities will be displayed with a scale going from dark red to orange and the species distribution with yellow frames; it is therefore advisable to avoid using these </w:t>
      </w:r>
      <w:r>
        <w:t>colour</w:t>
      </w:r>
      <w:r w:rsidRPr="00D123FB">
        <w:t>s for the landscape.</w:t>
      </w:r>
    </w:p>
    <w:p w14:paraId="41CF840E" w14:textId="401833BA" w:rsidR="0067520E" w:rsidRDefault="0067520E" w:rsidP="00236CD2">
      <w:pPr>
        <w:pStyle w:val="NormalIndent"/>
      </w:pPr>
      <w:r w:rsidRPr="00D123FB">
        <w:t xml:space="preserve">After the landscape is loaded, we next </w:t>
      </w:r>
      <w:r>
        <w:t>specify</w:t>
      </w:r>
      <w:r w:rsidRPr="00D123FB">
        <w:t xml:space="preserve"> the </w:t>
      </w:r>
      <w:r w:rsidRPr="002F49B1">
        <w:rPr>
          <w:i/>
        </w:rPr>
        <w:t>Species’ Distribution</w:t>
      </w:r>
      <w:r>
        <w:t xml:space="preserve"> in the lower panel of the </w:t>
      </w:r>
      <w:r w:rsidRPr="002F49B1">
        <w:rPr>
          <w:i/>
        </w:rPr>
        <w:t>Landscape</w:t>
      </w:r>
      <w:r>
        <w:t xml:space="preserve"> window</w:t>
      </w:r>
      <w:r w:rsidR="00D77815">
        <w:t>. Set the resolution at 10</w:t>
      </w:r>
      <w:r w:rsidRPr="00D123FB">
        <w:t>000</w:t>
      </w:r>
      <w:r w:rsidR="00D77815">
        <w:t> </w:t>
      </w:r>
      <w:r w:rsidRPr="00D123FB">
        <w:t xml:space="preserve">m and click on the button </w:t>
      </w:r>
      <w:r w:rsidRPr="00D123FB">
        <w:rPr>
          <w:i/>
        </w:rPr>
        <w:t>Import</w:t>
      </w:r>
      <w:r>
        <w:rPr>
          <w:i/>
        </w:rPr>
        <w:t> </w:t>
      </w:r>
      <w:r w:rsidRPr="00D123FB">
        <w:rPr>
          <w:i/>
        </w:rPr>
        <w:t>Species’</w:t>
      </w:r>
      <w:r>
        <w:rPr>
          <w:i/>
        </w:rPr>
        <w:t> </w:t>
      </w:r>
      <w:r w:rsidRPr="00D123FB">
        <w:rPr>
          <w:i/>
        </w:rPr>
        <w:t>Distribution</w:t>
      </w:r>
      <w:r w:rsidRPr="00D123FB">
        <w:t>. In the dialog select the species data file required to run this example (</w:t>
      </w:r>
      <w:r w:rsidRPr="00D123FB">
        <w:rPr>
          <w:i/>
        </w:rPr>
        <w:t>Inputs</w:t>
      </w:r>
      <w:r>
        <w:rPr>
          <w:i/>
        </w:rPr>
        <w:t> </w:t>
      </w:r>
      <w:r w:rsidRPr="00D123FB">
        <w:rPr>
          <w:i/>
        </w:rPr>
        <w:sym w:font="Wingdings" w:char="F0E0"/>
      </w:r>
      <w:r w:rsidRPr="00D123FB">
        <w:rPr>
          <w:i/>
        </w:rPr>
        <w:t xml:space="preserve"> Species_Distribution_10km.txt</w:t>
      </w:r>
      <w:r w:rsidRPr="00D123FB">
        <w:t xml:space="preserve">) and click </w:t>
      </w:r>
      <w:r w:rsidRPr="00D123FB">
        <w:rPr>
          <w:i/>
        </w:rPr>
        <w:t>Open</w:t>
      </w:r>
      <w:r>
        <w:t>.</w:t>
      </w:r>
    </w:p>
    <w:p w14:paraId="5109ED85" w14:textId="68968189" w:rsidR="0067520E" w:rsidRPr="00D123FB" w:rsidRDefault="0067520E" w:rsidP="00236CD2">
      <w:pPr>
        <w:pStyle w:val="NormalIndent"/>
        <w:keepNext/>
      </w:pPr>
      <w:r>
        <w:t xml:space="preserve">Finally, click on </w:t>
      </w:r>
      <w:r w:rsidRPr="002F49B1">
        <w:rPr>
          <w:i/>
        </w:rPr>
        <w:t>OK</w:t>
      </w:r>
      <w:r>
        <w:t xml:space="preserve"> </w:t>
      </w:r>
      <w:r w:rsidR="00D77815">
        <w:t xml:space="preserve">again </w:t>
      </w:r>
      <w:r>
        <w:t>to display the landscape on the screen. The</w:t>
      </w:r>
      <w:r w:rsidRPr="00D123FB">
        <w:t xml:space="preserve"> cells having presence records will be shown with yellow frames</w:t>
      </w:r>
      <w:r>
        <w:t xml:space="preserve"> (it may be necessary to scroll </w:t>
      </w:r>
      <w:r w:rsidR="00D77815">
        <w:t xml:space="preserve">the map </w:t>
      </w:r>
      <w:r>
        <w:t>down to see them, as they are all in the south of the country):</w:t>
      </w:r>
    </w:p>
    <w:p w14:paraId="04E9D865" w14:textId="0C355DE3" w:rsidR="0067520E" w:rsidRPr="00D123FB" w:rsidRDefault="00FC71B7" w:rsidP="00FC71B7">
      <w:pPr>
        <w:pStyle w:val="Diagram"/>
        <w:ind w:left="360"/>
      </w:pPr>
      <w:r>
        <w:drawing>
          <wp:inline distT="0" distB="0" distL="0" distR="0" wp14:anchorId="118538ED" wp14:editId="64693B29">
            <wp:extent cx="5468112" cy="3273552"/>
            <wp:effectExtent l="19050" t="19050" r="1841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8112" cy="3273552"/>
                    </a:xfrm>
                    <a:prstGeom prst="rect">
                      <a:avLst/>
                    </a:prstGeom>
                    <a:noFill/>
                    <a:ln w="12700">
                      <a:solidFill>
                        <a:schemeClr val="tx1"/>
                      </a:solidFill>
                    </a:ln>
                  </pic:spPr>
                </pic:pic>
              </a:graphicData>
            </a:graphic>
          </wp:inline>
        </w:drawing>
      </w:r>
    </w:p>
    <w:p w14:paraId="1A1F3C56"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3B5A7813" w14:textId="77777777"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To set the species parameters, click on </w:t>
      </w:r>
      <w:r w:rsidRPr="00D123FB">
        <w:rPr>
          <w:rFonts w:cs="Times New Roman"/>
          <w:i/>
          <w:szCs w:val="24"/>
          <w:lang w:val="en-GB"/>
        </w:rPr>
        <w:t>Parameters setting </w:t>
      </w:r>
      <w:r w:rsidRPr="00D123FB">
        <w:rPr>
          <w:rFonts w:cs="Times New Roman"/>
          <w:i/>
          <w:szCs w:val="24"/>
          <w:lang w:val="en-GB"/>
        </w:rPr>
        <w:sym w:font="Wingdings" w:char="F0E0"/>
      </w:r>
      <w:r w:rsidRPr="00D123FB">
        <w:rPr>
          <w:rFonts w:cs="Times New Roman"/>
          <w:i/>
          <w:szCs w:val="24"/>
          <w:lang w:val="en-GB"/>
        </w:rPr>
        <w:t> Species</w:t>
      </w:r>
      <w:r w:rsidRPr="00D123FB">
        <w:rPr>
          <w:rFonts w:cs="Times New Roman"/>
          <w:szCs w:val="24"/>
          <w:lang w:val="en-GB"/>
        </w:rPr>
        <w:t xml:space="preserve">. The window </w:t>
      </w:r>
      <w:r w:rsidRPr="00D123FB">
        <w:rPr>
          <w:rFonts w:cs="Times New Roman"/>
          <w:i/>
          <w:szCs w:val="24"/>
          <w:lang w:val="en-GB"/>
        </w:rPr>
        <w:t>Species Parameters</w:t>
      </w:r>
      <w:r w:rsidRPr="00D123FB">
        <w:rPr>
          <w:rFonts w:cs="Times New Roman"/>
          <w:szCs w:val="24"/>
          <w:lang w:val="en-GB"/>
        </w:rPr>
        <w:t xml:space="preserve"> will open at the </w:t>
      </w:r>
      <w:r w:rsidRPr="00D123FB">
        <w:rPr>
          <w:rFonts w:cs="Times New Roman"/>
          <w:i/>
          <w:szCs w:val="24"/>
          <w:lang w:val="en-GB"/>
        </w:rPr>
        <w:t>Population dynamics</w:t>
      </w:r>
      <w:r w:rsidRPr="00D123FB">
        <w:rPr>
          <w:rFonts w:cs="Times New Roman"/>
          <w:szCs w:val="24"/>
          <w:lang w:val="en-GB"/>
        </w:rPr>
        <w:t xml:space="preserve"> page. For this exercise, we assume very simple population dynamics, i.e. an </w:t>
      </w:r>
      <w:proofErr w:type="gramStart"/>
      <w:r w:rsidRPr="00D123FB">
        <w:rPr>
          <w:rFonts w:cs="Times New Roman"/>
          <w:szCs w:val="24"/>
          <w:lang w:val="en-GB"/>
        </w:rPr>
        <w:t>only-female</w:t>
      </w:r>
      <w:proofErr w:type="gramEnd"/>
      <w:r w:rsidRPr="00D123FB">
        <w:rPr>
          <w:rFonts w:cs="Times New Roman"/>
          <w:szCs w:val="24"/>
          <w:lang w:val="en-GB"/>
        </w:rPr>
        <w:t xml:space="preserve"> model with non-overlapping generations. Leave the default settings for all the options. The only parameter that needs to be set is the carrying capacity. On the right there is a table that allows setting </w:t>
      </w:r>
      <w:r w:rsidRPr="00A86C3C">
        <w:rPr>
          <w:rFonts w:cs="Times New Roman"/>
          <w:i/>
          <w:iCs/>
          <w:szCs w:val="24"/>
          <w:lang w:val="en-GB"/>
        </w:rPr>
        <w:t>K</w:t>
      </w:r>
      <w:r w:rsidRPr="00D123FB">
        <w:rPr>
          <w:rFonts w:cs="Times New Roman"/>
          <w:szCs w:val="24"/>
          <w:lang w:val="en-GB"/>
        </w:rPr>
        <w:t xml:space="preserve"> for each habitat. We assume that the species can reproduce only in </w:t>
      </w:r>
      <w:r w:rsidRPr="00D123FB">
        <w:rPr>
          <w:rFonts w:cs="Times New Roman"/>
          <w:lang w:val="en-GB"/>
        </w:rPr>
        <w:t>semi-</w:t>
      </w:r>
      <w:r w:rsidRPr="00D123FB">
        <w:rPr>
          <w:rFonts w:cs="Times New Roman"/>
          <w:szCs w:val="24"/>
          <w:lang w:val="en-GB"/>
        </w:rPr>
        <w:t xml:space="preserve">natural grassland, which has the code 4 (light green by default). Set the </w:t>
      </w:r>
      <w:r w:rsidRPr="00A86C3C">
        <w:rPr>
          <w:rFonts w:cs="Times New Roman"/>
          <w:i/>
          <w:iCs/>
          <w:szCs w:val="24"/>
          <w:lang w:val="en-GB"/>
        </w:rPr>
        <w:t>K</w:t>
      </w:r>
      <w:r w:rsidRPr="00D123FB">
        <w:rPr>
          <w:rFonts w:cs="Times New Roman"/>
          <w:szCs w:val="24"/>
          <w:lang w:val="en-GB"/>
        </w:rPr>
        <w:t xml:space="preserve"> for this habitat equal to 5 individual/ha.</w:t>
      </w:r>
    </w:p>
    <w:p w14:paraId="18BD39A9" w14:textId="5ED40049" w:rsidR="0067520E" w:rsidRPr="00D123FB" w:rsidRDefault="0067520E" w:rsidP="00C57BF9">
      <w:pPr>
        <w:pStyle w:val="ListParagraph"/>
        <w:ind w:left="357"/>
        <w:rPr>
          <w:rFonts w:cs="Times New Roman"/>
          <w:szCs w:val="24"/>
          <w:lang w:val="en-GB"/>
        </w:rPr>
      </w:pPr>
      <w:r w:rsidRPr="00D123FB">
        <w:rPr>
          <w:rFonts w:cs="Times New Roman"/>
          <w:szCs w:val="24"/>
          <w:lang w:val="en-GB"/>
        </w:rPr>
        <w:lastRenderedPageBreak/>
        <w:t xml:space="preserve">After setting the carrying capacity, click on the </w:t>
      </w:r>
      <w:r w:rsidRPr="00D123FB">
        <w:rPr>
          <w:rFonts w:cs="Times New Roman"/>
          <w:i/>
          <w:szCs w:val="24"/>
          <w:lang w:val="en-GB"/>
        </w:rPr>
        <w:t>Dispersal</w:t>
      </w:r>
      <w:r w:rsidRPr="00D123FB">
        <w:rPr>
          <w:rFonts w:cs="Times New Roman"/>
          <w:szCs w:val="24"/>
          <w:lang w:val="en-GB"/>
        </w:rPr>
        <w:t xml:space="preserve"> page. We assume density-independent emigration probability (which is the default option). Set the emigration probability </w:t>
      </w:r>
      <w:r w:rsidRPr="00D123FB">
        <w:rPr>
          <w:rFonts w:cs="Times New Roman"/>
          <w:i/>
          <w:szCs w:val="24"/>
          <w:lang w:val="en-GB"/>
        </w:rPr>
        <w:t>d</w:t>
      </w:r>
      <w:r>
        <w:rPr>
          <w:rFonts w:cs="Times New Roman"/>
          <w:szCs w:val="24"/>
          <w:lang w:val="en-GB"/>
        </w:rPr>
        <w:t> = </w:t>
      </w:r>
      <w:r w:rsidRPr="00D123FB">
        <w:rPr>
          <w:rFonts w:cs="Times New Roman"/>
          <w:szCs w:val="24"/>
          <w:lang w:val="en-GB"/>
        </w:rPr>
        <w:t xml:space="preserve">0.1. The transfer phase is </w:t>
      </w:r>
      <w:r>
        <w:rPr>
          <w:rFonts w:cs="Times New Roman"/>
          <w:szCs w:val="24"/>
          <w:lang w:val="en-GB"/>
        </w:rPr>
        <w:t>modelled</w:t>
      </w:r>
      <w:r w:rsidRPr="00D123FB">
        <w:rPr>
          <w:rFonts w:cs="Times New Roman"/>
          <w:szCs w:val="24"/>
          <w:lang w:val="en-GB"/>
        </w:rPr>
        <w:t xml:space="preserve"> with dispersal kernels (again the default option). To start, leave the type of kernels on </w:t>
      </w:r>
      <w:r w:rsidRPr="00D123FB">
        <w:rPr>
          <w:rFonts w:cs="Times New Roman"/>
          <w:i/>
          <w:szCs w:val="24"/>
          <w:lang w:val="en-GB"/>
        </w:rPr>
        <w:t>Negative Exponential</w:t>
      </w:r>
      <w:r w:rsidRPr="00D123FB">
        <w:rPr>
          <w:rFonts w:cs="Times New Roman"/>
          <w:szCs w:val="24"/>
          <w:lang w:val="en-GB"/>
        </w:rPr>
        <w:t xml:space="preserve"> and set the </w:t>
      </w:r>
      <w:r>
        <w:rPr>
          <w:rFonts w:cs="Times New Roman"/>
          <w:i/>
          <w:szCs w:val="24"/>
          <w:lang w:val="en-GB"/>
        </w:rPr>
        <w:t>Mean distance </w:t>
      </w:r>
      <w:r w:rsidRPr="00D123FB">
        <w:rPr>
          <w:rFonts w:cs="Times New Roman"/>
          <w:i/>
          <w:szCs w:val="24"/>
          <w:lang w:val="en-GB"/>
        </w:rPr>
        <w:t>I</w:t>
      </w:r>
      <w:r w:rsidR="00D77815">
        <w:rPr>
          <w:rFonts w:cs="Times New Roman"/>
          <w:szCs w:val="24"/>
          <w:lang w:val="en-GB"/>
        </w:rPr>
        <w:t xml:space="preserve"> to 2</w:t>
      </w:r>
      <w:r w:rsidRPr="00D123FB">
        <w:rPr>
          <w:rFonts w:cs="Times New Roman"/>
          <w:szCs w:val="24"/>
          <w:lang w:val="en-GB"/>
        </w:rPr>
        <w:t>000</w:t>
      </w:r>
      <w:r w:rsidR="00D77815">
        <w:rPr>
          <w:rFonts w:cs="Times New Roman"/>
          <w:szCs w:val="24"/>
          <w:lang w:val="en-GB"/>
        </w:rPr>
        <w:t> </w:t>
      </w:r>
      <w:r w:rsidRPr="00D123FB">
        <w:rPr>
          <w:rFonts w:cs="Times New Roman"/>
          <w:szCs w:val="24"/>
          <w:lang w:val="en-GB"/>
        </w:rPr>
        <w:t>m. If you wish</w:t>
      </w:r>
      <w:r>
        <w:rPr>
          <w:rFonts w:cs="Times New Roman"/>
          <w:szCs w:val="24"/>
          <w:lang w:val="en-GB"/>
        </w:rPr>
        <w:t>,</w:t>
      </w:r>
      <w:r w:rsidRPr="00D123FB">
        <w:rPr>
          <w:rFonts w:cs="Times New Roman"/>
          <w:szCs w:val="24"/>
          <w:lang w:val="en-GB"/>
        </w:rPr>
        <w:t xml:space="preserve"> you can click on </w:t>
      </w:r>
      <w:r>
        <w:rPr>
          <w:rFonts w:cs="Times New Roman"/>
          <w:i/>
          <w:szCs w:val="24"/>
          <w:lang w:val="en-GB"/>
        </w:rPr>
        <w:t>Update </w:t>
      </w:r>
      <w:r w:rsidRPr="00D123FB">
        <w:rPr>
          <w:rFonts w:cs="Times New Roman"/>
          <w:i/>
          <w:szCs w:val="24"/>
          <w:lang w:val="en-GB"/>
        </w:rPr>
        <w:t>graph</w:t>
      </w:r>
      <w:r w:rsidRPr="00D123FB">
        <w:rPr>
          <w:rFonts w:cs="Times New Roman"/>
          <w:szCs w:val="24"/>
          <w:lang w:val="en-GB"/>
        </w:rPr>
        <w:t xml:space="preserve"> to see the shape of the kernel. Leave the dispersal mortality at zero, as there is already considerable mortality deriving from how the kernel is implemented (</w:t>
      </w:r>
      <w:hyperlink w:anchor="_Dispersal_kernels" w:history="1">
        <w:r>
          <w:rPr>
            <w:rStyle w:val="Hyperlink"/>
            <w:rFonts w:cs="Times New Roman"/>
            <w:szCs w:val="24"/>
            <w:lang w:val="en-GB"/>
          </w:rPr>
          <w:t>see </w:t>
        </w:r>
        <w:r w:rsidRPr="00D123FB">
          <w:rPr>
            <w:rStyle w:val="Hyperlink"/>
            <w:rFonts w:cs="Times New Roman"/>
            <w:szCs w:val="24"/>
            <w:lang w:val="en-GB"/>
          </w:rPr>
          <w:t>2.5.</w:t>
        </w:r>
        <w:r>
          <w:rPr>
            <w:rStyle w:val="Hyperlink"/>
            <w:rFonts w:cs="Times New Roman"/>
            <w:szCs w:val="24"/>
            <w:lang w:val="en-GB"/>
          </w:rPr>
          <w:t>3</w:t>
        </w:r>
      </w:hyperlink>
      <w:r w:rsidRPr="00D123FB">
        <w:rPr>
          <w:rFonts w:cs="Times New Roman"/>
          <w:szCs w:val="24"/>
          <w:lang w:val="en-GB"/>
        </w:rPr>
        <w:t xml:space="preserve">). For the settlement, leave the default option </w:t>
      </w:r>
      <w:r w:rsidRPr="00D123FB">
        <w:rPr>
          <w:rFonts w:cs="Times New Roman"/>
          <w:i/>
          <w:szCs w:val="24"/>
          <w:lang w:val="en-GB"/>
        </w:rPr>
        <w:t>Die</w:t>
      </w:r>
      <w:r w:rsidRPr="00D123FB">
        <w:rPr>
          <w:rFonts w:cs="Times New Roman"/>
          <w:szCs w:val="24"/>
          <w:lang w:val="en-GB"/>
        </w:rPr>
        <w:t xml:space="preserve">, i.e. if an individual arrives </w:t>
      </w:r>
      <w:proofErr w:type="gramStart"/>
      <w:r w:rsidRPr="00D123FB">
        <w:rPr>
          <w:rFonts w:cs="Times New Roman"/>
          <w:szCs w:val="24"/>
          <w:lang w:val="en-GB"/>
        </w:rPr>
        <w:t>into</w:t>
      </w:r>
      <w:proofErr w:type="gramEnd"/>
      <w:r w:rsidRPr="00D123FB">
        <w:rPr>
          <w:rFonts w:cs="Times New Roman"/>
          <w:szCs w:val="24"/>
          <w:lang w:val="en-GB"/>
        </w:rPr>
        <w:t xml:space="preserve"> an unsuitable cell it dies. Click on the </w:t>
      </w:r>
      <w:r w:rsidRPr="00D77815">
        <w:rPr>
          <w:rFonts w:cs="Times New Roman"/>
          <w:i/>
          <w:szCs w:val="24"/>
          <w:lang w:val="en-GB"/>
        </w:rPr>
        <w:t>OK</w:t>
      </w:r>
      <w:r w:rsidRPr="00D123FB">
        <w:rPr>
          <w:rFonts w:cs="Times New Roman"/>
          <w:szCs w:val="24"/>
          <w:lang w:val="en-GB"/>
        </w:rPr>
        <w:t xml:space="preserve"> button to close the </w:t>
      </w:r>
      <w:r w:rsidRPr="00D123FB">
        <w:rPr>
          <w:rFonts w:cs="Times New Roman"/>
          <w:i/>
          <w:szCs w:val="24"/>
          <w:lang w:val="en-GB"/>
        </w:rPr>
        <w:t>Species Parameters</w:t>
      </w:r>
      <w:r w:rsidRPr="00D123FB">
        <w:rPr>
          <w:rFonts w:cs="Times New Roman"/>
          <w:szCs w:val="24"/>
          <w:lang w:val="en-GB"/>
        </w:rPr>
        <w:t xml:space="preserve"> window and save the parameters.</w:t>
      </w:r>
    </w:p>
    <w:p w14:paraId="2E59CA2F"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45AE32FB" w14:textId="71C37191"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Click on </w:t>
      </w:r>
      <w:r w:rsidRPr="00D123FB">
        <w:rPr>
          <w:rFonts w:cs="Times New Roman"/>
          <w:i/>
          <w:szCs w:val="24"/>
          <w:lang w:val="en-GB"/>
        </w:rPr>
        <w:t>Parameters setting </w:t>
      </w:r>
      <w:r w:rsidRPr="00D123FB">
        <w:rPr>
          <w:rFonts w:cs="Times New Roman"/>
          <w:i/>
          <w:szCs w:val="24"/>
          <w:lang w:val="en-GB"/>
        </w:rPr>
        <w:sym w:font="Wingdings" w:char="F0E0"/>
      </w:r>
      <w:r w:rsidR="00D77815">
        <w:rPr>
          <w:rFonts w:cs="Times New Roman"/>
          <w:i/>
          <w:szCs w:val="24"/>
          <w:lang w:val="en-GB"/>
        </w:rPr>
        <w:t> </w:t>
      </w:r>
      <w:r w:rsidRPr="00D123FB">
        <w:rPr>
          <w:rFonts w:cs="Times New Roman"/>
          <w:i/>
          <w:szCs w:val="24"/>
          <w:lang w:val="en-GB"/>
        </w:rPr>
        <w:t>Simulations</w:t>
      </w:r>
      <w:r w:rsidR="008501A8">
        <w:rPr>
          <w:rFonts w:cs="Times New Roman"/>
          <w:szCs w:val="24"/>
          <w:lang w:val="en-GB"/>
        </w:rPr>
        <w:t>, and then s</w:t>
      </w:r>
      <w:r w:rsidRPr="00D123FB">
        <w:rPr>
          <w:rFonts w:cs="Times New Roman"/>
          <w:szCs w:val="24"/>
          <w:lang w:val="en-GB"/>
        </w:rPr>
        <w:t xml:space="preserve">et the following parameters: </w:t>
      </w:r>
      <w:r w:rsidRPr="00D123FB">
        <w:rPr>
          <w:rFonts w:cs="Times New Roman"/>
          <w:i/>
          <w:szCs w:val="24"/>
          <w:lang w:val="en-GB"/>
        </w:rPr>
        <w:t>S</w:t>
      </w:r>
      <w:r>
        <w:rPr>
          <w:rFonts w:cs="Times New Roman"/>
          <w:i/>
          <w:szCs w:val="24"/>
          <w:lang w:val="en-GB"/>
        </w:rPr>
        <w:t>imulation number</w:t>
      </w:r>
      <w:r>
        <w:rPr>
          <w:rFonts w:cs="Times New Roman"/>
          <w:szCs w:val="24"/>
          <w:lang w:val="en-GB"/>
        </w:rPr>
        <w:t> = </w:t>
      </w:r>
      <w:r w:rsidRPr="00D123FB">
        <w:rPr>
          <w:rFonts w:cs="Times New Roman"/>
          <w:szCs w:val="24"/>
          <w:lang w:val="en-GB"/>
        </w:rPr>
        <w:t xml:space="preserve">0; </w:t>
      </w:r>
      <w:r w:rsidRPr="00D123FB">
        <w:rPr>
          <w:rFonts w:cs="Times New Roman"/>
          <w:i/>
          <w:szCs w:val="24"/>
          <w:lang w:val="en-GB"/>
        </w:rPr>
        <w:t>Nr. Replicates</w:t>
      </w:r>
      <w:r>
        <w:rPr>
          <w:rFonts w:cs="Times New Roman"/>
          <w:szCs w:val="24"/>
          <w:lang w:val="en-GB"/>
        </w:rPr>
        <w:t> = </w:t>
      </w:r>
      <w:r w:rsidR="008501A8">
        <w:rPr>
          <w:rFonts w:cs="Times New Roman"/>
          <w:szCs w:val="24"/>
          <w:lang w:val="en-GB"/>
        </w:rPr>
        <w:t>5</w:t>
      </w:r>
      <w:r w:rsidRPr="00D123FB">
        <w:rPr>
          <w:rFonts w:cs="Times New Roman"/>
          <w:szCs w:val="24"/>
          <w:lang w:val="en-GB"/>
        </w:rPr>
        <w:t xml:space="preserve">; </w:t>
      </w:r>
      <w:r w:rsidRPr="00D123FB">
        <w:rPr>
          <w:rFonts w:cs="Times New Roman"/>
          <w:i/>
          <w:szCs w:val="24"/>
          <w:lang w:val="en-GB"/>
        </w:rPr>
        <w:t>Nr. Years</w:t>
      </w:r>
      <w:r>
        <w:rPr>
          <w:rFonts w:cs="Times New Roman"/>
          <w:szCs w:val="24"/>
          <w:lang w:val="en-GB"/>
        </w:rPr>
        <w:t> = </w:t>
      </w:r>
      <w:r w:rsidRPr="00D123FB">
        <w:rPr>
          <w:rFonts w:cs="Times New Roman"/>
          <w:szCs w:val="24"/>
          <w:lang w:val="en-GB"/>
        </w:rPr>
        <w:t xml:space="preserve">100. Click on the button </w:t>
      </w:r>
      <w:r w:rsidRPr="00D123FB">
        <w:rPr>
          <w:rFonts w:cs="Times New Roman"/>
          <w:i/>
          <w:szCs w:val="24"/>
          <w:lang w:val="en-GB"/>
        </w:rPr>
        <w:t>Set </w:t>
      </w:r>
      <w:r>
        <w:rPr>
          <w:rFonts w:cs="Times New Roman"/>
          <w:i/>
          <w:szCs w:val="24"/>
          <w:lang w:val="en-GB"/>
        </w:rPr>
        <w:t>Initialis</w:t>
      </w:r>
      <w:r w:rsidRPr="00D123FB">
        <w:rPr>
          <w:rFonts w:cs="Times New Roman"/>
          <w:i/>
          <w:szCs w:val="24"/>
          <w:lang w:val="en-GB"/>
        </w:rPr>
        <w:t>ation Rules</w:t>
      </w:r>
      <w:r w:rsidRPr="00D123FB">
        <w:rPr>
          <w:rFonts w:cs="Times New Roman"/>
          <w:szCs w:val="24"/>
          <w:lang w:val="en-GB"/>
        </w:rPr>
        <w:t xml:space="preserve"> to set how the simulation will be </w:t>
      </w:r>
      <w:r>
        <w:rPr>
          <w:rFonts w:cs="Times New Roman"/>
          <w:szCs w:val="24"/>
          <w:lang w:val="en-GB"/>
        </w:rPr>
        <w:t>initialis</w:t>
      </w:r>
      <w:r w:rsidRPr="00D123FB">
        <w:rPr>
          <w:rFonts w:cs="Times New Roman"/>
          <w:szCs w:val="24"/>
          <w:lang w:val="en-GB"/>
        </w:rPr>
        <w:t xml:space="preserve">ed. We want to </w:t>
      </w:r>
      <w:r>
        <w:rPr>
          <w:rFonts w:cs="Times New Roman"/>
          <w:szCs w:val="24"/>
          <w:lang w:val="en-GB"/>
        </w:rPr>
        <w:t>initialis</w:t>
      </w:r>
      <w:r w:rsidRPr="00D123FB">
        <w:rPr>
          <w:rFonts w:cs="Times New Roman"/>
          <w:szCs w:val="24"/>
          <w:lang w:val="en-GB"/>
        </w:rPr>
        <w:t>e all the habitat cells that are present inside the 10</w:t>
      </w:r>
      <w:r w:rsidR="008501A8">
        <w:rPr>
          <w:rFonts w:cs="Times New Roman"/>
          <w:szCs w:val="24"/>
          <w:lang w:val="en-GB"/>
        </w:rPr>
        <w:t> </w:t>
      </w:r>
      <w:r w:rsidRPr="00D123FB">
        <w:rPr>
          <w:rFonts w:cs="Times New Roman"/>
          <w:szCs w:val="24"/>
          <w:lang w:val="en-GB"/>
        </w:rPr>
        <w:t>km x 10</w:t>
      </w:r>
      <w:r w:rsidR="008501A8">
        <w:rPr>
          <w:rFonts w:cs="Times New Roman"/>
          <w:szCs w:val="24"/>
          <w:lang w:val="en-GB"/>
        </w:rPr>
        <w:t> </w:t>
      </w:r>
      <w:r w:rsidRPr="00D123FB">
        <w:rPr>
          <w:rFonts w:cs="Times New Roman"/>
          <w:szCs w:val="24"/>
          <w:lang w:val="en-GB"/>
        </w:rPr>
        <w:t xml:space="preserve">km cells of the species distribution, and we want each of those cells to be </w:t>
      </w:r>
      <w:r>
        <w:rPr>
          <w:rFonts w:cs="Times New Roman"/>
          <w:szCs w:val="24"/>
          <w:lang w:val="en-GB"/>
        </w:rPr>
        <w:t>initialis</w:t>
      </w:r>
      <w:r w:rsidRPr="00D123FB">
        <w:rPr>
          <w:rFonts w:cs="Times New Roman"/>
          <w:szCs w:val="24"/>
          <w:lang w:val="en-GB"/>
        </w:rPr>
        <w:t xml:space="preserve">ed at </w:t>
      </w:r>
      <w:proofErr w:type="gramStart"/>
      <w:r w:rsidRPr="00D123FB">
        <w:rPr>
          <w:rFonts w:cs="Times New Roman"/>
          <w:szCs w:val="24"/>
          <w:lang w:val="en-GB"/>
        </w:rPr>
        <w:t>its</w:t>
      </w:r>
      <w:proofErr w:type="gramEnd"/>
      <w:r w:rsidRPr="00D123FB">
        <w:rPr>
          <w:rFonts w:cs="Times New Roman"/>
          <w:szCs w:val="24"/>
          <w:lang w:val="en-GB"/>
        </w:rPr>
        <w:t xml:space="preserve"> carrying capacity. Select </w:t>
      </w:r>
      <w:r w:rsidRPr="00D123FB">
        <w:rPr>
          <w:rFonts w:cs="Times New Roman"/>
          <w:i/>
          <w:szCs w:val="24"/>
          <w:lang w:val="en-GB"/>
        </w:rPr>
        <w:t>From species’ distribution</w:t>
      </w:r>
      <w:r w:rsidRPr="00D123FB">
        <w:rPr>
          <w:rFonts w:cs="Times New Roman"/>
          <w:szCs w:val="24"/>
          <w:lang w:val="en-GB"/>
        </w:rPr>
        <w:t xml:space="preserve"> and </w:t>
      </w:r>
      <w:r w:rsidRPr="00D123FB">
        <w:rPr>
          <w:rFonts w:cs="Times New Roman"/>
          <w:i/>
          <w:szCs w:val="24"/>
          <w:lang w:val="en-GB"/>
        </w:rPr>
        <w:t>Initialise </w:t>
      </w:r>
      <w:r w:rsidRPr="00D123FB">
        <w:rPr>
          <w:rFonts w:cs="Times New Roman"/>
          <w:i/>
          <w:szCs w:val="24"/>
          <w:lang w:val="en-GB"/>
        </w:rPr>
        <w:sym w:font="Wingdings" w:char="F0E0"/>
      </w:r>
      <w:r w:rsidR="00037A8F">
        <w:rPr>
          <w:rFonts w:cs="Times New Roman"/>
          <w:i/>
          <w:szCs w:val="24"/>
          <w:lang w:val="en-GB"/>
        </w:rPr>
        <w:t> </w:t>
      </w:r>
      <w:r w:rsidRPr="00D123FB">
        <w:rPr>
          <w:rFonts w:cs="Times New Roman"/>
          <w:i/>
          <w:szCs w:val="24"/>
          <w:lang w:val="en-GB"/>
        </w:rPr>
        <w:t>All</w:t>
      </w:r>
      <w:r w:rsidR="00037A8F">
        <w:rPr>
          <w:rFonts w:cs="Times New Roman"/>
          <w:i/>
          <w:szCs w:val="24"/>
          <w:lang w:val="en-GB"/>
        </w:rPr>
        <w:t> cells within all </w:t>
      </w:r>
      <w:r w:rsidRPr="00D123FB">
        <w:rPr>
          <w:rFonts w:cs="Times New Roman"/>
          <w:i/>
          <w:szCs w:val="24"/>
          <w:lang w:val="en-GB"/>
        </w:rPr>
        <w:t>species</w:t>
      </w:r>
      <w:r w:rsidR="00037A8F">
        <w:rPr>
          <w:rFonts w:cs="Times New Roman"/>
          <w:i/>
          <w:szCs w:val="24"/>
          <w:lang w:val="en-GB"/>
        </w:rPr>
        <w:t> </w:t>
      </w:r>
      <w:r w:rsidRPr="00D123FB">
        <w:rPr>
          <w:rFonts w:cs="Times New Roman"/>
          <w:i/>
          <w:szCs w:val="24"/>
          <w:lang w:val="en-GB"/>
        </w:rPr>
        <w:t>presence</w:t>
      </w:r>
      <w:r w:rsidR="00037A8F">
        <w:rPr>
          <w:rFonts w:cs="Times New Roman"/>
          <w:i/>
          <w:szCs w:val="24"/>
          <w:lang w:val="en-GB"/>
        </w:rPr>
        <w:t> </w:t>
      </w:r>
      <w:r w:rsidRPr="00D123FB">
        <w:rPr>
          <w:rFonts w:cs="Times New Roman"/>
          <w:i/>
          <w:szCs w:val="24"/>
          <w:lang w:val="en-GB"/>
        </w:rPr>
        <w:t>cells</w:t>
      </w:r>
      <w:r w:rsidRPr="00D123FB">
        <w:rPr>
          <w:rFonts w:cs="Times New Roman"/>
          <w:szCs w:val="24"/>
          <w:lang w:val="en-GB"/>
        </w:rPr>
        <w:t xml:space="preserve">. </w:t>
      </w:r>
      <w:r>
        <w:rPr>
          <w:rFonts w:cs="Times New Roman"/>
          <w:szCs w:val="24"/>
          <w:lang w:val="en-GB"/>
        </w:rPr>
        <w:t>Change the</w:t>
      </w:r>
      <w:r w:rsidRPr="00D123FB">
        <w:rPr>
          <w:rFonts w:cs="Times New Roman"/>
          <w:szCs w:val="24"/>
          <w:lang w:val="en-GB"/>
        </w:rPr>
        <w:t xml:space="preserve"> setting</w:t>
      </w:r>
      <w:r>
        <w:rPr>
          <w:rFonts w:cs="Times New Roman"/>
          <w:szCs w:val="24"/>
          <w:lang w:val="en-GB"/>
        </w:rPr>
        <w:t xml:space="preserve"> of</w:t>
      </w:r>
      <w:r w:rsidRPr="00D123FB">
        <w:rPr>
          <w:rFonts w:cs="Times New Roman"/>
          <w:szCs w:val="24"/>
          <w:lang w:val="en-GB"/>
        </w:rPr>
        <w:t xml:space="preserve"> </w:t>
      </w:r>
      <w:r>
        <w:rPr>
          <w:rFonts w:cs="Times New Roman"/>
          <w:i/>
          <w:szCs w:val="24"/>
          <w:lang w:val="en-GB"/>
        </w:rPr>
        <w:t>N</w:t>
      </w:r>
      <w:r w:rsidR="007203E6">
        <w:rPr>
          <w:rFonts w:cs="Times New Roman"/>
          <w:i/>
          <w:szCs w:val="24"/>
          <w:lang w:val="en-GB"/>
        </w:rPr>
        <w:t>o</w:t>
      </w:r>
      <w:r>
        <w:rPr>
          <w:rFonts w:cs="Times New Roman"/>
          <w:i/>
          <w:szCs w:val="24"/>
          <w:lang w:val="en-GB"/>
        </w:rPr>
        <w:t>. of individuals per </w:t>
      </w:r>
      <w:proofErr w:type="gramStart"/>
      <w:r w:rsidRPr="00351FD5">
        <w:rPr>
          <w:rFonts w:cs="Times New Roman"/>
          <w:i/>
          <w:szCs w:val="24"/>
          <w:lang w:val="en-GB"/>
        </w:rPr>
        <w:t>cell</w:t>
      </w:r>
      <w:r>
        <w:rPr>
          <w:rFonts w:cs="Times New Roman"/>
          <w:i/>
          <w:szCs w:val="24"/>
          <w:lang w:val="en-GB"/>
        </w:rPr>
        <w:t> </w:t>
      </w:r>
      <w:r w:rsidRPr="002F49B1">
        <w:rPr>
          <w:rFonts w:cs="Times New Roman"/>
          <w:szCs w:val="24"/>
          <w:lang w:val="en-GB"/>
        </w:rPr>
        <w:t xml:space="preserve"> to</w:t>
      </w:r>
      <w:proofErr w:type="gramEnd"/>
      <w:r w:rsidRPr="002F49B1">
        <w:rPr>
          <w:rFonts w:cs="Times New Roman"/>
          <w:szCs w:val="24"/>
          <w:lang w:val="en-GB"/>
        </w:rPr>
        <w:t xml:space="preserve"> </w:t>
      </w:r>
      <w:r w:rsidRPr="00D123FB">
        <w:rPr>
          <w:rFonts w:cs="Times New Roman"/>
          <w:i/>
          <w:szCs w:val="24"/>
          <w:lang w:val="en-GB"/>
        </w:rPr>
        <w:t>at K</w:t>
      </w:r>
      <w:r w:rsidRPr="00D123FB">
        <w:rPr>
          <w:rFonts w:cs="Times New Roman"/>
          <w:szCs w:val="24"/>
          <w:lang w:val="en-GB"/>
        </w:rPr>
        <w:t xml:space="preserve"> and click </w:t>
      </w:r>
      <w:r w:rsidRPr="002F49B1">
        <w:rPr>
          <w:rFonts w:cs="Times New Roman"/>
          <w:i/>
          <w:szCs w:val="24"/>
          <w:lang w:val="en-GB"/>
        </w:rPr>
        <w:t>OK</w:t>
      </w:r>
      <w:r w:rsidRPr="00D123FB">
        <w:rPr>
          <w:rFonts w:cs="Times New Roman"/>
          <w:szCs w:val="24"/>
          <w:lang w:val="en-GB"/>
        </w:rPr>
        <w:t xml:space="preserve"> to return to the simulation parameters window. For this first run we do not want any environmental stochasticity. Select </w:t>
      </w:r>
      <w:r w:rsidRPr="00D123FB">
        <w:rPr>
          <w:rFonts w:cs="Times New Roman"/>
          <w:i/>
          <w:szCs w:val="24"/>
          <w:lang w:val="en-GB"/>
        </w:rPr>
        <w:t>Outputs </w:t>
      </w:r>
      <w:r w:rsidRPr="00D123FB">
        <w:rPr>
          <w:rFonts w:cs="Times New Roman"/>
          <w:i/>
          <w:szCs w:val="24"/>
          <w:lang w:val="en-GB"/>
        </w:rPr>
        <w:sym w:font="Wingdings" w:char="F0E0"/>
      </w:r>
      <w:r>
        <w:rPr>
          <w:rFonts w:cs="Times New Roman"/>
          <w:i/>
          <w:szCs w:val="24"/>
          <w:lang w:val="en-GB"/>
        </w:rPr>
        <w:t xml:space="preserve"> </w:t>
      </w:r>
      <w:r w:rsidRPr="00D123FB">
        <w:rPr>
          <w:rFonts w:cs="Times New Roman"/>
          <w:i/>
          <w:szCs w:val="24"/>
          <w:lang w:val="en-GB"/>
        </w:rPr>
        <w:t>Range</w:t>
      </w:r>
      <w:r>
        <w:rPr>
          <w:rFonts w:cs="Times New Roman"/>
          <w:szCs w:val="24"/>
          <w:lang w:val="en-GB"/>
        </w:rPr>
        <w:t xml:space="preserve"> </w:t>
      </w:r>
      <w:r w:rsidRPr="00D123FB">
        <w:rPr>
          <w:rFonts w:cs="Times New Roman"/>
          <w:szCs w:val="24"/>
          <w:lang w:val="en-GB"/>
        </w:rPr>
        <w:t xml:space="preserve">and </w:t>
      </w:r>
      <w:r w:rsidR="008501A8">
        <w:rPr>
          <w:rFonts w:cs="Times New Roman"/>
          <w:szCs w:val="24"/>
          <w:lang w:val="en-GB"/>
        </w:rPr>
        <w:t>change</w:t>
      </w:r>
      <w:r w:rsidRPr="00D123FB">
        <w:rPr>
          <w:rFonts w:cs="Times New Roman"/>
          <w:szCs w:val="24"/>
          <w:lang w:val="en-GB"/>
        </w:rPr>
        <w:t xml:space="preserve"> </w:t>
      </w:r>
      <w:r w:rsidR="008501A8">
        <w:rPr>
          <w:rFonts w:cs="Times New Roman"/>
          <w:i/>
          <w:szCs w:val="24"/>
          <w:lang w:val="en-GB"/>
        </w:rPr>
        <w:t>Frequency</w:t>
      </w:r>
      <w:r w:rsidRPr="00D123FB">
        <w:rPr>
          <w:rFonts w:cs="Times New Roman"/>
          <w:szCs w:val="24"/>
          <w:lang w:val="en-GB"/>
        </w:rPr>
        <w:t xml:space="preserve"> to 5. Finally, select </w:t>
      </w:r>
      <w:r>
        <w:rPr>
          <w:rFonts w:cs="Times New Roman"/>
          <w:i/>
          <w:szCs w:val="24"/>
          <w:lang w:val="en-GB"/>
        </w:rPr>
        <w:t>Save Maps </w:t>
      </w:r>
      <w:r w:rsidRPr="00D123FB">
        <w:rPr>
          <w:rFonts w:cs="Times New Roman"/>
          <w:i/>
          <w:szCs w:val="24"/>
          <w:lang w:val="en-GB"/>
        </w:rPr>
        <w:sym w:font="Wingdings" w:char="F0E0"/>
      </w:r>
      <w:r w:rsidRPr="00D123FB">
        <w:rPr>
          <w:rFonts w:cs="Times New Roman"/>
          <w:i/>
          <w:szCs w:val="24"/>
          <w:lang w:val="en-GB"/>
        </w:rPr>
        <w:t xml:space="preserve"> Yes</w:t>
      </w:r>
      <w:r w:rsidRPr="00D123FB">
        <w:rPr>
          <w:rFonts w:cs="Times New Roman"/>
          <w:szCs w:val="24"/>
          <w:lang w:val="en-GB"/>
        </w:rPr>
        <w:t xml:space="preserve">, set </w:t>
      </w:r>
      <w:r w:rsidRPr="00D123FB">
        <w:rPr>
          <w:rFonts w:cs="Times New Roman"/>
          <w:i/>
          <w:szCs w:val="24"/>
          <w:lang w:val="en-GB"/>
        </w:rPr>
        <w:t>Every (years)</w:t>
      </w:r>
      <w:r w:rsidRPr="00D123FB">
        <w:rPr>
          <w:rFonts w:cs="Times New Roman"/>
          <w:szCs w:val="24"/>
          <w:lang w:val="en-GB"/>
        </w:rPr>
        <w:t xml:space="preserve"> to 5 and select </w:t>
      </w:r>
      <w:r w:rsidRPr="00D123FB">
        <w:rPr>
          <w:rFonts w:cs="Times New Roman"/>
          <w:i/>
          <w:szCs w:val="24"/>
          <w:lang w:val="en-GB"/>
        </w:rPr>
        <w:t>Draw loaded species’ distribution</w:t>
      </w:r>
      <w:r w:rsidRPr="00D123FB">
        <w:rPr>
          <w:rFonts w:cs="Times New Roman"/>
          <w:szCs w:val="24"/>
          <w:lang w:val="en-GB"/>
        </w:rPr>
        <w:t xml:space="preserve">. Click </w:t>
      </w:r>
      <w:r w:rsidRPr="002F49B1">
        <w:rPr>
          <w:rFonts w:cs="Times New Roman"/>
          <w:i/>
          <w:szCs w:val="24"/>
          <w:lang w:val="en-GB"/>
        </w:rPr>
        <w:t>OK</w:t>
      </w:r>
      <w:r w:rsidRPr="00D123FB">
        <w:rPr>
          <w:rFonts w:cs="Times New Roman"/>
          <w:szCs w:val="24"/>
          <w:lang w:val="en-GB"/>
        </w:rPr>
        <w:t xml:space="preserve"> to save the parameters and close the window. Note that this will produce a total of </w:t>
      </w:r>
      <w:r w:rsidR="008501A8">
        <w:rPr>
          <w:rFonts w:cs="Times New Roman"/>
          <w:szCs w:val="24"/>
          <w:lang w:val="en-GB"/>
        </w:rPr>
        <w:t>105</w:t>
      </w:r>
      <w:r w:rsidRPr="00D123FB">
        <w:rPr>
          <w:rFonts w:cs="Times New Roman"/>
          <w:szCs w:val="24"/>
          <w:lang w:val="en-GB"/>
        </w:rPr>
        <w:t xml:space="preserve"> maps (</w:t>
      </w:r>
      <w:r w:rsidR="008501A8">
        <w:rPr>
          <w:rFonts w:cs="Times New Roman"/>
          <w:szCs w:val="24"/>
          <w:lang w:val="en-GB"/>
        </w:rPr>
        <w:t>5</w:t>
      </w:r>
      <w:r w:rsidRPr="00D123FB">
        <w:rPr>
          <w:rFonts w:cs="Times New Roman"/>
          <w:szCs w:val="24"/>
          <w:lang w:val="en-GB"/>
        </w:rPr>
        <w:t xml:space="preserve"> replicates x 21 years), and you might decide to produce maps only for a smaller number of replicates or to set a longer interval.</w:t>
      </w:r>
    </w:p>
    <w:p w14:paraId="46E6B315" w14:textId="4966299F" w:rsidR="0067520E" w:rsidRPr="00D123FB" w:rsidRDefault="0067520E" w:rsidP="009704C4">
      <w:pPr>
        <w:pStyle w:val="Numbered"/>
        <w:keepNext/>
      </w:pPr>
      <w:r w:rsidRPr="00D123FB">
        <w:t xml:space="preserve">The simulation is now ready to be started by clicking on </w:t>
      </w:r>
      <w:r w:rsidRPr="00D123FB">
        <w:rPr>
          <w:i/>
        </w:rPr>
        <w:t>Run</w:t>
      </w:r>
      <w:r w:rsidRPr="00D123FB">
        <w:t xml:space="preserve"> in the main menu. It will run for </w:t>
      </w:r>
      <w:r w:rsidR="008501A8">
        <w:t>5</w:t>
      </w:r>
      <w:r w:rsidRPr="00D123FB">
        <w:t xml:space="preserve"> replicates </w:t>
      </w:r>
      <w:r>
        <w:t xml:space="preserve">(which may take </w:t>
      </w:r>
      <w:r w:rsidR="008501A8">
        <w:t xml:space="preserve">several </w:t>
      </w:r>
      <w:r>
        <w:t xml:space="preserve">minutes to complete) </w:t>
      </w:r>
      <w:r w:rsidRPr="00D123FB">
        <w:t xml:space="preserve">and produce outputs in the </w:t>
      </w:r>
      <w:r w:rsidRPr="00744096">
        <w:rPr>
          <w:b/>
          <w:i/>
        </w:rPr>
        <w:t>Outputs</w:t>
      </w:r>
      <w:r w:rsidRPr="00D123FB">
        <w:t xml:space="preserve"> and </w:t>
      </w:r>
      <w:proofErr w:type="spellStart"/>
      <w:r w:rsidRPr="00744096">
        <w:rPr>
          <w:b/>
          <w:i/>
        </w:rPr>
        <w:t>Output_Maps</w:t>
      </w:r>
      <w:proofErr w:type="spellEnd"/>
      <w:r w:rsidRPr="00D123FB">
        <w:t xml:space="preserve"> folders. At the end of the simulation the screen should look something like this:</w:t>
      </w:r>
    </w:p>
    <w:p w14:paraId="1B70F5B0" w14:textId="3381D705" w:rsidR="0067520E" w:rsidRPr="00D123FB" w:rsidRDefault="00587B80" w:rsidP="007911EF">
      <w:pPr>
        <w:pStyle w:val="Diagram"/>
        <w:ind w:left="360"/>
      </w:pPr>
      <w:r>
        <w:drawing>
          <wp:inline distT="0" distB="0" distL="0" distR="0" wp14:anchorId="55F4CA23" wp14:editId="5C429DA0">
            <wp:extent cx="5486400" cy="3282696"/>
            <wp:effectExtent l="19050" t="19050" r="1905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282696"/>
                    </a:xfrm>
                    <a:prstGeom prst="rect">
                      <a:avLst/>
                    </a:prstGeom>
                    <a:noFill/>
                    <a:ln w="12700">
                      <a:solidFill>
                        <a:schemeClr val="tx1"/>
                      </a:solidFill>
                    </a:ln>
                  </pic:spPr>
                </pic:pic>
              </a:graphicData>
            </a:graphic>
          </wp:inline>
        </w:drawing>
      </w:r>
    </w:p>
    <w:p w14:paraId="578E183C" w14:textId="02A5FA6A" w:rsidR="0067520E" w:rsidRPr="00D123FB" w:rsidRDefault="0067520E" w:rsidP="009704C4">
      <w:pPr>
        <w:pStyle w:val="NormalIndent"/>
        <w:keepNext/>
      </w:pPr>
      <w:r w:rsidRPr="00D123FB">
        <w:lastRenderedPageBreak/>
        <w:t xml:space="preserve">The range output, </w:t>
      </w:r>
      <w:r w:rsidRPr="00D123FB">
        <w:rPr>
          <w:i/>
        </w:rPr>
        <w:t>Sim0</w:t>
      </w:r>
      <w:r>
        <w:rPr>
          <w:i/>
        </w:rPr>
        <w:t>_</w:t>
      </w:r>
      <w:r w:rsidRPr="00D123FB">
        <w:rPr>
          <w:i/>
        </w:rPr>
        <w:t>Range.txt</w:t>
      </w:r>
      <w:r w:rsidRPr="00D123FB">
        <w:t>, should look like:</w:t>
      </w:r>
    </w:p>
    <w:p w14:paraId="01449197" w14:textId="77777777" w:rsidR="0067520E" w:rsidRPr="00D123FB" w:rsidRDefault="0067520E" w:rsidP="00C57BF9">
      <w:pPr>
        <w:pStyle w:val="Diagram"/>
      </w:pPr>
      <w:r w:rsidRPr="00D123FB">
        <w:drawing>
          <wp:inline distT="0" distB="0" distL="0" distR="0" wp14:anchorId="3B452606" wp14:editId="50D4813E">
            <wp:extent cx="3176045" cy="2637011"/>
            <wp:effectExtent l="19050" t="19050" r="24355" b="10939"/>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t="10074" r="44623" b="8049"/>
                    <a:stretch>
                      <a:fillRect/>
                    </a:stretch>
                  </pic:blipFill>
                  <pic:spPr bwMode="auto">
                    <a:xfrm>
                      <a:off x="0" y="0"/>
                      <a:ext cx="3176045" cy="2637011"/>
                    </a:xfrm>
                    <a:prstGeom prst="rect">
                      <a:avLst/>
                    </a:prstGeom>
                    <a:noFill/>
                    <a:ln w="12700">
                      <a:solidFill>
                        <a:schemeClr val="tx1"/>
                      </a:solidFill>
                      <a:miter lim="800000"/>
                      <a:headEnd/>
                      <a:tailEnd/>
                    </a:ln>
                  </pic:spPr>
                </pic:pic>
              </a:graphicData>
            </a:graphic>
          </wp:inline>
        </w:drawing>
      </w:r>
    </w:p>
    <w:p w14:paraId="3E91EE86" w14:textId="0FCDFCB0" w:rsidR="0067520E" w:rsidRPr="00D123FB" w:rsidRDefault="0067520E" w:rsidP="009704C4">
      <w:pPr>
        <w:pStyle w:val="NormalIndent"/>
      </w:pPr>
      <w:r w:rsidRPr="00D123FB">
        <w:t xml:space="preserve">The meanings of the different columns are described in </w:t>
      </w:r>
      <w:hyperlink w:anchor="_Outputs" w:history="1">
        <w:r>
          <w:rPr>
            <w:rStyle w:val="Hyperlink"/>
            <w:szCs w:val="24"/>
          </w:rPr>
          <w:t>section </w:t>
        </w:r>
        <w:r w:rsidRPr="00D123FB">
          <w:rPr>
            <w:rStyle w:val="Hyperlink"/>
            <w:szCs w:val="24"/>
          </w:rPr>
          <w:t>3.4</w:t>
        </w:r>
      </w:hyperlink>
      <w:r w:rsidRPr="00D123FB">
        <w:t xml:space="preserve">. </w:t>
      </w:r>
      <w:proofErr w:type="gramStart"/>
      <w:r w:rsidRPr="00D123FB">
        <w:t>In order to</w:t>
      </w:r>
      <w:proofErr w:type="gramEnd"/>
      <w:r w:rsidRPr="00D123FB">
        <w:t xml:space="preserve"> produce </w:t>
      </w:r>
      <w:r>
        <w:t>Figure </w:t>
      </w:r>
      <w:r w:rsidRPr="00D123FB">
        <w:t xml:space="preserve">2a in the paper, we plotted the number of occupied cells (column E) against years (column B), considering each replicate </w:t>
      </w:r>
      <w:r w:rsidR="00587B80">
        <w:t xml:space="preserve">(we ran 20 in that case) </w:t>
      </w:r>
      <w:r w:rsidRPr="00D123FB">
        <w:t>as a single line. The values reported in the paper for the mean rate of range expansion were calculated by taking the arithmetic mean and standard deviation across replicates of the rate of increase in number of occupied cells, i.e. (</w:t>
      </w:r>
      <w:r w:rsidRPr="00D123FB">
        <w:rPr>
          <w:i/>
        </w:rPr>
        <w:t>NOccupCells_Year100</w:t>
      </w:r>
      <w:r w:rsidRPr="00D123FB">
        <w:t xml:space="preserve"> - </w:t>
      </w:r>
      <w:r w:rsidRPr="00D123FB">
        <w:rPr>
          <w:i/>
        </w:rPr>
        <w:t>NoccupCells_Year0</w:t>
      </w:r>
      <w:r w:rsidRPr="00D123FB">
        <w:t xml:space="preserve">) / 100. </w:t>
      </w:r>
    </w:p>
    <w:p w14:paraId="7F786C02" w14:textId="77777777" w:rsidR="0067520E" w:rsidRPr="00D123FB" w:rsidRDefault="0067520E" w:rsidP="009704C4">
      <w:r w:rsidRPr="00D123FB">
        <w:t xml:space="preserve">In the next step of this </w:t>
      </w:r>
      <w:proofErr w:type="gramStart"/>
      <w:r w:rsidRPr="00D123FB">
        <w:t>exercise</w:t>
      </w:r>
      <w:proofErr w:type="gramEnd"/>
      <w:r w:rsidRPr="00D123FB">
        <w:t xml:space="preserve"> we explored how the results are affected if we include the possibility of rare long-distance dispersal events (</w:t>
      </w:r>
      <w:r>
        <w:t>Figure </w:t>
      </w:r>
      <w:r w:rsidRPr="00D123FB">
        <w:t xml:space="preserve">2b in the paper). If you have not closed the program from the previous exercise, click on </w:t>
      </w:r>
      <w:r w:rsidRPr="00D123FB">
        <w:rPr>
          <w:i/>
        </w:rPr>
        <w:t>Refresh</w:t>
      </w:r>
      <w:r w:rsidRPr="00D123FB">
        <w:t xml:space="preserve"> in the main menu. This allows changing only the desired parameters without having to re-load the landscape and reset all the parameters. If you have closed the program, re-open it and repeat </w:t>
      </w:r>
      <w:r>
        <w:t>steps</w:t>
      </w:r>
      <w:r w:rsidRPr="00D123FB">
        <w:t xml:space="preserve"> 1 to </w:t>
      </w:r>
      <w:r>
        <w:t>4 above</w:t>
      </w:r>
      <w:r w:rsidRPr="00D123FB">
        <w:t xml:space="preserve">. We need to change the parameters for the transfer phase. Go to </w:t>
      </w:r>
      <w:r w:rsidRPr="00D123FB">
        <w:rPr>
          <w:i/>
        </w:rPr>
        <w:t>Parameters setting </w:t>
      </w:r>
      <w:r w:rsidRPr="00D123FB">
        <w:rPr>
          <w:i/>
        </w:rPr>
        <w:sym w:font="Wingdings" w:char="F0E0"/>
      </w:r>
      <w:r>
        <w:rPr>
          <w:i/>
        </w:rPr>
        <w:t xml:space="preserve"> </w:t>
      </w:r>
      <w:r w:rsidRPr="00D123FB">
        <w:rPr>
          <w:i/>
        </w:rPr>
        <w:t>Species </w:t>
      </w:r>
      <w:r w:rsidRPr="00D123FB">
        <w:rPr>
          <w:i/>
        </w:rPr>
        <w:sym w:font="Wingdings" w:char="F0E0"/>
      </w:r>
      <w:r>
        <w:rPr>
          <w:i/>
        </w:rPr>
        <w:t xml:space="preserve"> </w:t>
      </w:r>
      <w:r w:rsidRPr="00D123FB">
        <w:rPr>
          <w:i/>
        </w:rPr>
        <w:t>Dispersal</w:t>
      </w:r>
      <w:r w:rsidRPr="00D123FB">
        <w:t xml:space="preserve"> and in the </w:t>
      </w:r>
      <w:proofErr w:type="gramStart"/>
      <w:r w:rsidRPr="00D123FB">
        <w:rPr>
          <w:i/>
        </w:rPr>
        <w:t>Transfer</w:t>
      </w:r>
      <w:proofErr w:type="gramEnd"/>
      <w:r w:rsidRPr="00D123FB">
        <w:t xml:space="preserve"> section select </w:t>
      </w:r>
      <w:r w:rsidRPr="00D123FB">
        <w:rPr>
          <w:i/>
        </w:rPr>
        <w:t>Double</w:t>
      </w:r>
      <w:r>
        <w:rPr>
          <w:i/>
        </w:rPr>
        <w:t> </w:t>
      </w:r>
      <w:r w:rsidRPr="00D123FB">
        <w:rPr>
          <w:i/>
        </w:rPr>
        <w:t>negative</w:t>
      </w:r>
      <w:r>
        <w:rPr>
          <w:i/>
        </w:rPr>
        <w:t> </w:t>
      </w:r>
      <w:r w:rsidRPr="00D123FB">
        <w:rPr>
          <w:i/>
        </w:rPr>
        <w:t>exponential</w:t>
      </w:r>
      <w:r w:rsidRPr="00D123FB">
        <w:t xml:space="preserve">. Set </w:t>
      </w:r>
      <w:r w:rsidRPr="00D123FB">
        <w:rPr>
          <w:i/>
        </w:rPr>
        <w:t>Mean distance I</w:t>
      </w:r>
      <w:r>
        <w:t> = </w:t>
      </w:r>
      <w:r w:rsidRPr="00D123FB">
        <w:t xml:space="preserve">2,000m, </w:t>
      </w:r>
      <w:r w:rsidRPr="00D123FB">
        <w:rPr>
          <w:i/>
        </w:rPr>
        <w:t>Mean distance II</w:t>
      </w:r>
      <w:r>
        <w:t> = </w:t>
      </w:r>
      <w:r w:rsidRPr="00D123FB">
        <w:t xml:space="preserve">10,000m and </w:t>
      </w:r>
      <w:r w:rsidRPr="00D123FB">
        <w:rPr>
          <w:i/>
        </w:rPr>
        <w:t>P kernel I</w:t>
      </w:r>
      <w:r>
        <w:t> = </w:t>
      </w:r>
      <w:r w:rsidRPr="00D123FB">
        <w:t xml:space="preserve">0.99 (i.e. </w:t>
      </w:r>
      <w:proofErr w:type="gramStart"/>
      <w:r w:rsidRPr="00D123FB">
        <w:t>each individual</w:t>
      </w:r>
      <w:proofErr w:type="gramEnd"/>
      <w:r w:rsidRPr="00D123FB">
        <w:t xml:space="preserve"> has 0.01 probability of dispersing according to the second kernel). In the </w:t>
      </w:r>
      <w:r w:rsidRPr="00D123FB">
        <w:rPr>
          <w:i/>
        </w:rPr>
        <w:t>Simulation</w:t>
      </w:r>
      <w:r>
        <w:rPr>
          <w:i/>
        </w:rPr>
        <w:t> </w:t>
      </w:r>
      <w:r w:rsidRPr="00D123FB">
        <w:rPr>
          <w:i/>
        </w:rPr>
        <w:t>parameters</w:t>
      </w:r>
      <w:r w:rsidRPr="00D123FB">
        <w:t xml:space="preserve"> window, change the </w:t>
      </w:r>
      <w:r w:rsidRPr="0044544A">
        <w:rPr>
          <w:i/>
        </w:rPr>
        <w:t>Simulation number</w:t>
      </w:r>
      <w:r w:rsidRPr="00D123FB">
        <w:t xml:space="preserve"> to 1 to avoid overwriting the previous output. </w:t>
      </w:r>
      <w:r w:rsidRPr="002F49B1">
        <w:rPr>
          <w:i/>
        </w:rPr>
        <w:t>Run</w:t>
      </w:r>
      <w:r w:rsidRPr="00D123FB">
        <w:t xml:space="preserve"> the simulation as before. You will see, both from the </w:t>
      </w:r>
      <w:r>
        <w:t>visualis</w:t>
      </w:r>
      <w:r w:rsidRPr="00D123FB">
        <w:t xml:space="preserve">ations and from the output, how having just 1% of individuals dispersing long distance can substantially increase the </w:t>
      </w:r>
      <w:r>
        <w:t>modelled</w:t>
      </w:r>
      <w:r w:rsidRPr="00D123FB">
        <w:t xml:space="preserve"> range expansion. Moreover, the expansion rate is no longer steady through the suitable </w:t>
      </w:r>
      <w:proofErr w:type="gramStart"/>
      <w:r w:rsidRPr="00D123FB">
        <w:t>habitat, but</w:t>
      </w:r>
      <w:proofErr w:type="gramEnd"/>
      <w:r w:rsidRPr="00D123FB">
        <w:t xml:space="preserve"> is a combination of slow local expansion and occasional jumps which create coloni</w:t>
      </w:r>
      <w:r>
        <w:t>s</w:t>
      </w:r>
      <w:r w:rsidRPr="00D123FB">
        <w:t>ation foci from which the expansion proceeds further. This increases the variance between the runs, thereby increasing the uncertainty around the projection.</w:t>
      </w:r>
    </w:p>
    <w:p w14:paraId="49D49285" w14:textId="77777777" w:rsidR="0067520E" w:rsidRPr="00D123FB" w:rsidRDefault="0067520E" w:rsidP="009704C4">
      <w:r w:rsidRPr="00D123FB">
        <w:t>Finally, we incorporated temporal environmental stochasticity (Figs. 2c,d in the paper) which is recognized to be fundamental for both ecologi</w:t>
      </w:r>
      <w:r>
        <w:t xml:space="preserve">cal and evolutionary processes </w:t>
      </w:r>
      <w:r>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fldChar w:fldCharType="separate"/>
      </w:r>
      <w:r w:rsidRPr="00351FD5">
        <w:rPr>
          <w:noProof/>
        </w:rPr>
        <w:t>(Ruokolainen et al. 2009)</w:t>
      </w:r>
      <w:r>
        <w:fldChar w:fldCharType="end"/>
      </w:r>
      <w:r w:rsidRPr="00D123FB">
        <w:t xml:space="preserve"> and it is expected to increase in frequency and become more auto-</w:t>
      </w:r>
      <w:r>
        <w:t xml:space="preserve">correlated with climate change </w:t>
      </w:r>
      <w:r>
        <w:fldChar w:fldCharType="begin" w:fldLock="1"/>
      </w:r>
      <w:r>
        <w:instrText>ADDIN CSL_CITATION { "citationItems" : [ { "id" : "ITEM-1",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"ITEM-1",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"ITEM-2",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"ITEM-2", "issue" : "37", "issued" : { "date-parts" : [ [ "2012", "9", "11" ] ] }, "page" : "E2415-23", "title" : "Perception of climate change.", "type" : "article-journal", "volume" : "109" }, "uris" : [ "http://www.mendeley.com/documents/?uuid=9f783410-36d9-44c8-a5bc-9213b0adc8c9"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fldChar w:fldCharType="separate"/>
      </w:r>
      <w:r w:rsidRPr="00351FD5">
        <w:rPr>
          <w:noProof/>
        </w:rPr>
        <w:t>(Easterling 2000; Coumou &amp; Rahmstorf 2012; Hansen et al. 2012)</w:t>
      </w:r>
      <w:r>
        <w:fldChar w:fldCharType="end"/>
      </w:r>
      <w:r w:rsidRPr="00D123FB">
        <w:t xml:space="preserve">. The options for the environmental stochasticity are set in the </w:t>
      </w:r>
      <w:r w:rsidRPr="00D123FB">
        <w:rPr>
          <w:i/>
        </w:rPr>
        <w:t>Simulation</w:t>
      </w:r>
      <w:r>
        <w:rPr>
          <w:i/>
        </w:rPr>
        <w:t> </w:t>
      </w:r>
      <w:r w:rsidRPr="00D123FB">
        <w:rPr>
          <w:i/>
        </w:rPr>
        <w:t>parameters</w:t>
      </w:r>
      <w:r w:rsidRPr="00D123FB">
        <w:t xml:space="preserve"> form. Check the box </w:t>
      </w:r>
      <w:r w:rsidRPr="00D123FB">
        <w:rPr>
          <w:i/>
        </w:rPr>
        <w:t>Environmental</w:t>
      </w:r>
      <w:r>
        <w:rPr>
          <w:i/>
        </w:rPr>
        <w:t> </w:t>
      </w:r>
      <w:r w:rsidRPr="00D123FB">
        <w:rPr>
          <w:i/>
        </w:rPr>
        <w:t>Stochasticity</w:t>
      </w:r>
      <w:r w:rsidRPr="00D123FB">
        <w:t xml:space="preserve">. For this </w:t>
      </w:r>
      <w:proofErr w:type="gramStart"/>
      <w:r w:rsidRPr="00D123FB">
        <w:t>example</w:t>
      </w:r>
      <w:proofErr w:type="gramEnd"/>
      <w:r w:rsidRPr="00D123FB">
        <w:t xml:space="preserve"> we used the options </w:t>
      </w:r>
      <w:r w:rsidRPr="00D123FB">
        <w:rPr>
          <w:i/>
        </w:rPr>
        <w:t>Global</w:t>
      </w:r>
      <w:r w:rsidRPr="00D123FB">
        <w:t xml:space="preserve"> (referring to the spatial extent) and </w:t>
      </w:r>
      <w:r w:rsidRPr="00D123FB">
        <w:rPr>
          <w:i/>
        </w:rPr>
        <w:t>in</w:t>
      </w:r>
      <w:r>
        <w:rPr>
          <w:i/>
        </w:rPr>
        <w:t> </w:t>
      </w:r>
      <w:r w:rsidRPr="00D123FB">
        <w:rPr>
          <w:i/>
        </w:rPr>
        <w:t>growth</w:t>
      </w:r>
      <w:r>
        <w:rPr>
          <w:i/>
        </w:rPr>
        <w:t> </w:t>
      </w:r>
      <w:r w:rsidRPr="00D123FB">
        <w:rPr>
          <w:i/>
        </w:rPr>
        <w:t>rate</w:t>
      </w:r>
      <w:r w:rsidRPr="00D123FB">
        <w:t xml:space="preserve"> (for methods see </w:t>
      </w:r>
      <w:hyperlink w:anchor="_Temporal_environmental_stochasticit" w:history="1">
        <w:r>
          <w:rPr>
            <w:rStyle w:val="Hyperlink"/>
            <w:szCs w:val="24"/>
          </w:rPr>
          <w:t>section </w:t>
        </w:r>
        <w:r w:rsidRPr="00D123FB">
          <w:rPr>
            <w:rStyle w:val="Hyperlink"/>
            <w:szCs w:val="24"/>
          </w:rPr>
          <w:t>2.3.4</w:t>
        </w:r>
      </w:hyperlink>
      <w:r w:rsidRPr="00D123FB">
        <w:t xml:space="preserve">). We explore two </w:t>
      </w:r>
      <w:r w:rsidRPr="00D123FB">
        <w:lastRenderedPageBreak/>
        <w:t>types of stochasticity: temporally uncorrelated (white noise) and positively correlated (red noise). For the first case (</w:t>
      </w:r>
      <w:r>
        <w:t>Figure </w:t>
      </w:r>
      <w:r w:rsidRPr="00D123FB">
        <w:t xml:space="preserve">2c in the paper) set the </w:t>
      </w:r>
      <w:r w:rsidRPr="00D123FB">
        <w:rPr>
          <w:i/>
        </w:rPr>
        <w:t>Temporal</w:t>
      </w:r>
      <w:r>
        <w:rPr>
          <w:i/>
        </w:rPr>
        <w:t> </w:t>
      </w:r>
      <w:r w:rsidRPr="00D123FB">
        <w:rPr>
          <w:i/>
        </w:rPr>
        <w:t>autocorrelation</w:t>
      </w:r>
      <w:r w:rsidRPr="00D123FB">
        <w:t xml:space="preserve"> to 0.0 and the </w:t>
      </w:r>
      <w:r w:rsidRPr="00D123FB">
        <w:rPr>
          <w:i/>
        </w:rPr>
        <w:t>Amplitude</w:t>
      </w:r>
      <w:r w:rsidRPr="00D123FB">
        <w:t xml:space="preserve"> to 0.25 (default options). Also, you need to set the range within which the growth rate is allowed to vary; set </w:t>
      </w:r>
      <w:r w:rsidRPr="00D123FB">
        <w:rPr>
          <w:i/>
        </w:rPr>
        <w:t>Min. growth rate</w:t>
      </w:r>
      <w:r>
        <w:t> = </w:t>
      </w:r>
      <w:r w:rsidRPr="00D123FB">
        <w:t xml:space="preserve">0.5 and </w:t>
      </w:r>
      <w:r w:rsidRPr="00D123FB">
        <w:rPr>
          <w:i/>
        </w:rPr>
        <w:t>Max. growth rate</w:t>
      </w:r>
      <w:r>
        <w:t> = </w:t>
      </w:r>
      <w:r w:rsidRPr="00D123FB">
        <w:t>2.5. Before running the simulation, remember to change the simulation number to 2. For the second case (</w:t>
      </w:r>
      <w:r>
        <w:t>Figure </w:t>
      </w:r>
      <w:r w:rsidRPr="00D123FB">
        <w:t xml:space="preserve">2d in the paper), set the </w:t>
      </w:r>
      <w:r w:rsidRPr="00D123FB">
        <w:rPr>
          <w:i/>
        </w:rPr>
        <w:t>Temporal</w:t>
      </w:r>
      <w:r>
        <w:rPr>
          <w:i/>
        </w:rPr>
        <w:t> </w:t>
      </w:r>
      <w:r w:rsidRPr="00D123FB">
        <w:rPr>
          <w:i/>
        </w:rPr>
        <w:t>autocorrelation</w:t>
      </w:r>
      <w:r w:rsidRPr="00D123FB">
        <w:t xml:space="preserve"> to 0.7 and leave the rest as before. Change the simulation number to 3 and run it. As we show in the paper, you will be able to see how temporal stochasticity hampers range expansion, as well as increasing the variance between simulations.</w:t>
      </w:r>
    </w:p>
    <w:p w14:paraId="7B05D3A7" w14:textId="77777777" w:rsidR="0067520E" w:rsidRPr="00D123FB" w:rsidRDefault="0067520E" w:rsidP="009E434A">
      <w:pPr>
        <w:pStyle w:val="Heading2"/>
        <w:numPr>
          <w:ilvl w:val="1"/>
          <w:numId w:val="14"/>
        </w:numPr>
      </w:pPr>
      <w:bookmarkStart w:id="698" w:name="_Exercise_2"/>
      <w:bookmarkStart w:id="699" w:name="_Toc54110099"/>
      <w:bookmarkEnd w:id="698"/>
      <w:r w:rsidRPr="00D123FB">
        <w:t>Exercise 2</w:t>
      </w:r>
      <w:bookmarkEnd w:id="699"/>
      <w:r w:rsidRPr="00D123FB">
        <w:t xml:space="preserve"> </w:t>
      </w:r>
    </w:p>
    <w:p w14:paraId="2995979E" w14:textId="77777777" w:rsidR="0067520E" w:rsidRPr="00D123FB" w:rsidRDefault="0067520E" w:rsidP="009E434A">
      <w:pPr>
        <w:pStyle w:val="Heading3"/>
        <w:numPr>
          <w:ilvl w:val="2"/>
          <w:numId w:val="14"/>
        </w:numPr>
      </w:pPr>
      <w:bookmarkStart w:id="700" w:name="_Toc54110100"/>
      <w:r>
        <w:t>Landscape-</w:t>
      </w:r>
      <w:r w:rsidRPr="00D123FB">
        <w:t xml:space="preserve">scale connectivity, matrix permeability and dispersal </w:t>
      </w:r>
      <w:r>
        <w:t>behaviour</w:t>
      </w:r>
      <w:bookmarkEnd w:id="700"/>
      <w:r w:rsidR="00EC4BC7">
        <w:t xml:space="preserve">   </w:t>
      </w:r>
    </w:p>
    <w:p w14:paraId="6AE65C3E" w14:textId="77777777" w:rsidR="0067520E" w:rsidRPr="00D123FB" w:rsidRDefault="0067520E" w:rsidP="009704C4">
      <w:r w:rsidRPr="00D123FB">
        <w:t xml:space="preserve">In our second example, </w:t>
      </w:r>
      <w:proofErr w:type="spellStart"/>
      <w:r w:rsidRPr="00D123FB">
        <w:t>RangeShifter</w:t>
      </w:r>
      <w:proofErr w:type="spellEnd"/>
      <w:r w:rsidRPr="00D123FB">
        <w:t xml:space="preserve"> is used at the landscape scale to model functional connectivity of a woodland network for a hypothetical woodland species (</w:t>
      </w:r>
      <w:r>
        <w:t>Figure </w:t>
      </w:r>
      <w:r w:rsidRPr="00D123FB">
        <w:t xml:space="preserve">3 in the paper). The aims </w:t>
      </w:r>
      <w:proofErr w:type="gramStart"/>
      <w:r w:rsidRPr="00D123FB">
        <w:t>are:</w:t>
      </w:r>
      <w:proofErr w:type="gramEnd"/>
      <w:r w:rsidRPr="00D123FB">
        <w:t xml:space="preserve"> to illustrate how the program can be used to investigate connectivity issues as well as species spatial dynamics at local and landscape scales; to show how the program can be run as patch-based; to show how additional complexity in the population dynamics and dispersal </w:t>
      </w:r>
      <w:r>
        <w:t>behaviour</w:t>
      </w:r>
      <w:r w:rsidRPr="00D123FB">
        <w:t xml:space="preserve"> can be incorporated; and to show how the connectivity analyses can be dependent upon the type of model and on the </w:t>
      </w:r>
      <w:r>
        <w:t>modelled</w:t>
      </w:r>
      <w:r w:rsidRPr="00D123FB">
        <w:t xml:space="preserve"> dispersal </w:t>
      </w:r>
      <w:r>
        <w:t>behaviour</w:t>
      </w:r>
      <w:r w:rsidRPr="00D123FB">
        <w:t xml:space="preserve">. </w:t>
      </w:r>
    </w:p>
    <w:p w14:paraId="226D9A2E" w14:textId="77777777" w:rsidR="0067520E" w:rsidRPr="00D123FB" w:rsidRDefault="0067520E" w:rsidP="00C57BF9">
      <w:pPr>
        <w:rPr>
          <w:rFonts w:eastAsiaTheme="minorEastAsia"/>
          <w:szCs w:val="24"/>
        </w:rPr>
      </w:pPr>
      <w:r w:rsidRPr="00D123FB">
        <w:rPr>
          <w:rFonts w:eastAsiaTheme="minorEastAsia"/>
          <w:szCs w:val="24"/>
        </w:rPr>
        <w:t xml:space="preserve">We will simulate a sexual species with simple, two-stage, </w:t>
      </w:r>
      <w:hyperlink w:anchor="_Overlapping_generations_&amp;" w:history="1">
        <w:r w:rsidRPr="00D123FB">
          <w:rPr>
            <w:rStyle w:val="Hyperlink"/>
            <w:rFonts w:eastAsiaTheme="minorEastAsia"/>
            <w:szCs w:val="24"/>
          </w:rPr>
          <w:t>stage-structured population dynamics</w:t>
        </w:r>
      </w:hyperlink>
      <w:r w:rsidRPr="00D123FB">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D123FB">
          <w:rPr>
            <w:rStyle w:val="Hyperlink"/>
            <w:rFonts w:eastAsiaTheme="minorEastAsia"/>
            <w:szCs w:val="24"/>
          </w:rPr>
          <w:t>density-dependent emigration</w:t>
        </w:r>
      </w:hyperlink>
      <w:r w:rsidRPr="00D123FB">
        <w:rPr>
          <w:rFonts w:eastAsiaTheme="minorEastAsia"/>
          <w:szCs w:val="24"/>
        </w:rPr>
        <w:t xml:space="preserve"> probability. </w:t>
      </w:r>
      <w:r w:rsidRPr="00D123FB">
        <w:rPr>
          <w:szCs w:val="24"/>
        </w:rPr>
        <w:t xml:space="preserve">To account for functional connectivity, we use a mechanistic movement model which enables individuals to interact with the landscape and determine their path according to what they can perceive in the landscape. </w:t>
      </w:r>
      <w:r w:rsidRPr="00D123FB">
        <w:rPr>
          <w:rFonts w:eastAsiaTheme="minorEastAsia"/>
          <w:szCs w:val="24"/>
        </w:rPr>
        <w:t xml:space="preserve">Therefore we will simulate movements with </w:t>
      </w:r>
      <w:hyperlink w:anchor="_Stochastic_Movement_Simulator," w:history="1">
        <w:r w:rsidRPr="00D123FB">
          <w:rPr>
            <w:rStyle w:val="Hyperlink"/>
            <w:rFonts w:eastAsiaTheme="minorEastAsia"/>
            <w:szCs w:val="24"/>
          </w:rPr>
          <w:t>SMS</w:t>
        </w:r>
      </w:hyperlink>
      <w:r w:rsidRPr="00D123FB">
        <w:rPr>
          <w:rFonts w:eastAsiaTheme="minorEastAsia"/>
          <w:szCs w:val="24"/>
        </w:rPr>
        <w:t xml:space="preserve"> </w:t>
      </w:r>
      <w:r w:rsidRPr="00D123FB">
        <w:rPr>
          <w:rFonts w:eastAsiaTheme="minorEastAsia"/>
          <w:szCs w:val="24"/>
        </w:rPr>
        <w:fldChar w:fldCharType="begin" w:fldLock="1"/>
      </w:r>
      <w:r>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(Palmer et al. 2011)</w:t>
      </w:r>
      <w:r w:rsidRPr="00D123FB">
        <w:rPr>
          <w:rFonts w:eastAsiaTheme="minorEastAsia"/>
          <w:szCs w:val="24"/>
        </w:rPr>
        <w:fldChar w:fldCharType="end"/>
      </w:r>
      <w:r w:rsidRPr="00D123FB">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p w14:paraId="61C0A0AA" w14:textId="77777777" w:rsidR="0067520E" w:rsidRPr="00D123FB" w:rsidRDefault="0067520E" w:rsidP="009704C4">
      <w:pPr>
        <w:pStyle w:val="Keepnext"/>
        <w:rPr>
          <w:rFonts w:eastAsiaTheme="minorEastAsia"/>
        </w:rPr>
      </w:pPr>
      <w:r w:rsidRPr="00D123FB">
        <w:rPr>
          <w:rFonts w:eastAsiaTheme="minorEastAsia"/>
        </w:rPr>
        <w:t xml:space="preserve">To reproduce what is presented in the paper, we need to run four different experiments: </w:t>
      </w:r>
    </w:p>
    <w:p w14:paraId="35E07E50"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Explicit sexual model. Constant per-step mortality probability of 0.01. Individuals settle only if at least one individual of the opposite sex is present in the patch (</w:t>
      </w:r>
      <w:r>
        <w:rPr>
          <w:rFonts w:eastAsiaTheme="minorEastAsia" w:cs="Times New Roman"/>
          <w:szCs w:val="24"/>
          <w:lang w:val="en-GB"/>
        </w:rPr>
        <w:t>Figure </w:t>
      </w:r>
      <w:r w:rsidRPr="00D123FB">
        <w:rPr>
          <w:rFonts w:eastAsiaTheme="minorEastAsia" w:cs="Times New Roman"/>
          <w:szCs w:val="24"/>
          <w:lang w:val="en-GB"/>
        </w:rPr>
        <w:t>3b in the paper).</w:t>
      </w:r>
    </w:p>
    <w:p w14:paraId="005A93C4"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different settlement rules. Females settle in suitable patches, while males will settle only if at least one female is present in the patch (</w:t>
      </w:r>
      <w:r>
        <w:rPr>
          <w:rFonts w:eastAsiaTheme="minorEastAsia" w:cs="Times New Roman"/>
          <w:szCs w:val="24"/>
          <w:lang w:val="en-GB"/>
        </w:rPr>
        <w:t>Figure </w:t>
      </w:r>
      <w:r w:rsidRPr="00D123FB">
        <w:rPr>
          <w:rFonts w:eastAsiaTheme="minorEastAsia" w:cs="Times New Roman"/>
          <w:szCs w:val="24"/>
          <w:lang w:val="en-GB"/>
        </w:rPr>
        <w:t>3c in the paper).</w:t>
      </w:r>
    </w:p>
    <w:p w14:paraId="2DE36B5E" w14:textId="77777777" w:rsidR="0067520E" w:rsidRPr="00D123FB" w:rsidRDefault="0067520E" w:rsidP="009E434A">
      <w:pPr>
        <w:pStyle w:val="ListParagraph"/>
        <w:numPr>
          <w:ilvl w:val="0"/>
          <w:numId w:val="10"/>
        </w:numPr>
        <w:spacing w:after="120"/>
        <w:rPr>
          <w:rFonts w:eastAsiaTheme="minorEastAsia" w:cs="Times New Roman"/>
          <w:szCs w:val="24"/>
          <w:lang w:val="en-GB"/>
        </w:rPr>
      </w:pPr>
      <w:proofErr w:type="gramStart"/>
      <w:r w:rsidRPr="00D123FB">
        <w:rPr>
          <w:rFonts w:eastAsiaTheme="minorEastAsia" w:cs="Times New Roman"/>
          <w:szCs w:val="24"/>
          <w:lang w:val="en-GB"/>
        </w:rPr>
        <w:t>Only-female</w:t>
      </w:r>
      <w:proofErr w:type="gramEnd"/>
      <w:r w:rsidRPr="00D123FB">
        <w:rPr>
          <w:rFonts w:eastAsiaTheme="minorEastAsia" w:cs="Times New Roman"/>
          <w:szCs w:val="24"/>
          <w:lang w:val="en-GB"/>
        </w:rPr>
        <w:t xml:space="preserve"> model. Constant per-step mortality probability of 0.01. Females settle in suitable patches (</w:t>
      </w:r>
      <w:r>
        <w:rPr>
          <w:rFonts w:eastAsiaTheme="minorEastAsia" w:cs="Times New Roman"/>
          <w:szCs w:val="24"/>
          <w:lang w:val="en-GB"/>
        </w:rPr>
        <w:t>Figure </w:t>
      </w:r>
      <w:r w:rsidRPr="00D123FB">
        <w:rPr>
          <w:rFonts w:eastAsiaTheme="minorEastAsia" w:cs="Times New Roman"/>
          <w:szCs w:val="24"/>
          <w:lang w:val="en-GB"/>
        </w:rPr>
        <w:t>3d in the paper).</w:t>
      </w:r>
    </w:p>
    <w:p w14:paraId="089AD297"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habitat-specific per-step mortality.</w:t>
      </w:r>
    </w:p>
    <w:p w14:paraId="368D99C3" w14:textId="77777777" w:rsidR="0067520E" w:rsidRPr="00D123FB" w:rsidRDefault="0067520E" w:rsidP="00C57BF9">
      <w:pPr>
        <w:rPr>
          <w:szCs w:val="24"/>
        </w:rPr>
      </w:pPr>
      <w:r w:rsidRPr="00D123FB">
        <w:rPr>
          <w:szCs w:val="24"/>
        </w:rPr>
        <w:t>Let us start with experiment (a).</w:t>
      </w:r>
    </w:p>
    <w:p w14:paraId="71509C70" w14:textId="77777777" w:rsidR="0067520E" w:rsidRPr="00D123FB" w:rsidRDefault="0067520E" w:rsidP="009E434A">
      <w:pPr>
        <w:pStyle w:val="Numbered"/>
        <w:numPr>
          <w:ilvl w:val="0"/>
          <w:numId w:val="61"/>
        </w:numPr>
      </w:pPr>
      <w:r w:rsidRPr="009704C4">
        <w:rPr>
          <w:i/>
        </w:rPr>
        <w:t>Starting</w:t>
      </w:r>
      <w:r w:rsidRPr="00D123FB">
        <w:t xml:space="preserve"> </w:t>
      </w:r>
      <w:r w:rsidRPr="009704C4">
        <w:rPr>
          <w:i/>
        </w:rPr>
        <w:t>the program</w:t>
      </w:r>
    </w:p>
    <w:p w14:paraId="3C8E6348" w14:textId="77777777" w:rsidR="0067520E" w:rsidRPr="00D123FB" w:rsidRDefault="0067520E" w:rsidP="009704C4">
      <w:pPr>
        <w:pStyle w:val="NormalIndent"/>
      </w:pPr>
      <w:r w:rsidRPr="00D123FB">
        <w:lastRenderedPageBreak/>
        <w:t xml:space="preserve">Double-click on the </w:t>
      </w:r>
      <w:proofErr w:type="spellStart"/>
      <w:r w:rsidRPr="00D123FB">
        <w:t>RangeShifter</w:t>
      </w:r>
      <w:proofErr w:type="spellEnd"/>
      <w:r w:rsidRPr="00D123FB">
        <w:t xml:space="preserve"> executable file to start the program. Click on </w:t>
      </w:r>
      <w:r w:rsidRPr="00D123FB">
        <w:rPr>
          <w:i/>
        </w:rPr>
        <w:t>File </w:t>
      </w:r>
      <w:r w:rsidRPr="00D123FB">
        <w:rPr>
          <w:i/>
        </w:rPr>
        <w:sym w:font="Wingdings" w:char="F0E0"/>
      </w:r>
      <w:r w:rsidRPr="00D123FB">
        <w:rPr>
          <w:i/>
        </w:rPr>
        <w:t> Set Directory</w:t>
      </w:r>
      <w:r w:rsidRPr="00D123FB">
        <w:t xml:space="preserve"> and select the working directory, </w:t>
      </w:r>
      <w:r w:rsidRPr="00D123FB">
        <w:rPr>
          <w:b/>
        </w:rPr>
        <w:t>RS_Example2</w:t>
      </w:r>
      <w:r w:rsidRPr="00D123FB">
        <w:t xml:space="preserve">.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three sub-folders named </w:t>
      </w:r>
      <w:r w:rsidRPr="00D123FB">
        <w:rPr>
          <w:b/>
          <w:i/>
        </w:rPr>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xml:space="preserve">; these folders are required by the program and always </w:t>
      </w:r>
      <w:proofErr w:type="gramStart"/>
      <w:r w:rsidRPr="00D123FB">
        <w:t>have to</w:t>
      </w:r>
      <w:proofErr w:type="gramEnd"/>
      <w:r w:rsidRPr="00D123FB">
        <w:t xml:space="preserve"> be present in the working directory.</w:t>
      </w:r>
    </w:p>
    <w:p w14:paraId="3D839EE4" w14:textId="77777777" w:rsidR="0067520E" w:rsidRPr="00D123FB" w:rsidRDefault="0067520E" w:rsidP="009704C4">
      <w:pPr>
        <w:pStyle w:val="Numbered"/>
      </w:pPr>
      <w:r w:rsidRPr="009704C4">
        <w:rPr>
          <w:i/>
        </w:rPr>
        <w:t>Landscape</w:t>
      </w:r>
    </w:p>
    <w:p w14:paraId="7D737395" w14:textId="77777777" w:rsidR="0067520E" w:rsidRPr="00D123FB" w:rsidRDefault="0067520E" w:rsidP="009704C4">
      <w:pPr>
        <w:pStyle w:val="NormalIndent"/>
        <w:spacing w:after="120"/>
        <w:rPr>
          <w:rFonts w:eastAsiaTheme="minorEastAsia"/>
        </w:rPr>
      </w:pPr>
      <w:r w:rsidRPr="00D123FB">
        <w:rPr>
          <w:rFonts w:eastAsiaTheme="minorEastAsia"/>
        </w:rPr>
        <w:t xml:space="preserve">We use a typical British lowland, agricultural landscape having small fragments of woodland, as used by Forest Research, UK, in </w:t>
      </w:r>
      <w:r w:rsidRPr="00D123FB">
        <w:rPr>
          <w:rFonts w:eastAsiaTheme="minorEastAsia"/>
        </w:rPr>
        <w:fldChar w:fldCharType="begin" w:fldLock="1"/>
      </w:r>
      <w:r>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Watts et al. (2010)</w:t>
      </w:r>
      <w:r w:rsidRPr="00D123FB">
        <w:rPr>
          <w:rFonts w:eastAsiaTheme="minorEastAsia"/>
        </w:rPr>
        <w:fldChar w:fldCharType="end"/>
      </w:r>
      <w:r w:rsidRPr="00D123FB">
        <w:rPr>
          <w:rFonts w:eastAsiaTheme="minorEastAsia"/>
        </w:rPr>
        <w:t>. The landscape map has an extent of 10km by 6km and a resolution of 10m. Land-covers were aggregated into seven categories (</w:t>
      </w:r>
      <w:r>
        <w:rPr>
          <w:rFonts w:eastAsiaTheme="minorEastAsia"/>
        </w:rPr>
        <w:t>Figure </w:t>
      </w:r>
      <w:r w:rsidRPr="00D123FB">
        <w:rPr>
          <w:rFonts w:eastAsiaTheme="minorEastAsia"/>
        </w:rPr>
        <w:t xml:space="preserve">3a in the paper). As in the first exercise, the map, </w:t>
      </w:r>
      <w:r w:rsidRPr="00D123FB">
        <w:rPr>
          <w:rFonts w:eastAsiaTheme="minorEastAsia"/>
          <w:i/>
        </w:rPr>
        <w:t>landscape_10m.txt</w:t>
      </w:r>
      <w:r w:rsidRPr="00D123FB">
        <w:rPr>
          <w:rFonts w:eastAsiaTheme="minorEastAsia"/>
        </w:rPr>
        <w:t>, is a raster map having codes for different land-cover types. The codes are as follows:</w:t>
      </w:r>
    </w:p>
    <w:p w14:paraId="51260467" w14:textId="77777777" w:rsidR="0067520E" w:rsidRPr="00D123FB" w:rsidRDefault="0067520E" w:rsidP="009704C4">
      <w:pPr>
        <w:pStyle w:val="NormalIndent"/>
        <w:spacing w:after="120"/>
        <w:rPr>
          <w:rFonts w:eastAsiaTheme="minorEastAsia"/>
        </w:rPr>
      </w:pPr>
      <w:r w:rsidRPr="00D123FB">
        <w:rPr>
          <w:rFonts w:eastAsiaTheme="minorEastAsia"/>
        </w:rPr>
        <w:t>0</w:t>
      </w:r>
      <w:r>
        <w:rPr>
          <w:rFonts w:eastAsiaTheme="minorEastAsia"/>
        </w:rPr>
        <w:t> = </w:t>
      </w:r>
      <w:r w:rsidRPr="00D123FB">
        <w:rPr>
          <w:rFonts w:eastAsiaTheme="minorEastAsia"/>
        </w:rPr>
        <w:t>semi-natural broad-leaved woodland</w:t>
      </w:r>
    </w:p>
    <w:p w14:paraId="3A83C533" w14:textId="77777777" w:rsidR="0067520E" w:rsidRPr="00D123FB" w:rsidRDefault="0067520E" w:rsidP="009704C4">
      <w:pPr>
        <w:pStyle w:val="NormalIndent"/>
        <w:spacing w:after="120"/>
        <w:rPr>
          <w:rFonts w:eastAsiaTheme="minorEastAsia"/>
        </w:rPr>
      </w:pPr>
      <w:r w:rsidRPr="00D123FB">
        <w:rPr>
          <w:rFonts w:eastAsiaTheme="minorEastAsia"/>
        </w:rPr>
        <w:t>1</w:t>
      </w:r>
      <w:r>
        <w:rPr>
          <w:rFonts w:eastAsiaTheme="minorEastAsia"/>
        </w:rPr>
        <w:t> = </w:t>
      </w:r>
      <w:r w:rsidRPr="00D123FB">
        <w:rPr>
          <w:rFonts w:eastAsiaTheme="minorEastAsia"/>
        </w:rPr>
        <w:t>planted/felled broad-leaved and mixed woodland, shrubs and bracken</w:t>
      </w:r>
    </w:p>
    <w:p w14:paraId="6C3110F0" w14:textId="77777777" w:rsidR="0067520E" w:rsidRPr="00D123FB" w:rsidRDefault="0067520E" w:rsidP="009704C4">
      <w:pPr>
        <w:pStyle w:val="NormalIndent"/>
        <w:spacing w:after="120"/>
        <w:rPr>
          <w:rFonts w:eastAsiaTheme="minorEastAsia"/>
        </w:rPr>
      </w:pPr>
      <w:r w:rsidRPr="00D123FB">
        <w:rPr>
          <w:rFonts w:eastAsiaTheme="minorEastAsia"/>
        </w:rPr>
        <w:t>3</w:t>
      </w:r>
      <w:r>
        <w:rPr>
          <w:rFonts w:eastAsiaTheme="minorEastAsia"/>
        </w:rPr>
        <w:t> = </w:t>
      </w:r>
      <w:r w:rsidRPr="00D123FB">
        <w:rPr>
          <w:rFonts w:eastAsiaTheme="minorEastAsia"/>
        </w:rPr>
        <w:t>heathland, marshy grassland</w:t>
      </w:r>
    </w:p>
    <w:p w14:paraId="3163B81B" w14:textId="77777777" w:rsidR="0067520E" w:rsidRPr="00D123FB" w:rsidRDefault="0067520E" w:rsidP="009704C4">
      <w:pPr>
        <w:pStyle w:val="NormalIndent"/>
        <w:spacing w:after="120"/>
        <w:rPr>
          <w:rFonts w:eastAsiaTheme="minorEastAsia"/>
        </w:rPr>
      </w:pPr>
      <w:r w:rsidRPr="00D123FB">
        <w:rPr>
          <w:rFonts w:eastAsiaTheme="minorEastAsia"/>
        </w:rPr>
        <w:t>5</w:t>
      </w:r>
      <w:r>
        <w:rPr>
          <w:rFonts w:eastAsiaTheme="minorEastAsia"/>
        </w:rPr>
        <w:t> = </w:t>
      </w:r>
      <w:r w:rsidRPr="00D123FB">
        <w:rPr>
          <w:rFonts w:eastAsiaTheme="minorEastAsia"/>
        </w:rPr>
        <w:t>unimproved grassland, mire</w:t>
      </w:r>
    </w:p>
    <w:p w14:paraId="599AB375" w14:textId="77777777" w:rsidR="0067520E" w:rsidRPr="00D123FB" w:rsidRDefault="0067520E" w:rsidP="009704C4">
      <w:pPr>
        <w:pStyle w:val="NormalIndent"/>
        <w:spacing w:after="120"/>
        <w:rPr>
          <w:rFonts w:eastAsiaTheme="minorEastAsia"/>
        </w:rPr>
      </w:pPr>
      <w:r w:rsidRPr="00D123FB">
        <w:rPr>
          <w:rFonts w:eastAsiaTheme="minorEastAsia"/>
        </w:rPr>
        <w:t>10</w:t>
      </w:r>
      <w:r>
        <w:rPr>
          <w:rFonts w:eastAsiaTheme="minorEastAsia"/>
        </w:rPr>
        <w:t> = </w:t>
      </w:r>
      <w:r w:rsidRPr="00D123FB">
        <w:rPr>
          <w:rFonts w:eastAsiaTheme="minorEastAsia"/>
        </w:rPr>
        <w:t>planted/felled coniferous woodland, semi-improved grassland, swamp</w:t>
      </w:r>
    </w:p>
    <w:p w14:paraId="1EE36C91" w14:textId="77777777" w:rsidR="0067520E" w:rsidRPr="00D123FB" w:rsidRDefault="0067520E" w:rsidP="009704C4">
      <w:pPr>
        <w:pStyle w:val="NormalIndent"/>
        <w:spacing w:after="120"/>
        <w:rPr>
          <w:rFonts w:eastAsiaTheme="minorEastAsia"/>
        </w:rPr>
      </w:pPr>
      <w:r w:rsidRPr="00D123FB">
        <w:rPr>
          <w:rFonts w:eastAsiaTheme="minorEastAsia"/>
        </w:rPr>
        <w:t>20</w:t>
      </w:r>
      <w:r>
        <w:rPr>
          <w:rFonts w:eastAsiaTheme="minorEastAsia"/>
        </w:rPr>
        <w:t> = </w:t>
      </w:r>
      <w:r w:rsidRPr="00D123FB">
        <w:rPr>
          <w:rFonts w:eastAsiaTheme="minorEastAsia"/>
        </w:rPr>
        <w:t>improved grasslands, arable, water</w:t>
      </w:r>
    </w:p>
    <w:p w14:paraId="15C8C115" w14:textId="77777777" w:rsidR="0067520E" w:rsidRPr="00D123FB" w:rsidRDefault="0067520E" w:rsidP="009704C4">
      <w:pPr>
        <w:pStyle w:val="NormalIndent"/>
        <w:spacing w:after="120"/>
        <w:rPr>
          <w:rFonts w:eastAsiaTheme="minorEastAsia"/>
        </w:rPr>
      </w:pPr>
      <w:r w:rsidRPr="00D123FB">
        <w:rPr>
          <w:rFonts w:eastAsiaTheme="minorEastAsia"/>
        </w:rPr>
        <w:t>50</w:t>
      </w:r>
      <w:r>
        <w:rPr>
          <w:rFonts w:eastAsiaTheme="minorEastAsia"/>
        </w:rPr>
        <w:t> = </w:t>
      </w:r>
      <w:r w:rsidRPr="00D123FB">
        <w:rPr>
          <w:rFonts w:eastAsiaTheme="minorEastAsia"/>
        </w:rPr>
        <w:t xml:space="preserve">roads, buildings. </w:t>
      </w:r>
    </w:p>
    <w:p w14:paraId="51A40444" w14:textId="77777777" w:rsidR="0067520E" w:rsidRPr="00D123FB" w:rsidRDefault="0067520E" w:rsidP="009704C4">
      <w:pPr>
        <w:pStyle w:val="NormalIndent"/>
      </w:pPr>
      <w:r w:rsidRPr="00D123FB">
        <w:t xml:space="preserve">To load the map, click on </w:t>
      </w:r>
      <w:r w:rsidRPr="00D123FB">
        <w:rPr>
          <w:i/>
        </w:rPr>
        <w:t>Landscape </w:t>
      </w:r>
      <w:r w:rsidRPr="00D123FB">
        <w:rPr>
          <w:i/>
        </w:rPr>
        <w:sym w:font="Wingdings" w:char="F0E0"/>
      </w:r>
      <w:r w:rsidRPr="00D123FB">
        <w:rPr>
          <w:i/>
        </w:rPr>
        <w:t> Import Raster</w:t>
      </w:r>
      <w:r w:rsidRPr="00D123FB">
        <w:t xml:space="preserve">. Select </w:t>
      </w:r>
      <w:r w:rsidRPr="00D123FB">
        <w:rPr>
          <w:i/>
        </w:rPr>
        <w:t>Raster Types </w:t>
      </w:r>
      <w:r w:rsidRPr="00D123FB">
        <w:rPr>
          <w:i/>
        </w:rPr>
        <w:sym w:font="Wingdings" w:char="F0E0"/>
      </w:r>
      <w:r w:rsidRPr="00D123FB">
        <w:rPr>
          <w:i/>
        </w:rPr>
        <w:t> habitat codes</w:t>
      </w:r>
      <w:r w:rsidRPr="00D123FB">
        <w:t xml:space="preserve"> and </w:t>
      </w:r>
      <w:r w:rsidRPr="00D123FB">
        <w:rPr>
          <w:i/>
        </w:rPr>
        <w:t>Model Type </w:t>
      </w:r>
      <w:r w:rsidRPr="00D123FB">
        <w:rPr>
          <w:i/>
        </w:rPr>
        <w:sym w:font="Wingdings" w:char="F0E0"/>
      </w:r>
      <w:r w:rsidRPr="00D123FB">
        <w:rPr>
          <w:i/>
        </w:rPr>
        <w:t> Patch-based</w:t>
      </w:r>
      <w:r w:rsidRPr="00D123FB">
        <w:t xml:space="preserve">. Check the box </w:t>
      </w:r>
      <w:r w:rsidRPr="00D123FB">
        <w:rPr>
          <w:i/>
        </w:rPr>
        <w:t>Visualise patch landscape</w:t>
      </w:r>
      <w:r w:rsidRPr="00D123FB">
        <w:t xml:space="preserve">. Set the </w:t>
      </w:r>
      <w:r w:rsidRPr="00D123FB">
        <w:rPr>
          <w:i/>
        </w:rPr>
        <w:t>Resolution</w:t>
      </w:r>
      <w:r w:rsidRPr="00D123FB">
        <w:t xml:space="preserve"> at 10mThen click on the button </w:t>
      </w:r>
      <w:r w:rsidRPr="00D123FB">
        <w:rPr>
          <w:i/>
        </w:rPr>
        <w:t>Import Landscape</w:t>
      </w:r>
      <w:r w:rsidRPr="00D123FB">
        <w:t xml:space="preserve"> and select the landscape file (</w:t>
      </w:r>
      <w:r w:rsidRPr="00D123FB">
        <w:rPr>
          <w:i/>
        </w:rPr>
        <w:t xml:space="preserve">Inputs </w:t>
      </w:r>
      <w:r w:rsidRPr="00D123FB">
        <w:rPr>
          <w:i/>
        </w:rPr>
        <w:sym w:font="Wingdings" w:char="F0E0"/>
      </w:r>
      <w:r w:rsidRPr="00D123FB">
        <w:rPr>
          <w:i/>
        </w:rPr>
        <w:t xml:space="preserve"> </w:t>
      </w:r>
      <w:r w:rsidRPr="00D123FB">
        <w:rPr>
          <w:rFonts w:eastAsiaTheme="minorEastAsia"/>
          <w:i/>
        </w:rPr>
        <w:t>landscape_10m.txt</w:t>
      </w:r>
      <w:r w:rsidRPr="00D123FB">
        <w:t xml:space="preserve">). </w:t>
      </w:r>
      <w:r>
        <w:t>A message box should now be displayed, reporting ‘</w:t>
      </w:r>
      <w:r w:rsidRPr="002F49B1">
        <w:rPr>
          <w:i/>
        </w:rPr>
        <w:t xml:space="preserve">Habitat raster OK – now </w:t>
      </w:r>
      <w:r>
        <w:rPr>
          <w:i/>
        </w:rPr>
        <w:t>specify</w:t>
      </w:r>
      <w:r w:rsidRPr="002F49B1">
        <w:rPr>
          <w:i/>
        </w:rPr>
        <w:t xml:space="preserve"> patch IDs file…</w:t>
      </w:r>
      <w:r>
        <w:t>’</w:t>
      </w:r>
      <w:r w:rsidRPr="002A6F1E">
        <w:t xml:space="preserve"> </w:t>
      </w:r>
      <w:r w:rsidRPr="00D123FB">
        <w:t>(</w:t>
      </w:r>
      <w:r>
        <w:t>Figure 4.1</w:t>
      </w:r>
      <w:r w:rsidRPr="00D123FB">
        <w:t>)</w:t>
      </w:r>
      <w:r>
        <w:t xml:space="preserve">. Click on </w:t>
      </w:r>
      <w:r w:rsidRPr="002F49B1">
        <w:rPr>
          <w:i/>
        </w:rPr>
        <w:t>OK</w:t>
      </w:r>
      <w:r>
        <w:t xml:space="preserve">, and </w:t>
      </w:r>
      <w:r w:rsidRPr="00D123FB">
        <w:t xml:space="preserve">in the dialog that will </w:t>
      </w:r>
      <w:r>
        <w:t xml:space="preserve">then </w:t>
      </w:r>
      <w:r w:rsidRPr="00D123FB">
        <w:t>open</w:t>
      </w:r>
      <w:r>
        <w:t>,</w:t>
      </w:r>
      <w:r w:rsidRPr="00D123FB">
        <w:t xml:space="preserve"> select the file </w:t>
      </w:r>
      <w:r w:rsidRPr="00D123FB">
        <w:rPr>
          <w:i/>
        </w:rPr>
        <w:t>woodland_1ha_patchIDs.txt</w:t>
      </w:r>
      <w:r w:rsidRPr="00D123FB">
        <w:t xml:space="preserve">. In this file, each cell holds the unique ID number of the patch to which it belongs. </w:t>
      </w:r>
      <w:r>
        <w:t xml:space="preserve">At this point, you may change the default habitat colours if you wish (see Exercise 1). Note that the habitat codes need not be sequential in the GUI version (but they must be when running in batch mode). Clicking on </w:t>
      </w:r>
      <w:r w:rsidRPr="002F49B1">
        <w:rPr>
          <w:i/>
        </w:rPr>
        <w:t>OK</w:t>
      </w:r>
      <w:r>
        <w:t xml:space="preserve"> will draw the landscape and t</w:t>
      </w:r>
      <w:r w:rsidRPr="00D123FB">
        <w:t xml:space="preserve">he window </w:t>
      </w:r>
      <w:r w:rsidRPr="00D123FB">
        <w:rPr>
          <w:i/>
        </w:rPr>
        <w:t>Patch Landscape</w:t>
      </w:r>
      <w:r w:rsidRPr="00D123FB">
        <w:t xml:space="preserve"> will open showing each patch </w:t>
      </w:r>
      <w:r>
        <w:t>in</w:t>
      </w:r>
      <w:r w:rsidRPr="00D123FB">
        <w:t xml:space="preserve"> a random </w:t>
      </w:r>
      <w:r>
        <w:t>colour</w:t>
      </w:r>
      <w:r w:rsidRPr="00D123FB">
        <w:t xml:space="preserve"> on a black background (</w:t>
      </w:r>
      <w:r>
        <w:t>Figure 4.2</w:t>
      </w:r>
      <w:r w:rsidRPr="00D123FB">
        <w:t>).</w:t>
      </w:r>
    </w:p>
    <w:p w14:paraId="1C44830A" w14:textId="6558E5F7" w:rsidR="0067520E" w:rsidRPr="00D123FB" w:rsidRDefault="00A92464" w:rsidP="00C57BF9">
      <w:pPr>
        <w:pStyle w:val="Figure"/>
      </w:pPr>
      <w:r w:rsidRPr="00A92464">
        <w:lastRenderedPageBreak/>
        <w:drawing>
          <wp:inline distT="0" distB="0" distL="0" distR="0" wp14:anchorId="0A457866" wp14:editId="490A73D1">
            <wp:extent cx="5733288" cy="2304288"/>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3288" cy="2304288"/>
                    </a:xfrm>
                    <a:prstGeom prst="rect">
                      <a:avLst/>
                    </a:prstGeom>
                    <a:noFill/>
                    <a:ln>
                      <a:noFill/>
                    </a:ln>
                  </pic:spPr>
                </pic:pic>
              </a:graphicData>
            </a:graphic>
          </wp:inline>
        </w:drawing>
      </w:r>
    </w:p>
    <w:p w14:paraId="0B63E469" w14:textId="77777777" w:rsidR="0067520E" w:rsidRPr="00D123FB" w:rsidRDefault="0067520E" w:rsidP="00C57BF9">
      <w:pPr>
        <w:pStyle w:val="Figheading"/>
        <w:rPr>
          <w:rFonts w:eastAsiaTheme="minorEastAsia"/>
          <w:szCs w:val="24"/>
        </w:rPr>
      </w:pPr>
      <w:r>
        <w:rPr>
          <w:b/>
        </w:rPr>
        <w:t>Figure 4.1</w:t>
      </w:r>
      <w:r w:rsidRPr="00D123FB">
        <w:rPr>
          <w:b/>
        </w:rPr>
        <w:t>.</w:t>
      </w:r>
      <w:r w:rsidRPr="00D123FB">
        <w:t xml:space="preserve"> Exercise 2: Importing the landscape map.</w:t>
      </w:r>
    </w:p>
    <w:p w14:paraId="123E5874" w14:textId="3E678B04" w:rsidR="0067520E" w:rsidRPr="00D123FB" w:rsidRDefault="00A92464" w:rsidP="00C57BF9">
      <w:pPr>
        <w:pStyle w:val="Figure"/>
      </w:pPr>
      <w:r w:rsidRPr="00A92464">
        <w:drawing>
          <wp:inline distT="0" distB="0" distL="0" distR="0" wp14:anchorId="5EE0EACC" wp14:editId="42430134">
            <wp:extent cx="5541264" cy="3447288"/>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41264" cy="3447288"/>
                    </a:xfrm>
                    <a:prstGeom prst="rect">
                      <a:avLst/>
                    </a:prstGeom>
                    <a:noFill/>
                    <a:ln>
                      <a:noFill/>
                    </a:ln>
                  </pic:spPr>
                </pic:pic>
              </a:graphicData>
            </a:graphic>
          </wp:inline>
        </w:drawing>
      </w:r>
    </w:p>
    <w:p w14:paraId="7CD4187A" w14:textId="77777777" w:rsidR="0067520E" w:rsidRPr="00D123FB" w:rsidRDefault="0067520E" w:rsidP="00C57BF9">
      <w:pPr>
        <w:pStyle w:val="Figheading"/>
      </w:pPr>
      <w:r>
        <w:rPr>
          <w:b/>
        </w:rPr>
        <w:t>Figure 4.2</w:t>
      </w:r>
      <w:r w:rsidRPr="00D123FB">
        <w:rPr>
          <w:b/>
        </w:rPr>
        <w:t>.</w:t>
      </w:r>
      <w:r w:rsidRPr="00D123FB">
        <w:t xml:space="preserve"> Exercise 2: the window </w:t>
      </w:r>
      <w:r w:rsidRPr="00D123FB">
        <w:rPr>
          <w:i/>
        </w:rPr>
        <w:t>Patch Landscape</w:t>
      </w:r>
      <w:r>
        <w:t xml:space="preserve"> shows each individual patch</w:t>
      </w:r>
      <w:r>
        <w:br/>
      </w:r>
      <w:r w:rsidRPr="00D123FB">
        <w:t xml:space="preserve">in a random </w:t>
      </w:r>
      <w:r>
        <w:t>colour</w:t>
      </w:r>
      <w:r w:rsidRPr="00D123FB">
        <w:t>.</w:t>
      </w:r>
    </w:p>
    <w:p w14:paraId="6FBC0551" w14:textId="77777777" w:rsidR="0067520E" w:rsidRPr="00D123FB" w:rsidRDefault="0067520E" w:rsidP="009704C4">
      <w:pPr>
        <w:pStyle w:val="Numbered"/>
      </w:pPr>
      <w:r w:rsidRPr="009704C4">
        <w:rPr>
          <w:i/>
        </w:rPr>
        <w:t>Species</w:t>
      </w:r>
      <w:r w:rsidRPr="00D123FB">
        <w:t xml:space="preserve"> </w:t>
      </w:r>
      <w:r w:rsidRPr="009704C4">
        <w:rPr>
          <w:i/>
        </w:rPr>
        <w:t>parameters</w:t>
      </w:r>
    </w:p>
    <w:p w14:paraId="1B24DE27" w14:textId="77777777" w:rsidR="0067520E" w:rsidRPr="00D123FB" w:rsidRDefault="0067520E" w:rsidP="005B3F70">
      <w:pPr>
        <w:pStyle w:val="NormalIndent"/>
        <w:keepNext/>
      </w:pPr>
      <w:r w:rsidRPr="00D123FB">
        <w:t xml:space="preserve">Click on </w:t>
      </w:r>
      <w:r>
        <w:t>Parameters setting </w:t>
      </w:r>
      <w:r w:rsidRPr="00D123FB">
        <w:sym w:font="Wingdings" w:char="F0E0"/>
      </w:r>
      <w:r w:rsidRPr="00D123FB">
        <w:t xml:space="preserve"> Species to open the Species Parameters window. Check the box Overlapping generations / Stage-structured model and select the option </w:t>
      </w:r>
      <w:r>
        <w:t>Simple sexual </w:t>
      </w:r>
      <w:r w:rsidRPr="00D123FB">
        <w:t xml:space="preserve">model. In the bottom frame, </w:t>
      </w:r>
      <w:r>
        <w:t>Stage-structure population </w:t>
      </w:r>
      <w:r w:rsidRPr="00D123FB">
        <w:t xml:space="preserve">model, set the number of stages to 3 and leave the </w:t>
      </w:r>
      <w:r>
        <w:t>Max. </w:t>
      </w:r>
      <w:r w:rsidRPr="00D123FB">
        <w:t>age as the default, which is equivalent to not applying a maximum age. The transition matrix employed in the paper is:</w:t>
      </w:r>
    </w:p>
    <w:p w14:paraId="706B3D08" w14:textId="77777777" w:rsidR="0067520E" w:rsidRPr="00D123FB" w:rsidRDefault="0067520E" w:rsidP="00C57BF9">
      <w:pPr>
        <w:pStyle w:val="ListParagraph"/>
        <w:spacing w:after="0" w:line="360" w:lineRule="auto"/>
        <w:rPr>
          <w:rFonts w:eastAsiaTheme="minorEastAsia" w:cs="Times New Roman"/>
          <w:szCs w:val="24"/>
          <w:lang w:val="en-GB"/>
        </w:rPr>
      </w:pPr>
      <w:r w:rsidRPr="00D123FB">
        <w:rPr>
          <w:rFonts w:eastAsiaTheme="minorEastAsia" w:cs="Times New Roman"/>
          <w:position w:val="-30"/>
          <w:szCs w:val="24"/>
          <w:lang w:val="en-GB"/>
        </w:rPr>
        <w:object w:dxaOrig="1500" w:dyaOrig="720" w14:anchorId="73E77E4F">
          <v:shape id="_x0000_i1027" type="#_x0000_t75" style="width:1in;height:36.45pt" o:ole="">
            <v:imagedata r:id="rId85" o:title=""/>
          </v:shape>
          <o:OLEObject Type="Embed" ProgID="Equation.3" ShapeID="_x0000_i1027" DrawAspect="Content" ObjectID="_1784640629" r:id="rId86"/>
        </w:object>
      </w:r>
    </w:p>
    <w:p w14:paraId="5D1144F4" w14:textId="77777777" w:rsidR="0067520E" w:rsidRPr="00D123FB" w:rsidRDefault="0067520E" w:rsidP="009704C4">
      <w:pPr>
        <w:pStyle w:val="NormalIndent"/>
        <w:keepNext/>
      </w:pPr>
      <w:r w:rsidRPr="00D123FB">
        <w:rPr>
          <w:rFonts w:eastAsiaTheme="minorEastAsia"/>
        </w:rPr>
        <w:lastRenderedPageBreak/>
        <w:t xml:space="preserve">To implement the corresponding matrix in </w:t>
      </w:r>
      <w:proofErr w:type="spellStart"/>
      <w:r w:rsidRPr="00D123FB">
        <w:rPr>
          <w:rFonts w:eastAsiaTheme="minorEastAsia"/>
        </w:rPr>
        <w:t>RangeShifter</w:t>
      </w:r>
      <w:proofErr w:type="spellEnd"/>
      <w:r w:rsidRPr="00D123FB">
        <w:rPr>
          <w:rFonts w:eastAsiaTheme="minorEastAsia"/>
        </w:rPr>
        <w:t xml:space="preserve"> whilst allowing for juvenile dispersal before any mortality happens, we need explicitly to add a juvenile stage which will develop to the first stage at the end of the first year with probability of 1.0 (see </w:t>
      </w:r>
      <w:hyperlink w:anchor="_Overlapping_generations_&amp;" w:history="1">
        <w:r>
          <w:rPr>
            <w:rStyle w:val="Hyperlink"/>
            <w:rFonts w:eastAsiaTheme="minorEastAsia"/>
            <w:szCs w:val="24"/>
          </w:rPr>
          <w:t>section </w:t>
        </w:r>
        <w:r w:rsidRPr="00D123FB">
          <w:rPr>
            <w:rStyle w:val="Hyperlink"/>
            <w:rFonts w:eastAsiaTheme="minorEastAsia"/>
            <w:szCs w:val="24"/>
          </w:rPr>
          <w:t>2.4.3</w:t>
        </w:r>
      </w:hyperlink>
      <w:r w:rsidRPr="00D123FB">
        <w:rPr>
          <w:rFonts w:eastAsiaTheme="minorEastAsia"/>
        </w:rPr>
        <w:t xml:space="preserve">). Fill in the </w:t>
      </w:r>
      <w:r>
        <w:rPr>
          <w:i/>
        </w:rPr>
        <w:t>Transition </w:t>
      </w:r>
      <w:r w:rsidRPr="00D123FB">
        <w:rPr>
          <w:i/>
        </w:rPr>
        <w:t>Matrix</w:t>
      </w:r>
      <w:r w:rsidRPr="00D123FB">
        <w:t xml:space="preserve"> as follows:</w:t>
      </w:r>
    </w:p>
    <w:p w14:paraId="7A8F37F4" w14:textId="2C7E1E01" w:rsidR="0067520E" w:rsidRPr="00D123FB" w:rsidRDefault="00FB5BE9" w:rsidP="00FB5BE9">
      <w:pPr>
        <w:pStyle w:val="Diagram"/>
        <w:ind w:left="360"/>
      </w:pPr>
      <w:r>
        <w:drawing>
          <wp:inline distT="0" distB="0" distL="0" distR="0" wp14:anchorId="67AAA3A2" wp14:editId="6520DF2C">
            <wp:extent cx="5458968" cy="1463040"/>
            <wp:effectExtent l="19050" t="19050" r="2794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58968" cy="1463040"/>
                    </a:xfrm>
                    <a:prstGeom prst="rect">
                      <a:avLst/>
                    </a:prstGeom>
                    <a:noFill/>
                    <a:ln w="12700">
                      <a:solidFill>
                        <a:schemeClr val="tx1"/>
                      </a:solidFill>
                    </a:ln>
                  </pic:spPr>
                </pic:pic>
              </a:graphicData>
            </a:graphic>
          </wp:inline>
        </w:drawing>
      </w:r>
    </w:p>
    <w:p w14:paraId="63627A62" w14:textId="77777777" w:rsidR="0067520E" w:rsidRPr="00D123FB" w:rsidRDefault="0067520E" w:rsidP="009704C4">
      <w:pPr>
        <w:pStyle w:val="NormalIndent"/>
        <w:keepNext/>
      </w:pPr>
      <w:r w:rsidRPr="00D123FB">
        <w:t xml:space="preserve">Leave all the other default parameters values. You also need to set the parameter </w:t>
      </w:r>
      <w:r w:rsidRPr="00D123FB">
        <w:rPr>
          <w:i/>
        </w:rPr>
        <w:t>1/b</w:t>
      </w:r>
      <w:r w:rsidRPr="00D123FB">
        <w:t xml:space="preserve"> for </w:t>
      </w:r>
      <w:hyperlink w:anchor="_Density_dependence" w:history="1">
        <w:r w:rsidRPr="00D123FB">
          <w:rPr>
            <w:rStyle w:val="Hyperlink"/>
            <w:szCs w:val="24"/>
          </w:rPr>
          <w:t>density-dependence</w:t>
        </w:r>
      </w:hyperlink>
      <w:r w:rsidRPr="00D123FB">
        <w:t xml:space="preserve"> in fecundity. This can be set in the table at the top, </w:t>
      </w:r>
      <w:r w:rsidRPr="00D123FB">
        <w:rPr>
          <w:i/>
        </w:rPr>
        <w:t>Habitat-specific strength of density-dependence</w:t>
      </w:r>
      <w:r w:rsidRPr="00D123FB">
        <w:t xml:space="preserve">. Set it to 10 in the row corresponding to habitat 0 (woodland) and leave all the other columns at zero. This means that in a 1ha patch, the relationship between the number of individuals N and fecundity </w:t>
      </w:r>
      <w:r w:rsidRPr="00D123FB">
        <w:rPr>
          <w:i/>
        </w:rPr>
        <w:t>ϕ</w:t>
      </w:r>
      <w:r w:rsidRPr="00D123FB">
        <w:t xml:space="preserve"> will look as follows: </w:t>
      </w:r>
    </w:p>
    <w:p w14:paraId="53FDED6C" w14:textId="77777777" w:rsidR="0067520E" w:rsidRPr="00D123FB" w:rsidRDefault="0067520E" w:rsidP="00C57BF9">
      <w:pPr>
        <w:pStyle w:val="Diagram"/>
      </w:pPr>
      <w:r w:rsidRPr="00D123FB">
        <w:drawing>
          <wp:inline distT="0" distB="0" distL="0" distR="0" wp14:anchorId="624BE35B" wp14:editId="391E8456">
            <wp:extent cx="2040853" cy="1800000"/>
            <wp:effectExtent l="1905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cstate="print"/>
                    <a:srcRect/>
                    <a:stretch>
                      <a:fillRect/>
                    </a:stretch>
                  </pic:blipFill>
                  <pic:spPr bwMode="auto">
                    <a:xfrm>
                      <a:off x="0" y="0"/>
                      <a:ext cx="2040853" cy="1800000"/>
                    </a:xfrm>
                    <a:prstGeom prst="rect">
                      <a:avLst/>
                    </a:prstGeom>
                    <a:noFill/>
                    <a:ln w="9525">
                      <a:noFill/>
                      <a:miter lim="800000"/>
                      <a:headEnd/>
                      <a:tailEnd/>
                    </a:ln>
                  </pic:spPr>
                </pic:pic>
              </a:graphicData>
            </a:graphic>
          </wp:inline>
        </w:drawing>
      </w:r>
    </w:p>
    <w:p w14:paraId="4F8A30AF" w14:textId="77777777" w:rsidR="0067520E" w:rsidRPr="00D123FB" w:rsidRDefault="0067520E" w:rsidP="009704C4">
      <w:pPr>
        <w:pStyle w:val="NormalIndent"/>
        <w:keepNext/>
      </w:pPr>
      <w:r w:rsidRPr="00D123FB">
        <w:t xml:space="preserve">Proceed then to the </w:t>
      </w:r>
      <w:r w:rsidRPr="00D123FB">
        <w:rPr>
          <w:i/>
        </w:rPr>
        <w:t>Dispersal</w:t>
      </w:r>
      <w:r w:rsidRPr="00D123FB">
        <w:t xml:space="preserve"> page. For the emigration phase, select </w:t>
      </w:r>
      <w:r w:rsidRPr="00D123FB">
        <w:rPr>
          <w:i/>
        </w:rPr>
        <w:t>Density-dependent</w:t>
      </w:r>
      <w:r w:rsidRPr="00D123FB">
        <w:t xml:space="preserve"> and </w:t>
      </w:r>
      <w:r w:rsidRPr="00D123FB">
        <w:rPr>
          <w:i/>
        </w:rPr>
        <w:t>Stage-dependent</w:t>
      </w:r>
      <w:r w:rsidRPr="00D123FB">
        <w:t xml:space="preserve"> and go to the page </w:t>
      </w:r>
      <w:r w:rsidRPr="00D123FB">
        <w:rPr>
          <w:i/>
        </w:rPr>
        <w:t>Sex / Stage dependent Dispersal</w:t>
      </w:r>
      <w:r w:rsidRPr="00D123FB">
        <w:t xml:space="preserve"> to set the parameters. We want to model only juvenile dispersal, and hence you need to fill in only the row relating to the juveniles. The parameters required are </w:t>
      </w:r>
      <w:r w:rsidRPr="00D123FB">
        <w:rPr>
          <w:i/>
        </w:rPr>
        <w:t>D</w:t>
      </w:r>
      <w:r w:rsidRPr="00D123FB">
        <w:rPr>
          <w:i/>
          <w:vertAlign w:val="subscript"/>
        </w:rPr>
        <w:t>0</w:t>
      </w:r>
      <w:r>
        <w:t> = </w:t>
      </w:r>
      <w:r w:rsidRPr="00D123FB">
        <w:t xml:space="preserve">0.5, </w:t>
      </w:r>
      <w:r w:rsidRPr="00D123FB">
        <w:rPr>
          <w:i/>
        </w:rPr>
        <w:t>α</w:t>
      </w:r>
      <w:r>
        <w:t> = </w:t>
      </w:r>
      <w:r w:rsidRPr="00D123FB">
        <w:t xml:space="preserve">10.0 and </w:t>
      </w:r>
      <w:r w:rsidRPr="00D123FB">
        <w:rPr>
          <w:i/>
        </w:rPr>
        <w:t>β</w:t>
      </w:r>
      <w:r>
        <w:t> = </w:t>
      </w:r>
      <w:r w:rsidRPr="00D123FB">
        <w:t xml:space="preserve">1.0. As the parameter </w:t>
      </w:r>
      <w:r w:rsidRPr="00D123FB">
        <w:rPr>
          <w:i/>
        </w:rPr>
        <w:t>b</w:t>
      </w:r>
      <w:r w:rsidRPr="00D123FB">
        <w:t xml:space="preserve"> is also used for the density-dependence in dispersal, having </w:t>
      </w:r>
      <w:r w:rsidRPr="00D123FB">
        <w:rPr>
          <w:i/>
        </w:rPr>
        <w:t>1/b</w:t>
      </w:r>
      <w:r>
        <w:t> = </w:t>
      </w:r>
      <w:r w:rsidRPr="00D123FB">
        <w:t>10 will lead to the following reaction response in a patch of 1ha size:</w:t>
      </w:r>
    </w:p>
    <w:p w14:paraId="037A8B5C" w14:textId="03757FF6" w:rsidR="0067520E" w:rsidRPr="00D123FB" w:rsidRDefault="00917CB3" w:rsidP="00C57BF9">
      <w:pPr>
        <w:pStyle w:val="Diagram"/>
      </w:pPr>
      <w:r w:rsidRPr="00917CB3">
        <w:drawing>
          <wp:inline distT="0" distB="0" distL="0" distR="0" wp14:anchorId="72275393" wp14:editId="0352E1A9">
            <wp:extent cx="2139696" cy="2020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inline>
        </w:drawing>
      </w:r>
    </w:p>
    <w:p w14:paraId="0F40FD79" w14:textId="77777777" w:rsidR="0067520E" w:rsidRPr="00D123FB" w:rsidRDefault="0067520E" w:rsidP="009704C4">
      <w:pPr>
        <w:pStyle w:val="NormalIndent"/>
      </w:pPr>
      <w:r w:rsidRPr="00D123FB">
        <w:lastRenderedPageBreak/>
        <w:t>where N is the number of individuals.</w:t>
      </w:r>
    </w:p>
    <w:p w14:paraId="4B48D583" w14:textId="77777777" w:rsidR="0067520E" w:rsidRPr="00D123FB" w:rsidRDefault="0067520E" w:rsidP="00C57BF9">
      <w:pPr>
        <w:pStyle w:val="ListParagraph"/>
        <w:keepNext/>
        <w:ind w:left="360"/>
        <w:rPr>
          <w:rFonts w:cs="Times New Roman"/>
          <w:szCs w:val="24"/>
          <w:lang w:val="en-GB"/>
        </w:rPr>
      </w:pPr>
      <w:r w:rsidRPr="00D123FB">
        <w:rPr>
          <w:rFonts w:cs="Times New Roman"/>
          <w:szCs w:val="24"/>
          <w:lang w:val="en-GB"/>
        </w:rPr>
        <w:t xml:space="preserve">After having set the emigration parameters, return to the </w:t>
      </w:r>
      <w:r w:rsidRPr="00D123FB">
        <w:rPr>
          <w:rFonts w:cs="Times New Roman"/>
          <w:i/>
          <w:szCs w:val="24"/>
          <w:lang w:val="en-GB"/>
        </w:rPr>
        <w:t>Dispersal</w:t>
      </w:r>
      <w:r w:rsidRPr="00D123FB">
        <w:rPr>
          <w:rFonts w:cs="Times New Roman"/>
          <w:szCs w:val="24"/>
          <w:lang w:val="en-GB"/>
        </w:rPr>
        <w:t xml:space="preserve"> page for setting the transfer phase options. Choose the option </w:t>
      </w:r>
      <w:r w:rsidRPr="00D123FB">
        <w:rPr>
          <w:rFonts w:cs="Times New Roman"/>
          <w:i/>
          <w:szCs w:val="24"/>
          <w:lang w:val="en-GB"/>
        </w:rPr>
        <w:t xml:space="preserve">Movement Model </w:t>
      </w:r>
      <w:r w:rsidRPr="00D123FB">
        <w:rPr>
          <w:rFonts w:cs="Times New Roman"/>
          <w:i/>
          <w:szCs w:val="24"/>
          <w:lang w:val="en-GB"/>
        </w:rPr>
        <w:sym w:font="Wingdings" w:char="F0E0"/>
      </w:r>
      <w:r w:rsidRPr="00D123FB">
        <w:rPr>
          <w:rFonts w:cs="Times New Roman"/>
          <w:i/>
          <w:szCs w:val="24"/>
          <w:lang w:val="en-GB"/>
        </w:rPr>
        <w:t xml:space="preserve"> Movement processes</w:t>
      </w:r>
      <w:r w:rsidRPr="00D123FB">
        <w:rPr>
          <w:rFonts w:cs="Times New Roman"/>
          <w:szCs w:val="24"/>
          <w:lang w:val="en-GB"/>
        </w:rPr>
        <w:t xml:space="preserve"> and click on the button </w:t>
      </w:r>
      <w:r w:rsidRPr="00D123FB">
        <w:rPr>
          <w:rFonts w:cs="Times New Roman"/>
          <w:i/>
          <w:szCs w:val="24"/>
          <w:lang w:val="en-GB"/>
        </w:rPr>
        <w:t>Set parameters</w:t>
      </w:r>
      <w:r w:rsidRPr="00D123FB">
        <w:rPr>
          <w:rFonts w:cs="Times New Roman"/>
          <w:szCs w:val="24"/>
          <w:lang w:val="en-GB"/>
        </w:rPr>
        <w:t xml:space="preserve"> that will appear. This will open the </w:t>
      </w:r>
      <w:r w:rsidRPr="00D123FB">
        <w:rPr>
          <w:rFonts w:cs="Times New Roman"/>
          <w:i/>
          <w:szCs w:val="24"/>
          <w:lang w:val="en-GB"/>
        </w:rPr>
        <w:t>Movement Processes</w:t>
      </w:r>
      <w:r w:rsidRPr="00D123FB">
        <w:rPr>
          <w:rFonts w:cs="Times New Roman"/>
          <w:szCs w:val="24"/>
          <w:lang w:val="en-GB"/>
        </w:rPr>
        <w:t xml:space="preserve"> window. The default options are </w:t>
      </w:r>
      <w:hyperlink w:anchor="_Stochastic_Movement_Simulator," w:history="1">
        <w:r w:rsidRPr="00D123FB">
          <w:rPr>
            <w:rStyle w:val="Hyperlink"/>
            <w:rFonts w:cs="Times New Roman"/>
            <w:szCs w:val="24"/>
            <w:lang w:val="en-GB"/>
          </w:rPr>
          <w:t>SMS</w:t>
        </w:r>
      </w:hyperlink>
      <w:r w:rsidRPr="00D123FB">
        <w:rPr>
          <w:rFonts w:cs="Times New Roman"/>
          <w:szCs w:val="24"/>
          <w:lang w:val="en-GB"/>
        </w:rPr>
        <w:t xml:space="preserve"> and constant per-step mortality: leave these settings. Se</w:t>
      </w:r>
      <w:r>
        <w:rPr>
          <w:rFonts w:cs="Times New Roman"/>
          <w:szCs w:val="24"/>
          <w:lang w:val="en-GB"/>
        </w:rPr>
        <w:t>t the other parameters as shown:</w:t>
      </w:r>
    </w:p>
    <w:p w14:paraId="4433D22A" w14:textId="6C615B26" w:rsidR="0067520E" w:rsidRPr="00D123FB" w:rsidRDefault="005B3F70" w:rsidP="00C57BF9">
      <w:pPr>
        <w:pStyle w:val="Diagram"/>
        <w:ind w:left="720"/>
      </w:pPr>
      <w:r w:rsidRPr="005B3F70">
        <w:drawing>
          <wp:inline distT="0" distB="0" distL="0" distR="0" wp14:anchorId="19FD7271" wp14:editId="2BB4F6F2">
            <wp:extent cx="4279392" cy="3044952"/>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79392" cy="3044952"/>
                    </a:xfrm>
                    <a:prstGeom prst="rect">
                      <a:avLst/>
                    </a:prstGeom>
                    <a:noFill/>
                    <a:ln>
                      <a:noFill/>
                    </a:ln>
                  </pic:spPr>
                </pic:pic>
              </a:graphicData>
            </a:graphic>
          </wp:inline>
        </w:drawing>
      </w:r>
    </w:p>
    <w:p w14:paraId="13126B5A" w14:textId="07E0BAFC" w:rsidR="0067520E" w:rsidRPr="00D123FB" w:rsidRDefault="0067520E" w:rsidP="009704C4">
      <w:pPr>
        <w:pStyle w:val="NormalIndent"/>
      </w:pPr>
      <w:r w:rsidRPr="00D123FB">
        <w:t xml:space="preserve">This means that individuals have a perceptual range of 50m, use the arithmetic mean method for calculating effective cost (which tends to emphasize the avoidance of high-cost landscape features) and tend to follow highly correlated paths within the landscape. To save the parameters and close the window, click on the </w:t>
      </w:r>
      <w:r w:rsidRPr="002F49B1">
        <w:rPr>
          <w:i/>
        </w:rPr>
        <w:t>OK</w:t>
      </w:r>
      <w:r w:rsidRPr="00D123FB">
        <w:t xml:space="preserve"> button. Finally, set the settlement parameters. Ch</w:t>
      </w:r>
      <w:r w:rsidR="00801134">
        <w:t>eck the box</w:t>
      </w:r>
      <w:r w:rsidRPr="00D123FB">
        <w:t xml:space="preserve"> </w:t>
      </w:r>
      <w:r w:rsidRPr="00D123FB">
        <w:rPr>
          <w:i/>
        </w:rPr>
        <w:t>Find </w:t>
      </w:r>
      <w:r w:rsidR="00801134">
        <w:rPr>
          <w:i/>
        </w:rPr>
        <w:t>mate</w:t>
      </w:r>
      <w:r w:rsidRPr="00D123FB">
        <w:t xml:space="preserve">. Leave the rest as it is and click </w:t>
      </w:r>
      <w:r w:rsidRPr="002F49B1">
        <w:rPr>
          <w:i/>
        </w:rPr>
        <w:t>OK</w:t>
      </w:r>
      <w:r w:rsidRPr="00D123FB">
        <w:t>.</w:t>
      </w:r>
    </w:p>
    <w:p w14:paraId="44AD2A38" w14:textId="77777777" w:rsidR="0067520E" w:rsidRPr="00D123FB" w:rsidRDefault="0067520E" w:rsidP="005B3F70">
      <w:pPr>
        <w:pStyle w:val="Numbered"/>
        <w:keepNext/>
      </w:pPr>
      <w:r w:rsidRPr="009704C4">
        <w:rPr>
          <w:i/>
        </w:rPr>
        <w:t>Simulation</w:t>
      </w:r>
      <w:r w:rsidRPr="00D123FB">
        <w:t xml:space="preserve"> </w:t>
      </w:r>
      <w:r w:rsidRPr="009704C4">
        <w:rPr>
          <w:i/>
        </w:rPr>
        <w:t>parameters</w:t>
      </w:r>
    </w:p>
    <w:p w14:paraId="42398DF8" w14:textId="7BCFAB00" w:rsidR="0067520E" w:rsidRPr="00D123FB" w:rsidRDefault="0067520E" w:rsidP="009704C4">
      <w:pPr>
        <w:pStyle w:val="NormalIndent"/>
      </w:pPr>
      <w:r w:rsidRPr="00D123FB">
        <w:t xml:space="preserve">Click on </w:t>
      </w:r>
      <w:r w:rsidRPr="00D123FB">
        <w:rPr>
          <w:i/>
        </w:rPr>
        <w:t>Parameters</w:t>
      </w:r>
      <w:r>
        <w:rPr>
          <w:i/>
        </w:rPr>
        <w:t> </w:t>
      </w:r>
      <w:r w:rsidRPr="00D123FB">
        <w:rPr>
          <w:i/>
        </w:rPr>
        <w:t>setting</w:t>
      </w:r>
      <w:r>
        <w:rPr>
          <w:i/>
        </w:rPr>
        <w:t> </w:t>
      </w:r>
      <w:r w:rsidRPr="00D123FB">
        <w:rPr>
          <w:i/>
        </w:rPr>
        <w:sym w:font="Wingdings" w:char="F0E0"/>
      </w:r>
      <w:r>
        <w:rPr>
          <w:i/>
        </w:rPr>
        <w:t> </w:t>
      </w:r>
      <w:proofErr w:type="gramStart"/>
      <w:r w:rsidRPr="00D123FB">
        <w:rPr>
          <w:i/>
        </w:rPr>
        <w:t>Simulations</w:t>
      </w:r>
      <w:r>
        <w:t>, and</w:t>
      </w:r>
      <w:proofErr w:type="gramEnd"/>
      <w:r>
        <w:t xml:space="preserve"> s</w:t>
      </w:r>
      <w:r w:rsidRPr="00D123FB">
        <w:t xml:space="preserve">et the following parameters: </w:t>
      </w:r>
      <w:r w:rsidRPr="00D123FB">
        <w:rPr>
          <w:i/>
        </w:rPr>
        <w:t>S</w:t>
      </w:r>
      <w:r>
        <w:rPr>
          <w:i/>
        </w:rPr>
        <w:t>imulation number</w:t>
      </w:r>
      <w:r>
        <w:t> = </w:t>
      </w:r>
      <w:r w:rsidRPr="00D123FB">
        <w:t xml:space="preserve">0; </w:t>
      </w:r>
      <w:r w:rsidRPr="00D123FB">
        <w:rPr>
          <w:i/>
        </w:rPr>
        <w:t>Nr. Replicates</w:t>
      </w:r>
      <w:r>
        <w:t> = </w:t>
      </w:r>
      <w:r w:rsidRPr="00D123FB">
        <w:t xml:space="preserve">20; </w:t>
      </w:r>
      <w:r w:rsidRPr="00D123FB">
        <w:rPr>
          <w:i/>
        </w:rPr>
        <w:t>Nr. Years</w:t>
      </w:r>
      <w:r>
        <w:t> = </w:t>
      </w:r>
      <w:r w:rsidRPr="00D123FB">
        <w:t xml:space="preserve">100. Click on the button </w:t>
      </w:r>
      <w:r w:rsidRPr="00D123FB">
        <w:rPr>
          <w:i/>
        </w:rPr>
        <w:t>Set </w:t>
      </w:r>
      <w:r>
        <w:rPr>
          <w:i/>
        </w:rPr>
        <w:t>Initialis</w:t>
      </w:r>
      <w:r w:rsidRPr="00D123FB">
        <w:rPr>
          <w:i/>
        </w:rPr>
        <w:t>ation Rules</w:t>
      </w:r>
      <w:r w:rsidRPr="00D123FB">
        <w:t xml:space="preserve"> to set how the simulation will be </w:t>
      </w:r>
      <w:r>
        <w:t>initialis</w:t>
      </w:r>
      <w:r w:rsidRPr="00D123FB">
        <w:t xml:space="preserve">ed. In this example, we started by </w:t>
      </w:r>
      <w:r>
        <w:t>initialis</w:t>
      </w:r>
      <w:r w:rsidRPr="00D123FB">
        <w:t>ing one patch (</w:t>
      </w:r>
      <w:r>
        <w:t>Figure 4.3</w:t>
      </w:r>
      <w:r w:rsidRPr="00D123FB">
        <w:t>) which has ID</w:t>
      </w:r>
      <w:r>
        <w:t> = </w:t>
      </w:r>
      <w:r w:rsidRPr="00D123FB">
        <w:t xml:space="preserve">30. Select </w:t>
      </w:r>
      <w:r w:rsidRPr="00D123FB">
        <w:rPr>
          <w:i/>
        </w:rPr>
        <w:t>Free</w:t>
      </w:r>
      <w:r>
        <w:rPr>
          <w:i/>
        </w:rPr>
        <w:t> initialis</w:t>
      </w:r>
      <w:r w:rsidRPr="00D123FB">
        <w:rPr>
          <w:i/>
        </w:rPr>
        <w:t>ation</w:t>
      </w:r>
      <w:r w:rsidRPr="00D123FB">
        <w:t xml:space="preserve"> and </w:t>
      </w:r>
      <w:r w:rsidRPr="00D123FB">
        <w:rPr>
          <w:i/>
        </w:rPr>
        <w:t>Initialise</w:t>
      </w:r>
      <w:r>
        <w:rPr>
          <w:i/>
        </w:rPr>
        <w:t> </w:t>
      </w:r>
      <w:r w:rsidRPr="00D123FB">
        <w:rPr>
          <w:i/>
        </w:rPr>
        <w:sym w:font="Wingdings" w:char="F0E0"/>
      </w:r>
      <w:r w:rsidR="00274A91">
        <w:rPr>
          <w:i/>
        </w:rPr>
        <w:t> </w:t>
      </w:r>
      <w:r w:rsidRPr="00D123FB">
        <w:rPr>
          <w:i/>
        </w:rPr>
        <w:t>Manually</w:t>
      </w:r>
      <w:r>
        <w:rPr>
          <w:i/>
        </w:rPr>
        <w:t> </w:t>
      </w:r>
      <w:r w:rsidRPr="00D123FB">
        <w:rPr>
          <w:i/>
        </w:rPr>
        <w:t>select</w:t>
      </w:r>
      <w:r>
        <w:rPr>
          <w:i/>
        </w:rPr>
        <w:t> </w:t>
      </w:r>
      <w:r w:rsidRPr="00D123FB">
        <w:rPr>
          <w:i/>
        </w:rPr>
        <w:t>patches</w:t>
      </w:r>
      <w:r w:rsidRPr="00D123FB">
        <w:t xml:space="preserve">. The box </w:t>
      </w:r>
      <w:r w:rsidRPr="00D123FB">
        <w:rPr>
          <w:i/>
        </w:rPr>
        <w:t>Manually</w:t>
      </w:r>
      <w:r>
        <w:rPr>
          <w:i/>
        </w:rPr>
        <w:t> </w:t>
      </w:r>
      <w:r w:rsidRPr="00D123FB">
        <w:rPr>
          <w:i/>
        </w:rPr>
        <w:t>include</w:t>
      </w:r>
      <w:r>
        <w:rPr>
          <w:i/>
        </w:rPr>
        <w:t> </w:t>
      </w:r>
      <w:r w:rsidRPr="00D123FB">
        <w:rPr>
          <w:i/>
        </w:rPr>
        <w:t>patches</w:t>
      </w:r>
      <w:r w:rsidRPr="00D123FB">
        <w:t xml:space="preserve"> will become active; check it, insert 30 in the box </w:t>
      </w:r>
      <w:r w:rsidR="00274A91">
        <w:rPr>
          <w:i/>
        </w:rPr>
        <w:t>Patch </w:t>
      </w:r>
      <w:r w:rsidRPr="00D123FB">
        <w:rPr>
          <w:i/>
        </w:rPr>
        <w:t>ID</w:t>
      </w:r>
      <w:r w:rsidRPr="00D123FB">
        <w:t xml:space="preserve"> and click on the button </w:t>
      </w:r>
      <w:r w:rsidRPr="00D123FB">
        <w:rPr>
          <w:i/>
        </w:rPr>
        <w:t>Add</w:t>
      </w:r>
      <w:r w:rsidRPr="00D123FB">
        <w:t xml:space="preserve">. In the upper </w:t>
      </w:r>
      <w:r>
        <w:t>panel</w:t>
      </w:r>
      <w:r w:rsidRPr="00D123FB">
        <w:t xml:space="preserve">, set the </w:t>
      </w:r>
      <w:r>
        <w:rPr>
          <w:i/>
        </w:rPr>
        <w:t>N</w:t>
      </w:r>
      <w:r w:rsidR="007203E6">
        <w:rPr>
          <w:i/>
        </w:rPr>
        <w:t>o</w:t>
      </w:r>
      <w:r w:rsidR="00274A91">
        <w:rPr>
          <w:i/>
        </w:rPr>
        <w:t>. of </w:t>
      </w:r>
      <w:r>
        <w:rPr>
          <w:i/>
        </w:rPr>
        <w:t>ind</w:t>
      </w:r>
      <w:r w:rsidR="00274A91">
        <w:rPr>
          <w:i/>
        </w:rPr>
        <w:t>ividuals per </w:t>
      </w:r>
      <w:r>
        <w:rPr>
          <w:i/>
        </w:rPr>
        <w:t>ha</w:t>
      </w:r>
      <w:r w:rsidRPr="00D123FB">
        <w:t xml:space="preserve"> at </w:t>
      </w:r>
      <w:r>
        <w:t xml:space="preserve">a </w:t>
      </w:r>
      <w:r w:rsidRPr="002F49B1">
        <w:rPr>
          <w:i/>
        </w:rPr>
        <w:t>set value</w:t>
      </w:r>
      <w:r>
        <w:t xml:space="preserve"> of </w:t>
      </w:r>
      <w:r w:rsidRPr="00D123FB">
        <w:t>10</w:t>
      </w:r>
      <w:r>
        <w:t xml:space="preserve">, set </w:t>
      </w:r>
      <w:r w:rsidR="00274A91">
        <w:rPr>
          <w:i/>
        </w:rPr>
        <w:t>Initial </w:t>
      </w:r>
      <w:r w:rsidRPr="002F49B1">
        <w:rPr>
          <w:i/>
        </w:rPr>
        <w:t>ages</w:t>
      </w:r>
      <w:r w:rsidRPr="00D123FB">
        <w:t xml:space="preserve"> </w:t>
      </w:r>
      <w:r>
        <w:t xml:space="preserve">to </w:t>
      </w:r>
      <w:r w:rsidR="00274A91">
        <w:rPr>
          <w:i/>
        </w:rPr>
        <w:t>Lowest </w:t>
      </w:r>
      <w:r w:rsidRPr="002F49B1">
        <w:rPr>
          <w:i/>
        </w:rPr>
        <w:t>age</w:t>
      </w:r>
      <w:r>
        <w:t xml:space="preserve"> </w:t>
      </w:r>
      <w:r w:rsidRPr="00D123FB">
        <w:t xml:space="preserve">and set the </w:t>
      </w:r>
      <w:r w:rsidR="00274A91">
        <w:rPr>
          <w:i/>
        </w:rPr>
        <w:t>Proportion of individuals per </w:t>
      </w:r>
      <w:r w:rsidRPr="00D123FB">
        <w:rPr>
          <w:i/>
        </w:rPr>
        <w:t xml:space="preserve">stage-class </w:t>
      </w:r>
      <w:r w:rsidRPr="00D123FB">
        <w:t xml:space="preserve">to 0.5 for stage 1 and 0.5 for stage 2. </w:t>
      </w:r>
    </w:p>
    <w:p w14:paraId="350844F3" w14:textId="7060E64C" w:rsidR="0067520E" w:rsidRPr="00D123FB" w:rsidRDefault="0067520E" w:rsidP="009704C4">
      <w:pPr>
        <w:pStyle w:val="NormalIndent"/>
      </w:pPr>
      <w:r w:rsidRPr="00D123FB">
        <w:t xml:space="preserve">Finally, click the </w:t>
      </w:r>
      <w:r w:rsidRPr="002F49B1">
        <w:rPr>
          <w:i/>
        </w:rPr>
        <w:t>OK</w:t>
      </w:r>
      <w:r w:rsidRPr="00D123FB">
        <w:t xml:space="preserve"> button for saving the </w:t>
      </w:r>
      <w:r>
        <w:t>initialis</w:t>
      </w:r>
      <w:r w:rsidRPr="00D123FB">
        <w:t xml:space="preserve">ation rules and going back to the simulation parameters window. Here, select the outputs </w:t>
      </w:r>
      <w:r w:rsidRPr="00D123FB">
        <w:rPr>
          <w:i/>
        </w:rPr>
        <w:t>Range</w:t>
      </w:r>
      <w:r w:rsidRPr="00D123FB">
        <w:t xml:space="preserve">, </w:t>
      </w:r>
      <w:r w:rsidRPr="00D123FB">
        <w:rPr>
          <w:i/>
        </w:rPr>
        <w:t>Occupancy</w:t>
      </w:r>
      <w:r w:rsidRPr="00D123FB">
        <w:t xml:space="preserve"> and </w:t>
      </w:r>
      <w:r w:rsidRPr="00D123FB">
        <w:rPr>
          <w:i/>
        </w:rPr>
        <w:t>Populations</w:t>
      </w:r>
      <w:r w:rsidRPr="00D123FB">
        <w:t xml:space="preserve"> and set the </w:t>
      </w:r>
      <w:r w:rsidR="00274A91" w:rsidRPr="00274A91">
        <w:rPr>
          <w:i/>
        </w:rPr>
        <w:t>Frequency</w:t>
      </w:r>
      <w:r w:rsidR="00274A91">
        <w:t xml:space="preserve"> for each to</w:t>
      </w:r>
      <w:r w:rsidRPr="00D123FB">
        <w:t xml:space="preserve"> 1 year. </w:t>
      </w:r>
      <w:r w:rsidR="00A92464">
        <w:t xml:space="preserve">Also check </w:t>
      </w:r>
      <w:r w:rsidR="00A92464" w:rsidRPr="00A92464">
        <w:rPr>
          <w:i/>
        </w:rPr>
        <w:t>SMS heat map</w:t>
      </w:r>
      <w:r w:rsidR="00A92464">
        <w:t xml:space="preserve">. </w:t>
      </w:r>
      <w:r w:rsidRPr="00D123FB">
        <w:t xml:space="preserve">If you wish to see the movement paths on the </w:t>
      </w:r>
      <w:proofErr w:type="gramStart"/>
      <w:r w:rsidRPr="00D123FB">
        <w:t>screen</w:t>
      </w:r>
      <w:proofErr w:type="gramEnd"/>
      <w:r w:rsidRPr="00D123FB">
        <w:t xml:space="preserve"> check the box </w:t>
      </w:r>
      <w:r w:rsidR="00274A91">
        <w:rPr>
          <w:i/>
        </w:rPr>
        <w:t>Dynamic </w:t>
      </w:r>
      <w:r>
        <w:rPr>
          <w:i/>
        </w:rPr>
        <w:t>visualis</w:t>
      </w:r>
      <w:r w:rsidR="00274A91">
        <w:rPr>
          <w:i/>
        </w:rPr>
        <w:t>ation </w:t>
      </w:r>
      <w:r w:rsidRPr="00D123FB">
        <w:rPr>
          <w:i/>
        </w:rPr>
        <w:sym w:font="Wingdings" w:char="F0E0"/>
      </w:r>
      <w:r w:rsidR="00274A91">
        <w:rPr>
          <w:i/>
        </w:rPr>
        <w:t> Movement </w:t>
      </w:r>
      <w:r w:rsidRPr="00D123FB">
        <w:rPr>
          <w:i/>
        </w:rPr>
        <w:t>paths</w:t>
      </w:r>
      <w:r>
        <w:t>.</w:t>
      </w:r>
      <w:r w:rsidRPr="00D123FB">
        <w:t xml:space="preserve"> </w:t>
      </w:r>
      <w:r>
        <w:t>For</w:t>
      </w:r>
      <w:r w:rsidRPr="00D123FB">
        <w:t xml:space="preserve"> this example</w:t>
      </w:r>
      <w:r>
        <w:t>,</w:t>
      </w:r>
      <w:r w:rsidRPr="00D123FB">
        <w:t xml:space="preserve"> movements will be very quick</w:t>
      </w:r>
      <w:r>
        <w:t>;</w:t>
      </w:r>
      <w:r w:rsidRPr="00D123FB">
        <w:t xml:space="preserve"> the paths </w:t>
      </w:r>
      <w:r>
        <w:t xml:space="preserve">may be made to display more </w:t>
      </w:r>
      <w:r w:rsidRPr="00D123FB">
        <w:t>clearly</w:t>
      </w:r>
      <w:r>
        <w:t xml:space="preserve"> by increasing the </w:t>
      </w:r>
      <w:r w:rsidRPr="002F49B1">
        <w:rPr>
          <w:i/>
        </w:rPr>
        <w:t>Slow factor</w:t>
      </w:r>
      <w:r w:rsidR="00EB0E49">
        <w:t xml:space="preserve"> – try 2</w:t>
      </w:r>
      <w:r>
        <w:t xml:space="preserve"> initially</w:t>
      </w:r>
      <w:r w:rsidRPr="00D123FB">
        <w:t xml:space="preserve">. Close the simulation parameters window by clicking </w:t>
      </w:r>
      <w:r w:rsidRPr="002F49B1">
        <w:rPr>
          <w:i/>
        </w:rPr>
        <w:t>OK</w:t>
      </w:r>
      <w:r w:rsidRPr="00D123FB">
        <w:t>.</w:t>
      </w:r>
    </w:p>
    <w:p w14:paraId="194A00A9" w14:textId="77777777" w:rsidR="0067520E" w:rsidRPr="00D123FB" w:rsidRDefault="0067520E" w:rsidP="009704C4">
      <w:pPr>
        <w:pStyle w:val="Numbered"/>
      </w:pPr>
      <w:r w:rsidRPr="00D123FB">
        <w:lastRenderedPageBreak/>
        <w:t xml:space="preserve">Run the simulation by clicking on </w:t>
      </w:r>
      <w:r w:rsidRPr="00D123FB">
        <w:rPr>
          <w:i/>
        </w:rPr>
        <w:t>Run</w:t>
      </w:r>
      <w:r w:rsidRPr="00D123FB">
        <w:t xml:space="preserve">. At the end of the simulation the screen should </w:t>
      </w:r>
      <w:r>
        <w:t>appear as in Figure 4.3.</w:t>
      </w:r>
    </w:p>
    <w:p w14:paraId="470819D4" w14:textId="35C4D097" w:rsidR="0067520E" w:rsidRPr="00D123FB" w:rsidRDefault="009135A1" w:rsidP="00C57BF9">
      <w:pPr>
        <w:pStyle w:val="Figure"/>
        <w:rPr>
          <w:rFonts w:cs="Times New Roman"/>
          <w:szCs w:val="24"/>
        </w:rPr>
      </w:pPr>
      <w:r w:rsidRPr="009135A1">
        <w:drawing>
          <wp:inline distT="0" distB="0" distL="0" distR="0" wp14:anchorId="2F6EEAA8" wp14:editId="0EC2F011">
            <wp:extent cx="5486400" cy="3511296"/>
            <wp:effectExtent l="19050" t="19050" r="1905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3511296"/>
                    </a:xfrm>
                    <a:prstGeom prst="rect">
                      <a:avLst/>
                    </a:prstGeom>
                    <a:noFill/>
                    <a:ln w="12700">
                      <a:solidFill>
                        <a:schemeClr val="tx1"/>
                      </a:solidFill>
                    </a:ln>
                  </pic:spPr>
                </pic:pic>
              </a:graphicData>
            </a:graphic>
          </wp:inline>
        </w:drawing>
      </w:r>
    </w:p>
    <w:p w14:paraId="1CD3A9F7" w14:textId="77777777" w:rsidR="0067520E" w:rsidRPr="00D123FB" w:rsidRDefault="0067520E" w:rsidP="00C57BF9">
      <w:pPr>
        <w:pStyle w:val="Figheading"/>
        <w:spacing w:after="0"/>
        <w:rPr>
          <w:szCs w:val="24"/>
        </w:rPr>
      </w:pPr>
      <w:r>
        <w:rPr>
          <w:b/>
        </w:rPr>
        <w:t>Figure 4.3</w:t>
      </w:r>
      <w:r w:rsidRPr="00D123FB">
        <w:rPr>
          <w:b/>
        </w:rPr>
        <w:t>.</w:t>
      </w:r>
      <w:r w:rsidRPr="00D123FB">
        <w:t xml:space="preserve"> Exercise 2: </w:t>
      </w:r>
      <w:proofErr w:type="gramStart"/>
      <w:r w:rsidRPr="00D123FB">
        <w:t>Screen-shot</w:t>
      </w:r>
      <w:proofErr w:type="gramEnd"/>
      <w:r w:rsidRPr="00D123FB">
        <w:t xml:space="preserve"> of the </w:t>
      </w:r>
      <w:proofErr w:type="spellStart"/>
      <w:r w:rsidRPr="00D123FB">
        <w:t>RangeShifter</w:t>
      </w:r>
      <w:proofErr w:type="spellEnd"/>
      <w:r w:rsidRPr="00D123FB">
        <w:t xml:space="preserve"> GUI at the end of the simulation.</w:t>
      </w:r>
    </w:p>
    <w:p w14:paraId="7F2C3B4C" w14:textId="20D69766" w:rsidR="0067520E" w:rsidRPr="00D123FB" w:rsidRDefault="0067520E" w:rsidP="009135A1">
      <w:pPr>
        <w:pStyle w:val="NormalIndent"/>
        <w:spacing w:before="360" w:after="120"/>
      </w:pPr>
      <w:r w:rsidRPr="00D123FB">
        <w:t>The output files will be</w:t>
      </w:r>
      <w:r w:rsidR="00A92464">
        <w:t xml:space="preserve"> </w:t>
      </w:r>
      <w:proofErr w:type="gramStart"/>
      <w:r w:rsidR="00A92464">
        <w:t>similar to</w:t>
      </w:r>
      <w:proofErr w:type="gramEnd"/>
      <w:r w:rsidR="00A92464">
        <w:t xml:space="preserve"> those shown below</w:t>
      </w:r>
      <w:r w:rsidRPr="00D123FB">
        <w:t>:</w:t>
      </w:r>
    </w:p>
    <w:p w14:paraId="5EEBD941"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Range.txt</w:t>
      </w:r>
    </w:p>
    <w:p w14:paraId="18FA7C31" w14:textId="77777777" w:rsidR="0067520E" w:rsidRPr="00D123FB" w:rsidRDefault="0067520E" w:rsidP="00C57BF9">
      <w:pPr>
        <w:pStyle w:val="Diagram"/>
        <w:spacing w:line="360" w:lineRule="auto"/>
      </w:pPr>
      <w:r w:rsidRPr="00DF06CF">
        <w:drawing>
          <wp:inline distT="0" distB="0" distL="0" distR="0" wp14:anchorId="5E210CD5" wp14:editId="34F6324D">
            <wp:extent cx="5036654" cy="2559680"/>
            <wp:effectExtent l="1905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srcRect/>
                    <a:stretch>
                      <a:fillRect/>
                    </a:stretch>
                  </pic:blipFill>
                  <pic:spPr bwMode="auto">
                    <a:xfrm>
                      <a:off x="0" y="0"/>
                      <a:ext cx="5036654" cy="2559680"/>
                    </a:xfrm>
                    <a:prstGeom prst="rect">
                      <a:avLst/>
                    </a:prstGeom>
                    <a:noFill/>
                    <a:ln w="9525">
                      <a:noFill/>
                      <a:miter lim="800000"/>
                      <a:headEnd/>
                      <a:tailEnd/>
                    </a:ln>
                  </pic:spPr>
                </pic:pic>
              </a:graphicData>
            </a:graphic>
          </wp:inline>
        </w:drawing>
      </w:r>
    </w:p>
    <w:p w14:paraId="5C7B14A7"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Occupancy.txt</w:t>
      </w:r>
    </w:p>
    <w:p w14:paraId="78D434FD" w14:textId="77777777" w:rsidR="0067520E" w:rsidRPr="00D123FB" w:rsidRDefault="0067520E" w:rsidP="00C57BF9">
      <w:pPr>
        <w:pStyle w:val="Diagram"/>
      </w:pPr>
      <w:r w:rsidRPr="006A578F">
        <w:drawing>
          <wp:inline distT="0" distB="0" distL="0" distR="0" wp14:anchorId="63F49587" wp14:editId="391948EA">
            <wp:extent cx="4542516" cy="2555869"/>
            <wp:effectExtent l="1905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srcRect/>
                    <a:stretch>
                      <a:fillRect/>
                    </a:stretch>
                  </pic:blipFill>
                  <pic:spPr bwMode="auto">
                    <a:xfrm>
                      <a:off x="0" y="0"/>
                      <a:ext cx="4542516" cy="2555869"/>
                    </a:xfrm>
                    <a:prstGeom prst="rect">
                      <a:avLst/>
                    </a:prstGeom>
                    <a:noFill/>
                    <a:ln w="9525">
                      <a:noFill/>
                      <a:miter lim="800000"/>
                      <a:headEnd/>
                      <a:tailEnd/>
                    </a:ln>
                  </pic:spPr>
                </pic:pic>
              </a:graphicData>
            </a:graphic>
          </wp:inline>
        </w:drawing>
      </w:r>
    </w:p>
    <w:p w14:paraId="0001C473"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Occupancy_Stats.txt</w:t>
      </w:r>
    </w:p>
    <w:p w14:paraId="5EDA310A" w14:textId="77777777" w:rsidR="0067520E" w:rsidRPr="00D123FB" w:rsidRDefault="0067520E" w:rsidP="00C57BF9">
      <w:pPr>
        <w:pStyle w:val="Diagram"/>
        <w:spacing w:line="480" w:lineRule="auto"/>
      </w:pPr>
      <w:r w:rsidRPr="00230A78">
        <w:drawing>
          <wp:inline distT="0" distB="0" distL="0" distR="0" wp14:anchorId="1A0F0FED" wp14:editId="4EE2C58C">
            <wp:extent cx="1657714" cy="2527923"/>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a:stretch>
                      <a:fillRect/>
                    </a:stretch>
                  </pic:blipFill>
                  <pic:spPr bwMode="auto">
                    <a:xfrm>
                      <a:off x="0" y="0"/>
                      <a:ext cx="1657714" cy="2527923"/>
                    </a:xfrm>
                    <a:prstGeom prst="rect">
                      <a:avLst/>
                    </a:prstGeom>
                    <a:noFill/>
                    <a:ln w="9525">
                      <a:noFill/>
                      <a:miter lim="800000"/>
                      <a:headEnd/>
                      <a:tailEnd/>
                    </a:ln>
                  </pic:spPr>
                </pic:pic>
              </a:graphicData>
            </a:graphic>
          </wp:inline>
        </w:drawing>
      </w:r>
    </w:p>
    <w:p w14:paraId="73982E7D"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Pop.txt</w:t>
      </w:r>
    </w:p>
    <w:p w14:paraId="303C61A7" w14:textId="77777777" w:rsidR="0067520E" w:rsidRPr="00D123FB" w:rsidRDefault="0067520E" w:rsidP="00C57BF9">
      <w:pPr>
        <w:pStyle w:val="Diagram"/>
        <w:spacing w:line="360" w:lineRule="auto"/>
      </w:pPr>
      <w:r w:rsidRPr="00230A78">
        <w:drawing>
          <wp:inline distT="0" distB="0" distL="0" distR="0" wp14:anchorId="6CC16C84" wp14:editId="536CE9EE">
            <wp:extent cx="5036400" cy="2571621"/>
            <wp:effectExtent l="1905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5036400" cy="2571621"/>
                    </a:xfrm>
                    <a:prstGeom prst="rect">
                      <a:avLst/>
                    </a:prstGeom>
                    <a:noFill/>
                    <a:ln w="9525">
                      <a:noFill/>
                      <a:miter lim="800000"/>
                      <a:headEnd/>
                      <a:tailEnd/>
                    </a:ln>
                  </pic:spPr>
                </pic:pic>
              </a:graphicData>
            </a:graphic>
          </wp:inline>
        </w:drawing>
      </w:r>
    </w:p>
    <w:p w14:paraId="177B2168" w14:textId="77777777" w:rsidR="0067520E" w:rsidRPr="00D123FB" w:rsidRDefault="0067520E" w:rsidP="00C57BF9">
      <w:pPr>
        <w:rPr>
          <w:i/>
          <w:szCs w:val="24"/>
        </w:rPr>
      </w:pPr>
      <w:r w:rsidRPr="00D123FB">
        <w:rPr>
          <w:szCs w:val="24"/>
        </w:rPr>
        <w:t xml:space="preserve">The left-hand panels of </w:t>
      </w:r>
      <w:r>
        <w:rPr>
          <w:szCs w:val="24"/>
        </w:rPr>
        <w:t>Figure </w:t>
      </w:r>
      <w:r w:rsidRPr="00D123FB">
        <w:rPr>
          <w:szCs w:val="24"/>
        </w:rPr>
        <w:t>3b-e in the paper represent the occupancy probability for each patch after 100 years calculated over 20 replicates. These maps were produced in ArcGis10</w:t>
      </w:r>
      <w:r w:rsidRPr="00D123FB">
        <w:rPr>
          <w:szCs w:val="24"/>
          <w:vertAlign w:val="superscript"/>
        </w:rPr>
        <w:t>®</w:t>
      </w:r>
      <w:r w:rsidRPr="00D123FB">
        <w:rPr>
          <w:szCs w:val="24"/>
        </w:rPr>
        <w:t xml:space="preserve"> by plotting the probabilities given in the file </w:t>
      </w:r>
      <w:r w:rsidRPr="00D123FB">
        <w:rPr>
          <w:i/>
          <w:szCs w:val="24"/>
        </w:rPr>
        <w:t>Sim0</w:t>
      </w:r>
      <w:r>
        <w:rPr>
          <w:i/>
          <w:szCs w:val="24"/>
        </w:rPr>
        <w:t>_</w:t>
      </w:r>
      <w:r w:rsidRPr="00D123FB">
        <w:rPr>
          <w:i/>
          <w:szCs w:val="24"/>
        </w:rPr>
        <w:t>Occupancy.txt</w:t>
      </w:r>
      <w:r w:rsidRPr="00D123FB">
        <w:rPr>
          <w:szCs w:val="24"/>
        </w:rPr>
        <w:t xml:space="preserve">, row </w:t>
      </w:r>
      <w:r w:rsidRPr="00D123FB">
        <w:rPr>
          <w:i/>
          <w:szCs w:val="24"/>
        </w:rPr>
        <w:t>Year_100</w:t>
      </w:r>
      <w:r w:rsidRPr="00D123FB">
        <w:rPr>
          <w:szCs w:val="24"/>
        </w:rPr>
        <w:t xml:space="preserve">. The right-hand panels show the mean waiting time to first colonization for those patches </w:t>
      </w:r>
      <w:r>
        <w:rPr>
          <w:szCs w:val="24"/>
        </w:rPr>
        <w:t>having</w:t>
      </w:r>
      <w:r w:rsidRPr="00D123FB">
        <w:rPr>
          <w:szCs w:val="24"/>
        </w:rPr>
        <w:t xml:space="preserve"> occupancy probability greater than zero</w:t>
      </w:r>
      <w:r w:rsidRPr="00D06C44">
        <w:rPr>
          <w:szCs w:val="24"/>
        </w:rPr>
        <w:t xml:space="preserve"> </w:t>
      </w:r>
      <w:r w:rsidRPr="00D123FB">
        <w:rPr>
          <w:szCs w:val="24"/>
        </w:rPr>
        <w:t xml:space="preserve">at year 100. The year of first colonization for each patch </w:t>
      </w:r>
      <w:r>
        <w:rPr>
          <w:szCs w:val="24"/>
        </w:rPr>
        <w:t>in</w:t>
      </w:r>
      <w:r w:rsidRPr="00D123FB">
        <w:rPr>
          <w:szCs w:val="24"/>
        </w:rPr>
        <w:t xml:space="preserve"> each replicate was extracted from the outputs </w:t>
      </w:r>
      <w:r w:rsidRPr="00D123FB">
        <w:rPr>
          <w:i/>
          <w:szCs w:val="24"/>
        </w:rPr>
        <w:t>Sim0</w:t>
      </w:r>
      <w:r>
        <w:rPr>
          <w:i/>
          <w:szCs w:val="24"/>
        </w:rPr>
        <w:t>_</w:t>
      </w:r>
      <w:r w:rsidRPr="00D123FB">
        <w:rPr>
          <w:i/>
          <w:szCs w:val="24"/>
        </w:rPr>
        <w:t xml:space="preserve">Pop.txt </w:t>
      </w:r>
      <w:r w:rsidRPr="00D123FB">
        <w:rPr>
          <w:szCs w:val="24"/>
        </w:rPr>
        <w:t>and</w:t>
      </w:r>
      <w:r w:rsidRPr="00D123FB">
        <w:rPr>
          <w:i/>
          <w:szCs w:val="24"/>
        </w:rPr>
        <w:t xml:space="preserve"> </w:t>
      </w:r>
      <w:r w:rsidRPr="00D123FB">
        <w:rPr>
          <w:szCs w:val="24"/>
        </w:rPr>
        <w:t xml:space="preserve">then averaged across the 20 replicates. The results given in the text regarding the mean number of suitable patches colonized after 100 years were taken directly from the output </w:t>
      </w:r>
      <w:r w:rsidRPr="00D123FB">
        <w:rPr>
          <w:i/>
          <w:szCs w:val="24"/>
        </w:rPr>
        <w:t>Sim0</w:t>
      </w:r>
      <w:r>
        <w:rPr>
          <w:i/>
          <w:szCs w:val="24"/>
        </w:rPr>
        <w:t>_</w:t>
      </w:r>
      <w:r w:rsidRPr="00D123FB">
        <w:rPr>
          <w:i/>
          <w:szCs w:val="24"/>
        </w:rPr>
        <w:t>Occupancy_Stats.txt.</w:t>
      </w:r>
    </w:p>
    <w:p w14:paraId="5A7E1AFE" w14:textId="5BEA2F0C" w:rsidR="00A92464" w:rsidRPr="00D123FB" w:rsidRDefault="00A92464" w:rsidP="00A92464">
      <w:pPr>
        <w:pStyle w:val="ListParagraph"/>
        <w:keepNext/>
        <w:numPr>
          <w:ilvl w:val="0"/>
          <w:numId w:val="11"/>
        </w:numPr>
        <w:rPr>
          <w:rFonts w:cs="Times New Roman"/>
          <w:i/>
          <w:szCs w:val="24"/>
          <w:lang w:val="en-GB"/>
        </w:rPr>
      </w:pPr>
      <w:r w:rsidRPr="00CC10E8">
        <w:rPr>
          <w:rFonts w:cs="Times New Roman"/>
          <w:szCs w:val="24"/>
          <w:lang w:val="en-GB"/>
        </w:rPr>
        <w:t>Heat maps</w:t>
      </w:r>
      <w:r w:rsidR="00CC10E8" w:rsidRPr="00CC10E8">
        <w:rPr>
          <w:rFonts w:cs="Times New Roman"/>
          <w:szCs w:val="24"/>
          <w:lang w:val="en-GB"/>
        </w:rPr>
        <w:t xml:space="preserve"> </w:t>
      </w:r>
      <w:r>
        <w:rPr>
          <w:rFonts w:cs="Times New Roman"/>
          <w:i/>
          <w:szCs w:val="24"/>
          <w:lang w:val="en-GB"/>
        </w:rPr>
        <w:t>Sim0_</w:t>
      </w:r>
      <w:r w:rsidR="00CC10E8">
        <w:rPr>
          <w:rFonts w:cs="Times New Roman"/>
          <w:i/>
          <w:szCs w:val="24"/>
          <w:lang w:val="en-GB"/>
        </w:rPr>
        <w:t>land0_rep</w:t>
      </w:r>
      <w:r w:rsidR="00CC10E8" w:rsidRPr="00CC10E8">
        <w:rPr>
          <w:rFonts w:cs="Times New Roman"/>
          <w:szCs w:val="24"/>
          <w:lang w:val="en-GB"/>
        </w:rPr>
        <w:t>N</w:t>
      </w:r>
      <w:r w:rsidR="00CC10E8">
        <w:rPr>
          <w:rFonts w:cs="Times New Roman"/>
          <w:i/>
          <w:szCs w:val="24"/>
          <w:lang w:val="en-GB"/>
        </w:rPr>
        <w:t>_visits</w:t>
      </w:r>
      <w:r w:rsidRPr="00D123FB">
        <w:rPr>
          <w:rFonts w:cs="Times New Roman"/>
          <w:i/>
          <w:szCs w:val="24"/>
          <w:lang w:val="en-GB"/>
        </w:rPr>
        <w:t>.</w:t>
      </w:r>
      <w:r w:rsidR="00CC10E8">
        <w:rPr>
          <w:rFonts w:cs="Times New Roman"/>
          <w:i/>
          <w:szCs w:val="24"/>
          <w:lang w:val="en-GB"/>
        </w:rPr>
        <w:t>bmp</w:t>
      </w:r>
    </w:p>
    <w:p w14:paraId="32DE55AB" w14:textId="40907DAD" w:rsidR="00A92464" w:rsidRPr="00D123FB" w:rsidRDefault="00CC10E8" w:rsidP="00A92464">
      <w:pPr>
        <w:pStyle w:val="Diagram"/>
        <w:spacing w:line="360" w:lineRule="auto"/>
      </w:pPr>
      <w:r>
        <w:drawing>
          <wp:inline distT="0" distB="0" distL="0" distR="0" wp14:anchorId="0232366F" wp14:editId="0CDBDCF5">
            <wp:extent cx="5641848" cy="356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m0_land0_rep2_Visits.bmp"/>
                    <pic:cNvPicPr/>
                  </pic:nvPicPr>
                  <pic:blipFill>
                    <a:blip r:embed="rId96">
                      <a:extLst>
                        <a:ext uri="{28A0092B-C50C-407E-A947-70E740481C1C}">
                          <a14:useLocalDpi xmlns:a14="http://schemas.microsoft.com/office/drawing/2010/main" val="0"/>
                        </a:ext>
                      </a:extLst>
                    </a:blip>
                    <a:stretch>
                      <a:fillRect/>
                    </a:stretch>
                  </pic:blipFill>
                  <pic:spPr>
                    <a:xfrm>
                      <a:off x="0" y="0"/>
                      <a:ext cx="5641848" cy="3566160"/>
                    </a:xfrm>
                    <a:prstGeom prst="rect">
                      <a:avLst/>
                    </a:prstGeom>
                  </pic:spPr>
                </pic:pic>
              </a:graphicData>
            </a:graphic>
          </wp:inline>
        </w:drawing>
      </w:r>
    </w:p>
    <w:p w14:paraId="69BD4F2C" w14:textId="77777777" w:rsidR="0067520E" w:rsidRPr="00D123FB" w:rsidRDefault="0067520E" w:rsidP="00C57BF9">
      <w:pPr>
        <w:pStyle w:val="Heading4"/>
      </w:pPr>
      <w:r w:rsidRPr="00D123FB">
        <w:lastRenderedPageBreak/>
        <w:t>Experiment b)</w:t>
      </w:r>
    </w:p>
    <w:p w14:paraId="1E933443" w14:textId="77777777" w:rsidR="0067520E" w:rsidRPr="00D123FB" w:rsidRDefault="0067520E" w:rsidP="00C57BF9">
      <w:pPr>
        <w:rPr>
          <w:szCs w:val="24"/>
        </w:rPr>
      </w:pPr>
      <w:r w:rsidRPr="00D123FB">
        <w:rPr>
          <w:szCs w:val="24"/>
        </w:rPr>
        <w:t xml:space="preserve">This experiment was designed to provide an example of how the dispersal </w:t>
      </w:r>
      <w:r>
        <w:rPr>
          <w:szCs w:val="24"/>
        </w:rPr>
        <w:t>behaviour</w:t>
      </w:r>
      <w:r w:rsidRPr="00D123FB">
        <w:rPr>
          <w:szCs w:val="24"/>
        </w:rPr>
        <w:t xml:space="preserve"> of the species and how we model settlement rules can change the estimated con</w:t>
      </w:r>
      <w:r>
        <w:rPr>
          <w:szCs w:val="24"/>
        </w:rPr>
        <w:t>nectivity of a habitat network.</w:t>
      </w:r>
    </w:p>
    <w:p w14:paraId="1048A9B0" w14:textId="16238A8E" w:rsidR="0067520E" w:rsidRPr="00D123FB" w:rsidRDefault="0067520E" w:rsidP="009704C4">
      <w:pPr>
        <w:pStyle w:val="Keepnext"/>
      </w:pPr>
      <w:r w:rsidRPr="00D123FB">
        <w:t xml:space="preserve">If you have not closed the program from the previous simulation, click Refresh and then </w:t>
      </w:r>
      <w:r w:rsidR="009135A1">
        <w:rPr>
          <w:i/>
        </w:rPr>
        <w:t>Parameters setting </w:t>
      </w:r>
      <w:r w:rsidRPr="00D123FB">
        <w:rPr>
          <w:i/>
        </w:rPr>
        <w:sym w:font="Wingdings" w:char="F0E0"/>
      </w:r>
      <w:r w:rsidR="009135A1">
        <w:rPr>
          <w:i/>
        </w:rPr>
        <w:t> </w:t>
      </w:r>
      <w:r w:rsidRPr="00D123FB">
        <w:rPr>
          <w:i/>
        </w:rPr>
        <w:t>Species</w:t>
      </w:r>
      <w:r w:rsidRPr="00D123FB">
        <w:t xml:space="preserve"> to open the </w:t>
      </w:r>
      <w:r w:rsidRPr="00D123FB">
        <w:rPr>
          <w:i/>
        </w:rPr>
        <w:t>Species Parameters</w:t>
      </w:r>
      <w:r w:rsidRPr="00D123FB">
        <w:t xml:space="preserve"> window. If you have closed the program, repeat the steps above. On the </w:t>
      </w:r>
      <w:r w:rsidRPr="00D123FB">
        <w:rPr>
          <w:i/>
        </w:rPr>
        <w:t>Dispersal</w:t>
      </w:r>
      <w:r w:rsidRPr="00D123FB">
        <w:t xml:space="preserve"> page of the </w:t>
      </w:r>
      <w:r w:rsidRPr="00D123FB">
        <w:rPr>
          <w:i/>
        </w:rPr>
        <w:t>Species Parameters</w:t>
      </w:r>
      <w:r w:rsidRPr="00D123FB">
        <w:t xml:space="preserve"> window, change the settlement rules by checking the box </w:t>
      </w:r>
      <w:r w:rsidR="009135A1">
        <w:rPr>
          <w:i/>
        </w:rPr>
        <w:t>Sex </w:t>
      </w:r>
      <w:r w:rsidRPr="00D123FB">
        <w:rPr>
          <w:i/>
        </w:rPr>
        <w:t>dependent</w:t>
      </w:r>
      <w:r w:rsidRPr="00D123FB">
        <w:t xml:space="preserve">. Go to the </w:t>
      </w:r>
      <w:r w:rsidR="009135A1">
        <w:rPr>
          <w:i/>
        </w:rPr>
        <w:t>Sex / stage</w:t>
      </w:r>
      <w:r w:rsidR="009135A1">
        <w:rPr>
          <w:i/>
        </w:rPr>
        <w:noBreakHyphen/>
        <w:t>dependent d</w:t>
      </w:r>
      <w:r w:rsidRPr="00D123FB">
        <w:rPr>
          <w:i/>
        </w:rPr>
        <w:t>ispersal</w:t>
      </w:r>
      <w:r w:rsidRPr="00D123FB">
        <w:t xml:space="preserve"> page and</w:t>
      </w:r>
      <w:r>
        <w:t xml:space="preserve"> set the parameter</w:t>
      </w:r>
      <w:r w:rsidR="009135A1">
        <w:t xml:space="preserve"> </w:t>
      </w:r>
      <w:r w:rsidR="009135A1" w:rsidRPr="009135A1">
        <w:rPr>
          <w:i/>
        </w:rPr>
        <w:t>find mate</w:t>
      </w:r>
      <w:r w:rsidR="009135A1">
        <w:t xml:space="preserve"> for male</w:t>
      </w:r>
      <w:r>
        <w:t>s as follows</w:t>
      </w:r>
      <w:r w:rsidRPr="00D123FB">
        <w:t>:</w:t>
      </w:r>
    </w:p>
    <w:p w14:paraId="4EA27305" w14:textId="12938638" w:rsidR="0067520E" w:rsidRPr="00D123FB" w:rsidRDefault="0007125F" w:rsidP="00C57BF9">
      <w:pPr>
        <w:pStyle w:val="Diagram"/>
        <w:spacing w:line="360" w:lineRule="auto"/>
      </w:pPr>
      <w:r>
        <w:drawing>
          <wp:inline distT="0" distB="0" distL="0" distR="0" wp14:anchorId="537A869C" wp14:editId="66CAAD91">
            <wp:extent cx="5148072" cy="1014984"/>
            <wp:effectExtent l="19050" t="19050" r="1460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8072" cy="1014984"/>
                    </a:xfrm>
                    <a:prstGeom prst="rect">
                      <a:avLst/>
                    </a:prstGeom>
                    <a:noFill/>
                    <a:ln w="12700">
                      <a:solidFill>
                        <a:schemeClr val="tx1"/>
                      </a:solidFill>
                    </a:ln>
                  </pic:spPr>
                </pic:pic>
              </a:graphicData>
            </a:graphic>
          </wp:inline>
        </w:drawing>
      </w:r>
    </w:p>
    <w:p w14:paraId="4923557E" w14:textId="182D6C92" w:rsidR="0067520E" w:rsidRPr="00D123FB" w:rsidRDefault="0067520E" w:rsidP="00C57BF9">
      <w:pPr>
        <w:rPr>
          <w:szCs w:val="24"/>
        </w:rPr>
      </w:pPr>
      <w:r w:rsidRPr="00D123FB">
        <w:rPr>
          <w:szCs w:val="24"/>
        </w:rPr>
        <w:t xml:space="preserve">Close the </w:t>
      </w:r>
      <w:r w:rsidRPr="00D123FB">
        <w:rPr>
          <w:i/>
          <w:szCs w:val="24"/>
        </w:rPr>
        <w:t>Species Parameters</w:t>
      </w:r>
      <w:r w:rsidRPr="00D123FB">
        <w:rPr>
          <w:szCs w:val="24"/>
        </w:rPr>
        <w:t xml:space="preserve"> window by clicking </w:t>
      </w:r>
      <w:r w:rsidRPr="002F49B1">
        <w:rPr>
          <w:i/>
          <w:szCs w:val="24"/>
        </w:rPr>
        <w:t>OK</w:t>
      </w:r>
      <w:r w:rsidRPr="00D123FB">
        <w:rPr>
          <w:szCs w:val="24"/>
        </w:rPr>
        <w:t xml:space="preserve"> and open the simulation parameters window (</w:t>
      </w:r>
      <w:r w:rsidRPr="00D123FB">
        <w:rPr>
          <w:i/>
          <w:szCs w:val="24"/>
        </w:rPr>
        <w:t>Parameters</w:t>
      </w:r>
      <w:r>
        <w:rPr>
          <w:i/>
          <w:szCs w:val="24"/>
        </w:rPr>
        <w:t> </w:t>
      </w:r>
      <w:r w:rsidRPr="00D123FB">
        <w:rPr>
          <w:i/>
          <w:szCs w:val="24"/>
        </w:rPr>
        <w:t>setting</w:t>
      </w:r>
      <w:r>
        <w:rPr>
          <w:i/>
          <w:szCs w:val="24"/>
        </w:rPr>
        <w:t> </w:t>
      </w:r>
      <w:r w:rsidRPr="00D123FB">
        <w:rPr>
          <w:i/>
          <w:szCs w:val="24"/>
        </w:rPr>
        <w:sym w:font="Wingdings" w:char="F0E0"/>
      </w:r>
      <w:r w:rsidR="009135A1">
        <w:rPr>
          <w:i/>
          <w:szCs w:val="24"/>
        </w:rPr>
        <w:t> </w:t>
      </w:r>
      <w:r w:rsidRPr="00D123FB">
        <w:rPr>
          <w:i/>
          <w:szCs w:val="24"/>
        </w:rPr>
        <w:t>Simulations</w:t>
      </w:r>
      <w:r w:rsidRPr="00D123FB">
        <w:rPr>
          <w:szCs w:val="24"/>
        </w:rPr>
        <w:t xml:space="preserve">). Set the </w:t>
      </w:r>
      <w:r w:rsidRPr="00D123FB">
        <w:rPr>
          <w:i/>
          <w:szCs w:val="24"/>
        </w:rPr>
        <w:t>S</w:t>
      </w:r>
      <w:r>
        <w:rPr>
          <w:i/>
          <w:szCs w:val="24"/>
        </w:rPr>
        <w:t>imulation number</w:t>
      </w:r>
      <w:r>
        <w:rPr>
          <w:szCs w:val="24"/>
        </w:rPr>
        <w:t> = </w:t>
      </w:r>
      <w:r w:rsidRPr="00D123FB">
        <w:rPr>
          <w:szCs w:val="24"/>
        </w:rPr>
        <w:t>1, and if you are restarting from the beginning follow the instructions in step</w:t>
      </w:r>
      <w:r>
        <w:rPr>
          <w:szCs w:val="24"/>
        </w:rPr>
        <w:t> </w:t>
      </w:r>
      <w:r w:rsidRPr="00D123FB">
        <w:rPr>
          <w:szCs w:val="24"/>
        </w:rPr>
        <w:t xml:space="preserve">4 above. From both the </w:t>
      </w:r>
      <w:r>
        <w:rPr>
          <w:szCs w:val="24"/>
        </w:rPr>
        <w:t>visualis</w:t>
      </w:r>
      <w:r w:rsidRPr="00D123FB">
        <w:rPr>
          <w:szCs w:val="24"/>
        </w:rPr>
        <w:t xml:space="preserve">ation and the results, you will be able to see how this change in the settlement rules substantially increases the number of patches which in at least some simulations become occupied, their probability of occupancy and the mean time to colonization, changing the overall </w:t>
      </w:r>
      <w:r>
        <w:rPr>
          <w:szCs w:val="24"/>
        </w:rPr>
        <w:t>modelled</w:t>
      </w:r>
      <w:r w:rsidRPr="00D123FB">
        <w:rPr>
          <w:szCs w:val="24"/>
        </w:rPr>
        <w:t xml:space="preserve"> functional connectivity of the woodland network over 100 years.</w:t>
      </w:r>
    </w:p>
    <w:p w14:paraId="6B9391F8" w14:textId="77777777" w:rsidR="0067520E" w:rsidRPr="00D123FB" w:rsidRDefault="0067520E" w:rsidP="00C57BF9">
      <w:pPr>
        <w:pStyle w:val="Heading4"/>
      </w:pPr>
      <w:r w:rsidRPr="00D123FB">
        <w:t>Experiment c)</w:t>
      </w:r>
    </w:p>
    <w:p w14:paraId="1753D713" w14:textId="77777777" w:rsidR="0067520E" w:rsidRPr="00D123FB" w:rsidRDefault="0067520E" w:rsidP="00C57BF9">
      <w:pPr>
        <w:rPr>
          <w:szCs w:val="24"/>
        </w:rPr>
      </w:pPr>
      <w:r>
        <w:rPr>
          <w:szCs w:val="24"/>
        </w:rPr>
        <w:t>Here we change</w:t>
      </w:r>
      <w:r w:rsidRPr="00D123FB">
        <w:rPr>
          <w:szCs w:val="24"/>
        </w:rPr>
        <w:t xml:space="preserve"> the way we model the population dynamics such that we use an </w:t>
      </w:r>
      <w:proofErr w:type="gramStart"/>
      <w:r w:rsidRPr="00D123FB">
        <w:rPr>
          <w:szCs w:val="24"/>
        </w:rPr>
        <w:t>only</w:t>
      </w:r>
      <w:r>
        <w:rPr>
          <w:szCs w:val="24"/>
        </w:rPr>
        <w:t>-</w:t>
      </w:r>
      <w:r w:rsidRPr="00D123FB">
        <w:rPr>
          <w:szCs w:val="24"/>
        </w:rPr>
        <w:t>female</w:t>
      </w:r>
      <w:proofErr w:type="gramEnd"/>
      <w:r w:rsidRPr="00D123FB">
        <w:rPr>
          <w:szCs w:val="24"/>
        </w:rPr>
        <w:t xml:space="preserve"> model. This change also has important consequences for the dispersal process </w:t>
      </w:r>
      <w:r>
        <w:rPr>
          <w:szCs w:val="24"/>
        </w:rPr>
        <w:t>and</w:t>
      </w:r>
      <w:r w:rsidRPr="00D123FB">
        <w:rPr>
          <w:szCs w:val="24"/>
        </w:rPr>
        <w:t xml:space="preserve"> potential implications for patterns of colonization across a landscape. The stage-structured model remains the same apart from being an </w:t>
      </w:r>
      <w:proofErr w:type="gramStart"/>
      <w:r w:rsidRPr="00D123FB">
        <w:rPr>
          <w:szCs w:val="24"/>
        </w:rPr>
        <w:t>only-female</w:t>
      </w:r>
      <w:proofErr w:type="gramEnd"/>
      <w:r w:rsidRPr="00D123FB">
        <w:rPr>
          <w:szCs w:val="24"/>
        </w:rPr>
        <w:t xml:space="preserve"> model. This assumes that males are not limiting, and that the population dynamics are driven only by females. It also means that sexes are not </w:t>
      </w:r>
      <w:r>
        <w:rPr>
          <w:szCs w:val="24"/>
        </w:rPr>
        <w:t>modelled</w:t>
      </w:r>
      <w:r w:rsidRPr="00D123FB">
        <w:rPr>
          <w:szCs w:val="24"/>
        </w:rPr>
        <w:t xml:space="preserve"> </w:t>
      </w:r>
      <w:proofErr w:type="gramStart"/>
      <w:r w:rsidRPr="00D123FB">
        <w:rPr>
          <w:szCs w:val="24"/>
        </w:rPr>
        <w:t>explicitly</w:t>
      </w:r>
      <w:proofErr w:type="gramEnd"/>
      <w:r w:rsidRPr="00D123FB">
        <w:rPr>
          <w:szCs w:val="24"/>
        </w:rPr>
        <w:t xml:space="preserve"> and it is not possible to account for </w:t>
      </w:r>
      <w:r>
        <w:rPr>
          <w:szCs w:val="24"/>
        </w:rPr>
        <w:t>behaviour</w:t>
      </w:r>
      <w:r w:rsidRPr="00D123FB">
        <w:rPr>
          <w:szCs w:val="24"/>
        </w:rPr>
        <w:t>s like mate-finding in the settlement decisions</w:t>
      </w:r>
      <w:r>
        <w:rPr>
          <w:szCs w:val="24"/>
        </w:rPr>
        <w:t>;</w:t>
      </w:r>
      <w:r w:rsidRPr="00D123FB">
        <w:rPr>
          <w:szCs w:val="24"/>
        </w:rPr>
        <w:t xml:space="preserve"> females will settle in suitable habitat patches and then will automatically be able to attempt reproduction. </w:t>
      </w:r>
    </w:p>
    <w:p w14:paraId="066EB0AC" w14:textId="0604E0DB" w:rsidR="0067520E" w:rsidRPr="00D123FB" w:rsidRDefault="0067520E" w:rsidP="00C57BF9">
      <w:pPr>
        <w:rPr>
          <w:szCs w:val="24"/>
        </w:rPr>
      </w:pPr>
      <w:r w:rsidRPr="00D123FB">
        <w:rPr>
          <w:szCs w:val="24"/>
        </w:rPr>
        <w:t xml:space="preserve">In the </w:t>
      </w:r>
      <w:r w:rsidR="0007125F">
        <w:rPr>
          <w:i/>
          <w:szCs w:val="24"/>
        </w:rPr>
        <w:t>Species </w:t>
      </w:r>
      <w:r w:rsidRPr="00D123FB">
        <w:rPr>
          <w:i/>
          <w:szCs w:val="24"/>
        </w:rPr>
        <w:t>Parameters</w:t>
      </w:r>
      <w:r w:rsidRPr="00D123FB">
        <w:rPr>
          <w:szCs w:val="24"/>
        </w:rPr>
        <w:t xml:space="preserve"> window, select the option </w:t>
      </w:r>
      <w:r w:rsidRPr="00D123FB">
        <w:rPr>
          <w:i/>
          <w:szCs w:val="24"/>
        </w:rPr>
        <w:t>Asexual / Only </w:t>
      </w:r>
      <w:proofErr w:type="gramStart"/>
      <w:r w:rsidRPr="00D123FB">
        <w:rPr>
          <w:i/>
          <w:szCs w:val="24"/>
        </w:rPr>
        <w:t>females</w:t>
      </w:r>
      <w:proofErr w:type="gramEnd"/>
      <w:r w:rsidRPr="00D123FB">
        <w:rPr>
          <w:i/>
          <w:szCs w:val="24"/>
        </w:rPr>
        <w:t> model</w:t>
      </w:r>
      <w:r w:rsidRPr="00D123FB">
        <w:rPr>
          <w:szCs w:val="24"/>
        </w:rPr>
        <w:t xml:space="preserve">. Because now only females are considered, some parameters need to be changed. Set the fecundity of stage 2 at 2.5 instead of 5.0 and </w:t>
      </w:r>
      <w:r w:rsidRPr="00D123FB">
        <w:rPr>
          <w:i/>
          <w:szCs w:val="24"/>
        </w:rPr>
        <w:t>1/b</w:t>
      </w:r>
      <w:r w:rsidRPr="00D123FB">
        <w:rPr>
          <w:szCs w:val="24"/>
        </w:rPr>
        <w:t xml:space="preserve"> to 5 instead of 10. In the </w:t>
      </w:r>
      <w:r w:rsidRPr="00D123FB">
        <w:rPr>
          <w:i/>
          <w:szCs w:val="24"/>
        </w:rPr>
        <w:t>Dispersal</w:t>
      </w:r>
      <w:r w:rsidRPr="00D123FB">
        <w:rPr>
          <w:szCs w:val="24"/>
        </w:rPr>
        <w:t xml:space="preserve"> page, set the parameters for em</w:t>
      </w:r>
      <w:r w:rsidR="0007125F">
        <w:rPr>
          <w:szCs w:val="24"/>
        </w:rPr>
        <w:t>igration and transfer as before;</w:t>
      </w:r>
      <w:r w:rsidRPr="00D123FB">
        <w:rPr>
          <w:szCs w:val="24"/>
        </w:rPr>
        <w:t xml:space="preserve"> </w:t>
      </w:r>
      <w:r w:rsidR="0007125F">
        <w:rPr>
          <w:szCs w:val="24"/>
        </w:rPr>
        <w:t xml:space="preserve">note that sex-dependent </w:t>
      </w:r>
      <w:r w:rsidRPr="00D123FB">
        <w:rPr>
          <w:szCs w:val="24"/>
        </w:rPr>
        <w:t>settlement option</w:t>
      </w:r>
      <w:r w:rsidR="0007125F">
        <w:rPr>
          <w:szCs w:val="24"/>
        </w:rPr>
        <w:t>s are no longer available</w:t>
      </w:r>
      <w:r w:rsidRPr="00D123FB">
        <w:rPr>
          <w:szCs w:val="24"/>
        </w:rPr>
        <w:t xml:space="preserve">. Set the simulation parameters as before (but remember to change the </w:t>
      </w:r>
      <w:r w:rsidRPr="0044544A">
        <w:rPr>
          <w:i/>
          <w:szCs w:val="24"/>
        </w:rPr>
        <w:t>Simulation number</w:t>
      </w:r>
      <w:r w:rsidRPr="00D123FB">
        <w:rPr>
          <w:szCs w:val="24"/>
        </w:rPr>
        <w:t xml:space="preserve">) and run the model. As we show in the companion paper, not accounting explicitly for sexes and settlement </w:t>
      </w:r>
      <w:r>
        <w:rPr>
          <w:szCs w:val="24"/>
        </w:rPr>
        <w:t>behaviour</w:t>
      </w:r>
      <w:r w:rsidRPr="00D123FB">
        <w:rPr>
          <w:szCs w:val="24"/>
        </w:rPr>
        <w:t>s leads to a drastic increase in the overall occupancy of the habitat network after 100 years.</w:t>
      </w:r>
    </w:p>
    <w:p w14:paraId="5F7C75DF" w14:textId="77777777" w:rsidR="0067520E" w:rsidRPr="00D123FB" w:rsidRDefault="0067520E" w:rsidP="00C57BF9">
      <w:pPr>
        <w:pStyle w:val="Heading4"/>
      </w:pPr>
      <w:r w:rsidRPr="00D123FB">
        <w:t>Experiment d)</w:t>
      </w:r>
    </w:p>
    <w:p w14:paraId="44C2DF7A" w14:textId="4D348004" w:rsidR="0067520E" w:rsidRPr="00D123FB" w:rsidRDefault="0067520E" w:rsidP="009704C4">
      <w:pPr>
        <w:pStyle w:val="Keepnext"/>
      </w:pPr>
      <w:r w:rsidRPr="00D123FB">
        <w:t xml:space="preserve">In this last experiment, we will demonstrate how </w:t>
      </w:r>
      <w:proofErr w:type="spellStart"/>
      <w:r w:rsidRPr="00D123FB">
        <w:t>RangeShifter</w:t>
      </w:r>
      <w:proofErr w:type="spellEnd"/>
      <w:r w:rsidRPr="00D123FB">
        <w:t xml:space="preserve"> can incorporate more complexity in the way that movement is </w:t>
      </w:r>
      <w:r>
        <w:t>modelled</w:t>
      </w:r>
      <w:r w:rsidRPr="00D123FB">
        <w:t xml:space="preserve">. In this case, we relaxed the unrealistic assumption that the per-step mortality is constant across all the land-cover </w:t>
      </w:r>
      <w:proofErr w:type="gramStart"/>
      <w:r w:rsidRPr="00D123FB">
        <w:t>types, and</w:t>
      </w:r>
      <w:proofErr w:type="gramEnd"/>
      <w:r w:rsidRPr="00D123FB">
        <w:t xml:space="preserve"> </w:t>
      </w:r>
      <w:r w:rsidRPr="00D123FB">
        <w:lastRenderedPageBreak/>
        <w:t xml:space="preserve">assigned different mortality values to each habitat. To set up this simulation, repeat for the methods of Experiment (a), except for changes in the </w:t>
      </w:r>
      <w:r w:rsidR="0007125F">
        <w:rPr>
          <w:i/>
        </w:rPr>
        <w:t>Movement </w:t>
      </w:r>
      <w:r w:rsidRPr="00D123FB">
        <w:rPr>
          <w:i/>
        </w:rPr>
        <w:t>Processes</w:t>
      </w:r>
      <w:r w:rsidRPr="00D123FB">
        <w:t xml:space="preserve"> window. Here, set </w:t>
      </w:r>
      <w:r w:rsidRPr="00D123FB">
        <w:rPr>
          <w:i/>
        </w:rPr>
        <w:t>Step Mortality </w:t>
      </w:r>
      <w:r w:rsidRPr="00D123FB">
        <w:rPr>
          <w:i/>
        </w:rPr>
        <w:sym w:font="Wingdings" w:char="F0E0"/>
      </w:r>
      <w:r w:rsidRPr="00D123FB">
        <w:rPr>
          <w:i/>
        </w:rPr>
        <w:t> Habitat dependent</w:t>
      </w:r>
      <w:r w:rsidRPr="00D123FB">
        <w:t xml:space="preserve"> and the </w:t>
      </w:r>
      <w:r w:rsidR="0048107B">
        <w:t>step mortality</w:t>
      </w:r>
      <w:r w:rsidRPr="00D123FB">
        <w:t xml:space="preserve"> parameters as </w:t>
      </w:r>
      <w:r>
        <w:t>follows:</w:t>
      </w:r>
    </w:p>
    <w:p w14:paraId="030421A4" w14:textId="06906EC1" w:rsidR="0067520E" w:rsidRPr="00D123FB" w:rsidRDefault="00CC10E8" w:rsidP="00C57BF9">
      <w:pPr>
        <w:pStyle w:val="Diagram"/>
        <w:spacing w:line="360" w:lineRule="auto"/>
      </w:pPr>
      <w:r w:rsidRPr="00CC10E8">
        <w:drawing>
          <wp:inline distT="0" distB="0" distL="0" distR="0" wp14:anchorId="209DD541" wp14:editId="411BE2C1">
            <wp:extent cx="4700016" cy="3346704"/>
            <wp:effectExtent l="0" t="0" r="571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00016" cy="3346704"/>
                    </a:xfrm>
                    <a:prstGeom prst="rect">
                      <a:avLst/>
                    </a:prstGeom>
                    <a:noFill/>
                    <a:ln>
                      <a:noFill/>
                    </a:ln>
                  </pic:spPr>
                </pic:pic>
              </a:graphicData>
            </a:graphic>
          </wp:inline>
        </w:drawing>
      </w:r>
    </w:p>
    <w:p w14:paraId="508B4DA5" w14:textId="5057C3D0" w:rsidR="0067520E" w:rsidRPr="00D123FB" w:rsidRDefault="0067520E" w:rsidP="00C57BF9">
      <w:pPr>
        <w:rPr>
          <w:szCs w:val="24"/>
        </w:rPr>
      </w:pPr>
      <w:r w:rsidRPr="00D123FB">
        <w:rPr>
          <w:szCs w:val="24"/>
        </w:rPr>
        <w:t xml:space="preserve">Change the </w:t>
      </w:r>
      <w:r w:rsidRPr="0044544A">
        <w:rPr>
          <w:i/>
          <w:szCs w:val="24"/>
        </w:rPr>
        <w:t>Simulation number</w:t>
      </w:r>
      <w:r w:rsidRPr="00D123FB">
        <w:rPr>
          <w:szCs w:val="24"/>
        </w:rPr>
        <w:t xml:space="preserve"> and run the simulation. You </w:t>
      </w:r>
      <w:r w:rsidR="0048107B">
        <w:rPr>
          <w:szCs w:val="24"/>
        </w:rPr>
        <w:t>should</w:t>
      </w:r>
      <w:r w:rsidRPr="00D123FB">
        <w:rPr>
          <w:szCs w:val="24"/>
        </w:rPr>
        <w:t xml:space="preserve"> see that such small changes in the per-step mortality, in interaction with the landscape structure, make a big difference in the results, in this case decreasing the functional connectivity of the network.</w:t>
      </w:r>
    </w:p>
    <w:p w14:paraId="0B2E8E36" w14:textId="77777777" w:rsidR="0067520E" w:rsidRPr="00D123FB" w:rsidRDefault="0067520E" w:rsidP="009E434A">
      <w:pPr>
        <w:pStyle w:val="Heading2"/>
        <w:numPr>
          <w:ilvl w:val="1"/>
          <w:numId w:val="14"/>
        </w:numPr>
        <w:spacing w:before="0"/>
      </w:pPr>
      <w:bookmarkStart w:id="701" w:name="_Exercise_3"/>
      <w:bookmarkStart w:id="702" w:name="_Toc54110101"/>
      <w:bookmarkEnd w:id="701"/>
      <w:r w:rsidRPr="00D123FB">
        <w:t>Exercise 3</w:t>
      </w:r>
      <w:bookmarkEnd w:id="702"/>
    </w:p>
    <w:p w14:paraId="14125AE0" w14:textId="77777777" w:rsidR="0067520E" w:rsidRPr="00D123FB" w:rsidRDefault="0067520E" w:rsidP="009E434A">
      <w:pPr>
        <w:pStyle w:val="Heading3"/>
        <w:numPr>
          <w:ilvl w:val="2"/>
          <w:numId w:val="14"/>
        </w:numPr>
      </w:pPr>
      <w:bookmarkStart w:id="703" w:name="_Toc54110102"/>
      <w:r w:rsidRPr="00D123FB">
        <w:t>Evolution of dispersal during range shifting</w:t>
      </w:r>
      <w:bookmarkEnd w:id="703"/>
    </w:p>
    <w:p w14:paraId="1F351221" w14:textId="77777777" w:rsidR="0067520E" w:rsidRPr="00D123FB" w:rsidRDefault="0067520E" w:rsidP="00C57BF9">
      <w:pPr>
        <w:rPr>
          <w:szCs w:val="24"/>
        </w:rPr>
      </w:pPr>
      <w:r w:rsidRPr="00D123FB">
        <w:rPr>
          <w:szCs w:val="24"/>
        </w:rPr>
        <w:t xml:space="preserve">With this example, we show how </w:t>
      </w:r>
      <w:proofErr w:type="spellStart"/>
      <w:r w:rsidRPr="00D123FB">
        <w:rPr>
          <w:szCs w:val="24"/>
        </w:rPr>
        <w:t>RangeShifter</w:t>
      </w:r>
      <w:proofErr w:type="spellEnd"/>
      <w:r w:rsidRPr="00D123FB">
        <w:rPr>
          <w:szCs w:val="24"/>
        </w:rPr>
        <w:t xml:space="preserve"> can be used for theoretical application regarding eco-evolutionary species spatial dynamics. We will model the evolution of dispersal strategies (emigration probability, dispersal distance or both) across the range of a hypothetical species. The species’ range is assumed to be structured along a linear environmental gradient, which is shifted northwards for </w:t>
      </w:r>
      <w:proofErr w:type="gramStart"/>
      <w:r w:rsidRPr="00D123FB">
        <w:rPr>
          <w:szCs w:val="24"/>
        </w:rPr>
        <w:t>a period of time</w:t>
      </w:r>
      <w:proofErr w:type="gramEnd"/>
      <w:r w:rsidRPr="00D123FB">
        <w:rPr>
          <w:szCs w:val="24"/>
        </w:rPr>
        <w:t xml:space="preserve"> at a constant rate. This illustrates phenomena such as evolution of dispersal along stationary gradients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"mendeley" : { "previouslyFormattedCitation" : "(Dytham 2009)" }, "properties" : { "noteIndex" : 0 }, "schema" : "https://github.com/citation-style-language/schema/raw/master/csl-citation.json" }</w:instrText>
      </w:r>
      <w:r w:rsidRPr="00D123FB">
        <w:rPr>
          <w:szCs w:val="24"/>
        </w:rPr>
        <w:fldChar w:fldCharType="separate"/>
      </w:r>
      <w:r w:rsidRPr="00D123FB">
        <w:rPr>
          <w:noProof/>
          <w:szCs w:val="24"/>
        </w:rPr>
        <w:t>(Dytham 2009)</w:t>
      </w:r>
      <w:r w:rsidRPr="00D123FB">
        <w:rPr>
          <w:szCs w:val="24"/>
        </w:rPr>
        <w:fldChar w:fldCharType="end"/>
      </w:r>
      <w:r w:rsidRPr="00D123FB">
        <w:rPr>
          <w:szCs w:val="24"/>
        </w:rPr>
        <w:t xml:space="preserve">, evolutionary rescue of the species’ range during environmental changes through evolution of dispersal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correlation between the evolution of two dispersal traits, and how the latter can influence the extent and pattern of the rescue process. We will run three experiments: a)</w:t>
      </w:r>
      <w:r>
        <w:rPr>
          <w:szCs w:val="24"/>
        </w:rPr>
        <w:t> </w:t>
      </w:r>
      <w:r w:rsidRPr="00D123FB">
        <w:rPr>
          <w:szCs w:val="24"/>
        </w:rPr>
        <w:t>only emigration probability evolves; b)</w:t>
      </w:r>
      <w:r>
        <w:rPr>
          <w:szCs w:val="24"/>
        </w:rPr>
        <w:t> </w:t>
      </w:r>
      <w:r w:rsidRPr="00D123FB">
        <w:rPr>
          <w:szCs w:val="24"/>
        </w:rPr>
        <w:t>only dispersal distance evolves and c)</w:t>
      </w:r>
      <w:r>
        <w:rPr>
          <w:szCs w:val="24"/>
        </w:rPr>
        <w:t> </w:t>
      </w:r>
      <w:r w:rsidRPr="00D123FB">
        <w:rPr>
          <w:szCs w:val="24"/>
        </w:rPr>
        <w:t>both traits evolve.</w:t>
      </w:r>
    </w:p>
    <w:p w14:paraId="52052BCB" w14:textId="77777777" w:rsidR="0067520E" w:rsidRPr="00D123FB" w:rsidRDefault="0067520E" w:rsidP="00C57BF9">
      <w:pPr>
        <w:pStyle w:val="Heading4"/>
      </w:pPr>
      <w:r w:rsidRPr="00D123FB">
        <w:t>Experiment a)</w:t>
      </w:r>
    </w:p>
    <w:p w14:paraId="2B6DE03E" w14:textId="77777777" w:rsidR="0067520E" w:rsidRPr="00D123FB" w:rsidRDefault="0067520E" w:rsidP="009E434A">
      <w:pPr>
        <w:pStyle w:val="Numbered"/>
        <w:keepNext/>
        <w:numPr>
          <w:ilvl w:val="0"/>
          <w:numId w:val="62"/>
        </w:numPr>
      </w:pPr>
      <w:r w:rsidRPr="009704C4">
        <w:rPr>
          <w:i/>
        </w:rPr>
        <w:t>Starting</w:t>
      </w:r>
      <w:r w:rsidRPr="00D123FB">
        <w:t xml:space="preserve"> </w:t>
      </w:r>
      <w:r w:rsidRPr="009704C4">
        <w:rPr>
          <w:i/>
        </w:rPr>
        <w:t>the</w:t>
      </w:r>
      <w:r w:rsidRPr="00D123FB">
        <w:t xml:space="preserve"> </w:t>
      </w:r>
      <w:r w:rsidRPr="009704C4">
        <w:rPr>
          <w:i/>
        </w:rPr>
        <w:t>program</w:t>
      </w:r>
    </w:p>
    <w:p w14:paraId="314067AB" w14:textId="77777777" w:rsidR="0067520E" w:rsidRPr="00D123FB" w:rsidRDefault="0067520E" w:rsidP="009704C4">
      <w:pPr>
        <w:pStyle w:val="NormalIndent"/>
      </w:pPr>
      <w:r w:rsidRPr="00D123FB">
        <w:t xml:space="preserve">Double-click on the </w:t>
      </w:r>
      <w:proofErr w:type="spellStart"/>
      <w:r w:rsidRPr="00D123FB">
        <w:t>RangeShifter</w:t>
      </w:r>
      <w:proofErr w:type="spellEnd"/>
      <w:r w:rsidRPr="00D123FB">
        <w:t xml:space="preserve"> executable file to start the program. Click on </w:t>
      </w:r>
      <w:r w:rsidRPr="00D123FB">
        <w:rPr>
          <w:i/>
        </w:rPr>
        <w:t>File</w:t>
      </w:r>
      <w:r>
        <w:rPr>
          <w:i/>
        </w:rPr>
        <w:t> </w:t>
      </w:r>
      <w:r w:rsidRPr="00D123FB">
        <w:rPr>
          <w:i/>
        </w:rPr>
        <w:sym w:font="Wingdings" w:char="F0E0"/>
      </w:r>
      <w:r w:rsidRPr="00D123FB">
        <w:rPr>
          <w:i/>
        </w:rPr>
        <w:t xml:space="preserve"> Set</w:t>
      </w:r>
      <w:r>
        <w:rPr>
          <w:i/>
        </w:rPr>
        <w:t> </w:t>
      </w:r>
      <w:r w:rsidRPr="00D123FB">
        <w:rPr>
          <w:i/>
        </w:rPr>
        <w:t>Directory</w:t>
      </w:r>
      <w:r w:rsidRPr="00D123FB">
        <w:t xml:space="preserve"> and select the provided folder named </w:t>
      </w:r>
      <w:r w:rsidRPr="00D123FB">
        <w:rPr>
          <w:b/>
        </w:rPr>
        <w:t>RS_Example3</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must contain three sub-folders named </w:t>
      </w:r>
      <w:r w:rsidRPr="00D123FB">
        <w:rPr>
          <w:b/>
          <w:i/>
        </w:rPr>
        <w:lastRenderedPageBreak/>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xml:space="preserve">; these folders are required by the program and </w:t>
      </w:r>
      <w:proofErr w:type="gramStart"/>
      <w:r w:rsidRPr="00D123FB">
        <w:t>have to</w:t>
      </w:r>
      <w:proofErr w:type="gramEnd"/>
      <w:r w:rsidRPr="00D123FB">
        <w:t xml:space="preserve"> be present in the working directory.</w:t>
      </w:r>
    </w:p>
    <w:p w14:paraId="0ED5C6FE" w14:textId="77777777" w:rsidR="0067520E" w:rsidRPr="00D123FB" w:rsidRDefault="0067520E" w:rsidP="009704C4">
      <w:pPr>
        <w:pStyle w:val="Numbered"/>
        <w:keepNext/>
      </w:pPr>
      <w:r w:rsidRPr="009704C4">
        <w:rPr>
          <w:i/>
        </w:rPr>
        <w:t>Landscape</w:t>
      </w:r>
    </w:p>
    <w:p w14:paraId="3A3FB6C5" w14:textId="77777777" w:rsidR="0067520E" w:rsidRPr="00D123FB" w:rsidRDefault="0067520E" w:rsidP="009704C4">
      <w:pPr>
        <w:pStyle w:val="NormalIndent"/>
      </w:pPr>
      <w:r w:rsidRPr="00D123FB">
        <w:t>We used artificial random discrete landscapes of 50 columns (</w:t>
      </w:r>
      <w:r w:rsidRPr="00D123FB">
        <w:rPr>
          <w:i/>
        </w:rPr>
        <w:t>x</w:t>
      </w:r>
      <w:r w:rsidRPr="00D123FB">
        <w:t>) and 800 rows (</w:t>
      </w:r>
      <w:r w:rsidRPr="00D123FB">
        <w:rPr>
          <w:i/>
        </w:rPr>
        <w:t>y</w:t>
      </w:r>
      <w:r w:rsidRPr="00D123FB">
        <w:t xml:space="preserve">), 30% of the cells being suitable habitat and the rest being unsuitable for the species. A new random landscape was produced at each replicate by the </w:t>
      </w:r>
      <w:hyperlink w:anchor="_Artificial_landscape_generator" w:history="1">
        <w:r w:rsidRPr="00F24E56">
          <w:rPr>
            <w:rStyle w:val="Hyperlink"/>
          </w:rPr>
          <w:t>landscape generator</w:t>
        </w:r>
      </w:hyperlink>
      <w:r>
        <w:t xml:space="preserve"> </w:t>
      </w:r>
      <w:r w:rsidRPr="00D123FB">
        <w:t xml:space="preserve">embedded in </w:t>
      </w:r>
      <w:proofErr w:type="spellStart"/>
      <w:r w:rsidRPr="00D123FB">
        <w:t>RangeShifter</w:t>
      </w:r>
      <w:proofErr w:type="spellEnd"/>
      <w:r w:rsidRPr="00D123FB">
        <w:t xml:space="preserve">. Click on </w:t>
      </w:r>
      <w:r w:rsidRPr="00D123FB">
        <w:rPr>
          <w:i/>
        </w:rPr>
        <w:t>Landscape</w:t>
      </w:r>
      <w:r>
        <w:rPr>
          <w:i/>
        </w:rPr>
        <w:t> </w:t>
      </w:r>
      <w:r w:rsidRPr="00D123FB">
        <w:rPr>
          <w:i/>
        </w:rPr>
        <w:sym w:font="Wingdings" w:char="F0E0"/>
      </w:r>
      <w:r w:rsidRPr="00D123FB">
        <w:rPr>
          <w:i/>
        </w:rPr>
        <w:t xml:space="preserve"> Generate</w:t>
      </w:r>
      <w:r>
        <w:rPr>
          <w:i/>
        </w:rPr>
        <w:t> </w:t>
      </w:r>
      <w:r w:rsidRPr="00D123FB">
        <w:rPr>
          <w:i/>
        </w:rPr>
        <w:t>Artificial</w:t>
      </w:r>
      <w:r>
        <w:rPr>
          <w:i/>
        </w:rPr>
        <w:t> </w:t>
      </w:r>
      <w:r w:rsidRPr="00D123FB">
        <w:rPr>
          <w:i/>
        </w:rPr>
        <w:t>Landscape</w:t>
      </w:r>
      <w:r w:rsidRPr="00D123FB">
        <w:t xml:space="preserve"> to open the window </w:t>
      </w:r>
      <w:r w:rsidRPr="00D123FB">
        <w:rPr>
          <w:i/>
        </w:rPr>
        <w:t>Artificial</w:t>
      </w:r>
      <w:r>
        <w:rPr>
          <w:i/>
        </w:rPr>
        <w:t> </w:t>
      </w:r>
      <w:r w:rsidRPr="00D123FB">
        <w:rPr>
          <w:i/>
        </w:rPr>
        <w:t>Landscape</w:t>
      </w:r>
      <w:r w:rsidRPr="00D123FB">
        <w:t xml:space="preserve">. Leave the default options </w:t>
      </w:r>
      <w:r w:rsidRPr="00D123FB">
        <w:rPr>
          <w:i/>
        </w:rPr>
        <w:t>Generate</w:t>
      </w:r>
      <w:r>
        <w:rPr>
          <w:i/>
        </w:rPr>
        <w:t> a landscape at each </w:t>
      </w:r>
      <w:r w:rsidRPr="00D123FB">
        <w:rPr>
          <w:i/>
        </w:rPr>
        <w:t>replicate</w:t>
      </w:r>
      <w:r w:rsidRPr="00D123FB">
        <w:t xml:space="preserve">, </w:t>
      </w:r>
      <w:r>
        <w:rPr>
          <w:i/>
        </w:rPr>
        <w:t>Landscape type </w:t>
      </w:r>
      <w:r w:rsidRPr="00D123FB">
        <w:rPr>
          <w:i/>
        </w:rPr>
        <w:sym w:font="Wingdings" w:char="F0E0"/>
      </w:r>
      <w:r w:rsidRPr="00D123FB">
        <w:rPr>
          <w:i/>
        </w:rPr>
        <w:t xml:space="preserve"> Random</w:t>
      </w:r>
      <w:r w:rsidRPr="00D123FB">
        <w:t xml:space="preserve"> and </w:t>
      </w:r>
      <w:r w:rsidRPr="00D123FB">
        <w:rPr>
          <w:i/>
        </w:rPr>
        <w:t>Discrete</w:t>
      </w:r>
      <w:r w:rsidRPr="00D123FB">
        <w:t xml:space="preserve"> and the resolution at 100m. Set the </w:t>
      </w:r>
      <w:r w:rsidRPr="00D123FB">
        <w:rPr>
          <w:i/>
        </w:rPr>
        <w:t xml:space="preserve">X dimension </w:t>
      </w:r>
      <w:r w:rsidRPr="00D123FB">
        <w:t xml:space="preserve">to 50, the </w:t>
      </w:r>
      <w:r w:rsidRPr="00D123FB">
        <w:rPr>
          <w:i/>
        </w:rPr>
        <w:t>Y dimension</w:t>
      </w:r>
      <w:r w:rsidRPr="00D123FB">
        <w:t xml:space="preserve"> to 800 and </w:t>
      </w:r>
      <w:r w:rsidRPr="00D123FB">
        <w:rPr>
          <w:i/>
        </w:rPr>
        <w:t>p</w:t>
      </w:r>
      <w:r w:rsidRPr="00D123FB">
        <w:t xml:space="preserve"> (proportion of suitable cells) to 0.3. Click </w:t>
      </w:r>
      <w:r w:rsidRPr="002F49B1">
        <w:rPr>
          <w:i/>
        </w:rPr>
        <w:t>OK</w:t>
      </w:r>
      <w:r w:rsidRPr="00D123FB">
        <w:t xml:space="preserve"> to save the parameters and close the window. You will be able to see the </w:t>
      </w:r>
      <w:r>
        <w:t xml:space="preserve">generated </w:t>
      </w:r>
      <w:r w:rsidRPr="00D123FB">
        <w:t>landscape</w:t>
      </w:r>
      <w:r>
        <w:t>s</w:t>
      </w:r>
      <w:r w:rsidRPr="00D123FB">
        <w:t xml:space="preserve"> once the simulation has started.</w:t>
      </w:r>
    </w:p>
    <w:p w14:paraId="39537BC2" w14:textId="77777777" w:rsidR="0067520E" w:rsidRPr="00D123FB" w:rsidRDefault="0067520E" w:rsidP="009704C4">
      <w:pPr>
        <w:pStyle w:val="Numbered"/>
        <w:keepNext/>
      </w:pPr>
      <w:r w:rsidRPr="009704C4">
        <w:rPr>
          <w:i/>
        </w:rPr>
        <w:t>Environmental</w:t>
      </w:r>
      <w:r w:rsidRPr="00D123FB">
        <w:t xml:space="preserve"> </w:t>
      </w:r>
      <w:r w:rsidRPr="009704C4">
        <w:rPr>
          <w:i/>
        </w:rPr>
        <w:t>gradient</w:t>
      </w:r>
    </w:p>
    <w:p w14:paraId="52BF934C" w14:textId="0841D798" w:rsidR="0067520E" w:rsidRPr="00D123FB" w:rsidRDefault="0067520E" w:rsidP="009704C4">
      <w:pPr>
        <w:pStyle w:val="NormalIndent"/>
      </w:pPr>
      <w:r w:rsidRPr="00D123FB">
        <w:t xml:space="preserve">Click again on </w:t>
      </w:r>
      <w:r w:rsidRPr="00A86C3C">
        <w:rPr>
          <w:i/>
          <w:iCs/>
        </w:rPr>
        <w:t>Landscape</w:t>
      </w:r>
      <w:r w:rsidRPr="00D123FB">
        <w:t xml:space="preserve"> in the main menu, but this time select </w:t>
      </w:r>
      <w:r w:rsidRPr="00A86C3C">
        <w:rPr>
          <w:i/>
          <w:iCs/>
        </w:rPr>
        <w:t>Environmental Gradient</w:t>
      </w:r>
      <w:r w:rsidRPr="00D123FB">
        <w:t xml:space="preserve">. </w:t>
      </w:r>
      <w:r>
        <w:t xml:space="preserve">In the </w:t>
      </w:r>
      <w:r w:rsidRPr="00A86C3C">
        <w:rPr>
          <w:i/>
          <w:iCs/>
        </w:rPr>
        <w:t>Environmental Gradient</w:t>
      </w:r>
      <w:r w:rsidRPr="00D123FB">
        <w:t xml:space="preserve"> </w:t>
      </w:r>
      <w:r>
        <w:t>window,</w:t>
      </w:r>
      <w:r w:rsidRPr="00D123FB">
        <w:t xml:space="preserve"> </w:t>
      </w:r>
      <w:r>
        <w:t>select</w:t>
      </w:r>
      <w:r w:rsidRPr="00D123FB">
        <w:t xml:space="preserve"> the option </w:t>
      </w:r>
      <w:r w:rsidRPr="00A86C3C">
        <w:rPr>
          <w:i/>
          <w:iCs/>
        </w:rPr>
        <w:t>Gradient type </w:t>
      </w:r>
      <w:r w:rsidRPr="00A86C3C">
        <w:rPr>
          <w:i/>
          <w:iCs/>
        </w:rPr>
        <w:sym w:font="Wingdings" w:char="F0E0"/>
      </w:r>
      <w:r w:rsidRPr="00A86C3C">
        <w:rPr>
          <w:i/>
          <w:iCs/>
        </w:rPr>
        <w:t xml:space="preserve"> Carrying capacity (K) or 1/b</w:t>
      </w:r>
      <w:r w:rsidRPr="00D123FB">
        <w:t xml:space="preserve">. Set the </w:t>
      </w:r>
      <w:r w:rsidRPr="00A86C3C">
        <w:rPr>
          <w:i/>
          <w:iCs/>
        </w:rPr>
        <w:t>Gradient steepness (G)</w:t>
      </w:r>
      <w:r w:rsidRPr="00D123FB">
        <w:t xml:space="preserve"> to </w:t>
      </w:r>
      <w:r>
        <w:t>0.02</w:t>
      </w:r>
      <w:r w:rsidRPr="00D123FB">
        <w:t xml:space="preserve"> and </w:t>
      </w:r>
      <w:r w:rsidRPr="00A86C3C">
        <w:rPr>
          <w:i/>
          <w:iCs/>
        </w:rPr>
        <w:t>Optimum Y</w:t>
      </w:r>
      <w:r w:rsidRPr="00D123FB">
        <w:t xml:space="preserve"> to 100. Check the box </w:t>
      </w:r>
      <w:r w:rsidRPr="00A86C3C">
        <w:rPr>
          <w:i/>
          <w:iCs/>
        </w:rPr>
        <w:t>Gradient shifting</w:t>
      </w:r>
      <w:r w:rsidRPr="00D123FB">
        <w:t xml:space="preserve"> and</w:t>
      </w:r>
      <w:r>
        <w:t xml:space="preserve"> set the following parameters: </w:t>
      </w:r>
      <w:r w:rsidRPr="00A86C3C">
        <w:rPr>
          <w:i/>
          <w:iCs/>
        </w:rPr>
        <w:t>Gradient shifting rate</w:t>
      </w:r>
      <w:r>
        <w:t> = 1 </w:t>
      </w:r>
      <w:r w:rsidRPr="00D123FB">
        <w:t xml:space="preserve">row/year, </w:t>
      </w:r>
      <w:proofErr w:type="gramStart"/>
      <w:r w:rsidRPr="00A86C3C">
        <w:rPr>
          <w:i/>
          <w:iCs/>
        </w:rPr>
        <w:t>Start</w:t>
      </w:r>
      <w:proofErr w:type="gramEnd"/>
      <w:r w:rsidR="00A86C3C" w:rsidRPr="00A86C3C">
        <w:rPr>
          <w:i/>
          <w:iCs/>
        </w:rPr>
        <w:t> </w:t>
      </w:r>
      <w:r w:rsidRPr="00A86C3C">
        <w:rPr>
          <w:i/>
          <w:iCs/>
        </w:rPr>
        <w:t>to</w:t>
      </w:r>
      <w:r w:rsidR="00A86C3C" w:rsidRPr="00A86C3C">
        <w:rPr>
          <w:i/>
          <w:iCs/>
        </w:rPr>
        <w:t> </w:t>
      </w:r>
      <w:r w:rsidRPr="00A86C3C">
        <w:rPr>
          <w:i/>
          <w:iCs/>
        </w:rPr>
        <w:t>shift</w:t>
      </w:r>
      <w:r w:rsidR="00A86C3C" w:rsidRPr="00A86C3C">
        <w:rPr>
          <w:i/>
          <w:iCs/>
        </w:rPr>
        <w:t> </w:t>
      </w:r>
      <w:r w:rsidRPr="00A86C3C">
        <w:rPr>
          <w:i/>
          <w:iCs/>
        </w:rPr>
        <w:t>the</w:t>
      </w:r>
      <w:r w:rsidR="00A86C3C" w:rsidRPr="00A86C3C">
        <w:rPr>
          <w:i/>
          <w:iCs/>
        </w:rPr>
        <w:t> </w:t>
      </w:r>
      <w:r w:rsidRPr="00A86C3C">
        <w:rPr>
          <w:i/>
          <w:iCs/>
        </w:rPr>
        <w:t>gradient</w:t>
      </w:r>
      <w:r w:rsidR="00A86C3C" w:rsidRPr="00A86C3C">
        <w:rPr>
          <w:i/>
          <w:iCs/>
        </w:rPr>
        <w:t> </w:t>
      </w:r>
      <w:r w:rsidRPr="00A86C3C">
        <w:rPr>
          <w:i/>
          <w:iCs/>
        </w:rPr>
        <w:t>at</w:t>
      </w:r>
      <w:r w:rsidR="00A86C3C" w:rsidRPr="00A86C3C">
        <w:rPr>
          <w:i/>
          <w:iCs/>
        </w:rPr>
        <w:t> </w:t>
      </w:r>
      <w:r w:rsidRPr="00A86C3C">
        <w:rPr>
          <w:i/>
          <w:iCs/>
        </w:rPr>
        <w:t>year</w:t>
      </w:r>
      <w:r w:rsidRPr="00D123FB">
        <w:t xml:space="preserve"> 500 and </w:t>
      </w:r>
      <w:r w:rsidRPr="00A86C3C">
        <w:rPr>
          <w:i/>
          <w:iCs/>
        </w:rPr>
        <w:t>Stop</w:t>
      </w:r>
      <w:r w:rsidR="00A86C3C" w:rsidRPr="00A86C3C">
        <w:rPr>
          <w:i/>
          <w:iCs/>
        </w:rPr>
        <w:t> </w:t>
      </w:r>
      <w:r w:rsidRPr="00A86C3C">
        <w:rPr>
          <w:i/>
          <w:iCs/>
        </w:rPr>
        <w:t>at</w:t>
      </w:r>
      <w:r w:rsidRPr="00D123FB">
        <w:t xml:space="preserve"> 800. Click </w:t>
      </w:r>
      <w:r w:rsidRPr="00A86C3C">
        <w:rPr>
          <w:i/>
          <w:iCs/>
        </w:rPr>
        <w:t>OK</w:t>
      </w:r>
      <w:r w:rsidRPr="00D123FB">
        <w:t xml:space="preserve"> to save the parameters and close the window.</w:t>
      </w:r>
    </w:p>
    <w:p w14:paraId="1A82B1F0"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22F10A2C" w14:textId="77777777" w:rsidR="0067520E" w:rsidRPr="00D123FB" w:rsidRDefault="0067520E" w:rsidP="009704C4">
      <w:pPr>
        <w:pStyle w:val="NormalIndent"/>
      </w:pPr>
      <w:r w:rsidRPr="00D123FB">
        <w:t xml:space="preserve">Click on </w:t>
      </w:r>
      <w:r w:rsidRPr="00D123FB">
        <w:rPr>
          <w:i/>
        </w:rPr>
        <w:t xml:space="preserve">Parameters setting </w:t>
      </w:r>
      <w:r w:rsidRPr="00D123FB">
        <w:sym w:font="Wingdings" w:char="F0E0"/>
      </w:r>
      <w:r w:rsidRPr="00D123FB">
        <w:rPr>
          <w:i/>
        </w:rPr>
        <w:t xml:space="preserve"> Species </w:t>
      </w:r>
      <w:r w:rsidRPr="00D123FB">
        <w:t xml:space="preserve">to open the </w:t>
      </w:r>
      <w:r w:rsidRPr="00D123FB">
        <w:rPr>
          <w:i/>
        </w:rPr>
        <w:t>Species Parameters</w:t>
      </w:r>
      <w:r w:rsidRPr="00D123FB">
        <w:t xml:space="preserve"> window. In this case, we assume a simple asexual model. Set </w:t>
      </w:r>
      <w:proofErr w:type="spellStart"/>
      <w:r w:rsidRPr="00D123FB">
        <w:rPr>
          <w:i/>
        </w:rPr>
        <w:t>Rmax</w:t>
      </w:r>
      <w:proofErr w:type="spellEnd"/>
      <w:r w:rsidRPr="00D123FB">
        <w:t xml:space="preserve"> to 4.0 and </w:t>
      </w:r>
      <w:r w:rsidRPr="00D123FB">
        <w:rPr>
          <w:i/>
        </w:rPr>
        <w:t>K</w:t>
      </w:r>
      <w:r w:rsidRPr="00D123FB">
        <w:t xml:space="preserve"> to 100 individuals/ha (which will be the value for cells at the optimum row) and leave all the other parameters as default. In the </w:t>
      </w:r>
      <w:r w:rsidRPr="00D123FB">
        <w:rPr>
          <w:i/>
        </w:rPr>
        <w:t>Dispersal</w:t>
      </w:r>
      <w:r w:rsidRPr="00D123FB">
        <w:t xml:space="preserve"> page, select </w:t>
      </w:r>
      <w:r w:rsidRPr="00D123FB">
        <w:rPr>
          <w:i/>
        </w:rPr>
        <w:t>Density-independent</w:t>
      </w:r>
      <w:r w:rsidRPr="00D123FB">
        <w:t xml:space="preserve"> emigration</w:t>
      </w:r>
      <w:r>
        <w:t xml:space="preserve"> probability and check the box</w:t>
      </w:r>
      <w:r w:rsidRPr="00D123FB">
        <w:t xml:space="preserve"> </w:t>
      </w:r>
      <w:r>
        <w:rPr>
          <w:i/>
        </w:rPr>
        <w:t>Individual </w:t>
      </w:r>
      <w:r w:rsidRPr="00D123FB">
        <w:rPr>
          <w:i/>
        </w:rPr>
        <w:t>variability</w:t>
      </w:r>
      <w:r w:rsidRPr="00D123FB">
        <w:t xml:space="preserve">. Set the </w:t>
      </w:r>
      <w:r w:rsidRPr="00D123FB">
        <w:rPr>
          <w:i/>
        </w:rPr>
        <w:t>M</w:t>
      </w:r>
      <w:r>
        <w:rPr>
          <w:i/>
        </w:rPr>
        <w:t>ea</w:t>
      </w:r>
      <w:r w:rsidRPr="00D123FB">
        <w:rPr>
          <w:i/>
        </w:rPr>
        <w:t>n</w:t>
      </w:r>
      <w:r w:rsidRPr="00D123FB">
        <w:t xml:space="preserve"> for </w:t>
      </w:r>
      <w:r w:rsidRPr="002E3F80">
        <w:rPr>
          <w:i/>
        </w:rPr>
        <w:t xml:space="preserve">Density independent (d) </w:t>
      </w:r>
      <w:r w:rsidRPr="00D123FB">
        <w:t>to 0.</w:t>
      </w:r>
      <w:r>
        <w:t>15</w:t>
      </w:r>
      <w:r w:rsidRPr="00D123FB">
        <w:t xml:space="preserve"> and </w:t>
      </w:r>
      <w:r>
        <w:t xml:space="preserve">both </w:t>
      </w:r>
      <w:r w:rsidRPr="00D123FB">
        <w:t xml:space="preserve">the </w:t>
      </w:r>
      <w:proofErr w:type="spellStart"/>
      <w:r>
        <w:rPr>
          <w:i/>
        </w:rPr>
        <w:t>S.d.</w:t>
      </w:r>
      <w:proofErr w:type="spellEnd"/>
      <w:r w:rsidRPr="00D123FB">
        <w:t xml:space="preserve"> </w:t>
      </w:r>
      <w:r>
        <w:t>and</w:t>
      </w:r>
      <w:r w:rsidRPr="00D123FB">
        <w:t xml:space="preserve"> </w:t>
      </w:r>
      <w:r>
        <w:rPr>
          <w:i/>
        </w:rPr>
        <w:t>Scaling factor</w:t>
      </w:r>
      <w:r w:rsidRPr="00D123FB">
        <w:t xml:space="preserve"> to 0.</w:t>
      </w:r>
      <w:r>
        <w:t>05</w:t>
      </w:r>
      <w:r w:rsidRPr="00D123FB">
        <w:t xml:space="preserve">. Leave the default options for transfer, other than setting </w:t>
      </w:r>
      <w:r w:rsidRPr="00D123FB">
        <w:rPr>
          <w:i/>
        </w:rPr>
        <w:t>Mean</w:t>
      </w:r>
      <w:r>
        <w:rPr>
          <w:i/>
        </w:rPr>
        <w:t> distance </w:t>
      </w:r>
      <w:r w:rsidRPr="00D123FB">
        <w:rPr>
          <w:i/>
        </w:rPr>
        <w:t xml:space="preserve">I </w:t>
      </w:r>
      <w:r w:rsidRPr="00D123FB">
        <w:t xml:space="preserve">to 200m, and settlement, and click the </w:t>
      </w:r>
      <w:r w:rsidRPr="002F49B1">
        <w:rPr>
          <w:i/>
        </w:rPr>
        <w:t>OK</w:t>
      </w:r>
      <w:r w:rsidRPr="00D123FB">
        <w:t xml:space="preserve"> button.</w:t>
      </w:r>
    </w:p>
    <w:p w14:paraId="1420067D" w14:textId="77777777" w:rsidR="0067520E" w:rsidRPr="00D123FB" w:rsidRDefault="0067520E" w:rsidP="009704C4">
      <w:pPr>
        <w:pStyle w:val="Numbered"/>
        <w:keepNext/>
      </w:pPr>
      <w:r w:rsidRPr="009704C4">
        <w:rPr>
          <w:i/>
        </w:rPr>
        <w:t>Genetics</w:t>
      </w:r>
      <w:r w:rsidRPr="00D123FB">
        <w:t xml:space="preserve"> </w:t>
      </w:r>
      <w:r w:rsidRPr="009704C4">
        <w:rPr>
          <w:i/>
        </w:rPr>
        <w:t>parameters</w:t>
      </w:r>
    </w:p>
    <w:p w14:paraId="2BA5AE59" w14:textId="77777777" w:rsidR="0067520E" w:rsidRPr="00D123FB" w:rsidRDefault="0067520E" w:rsidP="009704C4">
      <w:pPr>
        <w:pStyle w:val="NormalIndent"/>
      </w:pPr>
      <w:r w:rsidRPr="005920E3">
        <w:t xml:space="preserve">Click on </w:t>
      </w:r>
      <w:r w:rsidRPr="007203E6">
        <w:rPr>
          <w:i/>
        </w:rPr>
        <w:t>Parameters setting </w:t>
      </w:r>
      <w:r w:rsidRPr="007203E6">
        <w:rPr>
          <w:i/>
        </w:rPr>
        <w:sym w:font="Wingdings" w:char="F0E0"/>
      </w:r>
      <w:r w:rsidRPr="007203E6">
        <w:rPr>
          <w:i/>
        </w:rPr>
        <w:t> Genetics</w:t>
      </w:r>
      <w:r w:rsidRPr="005920E3">
        <w:t xml:space="preserve">. Set the </w:t>
      </w:r>
      <w:r w:rsidRPr="007203E6">
        <w:rPr>
          <w:i/>
        </w:rPr>
        <w:t>No. of loci per chromosome</w:t>
      </w:r>
      <w:r w:rsidRPr="005920E3">
        <w:t xml:space="preserve"> to 3, the </w:t>
      </w:r>
      <w:r w:rsidRPr="007203E6">
        <w:rPr>
          <w:i/>
        </w:rPr>
        <w:t>Mutation probability</w:t>
      </w:r>
      <w:r w:rsidRPr="005920E3">
        <w:t xml:space="preserve"> to 0.001, the </w:t>
      </w:r>
      <w:r w:rsidRPr="007203E6">
        <w:rPr>
          <w:i/>
        </w:rPr>
        <w:t>Crossover probability</w:t>
      </w:r>
      <w:r w:rsidRPr="005920E3">
        <w:t xml:space="preserve"> and the </w:t>
      </w:r>
      <w:r w:rsidRPr="007203E6">
        <w:rPr>
          <w:i/>
        </w:rPr>
        <w:t>Initial allele </w:t>
      </w:r>
      <w:proofErr w:type="spellStart"/>
      <w:r w:rsidRPr="007203E6">
        <w:rPr>
          <w:i/>
        </w:rPr>
        <w:t>s.d.</w:t>
      </w:r>
      <w:proofErr w:type="spellEnd"/>
      <w:r w:rsidRPr="005920E3">
        <w:t xml:space="preserve"> to 0.3 and the </w:t>
      </w:r>
      <w:r w:rsidRPr="007203E6">
        <w:rPr>
          <w:i/>
        </w:rPr>
        <w:t>Mutation </w:t>
      </w:r>
      <w:proofErr w:type="spellStart"/>
      <w:r w:rsidRPr="007203E6">
        <w:rPr>
          <w:i/>
        </w:rPr>
        <w:t>s.d.</w:t>
      </w:r>
      <w:proofErr w:type="spellEnd"/>
      <w:r w:rsidRPr="005920E3">
        <w:t xml:space="preserve"> to 1.0. </w:t>
      </w:r>
    </w:p>
    <w:p w14:paraId="0E1E4402"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3A23B2A1" w14:textId="77777777" w:rsidR="0067520E" w:rsidRPr="00D123FB" w:rsidRDefault="0067520E" w:rsidP="009704C4">
      <w:pPr>
        <w:pStyle w:val="NormalIndent"/>
      </w:pPr>
      <w:r w:rsidRPr="00D123FB">
        <w:t xml:space="preserve">Click on </w:t>
      </w:r>
      <w:r w:rsidRPr="007203E6">
        <w:rPr>
          <w:i/>
        </w:rPr>
        <w:t xml:space="preserve">Parameters setting </w:t>
      </w:r>
      <w:r w:rsidRPr="007203E6">
        <w:rPr>
          <w:i/>
        </w:rPr>
        <w:sym w:font="Wingdings" w:char="F0E0"/>
      </w:r>
      <w:r w:rsidRPr="007203E6">
        <w:rPr>
          <w:i/>
        </w:rPr>
        <w:t xml:space="preserve"> Simulation</w:t>
      </w:r>
      <w:r w:rsidR="007203E6">
        <w:t xml:space="preserve">. Set the </w:t>
      </w:r>
      <w:r w:rsidR="007203E6" w:rsidRPr="007203E6">
        <w:rPr>
          <w:i/>
        </w:rPr>
        <w:t>Nr. </w:t>
      </w:r>
      <w:r w:rsidRPr="007203E6">
        <w:rPr>
          <w:i/>
        </w:rPr>
        <w:t>Replicates</w:t>
      </w:r>
      <w:r w:rsidRPr="00D123FB">
        <w:t xml:space="preserve"> to 20 and the </w:t>
      </w:r>
      <w:r w:rsidRPr="007203E6">
        <w:rPr>
          <w:i/>
        </w:rPr>
        <w:t>Nr. Years</w:t>
      </w:r>
      <w:r w:rsidRPr="00D123FB">
        <w:t xml:space="preserve"> to 1300. Click on the button </w:t>
      </w:r>
      <w:r w:rsidRPr="007203E6">
        <w:rPr>
          <w:i/>
        </w:rPr>
        <w:t>Set Initialisation Rules</w:t>
      </w:r>
      <w:r w:rsidRPr="00D123FB">
        <w:t xml:space="preserve"> to open the </w:t>
      </w:r>
      <w:r>
        <w:t>initialis</w:t>
      </w:r>
      <w:r w:rsidRPr="00D123FB">
        <w:t xml:space="preserve">ation window. Leave the option </w:t>
      </w:r>
      <w:r w:rsidRPr="007203E6">
        <w:rPr>
          <w:i/>
        </w:rPr>
        <w:t xml:space="preserve">Initialise </w:t>
      </w:r>
      <w:r w:rsidRPr="007203E6">
        <w:rPr>
          <w:i/>
        </w:rPr>
        <w:sym w:font="Wingdings" w:char="F0E0"/>
      </w:r>
      <w:r w:rsidRPr="007203E6">
        <w:rPr>
          <w:i/>
        </w:rPr>
        <w:t xml:space="preserve"> All suitable cells</w:t>
      </w:r>
      <w:r w:rsidRPr="002F49B1">
        <w:t xml:space="preserve">, </w:t>
      </w:r>
      <w:r>
        <w:t xml:space="preserve">set the </w:t>
      </w:r>
      <w:r w:rsidRPr="007203E6">
        <w:rPr>
          <w:i/>
        </w:rPr>
        <w:t>N</w:t>
      </w:r>
      <w:r w:rsidR="007203E6" w:rsidRPr="007203E6">
        <w:rPr>
          <w:i/>
        </w:rPr>
        <w:t>o</w:t>
      </w:r>
      <w:r w:rsidRPr="007203E6">
        <w:rPr>
          <w:i/>
        </w:rPr>
        <w:t>. of individuals per cell</w:t>
      </w:r>
      <w:r>
        <w:t xml:space="preserve"> to be </w:t>
      </w:r>
      <w:r w:rsidRPr="00A86C3C">
        <w:rPr>
          <w:i/>
          <w:iCs/>
        </w:rPr>
        <w:t>at K</w:t>
      </w:r>
      <w:r>
        <w:t>,</w:t>
      </w:r>
      <w:r w:rsidRPr="00D123FB">
        <w:t xml:space="preserve"> and set the </w:t>
      </w:r>
      <w:r w:rsidRPr="007203E6">
        <w:rPr>
          <w:i/>
        </w:rPr>
        <w:t>Max. Y</w:t>
      </w:r>
      <w:r w:rsidRPr="00D123FB">
        <w:t xml:space="preserve"> to 200 for </w:t>
      </w:r>
      <w:r>
        <w:t>initialis</w:t>
      </w:r>
      <w:r w:rsidRPr="00D123FB">
        <w:t xml:space="preserve">ing all the suitable cells in the initial range. Click </w:t>
      </w:r>
      <w:r w:rsidRPr="007203E6">
        <w:rPr>
          <w:i/>
        </w:rPr>
        <w:t>OK</w:t>
      </w:r>
      <w:r w:rsidRPr="00D123FB">
        <w:t xml:space="preserve"> to return to the </w:t>
      </w:r>
      <w:r w:rsidRPr="007203E6">
        <w:rPr>
          <w:i/>
        </w:rPr>
        <w:t>Simulation parameters</w:t>
      </w:r>
      <w:r w:rsidRPr="00D123FB">
        <w:t xml:space="preserve"> window. Select the outputs </w:t>
      </w:r>
      <w:r w:rsidRPr="007203E6">
        <w:rPr>
          <w:i/>
        </w:rPr>
        <w:t>Range</w:t>
      </w:r>
      <w:r w:rsidRPr="00D123FB">
        <w:t xml:space="preserve">, </w:t>
      </w:r>
      <w:r w:rsidRPr="007203E6">
        <w:rPr>
          <w:i/>
        </w:rPr>
        <w:t>Individuals</w:t>
      </w:r>
      <w:r w:rsidRPr="00D123FB">
        <w:t xml:space="preserve"> and </w:t>
      </w:r>
      <w:r w:rsidRPr="007203E6">
        <w:rPr>
          <w:i/>
        </w:rPr>
        <w:t>Mean Traits by rows</w:t>
      </w:r>
      <w:r w:rsidRPr="00D123FB">
        <w:t xml:space="preserve"> </w:t>
      </w:r>
      <w:r>
        <w:t xml:space="preserve">each </w:t>
      </w:r>
      <w:r w:rsidRPr="00D123FB">
        <w:t xml:space="preserve">to be </w:t>
      </w:r>
      <w:r>
        <w:t>output</w:t>
      </w:r>
      <w:r w:rsidRPr="00D123FB">
        <w:t xml:space="preserve"> every 50 years. Select the option</w:t>
      </w:r>
      <w:r>
        <w:t>s</w:t>
      </w:r>
      <w:r w:rsidRPr="00D123FB">
        <w:t xml:space="preserve"> </w:t>
      </w:r>
      <w:r w:rsidRPr="007203E6">
        <w:rPr>
          <w:i/>
        </w:rPr>
        <w:t>Dynamic visualisation </w:t>
      </w:r>
      <w:r w:rsidRPr="007203E6">
        <w:rPr>
          <w:i/>
        </w:rPr>
        <w:sym w:font="Wingdings" w:char="F0E0"/>
      </w:r>
      <w:r w:rsidRPr="007203E6">
        <w:rPr>
          <w:i/>
        </w:rPr>
        <w:t xml:space="preserve"> Env. Gradient</w:t>
      </w:r>
      <w:r w:rsidRPr="00D123FB">
        <w:t xml:space="preserve"> and </w:t>
      </w:r>
      <w:r w:rsidRPr="007203E6">
        <w:rPr>
          <w:i/>
        </w:rPr>
        <w:t>Mean Traits</w:t>
      </w:r>
      <w:r w:rsidRPr="00D123FB">
        <w:t xml:space="preserve">. The </w:t>
      </w:r>
      <w:r>
        <w:t>visualis</w:t>
      </w:r>
      <w:r w:rsidRPr="00D123FB">
        <w:t>ation options slow down the simulation</w:t>
      </w:r>
      <w:r w:rsidRPr="001F5C7D">
        <w:t xml:space="preserve"> </w:t>
      </w:r>
      <w:r w:rsidRPr="00D123FB">
        <w:t xml:space="preserve">considerably, and you might prefer to run just example simulations with those </w:t>
      </w:r>
      <w:proofErr w:type="gramStart"/>
      <w:r w:rsidRPr="00D123FB">
        <w:t>on, but</w:t>
      </w:r>
      <w:proofErr w:type="gramEnd"/>
      <w:r w:rsidRPr="00D123FB">
        <w:t xml:space="preserve"> switch them off when running 20 replicates. To produce the same type of figures as </w:t>
      </w:r>
      <w:r>
        <w:t>Figure </w:t>
      </w:r>
      <w:r w:rsidRPr="00D123FB">
        <w:t xml:space="preserve">4 in the paper, you need the </w:t>
      </w:r>
      <w:r>
        <w:t>visualis</w:t>
      </w:r>
      <w:r w:rsidRPr="00D123FB">
        <w:t xml:space="preserve">ations switched on and to select </w:t>
      </w:r>
      <w:r w:rsidRPr="00D123FB">
        <w:lastRenderedPageBreak/>
        <w:t xml:space="preserve">the option </w:t>
      </w:r>
      <w:r w:rsidRPr="007203E6">
        <w:rPr>
          <w:i/>
        </w:rPr>
        <w:t>Save Traits Maps </w:t>
      </w:r>
      <w:r w:rsidRPr="007203E6">
        <w:rPr>
          <w:i/>
        </w:rPr>
        <w:sym w:font="Wingdings" w:char="F0E0"/>
      </w:r>
      <w:r w:rsidRPr="007203E6">
        <w:rPr>
          <w:i/>
        </w:rPr>
        <w:t xml:space="preserve"> Yes</w:t>
      </w:r>
      <w:r w:rsidRPr="00D123FB">
        <w:t xml:space="preserve">, every 25 years. Maps will be saved as bitmap files in the folder </w:t>
      </w:r>
      <w:proofErr w:type="spellStart"/>
      <w:r w:rsidRPr="007203E6">
        <w:rPr>
          <w:i/>
        </w:rPr>
        <w:t>Output_Maps</w:t>
      </w:r>
      <w:proofErr w:type="spellEnd"/>
      <w:r w:rsidRPr="00D123FB">
        <w:t>. You might not want to produce all the maps for 20 replicates.</w:t>
      </w:r>
    </w:p>
    <w:p w14:paraId="0688A348" w14:textId="77777777" w:rsidR="0067520E" w:rsidRPr="00D123FB" w:rsidRDefault="0067520E" w:rsidP="009704C4">
      <w:pPr>
        <w:pStyle w:val="Numbered"/>
      </w:pPr>
      <w:r w:rsidRPr="00D123FB">
        <w:t xml:space="preserve">Run the simulation by clicking </w:t>
      </w:r>
      <w:r w:rsidRPr="00D123FB">
        <w:rPr>
          <w:i/>
        </w:rPr>
        <w:t>Run</w:t>
      </w:r>
      <w:r w:rsidRPr="00D123FB">
        <w:t xml:space="preserve"> in the main menu. When </w:t>
      </w:r>
      <w:r w:rsidRPr="005920E3">
        <w:t>finished, the screen should look like this, where</w:t>
      </w:r>
      <w:r w:rsidRPr="00D123FB">
        <w:t xml:space="preserve"> the additional window shows the gradient (</w:t>
      </w:r>
      <w:r>
        <w:t>from red at</w:t>
      </w:r>
      <w:r w:rsidRPr="00D123FB">
        <w:t xml:space="preserve"> </w:t>
      </w:r>
      <w:r w:rsidRPr="00D123FB">
        <w:rPr>
          <w:i/>
        </w:rPr>
        <w:t>K</w:t>
      </w:r>
      <w:r>
        <w:t> = </w:t>
      </w:r>
      <w:r w:rsidRPr="00D123FB">
        <w:t>100 </w:t>
      </w:r>
      <w:r>
        <w:t>individuals/ha to</w:t>
      </w:r>
      <w:r w:rsidRPr="00D123FB">
        <w:t xml:space="preserve"> blue</w:t>
      </w:r>
      <w:r>
        <w:t xml:space="preserve"> at</w:t>
      </w:r>
      <w:r w:rsidRPr="00D123FB">
        <w:t xml:space="preserve"> </w:t>
      </w:r>
      <w:r w:rsidRPr="00D123FB">
        <w:rPr>
          <w:i/>
        </w:rPr>
        <w:t>K</w:t>
      </w:r>
      <w:r>
        <w:t> = </w:t>
      </w:r>
      <w:r w:rsidRPr="00D123FB">
        <w:t>1 </w:t>
      </w:r>
      <w:r>
        <w:t>individual/ha</w:t>
      </w:r>
      <w:r w:rsidRPr="00D123FB">
        <w:t>) and the mean trait value per cell:</w:t>
      </w:r>
    </w:p>
    <w:p w14:paraId="42ECBE00" w14:textId="77777777" w:rsidR="0067520E" w:rsidRPr="00D123FB" w:rsidRDefault="0067520E" w:rsidP="00C57BF9">
      <w:pPr>
        <w:pStyle w:val="Diagram"/>
      </w:pPr>
      <w:r>
        <w:drawing>
          <wp:inline distT="0" distB="0" distL="0" distR="0" wp14:anchorId="2E5A6C06" wp14:editId="5DEEE6E3">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F41CC5C" w14:textId="77777777" w:rsidR="0067520E" w:rsidRPr="00D123FB" w:rsidRDefault="0067520E" w:rsidP="00C57BF9">
      <w:pPr>
        <w:pStyle w:val="ListParagraph"/>
        <w:keepNext/>
        <w:spacing w:before="480"/>
        <w:ind w:left="360"/>
        <w:rPr>
          <w:rFonts w:cs="Times New Roman"/>
          <w:szCs w:val="24"/>
          <w:lang w:val="en-GB"/>
        </w:rPr>
      </w:pPr>
      <w:r w:rsidRPr="00D123FB">
        <w:rPr>
          <w:rFonts w:cs="Times New Roman"/>
          <w:szCs w:val="24"/>
          <w:lang w:val="en-GB"/>
        </w:rPr>
        <w:t>The output files will be:</w:t>
      </w:r>
    </w:p>
    <w:p w14:paraId="6A49AE66" w14:textId="77777777" w:rsidR="0067520E" w:rsidRPr="005920E3" w:rsidRDefault="0067520E" w:rsidP="009E434A">
      <w:pPr>
        <w:pStyle w:val="ListParagraph"/>
        <w:keepNext/>
        <w:numPr>
          <w:ilvl w:val="0"/>
          <w:numId w:val="12"/>
        </w:numPr>
        <w:ind w:left="734"/>
        <w:rPr>
          <w:rFonts w:cs="Times New Roman"/>
          <w:i/>
          <w:szCs w:val="24"/>
          <w:lang w:val="en-GB"/>
        </w:rPr>
      </w:pPr>
      <w:r w:rsidRPr="005920E3">
        <w:rPr>
          <w:rFonts w:cs="Times New Roman"/>
          <w:i/>
          <w:szCs w:val="24"/>
          <w:lang w:val="en-GB"/>
        </w:rPr>
        <w:t>Sim0_Range.txt</w:t>
      </w:r>
    </w:p>
    <w:p w14:paraId="27B47C1D" w14:textId="77777777" w:rsidR="0067520E" w:rsidRPr="00D123FB" w:rsidRDefault="0067520E" w:rsidP="00C57BF9">
      <w:pPr>
        <w:pStyle w:val="Diagram"/>
      </w:pPr>
      <w:r>
        <w:drawing>
          <wp:inline distT="0" distB="0" distL="0" distR="0" wp14:anchorId="311C81F6" wp14:editId="2DB278A2">
            <wp:extent cx="3182112" cy="1463040"/>
            <wp:effectExtent l="19050" t="19050" r="1841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82112" cy="1463040"/>
                    </a:xfrm>
                    <a:prstGeom prst="rect">
                      <a:avLst/>
                    </a:prstGeom>
                    <a:noFill/>
                    <a:ln w="12700">
                      <a:solidFill>
                        <a:schemeClr val="tx1"/>
                      </a:solidFill>
                    </a:ln>
                  </pic:spPr>
                </pic:pic>
              </a:graphicData>
            </a:graphic>
          </wp:inline>
        </w:drawing>
      </w:r>
    </w:p>
    <w:p w14:paraId="520A1E14"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lastRenderedPageBreak/>
        <w:t>Sim0_Rep0_Inds.txt</w:t>
      </w:r>
      <w:r w:rsidRPr="005920E3">
        <w:rPr>
          <w:rFonts w:cs="Times New Roman"/>
          <w:szCs w:val="24"/>
          <w:lang w:val="en-GB"/>
        </w:rPr>
        <w:t xml:space="preserve">: EP (column K) is the emigration probability trait of the individual. (To avoid producing huge files, a new </w:t>
      </w:r>
      <w:proofErr w:type="spellStart"/>
      <w:r w:rsidRPr="005920E3">
        <w:rPr>
          <w:rFonts w:cs="Times New Roman"/>
          <w:i/>
          <w:szCs w:val="24"/>
          <w:lang w:val="en-GB"/>
        </w:rPr>
        <w:t>Inds</w:t>
      </w:r>
      <w:proofErr w:type="spellEnd"/>
      <w:r w:rsidRPr="005920E3">
        <w:rPr>
          <w:rFonts w:cs="Times New Roman"/>
          <w:szCs w:val="24"/>
          <w:lang w:val="en-GB"/>
        </w:rPr>
        <w:t xml:space="preserve"> file is produced at each replicate.):</w:t>
      </w:r>
    </w:p>
    <w:p w14:paraId="6930D249" w14:textId="77777777" w:rsidR="0067520E" w:rsidRPr="00D123FB" w:rsidRDefault="0067520E" w:rsidP="00C57BF9">
      <w:pPr>
        <w:pStyle w:val="Diagram"/>
        <w:spacing w:line="360" w:lineRule="auto"/>
      </w:pPr>
      <w:r w:rsidRPr="00F9772F">
        <w:drawing>
          <wp:inline distT="0" distB="0" distL="0" distR="0" wp14:anchorId="32CAB685" wp14:editId="25C8D3BA">
            <wp:extent cx="2781402" cy="1952216"/>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2781402" cy="1952216"/>
                    </a:xfrm>
                    <a:prstGeom prst="rect">
                      <a:avLst/>
                    </a:prstGeom>
                    <a:noFill/>
                    <a:ln w="9525">
                      <a:noFill/>
                      <a:miter lim="800000"/>
                      <a:headEnd/>
                      <a:tailEnd/>
                    </a:ln>
                  </pic:spPr>
                </pic:pic>
              </a:graphicData>
            </a:graphic>
          </wp:inline>
        </w:drawing>
      </w:r>
    </w:p>
    <w:p w14:paraId="11001F60"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t>Sim0_TraitsXrow.txt</w:t>
      </w:r>
      <w:r w:rsidRPr="005920E3">
        <w:rPr>
          <w:rFonts w:cs="Times New Roman"/>
          <w:szCs w:val="24"/>
          <w:lang w:val="en-GB"/>
        </w:rPr>
        <w:t xml:space="preserve">: this file reports the mean and standard deviation (columns F and G) for the emigration probability in each row, </w:t>
      </w:r>
      <w:r w:rsidRPr="005920E3">
        <w:rPr>
          <w:rFonts w:cs="Times New Roman"/>
          <w:i/>
          <w:szCs w:val="24"/>
          <w:lang w:val="en-GB"/>
        </w:rPr>
        <w:t>y</w:t>
      </w:r>
      <w:r w:rsidRPr="005920E3">
        <w:rPr>
          <w:rFonts w:cs="Times New Roman"/>
          <w:szCs w:val="24"/>
          <w:lang w:val="en-GB"/>
        </w:rPr>
        <w:t>.</w:t>
      </w:r>
    </w:p>
    <w:p w14:paraId="4CC06C15" w14:textId="77777777" w:rsidR="0067520E" w:rsidRPr="00D123FB" w:rsidRDefault="0067520E" w:rsidP="00C57BF9">
      <w:pPr>
        <w:pStyle w:val="Diagram"/>
      </w:pPr>
      <w:r w:rsidRPr="00F9772F">
        <w:drawing>
          <wp:inline distT="0" distB="0" distL="0" distR="0" wp14:anchorId="246F3E05" wp14:editId="5AAB092D">
            <wp:extent cx="1993575" cy="2186716"/>
            <wp:effectExtent l="19050" t="0" r="6675" b="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srcRect/>
                    <a:stretch>
                      <a:fillRect/>
                    </a:stretch>
                  </pic:blipFill>
                  <pic:spPr bwMode="auto">
                    <a:xfrm>
                      <a:off x="0" y="0"/>
                      <a:ext cx="1993575" cy="2186716"/>
                    </a:xfrm>
                    <a:prstGeom prst="rect">
                      <a:avLst/>
                    </a:prstGeom>
                    <a:noFill/>
                    <a:ln w="9525">
                      <a:noFill/>
                      <a:miter lim="800000"/>
                      <a:headEnd/>
                      <a:tailEnd/>
                    </a:ln>
                  </pic:spPr>
                </pic:pic>
              </a:graphicData>
            </a:graphic>
          </wp:inline>
        </w:drawing>
      </w:r>
    </w:p>
    <w:p w14:paraId="0CFF430A" w14:textId="77777777" w:rsidR="0067520E" w:rsidRPr="00D123FB" w:rsidRDefault="0067520E" w:rsidP="009704C4">
      <w:pPr>
        <w:pStyle w:val="Keepnext"/>
      </w:pPr>
      <w:r w:rsidRPr="00D123FB">
        <w:lastRenderedPageBreak/>
        <w:t xml:space="preserve">If you have saved the trait maps, a typical temporal sequence for emigration probability will look </w:t>
      </w:r>
      <w:r w:rsidRPr="0048456B">
        <w:t>something like the following</w:t>
      </w:r>
      <w:r w:rsidRPr="00D123FB">
        <w:t xml:space="preserve"> (the numbers at the top represent years and the </w:t>
      </w:r>
      <w:r>
        <w:t>colour</w:t>
      </w:r>
      <w:r w:rsidRPr="00D123FB">
        <w:t xml:space="preserve"> of pixels represent the mean emigration probability for the cell):</w:t>
      </w:r>
    </w:p>
    <w:p w14:paraId="37BB8F34" w14:textId="77777777" w:rsidR="0067520E" w:rsidRPr="00D123FB" w:rsidRDefault="0067520E" w:rsidP="00C57BF9">
      <w:pPr>
        <w:pStyle w:val="Diagram"/>
        <w:spacing w:line="360" w:lineRule="auto"/>
        <w:rPr>
          <w:rFonts w:cs="Times New Roman"/>
          <w:szCs w:val="24"/>
        </w:rPr>
      </w:pPr>
      <w:r w:rsidRPr="00D123FB">
        <w:drawing>
          <wp:inline distT="0" distB="0" distL="0" distR="0" wp14:anchorId="6E8BE880" wp14:editId="08635896">
            <wp:extent cx="5731510" cy="3618644"/>
            <wp:effectExtent l="19050" t="0" r="0" b="0"/>
            <wp:docPr id="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srcRect/>
                    <a:stretch>
                      <a:fillRect/>
                    </a:stretch>
                  </pic:blipFill>
                  <pic:spPr bwMode="auto">
                    <a:xfrm>
                      <a:off x="0" y="0"/>
                      <a:ext cx="5731510" cy="3618644"/>
                    </a:xfrm>
                    <a:prstGeom prst="rect">
                      <a:avLst/>
                    </a:prstGeom>
                    <a:noFill/>
                    <a:ln w="9525">
                      <a:noFill/>
                      <a:miter lim="800000"/>
                      <a:headEnd/>
                      <a:tailEnd/>
                    </a:ln>
                  </pic:spPr>
                </pic:pic>
              </a:graphicData>
            </a:graphic>
          </wp:inline>
        </w:drawing>
      </w:r>
    </w:p>
    <w:p w14:paraId="31719D0D" w14:textId="77777777" w:rsidR="0067520E" w:rsidRPr="00D123FB" w:rsidRDefault="0067520E" w:rsidP="009704C4">
      <w:r w:rsidRPr="00D123FB">
        <w:t xml:space="preserve">Typically, under stationary range, selection against dispersal prevails across the range apart from near the margin, where the emigration probability evolves to be higher. When the environmental gradient starts to shift, because of the very low emigration probability in most of the range, the species </w:t>
      </w:r>
      <w:proofErr w:type="gramStart"/>
      <w:r w:rsidRPr="00D123FB">
        <w:t>lags behind</w:t>
      </w:r>
      <w:proofErr w:type="gramEnd"/>
      <w:r w:rsidRPr="00D123FB">
        <w:t xml:space="preserve"> its suitable environmental space. At the same time, selection for increased dispersal occurs, especially at the leading edge. Emigration probability evolves upwards, and the trait surfs back towards the centre and rear of the range. This ‘rescue’ effect enables the species to keep up with the shifting environment. After the shifting stops, high emigration is not advantageous anymore, and the trait gradually evolves back to values observed prior to environmental change. </w:t>
      </w:r>
    </w:p>
    <w:p w14:paraId="6EA2C96C" w14:textId="77777777" w:rsidR="0067520E" w:rsidRPr="00D123FB" w:rsidRDefault="0067520E" w:rsidP="009704C4">
      <w:pPr>
        <w:rPr>
          <w:i/>
        </w:rPr>
      </w:pPr>
      <w:r w:rsidRPr="00D123FB">
        <w:t>To produce the mean trait values in different parts of the range (the values that we report in the paper’s results</w:t>
      </w:r>
      <w:r>
        <w:t>, Table 1</w:t>
      </w:r>
      <w:r w:rsidRPr="00D123FB">
        <w:t xml:space="preserve">), we </w:t>
      </w:r>
      <w:r>
        <w:t>extracted, for each replicate, the 100 north-most, middle and south-most individuals from</w:t>
      </w:r>
      <w:r w:rsidRPr="00D123FB">
        <w:t xml:space="preserve"> the file </w:t>
      </w:r>
      <w:r w:rsidRPr="00D123FB">
        <w:rPr>
          <w:i/>
        </w:rPr>
        <w:t>Sim0</w:t>
      </w:r>
      <w:r>
        <w:rPr>
          <w:i/>
        </w:rPr>
        <w:t>_</w:t>
      </w:r>
      <w:r w:rsidRPr="00D123FB">
        <w:rPr>
          <w:i/>
        </w:rPr>
        <w:t>Rep0_Inds.txt</w:t>
      </w:r>
      <w:r>
        <w:rPr>
          <w:i/>
        </w:rPr>
        <w:t xml:space="preserve"> </w:t>
      </w:r>
      <w:r>
        <w:t xml:space="preserve">using the range margins reported in </w:t>
      </w:r>
      <w:r w:rsidRPr="00D123FB">
        <w:rPr>
          <w:i/>
        </w:rPr>
        <w:t>Sim0</w:t>
      </w:r>
      <w:r>
        <w:rPr>
          <w:i/>
        </w:rPr>
        <w:t>_</w:t>
      </w:r>
      <w:r w:rsidRPr="00D123FB">
        <w:rPr>
          <w:i/>
        </w:rPr>
        <w:t>Range.txt.</w:t>
      </w:r>
      <w:r>
        <w:t xml:space="preserve"> For each replicate and each group of 100 individuals, we calculated the mean emigration probability and the standard deviation, and then averaged both statistics across replicates. We did this for four points in time (years 500, 650, 800 and 1200) (note that similar information, but already aggregated at the row level, can be extracted from </w:t>
      </w:r>
      <w:r w:rsidRPr="00D123FB">
        <w:t xml:space="preserve">the file </w:t>
      </w:r>
      <w:r w:rsidRPr="00D123FB">
        <w:rPr>
          <w:i/>
        </w:rPr>
        <w:t>Sim0</w:t>
      </w:r>
      <w:r>
        <w:rPr>
          <w:i/>
        </w:rPr>
        <w:t>_</w:t>
      </w:r>
      <w:r w:rsidRPr="00D123FB">
        <w:rPr>
          <w:i/>
        </w:rPr>
        <w:t>TraitsXrow.txt</w:t>
      </w:r>
      <w:r>
        <w:t xml:space="preserve">, </w:t>
      </w:r>
      <w:r w:rsidRPr="00D123FB">
        <w:t>column</w:t>
      </w:r>
      <w:r>
        <w:t>s</w:t>
      </w:r>
      <w:r w:rsidRPr="00D123FB">
        <w:t xml:space="preserve"> </w:t>
      </w:r>
      <w:r>
        <w:t>F</w:t>
      </w:r>
      <w:r w:rsidRPr="00D123FB">
        <w:t xml:space="preserve"> and </w:t>
      </w:r>
      <w:r>
        <w:t>G above</w:t>
      </w:r>
      <w:r w:rsidRPr="00D123FB">
        <w:t xml:space="preserve">). The proportion of suitable occupied cells over time used to produce </w:t>
      </w:r>
      <w:r>
        <w:t>Figure </w:t>
      </w:r>
      <w:r w:rsidRPr="00D123FB">
        <w:t xml:space="preserve">4e was extracted from the output </w:t>
      </w:r>
      <w:r w:rsidRPr="00D123FB">
        <w:rPr>
          <w:i/>
        </w:rPr>
        <w:t>Sim0</w:t>
      </w:r>
      <w:r>
        <w:rPr>
          <w:i/>
        </w:rPr>
        <w:t>_</w:t>
      </w:r>
      <w:r w:rsidRPr="00D123FB">
        <w:rPr>
          <w:i/>
        </w:rPr>
        <w:t>Range.txt.</w:t>
      </w:r>
    </w:p>
    <w:p w14:paraId="76161BEF" w14:textId="77777777" w:rsidR="0067520E" w:rsidRPr="00D123FB" w:rsidRDefault="0067520E" w:rsidP="00C57BF9">
      <w:pPr>
        <w:pStyle w:val="Heading4"/>
      </w:pPr>
      <w:r w:rsidRPr="00D123FB">
        <w:t>Experiment b)</w:t>
      </w:r>
    </w:p>
    <w:p w14:paraId="493A88A6" w14:textId="77777777" w:rsidR="0067520E" w:rsidRPr="00D123FB" w:rsidRDefault="0067520E" w:rsidP="009704C4">
      <w:r w:rsidRPr="007446D2">
        <w:t xml:space="preserve">Here we will investigate the same eco-evolutionary process of range shifting, but with fixed emigration probability and evolving dispersal distance. If you have not closed the program from the previous exercise, click </w:t>
      </w:r>
      <w:r w:rsidRPr="007446D2">
        <w:rPr>
          <w:i/>
        </w:rPr>
        <w:t>Refresh</w:t>
      </w:r>
      <w:r w:rsidRPr="007446D2">
        <w:t xml:space="preserve"> and open the </w:t>
      </w:r>
      <w:r w:rsidRPr="007446D2">
        <w:rPr>
          <w:i/>
        </w:rPr>
        <w:t>Species Parameters</w:t>
      </w:r>
      <w:r w:rsidRPr="007446D2">
        <w:t xml:space="preserve"> window. If you </w:t>
      </w:r>
      <w:r w:rsidRPr="007446D2">
        <w:lastRenderedPageBreak/>
        <w:t xml:space="preserve">have closed the program, follow the same instructions as in Experiment (a). In the </w:t>
      </w:r>
      <w:r w:rsidRPr="007446D2">
        <w:rPr>
          <w:i/>
        </w:rPr>
        <w:t>Dispersal</w:t>
      </w:r>
      <w:r w:rsidRPr="007446D2">
        <w:t xml:space="preserve"> page of the </w:t>
      </w:r>
      <w:r w:rsidRPr="007446D2">
        <w:rPr>
          <w:i/>
        </w:rPr>
        <w:t>Species Parameters</w:t>
      </w:r>
      <w:r w:rsidRPr="007446D2">
        <w:t xml:space="preserve"> window, uncheck the </w:t>
      </w:r>
      <w:r w:rsidRPr="007446D2">
        <w:rPr>
          <w:i/>
        </w:rPr>
        <w:t>Individual variability</w:t>
      </w:r>
      <w:r w:rsidRPr="007446D2">
        <w:t xml:space="preserve"> options for emigration and set </w:t>
      </w:r>
      <w:r w:rsidRPr="007446D2">
        <w:rPr>
          <w:i/>
        </w:rPr>
        <w:t>d</w:t>
      </w:r>
      <w:r w:rsidRPr="007446D2">
        <w:t xml:space="preserve"> = 0.1. For the transfer phase, check the </w:t>
      </w:r>
      <w:r w:rsidRPr="007446D2">
        <w:rPr>
          <w:i/>
        </w:rPr>
        <w:t>Individual variability</w:t>
      </w:r>
      <w:r w:rsidRPr="007446D2">
        <w:t xml:space="preserve"> box, and set the following parameters: </w:t>
      </w:r>
      <w:r w:rsidRPr="007446D2">
        <w:rPr>
          <w:i/>
        </w:rPr>
        <w:t>Mean </w:t>
      </w:r>
      <w:r w:rsidRPr="007446D2">
        <w:t xml:space="preserve">= 250, </w:t>
      </w:r>
      <w:proofErr w:type="spellStart"/>
      <w:r w:rsidRPr="007446D2">
        <w:rPr>
          <w:i/>
        </w:rPr>
        <w:t>S.d.</w:t>
      </w:r>
      <w:proofErr w:type="spellEnd"/>
      <w:r w:rsidRPr="007446D2">
        <w:t xml:space="preserve"> = 50, </w:t>
      </w:r>
      <w:r w:rsidRPr="007446D2">
        <w:rPr>
          <w:i/>
        </w:rPr>
        <w:t>Scaling factor</w:t>
      </w:r>
      <w:r w:rsidRPr="007446D2">
        <w:t xml:space="preserve"> = 50. Click </w:t>
      </w:r>
      <w:r w:rsidRPr="007446D2">
        <w:rPr>
          <w:i/>
        </w:rPr>
        <w:t>OK</w:t>
      </w:r>
      <w:r w:rsidRPr="007446D2">
        <w:t xml:space="preserve"> to save the parameters and close the window. Set the </w:t>
      </w:r>
      <w:r w:rsidRPr="007446D2">
        <w:rPr>
          <w:i/>
        </w:rPr>
        <w:t>Genetics</w:t>
      </w:r>
      <w:r w:rsidRPr="007446D2">
        <w:t xml:space="preserve"> parameters as above. Remember to change the </w:t>
      </w:r>
      <w:r w:rsidRPr="007446D2">
        <w:rPr>
          <w:i/>
        </w:rPr>
        <w:t>Simulation number</w:t>
      </w:r>
      <w:r w:rsidRPr="007446D2">
        <w:t xml:space="preserve"> before running the simulation.</w:t>
      </w:r>
    </w:p>
    <w:p w14:paraId="659926A3" w14:textId="77777777" w:rsidR="0067520E" w:rsidRPr="00D123FB" w:rsidRDefault="0067520E" w:rsidP="00C57BF9">
      <w:pPr>
        <w:rPr>
          <w:szCs w:val="24"/>
        </w:rPr>
      </w:pPr>
      <w:r w:rsidRPr="00D123FB">
        <w:rPr>
          <w:szCs w:val="24"/>
        </w:rPr>
        <w:t>The same outputs as in Experiment (a) can be produced and the same analyses made. You will see how dispersal distances follow a similar pattern to emigration probability by increasing during range shifting, the increase starting from the front. However, notice that with a fixed emigration probability of 0.1, dispersal distances are not under such strong selection as emigration probability was, and more variability is maintained under a stationary range. This might explain why, when the environment starts to shift, the species does not decline as much as when</w:t>
      </w:r>
      <w:r>
        <w:rPr>
          <w:szCs w:val="24"/>
        </w:rPr>
        <w:t xml:space="preserve"> only emigration probability evolves</w:t>
      </w:r>
      <w:r w:rsidRPr="00D123FB">
        <w:rPr>
          <w:szCs w:val="24"/>
        </w:rPr>
        <w:t xml:space="preserve"> (</w:t>
      </w:r>
      <w:r>
        <w:rPr>
          <w:szCs w:val="24"/>
        </w:rPr>
        <w:t>Figure </w:t>
      </w:r>
      <w:r w:rsidRPr="00D123FB">
        <w:rPr>
          <w:szCs w:val="24"/>
        </w:rPr>
        <w:t>4e in the paper). Moreover, after the shifting stops, the mean distances stay at the new level for a long time and do not evolve back down during the period of the simulation.</w:t>
      </w:r>
    </w:p>
    <w:p w14:paraId="3F6C2F5B" w14:textId="77777777" w:rsidR="0067520E" w:rsidRPr="00D123FB" w:rsidRDefault="0067520E" w:rsidP="00C57BF9">
      <w:pPr>
        <w:pStyle w:val="Heading4"/>
      </w:pPr>
      <w:r w:rsidRPr="00D123FB">
        <w:t>Experiment c)</w:t>
      </w:r>
    </w:p>
    <w:p w14:paraId="34617E5E" w14:textId="77777777" w:rsidR="0067520E" w:rsidRPr="00D123FB" w:rsidRDefault="0067520E" w:rsidP="00C57BF9">
      <w:pPr>
        <w:rPr>
          <w:szCs w:val="24"/>
        </w:rPr>
      </w:pPr>
      <w:r w:rsidRPr="00245E3F">
        <w:rPr>
          <w:szCs w:val="24"/>
        </w:rPr>
        <w:t xml:space="preserve">Here, we want to model the simultaneous evolution of emigration probabilities and dispersal distances, as dispersal strategies </w:t>
      </w:r>
      <w:proofErr w:type="gramStart"/>
      <w:r w:rsidRPr="00245E3F">
        <w:rPr>
          <w:szCs w:val="24"/>
        </w:rPr>
        <w:t>in reality are</w:t>
      </w:r>
      <w:proofErr w:type="gramEnd"/>
      <w:r w:rsidRPr="00245E3F">
        <w:rPr>
          <w:szCs w:val="24"/>
        </w:rPr>
        <w:t xml:space="preserve"> likely to be determined by a suite of traits that come under selection. However, limited theoretical work has been done to look at the evolution of such ‘dispersal syndromes’ </w:t>
      </w:r>
      <w:r w:rsidRPr="00245E3F">
        <w:rPr>
          <w:szCs w:val="24"/>
        </w:rPr>
        <w:fldChar w:fldCharType="begin" w:fldLock="1"/>
      </w:r>
      <w:r w:rsidRPr="00245E3F">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245E3F">
        <w:rPr>
          <w:szCs w:val="24"/>
        </w:rPr>
        <w:fldChar w:fldCharType="separate"/>
      </w:r>
      <w:r w:rsidRPr="00245E3F">
        <w:rPr>
          <w:noProof/>
          <w:szCs w:val="24"/>
        </w:rPr>
        <w:t>(Travis et al. 2012)</w:t>
      </w:r>
      <w:r w:rsidRPr="00245E3F">
        <w:rPr>
          <w:szCs w:val="24"/>
        </w:rPr>
        <w:fldChar w:fldCharType="end"/>
      </w:r>
      <w:r w:rsidRPr="00245E3F">
        <w:rPr>
          <w:szCs w:val="24"/>
        </w:rPr>
        <w:t xml:space="preserve">. In the </w:t>
      </w:r>
      <w:r w:rsidRPr="00245E3F">
        <w:rPr>
          <w:i/>
          <w:szCs w:val="24"/>
        </w:rPr>
        <w:t>Dispersal</w:t>
      </w:r>
      <w:r w:rsidRPr="00245E3F">
        <w:rPr>
          <w:szCs w:val="24"/>
        </w:rPr>
        <w:t xml:space="preserve"> page of the </w:t>
      </w:r>
      <w:r w:rsidRPr="00245E3F">
        <w:rPr>
          <w:i/>
          <w:szCs w:val="24"/>
        </w:rPr>
        <w:t>Species Parameters</w:t>
      </w:r>
      <w:r w:rsidRPr="00245E3F">
        <w:rPr>
          <w:szCs w:val="24"/>
        </w:rPr>
        <w:t xml:space="preserve"> window, set the emigration probability parameters as in Experiment (a) and the transfer parameters as in Experiment (b). Change the </w:t>
      </w:r>
      <w:r w:rsidRPr="00245E3F">
        <w:rPr>
          <w:i/>
          <w:szCs w:val="24"/>
        </w:rPr>
        <w:t>Simulation number</w:t>
      </w:r>
      <w:r w:rsidRPr="00245E3F">
        <w:rPr>
          <w:szCs w:val="24"/>
        </w:rPr>
        <w:t xml:space="preserve"> and run the program. In this case, the individuals and the mean traits outputs will report values for both traits. The same spatial pattern for both traits emerges as in the previous two experiments. Note that as reported in the companion paper the dispersal distances do not evolve to be as high during the range expansion period when the two traits evolve concurrently as they do when emigration probability is fixed.</w:t>
      </w:r>
      <w:r w:rsidRPr="00D123FB">
        <w:rPr>
          <w:szCs w:val="24"/>
        </w:rPr>
        <w:t xml:space="preserve"> </w:t>
      </w:r>
    </w:p>
    <w:p w14:paraId="1B399A7E" w14:textId="77777777" w:rsidR="0067520E" w:rsidRDefault="0067520E" w:rsidP="00C57BF9">
      <w:pPr>
        <w:contextualSpacing/>
        <w:rPr>
          <w:szCs w:val="24"/>
        </w:rPr>
      </w:pPr>
      <w:r w:rsidRPr="00D123FB">
        <w:rPr>
          <w:szCs w:val="24"/>
        </w:rPr>
        <w:t>As you run the simulations, you might notice that emigration probability and dispersal distances tend to be negatively correlated and perhaps that this is more pronounced during the shifting period. However, as you will notice when running the experiment, there is high variability between simulations, and some runs can even show positive correlations. This indicates how process other than evolution by mutation and selection are likely to be acting, including stochastic founder effects at the leading edge and surfing of genotypes backwards from the front. For this reason, the graphs depicted in the paper (</w:t>
      </w:r>
      <w:r>
        <w:rPr>
          <w:szCs w:val="24"/>
        </w:rPr>
        <w:t>Figure </w:t>
      </w:r>
      <w:r w:rsidRPr="00D123FB">
        <w:rPr>
          <w:szCs w:val="24"/>
        </w:rPr>
        <w:t>4a-d) are from a single replicate. More work is needed to tease apart these different processes and understand their relative roles under environmental changes.</w:t>
      </w:r>
    </w:p>
    <w:p w14:paraId="0BE88C0C" w14:textId="77777777" w:rsidR="0067520E" w:rsidRPr="00D123FB" w:rsidRDefault="0067520E" w:rsidP="009E434A">
      <w:pPr>
        <w:pStyle w:val="Heading2"/>
        <w:numPr>
          <w:ilvl w:val="1"/>
          <w:numId w:val="14"/>
        </w:numPr>
      </w:pPr>
      <w:bookmarkStart w:id="704" w:name="_Toc54110103"/>
      <w:r w:rsidRPr="00D123FB">
        <w:t xml:space="preserve">Exercise </w:t>
      </w:r>
      <w:r>
        <w:t>4</w:t>
      </w:r>
      <w:bookmarkEnd w:id="704"/>
      <w:r w:rsidRPr="00D123FB">
        <w:t xml:space="preserve"> </w:t>
      </w:r>
      <w:bookmarkStart w:id="705" w:name="exercise4"/>
      <w:bookmarkEnd w:id="705"/>
    </w:p>
    <w:p w14:paraId="73516BA4" w14:textId="77777777" w:rsidR="0067520E" w:rsidRPr="00D123FB" w:rsidRDefault="0067520E" w:rsidP="009E434A">
      <w:pPr>
        <w:pStyle w:val="Heading3"/>
        <w:numPr>
          <w:ilvl w:val="2"/>
          <w:numId w:val="14"/>
        </w:numPr>
      </w:pPr>
      <w:bookmarkStart w:id="706" w:name="_Toc54110104"/>
      <w:r>
        <w:t>Landscape-scale connectivity</w:t>
      </w:r>
      <w:r w:rsidRPr="00D123FB">
        <w:t xml:space="preserve"> </w:t>
      </w:r>
      <w:r>
        <w:t>in batch mode</w:t>
      </w:r>
      <w:bookmarkEnd w:id="706"/>
    </w:p>
    <w:p w14:paraId="159B7721" w14:textId="77777777" w:rsidR="0067520E" w:rsidRDefault="0067520E">
      <w:pPr>
        <w:pStyle w:val="Heading4"/>
      </w:pPr>
      <w:r>
        <w:t>Understanding the batch input files</w:t>
      </w:r>
    </w:p>
    <w:p w14:paraId="0835ECE8" w14:textId="77777777" w:rsidR="0067520E" w:rsidRDefault="0067520E">
      <w:r w:rsidRPr="00D123FB">
        <w:t xml:space="preserve">In </w:t>
      </w:r>
      <w:r>
        <w:t>this exercise</w:t>
      </w:r>
      <w:r w:rsidRPr="00D123FB">
        <w:t xml:space="preserve">, </w:t>
      </w:r>
      <w:proofErr w:type="spellStart"/>
      <w:r w:rsidRPr="00D123FB">
        <w:t>RangeShifter</w:t>
      </w:r>
      <w:proofErr w:type="spellEnd"/>
      <w:r w:rsidRPr="00D123FB">
        <w:t xml:space="preserve"> is used </w:t>
      </w:r>
      <w:r>
        <w:t xml:space="preserve">to reproduce the simulations in Exercise 2, but in </w:t>
      </w:r>
      <w:hyperlink w:anchor="_Batch_mode" w:history="1">
        <w:r>
          <w:rPr>
            <w:rStyle w:val="Hyperlink"/>
          </w:rPr>
          <w:t>batch </w:t>
        </w:r>
        <w:r w:rsidRPr="004348C6">
          <w:rPr>
            <w:rStyle w:val="Hyperlink"/>
          </w:rPr>
          <w:t>mode</w:t>
        </w:r>
      </w:hyperlink>
      <w:r>
        <w:t xml:space="preserve">, i.e. all the parameters are provided to the program in </w:t>
      </w:r>
      <w:proofErr w:type="gramStart"/>
      <w:r>
        <w:t>a number of</w:t>
      </w:r>
      <w:proofErr w:type="gramEnd"/>
      <w:r>
        <w:t xml:space="preserve"> files, rather than having to repeatedly alter them through the GUI.</w:t>
      </w:r>
      <w:r w:rsidRPr="00036BC4">
        <w:t xml:space="preserve"> </w:t>
      </w:r>
      <w:r>
        <w:t>Exercise 2 should be completed prior to attempting Exercise 4.</w:t>
      </w:r>
    </w:p>
    <w:p w14:paraId="17CE3170" w14:textId="77777777" w:rsidR="0067520E" w:rsidRDefault="0067520E">
      <w:r>
        <w:rPr>
          <w:szCs w:val="24"/>
        </w:rPr>
        <w:lastRenderedPageBreak/>
        <w:t xml:space="preserve">The </w:t>
      </w:r>
      <w:r w:rsidRPr="0044544A">
        <w:rPr>
          <w:i/>
          <w:szCs w:val="24"/>
        </w:rPr>
        <w:t>Inputs</w:t>
      </w:r>
      <w:r>
        <w:rPr>
          <w:szCs w:val="24"/>
        </w:rPr>
        <w:t xml:space="preserve"> folder for this exercise contains </w:t>
      </w:r>
      <w:proofErr w:type="gramStart"/>
      <w:r>
        <w:rPr>
          <w:szCs w:val="24"/>
        </w:rPr>
        <w:t>a number of</w:t>
      </w:r>
      <w:proofErr w:type="gramEnd"/>
      <w:r>
        <w:rPr>
          <w:szCs w:val="24"/>
        </w:rPr>
        <w:t xml:space="preserve"> template input files for this exercise. They have been set up to reproduce experiment (a) of Exercise 2. For additional information on how to specify parameters in these files, see the </w:t>
      </w:r>
      <w:r>
        <w:t>set of complementary spreadsheets (</w:t>
      </w:r>
      <w:r w:rsidRPr="0044544A">
        <w:rPr>
          <w:i/>
        </w:rPr>
        <w:t>.xlsx</w:t>
      </w:r>
      <w:r>
        <w:t xml:space="preserve"> files), which will be referred to here.</w:t>
      </w:r>
    </w:p>
    <w:p w14:paraId="5C4B4F28" w14:textId="77777777" w:rsidR="0067520E" w:rsidRDefault="0067520E">
      <w:pPr>
        <w:rPr>
          <w:szCs w:val="24"/>
        </w:rPr>
      </w:pPr>
      <w:r>
        <w:rPr>
          <w:szCs w:val="24"/>
        </w:rPr>
        <w:t xml:space="preserve">Firstly, open the file </w:t>
      </w:r>
      <w:r w:rsidRPr="0044544A">
        <w:rPr>
          <w:i/>
          <w:szCs w:val="24"/>
        </w:rPr>
        <w:t>Control_exercise4.txt</w:t>
      </w:r>
      <w:r>
        <w:rPr>
          <w:szCs w:val="24"/>
        </w:rPr>
        <w:t xml:space="preserve"> in a text editor program (e.g. WordPad). This file is the </w:t>
      </w:r>
      <w:r w:rsidRPr="0044544A">
        <w:rPr>
          <w:i/>
          <w:szCs w:val="24"/>
        </w:rPr>
        <w:t>Control file</w:t>
      </w:r>
      <w:r>
        <w:rPr>
          <w:szCs w:val="24"/>
        </w:rPr>
        <w:t xml:space="preserve"> for the batch, within which certain parameters (fixed for the entire batch run) and batch file names are specified. Compare the parameter values in the file with the permissible values in the </w:t>
      </w:r>
      <w:hyperlink w:anchor="_Model_parameters" w:history="1">
        <w:r w:rsidRPr="004348C6">
          <w:rPr>
            <w:rStyle w:val="Hyperlink"/>
            <w:szCs w:val="24"/>
          </w:rPr>
          <w:t>model parameters table</w:t>
        </w:r>
      </w:hyperlink>
      <w:r>
        <w:rPr>
          <w:szCs w:val="24"/>
        </w:rPr>
        <w:t xml:space="preserve">. Note that the </w:t>
      </w:r>
      <w:r w:rsidRPr="00540E16">
        <w:rPr>
          <w:i/>
          <w:szCs w:val="24"/>
        </w:rPr>
        <w:t>Control file</w:t>
      </w:r>
      <w:r>
        <w:rPr>
          <w:szCs w:val="24"/>
        </w:rPr>
        <w:t xml:space="preserve"> can accommodate comments about the batch run </w:t>
      </w:r>
      <w:proofErr w:type="gramStart"/>
      <w:r>
        <w:rPr>
          <w:szCs w:val="24"/>
        </w:rPr>
        <w:t>provided that</w:t>
      </w:r>
      <w:proofErr w:type="gramEnd"/>
      <w:r>
        <w:rPr>
          <w:szCs w:val="24"/>
        </w:rPr>
        <w:t xml:space="preserve"> they are placed at the end of the file. You may, if you wish, keep the file open for now as a reminder of the names of the other input files.</w:t>
      </w:r>
    </w:p>
    <w:p w14:paraId="50289795" w14:textId="77777777" w:rsidR="0067520E" w:rsidRDefault="0067520E" w:rsidP="001A0286">
      <w:r>
        <w:t xml:space="preserve">Now open the file </w:t>
      </w:r>
      <w:r w:rsidRPr="0044544A">
        <w:rPr>
          <w:i/>
        </w:rPr>
        <w:t>ParameterFile_ex4.txt</w:t>
      </w:r>
      <w:r>
        <w:t xml:space="preserve">, preferably with spreadsheet software such as </w:t>
      </w:r>
      <w:r w:rsidRPr="0044544A">
        <w:rPr>
          <w:i/>
        </w:rPr>
        <w:t>Excel</w:t>
      </w:r>
      <w:r>
        <w:t xml:space="preserve"> which can handle alignment of columns (the easiest way to do this is to right-click on the file name, then </w:t>
      </w:r>
      <w:proofErr w:type="gramStart"/>
      <w:r w:rsidRPr="0044544A">
        <w:rPr>
          <w:i/>
        </w:rPr>
        <w:t>Open</w:t>
      </w:r>
      <w:proofErr w:type="gramEnd"/>
      <w:r w:rsidRPr="0044544A">
        <w:rPr>
          <w:i/>
        </w:rPr>
        <w:t> with </w:t>
      </w:r>
      <w:r w:rsidRPr="0044544A">
        <w:rPr>
          <w:i/>
        </w:rPr>
        <w:sym w:font="Symbol" w:char="F0AE"/>
      </w:r>
      <w:r w:rsidRPr="0044544A">
        <w:rPr>
          <w:i/>
        </w:rPr>
        <w:t> Excel</w:t>
      </w:r>
      <w:r>
        <w:t xml:space="preserve">). The file contains one header row and one data row specifying parameters for simulation no. 1. Note that the </w:t>
      </w:r>
      <w:proofErr w:type="spellStart"/>
      <w:r w:rsidRPr="00D55D65">
        <w:rPr>
          <w:i/>
        </w:rPr>
        <w:t>ParameterFile</w:t>
      </w:r>
      <w:proofErr w:type="spellEnd"/>
      <w:r>
        <w:t xml:space="preserve"> governs the content of all other input files (except the </w:t>
      </w:r>
      <w:proofErr w:type="spellStart"/>
      <w:r w:rsidRPr="0044544A">
        <w:rPr>
          <w:i/>
        </w:rPr>
        <w:t>LandFile</w:t>
      </w:r>
      <w:proofErr w:type="spellEnd"/>
      <w:r>
        <w:t xml:space="preserve">), which therefore must also specify parameters for a single simulation numbered 1. Some columns in the file hold the value -9; this is a </w:t>
      </w:r>
      <w:proofErr w:type="gramStart"/>
      <w:r>
        <w:t>place-holder</w:t>
      </w:r>
      <w:proofErr w:type="gramEnd"/>
      <w:r>
        <w:t xml:space="preserve"> for parameters which are not needed in this particular exercise, e.g. </w:t>
      </w:r>
      <w:proofErr w:type="spellStart"/>
      <w:r w:rsidRPr="0044544A">
        <w:rPr>
          <w:i/>
        </w:rPr>
        <w:t>GradSteep</w:t>
      </w:r>
      <w:proofErr w:type="spellEnd"/>
      <w:r>
        <w:t xml:space="preserve"> is not needed because </w:t>
      </w:r>
      <w:r w:rsidRPr="0044544A">
        <w:rPr>
          <w:i/>
        </w:rPr>
        <w:t>Gradient</w:t>
      </w:r>
      <w:r>
        <w:t xml:space="preserve"> is 0 (there is no environmental gradient). Note also that it is not possible to visualise movements between patches on the screen in batch mode. Therefore, when setting up a new batch using SMS or CRW as the transfer method, it is advisable to try a few simulations first using the GUI to ensure that the population appears to be behaving as expected. Close the </w:t>
      </w:r>
      <w:proofErr w:type="spellStart"/>
      <w:r w:rsidRPr="00D55D65">
        <w:rPr>
          <w:i/>
        </w:rPr>
        <w:t>ParameterFile</w:t>
      </w:r>
      <w:proofErr w:type="spellEnd"/>
      <w:r>
        <w:t xml:space="preserve"> once you have familiarised yourself with the content.</w:t>
      </w:r>
    </w:p>
    <w:p w14:paraId="404C181B" w14:textId="77777777" w:rsidR="0067520E" w:rsidRDefault="0067520E">
      <w:pPr>
        <w:rPr>
          <w:szCs w:val="24"/>
        </w:rPr>
      </w:pPr>
      <w:r>
        <w:rPr>
          <w:szCs w:val="24"/>
        </w:rPr>
        <w:t xml:space="preserve">Now open the next file listed in the </w:t>
      </w:r>
      <w:r w:rsidRPr="0044544A">
        <w:rPr>
          <w:i/>
          <w:szCs w:val="24"/>
        </w:rPr>
        <w:t>Control file</w:t>
      </w:r>
      <w:r>
        <w:rPr>
          <w:szCs w:val="24"/>
        </w:rPr>
        <w:t xml:space="preserve">, i.e. the </w:t>
      </w:r>
      <w:proofErr w:type="spellStart"/>
      <w:r w:rsidRPr="0044544A">
        <w:rPr>
          <w:i/>
          <w:szCs w:val="24"/>
        </w:rPr>
        <w:t>LandFile</w:t>
      </w:r>
      <w:proofErr w:type="spellEnd"/>
      <w:r>
        <w:rPr>
          <w:szCs w:val="24"/>
        </w:rPr>
        <w:t xml:space="preserve">, named </w:t>
      </w:r>
      <w:r w:rsidRPr="0044544A">
        <w:rPr>
          <w:i/>
          <w:szCs w:val="24"/>
        </w:rPr>
        <w:t>LandFile_ex4.txt</w:t>
      </w:r>
      <w:r>
        <w:rPr>
          <w:szCs w:val="24"/>
        </w:rPr>
        <w:t xml:space="preserve">. Again, there is one header row and one data row. </w:t>
      </w:r>
      <w:proofErr w:type="gramStart"/>
      <w:r>
        <w:rPr>
          <w:szCs w:val="24"/>
        </w:rPr>
        <w:t>In order to</w:t>
      </w:r>
      <w:proofErr w:type="gramEnd"/>
      <w:r>
        <w:rPr>
          <w:szCs w:val="24"/>
        </w:rPr>
        <w:t xml:space="preserve"> illustrate that the landscape number is not tied to the simulation number, the landscape has been given an arbitrary number of 37. The next point to note is that the </w:t>
      </w:r>
      <w:proofErr w:type="spellStart"/>
      <w:r w:rsidRPr="0044544A">
        <w:rPr>
          <w:i/>
          <w:szCs w:val="24"/>
        </w:rPr>
        <w:t>LandscapeFile</w:t>
      </w:r>
      <w:proofErr w:type="spellEnd"/>
      <w:r>
        <w:rPr>
          <w:szCs w:val="24"/>
        </w:rPr>
        <w:t xml:space="preserve"> is </w:t>
      </w:r>
      <w:r w:rsidRPr="0044544A">
        <w:rPr>
          <w:szCs w:val="24"/>
          <w:u w:val="single"/>
        </w:rPr>
        <w:t>not</w:t>
      </w:r>
      <w:r>
        <w:rPr>
          <w:szCs w:val="24"/>
        </w:rPr>
        <w:t xml:space="preserve"> the same one as was used in Exercise 2.</w:t>
      </w:r>
      <w:r w:rsidRPr="006A0B5F">
        <w:rPr>
          <w:szCs w:val="24"/>
        </w:rPr>
        <w:t xml:space="preserve"> </w:t>
      </w:r>
      <w:r>
        <w:rPr>
          <w:szCs w:val="24"/>
        </w:rPr>
        <w:t xml:space="preserve">This is because in batch mode, </w:t>
      </w:r>
      <w:proofErr w:type="spellStart"/>
      <w:r>
        <w:rPr>
          <w:szCs w:val="24"/>
        </w:rPr>
        <w:t>RangeShifter</w:t>
      </w:r>
      <w:proofErr w:type="spellEnd"/>
      <w:r>
        <w:rPr>
          <w:szCs w:val="24"/>
        </w:rPr>
        <w:t xml:space="preserve"> requires that habitat codes be sequentially numbered from 1. The file </w:t>
      </w:r>
      <w:r w:rsidRPr="0044544A">
        <w:rPr>
          <w:i/>
          <w:szCs w:val="24"/>
        </w:rPr>
        <w:t>landscape_10m_batch.txt</w:t>
      </w:r>
      <w:r>
        <w:rPr>
          <w:szCs w:val="24"/>
        </w:rPr>
        <w:t xml:space="preserve"> is identical with the original file </w:t>
      </w:r>
      <w:r w:rsidRPr="0044544A">
        <w:rPr>
          <w:i/>
          <w:szCs w:val="24"/>
        </w:rPr>
        <w:t>landscape_10m.txt</w:t>
      </w:r>
      <w:r>
        <w:rPr>
          <w:szCs w:val="24"/>
        </w:rPr>
        <w:t xml:space="preserve"> except that the habitat codes 0, 1, 3, 5, 10, 20, 50 have been replaced by 1, 2, 3, 4, 5, 6, 7 respectively. The next difference from Exercise 2 is that the </w:t>
      </w:r>
      <w:proofErr w:type="spellStart"/>
      <w:r w:rsidRPr="00BD4FC6">
        <w:rPr>
          <w:i/>
          <w:szCs w:val="24"/>
        </w:rPr>
        <w:t>LandFile</w:t>
      </w:r>
      <w:proofErr w:type="spellEnd"/>
      <w:r>
        <w:rPr>
          <w:szCs w:val="24"/>
        </w:rPr>
        <w:t xml:space="preserve"> specifies an initial distribution file (</w:t>
      </w:r>
      <w:proofErr w:type="spellStart"/>
      <w:r w:rsidRPr="0044544A">
        <w:rPr>
          <w:i/>
          <w:szCs w:val="24"/>
        </w:rPr>
        <w:t>SpDistFile</w:t>
      </w:r>
      <w:proofErr w:type="spellEnd"/>
      <w:r>
        <w:rPr>
          <w:szCs w:val="24"/>
        </w:rPr>
        <w:t xml:space="preserve">), which is required because it is not possible to select initial patches manually. The file </w:t>
      </w:r>
      <w:r w:rsidRPr="0044544A">
        <w:rPr>
          <w:i/>
          <w:szCs w:val="24"/>
        </w:rPr>
        <w:t>patch30.txt</w:t>
      </w:r>
      <w:r>
        <w:rPr>
          <w:szCs w:val="24"/>
        </w:rPr>
        <w:t xml:space="preserve"> has the same effect as selecting patch 30 manually in Exercise 2. Close the </w:t>
      </w:r>
      <w:proofErr w:type="spellStart"/>
      <w:proofErr w:type="gramStart"/>
      <w:r w:rsidRPr="00BD4FC6">
        <w:rPr>
          <w:i/>
          <w:szCs w:val="24"/>
        </w:rPr>
        <w:t>LandFile</w:t>
      </w:r>
      <w:proofErr w:type="spellEnd"/>
      <w:r>
        <w:rPr>
          <w:szCs w:val="24"/>
        </w:rPr>
        <w:t>, but</w:t>
      </w:r>
      <w:proofErr w:type="gramEnd"/>
      <w:r>
        <w:rPr>
          <w:szCs w:val="24"/>
        </w:rPr>
        <w:t xml:space="preserve"> note that there could be multiple landscapes specified within it if we had other sample landscapes on which to run this exercise, different configurations of patches or different initial species distributions; a new row would be required for each unique landscape / patch / distribution combination.</w:t>
      </w:r>
    </w:p>
    <w:p w14:paraId="424589A4" w14:textId="77777777" w:rsidR="0067520E" w:rsidRDefault="0067520E">
      <w:pPr>
        <w:rPr>
          <w:szCs w:val="24"/>
        </w:rPr>
      </w:pPr>
      <w:r>
        <w:rPr>
          <w:szCs w:val="24"/>
        </w:rPr>
        <w:t xml:space="preserve">Now open the file </w:t>
      </w:r>
      <w:r w:rsidRPr="0044544A">
        <w:rPr>
          <w:i/>
          <w:szCs w:val="24"/>
        </w:rPr>
        <w:t>StageStruct</w:t>
      </w:r>
      <w:r>
        <w:rPr>
          <w:i/>
          <w:szCs w:val="24"/>
        </w:rPr>
        <w:t>Fil</w:t>
      </w:r>
      <w:r w:rsidRPr="0044544A">
        <w:rPr>
          <w:i/>
          <w:szCs w:val="24"/>
        </w:rPr>
        <w:t>e_ex4.txt</w:t>
      </w:r>
      <w:r>
        <w:rPr>
          <w:szCs w:val="24"/>
        </w:rPr>
        <w:t xml:space="preserve">, which specifies parameters required only for a stage-structured population, as we have here. The column </w:t>
      </w:r>
      <w:proofErr w:type="spellStart"/>
      <w:r w:rsidRPr="0044544A">
        <w:rPr>
          <w:i/>
          <w:szCs w:val="24"/>
        </w:rPr>
        <w:t>TransMatrixFile</w:t>
      </w:r>
      <w:proofErr w:type="spellEnd"/>
      <w:r>
        <w:rPr>
          <w:szCs w:val="24"/>
        </w:rPr>
        <w:t xml:space="preserve"> specifies the name of a file holding the transition matrix for the population. Also open the file </w:t>
      </w:r>
      <w:r w:rsidRPr="0044544A">
        <w:rPr>
          <w:i/>
          <w:szCs w:val="24"/>
        </w:rPr>
        <w:t>TransitionMatrix_ex4A.txt</w:t>
      </w:r>
      <w:r>
        <w:rPr>
          <w:szCs w:val="24"/>
        </w:rPr>
        <w:t xml:space="preserve">. It corresponds to the transition matrix specified in Exercise 2, but with the addition of an extra column holding the minimum age for each stage of the population. Note that the </w:t>
      </w:r>
      <w:proofErr w:type="spellStart"/>
      <w:r w:rsidRPr="00F102DA">
        <w:rPr>
          <w:i/>
          <w:szCs w:val="24"/>
        </w:rPr>
        <w:t>StageStructFile</w:t>
      </w:r>
      <w:proofErr w:type="spellEnd"/>
      <w:r>
        <w:rPr>
          <w:szCs w:val="24"/>
        </w:rPr>
        <w:t xml:space="preserve"> indicates that the population exhibits density dependence in fecundity (</w:t>
      </w:r>
      <w:proofErr w:type="spellStart"/>
      <w:r w:rsidRPr="0061290E">
        <w:rPr>
          <w:i/>
          <w:szCs w:val="24"/>
        </w:rPr>
        <w:t>FecDensDep</w:t>
      </w:r>
      <w:proofErr w:type="spellEnd"/>
      <w:r>
        <w:rPr>
          <w:szCs w:val="24"/>
        </w:rPr>
        <w:t xml:space="preserve">), but not in development or survival. Moreover, there are three columns in the </w:t>
      </w:r>
      <w:proofErr w:type="spellStart"/>
      <w:r w:rsidRPr="0044544A">
        <w:rPr>
          <w:i/>
          <w:szCs w:val="24"/>
        </w:rPr>
        <w:t>StageStructFile</w:t>
      </w:r>
      <w:proofErr w:type="spellEnd"/>
      <w:r>
        <w:rPr>
          <w:szCs w:val="24"/>
        </w:rPr>
        <w:t xml:space="preserve"> which contain the text ‘NULL’. These are for optional weighting matrices if there is stage-dependent density dependence in fecundity, development or survival (none of which is applied here). Close the two open files.</w:t>
      </w:r>
    </w:p>
    <w:p w14:paraId="00BE3D83" w14:textId="77777777" w:rsidR="0067520E" w:rsidRDefault="0067520E">
      <w:pPr>
        <w:rPr>
          <w:szCs w:val="24"/>
        </w:rPr>
      </w:pPr>
      <w:r>
        <w:rPr>
          <w:szCs w:val="24"/>
        </w:rPr>
        <w:lastRenderedPageBreak/>
        <w:t xml:space="preserve">Next open the </w:t>
      </w:r>
      <w:r w:rsidRPr="0044544A">
        <w:rPr>
          <w:i/>
          <w:szCs w:val="24"/>
        </w:rPr>
        <w:t>EmigrationFile_ex4.txt</w:t>
      </w:r>
      <w:r w:rsidRPr="00834677">
        <w:rPr>
          <w:szCs w:val="24"/>
        </w:rPr>
        <w:t xml:space="preserve"> </w:t>
      </w:r>
      <w:r>
        <w:rPr>
          <w:szCs w:val="24"/>
        </w:rPr>
        <w:t xml:space="preserve">file. Here, we immediately see a difference in the file structure. Because the population from Exercise 2 exhibits stage-dependent differences in emigration rules, we need to include a separate row for each stage. The column </w:t>
      </w:r>
      <w:r w:rsidRPr="0044544A">
        <w:rPr>
          <w:i/>
          <w:szCs w:val="24"/>
        </w:rPr>
        <w:t>StageDep</w:t>
      </w:r>
      <w:r>
        <w:rPr>
          <w:szCs w:val="24"/>
        </w:rPr>
        <w:t xml:space="preserve"> must be 1 in each row to indicate stage dependency, and the column </w:t>
      </w:r>
      <w:r w:rsidRPr="0044544A">
        <w:rPr>
          <w:i/>
          <w:szCs w:val="24"/>
        </w:rPr>
        <w:t>Stage</w:t>
      </w:r>
      <w:r>
        <w:rPr>
          <w:szCs w:val="24"/>
        </w:rPr>
        <w:t xml:space="preserve"> indicates to which stage each row refers. There are non-zero values only for stage 0 (juveniles), as that is the only stage which emigrates (according to a density-dependent reaction norm). If the emigration behaviour were also sex-dependent, the column </w:t>
      </w:r>
      <w:proofErr w:type="spellStart"/>
      <w:r w:rsidRPr="0044544A">
        <w:rPr>
          <w:i/>
          <w:szCs w:val="24"/>
        </w:rPr>
        <w:t>SexDep</w:t>
      </w:r>
      <w:proofErr w:type="spellEnd"/>
      <w:r>
        <w:rPr>
          <w:szCs w:val="24"/>
        </w:rPr>
        <w:t xml:space="preserve"> would need to be 1 in each row, and we would need six rows for the simulation, one for each stage/sex combination. For a full set of possible combinations, depending on whether the population is stage-structured or has sexes modelled separately, and, if so, exhibits stage- and/or sex-dependent emigration, see the file </w:t>
      </w:r>
      <w:r w:rsidRPr="0044544A">
        <w:rPr>
          <w:i/>
          <w:szCs w:val="24"/>
        </w:rPr>
        <w:t>EmigrationFile.xlsx</w:t>
      </w:r>
      <w:r>
        <w:rPr>
          <w:szCs w:val="24"/>
        </w:rPr>
        <w:t>.</w:t>
      </w:r>
    </w:p>
    <w:p w14:paraId="1D4A7168" w14:textId="77777777" w:rsidR="0067520E" w:rsidRDefault="0067520E">
      <w:pPr>
        <w:rPr>
          <w:szCs w:val="24"/>
        </w:rPr>
      </w:pPr>
      <w:r>
        <w:rPr>
          <w:szCs w:val="24"/>
        </w:rPr>
        <w:t xml:space="preserve">In neither of the subsequent phases of dispersal do we need to specify stage-dependent or sex-dependent behaviour (only juveniles can disperse anyway), and therefore the files </w:t>
      </w:r>
      <w:r w:rsidRPr="0044544A">
        <w:rPr>
          <w:i/>
          <w:szCs w:val="24"/>
        </w:rPr>
        <w:t>TransferFile_ex4.txt</w:t>
      </w:r>
      <w:r>
        <w:rPr>
          <w:szCs w:val="24"/>
        </w:rPr>
        <w:t xml:space="preserve"> and </w:t>
      </w:r>
      <w:r w:rsidRPr="0044544A">
        <w:rPr>
          <w:i/>
          <w:szCs w:val="24"/>
        </w:rPr>
        <w:t>SettlementFile_ex4.txt</w:t>
      </w:r>
      <w:r>
        <w:rPr>
          <w:szCs w:val="24"/>
        </w:rPr>
        <w:t xml:space="preserve"> each contain only one data row for simulation 1. However, we need to be careful in other ways when setting up these two files, as their format depends on the kind of transfer model being applied. </w:t>
      </w:r>
      <w:proofErr w:type="gramStart"/>
      <w:r>
        <w:rPr>
          <w:szCs w:val="24"/>
        </w:rPr>
        <w:t>Take a look</w:t>
      </w:r>
      <w:proofErr w:type="gramEnd"/>
      <w:r>
        <w:rPr>
          <w:szCs w:val="24"/>
        </w:rPr>
        <w:t xml:space="preserve"> also at the files </w:t>
      </w:r>
      <w:r w:rsidRPr="0044544A">
        <w:rPr>
          <w:i/>
          <w:szCs w:val="24"/>
        </w:rPr>
        <w:t>TransferFile.xlsx</w:t>
      </w:r>
      <w:r>
        <w:rPr>
          <w:szCs w:val="24"/>
        </w:rPr>
        <w:t xml:space="preserve"> and </w:t>
      </w:r>
      <w:r w:rsidRPr="0044544A">
        <w:rPr>
          <w:i/>
          <w:szCs w:val="24"/>
        </w:rPr>
        <w:t>SettlementFile.xlsx</w:t>
      </w:r>
      <w:r>
        <w:rPr>
          <w:szCs w:val="24"/>
        </w:rPr>
        <w:t xml:space="preserve">. In this exercise, the transfer phase of dispersal uses the movement model SMS, and we therefore need to apply the file formats specified in the worksheets </w:t>
      </w:r>
      <w:r w:rsidRPr="0044544A">
        <w:rPr>
          <w:i/>
          <w:szCs w:val="24"/>
        </w:rPr>
        <w:t>Description SMS</w:t>
      </w:r>
      <w:r>
        <w:rPr>
          <w:szCs w:val="24"/>
        </w:rPr>
        <w:t xml:space="preserve"> and </w:t>
      </w:r>
      <w:r w:rsidRPr="0044544A">
        <w:rPr>
          <w:i/>
          <w:szCs w:val="24"/>
        </w:rPr>
        <w:t>Description </w:t>
      </w:r>
      <w:proofErr w:type="spellStart"/>
      <w:r w:rsidRPr="0044544A">
        <w:rPr>
          <w:i/>
          <w:szCs w:val="24"/>
        </w:rPr>
        <w:t>Movt</w:t>
      </w:r>
      <w:proofErr w:type="spellEnd"/>
      <w:r w:rsidRPr="0044544A">
        <w:rPr>
          <w:i/>
          <w:szCs w:val="24"/>
        </w:rPr>
        <w:t> Process</w:t>
      </w:r>
      <w:r>
        <w:rPr>
          <w:szCs w:val="24"/>
        </w:rPr>
        <w:t xml:space="preserve"> respectively; different formats would apply if transfer were by the kernel or CRW methods. In the </w:t>
      </w:r>
      <w:proofErr w:type="spellStart"/>
      <w:r w:rsidRPr="00603D35">
        <w:rPr>
          <w:i/>
          <w:szCs w:val="24"/>
        </w:rPr>
        <w:t>TransferFile</w:t>
      </w:r>
      <w:proofErr w:type="spellEnd"/>
      <w:r>
        <w:rPr>
          <w:szCs w:val="24"/>
        </w:rPr>
        <w:t xml:space="preserve"> for SMS, we need to specify the cost values associated with each of the seven habitat categories, and these are given in the columns </w:t>
      </w:r>
      <w:r>
        <w:rPr>
          <w:i/>
          <w:szCs w:val="24"/>
        </w:rPr>
        <w:t>CostHab1</w:t>
      </w:r>
      <w:r w:rsidRPr="0044544A">
        <w:rPr>
          <w:i/>
          <w:szCs w:val="24"/>
        </w:rPr>
        <w:t>…CostHab7</w:t>
      </w:r>
      <w:r>
        <w:rPr>
          <w:szCs w:val="24"/>
        </w:rPr>
        <w:t xml:space="preserve">. It is also necessary to include the same number of </w:t>
      </w:r>
      <w:proofErr w:type="spellStart"/>
      <w:r w:rsidRPr="0044544A">
        <w:rPr>
          <w:i/>
          <w:szCs w:val="24"/>
        </w:rPr>
        <w:t>MortHab</w:t>
      </w:r>
      <w:proofErr w:type="spellEnd"/>
      <w:r>
        <w:rPr>
          <w:szCs w:val="24"/>
        </w:rPr>
        <w:t xml:space="preserve"> columns, even though in this exercise, step-dependent mortality risk is not habitat-dependent. Note that the number of </w:t>
      </w:r>
      <w:proofErr w:type="spellStart"/>
      <w:r w:rsidRPr="00535830">
        <w:rPr>
          <w:i/>
          <w:szCs w:val="24"/>
        </w:rPr>
        <w:t>MortHab</w:t>
      </w:r>
      <w:proofErr w:type="spellEnd"/>
      <w:r>
        <w:rPr>
          <w:szCs w:val="24"/>
        </w:rPr>
        <w:t xml:space="preserve"> and </w:t>
      </w:r>
      <w:proofErr w:type="spellStart"/>
      <w:r>
        <w:rPr>
          <w:i/>
          <w:szCs w:val="24"/>
        </w:rPr>
        <w:t>CostHab</w:t>
      </w:r>
      <w:proofErr w:type="spellEnd"/>
      <w:r>
        <w:rPr>
          <w:szCs w:val="24"/>
        </w:rPr>
        <w:t xml:space="preserve"> columns depends on the parameter </w:t>
      </w:r>
      <w:proofErr w:type="spellStart"/>
      <w:r w:rsidRPr="0044544A">
        <w:rPr>
          <w:i/>
          <w:szCs w:val="24"/>
        </w:rPr>
        <w:t>MaxHabitats</w:t>
      </w:r>
      <w:proofErr w:type="spellEnd"/>
      <w:r>
        <w:rPr>
          <w:szCs w:val="24"/>
        </w:rPr>
        <w:t xml:space="preserve"> in the </w:t>
      </w:r>
      <w:r w:rsidRPr="0044544A">
        <w:rPr>
          <w:i/>
          <w:szCs w:val="24"/>
        </w:rPr>
        <w:t>Control file</w:t>
      </w:r>
      <w:r>
        <w:rPr>
          <w:szCs w:val="24"/>
        </w:rPr>
        <w:t xml:space="preserve">, which may be greater than the number of habitats in any </w:t>
      </w:r>
      <w:proofErr w:type="gramStart"/>
      <w:r>
        <w:rPr>
          <w:szCs w:val="24"/>
        </w:rPr>
        <w:t xml:space="preserve">particular </w:t>
      </w:r>
      <w:proofErr w:type="spellStart"/>
      <w:r w:rsidRPr="0044544A">
        <w:rPr>
          <w:i/>
          <w:szCs w:val="24"/>
        </w:rPr>
        <w:t>LandscapeFile</w:t>
      </w:r>
      <w:proofErr w:type="spellEnd"/>
      <w:proofErr w:type="gramEnd"/>
      <w:r>
        <w:rPr>
          <w:szCs w:val="24"/>
        </w:rPr>
        <w:t>. This is to allow a batch to be run against multiple landscapes which do not all have the same number of habitat categories defined.</w:t>
      </w:r>
    </w:p>
    <w:p w14:paraId="4BED59B4" w14:textId="77777777" w:rsidR="0067520E" w:rsidRDefault="0067520E">
      <w:pPr>
        <w:rPr>
          <w:szCs w:val="24"/>
        </w:rPr>
      </w:pPr>
      <w:r>
        <w:rPr>
          <w:szCs w:val="24"/>
        </w:rPr>
        <w:t xml:space="preserve">Finally, </w:t>
      </w:r>
      <w:proofErr w:type="gramStart"/>
      <w:r>
        <w:rPr>
          <w:szCs w:val="24"/>
        </w:rPr>
        <w:t>take a look</w:t>
      </w:r>
      <w:proofErr w:type="gramEnd"/>
      <w:r>
        <w:rPr>
          <w:szCs w:val="24"/>
        </w:rPr>
        <w:t xml:space="preserve"> at the </w:t>
      </w:r>
      <w:r w:rsidRPr="0044544A">
        <w:rPr>
          <w:i/>
          <w:szCs w:val="24"/>
        </w:rPr>
        <w:t>InitialisationFile_ex4.txt</w:t>
      </w:r>
      <w:r>
        <w:rPr>
          <w:szCs w:val="24"/>
        </w:rPr>
        <w:t xml:space="preserve"> file. This is relatively straightforward to </w:t>
      </w:r>
      <w:proofErr w:type="gramStart"/>
      <w:r>
        <w:rPr>
          <w:szCs w:val="24"/>
        </w:rPr>
        <w:t>understand, but</w:t>
      </w:r>
      <w:proofErr w:type="gramEnd"/>
      <w:r>
        <w:rPr>
          <w:szCs w:val="24"/>
        </w:rPr>
        <w:t xml:space="preserve"> note that its format depends on whether the model is cell- or patch-based and on whether the population is stage-structured or not, as detailed in the </w:t>
      </w:r>
      <w:r w:rsidRPr="0044544A">
        <w:rPr>
          <w:i/>
          <w:szCs w:val="24"/>
        </w:rPr>
        <w:t>InitialisationFile.xlsx</w:t>
      </w:r>
      <w:r>
        <w:rPr>
          <w:szCs w:val="24"/>
        </w:rPr>
        <w:t xml:space="preserve"> file.</w:t>
      </w:r>
    </w:p>
    <w:p w14:paraId="6B973933" w14:textId="77777777" w:rsidR="0067520E" w:rsidRDefault="0067520E">
      <w:pPr>
        <w:rPr>
          <w:szCs w:val="24"/>
        </w:rPr>
      </w:pPr>
      <w:r>
        <w:rPr>
          <w:szCs w:val="24"/>
        </w:rPr>
        <w:t>Close any input files before moving on to the next step.</w:t>
      </w:r>
    </w:p>
    <w:p w14:paraId="237A43C7" w14:textId="77777777" w:rsidR="0067520E" w:rsidRDefault="0067520E">
      <w:pPr>
        <w:pStyle w:val="Heading4"/>
      </w:pPr>
      <w:r>
        <w:t>Running Experiment (a)</w:t>
      </w:r>
    </w:p>
    <w:p w14:paraId="225736EE" w14:textId="77777777" w:rsidR="002B6FD4" w:rsidRDefault="0067520E">
      <w:pPr>
        <w:rPr>
          <w:ins w:id="707" w:author="Pannetier, Theo" w:date="2024-06-08T21:15:00Z"/>
          <w:szCs w:val="24"/>
        </w:rPr>
      </w:pPr>
      <w:del w:id="708" w:author="Pannetier, Theo" w:date="2024-06-08T21:09:00Z">
        <w:r w:rsidRPr="00D123FB" w:rsidDel="002B6FD4">
          <w:rPr>
            <w:szCs w:val="24"/>
          </w:rPr>
          <w:delText xml:space="preserve">Double-click on the RangeShifter executable file to start the program. Click on </w:delText>
        </w:r>
        <w:r w:rsidRPr="00D123FB" w:rsidDel="002B6FD4">
          <w:rPr>
            <w:i/>
            <w:szCs w:val="24"/>
          </w:rPr>
          <w:delText>File </w:delText>
        </w:r>
        <w:r w:rsidRPr="00D123FB" w:rsidDel="002B6FD4">
          <w:rPr>
            <w:i/>
            <w:szCs w:val="24"/>
          </w:rPr>
          <w:sym w:font="Wingdings" w:char="F0E0"/>
        </w:r>
        <w:r w:rsidRPr="00D123FB" w:rsidDel="002B6FD4">
          <w:rPr>
            <w:i/>
            <w:szCs w:val="24"/>
          </w:rPr>
          <w:delText> Set Directory</w:delText>
        </w:r>
        <w:r w:rsidRPr="00D123FB" w:rsidDel="002B6FD4">
          <w:rPr>
            <w:szCs w:val="24"/>
          </w:rPr>
          <w:delText xml:space="preserve"> and select the working directory, </w:delText>
        </w:r>
        <w:r w:rsidRPr="00D123FB" w:rsidDel="002B6FD4">
          <w:rPr>
            <w:b/>
            <w:szCs w:val="24"/>
          </w:rPr>
          <w:delText>RS_Example</w:delText>
        </w:r>
        <w:r w:rsidDel="002B6FD4">
          <w:rPr>
            <w:b/>
            <w:szCs w:val="24"/>
          </w:rPr>
          <w:delText>4</w:delText>
        </w:r>
        <w:r w:rsidDel="002B6FD4">
          <w:rPr>
            <w:szCs w:val="24"/>
          </w:rPr>
          <w:delText>, in the same way as for the previous exercises</w:delText>
        </w:r>
        <w:r w:rsidRPr="00D123FB" w:rsidDel="002B6FD4">
          <w:rPr>
            <w:szCs w:val="24"/>
          </w:rPr>
          <w:delText>.</w:delText>
        </w:r>
        <w:r w:rsidDel="002B6FD4">
          <w:rPr>
            <w:szCs w:val="24"/>
          </w:rPr>
          <w:delText xml:space="preserve"> Click on </w:delText>
        </w:r>
        <w:r w:rsidRPr="0044544A" w:rsidDel="002B6FD4">
          <w:rPr>
            <w:i/>
            <w:szCs w:val="24"/>
          </w:rPr>
          <w:delText>File</w:delText>
        </w:r>
        <w:r w:rsidDel="002B6FD4">
          <w:rPr>
            <w:szCs w:val="24"/>
          </w:rPr>
          <w:delText xml:space="preserve"> a second time, and then on </w:delText>
        </w:r>
        <w:r w:rsidRPr="0044544A" w:rsidDel="002B6FD4">
          <w:rPr>
            <w:i/>
            <w:szCs w:val="24"/>
          </w:rPr>
          <w:delText>Batch Mode</w:delText>
        </w:r>
        <w:r w:rsidDel="002B6FD4">
          <w:rPr>
            <w:szCs w:val="24"/>
          </w:rPr>
          <w:delText xml:space="preserve">. Select the file </w:delText>
        </w:r>
        <w:r w:rsidRPr="0044544A" w:rsidDel="002B6FD4">
          <w:rPr>
            <w:i/>
            <w:szCs w:val="24"/>
          </w:rPr>
          <w:delText>Control_exercise4.txt</w:delText>
        </w:r>
        <w:r w:rsidDel="002B6FD4">
          <w:rPr>
            <w:szCs w:val="24"/>
          </w:rPr>
          <w:delText xml:space="preserve"> and then click on </w:delText>
        </w:r>
        <w:r w:rsidRPr="0044544A" w:rsidDel="002B6FD4">
          <w:rPr>
            <w:i/>
            <w:szCs w:val="24"/>
          </w:rPr>
          <w:delText>Open</w:delText>
        </w:r>
        <w:r w:rsidDel="002B6FD4">
          <w:rPr>
            <w:szCs w:val="24"/>
          </w:rPr>
          <w:delText xml:space="preserve">. </w:delText>
        </w:r>
      </w:del>
    </w:p>
    <w:p w14:paraId="0AEAA7C4" w14:textId="7C2D1735" w:rsidR="002B6FD4" w:rsidRDefault="002B6FD4">
      <w:pPr>
        <w:rPr>
          <w:ins w:id="709" w:author="Pannetier, Theo" w:date="2024-06-08T21:13:00Z"/>
          <w:szCs w:val="24"/>
        </w:rPr>
      </w:pPr>
      <w:ins w:id="710" w:author="Pannetier, Theo" w:date="2024-06-08T21:16:00Z">
        <w:r>
          <w:rPr>
            <w:szCs w:val="24"/>
          </w:rPr>
          <w:t xml:space="preserve">Move the </w:t>
        </w:r>
        <w:proofErr w:type="spellStart"/>
        <w:r>
          <w:rPr>
            <w:szCs w:val="24"/>
          </w:rPr>
          <w:t>RangeShifter</w:t>
        </w:r>
        <w:proofErr w:type="spellEnd"/>
        <w:r>
          <w:rPr>
            <w:szCs w:val="24"/>
          </w:rPr>
          <w:t xml:space="preserve"> batch executable into the project directory (i.e., in the same folder containing the Inputs, </w:t>
        </w:r>
        <w:proofErr w:type="spellStart"/>
        <w:r>
          <w:rPr>
            <w:szCs w:val="24"/>
          </w:rPr>
          <w:t>Output_Maps</w:t>
        </w:r>
        <w:proofErr w:type="spellEnd"/>
        <w:r>
          <w:rPr>
            <w:szCs w:val="24"/>
          </w:rPr>
          <w:t xml:space="preserve"> </w:t>
        </w:r>
      </w:ins>
      <w:ins w:id="711" w:author="Pannetier, Theo" w:date="2024-06-08T21:17:00Z">
        <w:r>
          <w:rPr>
            <w:szCs w:val="24"/>
          </w:rPr>
          <w:t>and Outputs folder for this exercise</w:t>
        </w:r>
      </w:ins>
      <w:ins w:id="712" w:author="Pannetier, Theo" w:date="2024-06-08T21:16:00Z">
        <w:r>
          <w:rPr>
            <w:szCs w:val="24"/>
          </w:rPr>
          <w:t>)</w:t>
        </w:r>
      </w:ins>
      <w:ins w:id="713" w:author="Pannetier, Theo" w:date="2024-06-08T21:17:00Z">
        <w:r>
          <w:rPr>
            <w:szCs w:val="24"/>
          </w:rPr>
          <w:t xml:space="preserve"> and open it to run the batch mode fr</w:t>
        </w:r>
      </w:ins>
      <w:ins w:id="714" w:author="Pannetier, Theo" w:date="2024-06-08T21:18:00Z">
        <w:r>
          <w:rPr>
            <w:szCs w:val="24"/>
          </w:rPr>
          <w:t xml:space="preserve">om the </w:t>
        </w:r>
        <w:r w:rsidRPr="002B6FD4">
          <w:rPr>
            <w:i/>
            <w:iCs/>
            <w:szCs w:val="24"/>
            <w:rPrChange w:id="715" w:author="Pannetier, Theo" w:date="2024-06-08T21:18:00Z">
              <w:rPr>
                <w:szCs w:val="24"/>
              </w:rPr>
            </w:rPrChange>
          </w:rPr>
          <w:t>Control file</w:t>
        </w:r>
        <w:r>
          <w:rPr>
            <w:szCs w:val="24"/>
          </w:rPr>
          <w:t>.</w:t>
        </w:r>
      </w:ins>
    </w:p>
    <w:p w14:paraId="2486F2A6" w14:textId="12069A39" w:rsidR="0067520E" w:rsidRDefault="0067520E">
      <w:pPr>
        <w:rPr>
          <w:szCs w:val="24"/>
        </w:rPr>
      </w:pPr>
      <w:r>
        <w:rPr>
          <w:szCs w:val="24"/>
        </w:rPr>
        <w:t xml:space="preserve">You should immediately see an error message box appear. This is because mistakes have deliberately been included in the template input files </w:t>
      </w:r>
      <w:proofErr w:type="gramStart"/>
      <w:r>
        <w:rPr>
          <w:szCs w:val="24"/>
        </w:rPr>
        <w:t>in order to</w:t>
      </w:r>
      <w:proofErr w:type="gramEnd"/>
      <w:r>
        <w:rPr>
          <w:szCs w:val="24"/>
        </w:rPr>
        <w:t xml:space="preserve"> demonstrate how to deal with input errors. Note the details of the error message, and then </w:t>
      </w:r>
      <w:del w:id="716" w:author="Pannetier, Theo" w:date="2024-06-08T21:09:00Z">
        <w:r w:rsidDel="002B6FD4">
          <w:rPr>
            <w:szCs w:val="24"/>
          </w:rPr>
          <w:delText xml:space="preserve">click on </w:delText>
        </w:r>
        <w:r w:rsidRPr="0044544A" w:rsidDel="002B6FD4">
          <w:rPr>
            <w:i/>
            <w:szCs w:val="24"/>
          </w:rPr>
          <w:delText>OK</w:delText>
        </w:r>
        <w:r w:rsidDel="002B6FD4">
          <w:rPr>
            <w:szCs w:val="24"/>
          </w:rPr>
          <w:delText xml:space="preserve"> to cancel the message. It is </w:delText>
        </w:r>
        <w:r w:rsidRPr="0044544A" w:rsidDel="002B6FD4">
          <w:rPr>
            <w:szCs w:val="24"/>
            <w:u w:val="single"/>
          </w:rPr>
          <w:delText>not</w:delText>
        </w:r>
        <w:r w:rsidDel="002B6FD4">
          <w:rPr>
            <w:szCs w:val="24"/>
          </w:rPr>
          <w:delText xml:space="preserve"> necessary to close RangeShifter at this point</w:delText>
        </w:r>
      </w:del>
      <w:ins w:id="717" w:author="Pannetier, Theo" w:date="2024-06-08T21:09:00Z">
        <w:r w:rsidR="002B6FD4">
          <w:rPr>
            <w:szCs w:val="24"/>
          </w:rPr>
          <w:t>close the program</w:t>
        </w:r>
      </w:ins>
      <w:r>
        <w:rPr>
          <w:szCs w:val="24"/>
        </w:rPr>
        <w:t xml:space="preserve">. </w:t>
      </w:r>
      <w:ins w:id="718" w:author="Pannetier, Theo" w:date="2024-06-08T21:09:00Z">
        <w:r w:rsidR="002B6FD4">
          <w:rPr>
            <w:szCs w:val="24"/>
          </w:rPr>
          <w:t>T</w:t>
        </w:r>
      </w:ins>
      <w:del w:id="719" w:author="Pannetier, Theo" w:date="2024-06-08T21:09:00Z">
        <w:r w:rsidDel="002B6FD4">
          <w:rPr>
            <w:szCs w:val="24"/>
          </w:rPr>
          <w:delText xml:space="preserve">Instead, </w:delText>
        </w:r>
        <w:r w:rsidDel="002B6FD4">
          <w:rPr>
            <w:szCs w:val="24"/>
          </w:rPr>
          <w:lastRenderedPageBreak/>
          <w:delText>t</w:delText>
        </w:r>
      </w:del>
      <w:r>
        <w:rPr>
          <w:szCs w:val="24"/>
        </w:rPr>
        <w:t xml:space="preserve">ake a look at the file </w:t>
      </w:r>
      <w:r w:rsidRPr="0044544A">
        <w:rPr>
          <w:i/>
          <w:szCs w:val="24"/>
        </w:rPr>
        <w:t>BatchLog.txt</w:t>
      </w:r>
      <w:r>
        <w:rPr>
          <w:szCs w:val="24"/>
        </w:rPr>
        <w:t xml:space="preserve"> which has been created in the Outputs folder of the</w:t>
      </w:r>
      <w:r w:rsidRPr="00D123FB">
        <w:rPr>
          <w:szCs w:val="24"/>
        </w:rPr>
        <w:t xml:space="preserve"> </w:t>
      </w:r>
      <w:r w:rsidRPr="0044544A">
        <w:rPr>
          <w:i/>
          <w:szCs w:val="24"/>
        </w:rPr>
        <w:t>RS_Example4</w:t>
      </w:r>
      <w:r w:rsidRPr="00F230D7">
        <w:rPr>
          <w:szCs w:val="24"/>
        </w:rPr>
        <w:t xml:space="preserve"> </w:t>
      </w:r>
      <w:r w:rsidRPr="00D123FB">
        <w:rPr>
          <w:szCs w:val="24"/>
        </w:rPr>
        <w:t>working directory</w:t>
      </w:r>
      <w:r>
        <w:rPr>
          <w:szCs w:val="24"/>
        </w:rPr>
        <w:t xml:space="preserve">. It indicates that there is an error (unless you already noticed and corrected it!) in the </w:t>
      </w:r>
      <w:proofErr w:type="spellStart"/>
      <w:r w:rsidRPr="0044544A">
        <w:rPr>
          <w:i/>
          <w:szCs w:val="24"/>
        </w:rPr>
        <w:t>PropMales</w:t>
      </w:r>
      <w:proofErr w:type="spellEnd"/>
      <w:r>
        <w:rPr>
          <w:szCs w:val="24"/>
        </w:rPr>
        <w:t xml:space="preserve"> column of line 1 of the </w:t>
      </w:r>
      <w:proofErr w:type="spellStart"/>
      <w:r w:rsidRPr="0044544A">
        <w:rPr>
          <w:i/>
          <w:szCs w:val="24"/>
        </w:rPr>
        <w:t>ParameterFile</w:t>
      </w:r>
      <w:proofErr w:type="spellEnd"/>
      <w:r>
        <w:rPr>
          <w:szCs w:val="24"/>
        </w:rPr>
        <w:t xml:space="preserve">. Open the file </w:t>
      </w:r>
      <w:r w:rsidRPr="0044544A">
        <w:rPr>
          <w:i/>
          <w:szCs w:val="24"/>
        </w:rPr>
        <w:t>ParameterFile_ex4.txt</w:t>
      </w:r>
      <w:r>
        <w:rPr>
          <w:szCs w:val="24"/>
        </w:rPr>
        <w:t xml:space="preserve">, change the value of 0 for </w:t>
      </w:r>
      <w:proofErr w:type="spellStart"/>
      <w:r w:rsidRPr="00F12B80">
        <w:rPr>
          <w:i/>
          <w:szCs w:val="24"/>
        </w:rPr>
        <w:t>PropMales</w:t>
      </w:r>
      <w:proofErr w:type="spellEnd"/>
      <w:r>
        <w:rPr>
          <w:szCs w:val="24"/>
        </w:rPr>
        <w:t xml:space="preserve"> to the correct value of 0.5 for the balanced sex-ratio population being simulated in this exercise, and save the file. Note that any errors in the </w:t>
      </w:r>
      <w:proofErr w:type="spellStart"/>
      <w:r w:rsidRPr="00F12B80">
        <w:rPr>
          <w:i/>
          <w:szCs w:val="24"/>
        </w:rPr>
        <w:t>ParameterFile</w:t>
      </w:r>
      <w:proofErr w:type="spellEnd"/>
      <w:r>
        <w:rPr>
          <w:szCs w:val="24"/>
        </w:rPr>
        <w:t xml:space="preserve"> must be corrected before other files are checked (as the number and identity of simulations is taken from the </w:t>
      </w:r>
      <w:proofErr w:type="spellStart"/>
      <w:r w:rsidRPr="00F12B80">
        <w:rPr>
          <w:i/>
          <w:szCs w:val="24"/>
        </w:rPr>
        <w:t>ParameterFile</w:t>
      </w:r>
      <w:proofErr w:type="spellEnd"/>
      <w:r>
        <w:rPr>
          <w:szCs w:val="24"/>
        </w:rPr>
        <w:t>).</w:t>
      </w:r>
    </w:p>
    <w:p w14:paraId="68179D79" w14:textId="3F98638A" w:rsidR="0067520E" w:rsidRDefault="0067520E">
      <w:pPr>
        <w:rPr>
          <w:szCs w:val="24"/>
        </w:rPr>
      </w:pPr>
      <w:del w:id="720" w:author="Pannetier, Theo" w:date="2024-06-08T21:10:00Z">
        <w:r w:rsidDel="002B6FD4">
          <w:rPr>
            <w:szCs w:val="24"/>
          </w:rPr>
          <w:delText xml:space="preserve">Return to RangeShifter, click on </w:delText>
        </w:r>
        <w:r w:rsidRPr="00D123FB" w:rsidDel="002B6FD4">
          <w:rPr>
            <w:i/>
            <w:szCs w:val="24"/>
          </w:rPr>
          <w:delText>File </w:delText>
        </w:r>
        <w:r w:rsidRPr="00D123FB" w:rsidDel="002B6FD4">
          <w:rPr>
            <w:i/>
            <w:szCs w:val="24"/>
          </w:rPr>
          <w:sym w:font="Wingdings" w:char="F0E0"/>
        </w:r>
        <w:r w:rsidRPr="00D123FB" w:rsidDel="002B6FD4">
          <w:rPr>
            <w:i/>
            <w:szCs w:val="24"/>
          </w:rPr>
          <w:delText> </w:delText>
        </w:r>
        <w:r w:rsidRPr="00A22AB6" w:rsidDel="002B6FD4">
          <w:rPr>
            <w:i/>
            <w:szCs w:val="24"/>
          </w:rPr>
          <w:delText>Batch Mode</w:delText>
        </w:r>
        <w:r w:rsidRPr="00D123FB" w:rsidDel="002B6FD4">
          <w:rPr>
            <w:szCs w:val="24"/>
          </w:rPr>
          <w:delText xml:space="preserve"> </w:delText>
        </w:r>
        <w:r w:rsidDel="002B6FD4">
          <w:rPr>
            <w:szCs w:val="24"/>
          </w:rPr>
          <w:delText xml:space="preserve">again, and as previously select and run the </w:delText>
        </w:r>
        <w:r w:rsidRPr="00A22AB6" w:rsidDel="002B6FD4">
          <w:rPr>
            <w:i/>
            <w:szCs w:val="24"/>
          </w:rPr>
          <w:delText>Control_exercise4.txt</w:delText>
        </w:r>
        <w:r w:rsidDel="002B6FD4">
          <w:rPr>
            <w:szCs w:val="24"/>
          </w:rPr>
          <w:delText xml:space="preserve"> file. </w:delText>
        </w:r>
      </w:del>
      <w:r>
        <w:rPr>
          <w:szCs w:val="24"/>
        </w:rPr>
        <w:t xml:space="preserve">The same error message should appear, despite having corrected the </w:t>
      </w:r>
      <w:proofErr w:type="spellStart"/>
      <w:r w:rsidRPr="00F12B80">
        <w:rPr>
          <w:i/>
          <w:szCs w:val="24"/>
        </w:rPr>
        <w:t>ParameterFile</w:t>
      </w:r>
      <w:proofErr w:type="spellEnd"/>
      <w:r>
        <w:rPr>
          <w:szCs w:val="24"/>
        </w:rPr>
        <w:t xml:space="preserve">. Take another look at the </w:t>
      </w:r>
      <w:r w:rsidRPr="00F230D7">
        <w:rPr>
          <w:i/>
          <w:szCs w:val="24"/>
        </w:rPr>
        <w:t>BatchLog.txt</w:t>
      </w:r>
      <w:r>
        <w:rPr>
          <w:szCs w:val="24"/>
        </w:rPr>
        <w:t xml:space="preserve"> file. This time, the </w:t>
      </w:r>
      <w:proofErr w:type="spellStart"/>
      <w:r w:rsidRPr="00F12B80">
        <w:rPr>
          <w:i/>
          <w:szCs w:val="24"/>
        </w:rPr>
        <w:t>ParameterFile</w:t>
      </w:r>
      <w:proofErr w:type="spellEnd"/>
      <w:r>
        <w:rPr>
          <w:szCs w:val="24"/>
        </w:rPr>
        <w:t xml:space="preserve"> should be reported as OK, but there are error messages relating (1) to the resolution of the </w:t>
      </w:r>
      <w:proofErr w:type="spellStart"/>
      <w:r w:rsidRPr="0044544A">
        <w:rPr>
          <w:i/>
          <w:szCs w:val="24"/>
        </w:rPr>
        <w:t>SpDistFile</w:t>
      </w:r>
      <w:proofErr w:type="spellEnd"/>
      <w:r>
        <w:rPr>
          <w:szCs w:val="24"/>
        </w:rPr>
        <w:t xml:space="preserve"> and (2) to the </w:t>
      </w:r>
      <w:proofErr w:type="spellStart"/>
      <w:r w:rsidRPr="0044544A">
        <w:rPr>
          <w:i/>
          <w:szCs w:val="24"/>
        </w:rPr>
        <w:t>TransferFile</w:t>
      </w:r>
      <w:proofErr w:type="spellEnd"/>
      <w:r>
        <w:rPr>
          <w:szCs w:val="24"/>
        </w:rPr>
        <w:t>.</w:t>
      </w:r>
    </w:p>
    <w:p w14:paraId="6D011C9F" w14:textId="77777777" w:rsidR="0067520E" w:rsidRDefault="0067520E">
      <w:pPr>
        <w:rPr>
          <w:szCs w:val="24"/>
        </w:rPr>
      </w:pPr>
      <w:r>
        <w:rPr>
          <w:szCs w:val="24"/>
        </w:rPr>
        <w:t xml:space="preserve">Inspection of the initial species distribution file </w:t>
      </w:r>
      <w:r w:rsidRPr="0044544A">
        <w:rPr>
          <w:i/>
          <w:szCs w:val="24"/>
        </w:rPr>
        <w:t>patch30.txt</w:t>
      </w:r>
      <w:r>
        <w:rPr>
          <w:szCs w:val="24"/>
        </w:rPr>
        <w:t xml:space="preserve"> reveals that it has a </w:t>
      </w:r>
      <w:proofErr w:type="spellStart"/>
      <w:r w:rsidRPr="0044544A">
        <w:rPr>
          <w:i/>
          <w:szCs w:val="24"/>
        </w:rPr>
        <w:t>cellsize</w:t>
      </w:r>
      <w:proofErr w:type="spellEnd"/>
      <w:r>
        <w:rPr>
          <w:szCs w:val="24"/>
        </w:rPr>
        <w:t xml:space="preserve"> of 10 (metres), the same as the other two landscape files. In fact, the error lies in the </w:t>
      </w:r>
      <w:r w:rsidRPr="00A22AB6">
        <w:rPr>
          <w:i/>
          <w:szCs w:val="24"/>
        </w:rPr>
        <w:t>Control_exercise4.txt</w:t>
      </w:r>
      <w:r>
        <w:rPr>
          <w:szCs w:val="24"/>
        </w:rPr>
        <w:t xml:space="preserve"> file, where </w:t>
      </w:r>
      <w:proofErr w:type="spellStart"/>
      <w:r w:rsidRPr="0044544A">
        <w:rPr>
          <w:i/>
          <w:szCs w:val="24"/>
        </w:rPr>
        <w:t>DistResolution</w:t>
      </w:r>
      <w:proofErr w:type="spellEnd"/>
      <w:r>
        <w:rPr>
          <w:szCs w:val="24"/>
        </w:rPr>
        <w:t xml:space="preserve"> was set to 100 instead of to 10. It is in fact possible to have a species distribution file having a cell size which is an integer multiple of the landscape cell size (as in Exercise 1), but it is not the case in this exercise. So, change the value from 100 to 10 and save the </w:t>
      </w:r>
      <w:r w:rsidRPr="00A22AB6">
        <w:rPr>
          <w:i/>
          <w:szCs w:val="24"/>
        </w:rPr>
        <w:t>Control_exercise4.txt</w:t>
      </w:r>
      <w:r>
        <w:rPr>
          <w:szCs w:val="24"/>
        </w:rPr>
        <w:t xml:space="preserve"> file.</w:t>
      </w:r>
    </w:p>
    <w:p w14:paraId="5EB3EEA7" w14:textId="77777777" w:rsidR="0067520E" w:rsidRDefault="0067520E">
      <w:pPr>
        <w:rPr>
          <w:szCs w:val="24"/>
        </w:rPr>
      </w:pPr>
      <w:r>
        <w:rPr>
          <w:szCs w:val="24"/>
        </w:rPr>
        <w:t xml:space="preserve">The error in </w:t>
      </w:r>
      <w:r w:rsidRPr="00603D35">
        <w:rPr>
          <w:i/>
          <w:szCs w:val="24"/>
        </w:rPr>
        <w:t>TransferFile_ex4.txt</w:t>
      </w:r>
      <w:r>
        <w:rPr>
          <w:szCs w:val="24"/>
        </w:rPr>
        <w:t xml:space="preserve"> is more straightforward. </w:t>
      </w:r>
      <w:proofErr w:type="spellStart"/>
      <w:r w:rsidRPr="0044544A">
        <w:rPr>
          <w:i/>
          <w:szCs w:val="24"/>
        </w:rPr>
        <w:t>PRmethod</w:t>
      </w:r>
      <w:proofErr w:type="spellEnd"/>
      <w:r>
        <w:rPr>
          <w:szCs w:val="24"/>
        </w:rPr>
        <w:t xml:space="preserve"> should be 1 rather than 0. Edit and save the file accordingly.</w:t>
      </w:r>
    </w:p>
    <w:p w14:paraId="37D77647" w14:textId="5E24321A" w:rsidR="0067520E" w:rsidRDefault="0067520E">
      <w:pPr>
        <w:rPr>
          <w:szCs w:val="24"/>
        </w:rPr>
      </w:pPr>
      <w:r>
        <w:rPr>
          <w:szCs w:val="24"/>
        </w:rPr>
        <w:t xml:space="preserve">Now repeat the procedure to </w:t>
      </w:r>
      <w:del w:id="721" w:author="Pannetier, Theo" w:date="2024-06-08T21:10:00Z">
        <w:r w:rsidDel="002B6FD4">
          <w:rPr>
            <w:szCs w:val="24"/>
          </w:rPr>
          <w:delText xml:space="preserve">select and </w:delText>
        </w:r>
      </w:del>
      <w:r>
        <w:rPr>
          <w:szCs w:val="24"/>
        </w:rPr>
        <w:t xml:space="preserve">run the </w:t>
      </w:r>
      <w:r w:rsidRPr="0044544A">
        <w:rPr>
          <w:i/>
          <w:szCs w:val="24"/>
        </w:rPr>
        <w:t>Control file</w:t>
      </w:r>
      <w:r>
        <w:rPr>
          <w:szCs w:val="24"/>
        </w:rPr>
        <w:t xml:space="preserve"> for this exercise. This time, if you have corrected the mistakes as described, there should be no error </w:t>
      </w:r>
      <w:del w:id="722" w:author="Pannetier, Theo" w:date="2024-06-08T21:10:00Z">
        <w:r w:rsidDel="002B6FD4">
          <w:rPr>
            <w:szCs w:val="24"/>
          </w:rPr>
          <w:delText xml:space="preserve">box, and the message “Control file valid” should appear in the information panel in the RangeShifter main window. If that is the case, </w:delText>
        </w:r>
        <w:r w:rsidRPr="0044544A" w:rsidDel="002B6FD4">
          <w:rPr>
            <w:i/>
            <w:szCs w:val="24"/>
          </w:rPr>
          <w:delText>Run</w:delText>
        </w:r>
        <w:r w:rsidDel="002B6FD4">
          <w:rPr>
            <w:szCs w:val="24"/>
          </w:rPr>
          <w:delText xml:space="preserve"> the model</w:delText>
        </w:r>
      </w:del>
      <w:ins w:id="723" w:author="Pannetier, Theo" w:date="2024-06-08T21:10:00Z">
        <w:r w:rsidR="002B6FD4">
          <w:rPr>
            <w:szCs w:val="24"/>
          </w:rPr>
          <w:t>message</w:t>
        </w:r>
      </w:ins>
      <w:r>
        <w:rPr>
          <w:szCs w:val="24"/>
        </w:rPr>
        <w:t xml:space="preserve">; </w:t>
      </w:r>
      <w:del w:id="724" w:author="Pannetier, Theo" w:date="2024-06-08T21:11:00Z">
        <w:r w:rsidDel="002B6FD4">
          <w:rPr>
            <w:szCs w:val="24"/>
          </w:rPr>
          <w:delText>if not</w:delText>
        </w:r>
      </w:del>
      <w:ins w:id="725" w:author="Pannetier, Theo" w:date="2024-06-08T21:11:00Z">
        <w:r w:rsidR="002B6FD4">
          <w:rPr>
            <w:szCs w:val="24"/>
          </w:rPr>
          <w:t>else</w:t>
        </w:r>
      </w:ins>
      <w:r>
        <w:rPr>
          <w:szCs w:val="24"/>
        </w:rPr>
        <w:t xml:space="preserve">, identify and correct the outstanding error(s) before repeating the batch validation procedure. </w:t>
      </w:r>
      <w:del w:id="726" w:author="Pannetier, Theo" w:date="2024-06-08T21:11:00Z">
        <w:r w:rsidDel="002B6FD4">
          <w:rPr>
            <w:szCs w:val="24"/>
          </w:rPr>
          <w:delText>When the model is running, nothing will appear on the screen except for short messages regarding each replicate in the information panel.</w:delText>
        </w:r>
      </w:del>
    </w:p>
    <w:p w14:paraId="5FE15410" w14:textId="77777777" w:rsidR="0067520E" w:rsidRDefault="0067520E">
      <w:pPr>
        <w:rPr>
          <w:szCs w:val="24"/>
        </w:rPr>
      </w:pPr>
      <w:r>
        <w:rPr>
          <w:szCs w:val="24"/>
        </w:rPr>
        <w:t xml:space="preserve">All being well, the batch will run until completion, when the only option is </w:t>
      </w:r>
      <w:proofErr w:type="gramStart"/>
      <w:r>
        <w:rPr>
          <w:szCs w:val="24"/>
        </w:rPr>
        <w:t>to</w:t>
      </w:r>
      <w:proofErr w:type="gramEnd"/>
      <w:r>
        <w:rPr>
          <w:szCs w:val="24"/>
        </w:rPr>
        <w:t xml:space="preserve"> close </w:t>
      </w:r>
      <w:proofErr w:type="spellStart"/>
      <w:r>
        <w:rPr>
          <w:szCs w:val="24"/>
        </w:rPr>
        <w:t>RangeShifter</w:t>
      </w:r>
      <w:proofErr w:type="spellEnd"/>
      <w:r>
        <w:rPr>
          <w:szCs w:val="24"/>
        </w:rPr>
        <w:t xml:space="preserve">. Now </w:t>
      </w:r>
      <w:proofErr w:type="gramStart"/>
      <w:r>
        <w:rPr>
          <w:szCs w:val="24"/>
        </w:rPr>
        <w:t>take a look</w:t>
      </w:r>
      <w:proofErr w:type="gramEnd"/>
      <w:r>
        <w:rPr>
          <w:szCs w:val="24"/>
        </w:rPr>
        <w:t xml:space="preserve"> at the output files in the </w:t>
      </w:r>
      <w:r w:rsidRPr="0044544A">
        <w:rPr>
          <w:i/>
          <w:szCs w:val="24"/>
        </w:rPr>
        <w:t>Outputs</w:t>
      </w:r>
      <w:r>
        <w:rPr>
          <w:szCs w:val="24"/>
        </w:rPr>
        <w:t xml:space="preserve"> folder for this exercise. The files should be </w:t>
      </w:r>
      <w:proofErr w:type="gramStart"/>
      <w:r>
        <w:rPr>
          <w:szCs w:val="24"/>
        </w:rPr>
        <w:t>similar to</w:t>
      </w:r>
      <w:proofErr w:type="gramEnd"/>
      <w:r>
        <w:rPr>
          <w:szCs w:val="24"/>
        </w:rPr>
        <w:t xml:space="preserve"> those created from Exercise 2, except that the file names start with the batch number </w:t>
      </w:r>
      <w:r w:rsidRPr="002F49B1">
        <w:rPr>
          <w:i/>
          <w:szCs w:val="24"/>
        </w:rPr>
        <w:t>Batch1</w:t>
      </w:r>
      <w:r>
        <w:rPr>
          <w:szCs w:val="24"/>
        </w:rPr>
        <w:t xml:space="preserve"> and contain reference to the landscape number, in this case </w:t>
      </w:r>
      <w:r w:rsidRPr="002F49B1">
        <w:rPr>
          <w:i/>
          <w:szCs w:val="24"/>
        </w:rPr>
        <w:t>land37</w:t>
      </w:r>
      <w:r>
        <w:rPr>
          <w:szCs w:val="24"/>
        </w:rPr>
        <w:t xml:space="preserve">. If multiple landscapes had been included in the </w:t>
      </w:r>
      <w:proofErr w:type="spellStart"/>
      <w:r w:rsidRPr="0044544A">
        <w:rPr>
          <w:i/>
          <w:szCs w:val="24"/>
        </w:rPr>
        <w:t>LandFile</w:t>
      </w:r>
      <w:proofErr w:type="spellEnd"/>
      <w:r>
        <w:rPr>
          <w:szCs w:val="24"/>
        </w:rPr>
        <w:t>, there would be a separate set of files for each landscape.</w:t>
      </w:r>
    </w:p>
    <w:p w14:paraId="6262D495" w14:textId="77777777" w:rsidR="0067520E" w:rsidRDefault="0067520E" w:rsidP="00C57BF9">
      <w:pPr>
        <w:pStyle w:val="Heading4"/>
      </w:pPr>
      <w:r>
        <w:t>Including the other experiments in the batch</w:t>
      </w:r>
    </w:p>
    <w:p w14:paraId="0482521E" w14:textId="77777777" w:rsidR="0067520E" w:rsidRDefault="0067520E">
      <w:pPr>
        <w:rPr>
          <w:szCs w:val="24"/>
        </w:rPr>
      </w:pPr>
      <w:r>
        <w:rPr>
          <w:szCs w:val="24"/>
        </w:rPr>
        <w:t xml:space="preserve">The batch mode can be used in just the way described above, </w:t>
      </w:r>
      <w:proofErr w:type="gramStart"/>
      <w:r>
        <w:rPr>
          <w:szCs w:val="24"/>
        </w:rPr>
        <w:t>namely</w:t>
      </w:r>
      <w:proofErr w:type="gramEnd"/>
      <w:r>
        <w:rPr>
          <w:szCs w:val="24"/>
        </w:rPr>
        <w:t xml:space="preserve"> to run a single simulation; it saves having to specify all the parameters again through the GUI if you want to run the same simulation again. However, the real advantage of the batch mode lies in setting up a whole series of simulations in one batch to perform a virtual experiment, e.g. where one or more parameters is varied systematically to examine its effect on a population (for example, in terms of the range expansion rate or probability of extinction). </w:t>
      </w:r>
    </w:p>
    <w:p w14:paraId="1694F14A" w14:textId="77777777" w:rsidR="0067520E" w:rsidRDefault="0067520E">
      <w:pPr>
        <w:rPr>
          <w:szCs w:val="24"/>
        </w:rPr>
      </w:pPr>
      <w:r>
        <w:rPr>
          <w:szCs w:val="24"/>
        </w:rPr>
        <w:t xml:space="preserve">Here, we will extend the batch example for Experiment (a) to incorporate the additional experiments from Exercise 2. However, there is one important constraint. Experiment (c) cannot be combined in the same batch run as the other </w:t>
      </w:r>
      <w:r w:rsidRPr="0044544A">
        <w:rPr>
          <w:szCs w:val="24"/>
        </w:rPr>
        <w:t>experiments</w:t>
      </w:r>
      <w:r>
        <w:rPr>
          <w:szCs w:val="24"/>
        </w:rPr>
        <w:t xml:space="preserve">, as it requires an asexual </w:t>
      </w:r>
      <w:r>
        <w:rPr>
          <w:szCs w:val="24"/>
        </w:rPr>
        <w:lastRenderedPageBreak/>
        <w:t xml:space="preserve">population, whereas the other </w:t>
      </w:r>
      <w:r w:rsidRPr="0044544A">
        <w:rPr>
          <w:szCs w:val="24"/>
        </w:rPr>
        <w:t>experiments</w:t>
      </w:r>
      <w:r>
        <w:rPr>
          <w:szCs w:val="24"/>
        </w:rPr>
        <w:t xml:space="preserve"> require sexual populations. It will therefore need to be run as a separate batch.</w:t>
      </w:r>
    </w:p>
    <w:p w14:paraId="6AF953AF" w14:textId="77777777" w:rsidR="0067520E" w:rsidRDefault="0067520E" w:rsidP="001A0286">
      <w:pPr>
        <w:pStyle w:val="Keepnext"/>
      </w:pPr>
      <w:r>
        <w:t xml:space="preserve">Open the file </w:t>
      </w:r>
      <w:r w:rsidRPr="0044544A">
        <w:rPr>
          <w:i/>
        </w:rPr>
        <w:t>ParameterFile_ex4.txt</w:t>
      </w:r>
      <w:r>
        <w:t xml:space="preserve"> for editing as previously, and add a second data line, which should be a copy of the first. The only change to make is that the </w:t>
      </w:r>
      <w:r w:rsidRPr="0044544A">
        <w:rPr>
          <w:i/>
        </w:rPr>
        <w:t>Simulation</w:t>
      </w:r>
      <w:r>
        <w:t xml:space="preserve"> column must be changed to 2 in the second line (simulations must be sequentially numbered). Then save the file. Repeat this procedure for the </w:t>
      </w:r>
      <w:proofErr w:type="spellStart"/>
      <w:r>
        <w:rPr>
          <w:i/>
        </w:rPr>
        <w:t>StageStructFile</w:t>
      </w:r>
      <w:proofErr w:type="spellEnd"/>
      <w:r>
        <w:t xml:space="preserve">, </w:t>
      </w:r>
      <w:proofErr w:type="spellStart"/>
      <w:r w:rsidRPr="0044544A">
        <w:rPr>
          <w:i/>
        </w:rPr>
        <w:t>T</w:t>
      </w:r>
      <w:r>
        <w:rPr>
          <w:i/>
        </w:rPr>
        <w:t>ransf</w:t>
      </w:r>
      <w:r w:rsidRPr="00BB07FF">
        <w:rPr>
          <w:i/>
        </w:rPr>
        <w:t>erFile</w:t>
      </w:r>
      <w:proofErr w:type="spellEnd"/>
      <w:r>
        <w:t xml:space="preserve"> and </w:t>
      </w:r>
      <w:proofErr w:type="spellStart"/>
      <w:r w:rsidRPr="0044544A">
        <w:rPr>
          <w:i/>
        </w:rPr>
        <w:t>I</w:t>
      </w:r>
      <w:r>
        <w:rPr>
          <w:i/>
        </w:rPr>
        <w:t>nitialisation</w:t>
      </w:r>
      <w:r w:rsidRPr="00BB07FF">
        <w:rPr>
          <w:i/>
        </w:rPr>
        <w:t>File</w:t>
      </w:r>
      <w:proofErr w:type="spellEnd"/>
      <w:r>
        <w:t xml:space="preserve">. In the </w:t>
      </w:r>
      <w:proofErr w:type="spellStart"/>
      <w:r w:rsidRPr="0044544A">
        <w:rPr>
          <w:i/>
        </w:rPr>
        <w:t>EmigrationFile</w:t>
      </w:r>
      <w:proofErr w:type="spellEnd"/>
      <w:r>
        <w:t xml:space="preserve">, all three lines must be copied and changed to </w:t>
      </w:r>
      <w:r w:rsidRPr="0044544A">
        <w:rPr>
          <w:i/>
        </w:rPr>
        <w:t>Simulation</w:t>
      </w:r>
      <w:r>
        <w:t xml:space="preserve"> 2. So far, the second simulation is the same as the first; the critical change is in the </w:t>
      </w:r>
      <w:proofErr w:type="spellStart"/>
      <w:r w:rsidRPr="0044544A">
        <w:rPr>
          <w:i/>
        </w:rPr>
        <w:t>SettlementFile</w:t>
      </w:r>
      <w:proofErr w:type="spellEnd"/>
      <w:r>
        <w:t xml:space="preserve">, where we now need to specify different behaviour for the two sexes. Copy the existing single line </w:t>
      </w:r>
      <w:proofErr w:type="gramStart"/>
      <w:r>
        <w:t>twice, and</w:t>
      </w:r>
      <w:proofErr w:type="gramEnd"/>
      <w:r>
        <w:t xml:space="preserve"> change both new lines to </w:t>
      </w:r>
      <w:r w:rsidRPr="000F78E8">
        <w:rPr>
          <w:i/>
        </w:rPr>
        <w:t>Simulation</w:t>
      </w:r>
      <w:r>
        <w:t xml:space="preserve"> 2. Then, on the first of these new lines change </w:t>
      </w:r>
      <w:proofErr w:type="spellStart"/>
      <w:r w:rsidRPr="00D07062">
        <w:rPr>
          <w:i/>
        </w:rPr>
        <w:t>Se</w:t>
      </w:r>
      <w:r>
        <w:rPr>
          <w:i/>
        </w:rPr>
        <w:t>xDep</w:t>
      </w:r>
      <w:proofErr w:type="spellEnd"/>
      <w:r>
        <w:t xml:space="preserve"> to 1</w:t>
      </w:r>
      <w:r w:rsidRPr="00244ADF">
        <w:t xml:space="preserve"> </w:t>
      </w:r>
      <w:r>
        <w:t xml:space="preserve">and </w:t>
      </w:r>
      <w:proofErr w:type="spellStart"/>
      <w:r>
        <w:rPr>
          <w:i/>
        </w:rPr>
        <w:t>FindMate</w:t>
      </w:r>
      <w:proofErr w:type="spellEnd"/>
      <w:r>
        <w:t xml:space="preserve"> to 0, and on the second new line change </w:t>
      </w:r>
      <w:proofErr w:type="spellStart"/>
      <w:r w:rsidRPr="00D07062">
        <w:rPr>
          <w:i/>
        </w:rPr>
        <w:t>Se</w:t>
      </w:r>
      <w:r>
        <w:rPr>
          <w:i/>
        </w:rPr>
        <w:t>xDep</w:t>
      </w:r>
      <w:proofErr w:type="spellEnd"/>
      <w:r>
        <w:t xml:space="preserve"> to 1</w:t>
      </w:r>
      <w:r w:rsidRPr="00244ADF">
        <w:t xml:space="preserve"> </w:t>
      </w:r>
      <w:r>
        <w:t xml:space="preserve">and </w:t>
      </w:r>
      <w:r w:rsidRPr="0044544A">
        <w:rPr>
          <w:i/>
        </w:rPr>
        <w:t>Sex</w:t>
      </w:r>
      <w:r>
        <w:t xml:space="preserve"> to 1. Note that in the batch input, </w:t>
      </w:r>
      <w:r w:rsidRPr="0044544A">
        <w:rPr>
          <w:i/>
        </w:rPr>
        <w:t>Sex</w:t>
      </w:r>
      <w:r>
        <w:t xml:space="preserve"> 0 is for females and </w:t>
      </w:r>
      <w:r w:rsidRPr="0044544A">
        <w:rPr>
          <w:i/>
        </w:rPr>
        <w:t>Sex</w:t>
      </w:r>
      <w:r>
        <w:t> 1 is for males. The file should now appear as follows:</w:t>
      </w:r>
    </w:p>
    <w:p w14:paraId="7A0C5C6D" w14:textId="77777777" w:rsidR="0067520E" w:rsidRDefault="0067520E" w:rsidP="00C57BF9">
      <w:pPr>
        <w:pStyle w:val="Diagram"/>
      </w:pPr>
      <w:r>
        <w:drawing>
          <wp:inline distT="0" distB="0" distL="0" distR="0" wp14:anchorId="664A1D20" wp14:editId="12A538FB">
            <wp:extent cx="5140779" cy="619125"/>
            <wp:effectExtent l="19050" t="1905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a:extLst>
                        <a:ext uri="{28A0092B-C50C-407E-A947-70E740481C1C}">
                          <a14:useLocalDpi xmlns:a14="http://schemas.microsoft.com/office/drawing/2010/main" val="0"/>
                        </a:ext>
                      </a:extLst>
                    </a:blip>
                    <a:srcRect r="10198"/>
                    <a:stretch/>
                  </pic:blipFill>
                  <pic:spPr bwMode="auto">
                    <a:xfrm>
                      <a:off x="0" y="0"/>
                      <a:ext cx="5140779" cy="61912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42CB8A" w14:textId="77777777" w:rsidR="0067520E" w:rsidRDefault="0067520E" w:rsidP="001A0286">
      <w:r>
        <w:t xml:space="preserve">so that, for </w:t>
      </w:r>
      <w:r w:rsidRPr="0044544A">
        <w:rPr>
          <w:i/>
        </w:rPr>
        <w:t>Simulation</w:t>
      </w:r>
      <w:r>
        <w:t> 2, females will settle in any suitable patch, and males will settle only if there is a female present.</w:t>
      </w:r>
    </w:p>
    <w:p w14:paraId="68875668" w14:textId="77777777" w:rsidR="0067520E" w:rsidRDefault="0067520E">
      <w:pPr>
        <w:rPr>
          <w:szCs w:val="24"/>
        </w:rPr>
      </w:pPr>
      <w:r>
        <w:rPr>
          <w:szCs w:val="24"/>
        </w:rPr>
        <w:t xml:space="preserve">Save the </w:t>
      </w:r>
      <w:proofErr w:type="spellStart"/>
      <w:r w:rsidRPr="000F78E8">
        <w:rPr>
          <w:i/>
          <w:szCs w:val="24"/>
        </w:rPr>
        <w:t>SettlementFile</w:t>
      </w:r>
      <w:proofErr w:type="spellEnd"/>
      <w:r>
        <w:rPr>
          <w:szCs w:val="24"/>
        </w:rPr>
        <w:t xml:space="preserve">, and then run the batch again. There is no need to make any changes to the </w:t>
      </w:r>
      <w:r w:rsidRPr="0044544A">
        <w:rPr>
          <w:i/>
          <w:szCs w:val="24"/>
        </w:rPr>
        <w:t>Control file</w:t>
      </w:r>
      <w:r>
        <w:rPr>
          <w:szCs w:val="24"/>
        </w:rPr>
        <w:t xml:space="preserve">, as none of its parameters or file names is altered, unless you wish to change </w:t>
      </w:r>
      <w:proofErr w:type="spellStart"/>
      <w:r w:rsidRPr="002F49B1">
        <w:rPr>
          <w:i/>
          <w:szCs w:val="24"/>
        </w:rPr>
        <w:t>BatchNum</w:t>
      </w:r>
      <w:proofErr w:type="spellEnd"/>
      <w:r>
        <w:rPr>
          <w:szCs w:val="24"/>
        </w:rPr>
        <w:t xml:space="preserve">, so that the previous output is not overwritten. Once the batch run has completed, the </w:t>
      </w:r>
      <w:r w:rsidRPr="0044544A">
        <w:rPr>
          <w:i/>
          <w:szCs w:val="24"/>
        </w:rPr>
        <w:t>Outputs</w:t>
      </w:r>
      <w:r>
        <w:rPr>
          <w:szCs w:val="24"/>
        </w:rPr>
        <w:t xml:space="preserve"> folder will contain two sets of files, one for each simulation.</w:t>
      </w:r>
    </w:p>
    <w:p w14:paraId="2B0AB57D" w14:textId="77777777" w:rsidR="0067520E" w:rsidRDefault="0067520E">
      <w:pPr>
        <w:rPr>
          <w:szCs w:val="24"/>
        </w:rPr>
      </w:pPr>
      <w:r>
        <w:rPr>
          <w:szCs w:val="24"/>
        </w:rPr>
        <w:t xml:space="preserve">Following similar editing procedures, the parameters for Experiment (d) may be added by again copying from </w:t>
      </w:r>
      <w:r w:rsidRPr="0044544A">
        <w:rPr>
          <w:i/>
          <w:szCs w:val="24"/>
        </w:rPr>
        <w:t>Simulation</w:t>
      </w:r>
      <w:r>
        <w:rPr>
          <w:szCs w:val="24"/>
        </w:rPr>
        <w:t xml:space="preserve"> 1 and renumbering as </w:t>
      </w:r>
      <w:r w:rsidRPr="0044544A">
        <w:rPr>
          <w:i/>
          <w:szCs w:val="24"/>
        </w:rPr>
        <w:t>Simulation</w:t>
      </w:r>
      <w:r>
        <w:rPr>
          <w:szCs w:val="24"/>
        </w:rPr>
        <w:t xml:space="preserve"> 3 (note that there will be just one line for </w:t>
      </w:r>
      <w:r w:rsidRPr="0044544A">
        <w:rPr>
          <w:i/>
          <w:szCs w:val="24"/>
        </w:rPr>
        <w:t>Simulation</w:t>
      </w:r>
      <w:r>
        <w:rPr>
          <w:szCs w:val="24"/>
        </w:rPr>
        <w:t xml:space="preserve"> 3 in the </w:t>
      </w:r>
      <w:proofErr w:type="spellStart"/>
      <w:r w:rsidRPr="0044544A">
        <w:rPr>
          <w:i/>
          <w:szCs w:val="24"/>
        </w:rPr>
        <w:t>SettlementFile</w:t>
      </w:r>
      <w:proofErr w:type="spellEnd"/>
      <w:r>
        <w:rPr>
          <w:szCs w:val="24"/>
        </w:rPr>
        <w:t xml:space="preserve">). The key change for Experiment (d) is to specify habitat-dependent mortality risk, and so in the </w:t>
      </w:r>
      <w:proofErr w:type="spellStart"/>
      <w:r w:rsidRPr="0044544A">
        <w:rPr>
          <w:i/>
          <w:szCs w:val="24"/>
        </w:rPr>
        <w:t>TransferFile</w:t>
      </w:r>
      <w:proofErr w:type="spellEnd"/>
      <w:r>
        <w:rPr>
          <w:szCs w:val="24"/>
        </w:rPr>
        <w:t xml:space="preserve">, the </w:t>
      </w:r>
      <w:proofErr w:type="spellStart"/>
      <w:r w:rsidRPr="0044544A">
        <w:rPr>
          <w:i/>
          <w:szCs w:val="24"/>
        </w:rPr>
        <w:t>SMtype</w:t>
      </w:r>
      <w:proofErr w:type="spellEnd"/>
      <w:r>
        <w:rPr>
          <w:szCs w:val="24"/>
        </w:rPr>
        <w:t xml:space="preserve"> column must be changed to 1, and the seven </w:t>
      </w:r>
      <w:proofErr w:type="spellStart"/>
      <w:r w:rsidRPr="0044544A">
        <w:rPr>
          <w:i/>
          <w:szCs w:val="24"/>
        </w:rPr>
        <w:t>MortHab</w:t>
      </w:r>
      <w:proofErr w:type="spellEnd"/>
      <w:r>
        <w:rPr>
          <w:szCs w:val="24"/>
        </w:rPr>
        <w:t xml:space="preserve"> columns must be set to 0, 0, 0, 0.01, 0.01, 0.02 and 0.05 in sequence.</w:t>
      </w:r>
    </w:p>
    <w:p w14:paraId="54E150DA" w14:textId="77777777" w:rsidR="0067520E" w:rsidRDefault="0067520E">
      <w:pPr>
        <w:rPr>
          <w:szCs w:val="24"/>
        </w:rPr>
      </w:pPr>
      <w:r>
        <w:rPr>
          <w:szCs w:val="24"/>
        </w:rPr>
        <w:t xml:space="preserve">For Experiment (c), it is important to ensure that the output data from the other experiments are not overwritten. This can be achieved either by creating a separate working directory for Experiment (c) (complete with its own </w:t>
      </w:r>
      <w:r w:rsidRPr="0044544A">
        <w:rPr>
          <w:i/>
          <w:szCs w:val="24"/>
        </w:rPr>
        <w:t>Inputs</w:t>
      </w:r>
      <w:r>
        <w:rPr>
          <w:szCs w:val="24"/>
        </w:rPr>
        <w:t xml:space="preserve">. </w:t>
      </w:r>
      <w:r w:rsidRPr="0044544A">
        <w:rPr>
          <w:i/>
          <w:szCs w:val="24"/>
        </w:rPr>
        <w:t>Outputs</w:t>
      </w:r>
      <w:r>
        <w:rPr>
          <w:szCs w:val="24"/>
        </w:rPr>
        <w:t xml:space="preserve"> and </w:t>
      </w:r>
      <w:proofErr w:type="spellStart"/>
      <w:r w:rsidRPr="0044544A">
        <w:rPr>
          <w:i/>
          <w:szCs w:val="24"/>
        </w:rPr>
        <w:t>Output_</w:t>
      </w:r>
      <w:r>
        <w:rPr>
          <w:i/>
          <w:szCs w:val="24"/>
        </w:rPr>
        <w:t>M</w:t>
      </w:r>
      <w:r w:rsidRPr="0044544A">
        <w:rPr>
          <w:i/>
          <w:szCs w:val="24"/>
        </w:rPr>
        <w:t>aps</w:t>
      </w:r>
      <w:proofErr w:type="spellEnd"/>
      <w:r>
        <w:rPr>
          <w:szCs w:val="24"/>
        </w:rPr>
        <w:t xml:space="preserve"> folders), or, in the same working directory, by allocating a different </w:t>
      </w:r>
      <w:proofErr w:type="spellStart"/>
      <w:r w:rsidRPr="005E5333">
        <w:rPr>
          <w:i/>
          <w:szCs w:val="24"/>
        </w:rPr>
        <w:t>BatchNum</w:t>
      </w:r>
      <w:proofErr w:type="spellEnd"/>
      <w:r>
        <w:rPr>
          <w:szCs w:val="24"/>
        </w:rPr>
        <w:t xml:space="preserve"> to Experiment (c). Here, we will follow the second option.</w:t>
      </w:r>
    </w:p>
    <w:p w14:paraId="62E7B03B" w14:textId="77777777" w:rsidR="0067520E" w:rsidRDefault="0067520E">
      <w:pPr>
        <w:rPr>
          <w:szCs w:val="24"/>
        </w:rPr>
      </w:pPr>
      <w:r>
        <w:rPr>
          <w:szCs w:val="24"/>
        </w:rPr>
        <w:t xml:space="preserve">Make copies of all the batch input files (except the </w:t>
      </w:r>
      <w:proofErr w:type="spellStart"/>
      <w:r w:rsidRPr="0044544A">
        <w:rPr>
          <w:i/>
          <w:szCs w:val="24"/>
        </w:rPr>
        <w:t>LandFile</w:t>
      </w:r>
      <w:proofErr w:type="spellEnd"/>
      <w:r>
        <w:rPr>
          <w:szCs w:val="24"/>
        </w:rPr>
        <w:t xml:space="preserve"> and the raster files), and name them </w:t>
      </w:r>
      <w:r w:rsidRPr="0044544A">
        <w:rPr>
          <w:i/>
          <w:szCs w:val="24"/>
        </w:rPr>
        <w:t>…_ex4C.txt</w:t>
      </w:r>
      <w:r>
        <w:rPr>
          <w:szCs w:val="24"/>
        </w:rPr>
        <w:t xml:space="preserve">. In the new </w:t>
      </w:r>
      <w:r w:rsidRPr="0044544A">
        <w:rPr>
          <w:i/>
          <w:szCs w:val="24"/>
        </w:rPr>
        <w:t>Control file</w:t>
      </w:r>
      <w:r>
        <w:rPr>
          <w:szCs w:val="24"/>
        </w:rPr>
        <w:t xml:space="preserve">, set </w:t>
      </w:r>
      <w:proofErr w:type="spellStart"/>
      <w:r w:rsidRPr="002F49B1">
        <w:rPr>
          <w:i/>
          <w:szCs w:val="24"/>
        </w:rPr>
        <w:t>BatchNum</w:t>
      </w:r>
      <w:proofErr w:type="spellEnd"/>
      <w:r>
        <w:rPr>
          <w:szCs w:val="24"/>
        </w:rPr>
        <w:t xml:space="preserve"> to some previously unused number, e.g. 99, set </w:t>
      </w:r>
      <w:r w:rsidRPr="0044544A">
        <w:rPr>
          <w:i/>
          <w:szCs w:val="24"/>
        </w:rPr>
        <w:t>Reproduction</w:t>
      </w:r>
      <w:r>
        <w:rPr>
          <w:szCs w:val="24"/>
        </w:rPr>
        <w:t xml:space="preserve"> to 0, and add ‘C’ to all the file names (except the </w:t>
      </w:r>
      <w:proofErr w:type="spellStart"/>
      <w:r w:rsidRPr="005522A6">
        <w:rPr>
          <w:i/>
          <w:szCs w:val="24"/>
        </w:rPr>
        <w:t>LandFile</w:t>
      </w:r>
      <w:proofErr w:type="spellEnd"/>
      <w:r>
        <w:rPr>
          <w:szCs w:val="24"/>
        </w:rPr>
        <w:t xml:space="preserve">) to ensure that the new input files are processed. Edit each of the new files, removing all but the line(s) from </w:t>
      </w:r>
      <w:r w:rsidRPr="0044544A">
        <w:rPr>
          <w:i/>
          <w:szCs w:val="24"/>
        </w:rPr>
        <w:t>Simulation</w:t>
      </w:r>
      <w:r>
        <w:rPr>
          <w:szCs w:val="24"/>
        </w:rPr>
        <w:t xml:space="preserve"> 1. Also make the following edits: change </w:t>
      </w:r>
      <w:r w:rsidRPr="0044544A">
        <w:rPr>
          <w:i/>
          <w:szCs w:val="24"/>
        </w:rPr>
        <w:t>K1</w:t>
      </w:r>
      <w:r>
        <w:rPr>
          <w:szCs w:val="24"/>
        </w:rPr>
        <w:t xml:space="preserve"> from 10 to 5 in the </w:t>
      </w:r>
      <w:proofErr w:type="spellStart"/>
      <w:r w:rsidRPr="0044544A">
        <w:rPr>
          <w:i/>
          <w:szCs w:val="24"/>
        </w:rPr>
        <w:t>ParameterFile</w:t>
      </w:r>
      <w:proofErr w:type="spellEnd"/>
      <w:r>
        <w:rPr>
          <w:szCs w:val="24"/>
        </w:rPr>
        <w:t xml:space="preserve">; change the name of the </w:t>
      </w:r>
      <w:proofErr w:type="spellStart"/>
      <w:r w:rsidRPr="0044544A">
        <w:rPr>
          <w:i/>
          <w:szCs w:val="24"/>
        </w:rPr>
        <w:t>TransMatrixFile</w:t>
      </w:r>
      <w:proofErr w:type="spellEnd"/>
      <w:r>
        <w:rPr>
          <w:szCs w:val="24"/>
        </w:rPr>
        <w:t xml:space="preserve"> in the </w:t>
      </w:r>
      <w:proofErr w:type="spellStart"/>
      <w:r w:rsidRPr="0044544A">
        <w:rPr>
          <w:i/>
          <w:szCs w:val="24"/>
        </w:rPr>
        <w:t>StageStructFile</w:t>
      </w:r>
      <w:proofErr w:type="spellEnd"/>
      <w:r>
        <w:rPr>
          <w:szCs w:val="24"/>
        </w:rPr>
        <w:t xml:space="preserve">, and in the new </w:t>
      </w:r>
      <w:proofErr w:type="spellStart"/>
      <w:r w:rsidRPr="00984BDA">
        <w:rPr>
          <w:i/>
          <w:szCs w:val="24"/>
        </w:rPr>
        <w:t>TransMatrixFile</w:t>
      </w:r>
      <w:proofErr w:type="spellEnd"/>
      <w:r>
        <w:rPr>
          <w:szCs w:val="24"/>
        </w:rPr>
        <w:t xml:space="preserve"> itself, set the fecundity of stage 2 to 2.5; change </w:t>
      </w:r>
      <w:proofErr w:type="spellStart"/>
      <w:r>
        <w:rPr>
          <w:i/>
          <w:szCs w:val="24"/>
        </w:rPr>
        <w:t>FindMate</w:t>
      </w:r>
      <w:proofErr w:type="spellEnd"/>
      <w:r>
        <w:rPr>
          <w:szCs w:val="24"/>
        </w:rPr>
        <w:t xml:space="preserve"> to 0 in the </w:t>
      </w:r>
      <w:proofErr w:type="spellStart"/>
      <w:r w:rsidRPr="0044544A">
        <w:rPr>
          <w:i/>
          <w:szCs w:val="24"/>
        </w:rPr>
        <w:t>SettlementFile</w:t>
      </w:r>
      <w:proofErr w:type="spellEnd"/>
      <w:r>
        <w:rPr>
          <w:szCs w:val="24"/>
        </w:rPr>
        <w:t xml:space="preserve">; change </w:t>
      </w:r>
      <w:proofErr w:type="spellStart"/>
      <w:r w:rsidRPr="0044544A">
        <w:rPr>
          <w:i/>
          <w:szCs w:val="24"/>
        </w:rPr>
        <w:t>IndsHa</w:t>
      </w:r>
      <w:proofErr w:type="spellEnd"/>
      <w:r>
        <w:rPr>
          <w:szCs w:val="24"/>
        </w:rPr>
        <w:t xml:space="preserve"> to 5</w:t>
      </w:r>
      <w:r w:rsidRPr="00E732A7">
        <w:rPr>
          <w:szCs w:val="24"/>
        </w:rPr>
        <w:t xml:space="preserve"> </w:t>
      </w:r>
      <w:r>
        <w:rPr>
          <w:szCs w:val="24"/>
        </w:rPr>
        <w:t xml:space="preserve">in the </w:t>
      </w:r>
      <w:proofErr w:type="spellStart"/>
      <w:r w:rsidRPr="0044544A">
        <w:rPr>
          <w:i/>
          <w:szCs w:val="24"/>
        </w:rPr>
        <w:t>InitialisationFile</w:t>
      </w:r>
      <w:proofErr w:type="spellEnd"/>
      <w:r>
        <w:rPr>
          <w:szCs w:val="24"/>
        </w:rPr>
        <w:t xml:space="preserve">. Run the batch, taking care to select the new </w:t>
      </w:r>
      <w:r w:rsidRPr="00AF395C">
        <w:rPr>
          <w:i/>
          <w:szCs w:val="24"/>
        </w:rPr>
        <w:t>Control file</w:t>
      </w:r>
      <w:r>
        <w:rPr>
          <w:szCs w:val="24"/>
        </w:rPr>
        <w:t xml:space="preserve">, and, </w:t>
      </w:r>
      <w:proofErr w:type="gramStart"/>
      <w:r>
        <w:rPr>
          <w:szCs w:val="24"/>
        </w:rPr>
        <w:t>provided that</w:t>
      </w:r>
      <w:proofErr w:type="gramEnd"/>
      <w:r>
        <w:rPr>
          <w:szCs w:val="24"/>
        </w:rPr>
        <w:t xml:space="preserve"> there are no errors, at the end of the batch run, a further set of output files for </w:t>
      </w:r>
      <w:r w:rsidRPr="005E5333">
        <w:rPr>
          <w:i/>
          <w:szCs w:val="24"/>
        </w:rPr>
        <w:t>Batch99_</w:t>
      </w:r>
      <w:r w:rsidRPr="007D6E6D">
        <w:rPr>
          <w:i/>
          <w:szCs w:val="24"/>
        </w:rPr>
        <w:t>Sim0</w:t>
      </w:r>
      <w:r w:rsidRPr="0044544A">
        <w:rPr>
          <w:i/>
          <w:szCs w:val="24"/>
        </w:rPr>
        <w:t>_...</w:t>
      </w:r>
      <w:r>
        <w:rPr>
          <w:szCs w:val="24"/>
        </w:rPr>
        <w:t xml:space="preserve"> will have been created in the Outputs folder.</w:t>
      </w:r>
    </w:p>
    <w:p w14:paraId="737816E0" w14:textId="77777777" w:rsidR="005C0200" w:rsidRDefault="005C0200">
      <w:pPr>
        <w:spacing w:after="200" w:line="276" w:lineRule="auto"/>
        <w:jc w:val="left"/>
        <w:rPr>
          <w:b/>
          <w:sz w:val="28"/>
        </w:rPr>
      </w:pPr>
      <w:bookmarkStart w:id="727" w:name="_Toc457377030"/>
      <w:r>
        <w:lastRenderedPageBreak/>
        <w:br w:type="page"/>
      </w:r>
    </w:p>
    <w:p w14:paraId="661B5CB0" w14:textId="0AB8ED66" w:rsidR="005C0200" w:rsidRPr="00D123FB" w:rsidRDefault="005C0200" w:rsidP="005C0200">
      <w:pPr>
        <w:pStyle w:val="Heading2"/>
        <w:numPr>
          <w:ilvl w:val="1"/>
          <w:numId w:val="14"/>
        </w:numPr>
      </w:pPr>
      <w:bookmarkStart w:id="728" w:name="_Toc54110105"/>
      <w:r w:rsidRPr="00D123FB">
        <w:lastRenderedPageBreak/>
        <w:t xml:space="preserve">Exercise </w:t>
      </w:r>
      <w:bookmarkEnd w:id="727"/>
      <w:r>
        <w:t>5</w:t>
      </w:r>
      <w:bookmarkEnd w:id="728"/>
      <w:r w:rsidRPr="00D123FB">
        <w:t xml:space="preserve"> </w:t>
      </w:r>
    </w:p>
    <w:p w14:paraId="42BFB6B6" w14:textId="77777777" w:rsidR="005C0200" w:rsidRPr="00D123FB" w:rsidRDefault="005C0200" w:rsidP="005C0200">
      <w:pPr>
        <w:pStyle w:val="Heading3"/>
        <w:numPr>
          <w:ilvl w:val="2"/>
          <w:numId w:val="14"/>
        </w:numPr>
      </w:pPr>
      <w:bookmarkStart w:id="729" w:name="_Toc54110106"/>
      <w:r>
        <w:t xml:space="preserve">Introduction to genetics in </w:t>
      </w:r>
      <w:proofErr w:type="spellStart"/>
      <w:r w:rsidRPr="00D123FB">
        <w:t>RangeShifter</w:t>
      </w:r>
      <w:proofErr w:type="spellEnd"/>
      <w:r>
        <w:t xml:space="preserve"> v2</w:t>
      </w:r>
      <w:bookmarkEnd w:id="729"/>
    </w:p>
    <w:p w14:paraId="4FD137BD" w14:textId="72E86046" w:rsidR="005C0200" w:rsidRDefault="005C0200" w:rsidP="005C0200">
      <w:r>
        <w:t>The aim of</w:t>
      </w:r>
      <w:r w:rsidRPr="00D123FB">
        <w:t xml:space="preserve"> </w:t>
      </w:r>
      <w:r>
        <w:t>this exercise is to learn how density-dependent emigration and settlement rules can evolve together in an uncertain environment</w:t>
      </w:r>
      <w:r w:rsidRPr="00D123FB">
        <w:t xml:space="preserve">, </w:t>
      </w:r>
      <w:r>
        <w:t xml:space="preserve">and how they are influenced by the genetic architecture underpinning the phenotypic traits which define the rules. To complete the exercise, you will need to build upon knowledge of how to set up batch input from Exercise 4, and to refer to the background information on genetics </w:t>
      </w:r>
      <w:r w:rsidR="00A95055">
        <w:t>(</w:t>
      </w:r>
      <w:hyperlink w:anchor="_Genetics" w:history="1">
        <w:r w:rsidR="00A95055" w:rsidRPr="00A0663E">
          <w:rPr>
            <w:rStyle w:val="Hyperlink"/>
            <w:color w:val="0000FF"/>
          </w:rPr>
          <w:t>see 2.6</w:t>
        </w:r>
      </w:hyperlink>
      <w:r w:rsidR="00A95055">
        <w:t>)</w:t>
      </w:r>
      <w:r>
        <w:t xml:space="preserve"> in the manual and the template spreadsheets in the </w:t>
      </w:r>
      <w:proofErr w:type="spellStart"/>
      <w:r w:rsidRPr="00F3526D">
        <w:rPr>
          <w:i/>
        </w:rPr>
        <w:t>Batchmode</w:t>
      </w:r>
      <w:proofErr w:type="spellEnd"/>
      <w:r>
        <w:t xml:space="preserve"> folder, especially with regard to how to set up the </w:t>
      </w:r>
      <w:proofErr w:type="spellStart"/>
      <w:r w:rsidRPr="00F3526D">
        <w:rPr>
          <w:i/>
        </w:rPr>
        <w:t>GeneticsFile</w:t>
      </w:r>
      <w:proofErr w:type="spellEnd"/>
      <w:r>
        <w:t xml:space="preserve"> and the </w:t>
      </w:r>
      <w:del w:id="730" w:author="Pannetier, Theo" w:date="2024-06-08T19:22:00Z">
        <w:r w:rsidRPr="00F3526D" w:rsidDel="00A27D76">
          <w:rPr>
            <w:i/>
          </w:rPr>
          <w:delText>Archfile</w:delText>
        </w:r>
      </w:del>
      <w:proofErr w:type="spellStart"/>
      <w:ins w:id="731" w:author="Pannetier, Theo" w:date="2024-06-08T19:22:00Z">
        <w:r w:rsidR="00A27D76">
          <w:rPr>
            <w:i/>
          </w:rPr>
          <w:t>TraitsFile</w:t>
        </w:r>
      </w:ins>
      <w:proofErr w:type="spellEnd"/>
      <w:r>
        <w:t xml:space="preserve">. Additionally, you will gain further familiarity with some of the output files which </w:t>
      </w:r>
      <w:proofErr w:type="spellStart"/>
      <w:r w:rsidRPr="00D123FB">
        <w:t>RangeShifter</w:t>
      </w:r>
      <w:proofErr w:type="spellEnd"/>
      <w:r w:rsidRPr="00D123FB">
        <w:t xml:space="preserve"> </w:t>
      </w:r>
      <w:r>
        <w:t xml:space="preserve">can </w:t>
      </w:r>
      <w:proofErr w:type="gramStart"/>
      <w:r>
        <w:t>produce, and</w:t>
      </w:r>
      <w:proofErr w:type="gramEnd"/>
      <w:r>
        <w:t xml:space="preserve"> develop some techniques for visualising the output.</w:t>
      </w:r>
    </w:p>
    <w:p w14:paraId="28541C69" w14:textId="77777777" w:rsidR="005C0200" w:rsidRDefault="005C0200" w:rsidP="005C0200">
      <w:pPr>
        <w:pStyle w:val="Heading4"/>
      </w:pPr>
      <w:r>
        <w:t>The model system</w:t>
      </w:r>
    </w:p>
    <w:p w14:paraId="3DD2BE50" w14:textId="77777777" w:rsidR="005C0200" w:rsidRDefault="005C0200" w:rsidP="005C0200">
      <w:pPr>
        <w:rPr>
          <w:szCs w:val="24"/>
        </w:rPr>
      </w:pPr>
      <w:r>
        <w:rPr>
          <w:szCs w:val="24"/>
        </w:rPr>
        <w:t xml:space="preserve">Set up batch files in the </w:t>
      </w:r>
      <w:r w:rsidRPr="0044544A">
        <w:rPr>
          <w:i/>
          <w:szCs w:val="24"/>
        </w:rPr>
        <w:t>Inputs</w:t>
      </w:r>
      <w:r>
        <w:rPr>
          <w:szCs w:val="24"/>
        </w:rPr>
        <w:t xml:space="preserve"> folder to specify a cell-based model (see templates for the requirements for a cell-based and stage-structured model; note that required columns depend on model type) having the following characteristics:</w:t>
      </w:r>
    </w:p>
    <w:p w14:paraId="58DBD88E" w14:textId="77777777" w:rsidR="005C0200" w:rsidRDefault="005C0200" w:rsidP="005C0200">
      <w:pPr>
        <w:pStyle w:val="Normalnumbered"/>
      </w:pPr>
      <w:r>
        <w:t xml:space="preserve">The artificially generated landscape is </w:t>
      </w:r>
      <w:r w:rsidRPr="006A763B">
        <w:t xml:space="preserve">100 rows by 100 </w:t>
      </w:r>
      <w:proofErr w:type="gramStart"/>
      <w:r w:rsidRPr="006A763B">
        <w:t>columns, and</w:t>
      </w:r>
      <w:proofErr w:type="gramEnd"/>
      <w:r w:rsidRPr="006A763B">
        <w:t xml:space="preserve"> contains 1% suitable </w:t>
      </w:r>
      <w:r>
        <w:t xml:space="preserve">discrete </w:t>
      </w:r>
      <w:r w:rsidRPr="006A763B">
        <w:t>habitat located at random</w:t>
      </w:r>
      <w:r>
        <w:t>. There is an annual local extinction probability of 15%. The landscape should have reflective boundaries (</w:t>
      </w:r>
      <w:r w:rsidRPr="001D7F06">
        <w:rPr>
          <w:i/>
        </w:rPr>
        <w:t>Absorbing</w:t>
      </w:r>
      <w:r>
        <w:t xml:space="preserve"> = 0 in the </w:t>
      </w:r>
      <w:proofErr w:type="spellStart"/>
      <w:r w:rsidRPr="001D7F06">
        <w:rPr>
          <w:i/>
        </w:rPr>
        <w:t>ParameterFile</w:t>
      </w:r>
      <w:proofErr w:type="spellEnd"/>
      <w:r>
        <w:t>).</w:t>
      </w:r>
    </w:p>
    <w:p w14:paraId="050FA318" w14:textId="77777777" w:rsidR="005C0200" w:rsidRPr="009F0226" w:rsidRDefault="005C0200" w:rsidP="005C0200">
      <w:pPr>
        <w:pStyle w:val="Normalnumbered"/>
      </w:pPr>
      <w:r w:rsidRPr="009F0226">
        <w:t xml:space="preserve">The demography of the species is sexual (simple model) and stage-structured, having just two stages (juveniles and adults). Maximum fecundity is 6.0 (set in the </w:t>
      </w:r>
      <w:proofErr w:type="spellStart"/>
      <w:r w:rsidRPr="009F0226">
        <w:rPr>
          <w:i/>
        </w:rPr>
        <w:t>TransMatrixFile</w:t>
      </w:r>
      <w:proofErr w:type="spellEnd"/>
      <w:r w:rsidRPr="009F0226">
        <w:t xml:space="preserve">) and density-dependent (but not stage-dependent). For the suitable habitat, set the </w:t>
      </w:r>
      <w:r w:rsidRPr="009F0226">
        <w:rPr>
          <w:i/>
        </w:rPr>
        <w:t>1/b</w:t>
      </w:r>
      <w:r w:rsidRPr="009F0226">
        <w:t xml:space="preserve"> parameter to 50 </w:t>
      </w:r>
      <w:proofErr w:type="spellStart"/>
      <w:r w:rsidRPr="009F0226">
        <w:t>inds</w:t>
      </w:r>
      <w:proofErr w:type="spellEnd"/>
      <w:r w:rsidRPr="009F0226">
        <w:t xml:space="preserve">/ha (NB </w:t>
      </w:r>
      <w:r w:rsidRPr="009F0226">
        <w:rPr>
          <w:i/>
        </w:rPr>
        <w:t>1/b</w:t>
      </w:r>
      <w:r w:rsidRPr="009F0226">
        <w:t xml:space="preserve"> is represented by the column </w:t>
      </w:r>
      <w:r w:rsidRPr="009F0226">
        <w:rPr>
          <w:i/>
        </w:rPr>
        <w:t>K1</w:t>
      </w:r>
      <w:r w:rsidRPr="009F0226">
        <w:t xml:space="preserve"> in the </w:t>
      </w:r>
      <w:proofErr w:type="spellStart"/>
      <w:r w:rsidRPr="009F0226">
        <w:rPr>
          <w:i/>
        </w:rPr>
        <w:t>ParameterFile</w:t>
      </w:r>
      <w:proofErr w:type="spellEnd"/>
      <w:r w:rsidRPr="009F0226">
        <w:t>).</w:t>
      </w:r>
    </w:p>
    <w:p w14:paraId="2AB797BE" w14:textId="77777777" w:rsidR="00A27D76" w:rsidRDefault="005C0200" w:rsidP="005C0200">
      <w:pPr>
        <w:pStyle w:val="Normalnumbered"/>
        <w:rPr>
          <w:ins w:id="732" w:author="Pannetier, Theo" w:date="2024-06-08T19:23:00Z"/>
        </w:rPr>
      </w:pPr>
      <w:r w:rsidRPr="009F0226">
        <w:t xml:space="preserve">Emigration is density-dependent, sex-dependent and exhibits individual variability. Only the juvenile stage may emigrate. The initial trait distributions </w:t>
      </w:r>
      <w:del w:id="733" w:author="Pannetier, Theo" w:date="2024-06-08T19:21:00Z">
        <w:r w:rsidRPr="009F0226" w:rsidDel="00A27D76">
          <w:delText xml:space="preserve">are </w:delText>
        </w:r>
      </w:del>
      <w:ins w:id="734" w:author="Pannetier, Theo" w:date="2024-06-08T19:21:00Z">
        <w:r w:rsidR="00A27D76">
          <w:t>(</w:t>
        </w:r>
      </w:ins>
      <w:r w:rsidRPr="009F0226">
        <w:t>the same for both sexes</w:t>
      </w:r>
      <w:ins w:id="735" w:author="Pannetier, Theo" w:date="2024-06-08T19:21:00Z">
        <w:r w:rsidR="00A27D76">
          <w:t>)</w:t>
        </w:r>
      </w:ins>
      <w:del w:id="736" w:author="Pannetier, Theo" w:date="2024-06-08T19:21:00Z">
        <w:r w:rsidRPr="009F0226" w:rsidDel="00A27D76">
          <w:delText xml:space="preserve">, and </w:delText>
        </w:r>
      </w:del>
      <w:r w:rsidRPr="009F0226">
        <w:t xml:space="preserve">should be </w:t>
      </w:r>
      <w:ins w:id="737" w:author="Pannetier, Theo" w:date="2024-06-08T19:21:00Z">
        <w:r w:rsidR="00A27D76">
          <w:t>normal distributions with the following parameters:</w:t>
        </w:r>
      </w:ins>
      <w:del w:id="738" w:author="Pannetier, Theo" w:date="2024-06-08T19:23:00Z">
        <w:r w:rsidRPr="009F0226" w:rsidDel="00A27D76">
          <w:delText xml:space="preserve">set as follows </w:delText>
        </w:r>
      </w:del>
    </w:p>
    <w:p w14:paraId="4022BC0A" w14:textId="63C0D4B3" w:rsidR="00A27D76" w:rsidRPr="00A27D76" w:rsidRDefault="005C0200" w:rsidP="00A27D76">
      <w:pPr>
        <w:pStyle w:val="Normalnumbered"/>
        <w:numPr>
          <w:ilvl w:val="1"/>
          <w:numId w:val="65"/>
        </w:numPr>
        <w:rPr>
          <w:ins w:id="739" w:author="Pannetier, Theo" w:date="2024-06-08T19:23:00Z"/>
          <w:rPrChange w:id="740" w:author="Pannetier, Theo" w:date="2024-06-08T19:23:00Z">
            <w:rPr>
              <w:ins w:id="741" w:author="Pannetier, Theo" w:date="2024-06-08T19:23:00Z"/>
              <w:i/>
            </w:rPr>
          </w:rPrChange>
        </w:rPr>
      </w:pPr>
      <w:r w:rsidRPr="009F0226">
        <w:rPr>
          <w:i/>
        </w:rPr>
        <w:t>D0</w:t>
      </w:r>
      <w:ins w:id="742" w:author="Pannetier, Theo" w:date="2024-06-08T19:23:00Z">
        <w:r w:rsidR="00A27D76">
          <w:rPr>
            <w:i/>
          </w:rPr>
          <w:t xml:space="preserve"> m</w:t>
        </w:r>
      </w:ins>
      <w:del w:id="743" w:author="Pannetier, Theo" w:date="2024-06-08T19:23:00Z">
        <w:r w:rsidRPr="009F0226" w:rsidDel="00A27D76">
          <w:rPr>
            <w:i/>
          </w:rPr>
          <w:delText>M</w:delText>
        </w:r>
      </w:del>
      <w:r w:rsidRPr="009F0226">
        <w:rPr>
          <w:i/>
        </w:rPr>
        <w:t>ean</w:t>
      </w:r>
      <w:r w:rsidRPr="009F0226">
        <w:t> = 0.</w:t>
      </w:r>
      <w:ins w:id="744" w:author="Pannetier, Theo" w:date="2024-06-08T19:24:00Z">
        <w:r w:rsidR="00A27D76">
          <w:t>0</w:t>
        </w:r>
      </w:ins>
      <w:r w:rsidRPr="009F0226">
        <w:t>5</w:t>
      </w:r>
      <w:del w:id="745" w:author="Pannetier, Theo" w:date="2024-06-08T19:23:00Z">
        <w:r w:rsidRPr="009F0226" w:rsidDel="00A27D76">
          <w:delText xml:space="preserve">, </w:delText>
        </w:r>
        <w:r w:rsidRPr="009F0226" w:rsidDel="00A27D76">
          <w:rPr>
            <w:i/>
          </w:rPr>
          <w:delText>D0SD</w:delText>
        </w:r>
      </w:del>
      <w:ins w:id="746" w:author="Pannetier, Theo" w:date="2024-06-08T19:23:00Z">
        <w:r w:rsidR="00A27D76">
          <w:rPr>
            <w:i/>
          </w:rPr>
          <w:t>s.d.</w:t>
        </w:r>
      </w:ins>
      <w:r w:rsidRPr="009F0226">
        <w:t> = 0.</w:t>
      </w:r>
      <w:ins w:id="747" w:author="Pannetier, Theo" w:date="2024-06-08T19:24:00Z">
        <w:r w:rsidR="00A27D76">
          <w:t>0</w:t>
        </w:r>
      </w:ins>
      <w:r w:rsidRPr="009F0226">
        <w:t xml:space="preserve">1, </w:t>
      </w:r>
      <w:del w:id="748" w:author="Pannetier, Theo" w:date="2024-06-08T19:21:00Z">
        <w:r w:rsidRPr="009F0226" w:rsidDel="00A27D76">
          <w:rPr>
            <w:i/>
          </w:rPr>
          <w:delText>D0Scale</w:delText>
        </w:r>
        <w:r w:rsidRPr="009F0226" w:rsidDel="00A27D76">
          <w:delText> = 0.1,</w:delText>
        </w:r>
        <w:r w:rsidRPr="009F0226" w:rsidDel="00A27D76">
          <w:rPr>
            <w:i/>
          </w:rPr>
          <w:delText xml:space="preserve"> </w:delText>
        </w:r>
      </w:del>
    </w:p>
    <w:p w14:paraId="337E66D7" w14:textId="77777777" w:rsidR="00A27D76" w:rsidRPr="00A27D76" w:rsidRDefault="00A27D76" w:rsidP="00A27D76">
      <w:pPr>
        <w:pStyle w:val="Normalnumbered"/>
        <w:numPr>
          <w:ilvl w:val="1"/>
          <w:numId w:val="65"/>
        </w:numPr>
        <w:rPr>
          <w:ins w:id="749" w:author="Pannetier, Theo" w:date="2024-06-08T19:24:00Z"/>
          <w:rPrChange w:id="750" w:author="Pannetier, Theo" w:date="2024-06-08T19:24:00Z">
            <w:rPr>
              <w:ins w:id="751" w:author="Pannetier, Theo" w:date="2024-06-08T19:24:00Z"/>
              <w:i/>
            </w:rPr>
          </w:rPrChange>
        </w:rPr>
      </w:pPr>
      <w:r w:rsidRPr="009F0226">
        <w:rPr>
          <w:i/>
        </w:rPr>
        <w:t>A</w:t>
      </w:r>
      <w:r w:rsidR="005C0200" w:rsidRPr="009F0226">
        <w:rPr>
          <w:i/>
        </w:rPr>
        <w:t>lpha</w:t>
      </w:r>
      <w:ins w:id="752" w:author="Pannetier, Theo" w:date="2024-06-08T19:23:00Z">
        <w:r>
          <w:rPr>
            <w:i/>
          </w:rPr>
          <w:t xml:space="preserve"> m</w:t>
        </w:r>
      </w:ins>
      <w:del w:id="753" w:author="Pannetier, Theo" w:date="2024-06-08T19:23:00Z">
        <w:r w:rsidR="005C0200" w:rsidRPr="009F0226" w:rsidDel="00A27D76">
          <w:rPr>
            <w:i/>
          </w:rPr>
          <w:delText>M</w:delText>
        </w:r>
      </w:del>
      <w:r w:rsidR="005C0200" w:rsidRPr="009F0226">
        <w:rPr>
          <w:i/>
        </w:rPr>
        <w:t>ean</w:t>
      </w:r>
      <w:r w:rsidR="005C0200" w:rsidRPr="009F0226">
        <w:t> = </w:t>
      </w:r>
      <w:ins w:id="754" w:author="Pannetier, Theo" w:date="2024-06-08T19:23:00Z">
        <w:r>
          <w:t>2</w:t>
        </w:r>
      </w:ins>
      <w:del w:id="755" w:author="Pannetier, Theo" w:date="2024-06-08T19:23:00Z">
        <w:r w:rsidR="005C0200" w:rsidRPr="009F0226" w:rsidDel="00A27D76">
          <w:delText>1</w:delText>
        </w:r>
      </w:del>
      <w:r w:rsidR="005C0200" w:rsidRPr="009F0226">
        <w:t xml:space="preserve">0.0, </w:t>
      </w:r>
      <w:del w:id="756" w:author="Pannetier, Theo" w:date="2024-06-08T19:24:00Z">
        <w:r w:rsidR="005C0200" w:rsidRPr="009F0226" w:rsidDel="00A27D76">
          <w:rPr>
            <w:i/>
          </w:rPr>
          <w:delText>alphaSD</w:delText>
        </w:r>
      </w:del>
      <w:proofErr w:type="spellStart"/>
      <w:ins w:id="757" w:author="Pannetier, Theo" w:date="2024-06-08T19:24:00Z">
        <w:r>
          <w:rPr>
            <w:i/>
          </w:rPr>
          <w:t>s.d.</w:t>
        </w:r>
      </w:ins>
      <w:proofErr w:type="spellEnd"/>
      <w:r w:rsidR="005C0200" w:rsidRPr="009F0226">
        <w:t> = </w:t>
      </w:r>
      <w:ins w:id="758" w:author="Pannetier, Theo" w:date="2024-06-08T19:24:00Z">
        <w:r>
          <w:t>4</w:t>
        </w:r>
      </w:ins>
      <w:del w:id="759" w:author="Pannetier, Theo" w:date="2024-06-08T19:24:00Z">
        <w:r w:rsidR="005C0200" w:rsidRPr="009F0226" w:rsidDel="00A27D76">
          <w:delText>2</w:delText>
        </w:r>
      </w:del>
      <w:r w:rsidR="005C0200" w:rsidRPr="009F0226">
        <w:t xml:space="preserve">.0, </w:t>
      </w:r>
      <w:del w:id="760" w:author="Pannetier, Theo" w:date="2024-06-08T19:21:00Z">
        <w:r w:rsidR="005C0200" w:rsidRPr="009F0226" w:rsidDel="00A27D76">
          <w:rPr>
            <w:i/>
          </w:rPr>
          <w:delText>alphaScale</w:delText>
        </w:r>
        <w:r w:rsidR="005C0200" w:rsidRPr="009F0226" w:rsidDel="00A27D76">
          <w:delText> = 2.0,</w:delText>
        </w:r>
        <w:r w:rsidR="005C0200" w:rsidRPr="009F0226" w:rsidDel="00A27D76">
          <w:rPr>
            <w:i/>
          </w:rPr>
          <w:delText xml:space="preserve"> </w:delText>
        </w:r>
      </w:del>
    </w:p>
    <w:p w14:paraId="43F08B96" w14:textId="5F0E325E" w:rsidR="005C0200" w:rsidRPr="009F0226" w:rsidRDefault="00A27D76">
      <w:pPr>
        <w:pStyle w:val="Normalnumbered"/>
        <w:numPr>
          <w:ilvl w:val="1"/>
          <w:numId w:val="65"/>
        </w:numPr>
        <w:pPrChange w:id="761" w:author="Pannetier, Theo" w:date="2024-06-08T19:23:00Z">
          <w:pPr>
            <w:pStyle w:val="Normalnumbered"/>
          </w:pPr>
        </w:pPrChange>
      </w:pPr>
      <w:r w:rsidRPr="009F0226">
        <w:rPr>
          <w:i/>
        </w:rPr>
        <w:t>B</w:t>
      </w:r>
      <w:r w:rsidR="005C0200" w:rsidRPr="009F0226">
        <w:rPr>
          <w:i/>
        </w:rPr>
        <w:t>eta</w:t>
      </w:r>
      <w:ins w:id="762" w:author="Pannetier, Theo" w:date="2024-06-08T19:25:00Z">
        <w:r>
          <w:rPr>
            <w:i/>
          </w:rPr>
          <w:t xml:space="preserve"> m</w:t>
        </w:r>
      </w:ins>
      <w:del w:id="763" w:author="Pannetier, Theo" w:date="2024-06-08T19:25:00Z">
        <w:r w:rsidR="005C0200" w:rsidRPr="009F0226" w:rsidDel="00A27D76">
          <w:rPr>
            <w:i/>
          </w:rPr>
          <w:delText>M</w:delText>
        </w:r>
      </w:del>
      <w:r w:rsidR="005C0200" w:rsidRPr="009F0226">
        <w:rPr>
          <w:i/>
        </w:rPr>
        <w:t>ean</w:t>
      </w:r>
      <w:r w:rsidR="005C0200" w:rsidRPr="009F0226">
        <w:t> = </w:t>
      </w:r>
      <w:ins w:id="764" w:author="Pannetier, Theo" w:date="2024-06-08T19:25:00Z">
        <w:r>
          <w:t>0.2</w:t>
        </w:r>
      </w:ins>
      <w:del w:id="765" w:author="Pannetier, Theo" w:date="2024-06-08T19:25:00Z">
        <w:r w:rsidR="005C0200" w:rsidRPr="009F0226" w:rsidDel="00A27D76">
          <w:delText>1.0</w:delText>
        </w:r>
      </w:del>
      <w:r w:rsidR="005C0200" w:rsidRPr="009F0226">
        <w:t xml:space="preserve">, </w:t>
      </w:r>
      <w:proofErr w:type="spellStart"/>
      <w:ins w:id="766" w:author="Pannetier, Theo" w:date="2024-06-08T19:25:00Z">
        <w:r>
          <w:rPr>
            <w:i/>
          </w:rPr>
          <w:t>s.d.</w:t>
        </w:r>
      </w:ins>
      <w:proofErr w:type="spellEnd"/>
      <w:del w:id="767" w:author="Pannetier, Theo" w:date="2024-06-08T19:25:00Z">
        <w:r w:rsidR="005C0200" w:rsidRPr="009F0226" w:rsidDel="00A27D76">
          <w:rPr>
            <w:i/>
          </w:rPr>
          <w:delText>betaSD</w:delText>
        </w:r>
      </w:del>
      <w:r w:rsidR="005C0200" w:rsidRPr="009F0226">
        <w:t> = 0.</w:t>
      </w:r>
      <w:ins w:id="768" w:author="Pannetier, Theo" w:date="2024-06-08T19:25:00Z">
        <w:r>
          <w:t>04</w:t>
        </w:r>
      </w:ins>
      <w:del w:id="769" w:author="Pannetier, Theo" w:date="2024-06-08T19:25:00Z">
        <w:r w:rsidR="005C0200" w:rsidRPr="009F0226" w:rsidDel="00A27D76">
          <w:delText>2</w:delText>
        </w:r>
      </w:del>
      <w:del w:id="770" w:author="Pannetier, Theo" w:date="2024-06-08T19:22:00Z">
        <w:r w:rsidR="005C0200" w:rsidRPr="009F0226" w:rsidDel="00A27D76">
          <w:delText xml:space="preserve">, </w:delText>
        </w:r>
        <w:r w:rsidR="005C0200" w:rsidRPr="009F0226" w:rsidDel="00A27D76">
          <w:rPr>
            <w:i/>
          </w:rPr>
          <w:delText>betaScale</w:delText>
        </w:r>
        <w:r w:rsidR="005C0200" w:rsidRPr="009F0226" w:rsidDel="00A27D76">
          <w:delText> = 0.2.</w:delText>
        </w:r>
      </w:del>
    </w:p>
    <w:p w14:paraId="7E27D859" w14:textId="77777777" w:rsidR="005C0200" w:rsidRDefault="005C0200" w:rsidP="005C0200">
      <w:pPr>
        <w:pStyle w:val="Normalnumbered"/>
      </w:pPr>
      <w:r>
        <w:t xml:space="preserve">The transfer phase is modelled with SMS, for which the cell costs are assumed to be 50 in the matrix and 1 in suitable habitat. The perceptual range is 3 cells, effective costs are evaluated by the harmonic mean method, directional persistence is 1.5 and memory size is 3. Dispersers show a bias away from their natal site, which is specified by </w:t>
      </w:r>
      <w:proofErr w:type="spellStart"/>
      <w:r w:rsidRPr="00A32856">
        <w:rPr>
          <w:i/>
        </w:rPr>
        <w:t>GoalType</w:t>
      </w:r>
      <w:proofErr w:type="spellEnd"/>
      <w:r>
        <w:t xml:space="preserve"> = 2, </w:t>
      </w:r>
      <w:r w:rsidRPr="00A32856">
        <w:rPr>
          <w:i/>
        </w:rPr>
        <w:t>G</w:t>
      </w:r>
      <w:r>
        <w:rPr>
          <w:i/>
        </w:rPr>
        <w:t>B</w:t>
      </w:r>
      <w:r>
        <w:t xml:space="preserve"> = 1.2, </w:t>
      </w:r>
      <w:proofErr w:type="spellStart"/>
      <w:r w:rsidRPr="00A32856">
        <w:rPr>
          <w:i/>
        </w:rPr>
        <w:t>AlphaDB</w:t>
      </w:r>
      <w:proofErr w:type="spellEnd"/>
      <w:r>
        <w:t xml:space="preserve"> = 0.0001 and </w:t>
      </w:r>
      <w:proofErr w:type="spellStart"/>
      <w:r w:rsidRPr="00A32856">
        <w:rPr>
          <w:i/>
        </w:rPr>
        <w:t>BetaDB</w:t>
      </w:r>
      <w:proofErr w:type="spellEnd"/>
      <w:r>
        <w:rPr>
          <w:i/>
        </w:rPr>
        <w:t> = </w:t>
      </w:r>
      <w:r>
        <w:t xml:space="preserve">1000. Per-step mortality risk is habitat-dependent, being zero within suitable habitat and 0.02 within the matrix, and </w:t>
      </w:r>
      <w:proofErr w:type="spellStart"/>
      <w:r w:rsidRPr="00450884">
        <w:rPr>
          <w:i/>
        </w:rPr>
        <w:t>StraightenPath</w:t>
      </w:r>
      <w:proofErr w:type="spellEnd"/>
      <w:r>
        <w:t xml:space="preserve"> should be 1.</w:t>
      </w:r>
    </w:p>
    <w:p w14:paraId="610D0308" w14:textId="77777777" w:rsidR="00A27D76" w:rsidDel="00A27D76" w:rsidRDefault="005C0200" w:rsidP="00A27D76">
      <w:pPr>
        <w:pStyle w:val="Normalnumbered"/>
        <w:rPr>
          <w:del w:id="771" w:author="Pannetier, Theo" w:date="2024-06-08T19:26:00Z"/>
          <w:moveTo w:id="772" w:author="Pannetier, Theo" w:date="2024-06-08T19:26:00Z"/>
        </w:rPr>
      </w:pPr>
      <w:r>
        <w:t>Settlement is density-dependent, sex-dependent and exhibits individual variability in density dependence.</w:t>
      </w:r>
      <w:r w:rsidRPr="00A32856">
        <w:t xml:space="preserve"> </w:t>
      </w:r>
      <w:del w:id="773" w:author="Pannetier, Theo" w:date="2024-06-08T19:26:00Z">
        <w:r w:rsidDel="00A27D76">
          <w:delText xml:space="preserve">The initial trait distributions are the same for both sexes, and should be set as follows </w:delText>
        </w:r>
        <w:r w:rsidDel="00A27D76">
          <w:rPr>
            <w:i/>
          </w:rPr>
          <w:delText>S</w:delText>
        </w:r>
        <w:r w:rsidRPr="00A32856" w:rsidDel="00A27D76">
          <w:rPr>
            <w:i/>
          </w:rPr>
          <w:delText>0Mean</w:delText>
        </w:r>
        <w:r w:rsidDel="00A27D76">
          <w:delText xml:space="preserve"> = 0.75, </w:delText>
        </w:r>
        <w:r w:rsidDel="00A27D76">
          <w:rPr>
            <w:i/>
          </w:rPr>
          <w:delText>S</w:delText>
        </w:r>
        <w:r w:rsidRPr="00A32856" w:rsidDel="00A27D76">
          <w:rPr>
            <w:i/>
          </w:rPr>
          <w:delText>0</w:delText>
        </w:r>
        <w:r w:rsidDel="00A27D76">
          <w:rPr>
            <w:i/>
          </w:rPr>
          <w:delText>SD</w:delText>
        </w:r>
        <w:r w:rsidDel="00A27D76">
          <w:delText xml:space="preserve"> = 0.1, </w:delText>
        </w:r>
        <w:r w:rsidDel="00A27D76">
          <w:rPr>
            <w:i/>
          </w:rPr>
          <w:delText>S</w:delText>
        </w:r>
        <w:r w:rsidRPr="00A32856" w:rsidDel="00A27D76">
          <w:rPr>
            <w:i/>
          </w:rPr>
          <w:delText>0</w:delText>
        </w:r>
        <w:r w:rsidDel="00A27D76">
          <w:rPr>
            <w:i/>
          </w:rPr>
          <w:delText>Scale</w:delText>
        </w:r>
        <w:r w:rsidDel="00A27D76">
          <w:delText> = 0.1,</w:delText>
        </w:r>
        <w:r w:rsidRPr="00697F43" w:rsidDel="00A27D76">
          <w:rPr>
            <w:i/>
          </w:rPr>
          <w:delText xml:space="preserve"> </w:delText>
        </w:r>
        <w:r w:rsidDel="00A27D76">
          <w:rPr>
            <w:i/>
          </w:rPr>
          <w:delText>A</w:delText>
        </w:r>
        <w:r w:rsidRPr="00A32856" w:rsidDel="00A27D76">
          <w:rPr>
            <w:i/>
          </w:rPr>
          <w:delText>lpha</w:delText>
        </w:r>
        <w:r w:rsidDel="00A27D76">
          <w:rPr>
            <w:i/>
          </w:rPr>
          <w:delText>S</w:delText>
        </w:r>
        <w:r w:rsidRPr="00A32856" w:rsidDel="00A27D76">
          <w:rPr>
            <w:i/>
          </w:rPr>
          <w:delText>Mean</w:delText>
        </w:r>
        <w:r w:rsidDel="00A27D76">
          <w:delText> = </w:delText>
        </w:r>
        <w:r w:rsidRPr="009B4C0B" w:rsidDel="00A27D76">
          <w:rPr>
            <w:b/>
          </w:rPr>
          <w:noBreakHyphen/>
        </w:r>
        <w:r w:rsidDel="00A27D76">
          <w:delText xml:space="preserve">10.0 (note negative sign), </w:delText>
        </w:r>
        <w:r w:rsidDel="00A27D76">
          <w:rPr>
            <w:i/>
          </w:rPr>
          <w:delText>A</w:delText>
        </w:r>
        <w:r w:rsidRPr="00A32856" w:rsidDel="00A27D76">
          <w:rPr>
            <w:i/>
          </w:rPr>
          <w:delText>lpha</w:delText>
        </w:r>
        <w:r w:rsidDel="00A27D76">
          <w:rPr>
            <w:i/>
          </w:rPr>
          <w:delText>SSD</w:delText>
        </w:r>
        <w:r w:rsidDel="00A27D76">
          <w:delText xml:space="preserve"> = 2.0, </w:delText>
        </w:r>
        <w:r w:rsidDel="00A27D76">
          <w:rPr>
            <w:i/>
          </w:rPr>
          <w:delText>A</w:delText>
        </w:r>
        <w:r w:rsidRPr="00A32856" w:rsidDel="00A27D76">
          <w:rPr>
            <w:i/>
          </w:rPr>
          <w:delText>lpha</w:delText>
        </w:r>
        <w:r w:rsidDel="00A27D76">
          <w:rPr>
            <w:i/>
          </w:rPr>
          <w:delText>SScale</w:delText>
        </w:r>
        <w:r w:rsidDel="00A27D76">
          <w:delText> = 2.0,</w:delText>
        </w:r>
        <w:r w:rsidRPr="00697F43" w:rsidDel="00A27D76">
          <w:rPr>
            <w:i/>
          </w:rPr>
          <w:delText xml:space="preserve"> </w:delText>
        </w:r>
        <w:r w:rsidDel="00A27D76">
          <w:rPr>
            <w:i/>
          </w:rPr>
          <w:delText>B</w:delText>
        </w:r>
        <w:r w:rsidRPr="00A32856" w:rsidDel="00A27D76">
          <w:rPr>
            <w:i/>
          </w:rPr>
          <w:delText>eta</w:delText>
        </w:r>
        <w:r w:rsidDel="00A27D76">
          <w:rPr>
            <w:i/>
          </w:rPr>
          <w:delText>S</w:delText>
        </w:r>
        <w:r w:rsidRPr="00A32856" w:rsidDel="00A27D76">
          <w:rPr>
            <w:i/>
          </w:rPr>
          <w:delText>Mean</w:delText>
        </w:r>
        <w:r w:rsidDel="00A27D76">
          <w:delText xml:space="preserve"> = 1.0, </w:delText>
        </w:r>
        <w:r w:rsidDel="00A27D76">
          <w:rPr>
            <w:i/>
          </w:rPr>
          <w:delText>Bet</w:delText>
        </w:r>
        <w:r w:rsidRPr="00A32856" w:rsidDel="00A27D76">
          <w:rPr>
            <w:i/>
          </w:rPr>
          <w:delText>a</w:delText>
        </w:r>
        <w:r w:rsidDel="00A27D76">
          <w:rPr>
            <w:i/>
          </w:rPr>
          <w:delText>SSD</w:delText>
        </w:r>
        <w:r w:rsidDel="00A27D76">
          <w:delText xml:space="preserve"> = 0.2, </w:delText>
        </w:r>
        <w:r w:rsidDel="00A27D76">
          <w:rPr>
            <w:i/>
          </w:rPr>
          <w:lastRenderedPageBreak/>
          <w:delText>Bet</w:delText>
        </w:r>
        <w:r w:rsidRPr="00A32856" w:rsidDel="00A27D76">
          <w:rPr>
            <w:i/>
          </w:rPr>
          <w:delText>a</w:delText>
        </w:r>
        <w:r w:rsidDel="00A27D76">
          <w:rPr>
            <w:i/>
          </w:rPr>
          <w:delText>SScale</w:delText>
        </w:r>
        <w:r w:rsidDel="00A27D76">
          <w:delText xml:space="preserve"> = 0.2. </w:delText>
        </w:r>
      </w:del>
      <w:ins w:id="774" w:author="Pannetier, Theo" w:date="2024-06-08T19:26:00Z">
        <w:r w:rsidR="00A27D76">
          <w:t xml:space="preserve"> </w:t>
        </w:r>
      </w:ins>
      <w:moveToRangeStart w:id="775" w:author="Pannetier, Theo" w:date="2024-06-08T19:26:00Z" w:name="move168767208"/>
      <w:moveTo w:id="776" w:author="Pannetier, Theo" w:date="2024-06-08T19:26:00Z">
        <w:r w:rsidR="00A27D76">
          <w:t xml:space="preserve">Males are required to find a mate in the cell </w:t>
        </w:r>
        <w:proofErr w:type="gramStart"/>
        <w:r w:rsidR="00A27D76">
          <w:t>in order to</w:t>
        </w:r>
        <w:proofErr w:type="gramEnd"/>
        <w:r w:rsidR="00A27D76">
          <w:t xml:space="preserve"> settle there. Also set </w:t>
        </w:r>
        <w:proofErr w:type="spellStart"/>
        <w:r w:rsidR="00A27D76" w:rsidRPr="00AD728C">
          <w:rPr>
            <w:i/>
          </w:rPr>
          <w:t>MinSteps</w:t>
        </w:r>
        <w:proofErr w:type="spellEnd"/>
        <w:r w:rsidR="00A27D76">
          <w:t xml:space="preserve">, </w:t>
        </w:r>
        <w:proofErr w:type="spellStart"/>
        <w:r w:rsidR="00A27D76" w:rsidRPr="00AD728C">
          <w:rPr>
            <w:i/>
          </w:rPr>
          <w:t>M</w:t>
        </w:r>
        <w:r w:rsidR="00A27D76">
          <w:rPr>
            <w:i/>
          </w:rPr>
          <w:t>ax</w:t>
        </w:r>
        <w:r w:rsidR="00A27D76" w:rsidRPr="00AD728C">
          <w:rPr>
            <w:i/>
          </w:rPr>
          <w:t>Steps</w:t>
        </w:r>
        <w:proofErr w:type="spellEnd"/>
        <w:r w:rsidR="00A27D76">
          <w:t xml:space="preserve"> and </w:t>
        </w:r>
        <w:proofErr w:type="spellStart"/>
        <w:r w:rsidR="00A27D76" w:rsidRPr="00AD728C">
          <w:rPr>
            <w:i/>
          </w:rPr>
          <w:t>M</w:t>
        </w:r>
        <w:r w:rsidR="00A27D76">
          <w:rPr>
            <w:i/>
          </w:rPr>
          <w:t>ax</w:t>
        </w:r>
        <w:r w:rsidR="00A27D76" w:rsidRPr="00AD728C">
          <w:rPr>
            <w:i/>
          </w:rPr>
          <w:t>Step</w:t>
        </w:r>
        <w:r w:rsidR="00A27D76">
          <w:rPr>
            <w:i/>
          </w:rPr>
          <w:t>sYear</w:t>
        </w:r>
        <w:proofErr w:type="spellEnd"/>
        <w:r w:rsidR="00A27D76">
          <w:t xml:space="preserve"> to </w:t>
        </w:r>
        <w:proofErr w:type="spellStart"/>
        <w:r w:rsidR="00A27D76">
          <w:t>zero.</w:t>
        </w:r>
      </w:moveTo>
    </w:p>
    <w:moveToRangeEnd w:id="775"/>
    <w:p w14:paraId="575ADDA4" w14:textId="4B3A3641" w:rsidR="00A27D76" w:rsidRDefault="00A27D76">
      <w:pPr>
        <w:pStyle w:val="Normalnumbered"/>
        <w:numPr>
          <w:ilvl w:val="0"/>
          <w:numId w:val="0"/>
        </w:numPr>
        <w:ind w:left="360"/>
        <w:rPr>
          <w:ins w:id="777" w:author="Pannetier, Theo" w:date="2024-06-08T19:26:00Z"/>
        </w:rPr>
        <w:pPrChange w:id="778" w:author="Pannetier, Theo" w:date="2024-06-08T19:26:00Z">
          <w:pPr>
            <w:pStyle w:val="Normalnumbered"/>
          </w:pPr>
        </w:pPrChange>
      </w:pPr>
      <w:ins w:id="779" w:author="Pannetier, Theo" w:date="2024-06-08T19:26:00Z">
        <w:r w:rsidRPr="009F0226">
          <w:t>The</w:t>
        </w:r>
        <w:proofErr w:type="spellEnd"/>
        <w:r w:rsidRPr="009F0226">
          <w:t xml:space="preserve"> initial trait distributions </w:t>
        </w:r>
        <w:r>
          <w:t>(</w:t>
        </w:r>
        <w:r w:rsidRPr="009F0226">
          <w:t>the same for both sexes</w:t>
        </w:r>
        <w:r>
          <w:t xml:space="preserve">) </w:t>
        </w:r>
        <w:r w:rsidRPr="009F0226">
          <w:t xml:space="preserve">should be </w:t>
        </w:r>
        <w:r>
          <w:t>normal distributions with the following parameters:</w:t>
        </w:r>
      </w:ins>
    </w:p>
    <w:p w14:paraId="53F5D164" w14:textId="40256DF6" w:rsidR="00A27D76" w:rsidRPr="007E3231" w:rsidRDefault="00A27D76" w:rsidP="00A27D76">
      <w:pPr>
        <w:pStyle w:val="Normalnumbered"/>
        <w:numPr>
          <w:ilvl w:val="1"/>
          <w:numId w:val="65"/>
        </w:numPr>
        <w:rPr>
          <w:ins w:id="780" w:author="Pannetier, Theo" w:date="2024-06-08T19:26:00Z"/>
        </w:rPr>
      </w:pPr>
      <w:ins w:id="781" w:author="Pannetier, Theo" w:date="2024-06-08T19:27:00Z">
        <w:r>
          <w:rPr>
            <w:i/>
          </w:rPr>
          <w:t>S</w:t>
        </w:r>
      </w:ins>
      <w:ins w:id="782" w:author="Pannetier, Theo" w:date="2024-06-08T19:26:00Z">
        <w:r w:rsidRPr="009F0226">
          <w:rPr>
            <w:i/>
          </w:rPr>
          <w:t>0</w:t>
        </w:r>
        <w:r>
          <w:rPr>
            <w:i/>
          </w:rPr>
          <w:t xml:space="preserve"> m</w:t>
        </w:r>
        <w:r w:rsidRPr="009F0226">
          <w:rPr>
            <w:i/>
          </w:rPr>
          <w:t>ean</w:t>
        </w:r>
        <w:r w:rsidRPr="009F0226">
          <w:t> = 0.</w:t>
        </w:r>
      </w:ins>
      <w:ins w:id="783" w:author="Pannetier, Theo" w:date="2024-06-08T19:27:00Z">
        <w:r>
          <w:t>07</w:t>
        </w:r>
      </w:ins>
      <w:ins w:id="784" w:author="Pannetier, Theo" w:date="2024-06-08T19:26:00Z">
        <w:r w:rsidRPr="009F0226">
          <w:t>5</w:t>
        </w:r>
      </w:ins>
      <w:ins w:id="785" w:author="Pannetier, Theo" w:date="2024-06-08T19:27:00Z">
        <w:r>
          <w:t xml:space="preserve">, </w:t>
        </w:r>
      </w:ins>
      <w:proofErr w:type="spellStart"/>
      <w:ins w:id="786" w:author="Pannetier, Theo" w:date="2024-06-08T19:26:00Z">
        <w:r>
          <w:rPr>
            <w:i/>
          </w:rPr>
          <w:t>s.d.</w:t>
        </w:r>
        <w:proofErr w:type="spellEnd"/>
        <w:r w:rsidRPr="009F0226">
          <w:t> = 0.</w:t>
        </w:r>
        <w:r>
          <w:t>0</w:t>
        </w:r>
        <w:r w:rsidRPr="009F0226">
          <w:t xml:space="preserve">1, </w:t>
        </w:r>
      </w:ins>
    </w:p>
    <w:p w14:paraId="186EC9FD" w14:textId="01CC507D" w:rsidR="00A27D76" w:rsidRPr="007E3231" w:rsidRDefault="00A27D76" w:rsidP="00A27D76">
      <w:pPr>
        <w:pStyle w:val="Normalnumbered"/>
        <w:numPr>
          <w:ilvl w:val="1"/>
          <w:numId w:val="65"/>
        </w:numPr>
        <w:rPr>
          <w:ins w:id="787" w:author="Pannetier, Theo" w:date="2024-06-08T19:26:00Z"/>
        </w:rPr>
      </w:pPr>
      <w:ins w:id="788" w:author="Pannetier, Theo" w:date="2024-06-08T19:26:00Z">
        <w:r w:rsidRPr="009F0226">
          <w:rPr>
            <w:i/>
          </w:rPr>
          <w:t>Alpha</w:t>
        </w:r>
        <w:r>
          <w:rPr>
            <w:i/>
          </w:rPr>
          <w:t xml:space="preserve"> m</w:t>
        </w:r>
        <w:r w:rsidRPr="009F0226">
          <w:rPr>
            <w:i/>
          </w:rPr>
          <w:t>ean</w:t>
        </w:r>
        <w:r w:rsidRPr="009F0226">
          <w:t> = </w:t>
        </w:r>
      </w:ins>
      <w:ins w:id="789" w:author="Pannetier, Theo" w:date="2024-06-08T19:27:00Z">
        <w:r>
          <w:t>-</w:t>
        </w:r>
      </w:ins>
      <w:ins w:id="790" w:author="Pannetier, Theo" w:date="2024-06-08T19:26:00Z">
        <w:r>
          <w:t>2</w:t>
        </w:r>
        <w:r w:rsidRPr="009F0226">
          <w:t xml:space="preserve">0.0, </w:t>
        </w:r>
        <w:proofErr w:type="spellStart"/>
        <w:r>
          <w:rPr>
            <w:i/>
          </w:rPr>
          <w:t>s.d.</w:t>
        </w:r>
        <w:proofErr w:type="spellEnd"/>
        <w:r w:rsidRPr="009F0226">
          <w:t> = </w:t>
        </w:r>
        <w:r>
          <w:t>4</w:t>
        </w:r>
        <w:r w:rsidRPr="009F0226">
          <w:t xml:space="preserve">.0, </w:t>
        </w:r>
      </w:ins>
    </w:p>
    <w:p w14:paraId="4BFD88E2" w14:textId="17DB24DA" w:rsidR="00A27D76" w:rsidRDefault="00A27D76">
      <w:pPr>
        <w:pStyle w:val="Normalnumbered"/>
        <w:numPr>
          <w:ilvl w:val="1"/>
          <w:numId w:val="65"/>
        </w:numPr>
        <w:rPr>
          <w:ins w:id="791" w:author="Pannetier, Theo" w:date="2024-06-08T19:26:00Z"/>
        </w:rPr>
        <w:pPrChange w:id="792" w:author="Pannetier, Theo" w:date="2024-06-08T19:26:00Z">
          <w:pPr>
            <w:pStyle w:val="Normalnumbered"/>
          </w:pPr>
        </w:pPrChange>
      </w:pPr>
      <w:ins w:id="793" w:author="Pannetier, Theo" w:date="2024-06-08T19:26:00Z">
        <w:r w:rsidRPr="009F0226">
          <w:rPr>
            <w:i/>
          </w:rPr>
          <w:t>Beta</w:t>
        </w:r>
        <w:r>
          <w:rPr>
            <w:i/>
          </w:rPr>
          <w:t xml:space="preserve"> m</w:t>
        </w:r>
        <w:r w:rsidRPr="009F0226">
          <w:rPr>
            <w:i/>
          </w:rPr>
          <w:t>ean</w:t>
        </w:r>
        <w:r w:rsidRPr="009F0226">
          <w:t> = </w:t>
        </w:r>
        <w:r>
          <w:t>0.2</w:t>
        </w:r>
        <w:r w:rsidRPr="009F0226">
          <w:t xml:space="preserve">, </w:t>
        </w:r>
        <w:proofErr w:type="spellStart"/>
        <w:r>
          <w:rPr>
            <w:i/>
          </w:rPr>
          <w:t>s.d.</w:t>
        </w:r>
        <w:proofErr w:type="spellEnd"/>
        <w:r w:rsidRPr="009F0226">
          <w:t> = 0.</w:t>
        </w:r>
        <w:r>
          <w:t>04</w:t>
        </w:r>
      </w:ins>
    </w:p>
    <w:p w14:paraId="59A3CCE2" w14:textId="5D5919AC" w:rsidR="005C0200" w:rsidDel="00A27D76" w:rsidRDefault="005C0200" w:rsidP="005C0200">
      <w:pPr>
        <w:pStyle w:val="Normalnumbered"/>
        <w:rPr>
          <w:moveFrom w:id="794" w:author="Pannetier, Theo" w:date="2024-06-08T19:26:00Z"/>
        </w:rPr>
      </w:pPr>
      <w:moveFromRangeStart w:id="795" w:author="Pannetier, Theo" w:date="2024-06-08T19:26:00Z" w:name="move168767208"/>
      <w:moveFrom w:id="796" w:author="Pannetier, Theo" w:date="2024-06-08T19:26:00Z">
        <w:r w:rsidDel="00A27D76">
          <w:t xml:space="preserve">Males are required to find a mate in the cell in order to settle there. Also set </w:t>
        </w:r>
        <w:r w:rsidRPr="00AD728C" w:rsidDel="00A27D76">
          <w:rPr>
            <w:i/>
          </w:rPr>
          <w:t>MinSteps</w:t>
        </w:r>
        <w:r w:rsidDel="00A27D76">
          <w:t xml:space="preserve">, </w:t>
        </w:r>
        <w:r w:rsidRPr="00AD728C" w:rsidDel="00A27D76">
          <w:rPr>
            <w:i/>
          </w:rPr>
          <w:t>M</w:t>
        </w:r>
        <w:r w:rsidDel="00A27D76">
          <w:rPr>
            <w:i/>
          </w:rPr>
          <w:t>ax</w:t>
        </w:r>
        <w:r w:rsidRPr="00AD728C" w:rsidDel="00A27D76">
          <w:rPr>
            <w:i/>
          </w:rPr>
          <w:t>Steps</w:t>
        </w:r>
        <w:r w:rsidDel="00A27D76">
          <w:t xml:space="preserve"> and </w:t>
        </w:r>
        <w:r w:rsidRPr="00AD728C" w:rsidDel="00A27D76">
          <w:rPr>
            <w:i/>
          </w:rPr>
          <w:t>M</w:t>
        </w:r>
        <w:r w:rsidDel="00A27D76">
          <w:rPr>
            <w:i/>
          </w:rPr>
          <w:t>ax</w:t>
        </w:r>
        <w:r w:rsidRPr="00AD728C" w:rsidDel="00A27D76">
          <w:rPr>
            <w:i/>
          </w:rPr>
          <w:t>Step</w:t>
        </w:r>
        <w:r w:rsidDel="00A27D76">
          <w:rPr>
            <w:i/>
          </w:rPr>
          <w:t>sYear</w:t>
        </w:r>
        <w:r w:rsidDel="00A27D76">
          <w:t xml:space="preserve"> to zero.</w:t>
        </w:r>
      </w:moveFrom>
    </w:p>
    <w:moveFromRangeEnd w:id="795"/>
    <w:p w14:paraId="7BF7F25C" w14:textId="05D82E64" w:rsidR="005C0200" w:rsidRPr="00E82CE9" w:rsidRDefault="005C0200" w:rsidP="005C0200">
      <w:pPr>
        <w:pStyle w:val="Normalnumbered"/>
      </w:pPr>
      <w:del w:id="797" w:author="Pannetier, Theo" w:date="2024-06-08T19:30:00Z">
        <w:r w:rsidDel="001E726F">
          <w:delText xml:space="preserve">The </w:delText>
        </w:r>
      </w:del>
      <w:ins w:id="798" w:author="Pannetier, Theo" w:date="2024-06-08T19:30:00Z">
        <w:r w:rsidR="001E726F">
          <w:t xml:space="preserve">Using the </w:t>
        </w:r>
        <w:proofErr w:type="spellStart"/>
        <w:r w:rsidR="001E726F">
          <w:t>GeneticsFile</w:t>
        </w:r>
        <w:proofErr w:type="spellEnd"/>
        <w:r w:rsidR="001E726F">
          <w:t xml:space="preserve"> and </w:t>
        </w:r>
      </w:ins>
      <w:proofErr w:type="spellStart"/>
      <w:ins w:id="799" w:author="Pannetier, Theo" w:date="2024-06-08T19:31:00Z">
        <w:r w:rsidR="001E726F">
          <w:t>TraitsFile</w:t>
        </w:r>
        <w:proofErr w:type="spellEnd"/>
        <w:r w:rsidR="001E726F">
          <w:t xml:space="preserve">, set the </w:t>
        </w:r>
      </w:ins>
      <w:r>
        <w:t xml:space="preserve">genetic architecture </w:t>
      </w:r>
      <w:del w:id="800" w:author="Pannetier, Theo" w:date="2024-06-08T19:31:00Z">
        <w:r w:rsidDel="001E726F">
          <w:delText>should comprise</w:delText>
        </w:r>
      </w:del>
      <w:ins w:id="801" w:author="Pannetier, Theo" w:date="2024-06-08T19:31:00Z">
        <w:r w:rsidR="001E726F">
          <w:t>so that it comprises</w:t>
        </w:r>
      </w:ins>
      <w:r>
        <w:t xml:space="preserve"> one chromosome for each of the species’ twelve variable traits (three for the emigration norm of each sex and three for the settlement norm of each sex), and each chromosome should have three loci</w:t>
      </w:r>
      <w:ins w:id="802" w:author="Pannetier, Theo" w:date="2024-06-08T19:32:00Z">
        <w:r w:rsidR="001E726F">
          <w:t xml:space="preserve"> for the trait it controls</w:t>
        </w:r>
      </w:ins>
      <w:r>
        <w:t xml:space="preserve">. Also </w:t>
      </w:r>
      <w:r w:rsidRPr="00E82CE9">
        <w:t xml:space="preserve">set </w:t>
      </w:r>
      <w:del w:id="803" w:author="Pannetier, Theo" w:date="2024-06-08T19:32:00Z">
        <w:r w:rsidRPr="00E82CE9" w:rsidDel="001E726F">
          <w:rPr>
            <w:rPrChange w:id="804" w:author="Pannetier, Theo" w:date="2024-06-08T20:17:00Z">
              <w:rPr>
                <w:i/>
                <w:iCs/>
              </w:rPr>
            </w:rPrChange>
          </w:rPr>
          <w:delText>ProbMutn</w:delText>
        </w:r>
        <w:r w:rsidRPr="00E82CE9" w:rsidDel="001E726F">
          <w:delText> =</w:delText>
        </w:r>
      </w:del>
      <w:ins w:id="805" w:author="Pannetier, Theo" w:date="2024-06-08T19:32:00Z">
        <w:r w:rsidR="001E726F" w:rsidRPr="00E82CE9">
          <w:rPr>
            <w:rPrChange w:id="806" w:author="Pannetier, Theo" w:date="2024-06-08T20:17:00Z">
              <w:rPr>
                <w:i/>
                <w:iCs/>
              </w:rPr>
            </w:rPrChange>
          </w:rPr>
          <w:t>the mutation rate to</w:t>
        </w:r>
      </w:ins>
      <w:r w:rsidRPr="00E82CE9">
        <w:t> 0.0001,</w:t>
      </w:r>
      <w:r w:rsidRPr="00E82CE9">
        <w:rPr>
          <w:rPrChange w:id="807" w:author="Pannetier, Theo" w:date="2024-06-08T20:17:00Z">
            <w:rPr>
              <w:i/>
              <w:iCs/>
            </w:rPr>
          </w:rPrChange>
        </w:rPr>
        <w:t xml:space="preserve"> </w:t>
      </w:r>
      <w:del w:id="808" w:author="Pannetier, Theo" w:date="2024-06-08T19:32:00Z">
        <w:r w:rsidRPr="00E82CE9" w:rsidDel="001E726F">
          <w:rPr>
            <w:rPrChange w:id="809" w:author="Pannetier, Theo" w:date="2024-06-08T20:17:00Z">
              <w:rPr>
                <w:i/>
                <w:iCs/>
              </w:rPr>
            </w:rPrChange>
          </w:rPr>
          <w:delText>ProbCross</w:delText>
        </w:r>
        <w:r w:rsidRPr="00E82CE9" w:rsidDel="001E726F">
          <w:delText> =</w:delText>
        </w:r>
      </w:del>
      <w:ins w:id="810" w:author="Pannetier, Theo" w:date="2024-06-08T19:32:00Z">
        <w:r w:rsidR="001E726F" w:rsidRPr="00E82CE9">
          <w:rPr>
            <w:rPrChange w:id="811" w:author="Pannetier, Theo" w:date="2024-06-08T20:17:00Z">
              <w:rPr>
                <w:i/>
                <w:iCs/>
              </w:rPr>
            </w:rPrChange>
          </w:rPr>
          <w:t>the recombination rate to</w:t>
        </w:r>
      </w:ins>
      <w:r w:rsidRPr="00E82CE9">
        <w:t> 0.25</w:t>
      </w:r>
      <w:ins w:id="812" w:author="Pannetier, Theo" w:date="2024-06-08T20:18:00Z">
        <w:r w:rsidR="00E82CE9">
          <w:t xml:space="preserve">. All mutations should be sampled in a normal distribution </w:t>
        </w:r>
        <w:proofErr w:type="spellStart"/>
        <w:r w:rsidR="00E82CE9">
          <w:t>centered</w:t>
        </w:r>
        <w:proofErr w:type="spellEnd"/>
        <w:r w:rsidR="00E82CE9">
          <w:t xml:space="preserve"> on 0, with standard deviation 0.1.</w:t>
        </w:r>
      </w:ins>
      <w:del w:id="813" w:author="Pannetier, Theo" w:date="2024-06-08T20:18:00Z">
        <w:r w:rsidRPr="00E82CE9" w:rsidDel="00E82CE9">
          <w:delText>,</w:delText>
        </w:r>
        <w:r w:rsidRPr="00E82CE9" w:rsidDel="00E82CE9">
          <w:rPr>
            <w:rPrChange w:id="814" w:author="Pannetier, Theo" w:date="2024-06-08T20:17:00Z">
              <w:rPr>
                <w:i/>
              </w:rPr>
            </w:rPrChange>
          </w:rPr>
          <w:delText xml:space="preserve"> AlleleSD</w:delText>
        </w:r>
        <w:r w:rsidRPr="00E82CE9" w:rsidDel="00E82CE9">
          <w:delText> = 0.01 and</w:delText>
        </w:r>
        <w:r w:rsidRPr="00E82CE9" w:rsidDel="00E82CE9">
          <w:rPr>
            <w:rPrChange w:id="815" w:author="Pannetier, Theo" w:date="2024-06-08T20:17:00Z">
              <w:rPr>
                <w:i/>
              </w:rPr>
            </w:rPrChange>
          </w:rPr>
          <w:delText xml:space="preserve"> MutationSD</w:delText>
        </w:r>
        <w:r w:rsidRPr="00E82CE9" w:rsidDel="00E82CE9">
          <w:delText>  = 0.02.</w:delText>
        </w:r>
      </w:del>
    </w:p>
    <w:p w14:paraId="7219A1B7" w14:textId="77777777" w:rsidR="005C0200" w:rsidRDefault="005C0200" w:rsidP="005C0200">
      <w:pPr>
        <w:pStyle w:val="Normalnumbered"/>
      </w:pPr>
      <w:r>
        <w:t xml:space="preserve">The model should be run for 4001 years. Output </w:t>
      </w:r>
      <w:r w:rsidRPr="00066075">
        <w:rPr>
          <w:i/>
        </w:rPr>
        <w:t>Range</w:t>
      </w:r>
      <w:r>
        <w:t xml:space="preserve"> data should be produced annually, </w:t>
      </w:r>
      <w:r w:rsidRPr="00066075">
        <w:rPr>
          <w:i/>
        </w:rPr>
        <w:t>Populations</w:t>
      </w:r>
      <w:r>
        <w:t xml:space="preserve"> and </w:t>
      </w:r>
      <w:r w:rsidRPr="00066075">
        <w:rPr>
          <w:i/>
        </w:rPr>
        <w:t>Traits per cell</w:t>
      </w:r>
      <w:r>
        <w:t xml:space="preserve"> every 100 years, </w:t>
      </w:r>
      <w:r w:rsidRPr="00066075">
        <w:rPr>
          <w:i/>
        </w:rPr>
        <w:t>Individuals</w:t>
      </w:r>
      <w:r>
        <w:t xml:space="preserve"> every 500 years and </w:t>
      </w:r>
      <w:r w:rsidRPr="00066075">
        <w:rPr>
          <w:i/>
        </w:rPr>
        <w:t>Genetics</w:t>
      </w:r>
      <w:r>
        <w:t xml:space="preserve"> every 4000 years</w:t>
      </w:r>
      <w:del w:id="816" w:author="Pannetier, Theo" w:date="2024-06-08T19:29:00Z">
        <w:r w:rsidDel="00A27D76">
          <w:delText xml:space="preserve"> as a cross-table</w:delText>
        </w:r>
      </w:del>
      <w:r>
        <w:t xml:space="preserve"> for adults only.</w:t>
      </w:r>
      <w:r w:rsidRPr="00066075">
        <w:t xml:space="preserve"> </w:t>
      </w:r>
      <w:r>
        <w:t xml:space="preserve">The species is initialised in all suitable cells at half carrying capacity and at a quasi-equilibrium initial distribution. As there is only one non-juvenile stage, only one proportion column is required, i.e. </w:t>
      </w:r>
      <w:r w:rsidRPr="004D638E">
        <w:rPr>
          <w:i/>
        </w:rPr>
        <w:t>PropStage1</w:t>
      </w:r>
      <w:r>
        <w:t> = 1.</w:t>
      </w:r>
    </w:p>
    <w:p w14:paraId="5C5DD1B4" w14:textId="77777777" w:rsidR="005C0200" w:rsidRDefault="005C0200" w:rsidP="005C0200">
      <w:pPr>
        <w:rPr>
          <w:szCs w:val="24"/>
        </w:rPr>
      </w:pPr>
      <w:r>
        <w:rPr>
          <w:szCs w:val="24"/>
        </w:rPr>
        <w:t>Any parameters not mentioned above should be set to the values reported in the</w:t>
      </w:r>
      <w:r w:rsidRPr="004D638E">
        <w:rPr>
          <w:szCs w:val="24"/>
        </w:rPr>
        <w:t xml:space="preserve"> </w:t>
      </w:r>
      <w:r>
        <w:rPr>
          <w:szCs w:val="24"/>
        </w:rPr>
        <w:t xml:space="preserve">output </w:t>
      </w:r>
      <w:r w:rsidRPr="000B1E86">
        <w:rPr>
          <w:i/>
          <w:szCs w:val="24"/>
        </w:rPr>
        <w:t>Parameters</w:t>
      </w:r>
      <w:r>
        <w:rPr>
          <w:szCs w:val="24"/>
        </w:rPr>
        <w:t xml:space="preserve"> file. If all parameters are set correctly, the output </w:t>
      </w:r>
      <w:r w:rsidRPr="000B1E86">
        <w:rPr>
          <w:i/>
          <w:szCs w:val="24"/>
        </w:rPr>
        <w:t>Parameters</w:t>
      </w:r>
      <w:r>
        <w:rPr>
          <w:szCs w:val="24"/>
        </w:rPr>
        <w:t xml:space="preserve"> file should match the example one provided for simulation 1.</w:t>
      </w:r>
    </w:p>
    <w:p w14:paraId="1642D9B5" w14:textId="52D8A051" w:rsidR="005C0200" w:rsidDel="001E726F" w:rsidRDefault="005C0200" w:rsidP="005C0200">
      <w:pPr>
        <w:rPr>
          <w:del w:id="817" w:author="Pannetier, Theo" w:date="2024-06-08T19:30:00Z"/>
          <w:szCs w:val="24"/>
        </w:rPr>
      </w:pPr>
      <w:del w:id="818" w:author="Pannetier, Theo" w:date="2024-06-08T19:30:00Z">
        <w:r w:rsidDel="001E726F">
          <w:rPr>
            <w:szCs w:val="24"/>
          </w:rPr>
          <w:delText>The simulation should take around 10 minutes to run, but times vary from one computer to another.</w:delText>
        </w:r>
      </w:del>
    </w:p>
    <w:p w14:paraId="1DA6BD23" w14:textId="77777777" w:rsidR="005C0200" w:rsidRDefault="005C0200" w:rsidP="005C0200">
      <w:pPr>
        <w:pStyle w:val="Heading4"/>
      </w:pPr>
      <w:r>
        <w:t>Summarising the output data</w:t>
      </w:r>
    </w:p>
    <w:p w14:paraId="20B2AD07" w14:textId="77777777" w:rsidR="005C0200" w:rsidRDefault="005C0200" w:rsidP="005C0200">
      <w:r>
        <w:t xml:space="preserve">To summarise the output data, you should use whatever software package is suitable, and with which you are familiar, e.g. Excel, R, SAS, SPSS, or a combination of them as necessary. </w:t>
      </w:r>
    </w:p>
    <w:p w14:paraId="01A499B2" w14:textId="77777777" w:rsidR="005C0200" w:rsidRDefault="005C0200" w:rsidP="005C0200">
      <w:pPr>
        <w:pStyle w:val="Normalnumbered"/>
        <w:numPr>
          <w:ilvl w:val="0"/>
          <w:numId w:val="66"/>
        </w:numPr>
        <w:ind w:left="360"/>
      </w:pPr>
      <w:r>
        <w:t xml:space="preserve">From the </w:t>
      </w:r>
      <w:r w:rsidRPr="0016189A">
        <w:rPr>
          <w:i/>
        </w:rPr>
        <w:t>Range</w:t>
      </w:r>
      <w:r>
        <w:t xml:space="preserve"> data, plot the total population size against year for the duration of the simulation. By when does the population reach demographic equilibrium?</w:t>
      </w:r>
    </w:p>
    <w:p w14:paraId="22A90554" w14:textId="6788DC27" w:rsidR="005C0200" w:rsidRDefault="005C0200" w:rsidP="005C0200">
      <w:pPr>
        <w:pStyle w:val="Normalnumbered"/>
      </w:pPr>
      <w:del w:id="819" w:author="Pannetier, Theo" w:date="2024-06-08T20:19:00Z">
        <w:r w:rsidDel="00E82CE9">
          <w:delText>Using the same data file, p</w:delText>
        </w:r>
      </w:del>
      <w:ins w:id="820" w:author="Pannetier, Theo" w:date="2024-06-08T20:19:00Z">
        <w:r w:rsidR="00E82CE9">
          <w:t>P</w:t>
        </w:r>
      </w:ins>
      <w:r>
        <w:t>lot each of the six mean emigration traits against year. When do they reach equilibrium? Does the population become essentially homogenous for any of these traits? Further information on trait variation can be seen by plotting each of the trait standard deviations against year.</w:t>
      </w:r>
    </w:p>
    <w:p w14:paraId="493E1BD1" w14:textId="77777777" w:rsidR="005C0200" w:rsidRDefault="005C0200" w:rsidP="005C0200">
      <w:pPr>
        <w:pStyle w:val="Normalnumbered"/>
      </w:pPr>
      <w:r>
        <w:t>Repeat analysis 2 above for the six settlement traits. What can you say about the selection pressures on settlement versus emigration? Do they differ appreciably between the sexes?</w:t>
      </w:r>
    </w:p>
    <w:p w14:paraId="6EBDFE06" w14:textId="56943FE9" w:rsidR="005C0200" w:rsidRDefault="005C0200" w:rsidP="005C0200">
      <w:pPr>
        <w:pStyle w:val="Normalnumbered"/>
      </w:pPr>
      <w:r>
        <w:lastRenderedPageBreak/>
        <w:t>Another way of comparing the selection pressures on emigration and settlement is to construct the ‘average’ reaction norms for each sex at the end of the simulation. However, since there remains some temporal variation in at least some of the traits, even after a couple of thousand generations, calculate the mean for each of the twelve traits averaged over the final 500 years. Then use these temporal means to plot for each sex the probability of emigration (</w:t>
      </w:r>
      <w:hyperlink w:anchor="_Emigration" w:history="1">
        <w:r w:rsidR="00A95055">
          <w:rPr>
            <w:rStyle w:val="Hyperlink"/>
          </w:rPr>
          <w:t>see 2.5.1</w:t>
        </w:r>
      </w:hyperlink>
      <w:r>
        <w:t>) and the probability of settlement (</w:t>
      </w:r>
      <w:hyperlink w:anchor="_Settlement_with_movement" w:history="1">
        <w:r w:rsidR="00882914">
          <w:rPr>
            <w:rStyle w:val="Hyperlink"/>
          </w:rPr>
          <w:t>see 2.5.5</w:t>
        </w:r>
      </w:hyperlink>
      <w:r>
        <w:t xml:space="preserve">) against the relative density (i.e. the density in relation to the ‘carrying capacity’, which, in a stage-structured model, is estimated by the </w:t>
      </w:r>
      <w:r w:rsidRPr="00DE0C67">
        <w:rPr>
          <w:i/>
        </w:rPr>
        <w:t>1/b</w:t>
      </w:r>
      <w:r>
        <w:t xml:space="preserve"> parameter; suggested range from 0.0 to 2.0).</w:t>
      </w:r>
    </w:p>
    <w:p w14:paraId="09C70D4A" w14:textId="77777777" w:rsidR="005C0200" w:rsidRDefault="005C0200" w:rsidP="005C0200">
      <w:pPr>
        <w:pStyle w:val="Normalnumbered"/>
      </w:pPr>
      <w:r>
        <w:t xml:space="preserve">Calculate the mean and maximum relative density at the individual cell scale over the same period from the </w:t>
      </w:r>
      <w:r w:rsidRPr="00DE0C67">
        <w:rPr>
          <w:i/>
        </w:rPr>
        <w:t>Pop</w:t>
      </w:r>
      <w:r>
        <w:t xml:space="preserve"> data. Superimpose these values on the reaction norms plotted in step 4. How are the decisions to emigrate and to settle governed by the relative density experienced by an individual? </w:t>
      </w:r>
    </w:p>
    <w:p w14:paraId="345592F2" w14:textId="77777777" w:rsidR="005C0200" w:rsidRDefault="005C0200" w:rsidP="005C0200">
      <w:pPr>
        <w:pStyle w:val="Normalnumbered"/>
        <w:keepLines/>
      </w:pPr>
      <w:r>
        <w:t xml:space="preserve">Using data from the </w:t>
      </w:r>
      <w:r w:rsidRPr="00FA7965">
        <w:rPr>
          <w:i/>
        </w:rPr>
        <w:t>Individuals</w:t>
      </w:r>
      <w:r>
        <w:t xml:space="preserve"> file, calculate the annual emigration rate (the proportion of juveniles emigrating from their natal cell) and the success rate of dispersers (the proportion of emigrants which settle in a new cell). Plot these two summary statistics against year. What temporal patterns do they reveal?</w:t>
      </w:r>
    </w:p>
    <w:p w14:paraId="51F31731" w14:textId="77777777" w:rsidR="005C0200" w:rsidRDefault="005C0200" w:rsidP="005C0200">
      <w:pPr>
        <w:pStyle w:val="Normalnumbered"/>
      </w:pPr>
      <w:r>
        <w:t xml:space="preserve">Take a sample of juveniles from the </w:t>
      </w:r>
      <w:r w:rsidRPr="00FA7965">
        <w:rPr>
          <w:i/>
        </w:rPr>
        <w:t>Individuals</w:t>
      </w:r>
      <w:r>
        <w:t xml:space="preserve"> file in year 4000 (e.g. 10%, </w:t>
      </w:r>
      <w:proofErr w:type="gramStart"/>
      <w:r>
        <w:t>whether or not</w:t>
      </w:r>
      <w:proofErr w:type="gramEnd"/>
      <w:r>
        <w:t xml:space="preserve"> they were dispersers), and generate their individual emigration and settlement reaction norms using their phenotypic trait values (NB in the file, the traits are reported according to the sex of the individual). Produce separate overlay plots of each norm for each sex (i.e. all emigration norms for females on one plot, etc.). How do they compare with the ‘average’ reaction norms produced in step 4? What do the plots tell us about the selection pressures on emigration and settlement? </w:t>
      </w:r>
    </w:p>
    <w:p w14:paraId="75CDA55D" w14:textId="77777777" w:rsidR="005C0200" w:rsidRPr="00B65C6E" w:rsidRDefault="005C0200" w:rsidP="005C0200">
      <w:pPr>
        <w:pStyle w:val="Normalnumbered"/>
      </w:pPr>
      <w:r w:rsidRPr="00B65C6E">
        <w:t xml:space="preserve">Calculate the mean dispersal distance of successful and unsuccessful dispersers in the final year. Plot histograms </w:t>
      </w:r>
      <w:r>
        <w:t xml:space="preserve">of dispersal distances </w:t>
      </w:r>
      <w:r w:rsidRPr="00B65C6E">
        <w:t>of successful and unsuccessful dispersers in the final year</w:t>
      </w:r>
      <w:r>
        <w:t>. If you know how to do so, superimpose on each histogram a negative exponential distribution</w:t>
      </w:r>
      <w:r>
        <w:rPr>
          <w:rStyle w:val="FootnoteReference"/>
        </w:rPr>
        <w:footnoteReference w:id="2"/>
      </w:r>
      <w:r>
        <w:t xml:space="preserve"> having the respective mean distance. How do the realised distributions differ from the negative exponential? What would have been the implication if we had tried to model dispersal using the kernel option rather than SMS?</w:t>
      </w:r>
    </w:p>
    <w:p w14:paraId="6D4DD692" w14:textId="1A1F7EDA" w:rsidR="005C0200" w:rsidRDefault="005C0200" w:rsidP="005C0200">
      <w:pPr>
        <w:pStyle w:val="Heading4"/>
      </w:pPr>
      <w:del w:id="821" w:author="Pannetier, Theo" w:date="2024-06-08T20:29:00Z">
        <w:r w:rsidDel="00442B9D">
          <w:delText xml:space="preserve">Applying </w:delText>
        </w:r>
      </w:del>
      <w:ins w:id="822" w:author="Pannetier, Theo" w:date="2024-06-08T20:29:00Z">
        <w:r w:rsidR="00442B9D">
          <w:t xml:space="preserve">Studying the </w:t>
        </w:r>
      </w:ins>
      <w:ins w:id="823" w:author="Pannetier, Theo" w:date="2024-06-08T20:30:00Z">
        <w:r w:rsidR="001000A3">
          <w:t xml:space="preserve">effect of the </w:t>
        </w:r>
      </w:ins>
      <w:r>
        <w:t>genetic architecture</w:t>
      </w:r>
      <w:del w:id="824" w:author="Pannetier, Theo" w:date="2024-06-08T20:30:00Z">
        <w:r w:rsidDel="00442B9D">
          <w:delText xml:space="preserve"> explicitly</w:delText>
        </w:r>
      </w:del>
    </w:p>
    <w:p w14:paraId="5E2D8D8F" w14:textId="0919BE70" w:rsidR="005C0200" w:rsidRDefault="00442B9D" w:rsidP="00442B9D">
      <w:ins w:id="825" w:author="Pannetier, Theo" w:date="2024-06-08T20:26:00Z">
        <w:r>
          <w:t>Change the genetic architecture so that</w:t>
        </w:r>
      </w:ins>
      <w:ins w:id="826" w:author="Pannetier, Theo" w:date="2024-06-08T20:28:00Z">
        <w:r>
          <w:t xml:space="preserve"> t</w:t>
        </w:r>
      </w:ins>
      <w:ins w:id="827" w:author="Pannetier, Theo" w:date="2024-06-08T20:27:00Z">
        <w:r>
          <w:t>he genome contains only 3 chromosomes</w:t>
        </w:r>
      </w:ins>
      <w:ins w:id="828" w:author="Pannetier, Theo" w:date="2024-06-08T20:28:00Z">
        <w:r>
          <w:t xml:space="preserve">. </w:t>
        </w:r>
      </w:ins>
      <w:ins w:id="829" w:author="Pannetier, Theo" w:date="2024-06-08T20:27:00Z">
        <w:r>
          <w:t xml:space="preserve">Each trait </w:t>
        </w:r>
      </w:ins>
      <w:ins w:id="830" w:author="Pannetier, Theo" w:date="2024-06-08T20:28:00Z">
        <w:r>
          <w:t xml:space="preserve">is controlled by two loci on the same chromosome, separated by three positions (so that they are only distantly linked). </w:t>
        </w:r>
      </w:ins>
      <w:del w:id="831" w:author="Pannetier, Theo" w:date="2024-06-08T20:29:00Z">
        <w:r w:rsidR="005C0200" w:rsidDel="00442B9D">
          <w:delText xml:space="preserve">Change the model so that the genetic architecture is defined in an architecture file rather than simply being represented by one chromosome per variable trait as previously. The species’ genome should be represented by three chromosomes, each of which comprises eight loci. Each trait is controlled by two loci lying on the same chromosome and separated by three positions (so that they are only distantly linked). </w:delText>
        </w:r>
      </w:del>
      <w:r w:rsidR="005C0200">
        <w:t>The first chromosome codes for the maximum probability traits (</w:t>
      </w:r>
      <w:r w:rsidR="005C0200" w:rsidRPr="006A30A3">
        <w:rPr>
          <w:i/>
        </w:rPr>
        <w:t>D0</w:t>
      </w:r>
      <w:r w:rsidR="005C0200">
        <w:t xml:space="preserve">… and </w:t>
      </w:r>
      <w:r w:rsidR="005C0200" w:rsidRPr="006A30A3">
        <w:rPr>
          <w:i/>
        </w:rPr>
        <w:t>S0</w:t>
      </w:r>
      <w:r w:rsidR="005C0200">
        <w:t>…), the second for the slopes (</w:t>
      </w:r>
      <w:r w:rsidR="005C0200" w:rsidRPr="006A30A3">
        <w:rPr>
          <w:i/>
        </w:rPr>
        <w:t>alpha</w:t>
      </w:r>
      <w:r w:rsidR="005C0200">
        <w:t>…) and the third for the inflection points (</w:t>
      </w:r>
      <w:r w:rsidR="005C0200" w:rsidRPr="006A30A3">
        <w:rPr>
          <w:i/>
        </w:rPr>
        <w:t>beta</w:t>
      </w:r>
      <w:r w:rsidR="005C0200">
        <w:t xml:space="preserve">…). </w:t>
      </w:r>
      <w:del w:id="832" w:author="Pannetier, Theo" w:date="2024-06-08T20:29:00Z">
        <w:r w:rsidR="005C0200" w:rsidDel="00442B9D">
          <w:delText xml:space="preserve">All loci code for a trait (i.e. there is no pleiotropy or neutral loci); the required architecture is as shown in the </w:delText>
        </w:r>
        <w:r w:rsidR="005C0200" w:rsidDel="00442B9D">
          <w:rPr>
            <w:szCs w:val="24"/>
          </w:rPr>
          <w:delText xml:space="preserve">output </w:delText>
        </w:r>
        <w:r w:rsidR="005C0200" w:rsidRPr="000B1E86" w:rsidDel="00442B9D">
          <w:rPr>
            <w:i/>
            <w:szCs w:val="24"/>
          </w:rPr>
          <w:delText>Parameters</w:delText>
        </w:r>
        <w:r w:rsidR="005C0200" w:rsidDel="00442B9D">
          <w:rPr>
            <w:szCs w:val="24"/>
          </w:rPr>
          <w:delText xml:space="preserve"> file provided for simulation 2.</w:delText>
        </w:r>
      </w:del>
    </w:p>
    <w:p w14:paraId="149C7DCB" w14:textId="77777777" w:rsidR="005C0200" w:rsidRDefault="005C0200" w:rsidP="005C0200">
      <w:r>
        <w:lastRenderedPageBreak/>
        <w:t xml:space="preserve">Run the model, changing either the simulation number in </w:t>
      </w:r>
      <w:proofErr w:type="gramStart"/>
      <w:r>
        <w:t>all of</w:t>
      </w:r>
      <w:proofErr w:type="gramEnd"/>
      <w:r>
        <w:t xml:space="preserve"> the input files or (much easier) the batch number in the </w:t>
      </w:r>
      <w:r w:rsidRPr="009D4A32">
        <w:rPr>
          <w:i/>
        </w:rPr>
        <w:t>Control</w:t>
      </w:r>
      <w:r>
        <w:t xml:space="preserve"> file so that previous output is not overwritten. Re-run the data analyses on the output from this revised </w:t>
      </w:r>
      <w:proofErr w:type="gramStart"/>
      <w:r>
        <w:t>model, and</w:t>
      </w:r>
      <w:proofErr w:type="gramEnd"/>
      <w:r>
        <w:t xml:space="preserve"> determine how changing the genetic architecture has affected the behaviour of the species.</w:t>
      </w:r>
    </w:p>
    <w:p w14:paraId="52929C3A" w14:textId="0C65D2E8" w:rsidR="005C0200" w:rsidDel="00442B9D" w:rsidRDefault="005C0200" w:rsidP="00442B9D">
      <w:pPr>
        <w:rPr>
          <w:del w:id="833" w:author="Pannetier, Theo" w:date="2024-06-08T20:25:00Z"/>
          <w:szCs w:val="24"/>
        </w:rPr>
      </w:pPr>
      <w:del w:id="834" w:author="Pannetier, Theo" w:date="2024-06-08T20:25:00Z">
        <w:r w:rsidDel="00442B9D">
          <w:delText xml:space="preserve">Change the genetic architecture file again to introduce pleiotropy (a gene controlling more than one phenotypic trait) into the genome. The changes comprise: (1) locus 4 on chromosome 0 controlling all four of the maximum probability traits, (2) the two loci coding for </w:delText>
        </w:r>
        <w:r w:rsidRPr="00D0067F" w:rsidDel="00442B9D">
          <w:rPr>
            <w:i/>
          </w:rPr>
          <w:delText>beta_F</w:delText>
        </w:r>
        <w:r w:rsidDel="00442B9D">
          <w:delText xml:space="preserve"> also coding for </w:delText>
        </w:r>
        <w:r w:rsidRPr="00D0067F" w:rsidDel="00442B9D">
          <w:rPr>
            <w:i/>
          </w:rPr>
          <w:delText>betaS_F</w:delText>
        </w:r>
        <w:r w:rsidDel="00442B9D">
          <w:delText xml:space="preserve"> and (3) the two loci coding for </w:delText>
        </w:r>
        <w:r w:rsidRPr="00D0067F" w:rsidDel="00442B9D">
          <w:rPr>
            <w:i/>
          </w:rPr>
          <w:delText>beta_</w:delText>
        </w:r>
        <w:r w:rsidDel="00442B9D">
          <w:rPr>
            <w:i/>
          </w:rPr>
          <w:delText>M</w:delText>
        </w:r>
        <w:r w:rsidDel="00442B9D">
          <w:delText xml:space="preserve"> also coding for </w:delText>
        </w:r>
        <w:r w:rsidRPr="00D0067F" w:rsidDel="00442B9D">
          <w:rPr>
            <w:i/>
          </w:rPr>
          <w:delText>betaS_</w:delText>
        </w:r>
        <w:r w:rsidDel="00442B9D">
          <w:rPr>
            <w:i/>
          </w:rPr>
          <w:delText>M</w:delText>
        </w:r>
        <w:r w:rsidDel="00442B9D">
          <w:delText xml:space="preserve">. As a result, there should be seven neutral loci in the genome, as shown in the </w:delText>
        </w:r>
        <w:r w:rsidDel="00442B9D">
          <w:rPr>
            <w:szCs w:val="24"/>
          </w:rPr>
          <w:delText xml:space="preserve">output </w:delText>
        </w:r>
        <w:r w:rsidRPr="000B1E86" w:rsidDel="00442B9D">
          <w:rPr>
            <w:i/>
            <w:szCs w:val="24"/>
          </w:rPr>
          <w:delText>Parameters</w:delText>
        </w:r>
        <w:r w:rsidDel="00442B9D">
          <w:rPr>
            <w:szCs w:val="24"/>
          </w:rPr>
          <w:delText xml:space="preserve"> file provided for simulation 3.</w:delText>
        </w:r>
      </w:del>
    </w:p>
    <w:p w14:paraId="5D8041D9" w14:textId="2B9EB8AC" w:rsidR="005C0200" w:rsidDel="00442B9D" w:rsidRDefault="005C0200" w:rsidP="00442B9D">
      <w:pPr>
        <w:rPr>
          <w:del w:id="835" w:author="Pannetier, Theo" w:date="2024-06-08T20:29:00Z"/>
          <w:szCs w:val="24"/>
        </w:rPr>
      </w:pPr>
      <w:del w:id="836" w:author="Pannetier, Theo" w:date="2024-06-08T20:29:00Z">
        <w:r w:rsidDel="00442B9D">
          <w:rPr>
            <w:szCs w:val="24"/>
          </w:rPr>
          <w:delText>Again, run the model, having distinguished it in some way from the previous two models, and compare analyses of the output data with those of the previous two variants.</w:delText>
        </w:r>
      </w:del>
    </w:p>
    <w:p w14:paraId="6D60BCFE" w14:textId="77777777" w:rsidR="0067520E" w:rsidRPr="00D123FB" w:rsidRDefault="0067520E" w:rsidP="009E434A">
      <w:pPr>
        <w:pStyle w:val="Heading1"/>
        <w:numPr>
          <w:ilvl w:val="0"/>
          <w:numId w:val="14"/>
        </w:numPr>
        <w:pBdr>
          <w:bottom w:val="single" w:sz="4" w:space="1" w:color="auto"/>
        </w:pBdr>
        <w:tabs>
          <w:tab w:val="clear" w:pos="1440"/>
        </w:tabs>
      </w:pPr>
      <w:bookmarkStart w:id="837" w:name="_Toc54110107"/>
      <w:r w:rsidRPr="00D123FB">
        <w:lastRenderedPageBreak/>
        <w:t>References</w:t>
      </w:r>
      <w:bookmarkEnd w:id="837"/>
    </w:p>
    <w:p w14:paraId="333F5C41" w14:textId="77777777" w:rsidR="0067520E" w:rsidRDefault="0067520E" w:rsidP="001A0286">
      <w:pPr>
        <w:pStyle w:val="Reference"/>
      </w:pPr>
      <w:r w:rsidRPr="00D123FB">
        <w:fldChar w:fldCharType="begin" w:fldLock="1"/>
      </w:r>
      <w:r w:rsidRPr="00D123FB">
        <w:instrText xml:space="preserve">ADDIN Mendeley Bibliography CSL_BIBLIOGRAPHY </w:instrText>
      </w:r>
      <w:r w:rsidRPr="00D123FB">
        <w:fldChar w:fldCharType="separate"/>
      </w:r>
      <w:r w:rsidRPr="00324BF5">
        <w:t>Aben, J</w:t>
      </w:r>
      <w:r>
        <w:t>.</w:t>
      </w:r>
      <w:r w:rsidRPr="00324BF5">
        <w:t>, Strubbe, D</w:t>
      </w:r>
      <w:r>
        <w:t>.</w:t>
      </w:r>
      <w:r w:rsidRPr="00324BF5">
        <w:t>, Adriaensen, F</w:t>
      </w:r>
      <w:r>
        <w:t>.</w:t>
      </w:r>
      <w:r w:rsidRPr="00324BF5">
        <w:t>, Palmer, S</w:t>
      </w:r>
      <w:r>
        <w:t>.</w:t>
      </w:r>
      <w:r w:rsidRPr="00324BF5">
        <w:t>C</w:t>
      </w:r>
      <w:r>
        <w:t>.</w:t>
      </w:r>
      <w:r w:rsidRPr="00324BF5">
        <w:t>F</w:t>
      </w:r>
      <w:r>
        <w:t>.</w:t>
      </w:r>
      <w:r w:rsidRPr="00324BF5">
        <w:t>, Travis, J</w:t>
      </w:r>
      <w:r>
        <w:t>.</w:t>
      </w:r>
      <w:r w:rsidRPr="00324BF5">
        <w:t>M</w:t>
      </w:r>
      <w:r>
        <w:t>.</w:t>
      </w:r>
      <w:r w:rsidRPr="00324BF5">
        <w:t>J</w:t>
      </w:r>
      <w:r>
        <w:t>.</w:t>
      </w:r>
      <w:r w:rsidRPr="00324BF5">
        <w:t>, Lens, L</w:t>
      </w:r>
      <w:r>
        <w:t>.</w:t>
      </w:r>
      <w:r w:rsidRPr="00324BF5">
        <w:t xml:space="preserve"> </w:t>
      </w:r>
      <w:r>
        <w:t>&amp; Matthysen, </w:t>
      </w:r>
      <w:r w:rsidRPr="00324BF5">
        <w:t>E</w:t>
      </w:r>
      <w:r>
        <w:t>.</w:t>
      </w:r>
      <w:r w:rsidRPr="00324BF5">
        <w:t xml:space="preserve"> (2014). Simple individual-based models effectively represent Afrotropical forest bird movement in complex landscapes. </w:t>
      </w:r>
      <w:r w:rsidRPr="00324BF5">
        <w:rPr>
          <w:i/>
        </w:rPr>
        <w:t>Journal of Applied Ecology</w:t>
      </w:r>
      <w:r>
        <w:t>, 51, 693-702.</w:t>
      </w:r>
    </w:p>
    <w:p w14:paraId="20C2E662" w14:textId="77777777" w:rsidR="0067520E" w:rsidRPr="002D0CC2" w:rsidRDefault="0067520E" w:rsidP="001A0286">
      <w:pPr>
        <w:pStyle w:val="Reference"/>
      </w:pPr>
      <w:r w:rsidRPr="002D0CC2">
        <w:t xml:space="preserve">Adriaensen, F., Chardon, J., De Blust, G., Swinnen, E., Villalba, S., Gulink, H., et al. (2003). The application of “least-cost”modelling as a functional landscape model. </w:t>
      </w:r>
      <w:r w:rsidRPr="002D0CC2">
        <w:rPr>
          <w:i/>
          <w:iCs/>
        </w:rPr>
        <w:t>Landscape and Urban Planning</w:t>
      </w:r>
      <w:r w:rsidRPr="002D0CC2">
        <w:t>, 64, 233–247.</w:t>
      </w:r>
    </w:p>
    <w:p w14:paraId="700CFCFD" w14:textId="77777777" w:rsidR="0067520E" w:rsidRPr="002D0CC2" w:rsidRDefault="0067520E" w:rsidP="001A0286">
      <w:pPr>
        <w:pStyle w:val="Reference"/>
      </w:pPr>
      <w:r w:rsidRPr="002D0CC2">
        <w:t xml:space="preserve">Altwegg, R., Collingham, Y.C., Erni, B. &amp; Huntley, B. (2013). Density-dependent dispersal and the speed of range expansions. </w:t>
      </w:r>
      <w:r w:rsidRPr="002D0CC2">
        <w:rPr>
          <w:i/>
          <w:iCs/>
        </w:rPr>
        <w:t>Diversity and Distributions</w:t>
      </w:r>
      <w:r w:rsidRPr="002D0CC2">
        <w:t>, 19, 60–68.</w:t>
      </w:r>
    </w:p>
    <w:p w14:paraId="3D526960" w14:textId="77777777" w:rsidR="0067520E" w:rsidRPr="002D0CC2" w:rsidRDefault="0067520E" w:rsidP="001A0286">
      <w:pPr>
        <w:pStyle w:val="Reference"/>
      </w:pPr>
      <w:r w:rsidRPr="002D0CC2">
        <w:t>Anderson, B.J., Akçakaya, H.R., Araújo, M.B., Fordham, D.A., M</w:t>
      </w:r>
      <w:r>
        <w:t>artinez-Meyer, E., Thuiller, </w:t>
      </w:r>
      <w:r w:rsidRPr="002D0CC2">
        <w:t xml:space="preserve">W., et al. (2009). Dynamics of range margins for metapopulations under climate change. </w:t>
      </w:r>
      <w:r w:rsidRPr="002D0CC2">
        <w:rPr>
          <w:i/>
          <w:iCs/>
        </w:rPr>
        <w:t>Proceedings of the Royal Society B: Biological Sciences</w:t>
      </w:r>
      <w:r w:rsidRPr="002D0CC2">
        <w:t>, 276, 1415–20.</w:t>
      </w:r>
    </w:p>
    <w:p w14:paraId="1DA15E45" w14:textId="77777777" w:rsidR="0067520E" w:rsidRPr="002D0CC2" w:rsidRDefault="0067520E" w:rsidP="001A0286">
      <w:pPr>
        <w:pStyle w:val="Reference"/>
      </w:pPr>
      <w:r w:rsidRPr="002D0CC2">
        <w:t xml:space="preserve">Araújo, M.B., Alagador, D., Cabeza, M., Nogués-Bravo, D. &amp; Thuiller, W. (2011). Climate change threatens European conservation areas. </w:t>
      </w:r>
      <w:r w:rsidRPr="002D0CC2">
        <w:rPr>
          <w:i/>
          <w:iCs/>
        </w:rPr>
        <w:t>Ecology Letters</w:t>
      </w:r>
      <w:r w:rsidRPr="002D0CC2">
        <w:t>, 14, 484–92.</w:t>
      </w:r>
    </w:p>
    <w:p w14:paraId="52AA411A" w14:textId="77777777" w:rsidR="0067520E" w:rsidRPr="002D0CC2" w:rsidRDefault="0067520E" w:rsidP="001A0286">
      <w:pPr>
        <w:pStyle w:val="Reference"/>
      </w:pPr>
      <w:r w:rsidRPr="002D0CC2">
        <w:t xml:space="preserve">Araújo, M.B., Whittaker, R.J., Ladle, R.J. &amp; Erhard, M. (2005). Reducing uncertainty in projections of extinction risk from climate change. </w:t>
      </w:r>
      <w:r w:rsidRPr="002D0CC2">
        <w:rPr>
          <w:i/>
          <w:iCs/>
        </w:rPr>
        <w:t>Global Ecology and Biogeography</w:t>
      </w:r>
      <w:r w:rsidRPr="002D0CC2">
        <w:t>, 14, 529–538.</w:t>
      </w:r>
    </w:p>
    <w:p w14:paraId="68905996" w14:textId="77777777" w:rsidR="0067520E" w:rsidRPr="002D0CC2" w:rsidRDefault="0067520E" w:rsidP="001A0286">
      <w:pPr>
        <w:pStyle w:val="Reference"/>
      </w:pPr>
      <w:r w:rsidRPr="002D0CC2">
        <w:t xml:space="preserve">Armsworth, P.R. (2008). Conditional dispersal, clines, and the evolution of dispersiveness. </w:t>
      </w:r>
      <w:r w:rsidRPr="002D0CC2">
        <w:rPr>
          <w:i/>
          <w:iCs/>
        </w:rPr>
        <w:t>Theoretical Ecology</w:t>
      </w:r>
      <w:r w:rsidRPr="002D0CC2">
        <w:t>, 2, 105–117.</w:t>
      </w:r>
    </w:p>
    <w:p w14:paraId="04C9B2DA" w14:textId="77777777" w:rsidR="0067520E" w:rsidRPr="002D0CC2" w:rsidRDefault="0067520E" w:rsidP="001A0286">
      <w:pPr>
        <w:pStyle w:val="Reference"/>
      </w:pPr>
      <w:r w:rsidRPr="002D0CC2">
        <w:t xml:space="preserve">Armsworth, P.R. &amp; Roughgarden, J.E. (2008). The structure of clines with fitness-dependent dispersal. </w:t>
      </w:r>
      <w:r w:rsidRPr="002D0CC2">
        <w:rPr>
          <w:i/>
          <w:iCs/>
        </w:rPr>
        <w:t>The American Naturalist</w:t>
      </w:r>
      <w:r w:rsidRPr="002D0CC2">
        <w:t>, 172, 648–57.</w:t>
      </w:r>
    </w:p>
    <w:p w14:paraId="48DF0320" w14:textId="77777777" w:rsidR="0067520E" w:rsidRPr="002D0CC2" w:rsidRDefault="0067520E" w:rsidP="001A0286">
      <w:pPr>
        <w:pStyle w:val="Reference"/>
      </w:pPr>
      <w:r w:rsidRPr="002D0CC2">
        <w:t xml:space="preserve">Atkins, K.E. &amp; Travis, J.M.J. (2010). Local adaptation and the evolution of species’ ranges under climate change. </w:t>
      </w:r>
      <w:r w:rsidRPr="002D0CC2">
        <w:rPr>
          <w:i/>
          <w:iCs/>
        </w:rPr>
        <w:t>Journal of Theoretical Biology</w:t>
      </w:r>
      <w:r w:rsidRPr="002D0CC2">
        <w:t>, 266, 449–57.</w:t>
      </w:r>
    </w:p>
    <w:p w14:paraId="2E87C9BA" w14:textId="77777777" w:rsidR="0067520E" w:rsidRPr="002D0CC2" w:rsidRDefault="0067520E" w:rsidP="001A0286">
      <w:pPr>
        <w:pStyle w:val="Reference"/>
      </w:pPr>
      <w:r w:rsidRPr="002D0CC2">
        <w:t xml:space="preserve">Bach, L. &amp; Ripa, J. (2007). On the evolution of conditional dispersal under environmental and demographic stochasticity. </w:t>
      </w:r>
      <w:r w:rsidRPr="002D0CC2">
        <w:rPr>
          <w:i/>
          <w:iCs/>
        </w:rPr>
        <w:t>Evolutionary Ecology Research</w:t>
      </w:r>
      <w:r w:rsidRPr="002D0CC2">
        <w:t>, 1–22.</w:t>
      </w:r>
    </w:p>
    <w:p w14:paraId="2A52BC03" w14:textId="77777777" w:rsidR="0067520E" w:rsidRPr="002D0CC2" w:rsidRDefault="0067520E" w:rsidP="001A0286">
      <w:pPr>
        <w:pStyle w:val="Reference"/>
      </w:pPr>
      <w:r w:rsidRPr="002D0CC2">
        <w:t xml:space="preserve">Baguette, M. (2003). Long distance dispersal and landscape occupancy in a metapopulation of the cranberry fritillary butterfly. </w:t>
      </w:r>
      <w:r w:rsidRPr="002D0CC2">
        <w:rPr>
          <w:i/>
          <w:iCs/>
        </w:rPr>
        <w:t>Ecography</w:t>
      </w:r>
      <w:r w:rsidRPr="002D0CC2">
        <w:t>, 2, 153–160.</w:t>
      </w:r>
    </w:p>
    <w:p w14:paraId="430397F4" w14:textId="77777777" w:rsidR="0067520E" w:rsidRPr="002D0CC2" w:rsidRDefault="0067520E" w:rsidP="001A0286">
      <w:pPr>
        <w:pStyle w:val="Reference"/>
      </w:pPr>
      <w:r w:rsidRPr="002D0CC2">
        <w:t xml:space="preserve">Baguette, M., Blanchet, S., Legrand, D., Stevens, V.M. &amp; Turlure, C. (2013). Individual dispersal, landscape connectivity and ecological networks. </w:t>
      </w:r>
      <w:r w:rsidRPr="002D0CC2">
        <w:rPr>
          <w:i/>
          <w:iCs/>
        </w:rPr>
        <w:t>Biological Reviews</w:t>
      </w:r>
      <w:r w:rsidRPr="002D0CC2">
        <w:t>, 88, 310–26.</w:t>
      </w:r>
    </w:p>
    <w:p w14:paraId="7BE955D0" w14:textId="77777777" w:rsidR="0067520E" w:rsidRPr="002D0CC2" w:rsidRDefault="0067520E" w:rsidP="001A0286">
      <w:pPr>
        <w:pStyle w:val="Reference"/>
      </w:pPr>
      <w:r w:rsidRPr="002D0CC2">
        <w:t xml:space="preserve">Baguette, M. &amp; Van Dyck, H. (2007). Landscape connectivity and animal behavior: functional grain as a key determinant for dispersal. </w:t>
      </w:r>
      <w:r w:rsidRPr="002D0CC2">
        <w:rPr>
          <w:i/>
          <w:iCs/>
        </w:rPr>
        <w:t>Landscape Ecology</w:t>
      </w:r>
      <w:r w:rsidRPr="002D0CC2">
        <w:t>, 22, 1117–1129.</w:t>
      </w:r>
    </w:p>
    <w:p w14:paraId="418DF52A" w14:textId="77777777" w:rsidR="0067520E" w:rsidRPr="002D0CC2" w:rsidRDefault="0067520E" w:rsidP="001A0286">
      <w:pPr>
        <w:pStyle w:val="Reference"/>
      </w:pPr>
      <w:r w:rsidRPr="002D0CC2">
        <w:t xml:space="preserve">Baker, M.B. &amp; Rao, S. (2004). Incremental costs and benefits shape natal dispersal: theory and example with </w:t>
      </w:r>
      <w:r w:rsidRPr="00106635">
        <w:rPr>
          <w:i/>
        </w:rPr>
        <w:t>Hemilepistus reaumuri</w:t>
      </w:r>
      <w:r w:rsidRPr="002D0CC2">
        <w:t xml:space="preserve">. </w:t>
      </w:r>
      <w:r w:rsidRPr="002D0CC2">
        <w:rPr>
          <w:i/>
          <w:iCs/>
        </w:rPr>
        <w:t>Ecology</w:t>
      </w:r>
      <w:r w:rsidRPr="002D0CC2">
        <w:t>, 85, 1039–1051.</w:t>
      </w:r>
    </w:p>
    <w:p w14:paraId="7E03159C" w14:textId="77777777" w:rsidR="0067520E" w:rsidRPr="002D0CC2" w:rsidRDefault="0067520E" w:rsidP="001A0286">
      <w:pPr>
        <w:pStyle w:val="Reference"/>
      </w:pPr>
      <w:r w:rsidRPr="002D0CC2">
        <w:t xml:space="preserve">Balčiauskas, L. &amp; Kawata, Y. (2009). Estimation of </w:t>
      </w:r>
      <w:r>
        <w:t>c</w:t>
      </w:r>
      <w:r w:rsidRPr="002D0CC2">
        <w:t xml:space="preserve">arrying </w:t>
      </w:r>
      <w:r>
        <w:t>c</w:t>
      </w:r>
      <w:r w:rsidRPr="002D0CC2">
        <w:t xml:space="preserve">apacity and </w:t>
      </w:r>
      <w:r>
        <w:t>g</w:t>
      </w:r>
      <w:r w:rsidRPr="002D0CC2">
        <w:t xml:space="preserve">rowth </w:t>
      </w:r>
      <w:r>
        <w:t>r</w:t>
      </w:r>
      <w:r w:rsidRPr="002D0CC2">
        <w:t xml:space="preserve">ate of </w:t>
      </w:r>
      <w:r>
        <w:t>w</w:t>
      </w:r>
      <w:r w:rsidRPr="002D0CC2">
        <w:t xml:space="preserve">olf in Lithuania. </w:t>
      </w:r>
      <w:r w:rsidRPr="002D0CC2">
        <w:rPr>
          <w:i/>
          <w:iCs/>
        </w:rPr>
        <w:t>Acta Zoologica Lituanica</w:t>
      </w:r>
      <w:r w:rsidRPr="002D0CC2">
        <w:t>, 19, 79–84.</w:t>
      </w:r>
    </w:p>
    <w:p w14:paraId="5760FB34" w14:textId="77777777" w:rsidR="0067520E" w:rsidRPr="002D0CC2" w:rsidRDefault="0067520E" w:rsidP="001A0286">
      <w:pPr>
        <w:pStyle w:val="Reference"/>
      </w:pPr>
      <w:r w:rsidRPr="002D0CC2">
        <w:t>Barto</w:t>
      </w:r>
      <w:r>
        <w:t>ń, K. A.</w:t>
      </w:r>
      <w:r w:rsidRPr="002D0CC2">
        <w:t xml:space="preserve">, Hovestadt, T., Phillips, B.L. &amp; Travis, J.M.J. (2012). Risky movement increases the rate of range expansion. </w:t>
      </w:r>
      <w:r w:rsidRPr="002D0CC2">
        <w:rPr>
          <w:i/>
          <w:iCs/>
        </w:rPr>
        <w:t>Proceedings of the Royal Society B: Biological Sciences</w:t>
      </w:r>
      <w:r w:rsidRPr="002D0CC2">
        <w:t>, 279, 1194–202.</w:t>
      </w:r>
    </w:p>
    <w:p w14:paraId="3E91EBB5" w14:textId="77777777" w:rsidR="0067520E" w:rsidRPr="002D0CC2" w:rsidRDefault="0067520E" w:rsidP="001A0286">
      <w:pPr>
        <w:pStyle w:val="Reference"/>
      </w:pPr>
      <w:r w:rsidRPr="002D0CC2">
        <w:t>Barto</w:t>
      </w:r>
      <w:r>
        <w:t>ń, K. A</w:t>
      </w:r>
      <w:r w:rsidRPr="002D0CC2">
        <w:t xml:space="preserve">., Phillips, B.L., Morales, J.M. &amp; Travis, J.M.J. (2009). The evolution of an “intelligent” dispersal strategy: biased, correlated random walks in patchy landscapes. </w:t>
      </w:r>
      <w:r w:rsidRPr="002D0CC2">
        <w:rPr>
          <w:i/>
          <w:iCs/>
        </w:rPr>
        <w:t>Oikos</w:t>
      </w:r>
      <w:r w:rsidRPr="002D0CC2">
        <w:t>, 118, 309–319.</w:t>
      </w:r>
    </w:p>
    <w:p w14:paraId="7F0C5538" w14:textId="77777777" w:rsidR="0067520E" w:rsidRPr="002D0CC2" w:rsidRDefault="0067520E" w:rsidP="001A0286">
      <w:pPr>
        <w:pStyle w:val="Reference"/>
      </w:pPr>
      <w:r w:rsidRPr="002D0CC2">
        <w:t xml:space="preserve">Beaumont, M.A. (2010). Approximate Bayesian Computation in Evolution and Ecology. </w:t>
      </w:r>
      <w:r w:rsidRPr="002D0CC2">
        <w:rPr>
          <w:i/>
          <w:iCs/>
        </w:rPr>
        <w:t>Annual Review of Ecology, Evolution, and Systematics</w:t>
      </w:r>
      <w:r w:rsidRPr="002D0CC2">
        <w:t>, 41, 379–406.</w:t>
      </w:r>
    </w:p>
    <w:p w14:paraId="172E36B7" w14:textId="77777777" w:rsidR="0067520E" w:rsidRPr="002D0CC2" w:rsidRDefault="0067520E" w:rsidP="001A0286">
      <w:pPr>
        <w:pStyle w:val="Reference"/>
      </w:pPr>
      <w:r w:rsidRPr="002D0CC2">
        <w:t xml:space="preserve">Bellard, C., Bertelsmeier, C., Leadley, P., Thuiller, W. &amp; Courchamp, F. (2012). Impacts of climate change on the future of biodiversity. </w:t>
      </w:r>
      <w:r w:rsidRPr="002D0CC2">
        <w:rPr>
          <w:i/>
          <w:iCs/>
        </w:rPr>
        <w:t>Ecology Letters</w:t>
      </w:r>
      <w:r w:rsidRPr="002D0CC2">
        <w:t>, 15, 365–377.</w:t>
      </w:r>
    </w:p>
    <w:p w14:paraId="62F5B736" w14:textId="77777777" w:rsidR="0067520E" w:rsidRPr="002D0CC2" w:rsidRDefault="0067520E" w:rsidP="001A0286">
      <w:pPr>
        <w:pStyle w:val="Reference"/>
      </w:pPr>
      <w:r w:rsidRPr="002D0CC2">
        <w:lastRenderedPageBreak/>
        <w:t xml:space="preserve">Benton, T.G. &amp; Bowler, D. (2012). Dispersal in invertebrates: influences on individual decisions. In: </w:t>
      </w:r>
      <w:r w:rsidRPr="002D0CC2">
        <w:rPr>
          <w:i/>
          <w:iCs/>
        </w:rPr>
        <w:t>Dispersal Ecology and Evolution</w:t>
      </w:r>
      <w:r w:rsidRPr="002D0CC2">
        <w:t xml:space="preserve"> (eds. Clobert, J., Baguette, M., B</w:t>
      </w:r>
      <w:r>
        <w:t>enton, </w:t>
      </w:r>
      <w:r w:rsidRPr="002D0CC2">
        <w:t>T.G. &amp; Bullock, J.). Oxford University Press, pp. 41–49.</w:t>
      </w:r>
    </w:p>
    <w:p w14:paraId="07827D52" w14:textId="77777777" w:rsidR="0067520E" w:rsidRPr="002D0CC2" w:rsidRDefault="0067520E" w:rsidP="001A0286">
      <w:pPr>
        <w:pStyle w:val="Reference"/>
      </w:pPr>
      <w:r w:rsidRPr="002D0CC2">
        <w:t xml:space="preserve">Benton, T.G., Solan, M., Travis, J.M.J. &amp; Sait, S.M. (2007). Microcosm experiments can inform global ecological problems. </w:t>
      </w:r>
      <w:r w:rsidRPr="002D0CC2">
        <w:rPr>
          <w:i/>
          <w:iCs/>
        </w:rPr>
        <w:t>Trends in Ecology &amp; Evolution</w:t>
      </w:r>
      <w:r w:rsidRPr="002D0CC2">
        <w:t>, 22, 516–21.</w:t>
      </w:r>
    </w:p>
    <w:p w14:paraId="340E5914" w14:textId="77777777" w:rsidR="0067520E" w:rsidRPr="002D0CC2" w:rsidRDefault="0067520E" w:rsidP="001A0286">
      <w:pPr>
        <w:pStyle w:val="Reference"/>
      </w:pPr>
      <w:r w:rsidRPr="002D0CC2">
        <w:t xml:space="preserve">Bessa-Gomes, C., Legendre, S. &amp; Clobert, J. (2010). Discrete two-sex models of population dynamics: On modelling the mating function. </w:t>
      </w:r>
      <w:r w:rsidRPr="002D0CC2">
        <w:rPr>
          <w:i/>
          <w:iCs/>
        </w:rPr>
        <w:t>Acta Oecologica</w:t>
      </w:r>
      <w:r w:rsidRPr="002D0CC2">
        <w:t>, 36, 439–445.</w:t>
      </w:r>
    </w:p>
    <w:p w14:paraId="257C2723" w14:textId="77777777" w:rsidR="0067520E" w:rsidRPr="002D0CC2" w:rsidRDefault="0067520E" w:rsidP="001A0286">
      <w:pPr>
        <w:pStyle w:val="Reference"/>
      </w:pPr>
      <w:r w:rsidRPr="002D0CC2">
        <w:t xml:space="preserve">Best, A.S., Johst, K., Münkemüller, T. &amp; Travis, J.M.J. (2007). Which species will succesfully track climate change? The influence of intraspecific competition and density dependent dispersal on range shifting dynamics. </w:t>
      </w:r>
      <w:r w:rsidRPr="002D0CC2">
        <w:rPr>
          <w:i/>
          <w:iCs/>
        </w:rPr>
        <w:t>Oikos</w:t>
      </w:r>
      <w:r w:rsidRPr="002D0CC2">
        <w:t>, 116, 1531–1539.</w:t>
      </w:r>
    </w:p>
    <w:p w14:paraId="26F63F82" w14:textId="77777777" w:rsidR="0067520E" w:rsidRPr="002D0CC2" w:rsidRDefault="0067520E" w:rsidP="001A0286">
      <w:pPr>
        <w:pStyle w:val="Reference"/>
      </w:pPr>
      <w:r w:rsidRPr="002D0CC2">
        <w:t xml:space="preserve">Bian, L. (2003). The representation of the environment in the context of individual-based modeling. </w:t>
      </w:r>
      <w:r w:rsidRPr="002D0CC2">
        <w:rPr>
          <w:i/>
          <w:iCs/>
        </w:rPr>
        <w:t>Ecological Modelling</w:t>
      </w:r>
      <w:r w:rsidRPr="002D0CC2">
        <w:t>, 159, 279–296.</w:t>
      </w:r>
    </w:p>
    <w:p w14:paraId="4FEF373E" w14:textId="77777777" w:rsidR="0067520E" w:rsidRPr="002D0CC2" w:rsidRDefault="0067520E" w:rsidP="001A0286">
      <w:pPr>
        <w:pStyle w:val="Reference"/>
      </w:pPr>
      <w:r w:rsidRPr="002D0CC2">
        <w:t xml:space="preserve">Bitume, E. V, Bonte, D., Ronce, O., Bach, F., Flaven, E., Olivieri, I., et al. (2013). Density and genetic relatedness increase dispersal distance in a subsocial organism. </w:t>
      </w:r>
      <w:r w:rsidRPr="002D0CC2">
        <w:rPr>
          <w:i/>
          <w:iCs/>
        </w:rPr>
        <w:t>Ecology Letters</w:t>
      </w:r>
      <w:r w:rsidRPr="002D0CC2">
        <w:t>, 16, 430–7.</w:t>
      </w:r>
    </w:p>
    <w:p w14:paraId="27271746" w14:textId="77777777" w:rsidR="0067520E" w:rsidRPr="002D0CC2" w:rsidRDefault="0067520E" w:rsidP="001A0286">
      <w:pPr>
        <w:pStyle w:val="Reference"/>
      </w:pPr>
      <w:r w:rsidRPr="002D0CC2">
        <w:t xml:space="preserve">De Block, M., Pauwels, K., Van Den Broeck, M., De Meester, L. &amp; Stoks, R. (2013). Local genetic adaptation generates latitude-specific effects of warming on predator-prey interactions. </w:t>
      </w:r>
      <w:r w:rsidRPr="002D0CC2">
        <w:rPr>
          <w:i/>
          <w:iCs/>
        </w:rPr>
        <w:t>Global Change Biology</w:t>
      </w:r>
      <w:r w:rsidRPr="002D0CC2">
        <w:t>, 19, 689–696.</w:t>
      </w:r>
    </w:p>
    <w:p w14:paraId="21B4926D" w14:textId="77777777" w:rsidR="0067520E" w:rsidRPr="002D0CC2" w:rsidRDefault="0067520E" w:rsidP="001A0286">
      <w:pPr>
        <w:pStyle w:val="Reference"/>
      </w:pPr>
      <w:r w:rsidRPr="002D0CC2">
        <w:t xml:space="preserve">Bocedi, G., Atkins, K.E., Liao, J., Henry, R., Travis, J. &amp; Hellmann, J.J. (2013). Effects of local adaptation and interspecific competition on species ’ responses to climate change. </w:t>
      </w:r>
      <w:r w:rsidRPr="002D0CC2">
        <w:rPr>
          <w:i/>
          <w:iCs/>
        </w:rPr>
        <w:t>Annals of the New York Academy of Sciences</w:t>
      </w:r>
      <w:r w:rsidRPr="002D0CC2">
        <w:t xml:space="preserve">, </w:t>
      </w:r>
      <w:r>
        <w:t>1297</w:t>
      </w:r>
      <w:r w:rsidRPr="002D0CC2">
        <w:t xml:space="preserve">, </w:t>
      </w:r>
      <w:r>
        <w:t>83</w:t>
      </w:r>
      <w:r w:rsidRPr="002D0CC2">
        <w:t>–</w:t>
      </w:r>
      <w:r>
        <w:t>97</w:t>
      </w:r>
      <w:r w:rsidRPr="002D0CC2">
        <w:t>.</w:t>
      </w:r>
    </w:p>
    <w:p w14:paraId="276229B4" w14:textId="77777777" w:rsidR="0067520E" w:rsidRDefault="0067520E" w:rsidP="001A0286">
      <w:pPr>
        <w:pStyle w:val="Reference"/>
      </w:pPr>
      <w:r w:rsidRPr="002D0CC2">
        <w:t xml:space="preserve">Bocedi, G., Heinonen, J. &amp; Travis, J.M.J. (2012a). Uncertainty and the role of information acquisition in the evolution of context-dependent emigration. </w:t>
      </w:r>
      <w:r w:rsidRPr="002D0CC2">
        <w:rPr>
          <w:i/>
          <w:iCs/>
        </w:rPr>
        <w:t>The American Naturalist</w:t>
      </w:r>
      <w:r w:rsidRPr="002D0CC2">
        <w:t>, 179, 606–20.</w:t>
      </w:r>
    </w:p>
    <w:p w14:paraId="3BC7BB1D" w14:textId="49E1C5F7" w:rsidR="00587B80" w:rsidRPr="002D0CC2" w:rsidRDefault="00587B80" w:rsidP="001A0286">
      <w:pPr>
        <w:pStyle w:val="Reference"/>
      </w:pPr>
      <w:r w:rsidRPr="00587B80">
        <w:t xml:space="preserve">Bocedi, G., Palmer, S. C. F., Pe'er, G., Heikkinen, R. K., Matsinos, Y. G., Watts, K. &amp; Travis, J. M. J. (2014) RangeShifter: a platform for modelling spatial eco-evolutionary dynamics and species' responses to environmental changes. </w:t>
      </w:r>
      <w:r w:rsidRPr="00587B80">
        <w:rPr>
          <w:i/>
        </w:rPr>
        <w:t>Methods in Ecology and Evolution</w:t>
      </w:r>
      <w:r w:rsidRPr="00587B80">
        <w:t>, 5, 388-396.</w:t>
      </w:r>
    </w:p>
    <w:p w14:paraId="7BE6AA84" w14:textId="77777777" w:rsidR="0067520E" w:rsidRPr="002D0CC2" w:rsidRDefault="0067520E" w:rsidP="001A0286">
      <w:pPr>
        <w:pStyle w:val="Reference"/>
      </w:pPr>
      <w:r w:rsidRPr="002D0CC2">
        <w:t xml:space="preserve">Bocedi, G., Pe’er, G., Heikkinen, R.K., Matsinos, Y. &amp; Travis, J.M.J. (2012b). Projecting species’ range expansion dynamics: sources of systematic biases when scaling up patterns and processes. </w:t>
      </w:r>
      <w:r w:rsidRPr="002D0CC2">
        <w:rPr>
          <w:i/>
          <w:iCs/>
        </w:rPr>
        <w:t>Methods in Ecology and Evolution</w:t>
      </w:r>
      <w:r w:rsidRPr="002D0CC2">
        <w:t>, 3, 1008–1018.</w:t>
      </w:r>
    </w:p>
    <w:p w14:paraId="5B2878C5" w14:textId="77777777" w:rsidR="0067520E" w:rsidRPr="002D0CC2" w:rsidRDefault="0067520E" w:rsidP="001A0286">
      <w:pPr>
        <w:pStyle w:val="Reference"/>
      </w:pPr>
      <w:r w:rsidRPr="002D0CC2">
        <w:t xml:space="preserve">Boeye, J., Travis, J.M.J., Stoks, R. &amp; Bonte, D. (2013). More rapid climate change promotes evolutionary rescue through selection for increased dispersal distance. </w:t>
      </w:r>
      <w:r w:rsidRPr="002D0CC2">
        <w:rPr>
          <w:i/>
          <w:iCs/>
        </w:rPr>
        <w:t>Evolutionary Applications</w:t>
      </w:r>
      <w:r w:rsidRPr="002D0CC2">
        <w:t>, 6, 353–364.</w:t>
      </w:r>
    </w:p>
    <w:p w14:paraId="3AAE1048" w14:textId="77777777" w:rsidR="0067520E" w:rsidRPr="002D0CC2" w:rsidRDefault="0067520E" w:rsidP="001A0286">
      <w:pPr>
        <w:pStyle w:val="Reference"/>
      </w:pPr>
      <w:r w:rsidRPr="002D0CC2">
        <w:t xml:space="preserve">Bonenfant, C., Gaillard, J.-M., Coulson, T., Festa-Bianchet, M., Loison, A., Garel, M., et al. (2009). Empirical </w:t>
      </w:r>
      <w:r>
        <w:t>e</w:t>
      </w:r>
      <w:r w:rsidRPr="002D0CC2">
        <w:t xml:space="preserve">vidence of </w:t>
      </w:r>
      <w:r>
        <w:t>d</w:t>
      </w:r>
      <w:r w:rsidRPr="002D0CC2">
        <w:t>ensity-</w:t>
      </w:r>
      <w:r>
        <w:t>d</w:t>
      </w:r>
      <w:r w:rsidRPr="002D0CC2">
        <w:t xml:space="preserve">ependence in </w:t>
      </w:r>
      <w:r>
        <w:t>p</w:t>
      </w:r>
      <w:r w:rsidRPr="002D0CC2">
        <w:t xml:space="preserve">opulations of </w:t>
      </w:r>
      <w:r>
        <w:t>l</w:t>
      </w:r>
      <w:r w:rsidRPr="002D0CC2">
        <w:t xml:space="preserve">arge </w:t>
      </w:r>
      <w:r>
        <w:t>h</w:t>
      </w:r>
      <w:r w:rsidRPr="002D0CC2">
        <w:t xml:space="preserve">erbivores. </w:t>
      </w:r>
      <w:r w:rsidRPr="002D0CC2">
        <w:rPr>
          <w:i/>
          <w:iCs/>
        </w:rPr>
        <w:t>Advances in Ecological Research</w:t>
      </w:r>
      <w:r w:rsidRPr="002D0CC2">
        <w:t>, 41, 313–357.</w:t>
      </w:r>
    </w:p>
    <w:p w14:paraId="42B37784" w14:textId="77777777" w:rsidR="0067520E" w:rsidRPr="002D0CC2" w:rsidRDefault="0067520E" w:rsidP="001A0286">
      <w:pPr>
        <w:pStyle w:val="Reference"/>
      </w:pPr>
      <w:r w:rsidRPr="002D0CC2">
        <w:t xml:space="preserve">Bonte, D., Borre, J. Vanden &amp; Lens, L. (2006). Geographical variation in wolf spider dispersal behaviour is related to landscape structure. </w:t>
      </w:r>
      <w:r w:rsidRPr="002D0CC2">
        <w:rPr>
          <w:i/>
          <w:iCs/>
        </w:rPr>
        <w:t>Animal Behaviour</w:t>
      </w:r>
      <w:r w:rsidRPr="002D0CC2">
        <w:t>, 72, 655–662.</w:t>
      </w:r>
    </w:p>
    <w:p w14:paraId="79FCE93A" w14:textId="77777777" w:rsidR="0067520E" w:rsidRPr="002D0CC2" w:rsidRDefault="0067520E" w:rsidP="001A0286">
      <w:pPr>
        <w:pStyle w:val="Reference"/>
      </w:pPr>
      <w:r w:rsidRPr="002D0CC2">
        <w:t xml:space="preserve">Bonte, D., Van Dyck, H., Bullock, J.M., Coulon, A., Delgado, M., et al. (2012). Costs of dispersal. </w:t>
      </w:r>
      <w:r w:rsidRPr="002D0CC2">
        <w:rPr>
          <w:i/>
          <w:iCs/>
        </w:rPr>
        <w:t>Biological Reviews of the Cambridge Philosophical Society</w:t>
      </w:r>
      <w:r w:rsidRPr="002D0CC2">
        <w:t>, 87, 290–312.</w:t>
      </w:r>
    </w:p>
    <w:p w14:paraId="768C53F2" w14:textId="77777777" w:rsidR="0067520E" w:rsidRPr="002D0CC2" w:rsidRDefault="0067520E" w:rsidP="001A0286">
      <w:pPr>
        <w:pStyle w:val="Reference"/>
      </w:pPr>
      <w:r w:rsidRPr="002D0CC2">
        <w:t xml:space="preserve">Bonte, D., Hovestadt, T. &amp; Poethke, H.-J. (2009). Sex-specific dispersal and evolutionary rescue in metapopulations infected by male killing endosymbionts. </w:t>
      </w:r>
      <w:r w:rsidRPr="002D0CC2">
        <w:rPr>
          <w:i/>
          <w:iCs/>
        </w:rPr>
        <w:t>BMC Evolutionary Biology</w:t>
      </w:r>
      <w:r w:rsidRPr="002D0CC2">
        <w:t>, 9, 16.</w:t>
      </w:r>
    </w:p>
    <w:p w14:paraId="007D711D" w14:textId="77777777" w:rsidR="0067520E" w:rsidRPr="002D0CC2" w:rsidRDefault="0067520E" w:rsidP="001A0286">
      <w:pPr>
        <w:pStyle w:val="Reference"/>
      </w:pPr>
      <w:r w:rsidRPr="002D0CC2">
        <w:t xml:space="preserve">Bonte, D., Hovestadt, T. &amp; Poethke, H.-J. (2010). Evolution of dispersal polymorphism and local adaptation of dispersal distance in spatially structured landscapes. </w:t>
      </w:r>
      <w:r w:rsidRPr="002D0CC2">
        <w:rPr>
          <w:i/>
          <w:iCs/>
        </w:rPr>
        <w:t>Oikos</w:t>
      </w:r>
      <w:r w:rsidRPr="002D0CC2">
        <w:t>, 119, 560–566.</w:t>
      </w:r>
    </w:p>
    <w:p w14:paraId="6769254C" w14:textId="77777777" w:rsidR="0067520E" w:rsidRPr="002D0CC2" w:rsidRDefault="0067520E" w:rsidP="001A0286">
      <w:pPr>
        <w:pStyle w:val="Reference"/>
      </w:pPr>
      <w:r w:rsidRPr="002D0CC2">
        <w:t xml:space="preserve">Boulangeat, I., Gravel, D. &amp; Thuiller, W. (2012). Accounting for dispersal and biotic interactions to disentangle the drivers of species distributions and their abundances. </w:t>
      </w:r>
      <w:r w:rsidRPr="002D0CC2">
        <w:rPr>
          <w:i/>
          <w:iCs/>
        </w:rPr>
        <w:t>Ecology Letters</w:t>
      </w:r>
      <w:r w:rsidRPr="002D0CC2">
        <w:t>, 15, 584–93.</w:t>
      </w:r>
    </w:p>
    <w:p w14:paraId="47C8C48E" w14:textId="77777777" w:rsidR="0067520E" w:rsidRPr="002D0CC2" w:rsidRDefault="0067520E" w:rsidP="001A0286">
      <w:pPr>
        <w:pStyle w:val="Reference"/>
      </w:pPr>
      <w:r w:rsidRPr="002D0CC2">
        <w:lastRenderedPageBreak/>
        <w:t xml:space="preserve">Bowler, D.E. &amp; Benton, T.G. (2005). Causes and consequences of animal dispersal strategies: relating individual behaviour to spatial dynamics. </w:t>
      </w:r>
      <w:r w:rsidRPr="002D0CC2">
        <w:rPr>
          <w:i/>
          <w:iCs/>
        </w:rPr>
        <w:t>Biological Reviews of the Cambridge Philosophical Society</w:t>
      </w:r>
      <w:r w:rsidRPr="002D0CC2">
        <w:t>, 80, 205–25.</w:t>
      </w:r>
    </w:p>
    <w:p w14:paraId="7C2948C2" w14:textId="77777777" w:rsidR="0067520E" w:rsidRPr="002D0CC2" w:rsidRDefault="0067520E" w:rsidP="001A0286">
      <w:pPr>
        <w:pStyle w:val="Reference"/>
      </w:pPr>
      <w:r w:rsidRPr="002D0CC2">
        <w:t xml:space="preserve">Bridle, J.R. &amp; Vines, T.H. (2007). Limits to evolution at range margins: when and why does adaptation fail? </w:t>
      </w:r>
      <w:r w:rsidRPr="002D0CC2">
        <w:rPr>
          <w:i/>
          <w:iCs/>
        </w:rPr>
        <w:t>Trends in ecology &amp; evolution</w:t>
      </w:r>
      <w:r w:rsidRPr="002D0CC2">
        <w:t>, 22, 140–7.</w:t>
      </w:r>
    </w:p>
    <w:p w14:paraId="56D93E20" w14:textId="77777777" w:rsidR="0067520E" w:rsidRPr="002D0CC2" w:rsidRDefault="0067520E" w:rsidP="001A0286">
      <w:pPr>
        <w:pStyle w:val="Reference"/>
      </w:pPr>
      <w:r w:rsidRPr="002D0CC2">
        <w:t xml:space="preserve">Brooker, R.W., Travis, J.M.J., Clark, E.J. &amp; Dytham, C. (2007). Modelling species’ range shifts in a changing climate: the impacts of biotic interactions, dispersal distance and the rate of climate change. </w:t>
      </w:r>
      <w:r w:rsidRPr="002D0CC2">
        <w:rPr>
          <w:i/>
          <w:iCs/>
        </w:rPr>
        <w:t>Journal of Theoretical Biology</w:t>
      </w:r>
      <w:r w:rsidRPr="002D0CC2">
        <w:t>, 245, 59–65.</w:t>
      </w:r>
    </w:p>
    <w:p w14:paraId="67313102" w14:textId="77777777" w:rsidR="0067520E" w:rsidRPr="002D0CC2" w:rsidRDefault="0067520E" w:rsidP="001A0286">
      <w:pPr>
        <w:pStyle w:val="Reference"/>
      </w:pPr>
      <w:r w:rsidRPr="002D0CC2">
        <w:t xml:space="preserve">Broquet, T. &amp; Petit, E.J. (2009). Molecular </w:t>
      </w:r>
      <w:r>
        <w:t>e</w:t>
      </w:r>
      <w:r w:rsidRPr="002D0CC2">
        <w:t xml:space="preserve">stimation of </w:t>
      </w:r>
      <w:r>
        <w:t>d</w:t>
      </w:r>
      <w:r w:rsidRPr="002D0CC2">
        <w:t xml:space="preserve">ispersal for </w:t>
      </w:r>
      <w:r>
        <w:t>e</w:t>
      </w:r>
      <w:r w:rsidRPr="002D0CC2">
        <w:t xml:space="preserve">cology and </w:t>
      </w:r>
      <w:r>
        <w:t>p</w:t>
      </w:r>
      <w:r w:rsidRPr="002D0CC2">
        <w:t xml:space="preserve">opulation </w:t>
      </w:r>
      <w:r>
        <w:t>g</w:t>
      </w:r>
      <w:r w:rsidRPr="002D0CC2">
        <w:t xml:space="preserve">enetics. </w:t>
      </w:r>
      <w:r w:rsidRPr="002D0CC2">
        <w:rPr>
          <w:i/>
          <w:iCs/>
        </w:rPr>
        <w:t>Annual Review of Ecology, Evolution, and Systematics</w:t>
      </w:r>
      <w:r w:rsidRPr="002D0CC2">
        <w:t>, 40, 193–216.</w:t>
      </w:r>
    </w:p>
    <w:p w14:paraId="6531FC55" w14:textId="77777777" w:rsidR="0067520E" w:rsidRPr="00DF2DC1" w:rsidRDefault="0067520E" w:rsidP="001A0286">
      <w:pPr>
        <w:pStyle w:val="Reference"/>
        <w:rPr>
          <w:lang w:val="it-IT"/>
        </w:rPr>
      </w:pPr>
      <w:r w:rsidRPr="002D0CC2">
        <w:t xml:space="preserve">Bullock, J.M. &amp; Clarke, R.T. (2000). Long distance seed dispersal by wind: measuring and modelling the tail of the curve. </w:t>
      </w:r>
      <w:r w:rsidRPr="00DF2DC1">
        <w:rPr>
          <w:i/>
          <w:iCs/>
          <w:lang w:val="it-IT"/>
        </w:rPr>
        <w:t>Oecologia</w:t>
      </w:r>
      <w:r w:rsidRPr="00DF2DC1">
        <w:rPr>
          <w:lang w:val="it-IT"/>
        </w:rPr>
        <w:t>, 124, 506–521.</w:t>
      </w:r>
    </w:p>
    <w:p w14:paraId="49AA2437" w14:textId="77777777" w:rsidR="0067520E" w:rsidRPr="002D0CC2" w:rsidRDefault="0067520E" w:rsidP="001A0286">
      <w:pPr>
        <w:pStyle w:val="Reference"/>
      </w:pPr>
      <w:r w:rsidRPr="00DF2DC1">
        <w:rPr>
          <w:lang w:val="it-IT"/>
        </w:rPr>
        <w:t xml:space="preserve">Cagnacci, F., Boitani, L., Powell, R.A. &amp; Boyce, M.S. (2010). </w:t>
      </w:r>
      <w:r w:rsidRPr="002D0CC2">
        <w:t xml:space="preserve">Animal ecology meets GPS-based radiotelemetry: a perfect storm of opportunities and challenges. </w:t>
      </w:r>
      <w:r w:rsidRPr="002D0CC2">
        <w:rPr>
          <w:i/>
          <w:iCs/>
        </w:rPr>
        <w:t>Philosophical transactions of the Royal Society of London. Series B, Biological sciences</w:t>
      </w:r>
      <w:r w:rsidRPr="002D0CC2">
        <w:t>, 365, 2157–62.</w:t>
      </w:r>
    </w:p>
    <w:p w14:paraId="1F3C3BEE" w14:textId="77777777" w:rsidR="0067520E" w:rsidRPr="002D0CC2" w:rsidRDefault="0067520E" w:rsidP="001A0286">
      <w:pPr>
        <w:pStyle w:val="Reference"/>
      </w:pPr>
      <w:r w:rsidRPr="002D0CC2">
        <w:t>Caswell, H. (2001). Matrix Population Models: Construction, Analysis, and Interpretation. Sinauer Associates.</w:t>
      </w:r>
    </w:p>
    <w:p w14:paraId="64D3ED27" w14:textId="77777777" w:rsidR="0067520E" w:rsidRPr="002D0CC2" w:rsidRDefault="0067520E" w:rsidP="001A0286">
      <w:pPr>
        <w:pStyle w:val="Reference"/>
      </w:pPr>
      <w:r w:rsidRPr="002D0CC2">
        <w:t xml:space="preserve">Caswell, H., Takada, T. &amp; Hunter, C.M. (2004). Sensitivity analysis of equilibrium in density-dependent matrix population models. </w:t>
      </w:r>
      <w:r w:rsidRPr="002D0CC2">
        <w:rPr>
          <w:i/>
          <w:iCs/>
        </w:rPr>
        <w:t>Ecology Letters</w:t>
      </w:r>
      <w:r w:rsidRPr="002D0CC2">
        <w:t>, 7, 380–387.</w:t>
      </w:r>
    </w:p>
    <w:p w14:paraId="313DED40" w14:textId="77777777" w:rsidR="0067520E" w:rsidRPr="002D0CC2" w:rsidRDefault="0067520E" w:rsidP="001A0286">
      <w:pPr>
        <w:pStyle w:val="Reference"/>
      </w:pPr>
      <w:r w:rsidRPr="002D0CC2">
        <w:t xml:space="preserve">Caswell, H. &amp; Weeks, D.E. (1986). Two-Sex Models: Chaos, Extinction, and Other Dynamic Consequences of Sex. </w:t>
      </w:r>
      <w:r w:rsidRPr="002D0CC2">
        <w:rPr>
          <w:i/>
          <w:iCs/>
        </w:rPr>
        <w:t>The American Naturalist</w:t>
      </w:r>
      <w:r w:rsidRPr="002D0CC2">
        <w:t>, 128, 707–735.</w:t>
      </w:r>
    </w:p>
    <w:p w14:paraId="2FC3824C" w14:textId="77777777" w:rsidR="0067520E" w:rsidRPr="00DF2DC1" w:rsidRDefault="0067520E" w:rsidP="001A0286">
      <w:pPr>
        <w:pStyle w:val="Reference"/>
        <w:rPr>
          <w:lang w:val="it-IT"/>
        </w:rPr>
      </w:pPr>
      <w:r w:rsidRPr="002D0CC2">
        <w:t xml:space="preserve">Chaine, A.S., Legendre, S. &amp; Clobert, J. (2013). The co-evolution of multiply-informed dispersal: information transfer across landscapes from neighbors and immigrants. </w:t>
      </w:r>
      <w:r w:rsidRPr="00DF2DC1">
        <w:rPr>
          <w:i/>
          <w:iCs/>
          <w:lang w:val="it-IT"/>
        </w:rPr>
        <w:t>PeerJ</w:t>
      </w:r>
      <w:r w:rsidRPr="00DF2DC1">
        <w:rPr>
          <w:lang w:val="it-IT"/>
        </w:rPr>
        <w:t>, 1, e44.</w:t>
      </w:r>
    </w:p>
    <w:p w14:paraId="7A6A7379" w14:textId="77777777" w:rsidR="0067520E" w:rsidRPr="002D0CC2" w:rsidRDefault="0067520E" w:rsidP="001A0286">
      <w:pPr>
        <w:pStyle w:val="Reference"/>
      </w:pPr>
      <w:r w:rsidRPr="00DF2DC1">
        <w:rPr>
          <w:lang w:val="it-IT"/>
        </w:rPr>
        <w:t xml:space="preserve">Chaput-Bardy, A., Grégoire, A., Baguette, M., Pagano, A. &amp; Secondi, J. (2010). </w:t>
      </w:r>
      <w:r w:rsidRPr="002D0CC2">
        <w:t xml:space="preserve">Condition and phenotype-dependent dispersal in a damselfly, </w:t>
      </w:r>
      <w:r w:rsidRPr="007B3DB3">
        <w:rPr>
          <w:i/>
        </w:rPr>
        <w:t>Calopteryx splendens</w:t>
      </w:r>
      <w:r w:rsidRPr="002D0CC2">
        <w:t xml:space="preserve">. </w:t>
      </w:r>
      <w:r w:rsidRPr="002D0CC2">
        <w:rPr>
          <w:i/>
          <w:iCs/>
        </w:rPr>
        <w:t>PloS one</w:t>
      </w:r>
      <w:r w:rsidRPr="002D0CC2">
        <w:t>, 5, e10694.</w:t>
      </w:r>
    </w:p>
    <w:p w14:paraId="60DCEF4D" w14:textId="77777777" w:rsidR="0067520E" w:rsidRPr="002D0CC2" w:rsidRDefault="0067520E" w:rsidP="001A0286">
      <w:pPr>
        <w:pStyle w:val="Reference"/>
      </w:pPr>
      <w:r w:rsidRPr="002D0CC2">
        <w:t xml:space="preserve">Chardon, J.P., Adriaensen, F. &amp; Matthysen, E. (2003). Incorporating landscape elements into a connectivity measure: a case study for the </w:t>
      </w:r>
      <w:r>
        <w:t>s</w:t>
      </w:r>
      <w:r w:rsidRPr="002D0CC2">
        <w:t>peckled wood butterfly (</w:t>
      </w:r>
      <w:r w:rsidRPr="007B3DB3">
        <w:rPr>
          <w:i/>
        </w:rPr>
        <w:t>Pararge aegeria</w:t>
      </w:r>
      <w:r>
        <w:t xml:space="preserve"> L</w:t>
      </w:r>
      <w:r w:rsidRPr="002D0CC2">
        <w:t xml:space="preserve">.). </w:t>
      </w:r>
      <w:r w:rsidRPr="002D0CC2">
        <w:rPr>
          <w:i/>
          <w:iCs/>
        </w:rPr>
        <w:t>Landscape Ecology</w:t>
      </w:r>
      <w:r w:rsidRPr="002D0CC2">
        <w:t>, 18, 561–573.</w:t>
      </w:r>
    </w:p>
    <w:p w14:paraId="16D5510A" w14:textId="77777777" w:rsidR="0067520E" w:rsidRPr="002D0CC2" w:rsidRDefault="0067520E" w:rsidP="001A0286">
      <w:pPr>
        <w:pStyle w:val="Reference"/>
      </w:pPr>
      <w:r w:rsidRPr="002D0CC2">
        <w:t xml:space="preserve">Chen, I.-C., Hill, J.K., Ohlemüller, R., Roy, D.B. &amp; Thomas, C.D. (2011). Rapid range shifts of species associated with high levels of climate warming. </w:t>
      </w:r>
      <w:r w:rsidRPr="002D0CC2">
        <w:rPr>
          <w:i/>
          <w:iCs/>
        </w:rPr>
        <w:t>Science</w:t>
      </w:r>
      <w:r w:rsidRPr="002D0CC2">
        <w:t>, 333, 1024–6.</w:t>
      </w:r>
    </w:p>
    <w:p w14:paraId="1092ADF9" w14:textId="77777777" w:rsidR="0067520E" w:rsidRPr="002D0CC2" w:rsidRDefault="0067520E" w:rsidP="001A0286">
      <w:pPr>
        <w:pStyle w:val="Reference"/>
      </w:pPr>
      <w:r w:rsidRPr="002D0CC2">
        <w:t xml:space="preserve">Chipperfield, J.D., Dytham, C. &amp; Hovestadt, T. (2011). An updated algorithm for the generation of neutral landscapes by spectral synthesis. </w:t>
      </w:r>
      <w:r w:rsidRPr="002D0CC2">
        <w:rPr>
          <w:i/>
          <w:iCs/>
        </w:rPr>
        <w:t>PloS one</w:t>
      </w:r>
      <w:r w:rsidRPr="002D0CC2">
        <w:t>, 6, e17040.</w:t>
      </w:r>
    </w:p>
    <w:p w14:paraId="6628EBEB" w14:textId="77777777" w:rsidR="0067520E" w:rsidRPr="002D0CC2" w:rsidRDefault="0067520E" w:rsidP="001A0286">
      <w:pPr>
        <w:pStyle w:val="Reference"/>
      </w:pPr>
      <w:r w:rsidRPr="002D0CC2">
        <w:t xml:space="preserve">Clark, J., Fastie, C., Hurtt, G., Jackson, S. &amp; Johnson, C. (1998). Reid’s paradox of rapid plant migration. </w:t>
      </w:r>
      <w:r w:rsidRPr="002D0CC2">
        <w:rPr>
          <w:i/>
          <w:iCs/>
        </w:rPr>
        <w:t>BioScience</w:t>
      </w:r>
      <w:r w:rsidRPr="002D0CC2">
        <w:t>, 48, 13–24.</w:t>
      </w:r>
    </w:p>
    <w:p w14:paraId="4AEF74A1" w14:textId="77777777" w:rsidR="0067520E" w:rsidRPr="002D0CC2" w:rsidRDefault="0067520E" w:rsidP="001A0286">
      <w:pPr>
        <w:pStyle w:val="Reference"/>
      </w:pPr>
      <w:r w:rsidRPr="002D0CC2">
        <w:t xml:space="preserve">Clark, J.S., Lewis, M. &amp; Horvath, L. (2001). Invasion by extremes: population spread with variation in dispersal and reproduction. </w:t>
      </w:r>
      <w:r w:rsidRPr="002D0CC2">
        <w:rPr>
          <w:i/>
          <w:iCs/>
        </w:rPr>
        <w:t>The American Naturalist</w:t>
      </w:r>
      <w:r w:rsidRPr="002D0CC2">
        <w:t>, 157, 537–54.</w:t>
      </w:r>
    </w:p>
    <w:p w14:paraId="5F5A31A8" w14:textId="77777777" w:rsidR="0067520E" w:rsidRPr="002D0CC2" w:rsidRDefault="0067520E" w:rsidP="001A0286">
      <w:pPr>
        <w:pStyle w:val="Reference"/>
      </w:pPr>
      <w:r w:rsidRPr="002D0CC2">
        <w:t xml:space="preserve">Clobert, J., Baguette, M., Benton, T.G. &amp; Bullock, J.M. (2012). </w:t>
      </w:r>
      <w:r w:rsidRPr="002D0CC2">
        <w:rPr>
          <w:i/>
          <w:iCs/>
        </w:rPr>
        <w:t>Dispersal Ecology and Evolution</w:t>
      </w:r>
      <w:r w:rsidRPr="002D0CC2">
        <w:t>. Oxford University Press.</w:t>
      </w:r>
    </w:p>
    <w:p w14:paraId="222FECD3" w14:textId="77777777" w:rsidR="0067520E" w:rsidRPr="002D0CC2" w:rsidRDefault="0067520E" w:rsidP="001A0286">
      <w:pPr>
        <w:pStyle w:val="Reference"/>
      </w:pPr>
      <w:r w:rsidRPr="002D0CC2">
        <w:t xml:space="preserve">Clobert, J., Danchin, E., Dhondt, A. &amp; Nichols, J. (2001). </w:t>
      </w:r>
      <w:r w:rsidRPr="002D0CC2">
        <w:rPr>
          <w:i/>
          <w:iCs/>
        </w:rPr>
        <w:t>Dispersal</w:t>
      </w:r>
      <w:r w:rsidRPr="002D0CC2">
        <w:t>. Oxford University Press.</w:t>
      </w:r>
    </w:p>
    <w:p w14:paraId="239D189F" w14:textId="77777777" w:rsidR="0067520E" w:rsidRPr="002D0CC2" w:rsidRDefault="0067520E" w:rsidP="001A0286">
      <w:pPr>
        <w:pStyle w:val="Reference"/>
      </w:pPr>
      <w:r w:rsidRPr="002D7F8C">
        <w:rPr>
          <w:lang w:val="fr-FR"/>
        </w:rPr>
        <w:t xml:space="preserve">Clobert, J., Le Galliard, J.-F., Cote, J., Meylan, S. &amp; Massot, M. (2009). </w:t>
      </w:r>
      <w:r w:rsidRPr="002D0CC2">
        <w:t xml:space="preserve">Informed dispersal, heterogeneity in animal dispersal syndromes and the dynamics of spatially structured populations. </w:t>
      </w:r>
      <w:r w:rsidRPr="002D0CC2">
        <w:rPr>
          <w:i/>
          <w:iCs/>
        </w:rPr>
        <w:t>Ecology Letters</w:t>
      </w:r>
      <w:r w:rsidRPr="002D0CC2">
        <w:t>, 12, 197–209.</w:t>
      </w:r>
    </w:p>
    <w:p w14:paraId="5CC6478E" w14:textId="77777777" w:rsidR="0067520E" w:rsidRPr="002D0CC2" w:rsidRDefault="0067520E" w:rsidP="001A0286">
      <w:pPr>
        <w:pStyle w:val="Reference"/>
      </w:pPr>
      <w:r w:rsidRPr="002D0CC2">
        <w:t xml:space="preserve">Clotuche, G., Mailleux, A.-C., Yano, S., Detrain, C., Deneubourg, J.-L. &amp; Hance, T. (2013). Settlement decisions by the two-spotted spider mite </w:t>
      </w:r>
      <w:r w:rsidRPr="00106635">
        <w:rPr>
          <w:i/>
        </w:rPr>
        <w:t>Tetranychus urticae</w:t>
      </w:r>
      <w:r w:rsidRPr="002D0CC2">
        <w:t xml:space="preserve">. </w:t>
      </w:r>
      <w:r w:rsidRPr="002D0CC2">
        <w:rPr>
          <w:i/>
          <w:iCs/>
        </w:rPr>
        <w:t>Comptes Rendus Biologies</w:t>
      </w:r>
      <w:r w:rsidRPr="002D0CC2">
        <w:t>, 336, 93–101.</w:t>
      </w:r>
    </w:p>
    <w:p w14:paraId="3DB3EA7A" w14:textId="77777777" w:rsidR="0067520E" w:rsidRPr="002D0CC2" w:rsidRDefault="0067520E" w:rsidP="001A0286">
      <w:pPr>
        <w:pStyle w:val="Reference"/>
      </w:pPr>
      <w:r w:rsidRPr="002D0CC2">
        <w:lastRenderedPageBreak/>
        <w:t xml:space="preserve">Codling, E. a, Plank, M.J. &amp; Benhamou, S. (2008). Random walk models in biology. </w:t>
      </w:r>
      <w:r>
        <w:rPr>
          <w:i/>
          <w:iCs/>
        </w:rPr>
        <w:t>Journal of the Royal Society,</w:t>
      </w:r>
      <w:r w:rsidRPr="002D0CC2">
        <w:t xml:space="preserve"> 5, 813–34.</w:t>
      </w:r>
    </w:p>
    <w:p w14:paraId="3A3726A2" w14:textId="77777777" w:rsidR="0067520E" w:rsidRPr="002D0CC2" w:rsidRDefault="0067520E" w:rsidP="001A0286">
      <w:pPr>
        <w:pStyle w:val="Reference"/>
      </w:pPr>
      <w:r w:rsidRPr="002D0CC2">
        <w:t xml:space="preserve">Comins, H., Hamilton, W. &amp; May, R.. (1980). Evolutionarily stable dispersal strategies. </w:t>
      </w:r>
      <w:r w:rsidRPr="002D0CC2">
        <w:rPr>
          <w:i/>
          <w:iCs/>
        </w:rPr>
        <w:t>Journal of Theoretical Biology</w:t>
      </w:r>
      <w:r w:rsidRPr="002D0CC2">
        <w:t>, 82, 205–230.</w:t>
      </w:r>
    </w:p>
    <w:p w14:paraId="70D1E64C" w14:textId="77777777" w:rsidR="0067520E" w:rsidRPr="002D0CC2" w:rsidRDefault="0067520E" w:rsidP="001A0286">
      <w:pPr>
        <w:pStyle w:val="Reference"/>
      </w:pPr>
      <w:r w:rsidRPr="002D0CC2">
        <w:t xml:space="preserve">Conlisk, E., Syphard, A.D., Franklin, J., Flint, L., Flint, A. &amp; Regan, H. (2013). Uncertainty in assessing the impacts of global change with coupled dynamic species distribution and population models. </w:t>
      </w:r>
      <w:r w:rsidRPr="002D0CC2">
        <w:rPr>
          <w:i/>
          <w:iCs/>
        </w:rPr>
        <w:t>Global Change Biology</w:t>
      </w:r>
      <w:r w:rsidRPr="002D0CC2">
        <w:t>, 19, 858–69.</w:t>
      </w:r>
    </w:p>
    <w:p w14:paraId="3F7CDC75" w14:textId="585036E8" w:rsidR="0067520E" w:rsidRDefault="0067520E" w:rsidP="001A0286">
      <w:pPr>
        <w:pStyle w:val="Reference"/>
      </w:pPr>
      <w:r w:rsidRPr="002D0CC2">
        <w:t xml:space="preserve">Cote, J. &amp; Clobert, J. (2007). Social information and emigration: lessons from immigrants. </w:t>
      </w:r>
      <w:r w:rsidRPr="002D0CC2">
        <w:rPr>
          <w:i/>
          <w:iCs/>
        </w:rPr>
        <w:t>Ecology Letters</w:t>
      </w:r>
      <w:r w:rsidRPr="002D0CC2">
        <w:t>, 10, 411–7.</w:t>
      </w:r>
    </w:p>
    <w:p w14:paraId="18574809" w14:textId="6D27FCE9" w:rsidR="00F367A8" w:rsidRPr="002D0CC2" w:rsidRDefault="00F367A8" w:rsidP="001A0286">
      <w:pPr>
        <w:pStyle w:val="Reference"/>
      </w:pPr>
      <w:r w:rsidRPr="00F367A8">
        <w:t xml:space="preserve">Cotto, O, Schmid, M, Guillaume, F. </w:t>
      </w:r>
      <w:r>
        <w:t>(2020)</w:t>
      </w:r>
      <w:r w:rsidR="00BE19E3">
        <w:t xml:space="preserve">. </w:t>
      </w:r>
      <w:r w:rsidRPr="00F367A8">
        <w:t xml:space="preserve">Nemo‐age: Spatially explicit simulations of eco‐evolutionary dynamics in stage‐structured populations under changing environments. </w:t>
      </w:r>
      <w:r w:rsidRPr="00EA6136">
        <w:rPr>
          <w:i/>
          <w:iCs/>
        </w:rPr>
        <w:t>M</w:t>
      </w:r>
      <w:r w:rsidR="00BE19E3" w:rsidRPr="00EA6136">
        <w:rPr>
          <w:i/>
          <w:iCs/>
        </w:rPr>
        <w:t>ethods in Ecology and Evolution</w:t>
      </w:r>
      <w:r w:rsidR="00BE19E3">
        <w:t>,</w:t>
      </w:r>
      <w:r w:rsidRPr="00F367A8">
        <w:t xml:space="preserve"> 11</w:t>
      </w:r>
      <w:r w:rsidR="00BE19E3">
        <w:t>,</w:t>
      </w:r>
      <w:r w:rsidRPr="00F367A8">
        <w:t xml:space="preserve"> 1227– 1236.</w:t>
      </w:r>
    </w:p>
    <w:p w14:paraId="34224F3E" w14:textId="77777777" w:rsidR="0067520E" w:rsidRPr="002D0CC2" w:rsidRDefault="0067520E" w:rsidP="001A0286">
      <w:pPr>
        <w:pStyle w:val="Reference"/>
      </w:pPr>
      <w:r w:rsidRPr="002D0CC2">
        <w:t xml:space="preserve">Coulson, T., Ezard, T.H.G., Pelletier, F., Tavecchia, G., Stenseth, N.C., Childs, D.Z., et al. (2008). Estimating the functional form for the density dependence from life history data. </w:t>
      </w:r>
      <w:r w:rsidRPr="002D0CC2">
        <w:rPr>
          <w:i/>
          <w:iCs/>
        </w:rPr>
        <w:t>Ecology</w:t>
      </w:r>
      <w:r w:rsidRPr="002D0CC2">
        <w:t>, 89, 1661–1674.</w:t>
      </w:r>
    </w:p>
    <w:p w14:paraId="2346D617" w14:textId="77777777" w:rsidR="0067520E" w:rsidRPr="002D0CC2" w:rsidRDefault="0067520E" w:rsidP="001A0286">
      <w:pPr>
        <w:pStyle w:val="Reference"/>
      </w:pPr>
      <w:r w:rsidRPr="002D0CC2">
        <w:t xml:space="preserve">Coumou, D. &amp; Rahmstorf, S. (2012). A decade of weather extremes. </w:t>
      </w:r>
      <w:r w:rsidRPr="002D0CC2">
        <w:rPr>
          <w:i/>
          <w:iCs/>
        </w:rPr>
        <w:t>Nature Climate Change</w:t>
      </w:r>
      <w:r w:rsidRPr="002D0CC2">
        <w:t>, 2, 491–496.</w:t>
      </w:r>
    </w:p>
    <w:p w14:paraId="6F8FFEA7" w14:textId="77777777" w:rsidR="0067520E" w:rsidRPr="002D0CC2" w:rsidRDefault="0067520E" w:rsidP="001A0286">
      <w:pPr>
        <w:pStyle w:val="Reference"/>
      </w:pPr>
      <w:r w:rsidRPr="002D0CC2">
        <w:t xml:space="preserve">Davis, M.B. &amp; Shaw, R.G. (2001). Range shifts and adaptive responses to Quaternary climate change. </w:t>
      </w:r>
      <w:r w:rsidRPr="002D0CC2">
        <w:rPr>
          <w:i/>
          <w:iCs/>
        </w:rPr>
        <w:t>Science</w:t>
      </w:r>
      <w:r w:rsidRPr="002D0CC2">
        <w:t>, 292, 673–9.</w:t>
      </w:r>
    </w:p>
    <w:p w14:paraId="022945C2" w14:textId="77777777" w:rsidR="0067520E" w:rsidRPr="002D7F8C" w:rsidRDefault="0067520E" w:rsidP="001A0286">
      <w:pPr>
        <w:pStyle w:val="Reference"/>
        <w:rPr>
          <w:lang w:val="fr-FR"/>
        </w:rPr>
      </w:pPr>
      <w:r w:rsidRPr="002D0CC2">
        <w:t xml:space="preserve">Dawson, T.P., Jackson, S.T., House, J.I., Prentice, I.C. &amp; Mace, G.M. (2011). Beyond predictions: biodiversity conservation in a changing climate. </w:t>
      </w:r>
      <w:r w:rsidRPr="002D7F8C">
        <w:rPr>
          <w:i/>
          <w:iCs/>
          <w:lang w:val="fr-FR"/>
        </w:rPr>
        <w:t>Science</w:t>
      </w:r>
      <w:r w:rsidRPr="002D7F8C">
        <w:rPr>
          <w:lang w:val="fr-FR"/>
        </w:rPr>
        <w:t>, 332, 53–8.</w:t>
      </w:r>
    </w:p>
    <w:p w14:paraId="0465C4F9" w14:textId="77777777" w:rsidR="0067520E" w:rsidRPr="00DF2DC1" w:rsidRDefault="0067520E" w:rsidP="001A0286">
      <w:pPr>
        <w:pStyle w:val="Reference"/>
        <w:rPr>
          <w:lang w:val="it-IT"/>
        </w:rPr>
      </w:pPr>
      <w:r w:rsidRPr="002D7F8C">
        <w:rPr>
          <w:lang w:val="fr-FR"/>
        </w:rPr>
        <w:t xml:space="preserve">Delattre, T., Burel, F., Humeau, A., Stevens, V.M., Vernon, P. &amp; Baguette, M. (2010). </w:t>
      </w:r>
      <w:r w:rsidRPr="002D0CC2">
        <w:t xml:space="preserve">Dispersal mood revealed by shifts from routine to direct flights in the meadow brown butterfly </w:t>
      </w:r>
      <w:r w:rsidRPr="001A42B8">
        <w:rPr>
          <w:i/>
        </w:rPr>
        <w:t>Maniola jurtina</w:t>
      </w:r>
      <w:r w:rsidRPr="002D0CC2">
        <w:t xml:space="preserve">. </w:t>
      </w:r>
      <w:r w:rsidRPr="00DF2DC1">
        <w:rPr>
          <w:i/>
          <w:iCs/>
          <w:lang w:val="it-IT"/>
        </w:rPr>
        <w:t>Oikos</w:t>
      </w:r>
      <w:r w:rsidRPr="00DF2DC1">
        <w:rPr>
          <w:lang w:val="it-IT"/>
        </w:rPr>
        <w:t>, 119, 1900–1908.</w:t>
      </w:r>
    </w:p>
    <w:p w14:paraId="4F423F5A" w14:textId="77777777" w:rsidR="0067520E" w:rsidRPr="002D0CC2" w:rsidRDefault="0067520E" w:rsidP="001A0286">
      <w:pPr>
        <w:pStyle w:val="Reference"/>
      </w:pPr>
      <w:r w:rsidRPr="00DF2DC1">
        <w:rPr>
          <w:lang w:val="it-IT"/>
        </w:rPr>
        <w:t xml:space="preserve">Delgado, M.M., Penteriani, V., Revilla, E. &amp; Nams, V.O. (2010). </w:t>
      </w:r>
      <w:r w:rsidRPr="002D0CC2">
        <w:t xml:space="preserve">The effect of phenotypic traits and external cues on natal dispersal movements. </w:t>
      </w:r>
      <w:r w:rsidRPr="002D0CC2">
        <w:rPr>
          <w:i/>
          <w:iCs/>
        </w:rPr>
        <w:t>Journal of Animal Ecology</w:t>
      </w:r>
      <w:r w:rsidRPr="002D0CC2">
        <w:t>, 79, 620–32.</w:t>
      </w:r>
    </w:p>
    <w:p w14:paraId="3B8547B0" w14:textId="77777777" w:rsidR="0067520E" w:rsidRPr="002D0CC2" w:rsidRDefault="0067520E" w:rsidP="001A0286">
      <w:pPr>
        <w:pStyle w:val="Reference"/>
      </w:pPr>
      <w:r w:rsidRPr="002D0CC2">
        <w:t xml:space="preserve">Denno, R., Roderick, G. &amp; Peterson, M. (1996). Habitat persistence underlies intraspecific variation in the dispersal strategies of planthoppers. </w:t>
      </w:r>
      <w:r w:rsidRPr="002D0CC2">
        <w:rPr>
          <w:i/>
          <w:iCs/>
        </w:rPr>
        <w:t>Ecological</w:t>
      </w:r>
      <w:r w:rsidRPr="002D0CC2">
        <w:t>, 66, 389–408.</w:t>
      </w:r>
    </w:p>
    <w:p w14:paraId="031BF9FE" w14:textId="77777777" w:rsidR="0067520E" w:rsidRPr="002D0CC2" w:rsidRDefault="0067520E" w:rsidP="001A0286">
      <w:pPr>
        <w:pStyle w:val="Reference"/>
      </w:pPr>
      <w:r>
        <w:t>Doerr, V.A.</w:t>
      </w:r>
      <w:r w:rsidRPr="002D0CC2">
        <w:t xml:space="preserve">J., Barrett, T. &amp; Doerr, E.D. (2011). Connectivity, dispersal behaviour and conservation under climate change: a response to Hodgson et al. </w:t>
      </w:r>
      <w:r w:rsidRPr="002D0CC2">
        <w:rPr>
          <w:i/>
          <w:iCs/>
        </w:rPr>
        <w:t>Journal of Applied Ecology</w:t>
      </w:r>
      <w:r w:rsidRPr="002D0CC2">
        <w:t>, 48, 143–147.</w:t>
      </w:r>
    </w:p>
    <w:p w14:paraId="63522A96" w14:textId="77777777" w:rsidR="0067520E" w:rsidRPr="002D0CC2" w:rsidRDefault="0067520E" w:rsidP="001A0286">
      <w:pPr>
        <w:pStyle w:val="Reference"/>
      </w:pPr>
      <w:r w:rsidRPr="002D0CC2">
        <w:t xml:space="preserve">Doligez, B., Pärt, T., Danchin, E., Clobert, J. &amp; Gustafsson, L. (2004). Availability and use of public information and conspecific density for settlement decisions in the collared flycatcher. </w:t>
      </w:r>
      <w:r w:rsidRPr="002D0CC2">
        <w:rPr>
          <w:i/>
          <w:iCs/>
        </w:rPr>
        <w:t>Journal of Animal Ecology</w:t>
      </w:r>
      <w:r w:rsidRPr="002D0CC2">
        <w:t>, 73, 75–87.</w:t>
      </w:r>
    </w:p>
    <w:p w14:paraId="6238A7DD" w14:textId="77777777" w:rsidR="0067520E" w:rsidRPr="002D0CC2" w:rsidRDefault="0067520E" w:rsidP="001A0286">
      <w:pPr>
        <w:pStyle w:val="Reference"/>
      </w:pPr>
      <w:r w:rsidRPr="002D0CC2">
        <w:t xml:space="preserve">Dormann, C.F. (2007). Effects of incorporating spatial autocorrelation into the analysis of species distribution data. </w:t>
      </w:r>
      <w:r w:rsidRPr="002D0CC2">
        <w:rPr>
          <w:i/>
          <w:iCs/>
        </w:rPr>
        <w:t>Global Ecology and Biogeography</w:t>
      </w:r>
      <w:r w:rsidRPr="002D0CC2">
        <w:t>, 16, 129–138.</w:t>
      </w:r>
    </w:p>
    <w:p w14:paraId="328CC54B" w14:textId="77777777" w:rsidR="0067520E" w:rsidRPr="002D0CC2" w:rsidRDefault="0067520E" w:rsidP="001A0286">
      <w:pPr>
        <w:pStyle w:val="Reference"/>
      </w:pPr>
      <w:r w:rsidRPr="002D0CC2">
        <w:t xml:space="preserve">Dormann, C.F., Schymanski, S.J., Cabral, J., Chuine, I., Graham, C., Hartig, F., et al. (2012). Correlation and process in species distribution models: bridging a dichotomy. </w:t>
      </w:r>
      <w:r w:rsidRPr="002D0CC2">
        <w:rPr>
          <w:i/>
          <w:iCs/>
        </w:rPr>
        <w:t>Journal of Biogeography</w:t>
      </w:r>
      <w:r w:rsidRPr="002D0CC2">
        <w:t>, 39, 2119–2131.</w:t>
      </w:r>
    </w:p>
    <w:p w14:paraId="5D799953" w14:textId="77777777" w:rsidR="0067520E" w:rsidRPr="002D0CC2" w:rsidRDefault="0067520E" w:rsidP="001A0286">
      <w:pPr>
        <w:pStyle w:val="Reference"/>
      </w:pPr>
      <w:r w:rsidRPr="002D0CC2">
        <w:t xml:space="preserve">Dover, J. &amp; Settele, J. (2008). The influences of landscape structure on butterfly distribution and movement: a review. </w:t>
      </w:r>
      <w:r w:rsidRPr="002D0CC2">
        <w:rPr>
          <w:i/>
          <w:iCs/>
        </w:rPr>
        <w:t>Journal of Insect Conservation</w:t>
      </w:r>
      <w:r w:rsidRPr="002D0CC2">
        <w:t>, 13, 3–27.</w:t>
      </w:r>
    </w:p>
    <w:p w14:paraId="1CFBDF25" w14:textId="77777777" w:rsidR="0067520E" w:rsidRPr="002D0CC2" w:rsidRDefault="0067520E" w:rsidP="001A0286">
      <w:pPr>
        <w:pStyle w:val="Reference"/>
      </w:pPr>
      <w:r w:rsidRPr="002D0CC2">
        <w:t>Driezen, K., Adriaensen, F. &amp; Rondinini, C. (2007). Evaluating least-cost model predictions with empirical dispersal data: A case-study using radiotracking data of hedgehogs (</w:t>
      </w:r>
      <w:r w:rsidRPr="001A42B8">
        <w:rPr>
          <w:i/>
        </w:rPr>
        <w:t>Erinaceus europaeus</w:t>
      </w:r>
      <w:r w:rsidRPr="002D0CC2">
        <w:t xml:space="preserve">). </w:t>
      </w:r>
      <w:r w:rsidRPr="002D0CC2">
        <w:rPr>
          <w:i/>
          <w:iCs/>
        </w:rPr>
        <w:t>Ecological Modelling</w:t>
      </w:r>
      <w:r w:rsidRPr="002D0CC2">
        <w:t>, 209, 314–322.</w:t>
      </w:r>
    </w:p>
    <w:p w14:paraId="05AC47B1" w14:textId="77777777" w:rsidR="0067520E" w:rsidRPr="002D0CC2" w:rsidRDefault="0067520E" w:rsidP="001A0286">
      <w:pPr>
        <w:pStyle w:val="Reference"/>
      </w:pPr>
      <w:r>
        <w:t>Duckworth, R.A</w:t>
      </w:r>
      <w:r w:rsidRPr="002D0CC2">
        <w:t xml:space="preserve">. (2008). Adaptive dispersal strategies and the dynamics of a range expansion. </w:t>
      </w:r>
      <w:r w:rsidRPr="002D0CC2">
        <w:rPr>
          <w:i/>
          <w:iCs/>
        </w:rPr>
        <w:t>The American Naturalist</w:t>
      </w:r>
      <w:r w:rsidRPr="002D0CC2">
        <w:t>, 172 Suppl , S4–17.</w:t>
      </w:r>
    </w:p>
    <w:p w14:paraId="3D46FC16" w14:textId="77777777" w:rsidR="0067520E" w:rsidRPr="002D0CC2" w:rsidRDefault="0067520E" w:rsidP="001A0286">
      <w:pPr>
        <w:pStyle w:val="Reference"/>
      </w:pPr>
      <w:r w:rsidRPr="002D0CC2">
        <w:lastRenderedPageBreak/>
        <w:t xml:space="preserve">Van Dyck, H. &amp; Matthysen, E. (1999). Habitat fragmentation and insect flight: a changing “design” in a changing landscape? </w:t>
      </w:r>
      <w:r w:rsidRPr="002D0CC2">
        <w:rPr>
          <w:i/>
          <w:iCs/>
        </w:rPr>
        <w:t>Trends in ecology &amp; evolution</w:t>
      </w:r>
      <w:r w:rsidRPr="002D0CC2">
        <w:t>, 14, 172–174.</w:t>
      </w:r>
    </w:p>
    <w:p w14:paraId="6741A6F7" w14:textId="77777777" w:rsidR="0067520E" w:rsidRPr="002D0CC2" w:rsidRDefault="0067520E" w:rsidP="001A0286">
      <w:pPr>
        <w:pStyle w:val="Reference"/>
      </w:pPr>
      <w:r w:rsidRPr="002D0CC2">
        <w:t xml:space="preserve">Dytham, C. (2009). Evolved dispersal strategies at range margins. </w:t>
      </w:r>
      <w:r w:rsidRPr="002D0CC2">
        <w:rPr>
          <w:i/>
          <w:iCs/>
        </w:rPr>
        <w:t>Proceedings of the Royal Society B: Biological Sciences</w:t>
      </w:r>
      <w:r w:rsidRPr="002D0CC2">
        <w:t>, 276, 1407–13.</w:t>
      </w:r>
    </w:p>
    <w:p w14:paraId="5CAF3CCD" w14:textId="77777777" w:rsidR="0067520E" w:rsidRPr="002D0CC2" w:rsidRDefault="0067520E" w:rsidP="001A0286">
      <w:pPr>
        <w:pStyle w:val="Reference"/>
      </w:pPr>
      <w:r w:rsidRPr="002D0CC2">
        <w:t xml:space="preserve">Dytham, C. &amp; Travis, J.M.J. (2006). Evolving dispersal and age at death. </w:t>
      </w:r>
      <w:r w:rsidRPr="002D0CC2">
        <w:rPr>
          <w:i/>
          <w:iCs/>
        </w:rPr>
        <w:t>Oikos</w:t>
      </w:r>
      <w:r w:rsidRPr="002D0CC2">
        <w:t>, 113, 530–538.</w:t>
      </w:r>
    </w:p>
    <w:p w14:paraId="49BC73F7" w14:textId="77777777" w:rsidR="0067520E" w:rsidRPr="002D0CC2" w:rsidRDefault="0067520E" w:rsidP="001A0286">
      <w:pPr>
        <w:pStyle w:val="Reference"/>
      </w:pPr>
      <w:r w:rsidRPr="002D0CC2">
        <w:t xml:space="preserve">Easterling, D.R. (2000). Climate </w:t>
      </w:r>
      <w:r>
        <w:t>e</w:t>
      </w:r>
      <w:r w:rsidRPr="002D0CC2">
        <w:t xml:space="preserve">xtremes: Observations, </w:t>
      </w:r>
      <w:r>
        <w:t>m</w:t>
      </w:r>
      <w:r w:rsidRPr="002D0CC2">
        <w:t xml:space="preserve">odeling, and </w:t>
      </w:r>
      <w:r>
        <w:t>i</w:t>
      </w:r>
      <w:r w:rsidRPr="002D0CC2">
        <w:t xml:space="preserve">mpacts. </w:t>
      </w:r>
      <w:r w:rsidRPr="002D0CC2">
        <w:rPr>
          <w:i/>
          <w:iCs/>
        </w:rPr>
        <w:t>Science</w:t>
      </w:r>
      <w:r w:rsidRPr="002D0CC2">
        <w:t>, 289, 2068–2074.</w:t>
      </w:r>
    </w:p>
    <w:p w14:paraId="5DB9AF5C" w14:textId="77777777" w:rsidR="0067520E" w:rsidRPr="002D0CC2" w:rsidRDefault="0067520E" w:rsidP="001A0286">
      <w:pPr>
        <w:pStyle w:val="Reference"/>
      </w:pPr>
      <w:r w:rsidRPr="002D0CC2">
        <w:t xml:space="preserve">Edelaar, P., Siepielski, A.M. &amp; Clobert, J. (2008). Matching habitat choice causes directed gene flow: a neglected dimension in evolution and ecology. </w:t>
      </w:r>
      <w:r w:rsidRPr="002D0CC2">
        <w:rPr>
          <w:i/>
          <w:iCs/>
        </w:rPr>
        <w:t>Evolution</w:t>
      </w:r>
      <w:r w:rsidRPr="002D0CC2">
        <w:t>, 62, 2462–72.</w:t>
      </w:r>
    </w:p>
    <w:p w14:paraId="37893417" w14:textId="77777777" w:rsidR="0067520E" w:rsidRPr="002D0CC2" w:rsidRDefault="0067520E" w:rsidP="001A0286">
      <w:pPr>
        <w:pStyle w:val="Reference"/>
      </w:pPr>
      <w:r w:rsidRPr="002D0CC2">
        <w:t xml:space="preserve">Elith, J. &amp; Leathwick, J.R. (2009). Species </w:t>
      </w:r>
      <w:r>
        <w:t>d</w:t>
      </w:r>
      <w:r w:rsidRPr="002D0CC2">
        <w:t xml:space="preserve">istribution </w:t>
      </w:r>
      <w:r>
        <w:t>m</w:t>
      </w:r>
      <w:r w:rsidRPr="002D0CC2">
        <w:t xml:space="preserve">odels: Ecological </w:t>
      </w:r>
      <w:r>
        <w:t>e</w:t>
      </w:r>
      <w:r w:rsidRPr="002D0CC2">
        <w:t xml:space="preserve">xplanation and </w:t>
      </w:r>
      <w:r>
        <w:t>p</w:t>
      </w:r>
      <w:r w:rsidRPr="002D0CC2">
        <w:t xml:space="preserve">rediction </w:t>
      </w:r>
      <w:r>
        <w:t>a</w:t>
      </w:r>
      <w:r w:rsidRPr="002D0CC2">
        <w:t xml:space="preserve">cross </w:t>
      </w:r>
      <w:r>
        <w:t>s</w:t>
      </w:r>
      <w:r w:rsidRPr="002D0CC2">
        <w:t xml:space="preserve">pace and </w:t>
      </w:r>
      <w:r>
        <w:t>t</w:t>
      </w:r>
      <w:r w:rsidRPr="002D0CC2">
        <w:t xml:space="preserve">ime. </w:t>
      </w:r>
      <w:r w:rsidRPr="002D0CC2">
        <w:rPr>
          <w:i/>
          <w:iCs/>
        </w:rPr>
        <w:t>Annual Review of Ecology, Evolution, and Systematics</w:t>
      </w:r>
      <w:r w:rsidRPr="002D0CC2">
        <w:t>, 40, 677–697.</w:t>
      </w:r>
    </w:p>
    <w:p w14:paraId="25A01DC4" w14:textId="77777777" w:rsidR="0067520E" w:rsidRPr="002D0CC2" w:rsidRDefault="0067520E" w:rsidP="001A0286">
      <w:pPr>
        <w:pStyle w:val="Reference"/>
      </w:pPr>
      <w:r w:rsidRPr="002D0CC2">
        <w:t xml:space="preserve">Enfjäll, K. &amp; Leimar, O. (2009). The evolution of dispersal - the importance of information about population density and habitat characteristics. </w:t>
      </w:r>
      <w:r w:rsidRPr="002D0CC2">
        <w:rPr>
          <w:i/>
          <w:iCs/>
        </w:rPr>
        <w:t>Oikos</w:t>
      </w:r>
      <w:r w:rsidRPr="002D0CC2">
        <w:t>, 118, 291–299.</w:t>
      </w:r>
    </w:p>
    <w:p w14:paraId="0AA29FA7" w14:textId="501D8361" w:rsidR="0067520E" w:rsidRDefault="0067520E" w:rsidP="001A0286">
      <w:pPr>
        <w:pStyle w:val="Reference"/>
      </w:pPr>
      <w:r w:rsidRPr="002D0CC2">
        <w:t xml:space="preserve">Engler, R. &amp; Guisan, A. (2009). MigClim: Predicting plant distribution and dispersal in a changing climate. </w:t>
      </w:r>
      <w:r w:rsidRPr="002D0CC2">
        <w:rPr>
          <w:i/>
          <w:iCs/>
        </w:rPr>
        <w:t>Diversity and Distributions</w:t>
      </w:r>
      <w:r w:rsidRPr="002D0CC2">
        <w:t>, 15, 590–601.</w:t>
      </w:r>
    </w:p>
    <w:p w14:paraId="17460326" w14:textId="31F15D33" w:rsidR="00290346" w:rsidRPr="002D0CC2" w:rsidRDefault="00290346" w:rsidP="001A0286">
      <w:pPr>
        <w:pStyle w:val="Reference"/>
      </w:pPr>
      <w:r w:rsidRPr="00290346">
        <w:t xml:space="preserve">Epperson, B.K., McRae, B.H., Scribner, K., Cushman, S.A., Rosenberg, M.S., Fortin, M.-J., … Dale, M.R.T. (2010). Utility of computer simulations in landscape genetics. </w:t>
      </w:r>
      <w:r w:rsidRPr="00EA6136">
        <w:rPr>
          <w:i/>
          <w:iCs/>
        </w:rPr>
        <w:t>Molecular Ecology</w:t>
      </w:r>
      <w:r w:rsidRPr="00290346">
        <w:t xml:space="preserve">, 19, 3549–64. </w:t>
      </w:r>
    </w:p>
    <w:p w14:paraId="1BD38D08" w14:textId="77777777" w:rsidR="0067520E" w:rsidRPr="002D0CC2" w:rsidRDefault="0067520E" w:rsidP="001A0286">
      <w:pPr>
        <w:pStyle w:val="Reference"/>
      </w:pPr>
      <w:r w:rsidRPr="002D0CC2">
        <w:t xml:space="preserve">Excoffier, L., Foll, M. &amp; Petit, R.J. (2009). Genetic </w:t>
      </w:r>
      <w:r>
        <w:t>c</w:t>
      </w:r>
      <w:r w:rsidRPr="002D0CC2">
        <w:t xml:space="preserve">onsequences of </w:t>
      </w:r>
      <w:r>
        <w:t>r</w:t>
      </w:r>
      <w:r w:rsidRPr="002D0CC2">
        <w:t xml:space="preserve">ange </w:t>
      </w:r>
      <w:r>
        <w:t>e</w:t>
      </w:r>
      <w:r w:rsidRPr="002D0CC2">
        <w:t xml:space="preserve">xpansions. </w:t>
      </w:r>
      <w:r w:rsidRPr="002D0CC2">
        <w:rPr>
          <w:i/>
          <w:iCs/>
        </w:rPr>
        <w:t>Annual Review of Ecology, Evolution, and Systematics</w:t>
      </w:r>
      <w:r w:rsidRPr="002D0CC2">
        <w:t>, 40, 481–501.</w:t>
      </w:r>
    </w:p>
    <w:p w14:paraId="1DD62AB3" w14:textId="77777777" w:rsidR="0067520E" w:rsidRPr="002D0CC2" w:rsidRDefault="0067520E" w:rsidP="001A0286">
      <w:pPr>
        <w:pStyle w:val="Reference"/>
      </w:pPr>
      <w:r w:rsidRPr="002D0CC2">
        <w:t xml:space="preserve">Fahrig, L. (2003). Effects of habitat fragmentation on biodiversity. </w:t>
      </w:r>
      <w:r w:rsidRPr="002D0CC2">
        <w:rPr>
          <w:i/>
          <w:iCs/>
        </w:rPr>
        <w:t>Annual Review of Ecology, Evolution, and Systematics</w:t>
      </w:r>
      <w:r w:rsidRPr="002D0CC2">
        <w:t>, 34, 487–515.</w:t>
      </w:r>
    </w:p>
    <w:p w14:paraId="3C30D0BF" w14:textId="77777777" w:rsidR="0067520E" w:rsidRPr="002D0CC2" w:rsidRDefault="0067520E" w:rsidP="001A0286">
      <w:pPr>
        <w:pStyle w:val="Reference"/>
      </w:pPr>
      <w:r w:rsidRPr="002D0CC2">
        <w:t xml:space="preserve">Fahrig, L. (2007). Non-optimal animal movement in human-altered landscapes. </w:t>
      </w:r>
      <w:r w:rsidRPr="002D0CC2">
        <w:rPr>
          <w:i/>
          <w:iCs/>
        </w:rPr>
        <w:t>Functional Ecology</w:t>
      </w:r>
      <w:r w:rsidRPr="002D0CC2">
        <w:t>, 21, 1003–1015.</w:t>
      </w:r>
    </w:p>
    <w:p w14:paraId="37C5004F" w14:textId="77777777" w:rsidR="0067520E" w:rsidRPr="002D0CC2" w:rsidRDefault="0067520E" w:rsidP="001A0286">
      <w:pPr>
        <w:pStyle w:val="Reference"/>
      </w:pPr>
      <w:r w:rsidRPr="002D0CC2">
        <w:t xml:space="preserve">Fellous, S., Duncan, A., Coulon, A. &amp; Kaltz, O. (2012). Quorum sensing and density-dependent dispersal in an aquatic model system. </w:t>
      </w:r>
      <w:r w:rsidRPr="002D0CC2">
        <w:rPr>
          <w:i/>
          <w:iCs/>
        </w:rPr>
        <w:t>PloS one</w:t>
      </w:r>
      <w:r w:rsidRPr="002D0CC2">
        <w:t>, 7, e48436.</w:t>
      </w:r>
    </w:p>
    <w:p w14:paraId="1BA9B722" w14:textId="77777777" w:rsidR="0067520E" w:rsidRPr="002D0CC2" w:rsidRDefault="0067520E" w:rsidP="001A0286">
      <w:pPr>
        <w:pStyle w:val="Reference"/>
      </w:pPr>
      <w:r w:rsidRPr="002D0CC2">
        <w:t xml:space="preserve">Fischer, J. &amp; Lindenmayer, D.B. (2007). Landscape modification and habitat fragmentation: a synthesis. </w:t>
      </w:r>
      <w:r w:rsidRPr="002D0CC2">
        <w:rPr>
          <w:i/>
          <w:iCs/>
        </w:rPr>
        <w:t>Global Ecology and Biogeography</w:t>
      </w:r>
      <w:r w:rsidRPr="002D0CC2">
        <w:t>, 16, 265–280.</w:t>
      </w:r>
    </w:p>
    <w:p w14:paraId="58E3646C" w14:textId="77777777" w:rsidR="0067520E" w:rsidRPr="002D0CC2" w:rsidRDefault="0067520E" w:rsidP="001A0286">
      <w:pPr>
        <w:pStyle w:val="Reference"/>
      </w:pPr>
      <w:r w:rsidRPr="002D0CC2">
        <w:t xml:space="preserve">Fletcher, R.J. (2006). Emergent properties of conspecific attraction in fragmented landscapes. </w:t>
      </w:r>
      <w:r w:rsidRPr="002D0CC2">
        <w:rPr>
          <w:i/>
          <w:iCs/>
        </w:rPr>
        <w:t>The American Naturalist</w:t>
      </w:r>
      <w:r w:rsidRPr="002D0CC2">
        <w:t>, 168, 207–19.</w:t>
      </w:r>
    </w:p>
    <w:p w14:paraId="2690719B" w14:textId="77777777" w:rsidR="0067520E" w:rsidRPr="002D0CC2" w:rsidRDefault="0067520E" w:rsidP="001A0286">
      <w:pPr>
        <w:pStyle w:val="Reference"/>
      </w:pPr>
      <w:r w:rsidRPr="002D0CC2">
        <w:t xml:space="preserve">Fletcher, R.J. (2007). Species interactions and population density mediate the use of social cues for habitat selection. </w:t>
      </w:r>
      <w:r w:rsidRPr="002D0CC2">
        <w:rPr>
          <w:i/>
          <w:iCs/>
        </w:rPr>
        <w:t>The Journal of Animal Ecology</w:t>
      </w:r>
      <w:r w:rsidRPr="002D0CC2">
        <w:t>, 76, 598–606.</w:t>
      </w:r>
    </w:p>
    <w:p w14:paraId="0E631024" w14:textId="77777777" w:rsidR="0067520E" w:rsidRPr="002D0CC2" w:rsidRDefault="0067520E" w:rsidP="001A0286">
      <w:pPr>
        <w:pStyle w:val="Reference"/>
      </w:pPr>
      <w:r w:rsidRPr="002D0CC2">
        <w:t xml:space="preserve">Fowler, M.S. &amp; Ruokolainen, L. (2013). Confounding environmental colour and distribution shape leads to underestimation of population extinction risk. </w:t>
      </w:r>
      <w:r w:rsidRPr="002D0CC2">
        <w:rPr>
          <w:i/>
          <w:iCs/>
        </w:rPr>
        <w:t>PloS one</w:t>
      </w:r>
      <w:r w:rsidRPr="002D0CC2">
        <w:t>, 8, e55855.</w:t>
      </w:r>
    </w:p>
    <w:p w14:paraId="096EFDD6" w14:textId="77777777" w:rsidR="0067520E" w:rsidRPr="002D0CC2" w:rsidRDefault="0067520E" w:rsidP="001A0286">
      <w:pPr>
        <w:pStyle w:val="Reference"/>
      </w:pPr>
      <w:r w:rsidRPr="002D0CC2">
        <w:t xml:space="preserve">Frankham, R. (2009). Where are we in conservation genetics and where do we need to go? </w:t>
      </w:r>
      <w:r w:rsidRPr="002D0CC2">
        <w:rPr>
          <w:i/>
          <w:iCs/>
        </w:rPr>
        <w:t>Conservation Genetics</w:t>
      </w:r>
      <w:r w:rsidRPr="002D0CC2">
        <w:t>, 11, 661–663.</w:t>
      </w:r>
    </w:p>
    <w:p w14:paraId="020CBC89" w14:textId="77777777" w:rsidR="0067520E" w:rsidRPr="002D0CC2" w:rsidRDefault="0067520E" w:rsidP="001A0286">
      <w:pPr>
        <w:pStyle w:val="Reference"/>
      </w:pPr>
      <w:r w:rsidRPr="002D0CC2">
        <w:t xml:space="preserve">Franklin, J. (2010). Moving beyond static species distribution models in support of conservation biogeography. </w:t>
      </w:r>
      <w:r w:rsidRPr="002D0CC2">
        <w:rPr>
          <w:i/>
          <w:iCs/>
        </w:rPr>
        <w:t>Diversity and Distributions</w:t>
      </w:r>
      <w:r w:rsidRPr="002D0CC2">
        <w:t>, 16, 321–330.</w:t>
      </w:r>
    </w:p>
    <w:p w14:paraId="3DA97351" w14:textId="77777777" w:rsidR="0067520E" w:rsidRDefault="0067520E" w:rsidP="001A0286">
      <w:pPr>
        <w:pStyle w:val="Reference"/>
      </w:pPr>
      <w:r>
        <w:t>Franks, S.J. &amp; Hoffmann, A.A</w:t>
      </w:r>
      <w:r w:rsidRPr="002D0CC2">
        <w:t xml:space="preserve">. (2012). Genetics of Climate Change Adaptation. </w:t>
      </w:r>
      <w:r w:rsidRPr="002D0CC2">
        <w:rPr>
          <w:i/>
          <w:iCs/>
        </w:rPr>
        <w:t>Annual Review of Genetics</w:t>
      </w:r>
      <w:r w:rsidRPr="002D0CC2">
        <w:t>, 46, 185–208.</w:t>
      </w:r>
    </w:p>
    <w:p w14:paraId="28B9AFF7" w14:textId="77777777" w:rsidR="00B50A96" w:rsidRPr="002D0CC2" w:rsidRDefault="00B50A96" w:rsidP="001A0286">
      <w:pPr>
        <w:pStyle w:val="Reference"/>
      </w:pPr>
      <w:r>
        <w:t>Fraser, E.J., Lambin, X., Travis, J.M.J., Harrington, L.A., Palmer, S.C.F., Bocedi, G. &amp; Macdonald, D.</w:t>
      </w:r>
      <w:r w:rsidRPr="00B50A96">
        <w:t xml:space="preserve">W. (2015) Range expansion of an invasive spoecies through a heterogeneous landscape - the case of American mink in Scotland. </w:t>
      </w:r>
      <w:r w:rsidRPr="00B50A96">
        <w:rPr>
          <w:i/>
        </w:rPr>
        <w:t>Diversity and Distributions</w:t>
      </w:r>
      <w:r w:rsidRPr="00B50A96">
        <w:t>, 21, 888-900.</w:t>
      </w:r>
    </w:p>
    <w:p w14:paraId="76A0506C" w14:textId="77777777" w:rsidR="0067520E" w:rsidRPr="002D0CC2" w:rsidRDefault="0067520E" w:rsidP="001A0286">
      <w:pPr>
        <w:pStyle w:val="Reference"/>
      </w:pPr>
      <w:r>
        <w:t>Friedenberg, N.A</w:t>
      </w:r>
      <w:r w:rsidRPr="002D0CC2">
        <w:t xml:space="preserve">. (2003). Experimental evolution of dispersal in spatiotemporally variable microcosms. </w:t>
      </w:r>
      <w:r w:rsidRPr="002D0CC2">
        <w:rPr>
          <w:i/>
          <w:iCs/>
        </w:rPr>
        <w:t>Ecology Letters</w:t>
      </w:r>
      <w:r w:rsidRPr="002D0CC2">
        <w:t>, 6, 953–959.</w:t>
      </w:r>
    </w:p>
    <w:p w14:paraId="7F3A3A30" w14:textId="77777777" w:rsidR="0067520E" w:rsidRPr="002D0CC2" w:rsidRDefault="0067520E" w:rsidP="001A0286">
      <w:pPr>
        <w:pStyle w:val="Reference"/>
      </w:pPr>
      <w:r w:rsidRPr="002D0CC2">
        <w:lastRenderedPageBreak/>
        <w:t xml:space="preserve">Fronhofer, E.A., Sperr, E.B., Kreis, A., Ayasse, M., Poethke, H.J. &amp; Tschapka, M. (2013). Picky hitch-hikers: vector choice leads to directed dispersal and fat-tailed kernels in a passively dispersing mite. </w:t>
      </w:r>
      <w:r w:rsidRPr="002D0CC2">
        <w:rPr>
          <w:i/>
          <w:iCs/>
        </w:rPr>
        <w:t>Oikos</w:t>
      </w:r>
      <w:r w:rsidRPr="002D0CC2">
        <w:t>, 122, 1254–1264.</w:t>
      </w:r>
    </w:p>
    <w:p w14:paraId="77D7467C" w14:textId="77777777" w:rsidR="0067520E" w:rsidRPr="002D0CC2" w:rsidRDefault="0067520E" w:rsidP="001A0286">
      <w:pPr>
        <w:pStyle w:val="Reference"/>
      </w:pPr>
      <w:r w:rsidRPr="002D0CC2">
        <w:t xml:space="preserve">Fryxell, J.M., Hazell, M., Börger, L., Dalziel, B.D., Haydon, D.T., Morales, J.M., et al. (2008). Multiple movement modes by large herbivores at multiple spatiotemporal scales. </w:t>
      </w:r>
      <w:r w:rsidRPr="002D0CC2">
        <w:rPr>
          <w:i/>
          <w:iCs/>
        </w:rPr>
        <w:t>Proceedings of the National Academy of Sciences of the United States of America</w:t>
      </w:r>
      <w:r w:rsidRPr="002D0CC2">
        <w:t>, 105, 19114–9.</w:t>
      </w:r>
    </w:p>
    <w:p w14:paraId="18B7F76A" w14:textId="77777777" w:rsidR="0067520E" w:rsidRPr="002D0CC2" w:rsidRDefault="0067520E" w:rsidP="001A0286">
      <w:pPr>
        <w:pStyle w:val="Reference"/>
      </w:pPr>
      <w:r w:rsidRPr="002D0CC2">
        <w:t xml:space="preserve">Le Galliard, J.-F., Massot, M. &amp; Clobert, J. (2012a). Dispersal and range dynamics in changing climates: a review. In: </w:t>
      </w:r>
      <w:r w:rsidRPr="002D0CC2">
        <w:rPr>
          <w:i/>
          <w:iCs/>
        </w:rPr>
        <w:t>Dispersal Ecology and Evolution</w:t>
      </w:r>
      <w:r w:rsidRPr="002D0CC2">
        <w:t xml:space="preserve"> (eds. Clobert, J., Baguette, M., Benton, T.G. &amp; Bullock, J.). pp. 317–336.</w:t>
      </w:r>
    </w:p>
    <w:p w14:paraId="649B546E" w14:textId="77777777" w:rsidR="0067520E" w:rsidRPr="002D0CC2" w:rsidRDefault="0067520E" w:rsidP="001A0286">
      <w:pPr>
        <w:pStyle w:val="Reference"/>
      </w:pPr>
      <w:r w:rsidRPr="002D0CC2">
        <w:t xml:space="preserve">Le Galliard, J.-F., Rémy, A., Ims, R. a &amp; Lambin, X. (2012b). Patterns and processes of dispersal behaviour in arvicoline rodents. </w:t>
      </w:r>
      <w:r w:rsidRPr="002D0CC2">
        <w:rPr>
          <w:i/>
          <w:iCs/>
        </w:rPr>
        <w:t>Molecular Ecology</w:t>
      </w:r>
      <w:r w:rsidRPr="002D0CC2">
        <w:t>, 21, 505–23.</w:t>
      </w:r>
    </w:p>
    <w:p w14:paraId="3602DF45" w14:textId="77777777" w:rsidR="0067520E" w:rsidRPr="002D0CC2" w:rsidRDefault="0067520E" w:rsidP="001A0286">
      <w:pPr>
        <w:pStyle w:val="Reference"/>
      </w:pPr>
      <w:r w:rsidRPr="002D0CC2">
        <w:t xml:space="preserve">Gallien, L., Münkemüller, T., Albert, C.H., Boulangeat, I. &amp; Thuiller, W. (2010). Predicting potential distributions of invasive species: where to go from here? </w:t>
      </w:r>
      <w:r w:rsidRPr="002D0CC2">
        <w:rPr>
          <w:i/>
          <w:iCs/>
        </w:rPr>
        <w:t>Diversity and Distributions</w:t>
      </w:r>
      <w:r w:rsidRPr="002D0CC2">
        <w:t>, 16, 331–342.</w:t>
      </w:r>
    </w:p>
    <w:p w14:paraId="273C35B5" w14:textId="77777777" w:rsidR="0067520E" w:rsidRPr="002D0CC2" w:rsidRDefault="0067520E" w:rsidP="001A0286">
      <w:pPr>
        <w:pStyle w:val="Reference"/>
      </w:pPr>
      <w:r w:rsidRPr="002D0CC2">
        <w:t xml:space="preserve">Gardner, R.H. &amp; Gustafson, E.J. (2004). Simulating dispersal of reintroduced species within heterogeneous landscapes. </w:t>
      </w:r>
      <w:r w:rsidRPr="002D0CC2">
        <w:rPr>
          <w:i/>
          <w:iCs/>
        </w:rPr>
        <w:t>Ecological Modelling</w:t>
      </w:r>
      <w:r w:rsidRPr="002D0CC2">
        <w:t>, 171, 339–358.</w:t>
      </w:r>
    </w:p>
    <w:p w14:paraId="4BE519D9" w14:textId="77777777" w:rsidR="0067520E" w:rsidRPr="002D0CC2" w:rsidRDefault="0067520E" w:rsidP="001A0286">
      <w:pPr>
        <w:pStyle w:val="Reference"/>
      </w:pPr>
      <w:r w:rsidRPr="002D0CC2">
        <w:t xml:space="preserve">Gaston, K.J. (2009). Geographic range limits: achieving synthesis. </w:t>
      </w:r>
      <w:r w:rsidRPr="002D0CC2">
        <w:rPr>
          <w:i/>
          <w:iCs/>
        </w:rPr>
        <w:t>Proceedings of the Royal Society B: Biological Sciences</w:t>
      </w:r>
      <w:r w:rsidRPr="002D0CC2">
        <w:t>, 276, 1395–406.</w:t>
      </w:r>
    </w:p>
    <w:p w14:paraId="2F1D8368" w14:textId="77777777" w:rsidR="0067520E" w:rsidRPr="002D0CC2" w:rsidRDefault="0067520E" w:rsidP="001A0286">
      <w:pPr>
        <w:pStyle w:val="Reference"/>
      </w:pPr>
      <w:r w:rsidRPr="002D0CC2">
        <w:t xml:space="preserve">Gilman, S.E., Urban, M.C., Tewksbury, J., Gilchrist, G.W. &amp; Holt, R.D. (2010). A framework for community interactions under climate change. </w:t>
      </w:r>
      <w:r w:rsidRPr="002D0CC2">
        <w:rPr>
          <w:i/>
          <w:iCs/>
        </w:rPr>
        <w:t>Trends in ecology &amp; evolution</w:t>
      </w:r>
      <w:r w:rsidRPr="002D0CC2">
        <w:t>, 25, 325–31.</w:t>
      </w:r>
    </w:p>
    <w:p w14:paraId="1A470400" w14:textId="77777777" w:rsidR="0067520E" w:rsidRPr="002D0CC2" w:rsidRDefault="0067520E" w:rsidP="001A0286">
      <w:pPr>
        <w:pStyle w:val="Reference"/>
      </w:pPr>
      <w:r w:rsidRPr="002D0CC2">
        <w:t xml:space="preserve">Gilroy, J.J. &amp; Lockwood, J.L. (2012). Mate-finding as an overlooked critical determinant of dispersal variation in sexually-reproducing animals. </w:t>
      </w:r>
      <w:r w:rsidRPr="002D0CC2">
        <w:rPr>
          <w:i/>
          <w:iCs/>
        </w:rPr>
        <w:t>PloS one</w:t>
      </w:r>
      <w:r w:rsidRPr="002D0CC2">
        <w:t>, 7, e38091.</w:t>
      </w:r>
    </w:p>
    <w:p w14:paraId="317137F6" w14:textId="77777777" w:rsidR="0067520E" w:rsidRPr="002D0CC2" w:rsidRDefault="0067520E" w:rsidP="001A0286">
      <w:pPr>
        <w:pStyle w:val="Reference"/>
      </w:pPr>
      <w:r w:rsidRPr="002D0CC2">
        <w:t xml:space="preserve">Greenman, J. V &amp; Benton, T.G. (2005). The impact of environmental fluctuations on structured discrete time population models: resonance, synchrony and threshold behaviour. </w:t>
      </w:r>
      <w:r w:rsidRPr="002D0CC2">
        <w:rPr>
          <w:i/>
          <w:iCs/>
        </w:rPr>
        <w:t>Theoretical Population Biology</w:t>
      </w:r>
      <w:r w:rsidRPr="002D0CC2">
        <w:t>, 68, 217–35.</w:t>
      </w:r>
    </w:p>
    <w:p w14:paraId="5F7CA88A" w14:textId="77777777" w:rsidR="0067520E" w:rsidRPr="002D0CC2" w:rsidRDefault="0067520E" w:rsidP="001A0286">
      <w:pPr>
        <w:pStyle w:val="Reference"/>
      </w:pPr>
      <w:r w:rsidRPr="002D0CC2">
        <w:t xml:space="preserve">Greenwood, P. (1980). Mating systems, philopatry and dispersal in birds and mammals. </w:t>
      </w:r>
      <w:r w:rsidRPr="002D0CC2">
        <w:rPr>
          <w:i/>
          <w:iCs/>
        </w:rPr>
        <w:t>Animal Behaviour</w:t>
      </w:r>
      <w:r w:rsidRPr="002D0CC2">
        <w:t>, 28, 1140–1162.</w:t>
      </w:r>
    </w:p>
    <w:p w14:paraId="4C5A9D9C" w14:textId="77777777" w:rsidR="0067520E" w:rsidRPr="002D0CC2" w:rsidRDefault="0067520E" w:rsidP="001A0286">
      <w:pPr>
        <w:pStyle w:val="Reference"/>
      </w:pPr>
      <w:r w:rsidRPr="002D0CC2">
        <w:t xml:space="preserve">Grimm, V. &amp; Railsback, S.F. (2005). </w:t>
      </w:r>
      <w:r w:rsidRPr="002D0CC2">
        <w:rPr>
          <w:i/>
          <w:iCs/>
        </w:rPr>
        <w:t>Individual-based Modeling And Ecology</w:t>
      </w:r>
      <w:r w:rsidRPr="002D0CC2">
        <w:t>. Princeton University Press.</w:t>
      </w:r>
    </w:p>
    <w:p w14:paraId="4B5D3D97" w14:textId="77777777" w:rsidR="0067520E" w:rsidRPr="002D0CC2" w:rsidRDefault="0067520E" w:rsidP="001A0286">
      <w:pPr>
        <w:pStyle w:val="Reference"/>
      </w:pPr>
      <w:r w:rsidRPr="002D0CC2">
        <w:t xml:space="preserve">Gros, A., Hovestadt, T. &amp; Poethke, H.J. (2008). Evolution of sex-biased dispersal: The role of sex-specific dispersal costs, demographic stochasticity, and inbreeding. </w:t>
      </w:r>
      <w:r w:rsidRPr="002D0CC2">
        <w:rPr>
          <w:i/>
          <w:iCs/>
        </w:rPr>
        <w:t>Ecological Modelling</w:t>
      </w:r>
      <w:r w:rsidRPr="002D0CC2">
        <w:t>, 219, 226–233.</w:t>
      </w:r>
    </w:p>
    <w:p w14:paraId="5310B47A" w14:textId="77777777" w:rsidR="0067520E" w:rsidRPr="002D0CC2" w:rsidRDefault="0067520E" w:rsidP="001A0286">
      <w:pPr>
        <w:pStyle w:val="Reference"/>
      </w:pPr>
      <w:r w:rsidRPr="002D0CC2">
        <w:t xml:space="preserve">Gros, A., Poethke, H.J. &amp; Hovestadt, T. (2009). Sex-specific spatio-temporal variability in reproductive success promotes the evolution of sex-biased dispersal. </w:t>
      </w:r>
      <w:r w:rsidRPr="002D0CC2">
        <w:rPr>
          <w:i/>
          <w:iCs/>
        </w:rPr>
        <w:t>Theoretical population biology</w:t>
      </w:r>
      <w:r w:rsidRPr="002D0CC2">
        <w:t>, 76, 13–8.</w:t>
      </w:r>
    </w:p>
    <w:p w14:paraId="42E8985E" w14:textId="3FF3EFAC" w:rsidR="0067520E" w:rsidRDefault="0067520E" w:rsidP="001A0286">
      <w:pPr>
        <w:pStyle w:val="Reference"/>
      </w:pPr>
      <w:r w:rsidRPr="002D0CC2">
        <w:t xml:space="preserve">Guillaume, F. &amp; Perrin, N. (2009). Inbreeding load, bet hedging, and the evolution of sex-biased dispersal. </w:t>
      </w:r>
      <w:r w:rsidRPr="002D0CC2">
        <w:rPr>
          <w:i/>
          <w:iCs/>
        </w:rPr>
        <w:t>The American Naturalist</w:t>
      </w:r>
      <w:r w:rsidRPr="002D0CC2">
        <w:t>, 173, 536–41.</w:t>
      </w:r>
    </w:p>
    <w:p w14:paraId="0C3E7FEA" w14:textId="6A617BF4" w:rsidR="000A3BD0" w:rsidRPr="002D0CC2" w:rsidRDefault="00D573A8" w:rsidP="001A0286">
      <w:pPr>
        <w:pStyle w:val="Reference"/>
      </w:pPr>
      <w:r w:rsidRPr="00D573A8">
        <w:t xml:space="preserve">Guillaume, F., &amp; Rougemont, J. (2006). Nemo: an evolutionary and population genetics programming framework. </w:t>
      </w:r>
      <w:r w:rsidRPr="00EA6136">
        <w:rPr>
          <w:i/>
          <w:iCs/>
        </w:rPr>
        <w:t>Bioinformatics</w:t>
      </w:r>
      <w:r w:rsidRPr="00D573A8">
        <w:t xml:space="preserve">, 22, 2556–7. </w:t>
      </w:r>
    </w:p>
    <w:p w14:paraId="702A2523" w14:textId="332A60CA" w:rsidR="0067520E" w:rsidRDefault="0067520E" w:rsidP="001A0286">
      <w:pPr>
        <w:pStyle w:val="Reference"/>
      </w:pPr>
      <w:r w:rsidRPr="002D0CC2">
        <w:t xml:space="preserve">Guisan, A. &amp; Thuiller, W. (2005). Predicting species distribution: offering more than simple habitat models. </w:t>
      </w:r>
      <w:r w:rsidRPr="002D0CC2">
        <w:rPr>
          <w:i/>
          <w:iCs/>
        </w:rPr>
        <w:t>Ecology Letters</w:t>
      </w:r>
      <w:r w:rsidRPr="002D0CC2">
        <w:t>, 8, 993–1009.</w:t>
      </w:r>
    </w:p>
    <w:p w14:paraId="7BCFE1E2" w14:textId="4488F40F" w:rsidR="000712E6" w:rsidRPr="002D0CC2" w:rsidRDefault="000712E6" w:rsidP="001A0286">
      <w:pPr>
        <w:pStyle w:val="Reference"/>
      </w:pPr>
      <w:r w:rsidRPr="000712E6">
        <w:t xml:space="preserve">Haller, B.C., &amp; Messer, P.W. (2019). SLiM 3: Forward Genetic Simulations Beyond the Wright-Fisher Model. </w:t>
      </w:r>
      <w:r w:rsidRPr="00EA6136">
        <w:rPr>
          <w:i/>
          <w:iCs/>
        </w:rPr>
        <w:t>Molecular Biology and Evolution</w:t>
      </w:r>
      <w:r w:rsidRPr="000712E6">
        <w:t xml:space="preserve">, 36, 632–637. </w:t>
      </w:r>
    </w:p>
    <w:p w14:paraId="1BDFAB80" w14:textId="77777777" w:rsidR="0067520E" w:rsidRPr="002D0CC2" w:rsidRDefault="0067520E" w:rsidP="001A0286">
      <w:pPr>
        <w:pStyle w:val="Reference"/>
      </w:pPr>
      <w:r w:rsidRPr="002D0CC2">
        <w:t xml:space="preserve">Hansen, J., Sato, M. &amp; Ruedy, R. (2012). Perception of climate change. </w:t>
      </w:r>
      <w:r w:rsidRPr="002D0CC2">
        <w:rPr>
          <w:i/>
          <w:iCs/>
        </w:rPr>
        <w:t>Proceedings of the National Academy of Sciences of the United States of America</w:t>
      </w:r>
      <w:r w:rsidRPr="002D0CC2">
        <w:t>, 109, E2415–23.</w:t>
      </w:r>
    </w:p>
    <w:p w14:paraId="6EC303AC" w14:textId="77777777" w:rsidR="0067520E" w:rsidRPr="002D0CC2" w:rsidRDefault="0067520E" w:rsidP="001A0286">
      <w:pPr>
        <w:pStyle w:val="Reference"/>
      </w:pPr>
      <w:r w:rsidRPr="002D0CC2">
        <w:lastRenderedPageBreak/>
        <w:t xml:space="preserve">Hanski, I., Erälahti, C., Kankare, M., Ovaskainen, O. &amp; Sirén, H. (2004). Variation in migration propensity among individuals maintained by landscape structure. </w:t>
      </w:r>
      <w:r w:rsidRPr="002D0CC2">
        <w:rPr>
          <w:i/>
          <w:iCs/>
        </w:rPr>
        <w:t>Ecology Letters</w:t>
      </w:r>
      <w:r w:rsidRPr="002D0CC2">
        <w:t>, 7, 958–966.</w:t>
      </w:r>
    </w:p>
    <w:p w14:paraId="4A70C3D6" w14:textId="77777777" w:rsidR="0067520E" w:rsidRPr="002D0CC2" w:rsidRDefault="0067520E" w:rsidP="001A0286">
      <w:pPr>
        <w:pStyle w:val="Reference"/>
      </w:pPr>
      <w:r w:rsidRPr="002D0CC2">
        <w:t xml:space="preserve">Hanski, I. &amp; Mononen, T. (2011). Eco-evolutionary dynamics of dispersal in spatially heterogeneous environments. </w:t>
      </w:r>
      <w:r w:rsidRPr="002D0CC2">
        <w:rPr>
          <w:i/>
          <w:iCs/>
        </w:rPr>
        <w:t>Ecology Letters</w:t>
      </w:r>
      <w:r w:rsidRPr="002D0CC2">
        <w:t>, 14, 1025–34.</w:t>
      </w:r>
    </w:p>
    <w:p w14:paraId="6315C760" w14:textId="77777777" w:rsidR="0067520E" w:rsidRPr="002D0CC2" w:rsidRDefault="0067520E" w:rsidP="001A0286">
      <w:pPr>
        <w:pStyle w:val="Reference"/>
      </w:pPr>
      <w:r w:rsidRPr="002D0CC2">
        <w:t xml:space="preserve">Hartig, F., Calabrese, J.M., Reineking, B., Wiegand, T. &amp; Huth, A. (2011). Statistical inference for stochastic simulation models - theory and application. </w:t>
      </w:r>
      <w:r w:rsidRPr="002D0CC2">
        <w:rPr>
          <w:i/>
          <w:iCs/>
        </w:rPr>
        <w:t>Ecology Letters</w:t>
      </w:r>
      <w:r w:rsidRPr="002D0CC2">
        <w:t>, 14, 816–27.</w:t>
      </w:r>
    </w:p>
    <w:p w14:paraId="558E9786" w14:textId="77777777" w:rsidR="0067520E" w:rsidRPr="002D0CC2" w:rsidRDefault="0067520E" w:rsidP="001A0286">
      <w:pPr>
        <w:pStyle w:val="Reference"/>
      </w:pPr>
      <w:r w:rsidRPr="002D0CC2">
        <w:t xml:space="preserve">Hartig, F., Dyke, J., Hickler, T., Higgins, S.I., O’Hara, R.B., Scheiter, S., et al. (2012). Connecting dynamic vegetation models to data - an inverse perspective. </w:t>
      </w:r>
      <w:r w:rsidRPr="002D0CC2">
        <w:rPr>
          <w:i/>
          <w:iCs/>
        </w:rPr>
        <w:t>Journal of Biogeography</w:t>
      </w:r>
      <w:r w:rsidRPr="002D0CC2">
        <w:t>, 39, 2240–2252.</w:t>
      </w:r>
    </w:p>
    <w:p w14:paraId="5A57CDDD" w14:textId="77777777" w:rsidR="0067520E" w:rsidRPr="002D0CC2" w:rsidRDefault="0067520E" w:rsidP="001A0286">
      <w:pPr>
        <w:pStyle w:val="Reference"/>
      </w:pPr>
      <w:r w:rsidRPr="002D0CC2">
        <w:t xml:space="preserve">Hastings, A., Cuddington, K., Davies, K.F., Dugaw, C.J., Elmendorf, S., Freestone, A., et al. (2005). The spatial spread of invasions: new developments in theory and evidence. </w:t>
      </w:r>
      <w:r w:rsidRPr="002D0CC2">
        <w:rPr>
          <w:i/>
          <w:iCs/>
        </w:rPr>
        <w:t>Ecology Letters</w:t>
      </w:r>
      <w:r w:rsidRPr="002D0CC2">
        <w:t>, 8, 91–101.</w:t>
      </w:r>
    </w:p>
    <w:p w14:paraId="75817D7C" w14:textId="77777777" w:rsidR="0067520E" w:rsidRPr="002D0CC2" w:rsidRDefault="0067520E" w:rsidP="001A0286">
      <w:pPr>
        <w:pStyle w:val="Reference"/>
      </w:pPr>
      <w:r w:rsidRPr="002D0CC2">
        <w:t xml:space="preserve">Haughland, D. &amp; Larsen, K. (2004). Exploration correlates with settlement: red squirrel dispersal in contrasting habitats. </w:t>
      </w:r>
      <w:r w:rsidRPr="002D0CC2">
        <w:rPr>
          <w:i/>
          <w:iCs/>
        </w:rPr>
        <w:t>Journal of Animal Ecology</w:t>
      </w:r>
      <w:r w:rsidRPr="002D0CC2">
        <w:t>, 1024–1034.</w:t>
      </w:r>
    </w:p>
    <w:p w14:paraId="03B7F4F6" w14:textId="77777777" w:rsidR="0067520E" w:rsidRPr="002D0CC2" w:rsidRDefault="0067520E" w:rsidP="001A0286">
      <w:pPr>
        <w:pStyle w:val="Reference"/>
      </w:pPr>
      <w:r w:rsidRPr="002D0CC2">
        <w:t xml:space="preserve">Hawkes, C. (2009). Linking movement behaviour, dispersal and population processes: is individual variation a key? </w:t>
      </w:r>
      <w:r w:rsidRPr="002D0CC2">
        <w:rPr>
          <w:i/>
          <w:iCs/>
        </w:rPr>
        <w:t>The Journal of Animal Ecology</w:t>
      </w:r>
      <w:r w:rsidRPr="002D0CC2">
        <w:t>, 78, 894–906.</w:t>
      </w:r>
    </w:p>
    <w:p w14:paraId="433D3F09" w14:textId="77777777" w:rsidR="0067520E" w:rsidRPr="002D0CC2" w:rsidRDefault="0067520E" w:rsidP="001A0286">
      <w:pPr>
        <w:pStyle w:val="Reference"/>
      </w:pPr>
      <w:r w:rsidRPr="002D0CC2">
        <w:t xml:space="preserve">Heikkinen, R.K., Luoto, M., Araújo, M.B., Virkkala, R., Thuiller, W. &amp; Martin, T.S. (2006). Methods and uncertainties in bioclimatic envelope modelling under climate change. </w:t>
      </w:r>
      <w:r w:rsidRPr="002D0CC2">
        <w:rPr>
          <w:i/>
          <w:iCs/>
        </w:rPr>
        <w:t>Progress in Physical Geography</w:t>
      </w:r>
      <w:r w:rsidRPr="002D0CC2">
        <w:t>, 30, 1–27.</w:t>
      </w:r>
    </w:p>
    <w:p w14:paraId="1FA8028E" w14:textId="77777777" w:rsidR="0067520E" w:rsidRPr="002D0CC2" w:rsidRDefault="0067520E" w:rsidP="001A0286">
      <w:pPr>
        <w:pStyle w:val="Reference"/>
      </w:pPr>
      <w:r w:rsidRPr="002D0CC2">
        <w:t xml:space="preserve">Heino, M. &amp; Hanski, I. (2001). Evolution of migration rate in a spatially realistic metapopulation model. </w:t>
      </w:r>
      <w:r w:rsidRPr="002D0CC2">
        <w:rPr>
          <w:i/>
          <w:iCs/>
        </w:rPr>
        <w:t>The American Naturalist</w:t>
      </w:r>
      <w:r w:rsidRPr="002D0CC2">
        <w:t>, 157, 495–511.</w:t>
      </w:r>
    </w:p>
    <w:p w14:paraId="0B76C39A" w14:textId="77777777" w:rsidR="0067520E" w:rsidRPr="002D0CC2" w:rsidRDefault="0067520E" w:rsidP="001A0286">
      <w:pPr>
        <w:pStyle w:val="Reference"/>
      </w:pPr>
      <w:r w:rsidRPr="002D0CC2">
        <w:t xml:space="preserve">Heino, M., Ripa, J. &amp; Kaitala, V. (2009). Extinction Risk under Coloured Environmental Noise. </w:t>
      </w:r>
      <w:r w:rsidRPr="002D0CC2">
        <w:rPr>
          <w:i/>
          <w:iCs/>
        </w:rPr>
        <w:t>Ecography</w:t>
      </w:r>
      <w:r w:rsidRPr="002D0CC2">
        <w:t>, 23, 177–184.</w:t>
      </w:r>
    </w:p>
    <w:p w14:paraId="663A9F65" w14:textId="77777777" w:rsidR="0067520E" w:rsidRPr="002D0CC2" w:rsidRDefault="0067520E" w:rsidP="001A0286">
      <w:pPr>
        <w:pStyle w:val="Reference"/>
      </w:pPr>
      <w:r w:rsidRPr="002D0CC2">
        <w:t xml:space="preserve">Heinz, S.K. &amp; Strand, E. (2006). Adaptive Patch Searching Strategies in Fragmented Landscapes. </w:t>
      </w:r>
      <w:r w:rsidRPr="002D0CC2">
        <w:rPr>
          <w:i/>
          <w:iCs/>
        </w:rPr>
        <w:t>Evolutionary Ecology</w:t>
      </w:r>
      <w:r w:rsidRPr="002D0CC2">
        <w:t>, 20, 113–130.</w:t>
      </w:r>
    </w:p>
    <w:p w14:paraId="7201C539" w14:textId="77777777" w:rsidR="0067520E" w:rsidRPr="002D0CC2" w:rsidRDefault="0067520E" w:rsidP="001A0286">
      <w:pPr>
        <w:pStyle w:val="Reference"/>
      </w:pPr>
      <w:r w:rsidRPr="002D0CC2">
        <w:t xml:space="preserve">Hellmann, J.J., Prior, K.M. &amp; Pelini, S.L. (2012). The influence of species interactions on geographic range change under climate change. </w:t>
      </w:r>
      <w:r w:rsidRPr="002D0CC2">
        <w:rPr>
          <w:i/>
          <w:iCs/>
        </w:rPr>
        <w:t>Annals of the New York Academy of Sciences</w:t>
      </w:r>
      <w:r w:rsidRPr="002D0CC2">
        <w:t>, 1249, 18–28.</w:t>
      </w:r>
    </w:p>
    <w:p w14:paraId="48F80C40" w14:textId="77777777" w:rsidR="0067520E" w:rsidRPr="002D0CC2" w:rsidRDefault="0067520E" w:rsidP="001A0286">
      <w:pPr>
        <w:pStyle w:val="Reference"/>
      </w:pPr>
      <w:r w:rsidRPr="002D0CC2">
        <w:t xml:space="preserve">Henry, R.C., Bocedi, G. &amp; Travis, J.M.J. (2013). Eco-evolutionary dynamics of range shifts: Elastic margins and critical thresholds. </w:t>
      </w:r>
      <w:r w:rsidRPr="002D0CC2">
        <w:rPr>
          <w:i/>
          <w:iCs/>
        </w:rPr>
        <w:t>Journal of Theoretical Biology</w:t>
      </w:r>
      <w:r w:rsidRPr="002D0CC2">
        <w:t>, 321, 1–7.</w:t>
      </w:r>
    </w:p>
    <w:p w14:paraId="6EFAC67E" w14:textId="77777777" w:rsidR="0067520E" w:rsidRPr="002D0CC2" w:rsidRDefault="0067520E" w:rsidP="001A0286">
      <w:pPr>
        <w:pStyle w:val="Reference"/>
      </w:pPr>
      <w:r w:rsidRPr="002D0CC2">
        <w:t xml:space="preserve">Hereford, J. (2009). A </w:t>
      </w:r>
      <w:r>
        <w:t>q</w:t>
      </w:r>
      <w:r w:rsidRPr="002D0CC2">
        <w:t xml:space="preserve">uantitative </w:t>
      </w:r>
      <w:r>
        <w:t>s</w:t>
      </w:r>
      <w:r w:rsidRPr="002D0CC2">
        <w:t xml:space="preserve">urvey of </w:t>
      </w:r>
      <w:r>
        <w:t>l</w:t>
      </w:r>
      <w:r w:rsidRPr="002D0CC2">
        <w:t xml:space="preserve">ocal </w:t>
      </w:r>
      <w:r>
        <w:t>a</w:t>
      </w:r>
      <w:r w:rsidRPr="002D0CC2">
        <w:t xml:space="preserve">daptation and </w:t>
      </w:r>
      <w:r>
        <w:t>f</w:t>
      </w:r>
      <w:r w:rsidRPr="002D0CC2">
        <w:t xml:space="preserve">itness </w:t>
      </w:r>
      <w:r>
        <w:t>t</w:t>
      </w:r>
      <w:r w:rsidRPr="002D0CC2">
        <w:t>rade-</w:t>
      </w:r>
      <w:r>
        <w:t>o</w:t>
      </w:r>
      <w:r w:rsidRPr="002D0CC2">
        <w:t xml:space="preserve">ffs. </w:t>
      </w:r>
      <w:r w:rsidRPr="002D0CC2">
        <w:rPr>
          <w:i/>
          <w:iCs/>
        </w:rPr>
        <w:t>The American Naturalist</w:t>
      </w:r>
      <w:r w:rsidRPr="002D0CC2">
        <w:t>, 173, 579–588.</w:t>
      </w:r>
    </w:p>
    <w:p w14:paraId="259DC869" w14:textId="2C0F1EE8" w:rsidR="0067520E" w:rsidRDefault="0067520E" w:rsidP="001A0286">
      <w:pPr>
        <w:pStyle w:val="Reference"/>
      </w:pPr>
      <w:r w:rsidRPr="002D0CC2">
        <w:t xml:space="preserve">Higgins, S.I., O’Hara, R.B. &amp; Römermann, C. (2012). A niche for biology in species distribution models. </w:t>
      </w:r>
      <w:r w:rsidRPr="002D0CC2">
        <w:rPr>
          <w:i/>
          <w:iCs/>
        </w:rPr>
        <w:t>Journal of Biogeography</w:t>
      </w:r>
      <w:r w:rsidRPr="002D0CC2">
        <w:t>, 39, 2091–2095.</w:t>
      </w:r>
    </w:p>
    <w:p w14:paraId="5B2174C2" w14:textId="5507ADC7" w:rsidR="00AC4401" w:rsidRPr="002D0CC2" w:rsidRDefault="00AC4401" w:rsidP="001A0286">
      <w:pPr>
        <w:pStyle w:val="Reference"/>
      </w:pPr>
      <w:r w:rsidRPr="00AC4401">
        <w:t xml:space="preserve">Hoban, S., Bertorelle, G., &amp; Gaggiotti, O.E. (2011). Computer simulations: tools for population and evolutionary genetics. </w:t>
      </w:r>
      <w:r w:rsidRPr="00EA6136">
        <w:rPr>
          <w:i/>
          <w:iCs/>
        </w:rPr>
        <w:t>Nature Reviews. Genetics</w:t>
      </w:r>
      <w:r w:rsidRPr="00AC4401">
        <w:t>, 13, 110–22.</w:t>
      </w:r>
    </w:p>
    <w:p w14:paraId="6D0C62F2" w14:textId="77777777" w:rsidR="0067520E" w:rsidRPr="002D0CC2" w:rsidRDefault="0067520E" w:rsidP="001A0286">
      <w:pPr>
        <w:pStyle w:val="Reference"/>
      </w:pPr>
      <w:r w:rsidRPr="002D0CC2">
        <w:t xml:space="preserve">Hobbs, N. &amp; Swift, D. (1985). Estimates of habitat carrying capacity incorporating explicit nutritional constraints. </w:t>
      </w:r>
      <w:r w:rsidRPr="002D0CC2">
        <w:rPr>
          <w:i/>
          <w:iCs/>
        </w:rPr>
        <w:t>The Journal of Wildlife Management</w:t>
      </w:r>
      <w:r w:rsidRPr="002D0CC2">
        <w:t>, 49, 814–822.</w:t>
      </w:r>
    </w:p>
    <w:p w14:paraId="0F3CCACA" w14:textId="77777777" w:rsidR="0067520E" w:rsidRPr="002D0CC2" w:rsidRDefault="0067520E" w:rsidP="001A0286">
      <w:pPr>
        <w:pStyle w:val="Reference"/>
      </w:pPr>
      <w:r>
        <w:t>Hodgson, J.A., Moilanen, A., Wintle, B.A</w:t>
      </w:r>
      <w:r w:rsidRPr="002D0CC2">
        <w:t xml:space="preserve">. &amp; Thomas, C.D. (2011). Habitat area, quality and connectivity: striking the balance for efficient conservation. </w:t>
      </w:r>
      <w:r w:rsidRPr="002D0CC2">
        <w:rPr>
          <w:i/>
          <w:iCs/>
        </w:rPr>
        <w:t>Journal of Applied Ecology</w:t>
      </w:r>
      <w:r w:rsidRPr="002D0CC2">
        <w:t>, 48, 148–152.</w:t>
      </w:r>
    </w:p>
    <w:p w14:paraId="2A3C5803" w14:textId="77777777" w:rsidR="0067520E" w:rsidRPr="002D0CC2" w:rsidRDefault="0067520E" w:rsidP="001A0286">
      <w:pPr>
        <w:pStyle w:val="Reference"/>
      </w:pPr>
      <w:r>
        <w:t>Hodgson, J.A., Thomas, C.D., Wintle, B.A</w:t>
      </w:r>
      <w:r w:rsidRPr="002D0CC2">
        <w:t xml:space="preserve">. &amp; Moilanen, A. (2009). Climate change, connectivity and conservation decision making: back to basics. </w:t>
      </w:r>
      <w:r w:rsidRPr="002D0CC2">
        <w:rPr>
          <w:i/>
          <w:iCs/>
        </w:rPr>
        <w:t>Journal of Applied Ecology</w:t>
      </w:r>
      <w:r w:rsidRPr="002D0CC2">
        <w:t>, 46, 964–969.</w:t>
      </w:r>
    </w:p>
    <w:p w14:paraId="68094082" w14:textId="77777777" w:rsidR="0067520E" w:rsidRPr="002D0CC2" w:rsidRDefault="0067520E" w:rsidP="001A0286">
      <w:pPr>
        <w:pStyle w:val="Reference"/>
      </w:pPr>
      <w:r w:rsidRPr="002D0CC2">
        <w:t xml:space="preserve">Hodgson, J.A., Thomas, C.D., Dytham, C., Travis, J.M.J. &amp; Cornell, S.J. (2012). The speed of range shifts in fragmented landscapes. </w:t>
      </w:r>
      <w:r w:rsidRPr="002D0CC2">
        <w:rPr>
          <w:i/>
          <w:iCs/>
        </w:rPr>
        <w:t>PloS one</w:t>
      </w:r>
      <w:r w:rsidRPr="002D0CC2">
        <w:t>, 7, e47141.</w:t>
      </w:r>
    </w:p>
    <w:p w14:paraId="45FC97C3" w14:textId="77777777" w:rsidR="0067520E" w:rsidRPr="002D0CC2" w:rsidRDefault="0067520E" w:rsidP="001A0286">
      <w:pPr>
        <w:pStyle w:val="Reference"/>
      </w:pPr>
      <w:r w:rsidRPr="002D0CC2">
        <w:lastRenderedPageBreak/>
        <w:t xml:space="preserve">Hoegh-Guldberg, O., Hughes, L., McIntyre, S., Lindenmayer, D.B., Parmesan, C., Possingham, H.P., et al. (2008). Assisted colonization and rapid climate change. </w:t>
      </w:r>
      <w:r w:rsidRPr="002D0CC2">
        <w:rPr>
          <w:i/>
          <w:iCs/>
        </w:rPr>
        <w:t>Science</w:t>
      </w:r>
      <w:r w:rsidRPr="002D0CC2">
        <w:t>, 321, 345–6.</w:t>
      </w:r>
    </w:p>
    <w:p w14:paraId="0656FA32" w14:textId="77777777" w:rsidR="0067520E" w:rsidRPr="002D0CC2" w:rsidRDefault="0067520E" w:rsidP="001A0286">
      <w:pPr>
        <w:pStyle w:val="Reference"/>
      </w:pPr>
      <w:r w:rsidRPr="002D0CC2">
        <w:t xml:space="preserve">Hoffmann, A. a &amp; Sgrò, C.M. (2011). Climate change and evolutionary adaptation. </w:t>
      </w:r>
      <w:r w:rsidRPr="002D0CC2">
        <w:rPr>
          <w:i/>
          <w:iCs/>
        </w:rPr>
        <w:t>Nature</w:t>
      </w:r>
      <w:r w:rsidRPr="002D0CC2">
        <w:t>, 470, 479–85.</w:t>
      </w:r>
    </w:p>
    <w:p w14:paraId="51C90849" w14:textId="77777777" w:rsidR="0067520E" w:rsidRPr="002D0CC2" w:rsidRDefault="0067520E" w:rsidP="001A0286">
      <w:pPr>
        <w:pStyle w:val="Reference"/>
      </w:pPr>
      <w:r w:rsidRPr="002D0CC2">
        <w:t xml:space="preserve">Holt, R.D. (2003). On the evolutionary ecology of species ’ ranges. </w:t>
      </w:r>
      <w:r w:rsidRPr="002D0CC2">
        <w:rPr>
          <w:i/>
          <w:iCs/>
        </w:rPr>
        <w:t>Evolutionary Ecology Research</w:t>
      </w:r>
      <w:r w:rsidRPr="002D0CC2">
        <w:t>, 5, 159–178.</w:t>
      </w:r>
    </w:p>
    <w:p w14:paraId="284FB43C" w14:textId="77777777" w:rsidR="0067520E" w:rsidRPr="002D0CC2" w:rsidRDefault="0067520E" w:rsidP="001A0286">
      <w:pPr>
        <w:pStyle w:val="Reference"/>
      </w:pPr>
      <w:r w:rsidRPr="002D0CC2">
        <w:t xml:space="preserve">Holt, R.D., Keitt, T.H., Lewis, M.A., Maurer, B.A. &amp; Taper, M.L. (2005). Theoretical models of species ’ borders: single species approaches. </w:t>
      </w:r>
      <w:r w:rsidRPr="002D0CC2">
        <w:rPr>
          <w:i/>
          <w:iCs/>
        </w:rPr>
        <w:t>Oikos</w:t>
      </w:r>
      <w:r w:rsidRPr="002D0CC2">
        <w:t>, 108, 18–27.</w:t>
      </w:r>
    </w:p>
    <w:p w14:paraId="14C221DD" w14:textId="77777777" w:rsidR="0067520E" w:rsidRPr="002D0CC2" w:rsidRDefault="0067520E" w:rsidP="001A0286">
      <w:pPr>
        <w:pStyle w:val="Reference"/>
      </w:pPr>
      <w:r w:rsidRPr="00DF2DC1">
        <w:rPr>
          <w:lang w:val="it-IT"/>
        </w:rPr>
        <w:t xml:space="preserve">Holyoak, M., Casagrandi, R., Nathan, R., Revilla, E. &amp; Spiegel, O. (2008). </w:t>
      </w:r>
      <w:r w:rsidRPr="002D0CC2">
        <w:t xml:space="preserve">Trends and missing parts in the study of movement ecology. </w:t>
      </w:r>
      <w:r w:rsidRPr="002D0CC2">
        <w:rPr>
          <w:i/>
          <w:iCs/>
        </w:rPr>
        <w:t>Proceedings of the National Academy of Sciences of the United States of America</w:t>
      </w:r>
      <w:r w:rsidRPr="002D0CC2">
        <w:t>, 105, 19060–5.</w:t>
      </w:r>
    </w:p>
    <w:p w14:paraId="7699DA5F" w14:textId="77777777" w:rsidR="0067520E" w:rsidRPr="002D0CC2" w:rsidRDefault="0067520E" w:rsidP="001A0286">
      <w:pPr>
        <w:pStyle w:val="Reference"/>
      </w:pPr>
      <w:r w:rsidRPr="002D0CC2">
        <w:t xml:space="preserve">Hovestadt, T., Binzenhöfer, B., Nowicki, P. &amp; Settele, J. (2011). Do all inter-patch movements represent dispersal? A mixed kernel study of butterfly mobility in fragmented landscapes. </w:t>
      </w:r>
      <w:r w:rsidRPr="002D0CC2">
        <w:rPr>
          <w:i/>
          <w:iCs/>
        </w:rPr>
        <w:t>The Journal of Animal Ecology</w:t>
      </w:r>
      <w:r w:rsidRPr="002D0CC2">
        <w:t>, 80, 1070–7.</w:t>
      </w:r>
    </w:p>
    <w:p w14:paraId="075B6C78" w14:textId="77777777" w:rsidR="0067520E" w:rsidRDefault="0067520E" w:rsidP="001A0286">
      <w:pPr>
        <w:pStyle w:val="Reference"/>
      </w:pPr>
      <w:r w:rsidRPr="002D0CC2">
        <w:t xml:space="preserve">Hovestadt, T., Bonte, D., Dytham, C. &amp; Poethke, H.J. (2012). Evolution and emergence of dispersal kernels—a brief theoretical evaluation. In: </w:t>
      </w:r>
      <w:r w:rsidRPr="002D0CC2">
        <w:rPr>
          <w:i/>
          <w:iCs/>
        </w:rPr>
        <w:t>Dispersal Ecology and Evolution</w:t>
      </w:r>
      <w:r w:rsidRPr="002D0CC2">
        <w:t xml:space="preserve"> (eds. Clobert, J., Baguette, M., Benton, T.G. &amp; Bullock, J.). Oxford University Press, pp. 211–221.</w:t>
      </w:r>
    </w:p>
    <w:p w14:paraId="595CF81B" w14:textId="77777777" w:rsidR="0067520E" w:rsidRPr="002D0CC2" w:rsidRDefault="0067520E" w:rsidP="001A0286">
      <w:pPr>
        <w:pStyle w:val="Reference"/>
      </w:pPr>
      <w:r w:rsidRPr="002D0CC2">
        <w:t xml:space="preserve">Hovestadt, T., </w:t>
      </w:r>
      <w:r>
        <w:t xml:space="preserve">Kubisch, A. </w:t>
      </w:r>
      <w:r w:rsidRPr="002D0CC2">
        <w:t>&amp; Poethke, H.J. (201</w:t>
      </w:r>
      <w:r>
        <w:t>0</w:t>
      </w:r>
      <w:r w:rsidRPr="002D0CC2">
        <w:t>).</w:t>
      </w:r>
      <w:r>
        <w:t xml:space="preserve"> Information processisng in models for density-dependent emigration: A comparison. </w:t>
      </w:r>
      <w:r w:rsidRPr="00D95F62">
        <w:rPr>
          <w:i/>
        </w:rPr>
        <w:t>Ecological Modelling</w:t>
      </w:r>
      <w:r>
        <w:t xml:space="preserve">, </w:t>
      </w:r>
      <w:r w:rsidRPr="00D95F62">
        <w:rPr>
          <w:b/>
        </w:rPr>
        <w:t>221</w:t>
      </w:r>
      <w:r>
        <w:t>, 405-410.</w:t>
      </w:r>
    </w:p>
    <w:p w14:paraId="5EA70CB5" w14:textId="77777777" w:rsidR="0067520E" w:rsidRPr="002D0CC2" w:rsidRDefault="0067520E" w:rsidP="001A0286">
      <w:pPr>
        <w:pStyle w:val="Reference"/>
      </w:pPr>
      <w:r w:rsidRPr="002D0CC2">
        <w:t xml:space="preserve">Hovestadt, T., Messner, S. &amp; Poethke, H.J. (2001). Evolution of reduced dispersal mortality and “fat-tailed” dispersal kernels in autocorrelated landscapes. </w:t>
      </w:r>
      <w:r w:rsidRPr="002D0CC2">
        <w:rPr>
          <w:i/>
          <w:iCs/>
        </w:rPr>
        <w:t>Proceedings of the Royal Society B: Biological Sciences</w:t>
      </w:r>
      <w:r w:rsidRPr="002D0CC2">
        <w:t>, 268, 385–91.</w:t>
      </w:r>
    </w:p>
    <w:p w14:paraId="499F60FB" w14:textId="77777777" w:rsidR="0067520E" w:rsidRPr="002D0CC2" w:rsidRDefault="0067520E" w:rsidP="001A0286">
      <w:pPr>
        <w:pStyle w:val="Reference"/>
      </w:pPr>
      <w:r w:rsidRPr="002D0CC2">
        <w:t xml:space="preserve">Hughes, C.L., Dytham, C. &amp; Hill, J.K. (2007). Modelling and analysing evolution of dispersal in populations at expanding range boundaries. </w:t>
      </w:r>
      <w:r w:rsidRPr="002D0CC2">
        <w:rPr>
          <w:i/>
          <w:iCs/>
        </w:rPr>
        <w:t>Ecological Entomology</w:t>
      </w:r>
      <w:r w:rsidRPr="002D0CC2">
        <w:t>, 32, 437–445.</w:t>
      </w:r>
    </w:p>
    <w:p w14:paraId="0258663D" w14:textId="77777777" w:rsidR="0067520E" w:rsidRPr="002D0CC2" w:rsidRDefault="0067520E" w:rsidP="001A0286">
      <w:pPr>
        <w:pStyle w:val="Reference"/>
      </w:pPr>
      <w:r w:rsidRPr="002D0CC2">
        <w:t xml:space="preserve">Hughes, C.L., Hill, J.K. &amp; Dytham, C. (2003). Evolutionary trade-offs between reproduction and dispersal in populations at expanding range boundaries. </w:t>
      </w:r>
      <w:r w:rsidRPr="002D0CC2">
        <w:rPr>
          <w:i/>
          <w:iCs/>
        </w:rPr>
        <w:t>Proceedings of the Royal Society B: Biological Sciences</w:t>
      </w:r>
      <w:r w:rsidRPr="002D0CC2">
        <w:t>, 270 Suppl , S147–50.</w:t>
      </w:r>
    </w:p>
    <w:p w14:paraId="1456D89A" w14:textId="77777777" w:rsidR="0067520E" w:rsidRPr="002D0CC2" w:rsidRDefault="0067520E" w:rsidP="001A0286">
      <w:pPr>
        <w:pStyle w:val="Reference"/>
      </w:pPr>
      <w:r w:rsidRPr="002D0CC2">
        <w:t xml:space="preserve">Huntley, B., Barnard, P., Altwegg, R., Chambers, L., Coetzee, B.W.T., Gibson, L., et al. (2010). Beyond bioclimatic envelopes: dynamic species’ range and abundance modelling in the context of climatic change. </w:t>
      </w:r>
      <w:r w:rsidRPr="002D0CC2">
        <w:rPr>
          <w:i/>
          <w:iCs/>
        </w:rPr>
        <w:t>Ecography</w:t>
      </w:r>
      <w:r w:rsidRPr="002D0CC2">
        <w:t>, 33, 621–626.</w:t>
      </w:r>
    </w:p>
    <w:p w14:paraId="62C04664" w14:textId="77777777" w:rsidR="0067520E" w:rsidRPr="002D0CC2" w:rsidRDefault="0067520E" w:rsidP="001A0286">
      <w:pPr>
        <w:pStyle w:val="Reference"/>
      </w:pPr>
      <w:r w:rsidRPr="002D0CC2">
        <w:t xml:space="preserve">Jeltsch, F., Bonte, D., Pe’er, G., Reineking, B., Leimgruber, P., Balkenhol, N., et al. (2013). Integrating movement ecology with biodiversity research - exploring new avenues to address spatiotemporal biodiversity dynamics. </w:t>
      </w:r>
      <w:r w:rsidRPr="002D0CC2">
        <w:rPr>
          <w:i/>
          <w:iCs/>
        </w:rPr>
        <w:t>Movement Ecology</w:t>
      </w:r>
      <w:r w:rsidRPr="002D0CC2">
        <w:t>, 1, 6.</w:t>
      </w:r>
    </w:p>
    <w:p w14:paraId="05594EE3" w14:textId="77777777" w:rsidR="0067520E" w:rsidRPr="002D0CC2" w:rsidRDefault="0067520E" w:rsidP="001A0286">
      <w:pPr>
        <w:pStyle w:val="Reference"/>
      </w:pPr>
      <w:r w:rsidRPr="002D0CC2">
        <w:t xml:space="preserve">Johst, K., Brandl, R. &amp; Eber, S. (2002). Metapopulation persistence in dynamic landscapes: the role of dispersal distance. </w:t>
      </w:r>
      <w:r w:rsidRPr="002D0CC2">
        <w:rPr>
          <w:i/>
          <w:iCs/>
        </w:rPr>
        <w:t>Oikos</w:t>
      </w:r>
      <w:r w:rsidRPr="002D0CC2">
        <w:t>, 98, 263–270.</w:t>
      </w:r>
    </w:p>
    <w:p w14:paraId="4E3404CC" w14:textId="77777777" w:rsidR="0067520E" w:rsidRPr="002D0CC2" w:rsidRDefault="0067520E" w:rsidP="001A0286">
      <w:pPr>
        <w:pStyle w:val="Reference"/>
      </w:pPr>
      <w:r w:rsidRPr="002D0CC2">
        <w:t xml:space="preserve">Johst, K. &amp; Wissel, C. (1997). Extinction risk in a temporally correlated fluctuating environment. </w:t>
      </w:r>
      <w:r w:rsidRPr="002D0CC2">
        <w:rPr>
          <w:i/>
          <w:iCs/>
        </w:rPr>
        <w:t>Theoretical Population Biology</w:t>
      </w:r>
      <w:r w:rsidRPr="002D0CC2">
        <w:t>, 52, 91–100.</w:t>
      </w:r>
    </w:p>
    <w:p w14:paraId="3CA8F800" w14:textId="77777777" w:rsidR="0067520E" w:rsidRPr="002D0CC2" w:rsidRDefault="0067520E" w:rsidP="001A0286">
      <w:pPr>
        <w:pStyle w:val="Reference"/>
      </w:pPr>
      <w:r w:rsidRPr="002D0CC2">
        <w:t xml:space="preserve">Jongejans, E., Skarpaas, O. &amp; Shea, K. (2008). Dispersal, demography and spatial population models for conservation and control management. </w:t>
      </w:r>
      <w:r w:rsidRPr="002D0CC2">
        <w:rPr>
          <w:i/>
          <w:iCs/>
        </w:rPr>
        <w:t>Perspectives in Plant Ecology, Evolution and Systematics</w:t>
      </w:r>
      <w:r w:rsidRPr="002D0CC2">
        <w:t>, 9, 153–170.</w:t>
      </w:r>
    </w:p>
    <w:p w14:paraId="393EF570" w14:textId="77777777" w:rsidR="0067520E" w:rsidRPr="002D0CC2" w:rsidRDefault="0067520E" w:rsidP="001A0286">
      <w:pPr>
        <w:pStyle w:val="Reference"/>
      </w:pPr>
      <w:r w:rsidRPr="002D0CC2">
        <w:t xml:space="preserve">Keith, D. a, Akçakaya, H.R., Thuiller, W., Midgley, G.F., Pearson, R.G., Phillips, S.J., et al. (2008). Predicting extinction risks under climate change: coupling stochastic population models with dynamic bioclimatic habitat models. </w:t>
      </w:r>
      <w:r w:rsidRPr="002D0CC2">
        <w:rPr>
          <w:i/>
          <w:iCs/>
        </w:rPr>
        <w:t>Biology Letters</w:t>
      </w:r>
      <w:r w:rsidRPr="002D0CC2">
        <w:t>, 4, 560–3.</w:t>
      </w:r>
    </w:p>
    <w:p w14:paraId="3F5A9092" w14:textId="77777777" w:rsidR="0067520E" w:rsidRPr="002D0CC2" w:rsidRDefault="0067520E" w:rsidP="001A0286">
      <w:pPr>
        <w:pStyle w:val="Reference"/>
      </w:pPr>
      <w:r w:rsidRPr="002D0CC2">
        <w:t xml:space="preserve">Kendall, B. &amp; Fox, G. (2003). Unstructured individual variation and demographic stochasticity. </w:t>
      </w:r>
      <w:r w:rsidRPr="002D0CC2">
        <w:rPr>
          <w:i/>
          <w:iCs/>
        </w:rPr>
        <w:t>Conservation Biology</w:t>
      </w:r>
      <w:r w:rsidRPr="002D0CC2">
        <w:t>, 17, 1170–1172.</w:t>
      </w:r>
    </w:p>
    <w:p w14:paraId="10690470" w14:textId="77777777" w:rsidR="0067520E" w:rsidRPr="002D0CC2" w:rsidRDefault="0067520E" w:rsidP="001A0286">
      <w:pPr>
        <w:pStyle w:val="Reference"/>
      </w:pPr>
      <w:r w:rsidRPr="002D0CC2">
        <w:lastRenderedPageBreak/>
        <w:t xml:space="preserve">Knowlton, J.L. &amp; Graham, C.H. (2010). Using behavioral landscape ecology to predict species’ responses to land-use and climate change. </w:t>
      </w:r>
      <w:r w:rsidRPr="002D0CC2">
        <w:rPr>
          <w:i/>
          <w:iCs/>
        </w:rPr>
        <w:t>Biological Conservation</w:t>
      </w:r>
      <w:r w:rsidRPr="002D0CC2">
        <w:t>, 143, 1342–1354.</w:t>
      </w:r>
    </w:p>
    <w:p w14:paraId="27DBF689" w14:textId="77777777" w:rsidR="0067520E" w:rsidRPr="002D0CC2" w:rsidRDefault="0067520E" w:rsidP="001A0286">
      <w:pPr>
        <w:pStyle w:val="Reference"/>
      </w:pPr>
      <w:r w:rsidRPr="002D0CC2">
        <w:t xml:space="preserve">Kokko, H. &amp; López-Sepulcre, A. (2006). From individual dispersal to species ranges: perspectives for a changing world. </w:t>
      </w:r>
      <w:r w:rsidRPr="002D0CC2">
        <w:rPr>
          <w:i/>
          <w:iCs/>
        </w:rPr>
        <w:t>Science</w:t>
      </w:r>
      <w:r w:rsidRPr="002D0CC2">
        <w:t>, 313, 789–91.</w:t>
      </w:r>
    </w:p>
    <w:p w14:paraId="3C8DA1F0" w14:textId="77777777" w:rsidR="0067520E" w:rsidRPr="002D0CC2" w:rsidRDefault="0067520E" w:rsidP="001A0286">
      <w:pPr>
        <w:pStyle w:val="Reference"/>
      </w:pPr>
      <w:r w:rsidRPr="002D0CC2">
        <w:t xml:space="preserve">Kramer-Schadt, S., Revilla, E., Wiegand, T. &amp; Breitenmoser, U. (2004). Fragmented landscapes , road mortality and patch connectivity: modelling influences on the dispersal of Eurasian lynx. </w:t>
      </w:r>
      <w:r w:rsidRPr="002D0CC2">
        <w:rPr>
          <w:i/>
          <w:iCs/>
        </w:rPr>
        <w:t>Journal of Applied Ecology</w:t>
      </w:r>
      <w:r w:rsidRPr="002D0CC2">
        <w:t>, 41, 711–723.</w:t>
      </w:r>
    </w:p>
    <w:p w14:paraId="208A488F" w14:textId="77777777" w:rsidR="0067520E" w:rsidRPr="002D0CC2" w:rsidRDefault="0067520E" w:rsidP="001A0286">
      <w:pPr>
        <w:pStyle w:val="Reference"/>
      </w:pPr>
      <w:r w:rsidRPr="002D0CC2">
        <w:t xml:space="preserve">Krosby, M., Tewksbury, J., Haddad, N.M. &amp; Hoekstra, J. (2010). Ecological connectivity for a changing climate. </w:t>
      </w:r>
      <w:r w:rsidRPr="002D0CC2">
        <w:rPr>
          <w:i/>
          <w:iCs/>
        </w:rPr>
        <w:t>Conservation Biology</w:t>
      </w:r>
      <w:r w:rsidRPr="002D0CC2">
        <w:t>, 24, 1686–9.</w:t>
      </w:r>
    </w:p>
    <w:p w14:paraId="740E5DA7" w14:textId="77777777" w:rsidR="0067520E" w:rsidRPr="002D0CC2" w:rsidRDefault="0067520E" w:rsidP="001A0286">
      <w:pPr>
        <w:pStyle w:val="Reference"/>
      </w:pPr>
      <w:r w:rsidRPr="002D0CC2">
        <w:t xml:space="preserve">Kubisch, A., Degen, T., Hovestadt, T. &amp; Poethke, H.J. (2013). Predicting range shifts under global change: the balance between local adaptation and dispersal. </w:t>
      </w:r>
      <w:r w:rsidRPr="002D0CC2">
        <w:rPr>
          <w:i/>
          <w:iCs/>
        </w:rPr>
        <w:t>Ecography</w:t>
      </w:r>
      <w:r w:rsidRPr="002D0CC2">
        <w:t>, 36, 873–882.</w:t>
      </w:r>
    </w:p>
    <w:p w14:paraId="662BC959" w14:textId="77777777" w:rsidR="0067520E" w:rsidRPr="002D0CC2" w:rsidRDefault="0067520E" w:rsidP="001A0286">
      <w:pPr>
        <w:pStyle w:val="Reference"/>
      </w:pPr>
      <w:r w:rsidRPr="002D0CC2">
        <w:t xml:space="preserve">Kubisch, A., Hovestadt, T. &amp; Poethke, H.-J. (2010). On the elasticity of range limits during periods of expansion. </w:t>
      </w:r>
      <w:r w:rsidRPr="002D0CC2">
        <w:rPr>
          <w:i/>
          <w:iCs/>
        </w:rPr>
        <w:t>Ecology</w:t>
      </w:r>
      <w:r w:rsidRPr="002D0CC2">
        <w:t>, 91, 3094–9.</w:t>
      </w:r>
    </w:p>
    <w:p w14:paraId="38D85AF0" w14:textId="77777777" w:rsidR="0067520E" w:rsidRPr="002D0CC2" w:rsidRDefault="0067520E" w:rsidP="001A0286">
      <w:pPr>
        <w:pStyle w:val="Reference"/>
      </w:pPr>
      <w:r w:rsidRPr="002D0CC2">
        <w:t xml:space="preserve">Kubisch, A. &amp; Poethke, H.-J. (2011). Range border formation in a world with increasing climatic variance. </w:t>
      </w:r>
      <w:r w:rsidRPr="002D0CC2">
        <w:rPr>
          <w:i/>
          <w:iCs/>
        </w:rPr>
        <w:t>Evolutionary Ecology Research</w:t>
      </w:r>
      <w:r w:rsidRPr="002D0CC2">
        <w:t>, 13, 159–169.</w:t>
      </w:r>
    </w:p>
    <w:p w14:paraId="5F256979" w14:textId="77777777" w:rsidR="0067520E" w:rsidRPr="002D0CC2" w:rsidRDefault="0067520E" w:rsidP="001A0286">
      <w:pPr>
        <w:pStyle w:val="Reference"/>
      </w:pPr>
      <w:r w:rsidRPr="002D0CC2">
        <w:t xml:space="preserve">Kubisch, A., Poethke, H.-J. &amp; Hovestadt, T. (2011). Density-dependent dispersal and the formation of range borders. </w:t>
      </w:r>
      <w:r w:rsidRPr="002D0CC2">
        <w:rPr>
          <w:i/>
          <w:iCs/>
        </w:rPr>
        <w:t>Ecography</w:t>
      </w:r>
      <w:r w:rsidRPr="002D0CC2">
        <w:t>, 34, 1002–1008.</w:t>
      </w:r>
    </w:p>
    <w:p w14:paraId="394C4151" w14:textId="77777777" w:rsidR="0067520E" w:rsidRPr="002D0CC2" w:rsidRDefault="0067520E" w:rsidP="001A0286">
      <w:pPr>
        <w:pStyle w:val="Reference"/>
      </w:pPr>
      <w:r w:rsidRPr="002D0CC2">
        <w:t xml:space="preserve">Kun, A. &amp; Scheuring, I. (2006). The evolution of density-dependent dispersal in a noisy spatial population model. </w:t>
      </w:r>
      <w:r w:rsidRPr="002D0CC2">
        <w:rPr>
          <w:i/>
          <w:iCs/>
        </w:rPr>
        <w:t>Oikos</w:t>
      </w:r>
      <w:r w:rsidRPr="002D0CC2">
        <w:t>, 115, 308–320.</w:t>
      </w:r>
    </w:p>
    <w:p w14:paraId="3D728BA7" w14:textId="77777777" w:rsidR="0067520E" w:rsidRPr="002D0CC2" w:rsidRDefault="0067520E" w:rsidP="001A0286">
      <w:pPr>
        <w:pStyle w:val="Reference"/>
      </w:pPr>
      <w:r w:rsidRPr="002D0CC2">
        <w:t xml:space="preserve">Lambin, X., Le Bouille, D., Oliver, M.K., Sutherland, C., Tedesco, E. &amp; Douglas, A. (2012). High connectivity despite high fragmentation: iterated dispersal in a vertebrate metapopulation. In: </w:t>
      </w:r>
      <w:r w:rsidRPr="002D0CC2">
        <w:rPr>
          <w:i/>
          <w:iCs/>
        </w:rPr>
        <w:t>Dispersal Ecology and Evolution</w:t>
      </w:r>
      <w:r w:rsidRPr="002D0CC2">
        <w:t xml:space="preserve"> (eds. Clobert, J., Baguette, M., Benton, T.G. &amp; Bullock, J.M.). Oxford University Press, pp. 406–412.</w:t>
      </w:r>
    </w:p>
    <w:p w14:paraId="6E646D97" w14:textId="77777777" w:rsidR="0067520E" w:rsidRPr="002D0CC2" w:rsidRDefault="0067520E" w:rsidP="001A0286">
      <w:pPr>
        <w:pStyle w:val="Reference"/>
      </w:pPr>
      <w:r w:rsidRPr="002D0CC2">
        <w:t xml:space="preserve">Lande, R., Engen, S., Sæther, B.E. &amp; Coulson, T. (2006). Estimating Density Dependence from Time Series of Population Age Structure. </w:t>
      </w:r>
      <w:r w:rsidRPr="002D0CC2">
        <w:rPr>
          <w:i/>
          <w:iCs/>
        </w:rPr>
        <w:t>The American Naturalist</w:t>
      </w:r>
      <w:r w:rsidRPr="002D0CC2">
        <w:t>, 168, 76–87.</w:t>
      </w:r>
    </w:p>
    <w:p w14:paraId="1DCD3796" w14:textId="77777777" w:rsidR="0067520E" w:rsidRPr="002D0CC2" w:rsidRDefault="0067520E" w:rsidP="001A0286">
      <w:pPr>
        <w:pStyle w:val="Reference"/>
      </w:pPr>
      <w:r w:rsidRPr="002D0CC2">
        <w:t xml:space="preserve">Lawson Handley, L.J. &amp; Perrin, N. (2007). Advances in our understanding of mammalian sex-biased dispersal. </w:t>
      </w:r>
      <w:r w:rsidRPr="002D0CC2">
        <w:rPr>
          <w:i/>
          <w:iCs/>
        </w:rPr>
        <w:t>Molecular Ecology</w:t>
      </w:r>
      <w:r w:rsidRPr="002D0CC2">
        <w:t>, 16, 1559–78.</w:t>
      </w:r>
    </w:p>
    <w:p w14:paraId="64DA4789" w14:textId="77777777" w:rsidR="0067520E" w:rsidRPr="002D7F8C" w:rsidRDefault="0067520E" w:rsidP="001A0286">
      <w:pPr>
        <w:pStyle w:val="Reference"/>
        <w:rPr>
          <w:lang w:val="fr-FR"/>
        </w:rPr>
      </w:pPr>
      <w:r w:rsidRPr="002D0CC2">
        <w:t xml:space="preserve">Legendre, S. (2004). Age structure, mating system and population viability. In: </w:t>
      </w:r>
      <w:r w:rsidRPr="002D0CC2">
        <w:rPr>
          <w:i/>
          <w:iCs/>
        </w:rPr>
        <w:t>Evolutionary Conservation Biology</w:t>
      </w:r>
      <w:r w:rsidRPr="002D0CC2">
        <w:t xml:space="preserve"> (eds. Ferrière, R., Dieckmann, U. &amp; Couvet, D.). </w:t>
      </w:r>
      <w:r w:rsidRPr="002D7F8C">
        <w:rPr>
          <w:lang w:val="fr-FR"/>
        </w:rPr>
        <w:t>Cambridge University Press, pp. 41–58.</w:t>
      </w:r>
    </w:p>
    <w:p w14:paraId="24F74F01" w14:textId="77777777" w:rsidR="0067520E" w:rsidRPr="002D0CC2" w:rsidRDefault="0067520E" w:rsidP="001A0286">
      <w:pPr>
        <w:pStyle w:val="Reference"/>
      </w:pPr>
      <w:r w:rsidRPr="002D7F8C">
        <w:rPr>
          <w:lang w:val="fr-FR"/>
        </w:rPr>
        <w:t xml:space="preserve">Lenoir, J., Gégout, J.C., Marquet, P. a, de Ruffray, P. &amp; Brisse, H. (2008). </w:t>
      </w:r>
      <w:r w:rsidRPr="002D0CC2">
        <w:t xml:space="preserve">A significant upward shift in plant species optimum elevation during the 20th century. </w:t>
      </w:r>
      <w:r w:rsidRPr="002D0CC2">
        <w:rPr>
          <w:i/>
          <w:iCs/>
        </w:rPr>
        <w:t>Science</w:t>
      </w:r>
      <w:r w:rsidRPr="002D0CC2">
        <w:t>, 320, 1768–71.</w:t>
      </w:r>
    </w:p>
    <w:p w14:paraId="3E9E92FC" w14:textId="77777777" w:rsidR="0067520E" w:rsidRPr="002D0CC2" w:rsidRDefault="0067520E" w:rsidP="001A0286">
      <w:pPr>
        <w:pStyle w:val="Reference"/>
      </w:pPr>
      <w:r w:rsidRPr="002D0CC2">
        <w:t xml:space="preserve">Lesser, M.R. &amp; Jackson, S.T. (2013). Contributions of long-distance dispersal to population growth in colonising Pinus ponderosa populations. </w:t>
      </w:r>
      <w:r w:rsidRPr="002D0CC2">
        <w:rPr>
          <w:i/>
          <w:iCs/>
        </w:rPr>
        <w:t>Ecology Letters</w:t>
      </w:r>
      <w:r w:rsidRPr="002D0CC2">
        <w:t>, 16, 380–9.</w:t>
      </w:r>
    </w:p>
    <w:p w14:paraId="64799B2C" w14:textId="77777777" w:rsidR="0067520E" w:rsidRPr="002D0CC2" w:rsidRDefault="0067520E" w:rsidP="001A0286">
      <w:pPr>
        <w:pStyle w:val="Reference"/>
      </w:pPr>
      <w:r w:rsidRPr="002D0CC2">
        <w:t xml:space="preserve">Lima, S. &amp; Zollner, P. (1996). Towards a behavioral ecology of ecological landscapes. </w:t>
      </w:r>
      <w:r w:rsidRPr="002D0CC2">
        <w:rPr>
          <w:i/>
          <w:iCs/>
        </w:rPr>
        <w:t>Trends in Ecology &amp; Evolution</w:t>
      </w:r>
      <w:r w:rsidRPr="002D0CC2">
        <w:t>, 11, 131–135.</w:t>
      </w:r>
    </w:p>
    <w:p w14:paraId="2842C7B8" w14:textId="77777777" w:rsidR="0067520E" w:rsidRPr="002D0CC2" w:rsidRDefault="0067520E" w:rsidP="001A0286">
      <w:pPr>
        <w:pStyle w:val="Reference"/>
      </w:pPr>
      <w:r w:rsidRPr="002D0CC2">
        <w:t xml:space="preserve">Lindström, J. &amp; Kokko, H. (1998). Sexual reproduction and population dynamics: the role of polygyny and demographic sex differences. </w:t>
      </w:r>
      <w:r w:rsidRPr="002D0CC2">
        <w:rPr>
          <w:i/>
          <w:iCs/>
        </w:rPr>
        <w:t>Proceedings of the Royal Society B: Biological Sciences</w:t>
      </w:r>
      <w:r w:rsidRPr="002D0CC2">
        <w:t>, 265, 483–8.</w:t>
      </w:r>
    </w:p>
    <w:p w14:paraId="24F4A46E" w14:textId="77777777" w:rsidR="0067520E" w:rsidRPr="002D0CC2" w:rsidRDefault="0067520E" w:rsidP="001A0286">
      <w:pPr>
        <w:pStyle w:val="Reference"/>
      </w:pPr>
      <w:r w:rsidRPr="002D0CC2">
        <w:t xml:space="preserve">Loarie, S.R., Duffy, P.B., Hamilton, H., Asner, G.P., Field, C.B. &amp; Ackerly, D.D. (2009). The velocity of climate change. </w:t>
      </w:r>
      <w:r w:rsidRPr="002D0CC2">
        <w:rPr>
          <w:i/>
          <w:iCs/>
        </w:rPr>
        <w:t>Nature</w:t>
      </w:r>
      <w:r w:rsidRPr="002D0CC2">
        <w:t>, 462, 1052–5.</w:t>
      </w:r>
    </w:p>
    <w:p w14:paraId="5854C77B" w14:textId="1082EF56" w:rsidR="0067520E" w:rsidRDefault="0067520E" w:rsidP="001A0286">
      <w:pPr>
        <w:pStyle w:val="Reference"/>
      </w:pPr>
      <w:r>
        <w:t>Loss, S.R., Terwilliger, L.A</w:t>
      </w:r>
      <w:r w:rsidRPr="002D0CC2">
        <w:t xml:space="preserve">. &amp; Peterson, A.C. (2011). Assisted colonization: Integrating conservation strategies in the face of climate change. </w:t>
      </w:r>
      <w:r w:rsidRPr="002D0CC2">
        <w:rPr>
          <w:i/>
          <w:iCs/>
        </w:rPr>
        <w:t>Biological Conservation</w:t>
      </w:r>
      <w:r w:rsidRPr="002D0CC2">
        <w:t>, 144, 92–100.</w:t>
      </w:r>
    </w:p>
    <w:p w14:paraId="0A246560" w14:textId="22A28C54" w:rsidR="0067767E" w:rsidRPr="002D0CC2" w:rsidRDefault="0067767E" w:rsidP="001A0286">
      <w:pPr>
        <w:pStyle w:val="Reference"/>
      </w:pPr>
      <w:r w:rsidRPr="0067767E">
        <w:t xml:space="preserve">Manel, S., Schwartz, M.K., Luikart, G., &amp; Taberlet, P. (2003). Landscape genetics: combining landscape ecology and population genetics. </w:t>
      </w:r>
      <w:r w:rsidRPr="00EA6136">
        <w:rPr>
          <w:i/>
          <w:iCs/>
        </w:rPr>
        <w:t>Trends in Ecology &amp; Evolution</w:t>
      </w:r>
      <w:r w:rsidRPr="0067767E">
        <w:t xml:space="preserve">, 18, 189–197. </w:t>
      </w:r>
    </w:p>
    <w:p w14:paraId="4775AA60" w14:textId="77777777" w:rsidR="0067520E" w:rsidRPr="002D0CC2" w:rsidRDefault="0067520E" w:rsidP="001A0286">
      <w:pPr>
        <w:pStyle w:val="Reference"/>
      </w:pPr>
      <w:r w:rsidRPr="002D0CC2">
        <w:lastRenderedPageBreak/>
        <w:t xml:space="preserve">Mathias, A., Kisdi, E. &amp; Olivieri, I. (2001). Divergent evolution of dispersal in a heterogeneous landscape. </w:t>
      </w:r>
      <w:r w:rsidRPr="002D0CC2">
        <w:rPr>
          <w:i/>
          <w:iCs/>
        </w:rPr>
        <w:t>Evolution</w:t>
      </w:r>
      <w:r w:rsidRPr="002D0CC2">
        <w:t>, 55, 246–259.</w:t>
      </w:r>
    </w:p>
    <w:p w14:paraId="081605E9" w14:textId="77777777" w:rsidR="0067520E" w:rsidRPr="002D0CC2" w:rsidRDefault="0067520E" w:rsidP="001A0286">
      <w:pPr>
        <w:pStyle w:val="Reference"/>
      </w:pPr>
      <w:r w:rsidRPr="002D0CC2">
        <w:t xml:space="preserve">Matthysen, E. (2005). Density-dependent dispersal in birds and mammals. </w:t>
      </w:r>
      <w:r w:rsidRPr="002D0CC2">
        <w:rPr>
          <w:i/>
          <w:iCs/>
        </w:rPr>
        <w:t>Ecography</w:t>
      </w:r>
      <w:r w:rsidRPr="002D0CC2">
        <w:t>, 28, 403–416.</w:t>
      </w:r>
    </w:p>
    <w:p w14:paraId="4FED77BD" w14:textId="77777777" w:rsidR="0067520E" w:rsidRDefault="0067520E" w:rsidP="001A0286">
      <w:pPr>
        <w:pStyle w:val="Reference"/>
      </w:pPr>
      <w:r w:rsidRPr="002D0CC2">
        <w:t xml:space="preserve">Matthysen, E. (2012). Multicausality of dispersal: a review. In: </w:t>
      </w:r>
      <w:r w:rsidRPr="002D0CC2">
        <w:rPr>
          <w:i/>
          <w:iCs/>
        </w:rPr>
        <w:t>Dispersal Ecology and Evolution</w:t>
      </w:r>
      <w:r w:rsidRPr="002D0CC2">
        <w:t xml:space="preserve"> (eds. Clobert, J., Baguette, M., Benton, T.G. &amp; Bullock, J.). Oxford University Press, pp. 3–18.</w:t>
      </w:r>
    </w:p>
    <w:p w14:paraId="64175B0F" w14:textId="77777777" w:rsidR="0067520E" w:rsidRPr="002D0CC2" w:rsidRDefault="0067520E" w:rsidP="001A0286">
      <w:pPr>
        <w:pStyle w:val="Reference"/>
      </w:pPr>
      <w:r>
        <w:t xml:space="preserve">Maynard-Smith, j. &amp; Slatkin, M. (1973). The stability of predator-prey systems. </w:t>
      </w:r>
      <w:r>
        <w:rPr>
          <w:i/>
          <w:iCs/>
        </w:rPr>
        <w:t>Ecology</w:t>
      </w:r>
      <w:r>
        <w:t>, 54</w:t>
      </w:r>
      <w:r w:rsidRPr="002D0CC2">
        <w:t xml:space="preserve">, </w:t>
      </w:r>
      <w:r>
        <w:t>384</w:t>
      </w:r>
      <w:r w:rsidRPr="002D0CC2">
        <w:t>–</w:t>
      </w:r>
      <w:r>
        <w:t>391</w:t>
      </w:r>
      <w:r w:rsidRPr="002D0CC2">
        <w:t>.</w:t>
      </w:r>
    </w:p>
    <w:p w14:paraId="6F0D40A3" w14:textId="77777777" w:rsidR="0067520E" w:rsidRPr="002D0CC2" w:rsidRDefault="0067520E" w:rsidP="001A0286">
      <w:pPr>
        <w:pStyle w:val="Reference"/>
      </w:pPr>
      <w:r w:rsidRPr="002D0CC2">
        <w:t xml:space="preserve">McInerny, G., Travis, J.M.J. &amp; Dytham, C. (2007). Range shifting on a fragmented landscape. </w:t>
      </w:r>
      <w:r w:rsidRPr="002D0CC2">
        <w:rPr>
          <w:i/>
          <w:iCs/>
        </w:rPr>
        <w:t>Ecological Informatics</w:t>
      </w:r>
      <w:r w:rsidRPr="002D0CC2">
        <w:t>, 2, 1–8.</w:t>
      </w:r>
    </w:p>
    <w:p w14:paraId="6A75A686" w14:textId="77777777" w:rsidR="0067520E" w:rsidRPr="002D0CC2" w:rsidRDefault="0067520E" w:rsidP="001A0286">
      <w:pPr>
        <w:pStyle w:val="Reference"/>
      </w:pPr>
      <w:r w:rsidRPr="002D0CC2">
        <w:t xml:space="preserve">McLaughlin, J.F., Hellmann, J.J., Boggs, C.L. &amp; Ehrlich, P.R. (2002). Climate change hastens population extinctions. </w:t>
      </w:r>
      <w:r w:rsidRPr="002D0CC2">
        <w:rPr>
          <w:i/>
          <w:iCs/>
        </w:rPr>
        <w:t>Proceedings of the National Academy of Sciences of the United States of America</w:t>
      </w:r>
      <w:r w:rsidRPr="002D0CC2">
        <w:t>, 99, 6070–4.</w:t>
      </w:r>
    </w:p>
    <w:p w14:paraId="3E823F84" w14:textId="77777777" w:rsidR="0067520E" w:rsidRPr="002D0CC2" w:rsidRDefault="0067520E" w:rsidP="001A0286">
      <w:pPr>
        <w:pStyle w:val="Reference"/>
      </w:pPr>
      <w:r w:rsidRPr="002D0CC2">
        <w:t xml:space="preserve">McPeek, M. &amp; Holt, R.D. (1992). The evolution of dispersal in spatially and temporally varying environments. </w:t>
      </w:r>
      <w:r w:rsidRPr="002D0CC2">
        <w:rPr>
          <w:i/>
          <w:iCs/>
        </w:rPr>
        <w:t>The American Naturalist</w:t>
      </w:r>
      <w:r w:rsidRPr="002D0CC2">
        <w:t>, 140, 1010–1027.</w:t>
      </w:r>
    </w:p>
    <w:p w14:paraId="25CB86D1" w14:textId="77777777" w:rsidR="0067520E" w:rsidRPr="002D0CC2" w:rsidRDefault="0067520E" w:rsidP="001A0286">
      <w:pPr>
        <w:pStyle w:val="Reference"/>
      </w:pPr>
      <w:r w:rsidRPr="002D0CC2">
        <w:t xml:space="preserve">De Meester, N. &amp; Bonte, D. (2010). Information use and density-dependent emigration in an agrobiont spider. </w:t>
      </w:r>
      <w:r w:rsidRPr="002D0CC2">
        <w:rPr>
          <w:i/>
          <w:iCs/>
        </w:rPr>
        <w:t>Behavioral Ecology</w:t>
      </w:r>
      <w:r w:rsidRPr="002D0CC2">
        <w:t>, 21, 992–998.</w:t>
      </w:r>
    </w:p>
    <w:p w14:paraId="0BFFCDEE" w14:textId="77777777" w:rsidR="0067520E" w:rsidRPr="002D0CC2" w:rsidRDefault="0067520E" w:rsidP="001A0286">
      <w:pPr>
        <w:pStyle w:val="Reference"/>
      </w:pPr>
      <w:r w:rsidRPr="002D0CC2">
        <w:t xml:space="preserve">Merckx, T. &amp; Van Dyck, H. (2006). Landscape structure and phenotypic plasticity in flight morphology in the butterfly Pararge aegeria. </w:t>
      </w:r>
      <w:r w:rsidRPr="002D0CC2">
        <w:rPr>
          <w:i/>
          <w:iCs/>
        </w:rPr>
        <w:t>Oikos</w:t>
      </w:r>
      <w:r w:rsidRPr="002D0CC2">
        <w:t>, 113, 226–232.</w:t>
      </w:r>
    </w:p>
    <w:p w14:paraId="6F8BDA4E" w14:textId="77777777" w:rsidR="0067520E" w:rsidRPr="002D0CC2" w:rsidRDefault="0067520E" w:rsidP="001A0286">
      <w:pPr>
        <w:pStyle w:val="Reference"/>
      </w:pPr>
      <w:r w:rsidRPr="002D0CC2">
        <w:t xml:space="preserve">Merckx, T., Van Dyck, H., Karlsson, B. &amp; Leimar, O. (2003). The evolution of movements and behaviour at boundaries in different landscapes: a common arena experiment with butterflies. </w:t>
      </w:r>
      <w:r w:rsidRPr="002D0CC2">
        <w:rPr>
          <w:i/>
          <w:iCs/>
        </w:rPr>
        <w:t>Proceedings of the Royal Society B: Biological Sciences</w:t>
      </w:r>
      <w:r w:rsidRPr="002D0CC2">
        <w:t>, 270, 1815–21.</w:t>
      </w:r>
    </w:p>
    <w:p w14:paraId="6342E10A" w14:textId="77777777" w:rsidR="0067520E" w:rsidRPr="002D0CC2" w:rsidRDefault="0067520E" w:rsidP="001A0286">
      <w:pPr>
        <w:pStyle w:val="Reference"/>
      </w:pPr>
      <w:r w:rsidRPr="002D0CC2">
        <w:t xml:space="preserve">Metz, J. a &amp; Gyllenberg, M. (2001). How should we define fitness in structured metapopulation models? Including an application to the calculation of evolutionarily stable dispersal strategies. </w:t>
      </w:r>
      <w:r w:rsidRPr="002D0CC2">
        <w:rPr>
          <w:i/>
          <w:iCs/>
        </w:rPr>
        <w:t>Proceedings of the Royal Society B: Biological Sciences</w:t>
      </w:r>
      <w:r w:rsidRPr="002D0CC2">
        <w:t>, 268, 499–508.</w:t>
      </w:r>
    </w:p>
    <w:p w14:paraId="17C01C78" w14:textId="77777777" w:rsidR="0067520E" w:rsidRPr="002D0CC2" w:rsidRDefault="0067520E" w:rsidP="001A0286">
      <w:pPr>
        <w:pStyle w:val="Reference"/>
      </w:pPr>
      <w:r w:rsidRPr="002D0CC2">
        <w:t xml:space="preserve">Midgley, G.F., Davies, I.D., Albert, C.H., Altwegg, R., Hannah, L., Hughes, G.O., et al. (2010). BioMove - an integrated platform simulating the dynamic response of species to environmental change. </w:t>
      </w:r>
      <w:r w:rsidRPr="002D0CC2">
        <w:rPr>
          <w:i/>
          <w:iCs/>
        </w:rPr>
        <w:t>Ecography</w:t>
      </w:r>
      <w:r w:rsidRPr="002D0CC2">
        <w:t>, 33, 612–616.</w:t>
      </w:r>
    </w:p>
    <w:p w14:paraId="4010E748" w14:textId="77777777" w:rsidR="0067520E" w:rsidRPr="002D0CC2" w:rsidRDefault="0067520E" w:rsidP="001A0286">
      <w:pPr>
        <w:pStyle w:val="Reference"/>
      </w:pPr>
      <w:r w:rsidRPr="002D0CC2">
        <w:t xml:space="preserve">Miller, T.E.X. &amp; Inouye, B.D. (2013). Sex and stochasticity affect range expansion of experimental invasions. </w:t>
      </w:r>
      <w:r w:rsidRPr="002D0CC2">
        <w:rPr>
          <w:i/>
          <w:iCs/>
        </w:rPr>
        <w:t>Ecology Letters</w:t>
      </w:r>
      <w:r w:rsidRPr="002D0CC2">
        <w:t>, 16, 354–61.</w:t>
      </w:r>
    </w:p>
    <w:p w14:paraId="63859E21" w14:textId="77777777" w:rsidR="0067520E" w:rsidRPr="002D0CC2" w:rsidRDefault="0067520E" w:rsidP="001A0286">
      <w:pPr>
        <w:pStyle w:val="Reference"/>
      </w:pPr>
      <w:r w:rsidRPr="002D0CC2">
        <w:t xml:space="preserve">Miller, T.E.X., Shaw, A.K., Inouye, B.D. &amp; Neubert, M.G. (2011). Sex-biased dispersal and the speed of two-sex invasions. </w:t>
      </w:r>
      <w:r w:rsidRPr="002D0CC2">
        <w:rPr>
          <w:i/>
          <w:iCs/>
        </w:rPr>
        <w:t>The American Naturalist</w:t>
      </w:r>
      <w:r w:rsidRPr="002D0CC2">
        <w:t>, 177, 549–61.</w:t>
      </w:r>
    </w:p>
    <w:p w14:paraId="18104430" w14:textId="77777777" w:rsidR="0067520E" w:rsidRPr="002D0CC2" w:rsidRDefault="0067520E" w:rsidP="001A0286">
      <w:pPr>
        <w:pStyle w:val="Reference"/>
      </w:pPr>
      <w:r w:rsidRPr="002D0CC2">
        <w:t xml:space="preserve">Mitikka, V., Moilanen, A. &amp; Hanski, I. (2010). The effect of landscape structure on range expansion of the map butterfly in Finland. In: </w:t>
      </w:r>
      <w:r w:rsidRPr="002D0CC2">
        <w:rPr>
          <w:i/>
          <w:iCs/>
        </w:rPr>
        <w:t>The range expansion of the European map butterfly in Finland. PhD Thesis</w:t>
      </w:r>
      <w:r w:rsidRPr="002D0CC2">
        <w:t xml:space="preserve"> (ed. Mitikka, V.).</w:t>
      </w:r>
    </w:p>
    <w:p w14:paraId="4314A401" w14:textId="77777777" w:rsidR="0067520E" w:rsidRPr="002D0CC2" w:rsidRDefault="0067520E" w:rsidP="001A0286">
      <w:pPr>
        <w:pStyle w:val="Reference"/>
      </w:pPr>
      <w:r w:rsidRPr="002D0CC2">
        <w:t xml:space="preserve">Morales, J. &amp; Ellner, S. (2002). Scaling up animal movements in heterogeneous landscapes: the importance of behavior. </w:t>
      </w:r>
      <w:r w:rsidRPr="002D0CC2">
        <w:rPr>
          <w:i/>
          <w:iCs/>
        </w:rPr>
        <w:t>Ecology</w:t>
      </w:r>
      <w:r w:rsidRPr="002D0CC2">
        <w:t>, 83, 2240–2247.</w:t>
      </w:r>
    </w:p>
    <w:p w14:paraId="09E4878B" w14:textId="77777777" w:rsidR="0067520E" w:rsidRPr="002D0CC2" w:rsidRDefault="0067520E" w:rsidP="001A0286">
      <w:pPr>
        <w:pStyle w:val="Reference"/>
      </w:pPr>
      <w:r w:rsidRPr="002D0CC2">
        <w:t xml:space="preserve">Morales, J.M. (2002). Behavior at </w:t>
      </w:r>
      <w:r>
        <w:t>h</w:t>
      </w:r>
      <w:r w:rsidRPr="002D0CC2">
        <w:t xml:space="preserve">abitat </w:t>
      </w:r>
      <w:r>
        <w:t>b</w:t>
      </w:r>
      <w:r w:rsidRPr="002D0CC2">
        <w:t xml:space="preserve">oundaries </w:t>
      </w:r>
      <w:r>
        <w:t>c</w:t>
      </w:r>
      <w:r w:rsidRPr="002D0CC2">
        <w:t xml:space="preserve">an </w:t>
      </w:r>
      <w:r>
        <w:t>p</w:t>
      </w:r>
      <w:r w:rsidRPr="002D0CC2">
        <w:t xml:space="preserve">roduce </w:t>
      </w:r>
      <w:r>
        <w:t>l</w:t>
      </w:r>
      <w:r w:rsidRPr="002D0CC2">
        <w:t xml:space="preserve">eptokurtic </w:t>
      </w:r>
      <w:r>
        <w:t>m</w:t>
      </w:r>
      <w:r w:rsidRPr="002D0CC2">
        <w:t xml:space="preserve">ovement </w:t>
      </w:r>
      <w:r>
        <w:t>d</w:t>
      </w:r>
      <w:r w:rsidRPr="002D0CC2">
        <w:t xml:space="preserve">istributions. </w:t>
      </w:r>
      <w:r w:rsidRPr="002D0CC2">
        <w:rPr>
          <w:i/>
          <w:iCs/>
        </w:rPr>
        <w:t>The American Naturalist</w:t>
      </w:r>
      <w:r w:rsidRPr="002D0CC2">
        <w:t>, 160, 531–538.</w:t>
      </w:r>
    </w:p>
    <w:p w14:paraId="1F30966C" w14:textId="77777777" w:rsidR="0067520E" w:rsidRPr="002D0CC2" w:rsidRDefault="0067520E" w:rsidP="001A0286">
      <w:pPr>
        <w:pStyle w:val="Reference"/>
      </w:pPr>
      <w:r w:rsidRPr="002D0CC2">
        <w:t xml:space="preserve">Morales, J.M., Moorcroft, P.R., Matthiopoulos, J., Frair, J.L., Kie, J.G., Powell, R. a, et al. (2010). Building the bridge between animal movement and population dynamics. </w:t>
      </w:r>
      <w:r w:rsidRPr="002D0CC2">
        <w:rPr>
          <w:i/>
          <w:iCs/>
        </w:rPr>
        <w:t xml:space="preserve">Philosophical Transactions of the Royal Society of London. Series B, </w:t>
      </w:r>
      <w:r w:rsidRPr="002D0CC2">
        <w:t>365, 2289–301.</w:t>
      </w:r>
    </w:p>
    <w:p w14:paraId="2607662F" w14:textId="77777777" w:rsidR="0067520E" w:rsidRPr="002D0CC2" w:rsidRDefault="0067520E" w:rsidP="001A0286">
      <w:pPr>
        <w:pStyle w:val="Reference"/>
      </w:pPr>
      <w:r w:rsidRPr="002D0CC2">
        <w:t xml:space="preserve">Muñoz, J., Felicísimo, A.M., Cabezas, F., Burgaz, A.R. &amp; Martínez, I. (2004). Wind as a long-distance dispersal vehicle in the Southern Hemisphere. </w:t>
      </w:r>
      <w:r w:rsidRPr="002D0CC2">
        <w:rPr>
          <w:i/>
          <w:iCs/>
        </w:rPr>
        <w:t>Science</w:t>
      </w:r>
      <w:r w:rsidRPr="002D0CC2">
        <w:t>, 304, 1144–7.</w:t>
      </w:r>
    </w:p>
    <w:p w14:paraId="04E7CE5A" w14:textId="77777777" w:rsidR="0067520E" w:rsidRPr="002D0CC2" w:rsidRDefault="0067520E" w:rsidP="001A0286">
      <w:pPr>
        <w:pStyle w:val="Reference"/>
      </w:pPr>
      <w:r w:rsidRPr="002D0CC2">
        <w:t xml:space="preserve">Murrell, D., Travis, J. &amp; Dytham, C. (2002). The evolution of dispersal distance in spatially-structured populations. </w:t>
      </w:r>
      <w:r w:rsidRPr="002D0CC2">
        <w:rPr>
          <w:i/>
          <w:iCs/>
        </w:rPr>
        <w:t>Oikos</w:t>
      </w:r>
      <w:r w:rsidRPr="002D0CC2">
        <w:t>, 97, 229–236.</w:t>
      </w:r>
    </w:p>
    <w:p w14:paraId="4BE40BCA" w14:textId="77777777" w:rsidR="0067520E" w:rsidRPr="002D0CC2" w:rsidRDefault="0067520E" w:rsidP="001A0286">
      <w:pPr>
        <w:pStyle w:val="Reference"/>
      </w:pPr>
      <w:r w:rsidRPr="002D0CC2">
        <w:lastRenderedPageBreak/>
        <w:t xml:space="preserve">Mustin, K., Benton, T.G., Dytham, C. &amp; Travis, J.M.J. (2009). The dynamics of climate-induced range shifting; perspectives from simulation modelling. </w:t>
      </w:r>
      <w:r w:rsidRPr="002D0CC2">
        <w:rPr>
          <w:i/>
          <w:iCs/>
        </w:rPr>
        <w:t>Oikos</w:t>
      </w:r>
      <w:r w:rsidRPr="002D0CC2">
        <w:t>, 118, 131–137.</w:t>
      </w:r>
    </w:p>
    <w:p w14:paraId="06A52DF6" w14:textId="77777777" w:rsidR="0067520E" w:rsidRPr="002D0CC2" w:rsidRDefault="0067520E" w:rsidP="001A0286">
      <w:pPr>
        <w:pStyle w:val="Reference"/>
      </w:pPr>
      <w:r w:rsidRPr="002D0CC2">
        <w:t xml:space="preserve">Mustin, K., Dytham, C., Benton, T.G. &amp; Travis, J.M.J. (2013). Red noise increases extinction risk during rapid climate change. </w:t>
      </w:r>
      <w:r w:rsidRPr="002D0CC2">
        <w:rPr>
          <w:i/>
          <w:iCs/>
        </w:rPr>
        <w:t>Diversity and Distributions</w:t>
      </w:r>
      <w:r w:rsidRPr="002D0CC2">
        <w:t>, 19, 815–824.</w:t>
      </w:r>
    </w:p>
    <w:p w14:paraId="09E0E739" w14:textId="77777777" w:rsidR="0067520E" w:rsidRPr="002D0CC2" w:rsidRDefault="0067520E" w:rsidP="001A0286">
      <w:pPr>
        <w:pStyle w:val="Reference"/>
      </w:pPr>
      <w:r w:rsidRPr="002D0CC2">
        <w:t xml:space="preserve">Nathan, R., Getz, W., Revilla, E., Holyoak, M., Kadmon, R., Saltz, D., et al. (2008). A movement ecology paradigm for unifying organismal movement research. </w:t>
      </w:r>
      <w:r w:rsidRPr="002D0CC2">
        <w:rPr>
          <w:i/>
          <w:iCs/>
        </w:rPr>
        <w:t>Proceedings of the National Academy of Sciences</w:t>
      </w:r>
      <w:r w:rsidRPr="002D0CC2">
        <w:t>, 105, 19052–19059.</w:t>
      </w:r>
    </w:p>
    <w:p w14:paraId="141339AC" w14:textId="77777777" w:rsidR="0067520E" w:rsidRPr="002D0CC2" w:rsidRDefault="0067520E" w:rsidP="001A0286">
      <w:pPr>
        <w:pStyle w:val="Reference"/>
      </w:pPr>
      <w:r w:rsidRPr="002D0CC2">
        <w:t xml:space="preserve">Nathan, R., Horvitz, N., He, Y., Kuparinen, A., Schurr, F.M. &amp; Katul, G.G. (2011). Spread of North American wind-dispersed trees in future environments. </w:t>
      </w:r>
      <w:r w:rsidRPr="002D0CC2">
        <w:rPr>
          <w:i/>
          <w:iCs/>
        </w:rPr>
        <w:t>Ecology Letters</w:t>
      </w:r>
      <w:r w:rsidRPr="002D0CC2">
        <w:t>, 14, 211–9.</w:t>
      </w:r>
    </w:p>
    <w:p w14:paraId="4098254B" w14:textId="77777777" w:rsidR="0067520E" w:rsidRPr="002D0CC2" w:rsidRDefault="0067520E" w:rsidP="001A0286">
      <w:pPr>
        <w:pStyle w:val="Reference"/>
      </w:pPr>
      <w:r w:rsidRPr="002D0CC2">
        <w:t xml:space="preserve">Nathan, R., Klein, E., Robledo-Arnuncio, J.J. &amp; Revilla, E. (2012). Dispersal kernels: review. In: </w:t>
      </w:r>
      <w:r w:rsidRPr="002D0CC2">
        <w:rPr>
          <w:i/>
          <w:iCs/>
        </w:rPr>
        <w:t>Dispersal Ecology and Evolution</w:t>
      </w:r>
      <w:r w:rsidRPr="002D0CC2">
        <w:t xml:space="preserve"> (eds. Clobert, J., Baguette, M., Benton, T.G. &amp; Bullock, J.). Oxford University Press, pp. 187–210.</w:t>
      </w:r>
    </w:p>
    <w:p w14:paraId="27DB95B9" w14:textId="77777777" w:rsidR="0067520E" w:rsidRPr="002D0CC2" w:rsidRDefault="0067520E" w:rsidP="001A0286">
      <w:pPr>
        <w:pStyle w:val="Reference"/>
      </w:pPr>
      <w:r w:rsidRPr="002D0CC2">
        <w:t xml:space="preserve">Neubert, M.G. &amp; Caswell, H. (2000). Density-dependent vital rates and their population dynamic consequences. </w:t>
      </w:r>
      <w:r w:rsidRPr="002D0CC2">
        <w:rPr>
          <w:i/>
          <w:iCs/>
        </w:rPr>
        <w:t>Journal of Mathematical Biology</w:t>
      </w:r>
      <w:r w:rsidRPr="002D0CC2">
        <w:t>, 41, 103–121.</w:t>
      </w:r>
    </w:p>
    <w:p w14:paraId="2E0BAE21" w14:textId="77777777" w:rsidR="0067520E" w:rsidRPr="002D0CC2" w:rsidRDefault="0067520E" w:rsidP="001A0286">
      <w:pPr>
        <w:pStyle w:val="Reference"/>
      </w:pPr>
      <w:r w:rsidRPr="002D0CC2">
        <w:t>Norberg, J., Urban, M.C</w:t>
      </w:r>
      <w:r>
        <w:t>., Vellend, M., Klausmeier, C.A</w:t>
      </w:r>
      <w:r w:rsidRPr="002D0CC2">
        <w:t xml:space="preserve">. &amp; Loeuille, N. (2012). Eco-evolutionary responses of biodiversity to climate change. </w:t>
      </w:r>
      <w:r w:rsidRPr="002D0CC2">
        <w:rPr>
          <w:i/>
          <w:iCs/>
        </w:rPr>
        <w:t>Nature Climate Change</w:t>
      </w:r>
      <w:r w:rsidRPr="002D0CC2">
        <w:t>, 2, 747–751.</w:t>
      </w:r>
    </w:p>
    <w:p w14:paraId="1123EC40" w14:textId="5DB81299" w:rsidR="0067520E" w:rsidRDefault="0067520E" w:rsidP="001A0286">
      <w:pPr>
        <w:pStyle w:val="Reference"/>
      </w:pPr>
      <w:r w:rsidRPr="002D0CC2">
        <w:t xml:space="preserve">North, A., Cornell, S. &amp; Ovaskainen, O. (2011). Evolutionary responses of dispersal distance to landscape structure and habitat loss. </w:t>
      </w:r>
      <w:r w:rsidRPr="002D0CC2">
        <w:rPr>
          <w:i/>
          <w:iCs/>
        </w:rPr>
        <w:t>Evolution</w:t>
      </w:r>
      <w:r w:rsidRPr="002D0CC2">
        <w:t>, 65, 1739–51.</w:t>
      </w:r>
    </w:p>
    <w:p w14:paraId="79AE71C9" w14:textId="50EE2E9B" w:rsidR="00186FAC" w:rsidRPr="002D0CC2" w:rsidRDefault="00186FAC" w:rsidP="001A0286">
      <w:pPr>
        <w:pStyle w:val="Reference"/>
      </w:pPr>
      <w:r w:rsidRPr="00186FAC">
        <w:t xml:space="preserve">Okamoto, K.W., &amp; Amarasekare, P. (2018). A framework for high-throughput eco-evolutionary simulations integrating multilocus forward-time population genetics and community ecology. </w:t>
      </w:r>
      <w:r w:rsidRPr="00EA6136">
        <w:rPr>
          <w:i/>
          <w:iCs/>
        </w:rPr>
        <w:t>Methods in Ecology and Evolution</w:t>
      </w:r>
      <w:r w:rsidRPr="00186FAC">
        <w:t xml:space="preserve">, 9, 525–534. </w:t>
      </w:r>
    </w:p>
    <w:p w14:paraId="2A2B18EF" w14:textId="77777777" w:rsidR="0067520E" w:rsidRPr="002D0CC2" w:rsidRDefault="0067520E" w:rsidP="001A0286">
      <w:pPr>
        <w:pStyle w:val="Reference"/>
      </w:pPr>
      <w:r w:rsidRPr="002D0CC2">
        <w:t xml:space="preserve">Olden, J.D., Schooley, R.L., Monroe, J.B. &amp; Poff, N.L. (2004). Context-dependent perceptual ranges and their relevance to animal movements in landscapes. </w:t>
      </w:r>
      <w:r w:rsidRPr="002D0CC2">
        <w:rPr>
          <w:i/>
          <w:iCs/>
        </w:rPr>
        <w:t>Journal of Animal Ecology</w:t>
      </w:r>
      <w:r w:rsidRPr="002D0CC2">
        <w:t>, 73, 1190–1194.</w:t>
      </w:r>
    </w:p>
    <w:p w14:paraId="52685FD1" w14:textId="77777777" w:rsidR="0067520E" w:rsidRPr="002D0CC2" w:rsidRDefault="0067520E" w:rsidP="001A0286">
      <w:pPr>
        <w:pStyle w:val="Reference"/>
      </w:pPr>
      <w:r w:rsidRPr="002D0CC2">
        <w:t xml:space="preserve">Opdam, P. &amp; Wascher, D. (2004). Climate change meets habitat fragmentation: linking landscape and biogeographical scale levels in research and conservation. </w:t>
      </w:r>
      <w:r w:rsidRPr="002D0CC2">
        <w:rPr>
          <w:i/>
          <w:iCs/>
        </w:rPr>
        <w:t>Biological Conservation</w:t>
      </w:r>
      <w:r w:rsidRPr="002D0CC2">
        <w:t>, 117, 285–297.</w:t>
      </w:r>
    </w:p>
    <w:p w14:paraId="0930AA59" w14:textId="77777777" w:rsidR="0067520E" w:rsidRPr="002D0CC2" w:rsidRDefault="0067520E" w:rsidP="001A0286">
      <w:pPr>
        <w:pStyle w:val="Reference"/>
      </w:pPr>
      <w:r w:rsidRPr="002D0CC2">
        <w:t xml:space="preserve">Ovaskainen, O. (2004). Habitat-Specific Movement Parameters Estimated Using Mark–Recapture Data and a Diffusion Model. </w:t>
      </w:r>
      <w:r w:rsidRPr="002D0CC2">
        <w:rPr>
          <w:i/>
          <w:iCs/>
        </w:rPr>
        <w:t>Ecology</w:t>
      </w:r>
      <w:r w:rsidRPr="002D0CC2">
        <w:t>, 85, 242–257.</w:t>
      </w:r>
    </w:p>
    <w:p w14:paraId="2B03CE82" w14:textId="77777777" w:rsidR="0067520E" w:rsidRPr="002D0CC2" w:rsidRDefault="0067520E" w:rsidP="001A0286">
      <w:pPr>
        <w:pStyle w:val="Reference"/>
      </w:pPr>
      <w:r w:rsidRPr="002D0CC2">
        <w:t xml:space="preserve">Ovaskainen, O. &amp; Cornell, S.J. (2003). Biased movement at a boundary and conditional occuoancy times for diffusion processes. </w:t>
      </w:r>
      <w:r w:rsidRPr="002D0CC2">
        <w:rPr>
          <w:i/>
          <w:iCs/>
        </w:rPr>
        <w:t>Journal of Applied Probability</w:t>
      </w:r>
      <w:r w:rsidRPr="002D0CC2">
        <w:t>, 40, 557–580.</w:t>
      </w:r>
    </w:p>
    <w:p w14:paraId="4C161137" w14:textId="77777777" w:rsidR="0067520E" w:rsidRPr="002D0CC2" w:rsidRDefault="0067520E" w:rsidP="001A0286">
      <w:pPr>
        <w:pStyle w:val="Reference"/>
      </w:pPr>
      <w:r w:rsidRPr="002D0CC2">
        <w:t xml:space="preserve">Ovaskainen, O. &amp; Crone, E.E. (2010). Modeling animal movement with diffusion. In: </w:t>
      </w:r>
      <w:r w:rsidRPr="002D0CC2">
        <w:rPr>
          <w:i/>
          <w:iCs/>
        </w:rPr>
        <w:t>Spatial Ecology</w:t>
      </w:r>
      <w:r w:rsidRPr="002D0CC2">
        <w:t xml:space="preserve"> (eds. Cantrell, S., Cosner, C. &amp; Ruan, S.). Chapman &amp; Hall, pp. 63–84.</w:t>
      </w:r>
    </w:p>
    <w:p w14:paraId="059F4978" w14:textId="77777777" w:rsidR="0067520E" w:rsidRPr="002D0CC2" w:rsidRDefault="0067520E" w:rsidP="001A0286">
      <w:pPr>
        <w:pStyle w:val="Reference"/>
      </w:pPr>
      <w:r w:rsidRPr="002D0CC2">
        <w:t xml:space="preserve">Ovaskainen, O., Luoto, M., Ikonen, I., Rekola, H., Meyke, E. &amp; Kuussaari, M. (2008a). An empirical test of a diffusion model: predicting clouded apollo movements in a novel environment. </w:t>
      </w:r>
      <w:r w:rsidRPr="002D0CC2">
        <w:rPr>
          <w:i/>
          <w:iCs/>
        </w:rPr>
        <w:t>The American Naturalist</w:t>
      </w:r>
      <w:r w:rsidRPr="002D0CC2">
        <w:t>, 171, 610–9.</w:t>
      </w:r>
    </w:p>
    <w:p w14:paraId="4AD235F1" w14:textId="77777777" w:rsidR="0067520E" w:rsidRPr="002D0CC2" w:rsidRDefault="0067520E" w:rsidP="001A0286">
      <w:pPr>
        <w:pStyle w:val="Reference"/>
      </w:pPr>
      <w:r w:rsidRPr="002D0CC2">
        <w:t xml:space="preserve">Ovaskainen, O., Smith, A.D., Osborne, J.L., Reynolds, D.R., Carreck, N.L., Martin, A.P., et al. (2008b). Tracking butterfly movements with harmonic radar reveals an effect of population age on movement distance. </w:t>
      </w:r>
      <w:r w:rsidRPr="002D0CC2">
        <w:rPr>
          <w:i/>
          <w:iCs/>
        </w:rPr>
        <w:t>Proceedings of the National Academy of Sciences of the United States of America</w:t>
      </w:r>
      <w:r w:rsidRPr="002D0CC2">
        <w:t>, 105, 19090–5.</w:t>
      </w:r>
    </w:p>
    <w:p w14:paraId="7D6C44F9" w14:textId="77777777" w:rsidR="0067520E" w:rsidRPr="002D0CC2" w:rsidRDefault="0067520E" w:rsidP="001A0286">
      <w:pPr>
        <w:pStyle w:val="Reference"/>
      </w:pPr>
      <w:r w:rsidRPr="002D0CC2">
        <w:t xml:space="preserve">Pagel, J. &amp; Schurr, F.M. (2012). Forecasting species ranges by statistical estimation of ecological niches and spatial population dynamics. </w:t>
      </w:r>
      <w:r w:rsidRPr="002D0CC2">
        <w:rPr>
          <w:i/>
          <w:iCs/>
        </w:rPr>
        <w:t>Global Ecology and Biogeography</w:t>
      </w:r>
      <w:r w:rsidRPr="002D0CC2">
        <w:t>, 21, 293–304.</w:t>
      </w:r>
    </w:p>
    <w:p w14:paraId="3D9F1046" w14:textId="77777777" w:rsidR="0067520E" w:rsidRPr="002D0CC2" w:rsidRDefault="0067520E" w:rsidP="001A0286">
      <w:pPr>
        <w:pStyle w:val="Reference"/>
      </w:pPr>
      <w:r w:rsidRPr="002D0CC2">
        <w:t xml:space="preserve">Palmer, S.C.F., Coulon, A. &amp; Travis, J.M.J. (2011). Introducing a “stochastic movement simulator” for estimating habitat connectivity. </w:t>
      </w:r>
      <w:r w:rsidRPr="002D0CC2">
        <w:rPr>
          <w:i/>
          <w:iCs/>
        </w:rPr>
        <w:t>Methods in Ecology and Evolution</w:t>
      </w:r>
      <w:r w:rsidRPr="002D0CC2">
        <w:t>, 2, 258–268.</w:t>
      </w:r>
    </w:p>
    <w:p w14:paraId="1A40252C" w14:textId="77777777" w:rsidR="0067520E" w:rsidRDefault="0067520E" w:rsidP="001A0286">
      <w:pPr>
        <w:pStyle w:val="Reference"/>
      </w:pPr>
      <w:r w:rsidRPr="00324BF5">
        <w:t>Palmer S</w:t>
      </w:r>
      <w:r>
        <w:t>.</w:t>
      </w:r>
      <w:r w:rsidRPr="00324BF5">
        <w:t>C</w:t>
      </w:r>
      <w:r>
        <w:t>.</w:t>
      </w:r>
      <w:r w:rsidRPr="00324BF5">
        <w:t>F</w:t>
      </w:r>
      <w:r>
        <w:t>.</w:t>
      </w:r>
      <w:r w:rsidRPr="00324BF5">
        <w:t>, Coulon A</w:t>
      </w:r>
      <w:r>
        <w:t>. &amp;</w:t>
      </w:r>
      <w:r w:rsidRPr="00324BF5">
        <w:t xml:space="preserve"> Travis J</w:t>
      </w:r>
      <w:r>
        <w:t>.</w:t>
      </w:r>
      <w:r w:rsidRPr="00324BF5">
        <w:t>M</w:t>
      </w:r>
      <w:r>
        <w:t>.</w:t>
      </w:r>
      <w:r w:rsidRPr="00324BF5">
        <w:t>J</w:t>
      </w:r>
      <w:r>
        <w:t>.</w:t>
      </w:r>
      <w:r w:rsidRPr="00324BF5">
        <w:t xml:space="preserve"> (2014). Inter-individual variability in dispersal behaviours impacts connectivity </w:t>
      </w:r>
      <w:r>
        <w:t xml:space="preserve">estimates. </w:t>
      </w:r>
      <w:r w:rsidRPr="00324BF5">
        <w:rPr>
          <w:i/>
        </w:rPr>
        <w:t>Oikos</w:t>
      </w:r>
      <w:r>
        <w:t>, 123, 923-932.</w:t>
      </w:r>
    </w:p>
    <w:p w14:paraId="29DED75C" w14:textId="77777777" w:rsidR="0067520E" w:rsidRPr="002D0CC2" w:rsidRDefault="0067520E" w:rsidP="001A0286">
      <w:pPr>
        <w:pStyle w:val="Reference"/>
      </w:pPr>
      <w:r w:rsidRPr="002D0CC2">
        <w:lastRenderedPageBreak/>
        <w:t xml:space="preserve">Parmesan, C., Ryrholm, N., Stefanescu, C., Hillk, J.K., Thomas, C.D., Descimon, H., et al. (1999). Poleward shifts in geographical ranges of butterfly species associated with regional warming. </w:t>
      </w:r>
      <w:r w:rsidRPr="002D0CC2">
        <w:rPr>
          <w:i/>
          <w:iCs/>
        </w:rPr>
        <w:t>Nature</w:t>
      </w:r>
      <w:r w:rsidRPr="002D0CC2">
        <w:t>, 399, 579–583.</w:t>
      </w:r>
    </w:p>
    <w:p w14:paraId="64F8BE1C" w14:textId="77777777" w:rsidR="0067520E" w:rsidRPr="002D0CC2" w:rsidRDefault="0067520E" w:rsidP="001A0286">
      <w:pPr>
        <w:pStyle w:val="Reference"/>
      </w:pPr>
      <w:r w:rsidRPr="002D0CC2">
        <w:t xml:space="preserve">Parmesan, C. &amp; Yohe, G. (2003). A globally coherent fingerprint of climate change impacts across natural systems. </w:t>
      </w:r>
      <w:r w:rsidRPr="002D0CC2">
        <w:rPr>
          <w:i/>
          <w:iCs/>
        </w:rPr>
        <w:t>Nature</w:t>
      </w:r>
      <w:r w:rsidRPr="002D0CC2">
        <w:t>, 421, 37–42.</w:t>
      </w:r>
    </w:p>
    <w:p w14:paraId="35A22245" w14:textId="77777777" w:rsidR="0067520E" w:rsidRPr="002D0CC2" w:rsidRDefault="0067520E" w:rsidP="001A0286">
      <w:pPr>
        <w:pStyle w:val="Reference"/>
      </w:pPr>
      <w:r>
        <w:t>Patterson, T.A</w:t>
      </w:r>
      <w:r w:rsidRPr="002D0CC2">
        <w:t xml:space="preserve">, Thomas, L., Wilcox, C., Ovaskainen, O. &amp; Matthiopoulos, J. (2008). State-space models of individual animal movement. </w:t>
      </w:r>
      <w:r w:rsidRPr="002D0CC2">
        <w:rPr>
          <w:i/>
          <w:iCs/>
        </w:rPr>
        <w:t>Trends in Ecology &amp; Evolution</w:t>
      </w:r>
      <w:r w:rsidRPr="002D0CC2">
        <w:t>, 23, 87–94.</w:t>
      </w:r>
    </w:p>
    <w:p w14:paraId="280992B3" w14:textId="77777777" w:rsidR="0067520E" w:rsidRPr="002D0CC2" w:rsidRDefault="0067520E" w:rsidP="001A0286">
      <w:pPr>
        <w:pStyle w:val="Reference"/>
      </w:pPr>
      <w:r w:rsidRPr="002D0CC2">
        <w:t xml:space="preserve">Pe’er, G., Henle, K., Dislich, C. &amp; Frank, K. (2011). Breaking functional connectivity into components: a novel approach using an individual-based model, and first outcomes. </w:t>
      </w:r>
      <w:r w:rsidRPr="002D0CC2">
        <w:rPr>
          <w:i/>
          <w:iCs/>
        </w:rPr>
        <w:t>PloS one</w:t>
      </w:r>
      <w:r w:rsidRPr="002D0CC2">
        <w:t>, 6, e22355.</w:t>
      </w:r>
    </w:p>
    <w:p w14:paraId="124DAA82" w14:textId="77777777" w:rsidR="0067520E" w:rsidRPr="002D0CC2" w:rsidRDefault="0067520E" w:rsidP="001A0286">
      <w:pPr>
        <w:pStyle w:val="Reference"/>
      </w:pPr>
      <w:r w:rsidRPr="002D0CC2">
        <w:t xml:space="preserve">Pe’er, G. &amp; Kramer-Schadt, S. (2008). Incorporating the perceptual range of animals into connectivity models. </w:t>
      </w:r>
      <w:r w:rsidRPr="002D0CC2">
        <w:rPr>
          <w:i/>
          <w:iCs/>
        </w:rPr>
        <w:t>Ecological Modelling</w:t>
      </w:r>
      <w:r w:rsidRPr="002D0CC2">
        <w:t>, 213, 73–85.</w:t>
      </w:r>
    </w:p>
    <w:p w14:paraId="4892E9A9" w14:textId="77777777" w:rsidR="0067520E" w:rsidRPr="002D0CC2" w:rsidRDefault="0067520E" w:rsidP="001A0286">
      <w:pPr>
        <w:pStyle w:val="Reference"/>
      </w:pPr>
      <w:r w:rsidRPr="002D0CC2">
        <w:t xml:space="preserve">Pe’er, G., Zurita, G.A., Schober, L., Bellocq, M.I., Strer, M., Müller, M., et al. (2013). Simple </w:t>
      </w:r>
      <w:r>
        <w:t>p</w:t>
      </w:r>
      <w:r w:rsidRPr="002D0CC2">
        <w:t>rocess-</w:t>
      </w:r>
      <w:r>
        <w:t>b</w:t>
      </w:r>
      <w:r w:rsidRPr="002D0CC2">
        <w:t xml:space="preserve">ased </w:t>
      </w:r>
      <w:r>
        <w:t>s</w:t>
      </w:r>
      <w:r w:rsidRPr="002D0CC2">
        <w:t xml:space="preserve">imulators for </w:t>
      </w:r>
      <w:r>
        <w:t>g</w:t>
      </w:r>
      <w:r w:rsidRPr="002D0CC2">
        <w:t xml:space="preserve">enerating </w:t>
      </w:r>
      <w:r>
        <w:t>s</w:t>
      </w:r>
      <w:r w:rsidRPr="002D0CC2">
        <w:t xml:space="preserve">patial </w:t>
      </w:r>
      <w:r>
        <w:t>p</w:t>
      </w:r>
      <w:r w:rsidRPr="002D0CC2">
        <w:t xml:space="preserve">atterns of </w:t>
      </w:r>
      <w:r>
        <w:t>h</w:t>
      </w:r>
      <w:r w:rsidRPr="002D0CC2">
        <w:t xml:space="preserve">abitat </w:t>
      </w:r>
      <w:r>
        <w:t>l</w:t>
      </w:r>
      <w:r w:rsidRPr="002D0CC2">
        <w:t xml:space="preserve">oss and </w:t>
      </w:r>
      <w:r>
        <w:t>f</w:t>
      </w:r>
      <w:r w:rsidRPr="002D0CC2">
        <w:t xml:space="preserve">ragmentation: A </w:t>
      </w:r>
      <w:r>
        <w:t>r</w:t>
      </w:r>
      <w:r w:rsidRPr="002D0CC2">
        <w:t xml:space="preserve">eview and </w:t>
      </w:r>
      <w:r>
        <w:t>i</w:t>
      </w:r>
      <w:r w:rsidRPr="002D0CC2">
        <w:t xml:space="preserve">ntroduction to the G-RaFFe </w:t>
      </w:r>
      <w:r>
        <w:t>m</w:t>
      </w:r>
      <w:r w:rsidRPr="002D0CC2">
        <w:t xml:space="preserve">odel. </w:t>
      </w:r>
      <w:r w:rsidRPr="002D0CC2">
        <w:rPr>
          <w:i/>
          <w:iCs/>
        </w:rPr>
        <w:t>PLoS ONE</w:t>
      </w:r>
      <w:r w:rsidRPr="002D0CC2">
        <w:t>, 8, e64968.</w:t>
      </w:r>
    </w:p>
    <w:p w14:paraId="471AC738" w14:textId="77777777" w:rsidR="0067520E" w:rsidRPr="002D0CC2" w:rsidRDefault="0067520E" w:rsidP="001A0286">
      <w:pPr>
        <w:pStyle w:val="Reference"/>
      </w:pPr>
      <w:r w:rsidRPr="002D0CC2">
        <w:t xml:space="preserve">Pearson, R.G. &amp; Dawson, T.P. (2003). Predicting the impacts of climate change on the distribution of species: are bioclimate envelope models useful? </w:t>
      </w:r>
      <w:r w:rsidRPr="002D0CC2">
        <w:rPr>
          <w:i/>
          <w:iCs/>
        </w:rPr>
        <w:t>Global Ecology and Biogeography</w:t>
      </w:r>
      <w:r w:rsidRPr="002D0CC2">
        <w:t>, 12, 361–371.</w:t>
      </w:r>
    </w:p>
    <w:p w14:paraId="69598C7A" w14:textId="77777777" w:rsidR="0067520E" w:rsidRPr="002D0CC2" w:rsidRDefault="0067520E" w:rsidP="001A0286">
      <w:pPr>
        <w:pStyle w:val="Reference"/>
      </w:pPr>
      <w:r w:rsidRPr="002D0CC2">
        <w:t xml:space="preserve">Perrin, N. &amp; Mazalov, V. (1999). Dispersal and </w:t>
      </w:r>
      <w:r>
        <w:t>i</w:t>
      </w:r>
      <w:r w:rsidRPr="002D0CC2">
        <w:t xml:space="preserve">nbreeding </w:t>
      </w:r>
      <w:r>
        <w:t>a</w:t>
      </w:r>
      <w:r w:rsidRPr="002D0CC2">
        <w:t xml:space="preserve">voidance. </w:t>
      </w:r>
      <w:r w:rsidRPr="002D0CC2">
        <w:rPr>
          <w:i/>
          <w:iCs/>
        </w:rPr>
        <w:t>The American Naturalist</w:t>
      </w:r>
      <w:r w:rsidRPr="002D0CC2">
        <w:t>, 154, 282–292.</w:t>
      </w:r>
    </w:p>
    <w:p w14:paraId="2B6F1C0F" w14:textId="77777777" w:rsidR="0067520E" w:rsidRDefault="0067520E" w:rsidP="001A0286">
      <w:pPr>
        <w:pStyle w:val="Reference"/>
        <w:rPr>
          <w:ins w:id="838" w:author="Pannetier, Theo" w:date="2024-06-04T20:39:00Z"/>
        </w:rPr>
      </w:pPr>
      <w:r w:rsidRPr="002D0CC2">
        <w:t xml:space="preserve">Perrin, N. &amp; Mazalov, V. (2000). Local </w:t>
      </w:r>
      <w:r>
        <w:t>c</w:t>
      </w:r>
      <w:r w:rsidRPr="002D0CC2">
        <w:t xml:space="preserve">ompetition, </w:t>
      </w:r>
      <w:r>
        <w:t>i</w:t>
      </w:r>
      <w:r w:rsidRPr="002D0CC2">
        <w:t xml:space="preserve">nbreeding, and the </w:t>
      </w:r>
      <w:r>
        <w:t>e</w:t>
      </w:r>
      <w:r w:rsidRPr="002D0CC2">
        <w:t xml:space="preserve">volution of </w:t>
      </w:r>
      <w:r>
        <w:t>s</w:t>
      </w:r>
      <w:r w:rsidRPr="002D0CC2">
        <w:t>ex-</w:t>
      </w:r>
      <w:r>
        <w:t>b</w:t>
      </w:r>
      <w:r w:rsidRPr="002D0CC2">
        <w:t xml:space="preserve">iased </w:t>
      </w:r>
      <w:r>
        <w:t>d</w:t>
      </w:r>
      <w:r w:rsidRPr="002D0CC2">
        <w:t xml:space="preserve">ispersal. </w:t>
      </w:r>
      <w:r w:rsidRPr="002D0CC2">
        <w:rPr>
          <w:i/>
          <w:iCs/>
        </w:rPr>
        <w:t>The American Naturalist</w:t>
      </w:r>
      <w:r w:rsidRPr="002D0CC2">
        <w:t>, 155, 116–127.</w:t>
      </w:r>
    </w:p>
    <w:p w14:paraId="2309A798" w14:textId="68FD8447" w:rsidR="00BB6C1A" w:rsidRPr="00046A8E" w:rsidRDefault="00BB6C1A" w:rsidP="00046A8E">
      <w:pPr>
        <w:pStyle w:val="Reference"/>
        <w:rPr>
          <w:i/>
          <w:iCs/>
          <w:rPrChange w:id="839" w:author="Pannetier, Theo" w:date="2024-06-04T20:40:00Z">
            <w:rPr/>
          </w:rPrChange>
        </w:rPr>
      </w:pPr>
      <w:ins w:id="840" w:author="Pannetier, Theo" w:date="2024-06-04T20:39:00Z">
        <w:r w:rsidRPr="00046A8E">
          <w:rPr>
            <w:i/>
            <w:iCs/>
          </w:rPr>
          <w:t xml:space="preserve">Peng B., Kimmel M., Amos C. </w:t>
        </w:r>
      </w:ins>
      <w:ins w:id="841" w:author="Pannetier, Theo" w:date="2024-06-04T20:40:00Z">
        <w:r w:rsidRPr="00046A8E">
          <w:rPr>
            <w:i/>
            <w:iCs/>
          </w:rPr>
          <w:t xml:space="preserve">(2012) </w:t>
        </w:r>
      </w:ins>
      <w:ins w:id="842" w:author="Pannetier, Theo" w:date="2024-06-04T20:39:00Z">
        <w:r w:rsidRPr="00046A8E">
          <w:rPr>
            <w:i/>
            <w:iCs/>
          </w:rPr>
          <w:t xml:space="preserve">Forward-Time Population Genetics Simulations: Methods, Implementation, and Applications. </w:t>
        </w:r>
        <w:r w:rsidRPr="00046A8E">
          <w:rPr>
            <w:i/>
            <w:iCs/>
            <w:rPrChange w:id="843" w:author="Pannetier, Theo" w:date="2024-06-04T20:40:00Z">
              <w:rPr>
                <w:rFonts w:asciiTheme="minorHAnsi" w:eastAsiaTheme="minorHAnsi" w:hAnsiTheme="minorHAnsi" w:cstheme="minorBidi"/>
                <w:kern w:val="2"/>
                <w:szCs w:val="22"/>
              </w:rPr>
            </w:rPrChange>
          </w:rPr>
          <w:t>Wiley-Blackwel</w:t>
        </w:r>
      </w:ins>
      <w:ins w:id="844" w:author="Pannetier, Theo" w:date="2024-06-04T20:40:00Z">
        <w:r w:rsidRPr="00046A8E">
          <w:rPr>
            <w:i/>
            <w:iCs/>
            <w:rPrChange w:id="845" w:author="Pannetier, Theo" w:date="2024-06-04T20:40:00Z">
              <w:rPr>
                <w:rFonts w:asciiTheme="minorHAnsi" w:eastAsiaTheme="minorHAnsi" w:hAnsiTheme="minorHAnsi" w:cstheme="minorBidi"/>
                <w:b/>
                <w:kern w:val="2"/>
                <w:szCs w:val="22"/>
              </w:rPr>
            </w:rPrChange>
          </w:rPr>
          <w:t>l</w:t>
        </w:r>
        <w:r w:rsidRPr="00046A8E">
          <w:rPr>
            <w:i/>
            <w:iCs/>
          </w:rPr>
          <w:t>.</w:t>
        </w:r>
      </w:ins>
    </w:p>
    <w:p w14:paraId="609428F7" w14:textId="77777777" w:rsidR="0067520E" w:rsidRPr="002D0CC2" w:rsidRDefault="0067520E" w:rsidP="001A0286">
      <w:pPr>
        <w:pStyle w:val="Reference"/>
      </w:pPr>
      <w:r w:rsidRPr="002D0CC2">
        <w:t xml:space="preserve">Petit, S. &amp; Pors, L. (1996). Survey of </w:t>
      </w:r>
      <w:r>
        <w:t>c</w:t>
      </w:r>
      <w:r w:rsidRPr="002D0CC2">
        <w:t xml:space="preserve">olumnar </w:t>
      </w:r>
      <w:r>
        <w:t>c</w:t>
      </w:r>
      <w:r w:rsidRPr="002D0CC2">
        <w:t xml:space="preserve">acti and </w:t>
      </w:r>
      <w:r>
        <w:t>c</w:t>
      </w:r>
      <w:r w:rsidRPr="002D0CC2">
        <w:t xml:space="preserve">arrying </w:t>
      </w:r>
      <w:r>
        <w:t>c</w:t>
      </w:r>
      <w:r w:rsidRPr="002D0CC2">
        <w:t xml:space="preserve">apacity for </w:t>
      </w:r>
      <w:r>
        <w:t>n</w:t>
      </w:r>
      <w:r w:rsidRPr="002D0CC2">
        <w:t>ectar-</w:t>
      </w:r>
      <w:r>
        <w:t>f</w:t>
      </w:r>
      <w:r w:rsidRPr="002D0CC2">
        <w:t xml:space="preserve">eeding </w:t>
      </w:r>
      <w:r>
        <w:t>b</w:t>
      </w:r>
      <w:r w:rsidRPr="002D0CC2">
        <w:t xml:space="preserve">ats on Curaçao. </w:t>
      </w:r>
      <w:r w:rsidRPr="002D0CC2">
        <w:rPr>
          <w:i/>
          <w:iCs/>
        </w:rPr>
        <w:t>Conservation Biology</w:t>
      </w:r>
      <w:r w:rsidRPr="002D0CC2">
        <w:t>, 10, 769–775.</w:t>
      </w:r>
    </w:p>
    <w:p w14:paraId="2EF46A71" w14:textId="77777777" w:rsidR="0067520E" w:rsidRPr="002D0CC2" w:rsidRDefault="0067520E" w:rsidP="001A0286">
      <w:pPr>
        <w:pStyle w:val="Reference"/>
      </w:pPr>
      <w:r w:rsidRPr="002D0CC2">
        <w:t xml:space="preserve">Phillips, B., Brown, G. &amp; Shine, R. (2010). Life-history evolution in range-shifting populations. </w:t>
      </w:r>
      <w:r w:rsidRPr="002D0CC2">
        <w:rPr>
          <w:i/>
          <w:iCs/>
        </w:rPr>
        <w:t>Ecology</w:t>
      </w:r>
      <w:r w:rsidRPr="002D0CC2">
        <w:t>, 91, 1617–1627.</w:t>
      </w:r>
    </w:p>
    <w:p w14:paraId="71A43B4D" w14:textId="77777777" w:rsidR="0067520E" w:rsidRPr="002D0CC2" w:rsidRDefault="0067520E" w:rsidP="001A0286">
      <w:pPr>
        <w:pStyle w:val="Reference"/>
      </w:pPr>
      <w:r w:rsidRPr="002D0CC2">
        <w:t xml:space="preserve">Phillips, B.L. (2012). Range shift promotes the formation of stable range edges. </w:t>
      </w:r>
      <w:r w:rsidRPr="002D0CC2">
        <w:rPr>
          <w:i/>
          <w:iCs/>
        </w:rPr>
        <w:t>Journal of Biogeography</w:t>
      </w:r>
      <w:r w:rsidRPr="002D0CC2">
        <w:t>, 39, 153–161.</w:t>
      </w:r>
    </w:p>
    <w:p w14:paraId="4483F966" w14:textId="77777777" w:rsidR="0067520E" w:rsidRPr="002D0CC2" w:rsidRDefault="0067520E" w:rsidP="001A0286">
      <w:pPr>
        <w:pStyle w:val="Reference"/>
      </w:pPr>
      <w:r w:rsidRPr="002D0CC2">
        <w:t xml:space="preserve">Phillips, B.L., Brown, G.P., Travis, J.M.J. &amp; Shine, R. (2008). Reid’s paradox revisited: the evolution of dispersal kernels during range expansion. </w:t>
      </w:r>
      <w:r w:rsidRPr="002D0CC2">
        <w:rPr>
          <w:i/>
          <w:iCs/>
        </w:rPr>
        <w:t>The American Naturalist</w:t>
      </w:r>
      <w:r w:rsidRPr="002D0CC2">
        <w:t>, 172 Suppl , S34–48.</w:t>
      </w:r>
    </w:p>
    <w:p w14:paraId="1603A4C9" w14:textId="77777777" w:rsidR="0067520E" w:rsidRPr="002D0CC2" w:rsidRDefault="0067520E" w:rsidP="001A0286">
      <w:pPr>
        <w:pStyle w:val="Reference"/>
      </w:pPr>
      <w:r w:rsidRPr="002D0CC2">
        <w:t xml:space="preserve">Plotnick, R.E. &amp; Gardner, R.H. (2002). A general model for simulating the effects of landscape heterogeneity and disturbance on community patterns. </w:t>
      </w:r>
      <w:r w:rsidRPr="002D0CC2">
        <w:rPr>
          <w:i/>
          <w:iCs/>
        </w:rPr>
        <w:t>Ecological Modelling</w:t>
      </w:r>
      <w:r w:rsidRPr="002D0CC2">
        <w:t>, 147, 171–197.</w:t>
      </w:r>
    </w:p>
    <w:p w14:paraId="24D5679F" w14:textId="77777777" w:rsidR="0067520E" w:rsidRPr="002D0CC2" w:rsidRDefault="0067520E" w:rsidP="001A0286">
      <w:pPr>
        <w:pStyle w:val="Reference"/>
      </w:pPr>
      <w:r w:rsidRPr="002D0CC2">
        <w:t xml:space="preserve">Poethke, H.J., Gros, A. &amp; Hovestadt, T. (2011). The ability of individuals to assess population density influences the evolution of emigration propensity and dispersal distance. </w:t>
      </w:r>
      <w:r w:rsidRPr="002D0CC2">
        <w:rPr>
          <w:i/>
          <w:iCs/>
        </w:rPr>
        <w:t>Journal of Theoretical Biology</w:t>
      </w:r>
      <w:r w:rsidRPr="002D0CC2">
        <w:t>, 282, 93–9.</w:t>
      </w:r>
    </w:p>
    <w:p w14:paraId="29F505DF" w14:textId="77777777" w:rsidR="0067520E" w:rsidRPr="002D0CC2" w:rsidRDefault="0067520E" w:rsidP="001A0286">
      <w:pPr>
        <w:pStyle w:val="Reference"/>
      </w:pPr>
      <w:r w:rsidRPr="002D0CC2">
        <w:t xml:space="preserve">Poethke, H.J. &amp; Hovestadt, T. (2002). Evolution of density- and patch-size-dependent dispersal rates. </w:t>
      </w:r>
      <w:r w:rsidRPr="002D0CC2">
        <w:rPr>
          <w:i/>
          <w:iCs/>
        </w:rPr>
        <w:t>Proceedings of the Royal Society B: Biological Sciences</w:t>
      </w:r>
      <w:r w:rsidRPr="002D0CC2">
        <w:t>, 269, 637–45.</w:t>
      </w:r>
    </w:p>
    <w:p w14:paraId="37EEFDF3" w14:textId="77777777" w:rsidR="0067520E" w:rsidRPr="002D0CC2" w:rsidRDefault="0067520E" w:rsidP="001A0286">
      <w:pPr>
        <w:pStyle w:val="Reference"/>
      </w:pPr>
      <w:r w:rsidRPr="002D0CC2">
        <w:t xml:space="preserve">Pöyry, J., Luoto, M., Heikkinen, R.K., Kuussaari, M. &amp; Saarinen, K. (2009). Species traits explain recent range shifts of Finnish butterflies. </w:t>
      </w:r>
      <w:r w:rsidRPr="002D0CC2">
        <w:rPr>
          <w:i/>
          <w:iCs/>
        </w:rPr>
        <w:t>Global Change Biology</w:t>
      </w:r>
      <w:r w:rsidRPr="002D0CC2">
        <w:t>, 15, 732–743.</w:t>
      </w:r>
    </w:p>
    <w:p w14:paraId="6691271F" w14:textId="77777777" w:rsidR="0067520E" w:rsidRPr="002D0CC2" w:rsidRDefault="0067520E" w:rsidP="001A0286">
      <w:pPr>
        <w:pStyle w:val="Reference"/>
      </w:pPr>
      <w:r w:rsidRPr="002D0CC2">
        <w:t xml:space="preserve">Revilla, E. &amp; Wiegand, T. (2008). Individual movement behaviour, matrix heterogeneity, and the dynamics of spatially structured populations. </w:t>
      </w:r>
      <w:r w:rsidRPr="002D0CC2">
        <w:rPr>
          <w:i/>
          <w:iCs/>
        </w:rPr>
        <w:t>Proceedings of the National Academy of Sciences</w:t>
      </w:r>
      <w:r w:rsidRPr="002D0CC2">
        <w:t>, 105, 19120–19125.</w:t>
      </w:r>
    </w:p>
    <w:p w14:paraId="6996B3EA" w14:textId="77777777" w:rsidR="0067520E" w:rsidRPr="002D0CC2" w:rsidRDefault="0067520E" w:rsidP="001A0286">
      <w:pPr>
        <w:pStyle w:val="Reference"/>
      </w:pPr>
      <w:r w:rsidRPr="002D0CC2">
        <w:t xml:space="preserve">Revilla, E., Wiegand, T., Palomares, F., Ferreras, P. &amp; Delibes, M. (2004). Effects of matrix heterogeneity on animal dispersal: from individual behavior to metapopulation-level parameters. </w:t>
      </w:r>
      <w:r w:rsidRPr="002D0CC2">
        <w:rPr>
          <w:i/>
          <w:iCs/>
        </w:rPr>
        <w:t>The American Naturalist</w:t>
      </w:r>
      <w:r w:rsidRPr="002D0CC2">
        <w:t>, 164, E130–53.</w:t>
      </w:r>
    </w:p>
    <w:p w14:paraId="5581082D" w14:textId="77777777" w:rsidR="0067520E" w:rsidRPr="002D0CC2" w:rsidRDefault="0067520E" w:rsidP="001A0286">
      <w:pPr>
        <w:pStyle w:val="Reference"/>
      </w:pPr>
      <w:r w:rsidRPr="002D0CC2">
        <w:lastRenderedPageBreak/>
        <w:t xml:space="preserve">Ricketts, T.H. (2001). The matrix matters: effective isolation in fragmented landscapes. </w:t>
      </w:r>
      <w:r w:rsidRPr="002D0CC2">
        <w:rPr>
          <w:i/>
          <w:iCs/>
        </w:rPr>
        <w:t>The American Naturalist</w:t>
      </w:r>
      <w:r w:rsidRPr="002D0CC2">
        <w:t>, 158, 87–99.</w:t>
      </w:r>
    </w:p>
    <w:p w14:paraId="52237CF7" w14:textId="77777777" w:rsidR="0067520E" w:rsidRPr="002D0CC2" w:rsidRDefault="0067520E" w:rsidP="001A0286">
      <w:pPr>
        <w:pStyle w:val="Reference"/>
      </w:pPr>
      <w:r w:rsidRPr="002D0CC2">
        <w:t xml:space="preserve">Ripa, J. &amp; Lundberg, P. (1996). Noise </w:t>
      </w:r>
      <w:r>
        <w:t>c</w:t>
      </w:r>
      <w:r w:rsidRPr="002D0CC2">
        <w:t xml:space="preserve">olour and the </w:t>
      </w:r>
      <w:r>
        <w:t>r</w:t>
      </w:r>
      <w:r w:rsidRPr="002D0CC2">
        <w:t xml:space="preserve">isk of </w:t>
      </w:r>
      <w:r>
        <w:t>p</w:t>
      </w:r>
      <w:r w:rsidRPr="002D0CC2">
        <w:t xml:space="preserve">opulation </w:t>
      </w:r>
      <w:r>
        <w:t>e</w:t>
      </w:r>
      <w:r w:rsidRPr="002D0CC2">
        <w:t xml:space="preserve">xtinctions. </w:t>
      </w:r>
      <w:r w:rsidRPr="002D0CC2">
        <w:rPr>
          <w:i/>
          <w:iCs/>
        </w:rPr>
        <w:t>Proceedings of the Royal Society B: Biological Sciences</w:t>
      </w:r>
      <w:r w:rsidRPr="002D0CC2">
        <w:t>, 263, 1751–1753.</w:t>
      </w:r>
    </w:p>
    <w:p w14:paraId="367DE8AC" w14:textId="77777777" w:rsidR="0067520E" w:rsidRPr="002D0CC2" w:rsidRDefault="0067520E" w:rsidP="001A0286">
      <w:pPr>
        <w:pStyle w:val="Reference"/>
      </w:pPr>
      <w:r w:rsidRPr="002D0CC2">
        <w:t xml:space="preserve">Robert, A., Sarrazin, F. &amp; Couvet, D. (2003). Variation among </w:t>
      </w:r>
      <w:r>
        <w:t>i</w:t>
      </w:r>
      <w:r w:rsidRPr="002D0CC2">
        <w:t xml:space="preserve">ndividuals, </w:t>
      </w:r>
      <w:r>
        <w:t>d</w:t>
      </w:r>
      <w:r w:rsidRPr="002D0CC2">
        <w:t xml:space="preserve">emographic </w:t>
      </w:r>
      <w:r>
        <w:t>s</w:t>
      </w:r>
      <w:r w:rsidRPr="002D0CC2">
        <w:t xml:space="preserve">tochasticity, and </w:t>
      </w:r>
      <w:r>
        <w:t>e</w:t>
      </w:r>
      <w:r w:rsidRPr="002D0CC2">
        <w:t xml:space="preserve">xtinction: Response to Kendall and Fox. </w:t>
      </w:r>
      <w:r w:rsidRPr="002D0CC2">
        <w:rPr>
          <w:i/>
          <w:iCs/>
        </w:rPr>
        <w:t>Conservation Biology</w:t>
      </w:r>
      <w:r w:rsidRPr="002D0CC2">
        <w:t>, 17, 1166–1169.</w:t>
      </w:r>
    </w:p>
    <w:p w14:paraId="1753D944" w14:textId="77777777" w:rsidR="0067520E" w:rsidRPr="002D0CC2" w:rsidRDefault="0067520E" w:rsidP="001A0286">
      <w:pPr>
        <w:pStyle w:val="Reference"/>
      </w:pPr>
      <w:r w:rsidRPr="002D0CC2">
        <w:t xml:space="preserve">Ronce, O. (2007). How </w:t>
      </w:r>
      <w:r>
        <w:t>d</w:t>
      </w:r>
      <w:r w:rsidRPr="002D0CC2">
        <w:t xml:space="preserve">oes </w:t>
      </w:r>
      <w:r>
        <w:t>i</w:t>
      </w:r>
      <w:r w:rsidRPr="002D0CC2">
        <w:t xml:space="preserve">t </w:t>
      </w:r>
      <w:r>
        <w:t>f</w:t>
      </w:r>
      <w:r w:rsidRPr="002D0CC2">
        <w:t xml:space="preserve">eel to </w:t>
      </w:r>
      <w:r>
        <w:t>b</w:t>
      </w:r>
      <w:r w:rsidRPr="002D0CC2">
        <w:t xml:space="preserve">e </w:t>
      </w:r>
      <w:r>
        <w:t>l</w:t>
      </w:r>
      <w:r w:rsidRPr="002D0CC2">
        <w:t xml:space="preserve">ike a </w:t>
      </w:r>
      <w:r>
        <w:t>r</w:t>
      </w:r>
      <w:r w:rsidRPr="002D0CC2">
        <w:t xml:space="preserve">olling </w:t>
      </w:r>
      <w:r>
        <w:t>s</w:t>
      </w:r>
      <w:r w:rsidRPr="002D0CC2">
        <w:t xml:space="preserve">tone? Ten </w:t>
      </w:r>
      <w:r>
        <w:t>q</w:t>
      </w:r>
      <w:r w:rsidRPr="002D0CC2">
        <w:t xml:space="preserve">uestions </w:t>
      </w:r>
      <w:r>
        <w:t>a</w:t>
      </w:r>
      <w:r w:rsidRPr="002D0CC2">
        <w:t xml:space="preserve">bout </w:t>
      </w:r>
      <w:r>
        <w:t>d</w:t>
      </w:r>
      <w:r w:rsidRPr="002D0CC2">
        <w:t xml:space="preserve">ispersal </w:t>
      </w:r>
      <w:r>
        <w:t>e</w:t>
      </w:r>
      <w:r w:rsidRPr="002D0CC2">
        <w:t xml:space="preserve">volution. </w:t>
      </w:r>
      <w:r w:rsidRPr="002D0CC2">
        <w:rPr>
          <w:i/>
          <w:iCs/>
        </w:rPr>
        <w:t>Annual Review of Ecology, Evolution, and Systematics</w:t>
      </w:r>
      <w:r w:rsidRPr="002D0CC2">
        <w:t>, 38, 231–253.</w:t>
      </w:r>
    </w:p>
    <w:p w14:paraId="06C2C3D3" w14:textId="77777777" w:rsidR="0067520E" w:rsidRPr="002D0CC2" w:rsidRDefault="0067520E" w:rsidP="001A0286">
      <w:pPr>
        <w:pStyle w:val="Reference"/>
      </w:pPr>
      <w:r w:rsidRPr="002D7F8C">
        <w:rPr>
          <w:lang w:val="fr-FR"/>
        </w:rPr>
        <w:t xml:space="preserve">Ronce, O. &amp; Clobert, J. (2012). Dispersal syndrome. </w:t>
      </w:r>
      <w:r w:rsidRPr="002D0CC2">
        <w:t xml:space="preserve">In: </w:t>
      </w:r>
      <w:r w:rsidRPr="002D0CC2">
        <w:rPr>
          <w:i/>
          <w:iCs/>
        </w:rPr>
        <w:t>Dispersal Ecology and Evolution</w:t>
      </w:r>
      <w:r w:rsidRPr="002D0CC2">
        <w:t xml:space="preserve"> (eds. Clobert, J., Baguette, M., Benton, T.G. &amp; Bullock, J.M.). Oxford University Press.</w:t>
      </w:r>
    </w:p>
    <w:p w14:paraId="78DF1904" w14:textId="77777777" w:rsidR="0067520E" w:rsidRPr="002D0CC2" w:rsidRDefault="0067520E" w:rsidP="001A0286">
      <w:pPr>
        <w:pStyle w:val="Reference"/>
      </w:pPr>
      <w:r w:rsidRPr="002D0CC2">
        <w:t xml:space="preserve">Ronce, O., Perret, F. &amp; Olivieri, I. (2000). Landscape dynamics and evolution of colonizer syndromes: interactions between reproductive effortand dispersal in a metapopulation. </w:t>
      </w:r>
      <w:r w:rsidRPr="002D0CC2">
        <w:rPr>
          <w:i/>
          <w:iCs/>
        </w:rPr>
        <w:t>Evolutionary Ecology</w:t>
      </w:r>
      <w:r w:rsidRPr="002D0CC2">
        <w:t>, 14, 233–260.</w:t>
      </w:r>
    </w:p>
    <w:p w14:paraId="21CFA478" w14:textId="77777777" w:rsidR="0067520E" w:rsidRPr="002D0CC2" w:rsidRDefault="0067520E" w:rsidP="001A0286">
      <w:pPr>
        <w:pStyle w:val="Reference"/>
      </w:pPr>
      <w:r w:rsidRPr="002D0CC2">
        <w:t>Rousset, F. &amp; Gandon, S. (2002). Evolution of the distribution of dispersal distance under distance</w:t>
      </w:r>
      <w:r w:rsidRPr="002D0CC2">
        <w:rPr>
          <w:rFonts w:ascii="Cambria Math" w:hAnsi="Cambria Math" w:cs="Cambria Math"/>
        </w:rPr>
        <w:t>‐</w:t>
      </w:r>
      <w:r w:rsidRPr="002D0CC2">
        <w:t xml:space="preserve">dependent cost of dispersal. </w:t>
      </w:r>
      <w:r w:rsidRPr="002D0CC2">
        <w:rPr>
          <w:i/>
          <w:iCs/>
        </w:rPr>
        <w:t>Journal of Evolutionary Biology</w:t>
      </w:r>
      <w:r w:rsidRPr="002D0CC2">
        <w:t>, 515–523.</w:t>
      </w:r>
    </w:p>
    <w:p w14:paraId="35E5465E" w14:textId="77777777" w:rsidR="0067520E" w:rsidRPr="002D0CC2" w:rsidRDefault="0067520E" w:rsidP="001A0286">
      <w:pPr>
        <w:pStyle w:val="Reference"/>
      </w:pPr>
      <w:r w:rsidRPr="002D0CC2">
        <w:t xml:space="preserve">Ruokolainen, L., Lindén, A., Kaitala, V. &amp; Fowler, M.S. (2009). Ecological and evolutionary dynamics under coloured environmental variation. </w:t>
      </w:r>
      <w:r w:rsidRPr="002D0CC2">
        <w:rPr>
          <w:i/>
          <w:iCs/>
        </w:rPr>
        <w:t>Trends in Ecology &amp; Evolution</w:t>
      </w:r>
      <w:r w:rsidRPr="002D0CC2">
        <w:t>, 24, 555–63.</w:t>
      </w:r>
    </w:p>
    <w:p w14:paraId="37C95585" w14:textId="77777777" w:rsidR="0067520E" w:rsidRPr="002D0CC2" w:rsidRDefault="0067520E" w:rsidP="001A0286">
      <w:pPr>
        <w:pStyle w:val="Reference"/>
      </w:pPr>
      <w:r w:rsidRPr="002D0CC2">
        <w:t xml:space="preserve">Ruxton, G.D. &amp; Rohani, P. (1998). Fitness-dependent dispersal in metapopulations and its consequences for persistence and synchrony. </w:t>
      </w:r>
      <w:r w:rsidRPr="002D0CC2">
        <w:rPr>
          <w:i/>
          <w:iCs/>
        </w:rPr>
        <w:t>Journal of Animal Ecology</w:t>
      </w:r>
      <w:r w:rsidRPr="002D0CC2">
        <w:t>, 67, 530–539.</w:t>
      </w:r>
    </w:p>
    <w:p w14:paraId="41E2B332" w14:textId="77777777" w:rsidR="0067520E" w:rsidRPr="002D0CC2" w:rsidRDefault="0067520E" w:rsidP="001A0286">
      <w:pPr>
        <w:pStyle w:val="Reference"/>
      </w:pPr>
      <w:r w:rsidRPr="002D0CC2">
        <w:t xml:space="preserve">Saupe, D. (1988). Algorithms for random fractals. In: </w:t>
      </w:r>
      <w:r w:rsidRPr="002D0CC2">
        <w:rPr>
          <w:i/>
          <w:iCs/>
        </w:rPr>
        <w:t>The Science of Fractal Images</w:t>
      </w:r>
      <w:r w:rsidRPr="002D0CC2">
        <w:t xml:space="preserve"> (eds. Pietgen, H.O. &amp; Saupe, D.). Springer, New York, pp. 71–113.</w:t>
      </w:r>
    </w:p>
    <w:p w14:paraId="1D6152A2" w14:textId="77777777" w:rsidR="0067520E" w:rsidRPr="002D0CC2" w:rsidRDefault="0067520E" w:rsidP="001A0286">
      <w:pPr>
        <w:pStyle w:val="Reference"/>
      </w:pPr>
      <w:r w:rsidRPr="002D0CC2">
        <w:t xml:space="preserve">Schiffers, K., Bourne, E.C., Lavergne, S., Thuiller, W. &amp; Travis, J.M.J. (2013). Limited evolutionary rescue of locally adapted populations facing climate change. </w:t>
      </w:r>
      <w:r w:rsidRPr="002D0CC2">
        <w:rPr>
          <w:i/>
          <w:iCs/>
        </w:rPr>
        <w:t>Philosophical Transactions of the Royal Society of London. Series B, Biological sciences</w:t>
      </w:r>
      <w:r w:rsidRPr="002D0CC2">
        <w:t>, 368, 20120083.</w:t>
      </w:r>
    </w:p>
    <w:p w14:paraId="39ABC48E" w14:textId="77777777" w:rsidR="0067520E" w:rsidRPr="002D0CC2" w:rsidRDefault="0067520E" w:rsidP="001A0286">
      <w:pPr>
        <w:pStyle w:val="Reference"/>
      </w:pPr>
      <w:r w:rsidRPr="002D0CC2">
        <w:t xml:space="preserve">Schtickzelle, N. &amp; Baguette, M. (2003). Behavioural responses to habitat patch boundaries restrict dispersal and generate emigration – patch area relationships in fragmented landscapes. </w:t>
      </w:r>
      <w:r w:rsidRPr="002D0CC2">
        <w:rPr>
          <w:i/>
          <w:iCs/>
        </w:rPr>
        <w:t>Journal of Animal Ecology</w:t>
      </w:r>
      <w:r w:rsidRPr="002D0CC2">
        <w:t>, 72, 533–545.</w:t>
      </w:r>
    </w:p>
    <w:p w14:paraId="0DA03BCE" w14:textId="77777777" w:rsidR="0067520E" w:rsidRPr="002D0CC2" w:rsidRDefault="0067520E" w:rsidP="001A0286">
      <w:pPr>
        <w:pStyle w:val="Reference"/>
      </w:pPr>
      <w:r w:rsidRPr="002D0CC2">
        <w:t xml:space="preserve">Schtickzelle, N., Mennechez, G. &amp; Baguette, M. (2006). Dispersal depression with habitat fragmentation in the bog fritillary butterfly. </w:t>
      </w:r>
      <w:r w:rsidRPr="002D0CC2">
        <w:rPr>
          <w:i/>
          <w:iCs/>
        </w:rPr>
        <w:t>Ecology</w:t>
      </w:r>
      <w:r w:rsidRPr="002D0CC2">
        <w:t>, 87, 1057–1065.</w:t>
      </w:r>
    </w:p>
    <w:p w14:paraId="5722F47F" w14:textId="77777777" w:rsidR="0067520E" w:rsidRPr="002D0CC2" w:rsidRDefault="0067520E" w:rsidP="001A0286">
      <w:pPr>
        <w:pStyle w:val="Reference"/>
      </w:pPr>
      <w:r w:rsidRPr="002D0CC2">
        <w:t>Schtickzelle, N., Turlure, C. &amp; Baguette, M. (2012). Temporal variation in dispersal kernels in a metapopulation of the bog fritillary butterfly (</w:t>
      </w:r>
      <w:r w:rsidRPr="00A17CF8">
        <w:rPr>
          <w:i/>
        </w:rPr>
        <w:t>Boloria eunomia</w:t>
      </w:r>
      <w:r w:rsidRPr="002D0CC2">
        <w:t xml:space="preserve">). In: </w:t>
      </w:r>
      <w:r w:rsidRPr="002D0CC2">
        <w:rPr>
          <w:i/>
          <w:iCs/>
        </w:rPr>
        <w:t>Dispersal Ecology and Evolution</w:t>
      </w:r>
      <w:r w:rsidRPr="002D0CC2">
        <w:t xml:space="preserve"> (eds. Clobert, J., Baguette, M., Benton, T.G. &amp; Bullock, J.). Oxford University Press, pp. 231–239.</w:t>
      </w:r>
    </w:p>
    <w:p w14:paraId="730AA1D9" w14:textId="77777777" w:rsidR="0067520E" w:rsidRPr="002D0CC2" w:rsidRDefault="0067520E" w:rsidP="001A0286">
      <w:pPr>
        <w:pStyle w:val="Reference"/>
      </w:pPr>
      <w:r w:rsidRPr="002D0CC2">
        <w:t xml:space="preserve">Schultz, C. &amp; Crone, E. (2001). Edge-mediated dispersal behavior in a prairie butterfly. </w:t>
      </w:r>
      <w:r w:rsidRPr="002D0CC2">
        <w:rPr>
          <w:i/>
          <w:iCs/>
        </w:rPr>
        <w:t>Ecology</w:t>
      </w:r>
      <w:r w:rsidRPr="002D0CC2">
        <w:t>, 82, 1879–1892.</w:t>
      </w:r>
    </w:p>
    <w:p w14:paraId="79EFE961" w14:textId="77777777" w:rsidR="0067520E" w:rsidRPr="002D0CC2" w:rsidRDefault="0067520E" w:rsidP="001A0286">
      <w:pPr>
        <w:pStyle w:val="Reference"/>
      </w:pPr>
      <w:r w:rsidRPr="002D0CC2">
        <w:t xml:space="preserve">Schurr, F.M. (2012). How random is dispersal? From stchasticity to process in the description of seed movement. In: </w:t>
      </w:r>
      <w:r w:rsidRPr="002D0CC2">
        <w:rPr>
          <w:i/>
          <w:iCs/>
        </w:rPr>
        <w:t>Dispersal Ecology and Evolution</w:t>
      </w:r>
      <w:r w:rsidRPr="002D0CC2">
        <w:t xml:space="preserve"> (eds. Clobert, J., Baguette, M., Benton, T.G. &amp; Bullock, J.M.). Oxford University Press, pp. 240–247.</w:t>
      </w:r>
    </w:p>
    <w:p w14:paraId="03D92FA5" w14:textId="77777777" w:rsidR="0067520E" w:rsidRPr="002D0CC2" w:rsidRDefault="0067520E" w:rsidP="001A0286">
      <w:pPr>
        <w:pStyle w:val="Reference"/>
      </w:pPr>
      <w:r w:rsidRPr="002D0CC2">
        <w:t xml:space="preserve">Schurr, F.M., Pagel, J., Cabral, J.S., Groeneveld, J., Bykova, O., O’Hara, R.B., et al. (2012). How to understand species’ niches and range dynamics: a demographic research agenda for biogeography. </w:t>
      </w:r>
      <w:r w:rsidRPr="002D0CC2">
        <w:rPr>
          <w:i/>
          <w:iCs/>
        </w:rPr>
        <w:t>Journal of Biogeography</w:t>
      </w:r>
      <w:r w:rsidRPr="002D0CC2">
        <w:t>, 39, 2146–2162.</w:t>
      </w:r>
    </w:p>
    <w:p w14:paraId="3E0574BB" w14:textId="77777777" w:rsidR="0067520E" w:rsidRPr="002D0CC2" w:rsidRDefault="0067520E" w:rsidP="001A0286">
      <w:pPr>
        <w:pStyle w:val="Reference"/>
      </w:pPr>
      <w:r w:rsidRPr="002D0CC2">
        <w:t xml:space="preserve">Schwager, M., Johst, K. &amp; Jeltsch, F. (2006). Does red noise increase or decrease extinction risk? Single extreme events versus series of unfavorable conditions. </w:t>
      </w:r>
      <w:r w:rsidRPr="002D0CC2">
        <w:rPr>
          <w:i/>
          <w:iCs/>
        </w:rPr>
        <w:t>The American Naturalist</w:t>
      </w:r>
      <w:r w:rsidRPr="002D0CC2">
        <w:t>, 167, 879–88.</w:t>
      </w:r>
    </w:p>
    <w:p w14:paraId="725BEEB7" w14:textId="77777777" w:rsidR="0067520E" w:rsidRPr="002D0CC2" w:rsidRDefault="0067520E" w:rsidP="001A0286">
      <w:pPr>
        <w:pStyle w:val="Reference"/>
      </w:pPr>
      <w:r w:rsidRPr="002D0CC2">
        <w:lastRenderedPageBreak/>
        <w:t xml:space="preserve">Schymanski, S.J., Dormann, C.F., Cabral, J., Chuine, I., Graham, C.H., Hartig, F., et al. (2013). Process, correlation and parameter fitting in species distribution models: a response to Kriticos et al. </w:t>
      </w:r>
      <w:r w:rsidRPr="002D0CC2">
        <w:rPr>
          <w:i/>
          <w:iCs/>
        </w:rPr>
        <w:t>Journal of Biogeography</w:t>
      </w:r>
      <w:r w:rsidRPr="002D0CC2">
        <w:t>, 40, 612–613.</w:t>
      </w:r>
    </w:p>
    <w:p w14:paraId="4BE1D8F1" w14:textId="77777777" w:rsidR="0067520E" w:rsidRPr="002D0CC2" w:rsidRDefault="0067520E" w:rsidP="001A0286">
      <w:pPr>
        <w:pStyle w:val="Reference"/>
      </w:pPr>
      <w:r w:rsidRPr="002D0CC2">
        <w:t xml:space="preserve">Sexton, J.P., McIntyre, P.J., Angert, A.L. &amp; Rice, K.J. (2009). Evolution and Ecology of Species Range Limits. </w:t>
      </w:r>
      <w:r w:rsidRPr="002D0CC2">
        <w:rPr>
          <w:i/>
          <w:iCs/>
        </w:rPr>
        <w:t>Annual Review of Ecology, Evolution, and Systematics</w:t>
      </w:r>
      <w:r w:rsidRPr="002D0CC2">
        <w:t>, 40, 415–436.</w:t>
      </w:r>
    </w:p>
    <w:p w14:paraId="324C7622" w14:textId="77777777" w:rsidR="0067520E" w:rsidRPr="002D0CC2" w:rsidRDefault="0067520E" w:rsidP="001A0286">
      <w:pPr>
        <w:pStyle w:val="Reference"/>
      </w:pPr>
      <w:r w:rsidRPr="002D0CC2">
        <w:t xml:space="preserve">Shreeve, T.G. &amp; Dennis, R.L.H. (2010). Landscape scale conservation: resources, behaviour, the matrix and opportunities. </w:t>
      </w:r>
      <w:r w:rsidRPr="002D0CC2">
        <w:rPr>
          <w:i/>
          <w:iCs/>
        </w:rPr>
        <w:t>Journal of Insect Conservation</w:t>
      </w:r>
      <w:r w:rsidRPr="002D0CC2">
        <w:t>, 15, 179–188.</w:t>
      </w:r>
    </w:p>
    <w:p w14:paraId="3A5CD55C" w14:textId="77777777" w:rsidR="0067520E" w:rsidRPr="002D0CC2" w:rsidRDefault="0067520E" w:rsidP="001A0286">
      <w:pPr>
        <w:pStyle w:val="Reference"/>
      </w:pPr>
      <w:r w:rsidRPr="002D0CC2">
        <w:t xml:space="preserve">Simmons, A.D. &amp; Thomas, C.D. (2004). Changes in dispersal during species’ range expansions. </w:t>
      </w:r>
      <w:r w:rsidRPr="002D0CC2">
        <w:rPr>
          <w:i/>
          <w:iCs/>
        </w:rPr>
        <w:t>The American Naturalist</w:t>
      </w:r>
      <w:r w:rsidRPr="002D0CC2">
        <w:t>, 164, 378–95.</w:t>
      </w:r>
    </w:p>
    <w:p w14:paraId="1672108D" w14:textId="77777777" w:rsidR="0067520E" w:rsidRPr="002D0CC2" w:rsidRDefault="0067520E" w:rsidP="001A0286">
      <w:pPr>
        <w:pStyle w:val="Reference"/>
      </w:pPr>
      <w:r w:rsidRPr="002D0CC2">
        <w:t xml:space="preserve">Sinclair, S.J., White, M.D. &amp; Newell, G.R. (2010). How </w:t>
      </w:r>
      <w:r>
        <w:t>u</w:t>
      </w:r>
      <w:r w:rsidRPr="002D0CC2">
        <w:t xml:space="preserve">seful </w:t>
      </w:r>
      <w:r>
        <w:t>a</w:t>
      </w:r>
      <w:r w:rsidRPr="002D0CC2">
        <w:t xml:space="preserve">re </w:t>
      </w:r>
      <w:r>
        <w:t>s</w:t>
      </w:r>
      <w:r w:rsidRPr="002D0CC2">
        <w:t xml:space="preserve">pecies </w:t>
      </w:r>
      <w:r>
        <w:t>d</w:t>
      </w:r>
      <w:r w:rsidRPr="002D0CC2">
        <w:t xml:space="preserve">istribution </w:t>
      </w:r>
      <w:r>
        <w:t>m</w:t>
      </w:r>
      <w:r w:rsidRPr="002D0CC2">
        <w:t xml:space="preserve">odels for </w:t>
      </w:r>
      <w:r>
        <w:t>m</w:t>
      </w:r>
      <w:r w:rsidRPr="002D0CC2">
        <w:t xml:space="preserve">anaging </w:t>
      </w:r>
      <w:r>
        <w:t>b</w:t>
      </w:r>
      <w:r w:rsidRPr="002D0CC2">
        <w:t xml:space="preserve">iodiversity under </w:t>
      </w:r>
      <w:r>
        <w:t>f</w:t>
      </w:r>
      <w:r w:rsidRPr="002D0CC2">
        <w:t xml:space="preserve">uture </w:t>
      </w:r>
      <w:r>
        <w:t>c</w:t>
      </w:r>
      <w:r w:rsidRPr="002D0CC2">
        <w:t xml:space="preserve">limates ? </w:t>
      </w:r>
      <w:r w:rsidRPr="002D0CC2">
        <w:rPr>
          <w:i/>
          <w:iCs/>
        </w:rPr>
        <w:t>Ecology And Society</w:t>
      </w:r>
      <w:r w:rsidRPr="002D0CC2">
        <w:t>, 15, 8.</w:t>
      </w:r>
    </w:p>
    <w:p w14:paraId="30F1BACE" w14:textId="77777777" w:rsidR="0067520E" w:rsidRPr="002D0CC2" w:rsidRDefault="0067520E" w:rsidP="001A0286">
      <w:pPr>
        <w:pStyle w:val="Reference"/>
      </w:pPr>
      <w:r w:rsidRPr="002D0CC2">
        <w:t xml:space="preserve">Singer, A., Travis, J.M.J. &amp; Johst, K. (2012). Interspecific interactions affect species and community responses to climate shifts. </w:t>
      </w:r>
      <w:r w:rsidRPr="002D0CC2">
        <w:rPr>
          <w:i/>
          <w:iCs/>
        </w:rPr>
        <w:t>Oikos</w:t>
      </w:r>
      <w:r w:rsidRPr="002D0CC2">
        <w:t>, 122, 358–366.</w:t>
      </w:r>
    </w:p>
    <w:p w14:paraId="4498328C" w14:textId="77777777" w:rsidR="0067520E" w:rsidRPr="002D0CC2" w:rsidRDefault="0067520E" w:rsidP="001A0286">
      <w:pPr>
        <w:pStyle w:val="Reference"/>
      </w:pPr>
      <w:r w:rsidRPr="002D0CC2">
        <w:t xml:space="preserve">Smouse, P.E., Focardi, S., Moorcroft, P.R., Kie, J.G., Forester, J.D. &amp; Morales, J.M. (2010). Stochastic modelling of animal movement. </w:t>
      </w:r>
      <w:r w:rsidRPr="002D0CC2">
        <w:rPr>
          <w:i/>
          <w:iCs/>
        </w:rPr>
        <w:t>Philosophical Transactions of the Royal Society of London. Series B, Biological sciences</w:t>
      </w:r>
      <w:r w:rsidRPr="002D0CC2">
        <w:t>, 365, 2201–11.</w:t>
      </w:r>
    </w:p>
    <w:p w14:paraId="1DD80A2A" w14:textId="77777777" w:rsidR="0067520E" w:rsidRPr="002D0CC2" w:rsidRDefault="0067520E" w:rsidP="001A0286">
      <w:pPr>
        <w:pStyle w:val="Reference"/>
      </w:pPr>
      <w:r w:rsidRPr="002D0CC2">
        <w:t xml:space="preserve">Spear, S.F., Balkenhol, N., Fortin, M.-J., McRae, B.H. &amp; Scribner, K. (2010). Use of resistance surfaces for landscape genetic studies: considerations for parameterization and analysis. </w:t>
      </w:r>
      <w:r w:rsidRPr="002D0CC2">
        <w:rPr>
          <w:i/>
          <w:iCs/>
        </w:rPr>
        <w:t>Molecular Ecology</w:t>
      </w:r>
      <w:r w:rsidRPr="002D0CC2">
        <w:t>, 19, 3576–91.</w:t>
      </w:r>
    </w:p>
    <w:p w14:paraId="040AB6EB" w14:textId="77777777" w:rsidR="0067520E" w:rsidRPr="002D0CC2" w:rsidRDefault="0067520E" w:rsidP="001A0286">
      <w:pPr>
        <w:pStyle w:val="Reference"/>
      </w:pPr>
      <w:r w:rsidRPr="002D0CC2">
        <w:t xml:space="preserve">Stamps, J. (1998). Conspecific attraction and aggregation in territorial species. </w:t>
      </w:r>
      <w:r w:rsidRPr="002D0CC2">
        <w:rPr>
          <w:i/>
          <w:iCs/>
        </w:rPr>
        <w:t>The American Naturalist</w:t>
      </w:r>
      <w:r w:rsidRPr="002D0CC2">
        <w:t>, 131, 329–347.</w:t>
      </w:r>
    </w:p>
    <w:p w14:paraId="2A17F7B1" w14:textId="77777777" w:rsidR="0067520E" w:rsidRPr="002D0CC2" w:rsidRDefault="0067520E" w:rsidP="001A0286">
      <w:pPr>
        <w:pStyle w:val="Reference"/>
      </w:pPr>
      <w:r w:rsidRPr="002D0CC2">
        <w:t xml:space="preserve">Stamps, J. (2001). Habitat selection by dispersers: integrating proximate and ultimate approaches. In: </w:t>
      </w:r>
      <w:r w:rsidRPr="002D0CC2">
        <w:rPr>
          <w:i/>
          <w:iCs/>
        </w:rPr>
        <w:t>Dispersal</w:t>
      </w:r>
      <w:r w:rsidRPr="002D0CC2">
        <w:t xml:space="preserve"> (eds. Clobert, J., Danchin, E., Dhondt, A. &amp; Nichols, J.). Oxford University Press.</w:t>
      </w:r>
    </w:p>
    <w:p w14:paraId="7485FC1E" w14:textId="77777777" w:rsidR="0067520E" w:rsidRPr="002D0CC2" w:rsidRDefault="0067520E" w:rsidP="001A0286">
      <w:pPr>
        <w:pStyle w:val="Reference"/>
      </w:pPr>
      <w:r>
        <w:t>Stamps, J.</w:t>
      </w:r>
      <w:r w:rsidRPr="002D0CC2">
        <w:t xml:space="preserve">, Krishnan, V. V &amp; Willits, N.H. (2009). How different types of natal experience affect habitat preference. </w:t>
      </w:r>
      <w:r w:rsidRPr="002D0CC2">
        <w:rPr>
          <w:i/>
          <w:iCs/>
        </w:rPr>
        <w:t>The American Naturalist</w:t>
      </w:r>
      <w:r w:rsidRPr="002D0CC2">
        <w:t>, 174, 623–30.</w:t>
      </w:r>
    </w:p>
    <w:p w14:paraId="5325FB4A" w14:textId="77777777" w:rsidR="0067520E" w:rsidRPr="002D0CC2" w:rsidRDefault="0067520E" w:rsidP="001A0286">
      <w:pPr>
        <w:pStyle w:val="Reference"/>
      </w:pPr>
      <w:r>
        <w:t>Stamps, J. &amp; Blozis, S.</w:t>
      </w:r>
      <w:r w:rsidRPr="002D0CC2">
        <w:t xml:space="preserve"> (2006). Effects of natal experience on habitat selection when individuals make choices in groups: a multilevel analysis. </w:t>
      </w:r>
      <w:r w:rsidRPr="002D0CC2">
        <w:rPr>
          <w:i/>
          <w:iCs/>
        </w:rPr>
        <w:t>Animal Behaviour</w:t>
      </w:r>
      <w:r w:rsidRPr="002D0CC2">
        <w:t>, 71, 663–672.</w:t>
      </w:r>
    </w:p>
    <w:p w14:paraId="73263167" w14:textId="77777777" w:rsidR="0067520E" w:rsidRPr="002D0CC2" w:rsidRDefault="0067520E" w:rsidP="001A0286">
      <w:pPr>
        <w:pStyle w:val="Reference"/>
      </w:pPr>
      <w:r w:rsidRPr="002D0CC2">
        <w:t>Stamps, J.</w:t>
      </w:r>
      <w:r>
        <w:t>A.</w:t>
      </w:r>
      <w:r w:rsidRPr="002D0CC2">
        <w:t xml:space="preserve">, Krishnan, V. &amp; Reid, M.L. (2005). Search costs and habitat selection by dispersers. </w:t>
      </w:r>
      <w:r w:rsidRPr="002D0CC2">
        <w:rPr>
          <w:i/>
          <w:iCs/>
        </w:rPr>
        <w:t>Ecology</w:t>
      </w:r>
      <w:r w:rsidRPr="002D0CC2">
        <w:t>, 86, 510–518.</w:t>
      </w:r>
    </w:p>
    <w:p w14:paraId="1B422F5C" w14:textId="77777777" w:rsidR="0067520E" w:rsidRPr="002D0CC2" w:rsidRDefault="0067520E" w:rsidP="001A0286">
      <w:pPr>
        <w:pStyle w:val="Reference"/>
      </w:pPr>
      <w:r w:rsidRPr="002D0CC2">
        <w:t xml:space="preserve">Starrfelt, J. &amp; Kokko, H. (2010). Parent-offspring conflict and the evolution of dispersal distance. </w:t>
      </w:r>
      <w:r w:rsidRPr="002D0CC2">
        <w:rPr>
          <w:i/>
          <w:iCs/>
        </w:rPr>
        <w:t>The American Naturalist</w:t>
      </w:r>
      <w:r w:rsidRPr="002D0CC2">
        <w:t>, 175, 38–49.</w:t>
      </w:r>
    </w:p>
    <w:p w14:paraId="551FA879" w14:textId="77777777" w:rsidR="0067520E" w:rsidRPr="002D0CC2" w:rsidRDefault="0067520E" w:rsidP="001A0286">
      <w:pPr>
        <w:pStyle w:val="Reference"/>
      </w:pPr>
      <w:r w:rsidRPr="002D0CC2">
        <w:t xml:space="preserve">Stenseth, N. &amp; Lidicker, W. (1992). </w:t>
      </w:r>
      <w:r w:rsidRPr="002D0CC2">
        <w:rPr>
          <w:i/>
          <w:iCs/>
        </w:rPr>
        <w:t>Animal dispersal: small mammals as a model</w:t>
      </w:r>
      <w:r w:rsidRPr="002D0CC2">
        <w:t>. Springer.</w:t>
      </w:r>
    </w:p>
    <w:p w14:paraId="3A8F11CF" w14:textId="77777777" w:rsidR="0067520E" w:rsidRPr="002D0CC2" w:rsidRDefault="0067520E" w:rsidP="001A0286">
      <w:pPr>
        <w:pStyle w:val="Reference"/>
      </w:pPr>
      <w:r w:rsidRPr="002D0CC2">
        <w:t xml:space="preserve">Stevens, V.M. &amp; Coulon, A. (2012). Landscape effects on dispersal dynamics: the natterjack toad as a case study. In: </w:t>
      </w:r>
      <w:r w:rsidRPr="002D0CC2">
        <w:rPr>
          <w:i/>
          <w:iCs/>
        </w:rPr>
        <w:t>Dispersal Ecology and Evolution</w:t>
      </w:r>
      <w:r w:rsidRPr="002D0CC2">
        <w:t xml:space="preserve"> (eds. Clobert, J., Baguette, M., Benton, T.G. &amp; Bullock, J.). Oxford University Press, pp. 280–289.</w:t>
      </w:r>
    </w:p>
    <w:p w14:paraId="1DAB029A" w14:textId="77777777" w:rsidR="0067520E" w:rsidRPr="002D0CC2" w:rsidRDefault="0067520E" w:rsidP="001A0286">
      <w:pPr>
        <w:pStyle w:val="Reference"/>
      </w:pPr>
      <w:r w:rsidRPr="002D0CC2">
        <w:t>Stevens, V.M., Leboulengé, E., Wesselingh, R. a &amp; Baguette, M. (2006a). Quantifying functional connectivity: experimental assessment of boundary permeability for the natterjack toad (</w:t>
      </w:r>
      <w:r w:rsidRPr="00D3732D">
        <w:rPr>
          <w:i/>
        </w:rPr>
        <w:t>Bufo calamita</w:t>
      </w:r>
      <w:r w:rsidRPr="002D0CC2">
        <w:t xml:space="preserve">). </w:t>
      </w:r>
      <w:r w:rsidRPr="002D0CC2">
        <w:rPr>
          <w:i/>
          <w:iCs/>
        </w:rPr>
        <w:t>Oecologia</w:t>
      </w:r>
      <w:r w:rsidRPr="002D0CC2">
        <w:t>, 150, 161–71.</w:t>
      </w:r>
    </w:p>
    <w:p w14:paraId="448F7D9A" w14:textId="77777777" w:rsidR="0067520E" w:rsidRPr="002D0CC2" w:rsidRDefault="0067520E" w:rsidP="001A0286">
      <w:pPr>
        <w:pStyle w:val="Reference"/>
      </w:pPr>
      <w:r w:rsidRPr="002D0CC2">
        <w:t>Stevens, V</w:t>
      </w:r>
      <w:r>
        <w:t>.M., Polus, E., Wesselingh, R.A</w:t>
      </w:r>
      <w:r w:rsidRPr="002D0CC2">
        <w:t xml:space="preserve">., Schtickzelle, N. &amp; Baguette, M. (2004). Quantifying functional connectivity: experimental evidence for patch-specific resistance in the Natterjack toad (Bufo calamita). </w:t>
      </w:r>
      <w:r w:rsidRPr="002D0CC2">
        <w:rPr>
          <w:i/>
          <w:iCs/>
        </w:rPr>
        <w:t>Landscape Ecology</w:t>
      </w:r>
      <w:r w:rsidRPr="002D0CC2">
        <w:t>, 19, 829–842.</w:t>
      </w:r>
    </w:p>
    <w:p w14:paraId="4FD24480" w14:textId="77777777" w:rsidR="0067520E" w:rsidRPr="002D0CC2" w:rsidRDefault="0067520E" w:rsidP="001A0286">
      <w:pPr>
        <w:pStyle w:val="Reference"/>
      </w:pPr>
      <w:r w:rsidRPr="002D0CC2">
        <w:t xml:space="preserve">Stevens, V.M., Turlure, C. &amp; Baguette, M. (2010). A meta-analysis of dispersal in butterflies. </w:t>
      </w:r>
      <w:r w:rsidRPr="002D0CC2">
        <w:rPr>
          <w:i/>
          <w:iCs/>
        </w:rPr>
        <w:t>Biological Reviews of the Cambridge Philosophical Society</w:t>
      </w:r>
      <w:r w:rsidRPr="002D0CC2">
        <w:t>, 85, 625–42.</w:t>
      </w:r>
    </w:p>
    <w:p w14:paraId="509ACE3F" w14:textId="77777777" w:rsidR="0067520E" w:rsidRPr="002D0CC2" w:rsidRDefault="0067520E" w:rsidP="001A0286">
      <w:pPr>
        <w:pStyle w:val="Reference"/>
      </w:pPr>
      <w:r w:rsidRPr="002D0CC2">
        <w:t>Stevens, V.M., Verkenne, C., Vand</w:t>
      </w:r>
      <w:r>
        <w:t>ewoestijne, S., Wesselingh, R.A</w:t>
      </w:r>
      <w:r w:rsidRPr="002D0CC2">
        <w:t xml:space="preserve"> &amp; Baguette, M. (2006b). Gene flow and functional connectivity in the natterjack toad. </w:t>
      </w:r>
      <w:r w:rsidRPr="002D0CC2">
        <w:rPr>
          <w:i/>
          <w:iCs/>
        </w:rPr>
        <w:t>Molecular Ecology</w:t>
      </w:r>
      <w:r w:rsidRPr="002D0CC2">
        <w:t>, 15, 2333–44.</w:t>
      </w:r>
    </w:p>
    <w:p w14:paraId="5DE7285E" w14:textId="77777777" w:rsidR="0067520E" w:rsidRPr="002D0CC2" w:rsidRDefault="0067520E" w:rsidP="001A0286">
      <w:pPr>
        <w:pStyle w:val="Reference"/>
      </w:pPr>
      <w:r w:rsidRPr="002D0CC2">
        <w:lastRenderedPageBreak/>
        <w:t xml:space="preserve">Thomas, C.D. (2010). Climate, climate change and range boundaries. </w:t>
      </w:r>
      <w:r w:rsidRPr="002D0CC2">
        <w:rPr>
          <w:i/>
          <w:iCs/>
        </w:rPr>
        <w:t>Diversity and Distributions</w:t>
      </w:r>
      <w:r w:rsidRPr="002D0CC2">
        <w:t>, 16, 488–495.</w:t>
      </w:r>
    </w:p>
    <w:p w14:paraId="0804840E" w14:textId="77777777" w:rsidR="0067520E" w:rsidRPr="002D0CC2" w:rsidRDefault="0067520E" w:rsidP="001A0286">
      <w:pPr>
        <w:pStyle w:val="Reference"/>
      </w:pPr>
      <w:r w:rsidRPr="002D0CC2">
        <w:t xml:space="preserve">Thomas, C.D. (2011). Translocation of species, climate change, and the end of trying to recreate past ecological communities. </w:t>
      </w:r>
      <w:r w:rsidRPr="002D0CC2">
        <w:rPr>
          <w:i/>
          <w:iCs/>
        </w:rPr>
        <w:t>Trends in ecology &amp; evolution</w:t>
      </w:r>
      <w:r w:rsidRPr="002D0CC2">
        <w:t>, 26, 216–21.</w:t>
      </w:r>
    </w:p>
    <w:p w14:paraId="304AC1C3" w14:textId="77777777" w:rsidR="0067520E" w:rsidRPr="002D0CC2" w:rsidRDefault="0067520E" w:rsidP="001A0286">
      <w:pPr>
        <w:pStyle w:val="Reference"/>
      </w:pPr>
      <w:r w:rsidRPr="002D0CC2">
        <w:t xml:space="preserve">Thomas, C.D., Cameron, A., Green, R.E., Bakkenes, M., Beaumont, L.J., Collingham, Y.C., et al. (2004). Extinction risk from climate change. </w:t>
      </w:r>
      <w:r w:rsidRPr="002D0CC2">
        <w:rPr>
          <w:i/>
          <w:iCs/>
        </w:rPr>
        <w:t>Nature</w:t>
      </w:r>
      <w:r w:rsidRPr="002D0CC2">
        <w:t>, 427, 145–8.</w:t>
      </w:r>
    </w:p>
    <w:p w14:paraId="3EF823EA" w14:textId="77777777" w:rsidR="0067520E" w:rsidRPr="002D0CC2" w:rsidRDefault="0067520E" w:rsidP="001A0286">
      <w:pPr>
        <w:pStyle w:val="Reference"/>
      </w:pPr>
      <w:r w:rsidRPr="002D0CC2">
        <w:t xml:space="preserve">Thuiller, W., Albert, C., Araújo, M.B., Berry, P.M., Cabeza, M., Guisan, A., et al. (2008). Predicting global change impacts on plant species’ distributions: Future challenges. </w:t>
      </w:r>
      <w:r w:rsidRPr="002D0CC2">
        <w:rPr>
          <w:i/>
          <w:iCs/>
        </w:rPr>
        <w:t>Perspectives in Plant Ecology, Evolution and Systematics</w:t>
      </w:r>
      <w:r w:rsidRPr="002D0CC2">
        <w:t>, 9, 137–152.</w:t>
      </w:r>
    </w:p>
    <w:p w14:paraId="5086AC30" w14:textId="77777777" w:rsidR="0067520E" w:rsidRPr="002D0CC2" w:rsidRDefault="0067520E" w:rsidP="001A0286">
      <w:pPr>
        <w:pStyle w:val="Reference"/>
      </w:pPr>
      <w:r w:rsidRPr="002D0CC2">
        <w:t xml:space="preserve">Thuiller, W., Lafourcade, B., Engler, R. &amp; Araújo, M.B. (2009). BIOMOD - a platform for ensemble forecasting of species distributions. </w:t>
      </w:r>
      <w:r w:rsidRPr="002D0CC2">
        <w:rPr>
          <w:i/>
          <w:iCs/>
        </w:rPr>
        <w:t>Ecography</w:t>
      </w:r>
      <w:r w:rsidRPr="002D0CC2">
        <w:t>, 32, 369–373.</w:t>
      </w:r>
    </w:p>
    <w:p w14:paraId="598881A8" w14:textId="77777777" w:rsidR="0067520E" w:rsidRPr="002D0CC2" w:rsidRDefault="0067520E" w:rsidP="001A0286">
      <w:pPr>
        <w:pStyle w:val="Reference"/>
      </w:pPr>
      <w:r w:rsidRPr="002D0CC2">
        <w:t xml:space="preserve">Thuiller, W., Lavorel, S., Araújo, M.B., Sykes, M.T. &amp; Prentice, I.C. (2005). Climate change threats to plant diversity in Europe. </w:t>
      </w:r>
      <w:r w:rsidRPr="002D0CC2">
        <w:rPr>
          <w:i/>
          <w:iCs/>
        </w:rPr>
        <w:t>Proceedings of the National Academy of Sciences of the United States of America</w:t>
      </w:r>
      <w:r w:rsidRPr="002D0CC2">
        <w:t>, 102, 8245–50.</w:t>
      </w:r>
    </w:p>
    <w:p w14:paraId="64E2EA2A" w14:textId="77777777" w:rsidR="0067520E" w:rsidRPr="002D0CC2" w:rsidRDefault="0067520E" w:rsidP="001A0286">
      <w:pPr>
        <w:pStyle w:val="Reference"/>
      </w:pPr>
      <w:r w:rsidRPr="002D7F8C">
        <w:rPr>
          <w:lang w:val="fr-FR"/>
        </w:rPr>
        <w:t xml:space="preserve">Thuiller, W., Münkemüller, T., Lavergne, S., Mouillot, D., Mouquet, N., Schiffers, K., et al. </w:t>
      </w:r>
      <w:r w:rsidRPr="002D0CC2">
        <w:t xml:space="preserve">(2013). A road map for integrating eco-evolutionary processes into biodiversity models. </w:t>
      </w:r>
      <w:r w:rsidRPr="002D0CC2">
        <w:rPr>
          <w:i/>
          <w:iCs/>
        </w:rPr>
        <w:t>Ecology Letters</w:t>
      </w:r>
      <w:r w:rsidRPr="002D0CC2">
        <w:t>, 16, 94–105.</w:t>
      </w:r>
    </w:p>
    <w:p w14:paraId="703E28D1" w14:textId="77777777" w:rsidR="0067520E" w:rsidRPr="002D0CC2" w:rsidRDefault="0067520E" w:rsidP="001A0286">
      <w:pPr>
        <w:pStyle w:val="Reference"/>
      </w:pPr>
      <w:r w:rsidRPr="002D0CC2">
        <w:t xml:space="preserve">Travis, J.M.J. (2001). The color of noise and the evolution of dispersal. </w:t>
      </w:r>
      <w:r w:rsidRPr="002D0CC2">
        <w:rPr>
          <w:i/>
          <w:iCs/>
        </w:rPr>
        <w:t>Ecological Research</w:t>
      </w:r>
      <w:r w:rsidRPr="002D0CC2">
        <w:t>, 16, 157–163.</w:t>
      </w:r>
    </w:p>
    <w:p w14:paraId="1BB0D8C8" w14:textId="77777777" w:rsidR="0067520E" w:rsidRPr="002D0CC2" w:rsidRDefault="0067520E" w:rsidP="001A0286">
      <w:pPr>
        <w:pStyle w:val="Reference"/>
      </w:pPr>
      <w:r w:rsidRPr="002D0CC2">
        <w:t xml:space="preserve">Travis, J.M.J. (2003). Climate change and habitat destruction: a deadly anthropogenic cocktail. </w:t>
      </w:r>
      <w:r w:rsidRPr="002D0CC2">
        <w:rPr>
          <w:i/>
          <w:iCs/>
        </w:rPr>
        <w:t>Proceedings of the Royal Society B: Biological Sciences</w:t>
      </w:r>
      <w:r w:rsidRPr="002D0CC2">
        <w:t>, 270, 467–73.</w:t>
      </w:r>
    </w:p>
    <w:p w14:paraId="6A793810" w14:textId="77777777" w:rsidR="0067520E" w:rsidRPr="002D0CC2" w:rsidRDefault="0067520E" w:rsidP="001A0286">
      <w:pPr>
        <w:pStyle w:val="Reference"/>
      </w:pPr>
      <w:r w:rsidRPr="002D0CC2">
        <w:t>Travis, J.M.J., Delgado, M., Bocedi, G., Baguette, M., Barto</w:t>
      </w:r>
      <w:r>
        <w:t>ń</w:t>
      </w:r>
      <w:r w:rsidRPr="002D0CC2">
        <w:t xml:space="preserve">, K., Bonte, D., et al. (2014). Dispersal and species’ responses to climate change. </w:t>
      </w:r>
      <w:r w:rsidRPr="002D0CC2">
        <w:rPr>
          <w:i/>
          <w:iCs/>
        </w:rPr>
        <w:t>Oikos</w:t>
      </w:r>
      <w:r w:rsidRPr="002D0CC2">
        <w:t xml:space="preserve">, </w:t>
      </w:r>
      <w:r>
        <w:t>122</w:t>
      </w:r>
      <w:r w:rsidRPr="002D0CC2">
        <w:t xml:space="preserve">, </w:t>
      </w:r>
      <w:r>
        <w:t>1532</w:t>
      </w:r>
      <w:r w:rsidRPr="002D0CC2">
        <w:t>–</w:t>
      </w:r>
      <w:r>
        <w:t>1540</w:t>
      </w:r>
      <w:r w:rsidRPr="002D0CC2">
        <w:t>.</w:t>
      </w:r>
    </w:p>
    <w:p w14:paraId="47689B9F" w14:textId="77777777" w:rsidR="0067520E" w:rsidRPr="002D0CC2" w:rsidRDefault="0067520E" w:rsidP="001A0286">
      <w:pPr>
        <w:pStyle w:val="Reference"/>
      </w:pPr>
      <w:r w:rsidRPr="002D0CC2">
        <w:t xml:space="preserve">Travis, J.M.J. &amp; Dytham, C. (1999). Habitat persistence, habitat availability and the evolution of dispersal. </w:t>
      </w:r>
      <w:r w:rsidRPr="002D0CC2">
        <w:rPr>
          <w:i/>
          <w:iCs/>
        </w:rPr>
        <w:t>Proceedings of the Royal Society B: Biological Sciences</w:t>
      </w:r>
      <w:r w:rsidRPr="002D0CC2">
        <w:t>, 266, 723–728.</w:t>
      </w:r>
    </w:p>
    <w:p w14:paraId="13270C7D" w14:textId="77777777" w:rsidR="0067520E" w:rsidRPr="002D0CC2" w:rsidRDefault="0067520E" w:rsidP="001A0286">
      <w:pPr>
        <w:pStyle w:val="Reference"/>
      </w:pPr>
      <w:r w:rsidRPr="002D0CC2">
        <w:t xml:space="preserve">Travis, J.M.J. &amp; Dytham, C. (2002). Dispersal evolution during invasions. </w:t>
      </w:r>
      <w:r w:rsidRPr="002D0CC2">
        <w:rPr>
          <w:i/>
          <w:iCs/>
        </w:rPr>
        <w:t>Evolutionary Ecology Research</w:t>
      </w:r>
      <w:r w:rsidRPr="002D0CC2">
        <w:t>, 4, 1119–1129.</w:t>
      </w:r>
    </w:p>
    <w:p w14:paraId="5C16D633" w14:textId="77777777" w:rsidR="0067520E" w:rsidRPr="002D0CC2" w:rsidRDefault="0067520E" w:rsidP="001A0286">
      <w:pPr>
        <w:pStyle w:val="Reference"/>
      </w:pPr>
      <w:r w:rsidRPr="002D0CC2">
        <w:t xml:space="preserve">Travis, J. &amp; Dytham, C. (2004). A method for simulating patterns of habitat availability at static and dynamic range margins. </w:t>
      </w:r>
      <w:r w:rsidRPr="002D0CC2">
        <w:rPr>
          <w:i/>
          <w:iCs/>
        </w:rPr>
        <w:t>Oikos</w:t>
      </w:r>
      <w:r w:rsidRPr="002D0CC2">
        <w:t>, 104, 410–416.</w:t>
      </w:r>
    </w:p>
    <w:p w14:paraId="7324449B" w14:textId="77777777" w:rsidR="0067520E" w:rsidRPr="002D0CC2" w:rsidRDefault="0067520E" w:rsidP="001A0286">
      <w:pPr>
        <w:pStyle w:val="Reference"/>
      </w:pPr>
      <w:r w:rsidRPr="002D0CC2">
        <w:t xml:space="preserve">Travis, J. &amp; Dytham, C. (2012). Dispersal and climate change: a review of theory. In: </w:t>
      </w:r>
      <w:r w:rsidRPr="002D0CC2">
        <w:rPr>
          <w:i/>
          <w:iCs/>
        </w:rPr>
        <w:t>Dispersal Ecology and Evolution</w:t>
      </w:r>
      <w:r w:rsidRPr="002D0CC2">
        <w:t xml:space="preserve"> (eds. Clobert, J., Baguette, M., Benton, T.G. &amp; Bullo</w:t>
      </w:r>
      <w:r>
        <w:t>ck, </w:t>
      </w:r>
      <w:r w:rsidRPr="002D0CC2">
        <w:t>J.). Oxford University Press, pp. 337–348.</w:t>
      </w:r>
    </w:p>
    <w:p w14:paraId="5168E598" w14:textId="77777777" w:rsidR="0067520E" w:rsidRPr="002D0CC2" w:rsidRDefault="0067520E" w:rsidP="001A0286">
      <w:pPr>
        <w:pStyle w:val="Reference"/>
      </w:pPr>
      <w:r w:rsidRPr="002D0CC2">
        <w:t xml:space="preserve">Travis, J.M.J., Harris, C.M., Park, K.J. &amp; Bullock, J.M. (2011). Improving prediction and management of range expansions by combining analytical and individual-based modelling approaches. </w:t>
      </w:r>
      <w:r w:rsidRPr="002D0CC2">
        <w:rPr>
          <w:i/>
          <w:iCs/>
        </w:rPr>
        <w:t>Methods in Ecology and Evolution</w:t>
      </w:r>
      <w:r w:rsidRPr="002D0CC2">
        <w:t>, 2, 477–488.</w:t>
      </w:r>
    </w:p>
    <w:p w14:paraId="403CD8A7" w14:textId="77777777" w:rsidR="0067520E" w:rsidRPr="002D0CC2" w:rsidRDefault="0067520E" w:rsidP="001A0286">
      <w:pPr>
        <w:pStyle w:val="Reference"/>
      </w:pPr>
      <w:r w:rsidRPr="002D0CC2">
        <w:t xml:space="preserve">Travis, J.M.J., Murrell, D.J. &amp; Dytham, C. (1999). The evolution of density-dependent dispersal. </w:t>
      </w:r>
      <w:r w:rsidRPr="002D0CC2">
        <w:rPr>
          <w:i/>
          <w:iCs/>
        </w:rPr>
        <w:t>Proceedings of the Royal Society B: Biological Sciences</w:t>
      </w:r>
      <w:r w:rsidRPr="002D0CC2">
        <w:t>, 266, 1837–1842.</w:t>
      </w:r>
    </w:p>
    <w:p w14:paraId="79504FBD" w14:textId="77777777" w:rsidR="0067520E" w:rsidRPr="002D0CC2" w:rsidRDefault="0067520E" w:rsidP="001A0286">
      <w:pPr>
        <w:pStyle w:val="Reference"/>
      </w:pPr>
      <w:r w:rsidRPr="002D0CC2">
        <w:t xml:space="preserve">Travis, </w:t>
      </w:r>
      <w:r>
        <w:t>J.M.J., Mustin, K., Bartoń, K.A</w:t>
      </w:r>
      <w:r w:rsidRPr="002D0CC2">
        <w:t xml:space="preserve">., Benton, T.G., Clobert, J., Delgado, M.M., et al. (2012). Modelling dispersal: an eco-evolutionary framework incorporating emigration, movement, settlement behaviour and the multiple costs involved. </w:t>
      </w:r>
      <w:r w:rsidRPr="002D0CC2">
        <w:rPr>
          <w:i/>
          <w:iCs/>
        </w:rPr>
        <w:t>Methods in Ecology and Evolution</w:t>
      </w:r>
      <w:r w:rsidRPr="002D0CC2">
        <w:t>, 3, 628–641.</w:t>
      </w:r>
    </w:p>
    <w:p w14:paraId="190FF408" w14:textId="77777777" w:rsidR="0067520E" w:rsidRPr="002D0CC2" w:rsidRDefault="0067520E" w:rsidP="001A0286">
      <w:pPr>
        <w:pStyle w:val="Reference"/>
      </w:pPr>
      <w:r w:rsidRPr="002D0CC2">
        <w:t xml:space="preserve">Travis, J.M.J., Mustin, K., Benton, T.G. &amp; Dytham, C. (2009). Accelerating invasion rates result from the evolution of density-dependent dispersal. </w:t>
      </w:r>
      <w:r w:rsidRPr="002D0CC2">
        <w:rPr>
          <w:i/>
          <w:iCs/>
        </w:rPr>
        <w:t>Journal of Theoretical Biology</w:t>
      </w:r>
      <w:r w:rsidRPr="002D0CC2">
        <w:t>, 259, 151–8.</w:t>
      </w:r>
    </w:p>
    <w:p w14:paraId="14119FD1" w14:textId="77777777" w:rsidR="0067520E" w:rsidRPr="002D0CC2" w:rsidRDefault="0067520E" w:rsidP="001A0286">
      <w:pPr>
        <w:pStyle w:val="Reference"/>
      </w:pPr>
      <w:r w:rsidRPr="002D0CC2">
        <w:t xml:space="preserve">Travis, J.M.J., Smith, H.S. &amp; Ranwala, S.M.W. (2010). Towards a mechanistic understanding of dispersal evolution in plants: conservation implications. </w:t>
      </w:r>
      <w:r w:rsidRPr="002D0CC2">
        <w:rPr>
          <w:i/>
          <w:iCs/>
        </w:rPr>
        <w:t>Diversity and Distributions</w:t>
      </w:r>
      <w:r w:rsidRPr="002D0CC2">
        <w:t>, 16, 690–702.</w:t>
      </w:r>
    </w:p>
    <w:p w14:paraId="032CBE4A" w14:textId="77777777" w:rsidR="0067520E" w:rsidRPr="002D0CC2" w:rsidRDefault="0067520E" w:rsidP="001A0286">
      <w:pPr>
        <w:pStyle w:val="Reference"/>
      </w:pPr>
      <w:r w:rsidRPr="002D0CC2">
        <w:lastRenderedPageBreak/>
        <w:t xml:space="preserve">Turlure, C., Baguette, M., Stevens, V.M. &amp; Maes, D. (2011). Species- and sex-specific adjustments of movement behavior to landscape heterogeneity in butterflies. </w:t>
      </w:r>
      <w:r w:rsidRPr="002D0CC2">
        <w:rPr>
          <w:i/>
          <w:iCs/>
        </w:rPr>
        <w:t>Behavioral Ecology</w:t>
      </w:r>
      <w:r w:rsidRPr="002D0CC2">
        <w:t>, 22, 967–975.</w:t>
      </w:r>
    </w:p>
    <w:p w14:paraId="668CDA8C" w14:textId="77777777" w:rsidR="0067520E" w:rsidRPr="002D0CC2" w:rsidRDefault="0067520E" w:rsidP="001A0286">
      <w:pPr>
        <w:pStyle w:val="Reference"/>
      </w:pPr>
      <w:r w:rsidRPr="002D0CC2">
        <w:t xml:space="preserve">Turner, M.G., Arthaud, G.J., Engstrom, R.T., Hejl, S.J. &amp; Liu, J. (1995). Usefulness of </w:t>
      </w:r>
      <w:r>
        <w:t>s</w:t>
      </w:r>
      <w:r w:rsidRPr="002D0CC2">
        <w:t xml:space="preserve">patially </w:t>
      </w:r>
      <w:r>
        <w:t>e</w:t>
      </w:r>
      <w:r w:rsidRPr="002D0CC2">
        <w:t xml:space="preserve">xplicit </w:t>
      </w:r>
      <w:r>
        <w:t>p</w:t>
      </w:r>
      <w:r w:rsidRPr="002D0CC2">
        <w:t xml:space="preserve">opulation </w:t>
      </w:r>
      <w:r>
        <w:t>m</w:t>
      </w:r>
      <w:r w:rsidRPr="002D0CC2">
        <w:t xml:space="preserve">odels in </w:t>
      </w:r>
      <w:r>
        <w:t>l</w:t>
      </w:r>
      <w:r w:rsidRPr="002D0CC2">
        <w:t xml:space="preserve">and </w:t>
      </w:r>
      <w:r>
        <w:t>m</w:t>
      </w:r>
      <w:r w:rsidRPr="002D0CC2">
        <w:t xml:space="preserve">anagement. </w:t>
      </w:r>
      <w:r w:rsidRPr="002D0CC2">
        <w:rPr>
          <w:i/>
          <w:iCs/>
        </w:rPr>
        <w:t>Ecological Applications</w:t>
      </w:r>
      <w:r w:rsidRPr="002D0CC2">
        <w:t>, 5, 12–16.</w:t>
      </w:r>
    </w:p>
    <w:p w14:paraId="44A91982" w14:textId="77777777" w:rsidR="0067520E" w:rsidRPr="002D0CC2" w:rsidRDefault="0067520E" w:rsidP="001A0286">
      <w:pPr>
        <w:pStyle w:val="Reference"/>
      </w:pPr>
      <w:r w:rsidRPr="002D0CC2">
        <w:t xml:space="preserve">Urban, M.C., Zarnetske, P.L. &amp; Skelly, D.K. (2013). Moving forward: dispersal and species interactions determine biotic responses to climate change. </w:t>
      </w:r>
      <w:r w:rsidRPr="002D0CC2">
        <w:rPr>
          <w:i/>
          <w:iCs/>
        </w:rPr>
        <w:t>Annals of the New York Academy of Sciences</w:t>
      </w:r>
      <w:r>
        <w:t>, 1297</w:t>
      </w:r>
      <w:r w:rsidRPr="002D0CC2">
        <w:t xml:space="preserve">, </w:t>
      </w:r>
      <w:r>
        <w:t>44-60</w:t>
      </w:r>
      <w:r w:rsidRPr="002D0CC2">
        <w:t>.</w:t>
      </w:r>
    </w:p>
    <w:p w14:paraId="2644693E" w14:textId="77777777" w:rsidR="0067520E" w:rsidRPr="002D0CC2" w:rsidRDefault="0067520E" w:rsidP="001A0286">
      <w:pPr>
        <w:pStyle w:val="Reference"/>
      </w:pPr>
      <w:r w:rsidRPr="002D0CC2">
        <w:t xml:space="preserve">Vandermeert, J. &amp; Carvajal, R. (2001). Metapopulation </w:t>
      </w:r>
      <w:r>
        <w:t>d</w:t>
      </w:r>
      <w:r w:rsidRPr="002D0CC2">
        <w:t xml:space="preserve">ynamics and the </w:t>
      </w:r>
      <w:r>
        <w:t>q</w:t>
      </w:r>
      <w:r w:rsidRPr="002D0CC2">
        <w:t xml:space="preserve">uality of the </w:t>
      </w:r>
      <w:r>
        <w:t>m</w:t>
      </w:r>
      <w:r w:rsidRPr="002D0CC2">
        <w:t xml:space="preserve">atrix. </w:t>
      </w:r>
      <w:r w:rsidRPr="002D0CC2">
        <w:rPr>
          <w:i/>
          <w:iCs/>
        </w:rPr>
        <w:t>The American Naturalist</w:t>
      </w:r>
      <w:r w:rsidRPr="002D0CC2">
        <w:t>, 158, 211–220.</w:t>
      </w:r>
    </w:p>
    <w:p w14:paraId="29864146" w14:textId="77777777" w:rsidR="0067520E" w:rsidRPr="002D0CC2" w:rsidRDefault="0067520E" w:rsidP="001A0286">
      <w:pPr>
        <w:pStyle w:val="Reference"/>
      </w:pPr>
      <w:r>
        <w:t>Vasseur, D.A</w:t>
      </w:r>
      <w:r w:rsidRPr="002D0CC2">
        <w:t xml:space="preserve">. &amp; Yodzis, P. (2004). The color of environmental noise. </w:t>
      </w:r>
      <w:r w:rsidRPr="002D0CC2">
        <w:rPr>
          <w:i/>
          <w:iCs/>
        </w:rPr>
        <w:t>Ecology</w:t>
      </w:r>
      <w:r w:rsidRPr="002D0CC2">
        <w:t>, 85, 1146–1152.</w:t>
      </w:r>
    </w:p>
    <w:p w14:paraId="1E82D46D" w14:textId="77777777" w:rsidR="0067520E" w:rsidRPr="002D0CC2" w:rsidRDefault="0067520E" w:rsidP="001A0286">
      <w:pPr>
        <w:pStyle w:val="Reference"/>
      </w:pPr>
      <w:r w:rsidRPr="002D0CC2">
        <w:t>Verbeylen, G., De Bruyn, L., Adriaensen, F. &amp; Matthysen, E. (2003). Does matrix resistance influence Red squirrel (</w:t>
      </w:r>
      <w:r w:rsidRPr="006F097D">
        <w:rPr>
          <w:i/>
        </w:rPr>
        <w:t>Sciurus vulgaris</w:t>
      </w:r>
      <w:r w:rsidRPr="002D0CC2">
        <w:t xml:space="preserve"> L. 1758) distribution in an urban landscape? </w:t>
      </w:r>
      <w:r w:rsidRPr="002D0CC2">
        <w:rPr>
          <w:i/>
          <w:iCs/>
        </w:rPr>
        <w:t>Landscape Ecology</w:t>
      </w:r>
      <w:r w:rsidRPr="002D0CC2">
        <w:t>, 18, 791–805.</w:t>
      </w:r>
    </w:p>
    <w:p w14:paraId="1C1C23B4" w14:textId="77777777" w:rsidR="0067520E" w:rsidRPr="002D0CC2" w:rsidRDefault="0067520E" w:rsidP="001A0286">
      <w:pPr>
        <w:pStyle w:val="Reference"/>
      </w:pPr>
      <w:r w:rsidRPr="002D0CC2">
        <w:t xml:space="preserve">Verboom, J., Schippers, P., Cormont, A., Sterk, M., Vos, C.C. &amp; Opdam, P.F.M. (2010). Population dynamics under increasing environmental variability: implications of climate change for ecological network design criteria. </w:t>
      </w:r>
      <w:r w:rsidRPr="002D0CC2">
        <w:rPr>
          <w:i/>
          <w:iCs/>
        </w:rPr>
        <w:t>Landscape Ecology</w:t>
      </w:r>
      <w:r w:rsidRPr="002D0CC2">
        <w:t>, 25, 1289–1298.</w:t>
      </w:r>
    </w:p>
    <w:p w14:paraId="7E927C84" w14:textId="77777777" w:rsidR="0067520E" w:rsidRPr="002D0CC2" w:rsidRDefault="0067520E" w:rsidP="001A0286">
      <w:pPr>
        <w:pStyle w:val="Reference"/>
      </w:pPr>
      <w:r w:rsidRPr="002D0CC2">
        <w:t xml:space="preserve">Vercken, E., Sinervo, B. &amp; Clobert, J. (2012). The importance of a good neighborhood: dispersal decisions in juvenile common lizards are based on social environment. </w:t>
      </w:r>
      <w:r w:rsidRPr="002D0CC2">
        <w:rPr>
          <w:i/>
          <w:iCs/>
        </w:rPr>
        <w:t>Behavioral Ecology</w:t>
      </w:r>
      <w:r w:rsidRPr="002D0CC2">
        <w:t>, 23, 1059–1067.</w:t>
      </w:r>
    </w:p>
    <w:p w14:paraId="54BFC2C5" w14:textId="77777777" w:rsidR="0067520E" w:rsidRPr="002D0CC2" w:rsidRDefault="0067520E" w:rsidP="001A0286">
      <w:pPr>
        <w:pStyle w:val="Reference"/>
      </w:pPr>
      <w:r w:rsidRPr="002D0CC2">
        <w:t xml:space="preserve">Vitt, P., Havens, K. &amp; Hoegh-Guldberg, O. (2009). Assisted migration: part of an integrated conservation strategy. </w:t>
      </w:r>
      <w:r w:rsidRPr="002D0CC2">
        <w:rPr>
          <w:i/>
          <w:iCs/>
        </w:rPr>
        <w:t>Trends in Ecology &amp; Evolution</w:t>
      </w:r>
      <w:r w:rsidRPr="002D0CC2">
        <w:t>, 9, 473–474.</w:t>
      </w:r>
    </w:p>
    <w:p w14:paraId="5B9FF248" w14:textId="77777777" w:rsidR="0067520E" w:rsidRPr="002D0CC2" w:rsidRDefault="0067520E" w:rsidP="001A0286">
      <w:pPr>
        <w:pStyle w:val="Reference"/>
      </w:pPr>
      <w:r w:rsidRPr="002D0CC2">
        <w:t xml:space="preserve">Vuilleumier, S. &amp; Metzger, R. (2006). Animal dispersal modelling: Handling landscape features and related animal choices. </w:t>
      </w:r>
      <w:r w:rsidRPr="002D0CC2">
        <w:rPr>
          <w:i/>
          <w:iCs/>
        </w:rPr>
        <w:t>Ecological Modelling</w:t>
      </w:r>
      <w:r w:rsidRPr="002D0CC2">
        <w:t>, 190, 159–170.</w:t>
      </w:r>
    </w:p>
    <w:p w14:paraId="221E9185" w14:textId="77777777" w:rsidR="0067520E" w:rsidRPr="002D0CC2" w:rsidRDefault="0067520E" w:rsidP="001A0286">
      <w:pPr>
        <w:pStyle w:val="Reference"/>
      </w:pPr>
      <w:r w:rsidRPr="002D0CC2">
        <w:t xml:space="preserve">Vuilleumier, S. &amp; Perrin, N. (2006). Effects of cognitive abilities on metapopulation connectivity. </w:t>
      </w:r>
      <w:r w:rsidRPr="002D0CC2">
        <w:rPr>
          <w:i/>
          <w:iCs/>
        </w:rPr>
        <w:t>Oikos</w:t>
      </w:r>
      <w:r w:rsidRPr="002D0CC2">
        <w:t>, 113, 139–147.</w:t>
      </w:r>
    </w:p>
    <w:p w14:paraId="09C15B3C" w14:textId="77777777" w:rsidR="0067520E" w:rsidRPr="002D0CC2" w:rsidRDefault="0067520E" w:rsidP="001A0286">
      <w:pPr>
        <w:pStyle w:val="Reference"/>
      </w:pPr>
      <w:r w:rsidRPr="002D0CC2">
        <w:t xml:space="preserve">Wang, R., Ovaskainen, O., Cao, Y., Chen, H., Zhou, Y., Xu, C., et al. (2011). Dispersal in the Glanville fritillary butterfly in fragmented versus continuous landscapes: comparison between three methods. </w:t>
      </w:r>
      <w:r w:rsidRPr="002D0CC2">
        <w:rPr>
          <w:i/>
          <w:iCs/>
        </w:rPr>
        <w:t>Ecological Entomology</w:t>
      </w:r>
      <w:r w:rsidRPr="002D0CC2">
        <w:t>, 36, 251–260.</w:t>
      </w:r>
    </w:p>
    <w:p w14:paraId="59D5BDF3" w14:textId="77777777" w:rsidR="0067520E" w:rsidRPr="002D0CC2" w:rsidRDefault="0067520E" w:rsidP="001A0286">
      <w:pPr>
        <w:pStyle w:val="Reference"/>
      </w:pPr>
      <w:r w:rsidRPr="002D0CC2">
        <w:t xml:space="preserve">Warren, M., Hill, J., Asher, T. &amp; Fox, R. (2001). Rapid responses of British butterflies to opposing forces of climate and habitat change. </w:t>
      </w:r>
      <w:r w:rsidRPr="002D0CC2">
        <w:rPr>
          <w:i/>
          <w:iCs/>
        </w:rPr>
        <w:t>Nature</w:t>
      </w:r>
      <w:r w:rsidRPr="002D0CC2">
        <w:t>, 414, 65–69.</w:t>
      </w:r>
    </w:p>
    <w:p w14:paraId="77E4F31C" w14:textId="77777777" w:rsidR="0067520E" w:rsidRPr="002D0CC2" w:rsidRDefault="0067520E" w:rsidP="001A0286">
      <w:pPr>
        <w:pStyle w:val="Reference"/>
      </w:pPr>
      <w:r w:rsidRPr="002D0CC2">
        <w:t xml:space="preserve">Watts, K., Eycott, A.E., Handley, P., Ray, D., Humphrey, J.W. &amp; Quine, C.P. (2010). Targeting and evaluating biodiversity conservation action within fragmented landscapes: an approach based on generic focal species and least-cost networks. </w:t>
      </w:r>
      <w:r w:rsidRPr="002D0CC2">
        <w:rPr>
          <w:i/>
          <w:iCs/>
        </w:rPr>
        <w:t>Landscape Ecology</w:t>
      </w:r>
      <w:r w:rsidRPr="002D0CC2">
        <w:t>, 25, 1305–1318.</w:t>
      </w:r>
    </w:p>
    <w:p w14:paraId="254F5F3A" w14:textId="77777777" w:rsidR="0067520E" w:rsidRPr="002D0CC2" w:rsidRDefault="0067520E" w:rsidP="001A0286">
      <w:pPr>
        <w:pStyle w:val="Reference"/>
      </w:pPr>
      <w:r w:rsidRPr="002D0CC2">
        <w:t xml:space="preserve">Weeks, A.R., Sgro, C.M., Young, A.G., Frankham, R., Mitchell, N.J., Miller, K. a, et al. (2011). Assessing the benefits and risks of translocations in changing environments: a genetic perspective. </w:t>
      </w:r>
      <w:r w:rsidRPr="002D0CC2">
        <w:rPr>
          <w:i/>
          <w:iCs/>
        </w:rPr>
        <w:t>Evolutionary applications</w:t>
      </w:r>
      <w:r w:rsidRPr="002D0CC2">
        <w:t>, 4, 709–725.</w:t>
      </w:r>
    </w:p>
    <w:p w14:paraId="11792003" w14:textId="3BBA6847" w:rsidR="000C7A8C" w:rsidRPr="00046A8E" w:rsidRDefault="000C7A8C">
      <w:pPr>
        <w:pStyle w:val="Reference"/>
        <w:rPr>
          <w:ins w:id="846" w:author="Pannetier, Theo" w:date="2024-06-04T20:36:00Z"/>
        </w:rPr>
        <w:pPrChange w:id="847" w:author="Pannetier, Theo" w:date="2024-06-04T20:38:00Z">
          <w:pPr>
            <w:pStyle w:val="Heading1"/>
          </w:pPr>
        </w:pPrChange>
      </w:pPr>
      <w:ins w:id="848" w:author="Pannetier, Theo" w:date="2024-06-04T20:36:00Z">
        <w:r w:rsidRPr="00046A8E">
          <w:t xml:space="preserve">Weir, B.S., and Cockerham, C. C. </w:t>
        </w:r>
      </w:ins>
      <w:ins w:id="849" w:author="Pannetier, Theo" w:date="2024-06-04T20:39:00Z">
        <w:r w:rsidR="00BB6C1A" w:rsidRPr="00046A8E">
          <w:t xml:space="preserve">(1984) </w:t>
        </w:r>
      </w:ins>
      <w:ins w:id="850" w:author="Pannetier, Theo" w:date="2024-06-04T20:36:00Z">
        <w:r w:rsidRPr="00046A8E">
          <w:rPr>
            <w:rPrChange w:id="851" w:author="Pannetier, Theo" w:date="2024-06-04T20:39:00Z">
              <w:rPr>
                <w:rFonts w:asciiTheme="minorHAnsi" w:eastAsiaTheme="minorHAnsi" w:hAnsiTheme="minorHAnsi" w:cstheme="minorBidi"/>
                <w:i/>
                <w:iCs/>
                <w:kern w:val="2"/>
                <w:szCs w:val="22"/>
              </w:rPr>
            </w:rPrChange>
          </w:rPr>
          <w:t>Estimating F-Statistics for The Analysis of Population Structure</w:t>
        </w:r>
        <w:r w:rsidRPr="00046A8E">
          <w:t xml:space="preserve">. </w:t>
        </w:r>
        <w:r w:rsidRPr="00046A8E">
          <w:rPr>
            <w:rPrChange w:id="852" w:author="Pannetier, Theo" w:date="2024-06-04T20:39:00Z">
              <w:rPr>
                <w:rFonts w:asciiTheme="minorHAnsi" w:eastAsiaTheme="minorHAnsi" w:hAnsiTheme="minorHAnsi" w:cstheme="minorBidi"/>
                <w:kern w:val="2"/>
                <w:szCs w:val="22"/>
              </w:rPr>
            </w:rPrChange>
          </w:rPr>
          <w:t>Evolution</w:t>
        </w:r>
        <w:r w:rsidRPr="00046A8E">
          <w:t xml:space="preserve">. 38(6). pp. 1358-1370. </w:t>
        </w:r>
        <w:r w:rsidRPr="00046A8E">
          <w:fldChar w:fldCharType="begin"/>
        </w:r>
        <w:r>
          <w:instrText>HYPERLINK "https://doi.org/10.1111/j.1558-5646.1984.tb05657.x"</w:instrText>
        </w:r>
        <w:r w:rsidRPr="00046A8E">
          <w:fldChar w:fldCharType="separate"/>
        </w:r>
        <w:r w:rsidRPr="00046A8E">
          <w:t>https://doi.org/10.1111/j.1558-5646.1984.tb05657.x</w:t>
        </w:r>
        <w:r w:rsidRPr="00046A8E">
          <w:fldChar w:fldCharType="end"/>
        </w:r>
      </w:ins>
    </w:p>
    <w:p w14:paraId="01E3CC82" w14:textId="79D40445" w:rsidR="000C7A8C" w:rsidRPr="00046A8E" w:rsidRDefault="000C7A8C" w:rsidP="00046A8E">
      <w:pPr>
        <w:pStyle w:val="Reference"/>
        <w:rPr>
          <w:ins w:id="853" w:author="Pannetier, Theo" w:date="2024-06-04T20:36:00Z"/>
        </w:rPr>
      </w:pPr>
      <w:ins w:id="854" w:author="Pannetier, Theo" w:date="2024-06-04T20:36:00Z">
        <w:r w:rsidRPr="00046A8E">
          <w:t xml:space="preserve">Weir, B.S., and Hill, W. G. </w:t>
        </w:r>
        <w:r w:rsidR="00BB6C1A" w:rsidRPr="00046A8E">
          <w:t xml:space="preserve">(2002) </w:t>
        </w:r>
        <w:r w:rsidRPr="00046A8E">
          <w:rPr>
            <w:rPrChange w:id="855" w:author="Pannetier, Theo" w:date="2024-06-04T20:36:00Z">
              <w:rPr>
                <w:rFonts w:asciiTheme="minorHAnsi" w:eastAsiaTheme="minorHAnsi" w:hAnsiTheme="minorHAnsi" w:cstheme="minorBidi"/>
                <w:i/>
                <w:iCs/>
                <w:kern w:val="2"/>
                <w:szCs w:val="22"/>
              </w:rPr>
            </w:rPrChange>
          </w:rPr>
          <w:t>Estimating F-Statistics.</w:t>
        </w:r>
        <w:r w:rsidRPr="00BB6C1A">
          <w:t xml:space="preserve"> </w:t>
        </w:r>
        <w:r w:rsidRPr="00046A8E">
          <w:rPr>
            <w:rPrChange w:id="856" w:author="Pannetier, Theo" w:date="2024-06-04T20:36:00Z">
              <w:rPr>
                <w:rFonts w:asciiTheme="minorHAnsi" w:eastAsiaTheme="minorHAnsi" w:hAnsiTheme="minorHAnsi" w:cstheme="minorBidi"/>
                <w:kern w:val="2"/>
                <w:szCs w:val="22"/>
              </w:rPr>
            </w:rPrChange>
          </w:rPr>
          <w:t>Ann. Rev. Genet.</w:t>
        </w:r>
        <w:r w:rsidRPr="00046A8E">
          <w:t xml:space="preserve"> 2002, 36:721 – 750 </w:t>
        </w:r>
        <w:r w:rsidRPr="00046A8E">
          <w:rPr>
            <w:rPrChange w:id="857" w:author="Pannetier, Theo" w:date="2024-06-04T20:36:00Z">
              <w:rPr>
                <w:rFonts w:asciiTheme="minorHAnsi" w:eastAsiaTheme="minorHAnsi" w:hAnsiTheme="minorHAnsi" w:cstheme="minorBidi"/>
                <w:b/>
                <w:color w:val="0000FF" w:themeColor="hyperlink"/>
                <w:kern w:val="2"/>
                <w:szCs w:val="22"/>
                <w:u w:val="single"/>
              </w:rPr>
            </w:rPrChange>
          </w:rPr>
          <w:t>https://doi.org/10.1146/annurev.genet.36.050802.093940</w:t>
        </w:r>
      </w:ins>
    </w:p>
    <w:p w14:paraId="7104F6D4" w14:textId="2F2A3945" w:rsidR="0067520E" w:rsidRPr="002D0CC2" w:rsidRDefault="0067520E" w:rsidP="001A0286">
      <w:pPr>
        <w:pStyle w:val="Reference"/>
      </w:pPr>
      <w:r w:rsidRPr="002D0CC2">
        <w:t>Wiegand,</w:t>
      </w:r>
      <w:r>
        <w:t xml:space="preserve"> T., Revilla, E. &amp; Moloney, K.A</w:t>
      </w:r>
      <w:r w:rsidRPr="002D0CC2">
        <w:t xml:space="preserve">. (2005). Effects of Habitat Loss and Fragmentation on Population Dynamics. </w:t>
      </w:r>
      <w:r w:rsidRPr="00046A8E">
        <w:t>Conservation Biology</w:t>
      </w:r>
      <w:r w:rsidRPr="002D0CC2">
        <w:t>, 19, 108–121.</w:t>
      </w:r>
    </w:p>
    <w:p w14:paraId="667E1D26" w14:textId="77777777" w:rsidR="0067520E" w:rsidRPr="002D0CC2" w:rsidRDefault="0067520E" w:rsidP="001A0286">
      <w:pPr>
        <w:pStyle w:val="Reference"/>
      </w:pPr>
      <w:r w:rsidRPr="002D0CC2">
        <w:t xml:space="preserve">Willis, S.G., Hill, J.K., Thomas, C.D., Roy, D.B., Fox, R., Blakeley, D.S., et al. (2009a). Assisted colonization in a changing climate: a test-study using two U.K. butterflies. </w:t>
      </w:r>
      <w:r w:rsidRPr="00046A8E">
        <w:t>Conservation Letters</w:t>
      </w:r>
      <w:r w:rsidRPr="002D0CC2">
        <w:t>, 2, 46–52.</w:t>
      </w:r>
    </w:p>
    <w:p w14:paraId="0F3117A5" w14:textId="77777777" w:rsidR="0067520E" w:rsidRPr="002F6C60" w:rsidRDefault="0067520E" w:rsidP="001A0286">
      <w:pPr>
        <w:pStyle w:val="Reference"/>
        <w:rPr>
          <w:lang w:val="fr-FR"/>
        </w:rPr>
      </w:pPr>
      <w:r w:rsidRPr="002D0CC2">
        <w:lastRenderedPageBreak/>
        <w:t xml:space="preserve">Willis, S.G., Thomas, C.D., Hill, J.K., Collingham, Y.C., Telfer, M.G., Fox, R., et al. (2009b). Dynamic distribution modelling: predicting the present from the past. </w:t>
      </w:r>
      <w:r w:rsidRPr="002F6C60">
        <w:rPr>
          <w:lang w:val="fr-FR"/>
        </w:rPr>
        <w:t>Ecography, 32, 5–12.</w:t>
      </w:r>
    </w:p>
    <w:p w14:paraId="6964CA70" w14:textId="77777777" w:rsidR="0067520E" w:rsidRPr="002D0CC2" w:rsidRDefault="0067520E" w:rsidP="001A0286">
      <w:pPr>
        <w:pStyle w:val="Reference"/>
      </w:pPr>
      <w:r w:rsidRPr="002F6C60">
        <w:rPr>
          <w:lang w:val="fr-FR"/>
        </w:rPr>
        <w:t xml:space="preserve">Wisz, M.S., Pottier, J., Kissling, W.D., Pellissier, L., Lenoir, J., Damgaard, C.F., et al. </w:t>
      </w:r>
      <w:r w:rsidRPr="002D0CC2">
        <w:t xml:space="preserve">(2013). The role of biotic interactions in shaping distributions and realised assemblages of species: implications for species distribution modelling. </w:t>
      </w:r>
      <w:r w:rsidRPr="00046A8E">
        <w:t>Biological reviews of the Cambridge Philosophical Society</w:t>
      </w:r>
      <w:r w:rsidRPr="002D0CC2">
        <w:t>, 88, 15–30.</w:t>
      </w:r>
    </w:p>
    <w:p w14:paraId="5AB71F0D" w14:textId="77777777" w:rsidR="0067520E" w:rsidRPr="002D0CC2" w:rsidRDefault="0067520E" w:rsidP="001A0286">
      <w:pPr>
        <w:pStyle w:val="Reference"/>
      </w:pPr>
      <w:r w:rsidRPr="002D0CC2">
        <w:t xml:space="preserve">With, K.A. (1997). The application of neutral landscape models in conservation biology. </w:t>
      </w:r>
      <w:r w:rsidRPr="00046A8E">
        <w:t>Conservation Biology</w:t>
      </w:r>
      <w:r w:rsidRPr="002D0CC2">
        <w:t>, 11, 1069–1080.</w:t>
      </w:r>
    </w:p>
    <w:p w14:paraId="3E2F12EF" w14:textId="77777777" w:rsidR="0067520E" w:rsidRPr="002D0CC2" w:rsidRDefault="0067520E" w:rsidP="001A0286">
      <w:pPr>
        <w:pStyle w:val="Reference"/>
      </w:pPr>
      <w:r w:rsidRPr="002D0CC2">
        <w:t xml:space="preserve">With, K.A. &amp; King, A.W. (1999). Extinction Thresholds for Species in Fractal Landscapes. </w:t>
      </w:r>
      <w:r w:rsidRPr="00046A8E">
        <w:t>Conservation Biology</w:t>
      </w:r>
      <w:r w:rsidRPr="002D0CC2">
        <w:t>, 13, 314–326.</w:t>
      </w:r>
    </w:p>
    <w:p w14:paraId="2EF6332B" w14:textId="77777777" w:rsidR="0067520E" w:rsidRPr="002D0CC2" w:rsidRDefault="0067520E" w:rsidP="001A0286">
      <w:pPr>
        <w:pStyle w:val="Reference"/>
      </w:pPr>
      <w:r w:rsidRPr="002D0CC2">
        <w:t xml:space="preserve">Zheng, C., Ovaskainen, O. &amp; Hanski, I. (2009a). Modelling single nucleotide effects in phosphoglucose isomerase on dispersal in the Glanville fritillary butterfly: coupling of ecological and evolutionary dynamics. </w:t>
      </w:r>
      <w:r w:rsidRPr="00046A8E">
        <w:t xml:space="preserve">Philosophical Transactions of the Royal Society of London. Series B, </w:t>
      </w:r>
      <w:r w:rsidRPr="002D0CC2">
        <w:t>364, 1519–32.</w:t>
      </w:r>
    </w:p>
    <w:p w14:paraId="3615B204" w14:textId="77777777" w:rsidR="0067520E" w:rsidRPr="002D0CC2" w:rsidRDefault="0067520E" w:rsidP="001A0286">
      <w:pPr>
        <w:pStyle w:val="Reference"/>
      </w:pPr>
      <w:r w:rsidRPr="002D0CC2">
        <w:t xml:space="preserve">Zheng, C., Pennanen, J. &amp; Ovaskainen, O. (2009b). Modelling dispersal with diffusion and habitat selection: Analytical results for highly fragmented landscapes. </w:t>
      </w:r>
      <w:r w:rsidRPr="00046A8E">
        <w:t>Ecological Modelling</w:t>
      </w:r>
      <w:r w:rsidRPr="002D0CC2">
        <w:t>, 220, 1495–1505.</w:t>
      </w:r>
    </w:p>
    <w:p w14:paraId="795B2289" w14:textId="77777777" w:rsidR="0067520E" w:rsidRPr="002D0CC2" w:rsidRDefault="0067520E" w:rsidP="001A0286">
      <w:pPr>
        <w:pStyle w:val="Reference"/>
      </w:pPr>
      <w:r w:rsidRPr="002D0CC2">
        <w:t xml:space="preserve">Zollner, P. &amp; Lima, S. (1999). Search strategies for landscape-level interpatch movements. </w:t>
      </w:r>
      <w:r w:rsidRPr="00046A8E">
        <w:t>Ecology</w:t>
      </w:r>
      <w:r w:rsidRPr="002D0CC2">
        <w:t>, 80, 1019–1030.</w:t>
      </w:r>
    </w:p>
    <w:p w14:paraId="3848CEDE" w14:textId="77777777" w:rsidR="0067520E" w:rsidRPr="002D0CC2" w:rsidRDefault="0067520E" w:rsidP="001A0286">
      <w:pPr>
        <w:pStyle w:val="Reference"/>
      </w:pPr>
      <w:r w:rsidRPr="002D0CC2">
        <w:t xml:space="preserve">Zollner, P.A. &amp; Lima, S.L. (1997). Landscape-level perceptual abilities in white-footed mice: perceptual range and the detection of forested habitat. </w:t>
      </w:r>
      <w:r w:rsidRPr="00046A8E">
        <w:t>Oikos</w:t>
      </w:r>
      <w:r w:rsidRPr="002D0CC2">
        <w:t>, 80, 51–60.</w:t>
      </w:r>
    </w:p>
    <w:p w14:paraId="5C34E01B" w14:textId="77777777" w:rsidR="0067520E" w:rsidRPr="002D0CC2" w:rsidRDefault="0067520E" w:rsidP="001A0286">
      <w:pPr>
        <w:pStyle w:val="Reference"/>
      </w:pPr>
      <w:r w:rsidRPr="002D0CC2">
        <w:t xml:space="preserve">Zollner, P.A. &amp; Lima, S.L. (2005). Behavioral tradeoffs when dispersing across a patchy landscape. </w:t>
      </w:r>
      <w:r w:rsidRPr="00046A8E">
        <w:t>Oikos</w:t>
      </w:r>
      <w:r w:rsidRPr="002D0CC2">
        <w:t>, 108, 219–230.</w:t>
      </w:r>
    </w:p>
    <w:p w14:paraId="73865441" w14:textId="77777777" w:rsidR="0067520E" w:rsidRPr="002D0CC2" w:rsidRDefault="0067520E" w:rsidP="001A0286">
      <w:pPr>
        <w:pStyle w:val="Reference"/>
      </w:pPr>
      <w:r w:rsidRPr="002D0CC2">
        <w:t xml:space="preserve">Zurell, D., Grimm, V., Rossmanith, E., Zbinden, N., Zimmermann, N.E. &amp; Schröder, B. (2012). Uncertainty in predictions of range dynamics: black grouse climbing the Swiss Alps. </w:t>
      </w:r>
      <w:r w:rsidRPr="00046A8E">
        <w:t>Ecography</w:t>
      </w:r>
      <w:r w:rsidRPr="002D0CC2">
        <w:t>, 35, 590–603.</w:t>
      </w:r>
    </w:p>
    <w:p w14:paraId="035B49C3" w14:textId="77777777" w:rsidR="0067520E" w:rsidRPr="002D0CC2" w:rsidRDefault="0067520E" w:rsidP="001A0286">
      <w:pPr>
        <w:pStyle w:val="Reference"/>
      </w:pPr>
      <w:r w:rsidRPr="002D0CC2">
        <w:t xml:space="preserve">Zurell, D., Jeltsch, F., Dormann, C.F. &amp; Schröder, B. (2009). Static species distribution models in dynamically changing systems: how good can predictions really be? </w:t>
      </w:r>
      <w:r w:rsidRPr="00046A8E">
        <w:t>Ecography</w:t>
      </w:r>
      <w:r w:rsidRPr="002D0CC2">
        <w:t>, 32, 733–744.</w:t>
      </w:r>
    </w:p>
    <w:p w14:paraId="602972F6" w14:textId="77777777" w:rsidR="0067520E" w:rsidRPr="00D123FB" w:rsidRDefault="0067520E" w:rsidP="001A0286">
      <w:r w:rsidRPr="00D123FB">
        <w:fldChar w:fldCharType="end"/>
      </w:r>
    </w:p>
    <w:sectPr w:rsidR="0067520E" w:rsidRPr="00D123FB" w:rsidSect="000E5FD2">
      <w:headerReference w:type="first" r:id="rId105"/>
      <w:footerReference w:type="first" r:id="rId106"/>
      <w:pgSz w:w="11906" w:h="16838" w:code="9"/>
      <w:pgMar w:top="1440" w:right="1440" w:bottom="1440" w:left="1440" w:header="706" w:footer="706"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1" w:author="Palmer, Steve" w:date="2016-04-20T17:07:00Z" w:initials="PS">
    <w:p w14:paraId="2F2B9B86" w14:textId="77777777" w:rsidR="00D97DB2" w:rsidRDefault="00D97DB2" w:rsidP="00F21E9B">
      <w:pPr>
        <w:rPr>
          <w:szCs w:val="24"/>
        </w:rPr>
      </w:pPr>
      <w:r>
        <w:rPr>
          <w:rStyle w:val="CommentReference"/>
        </w:rPr>
        <w:annotationRef/>
      </w:r>
      <w:r w:rsidRPr="00F21E9B">
        <w:rPr>
          <w:b/>
          <w:szCs w:val="24"/>
        </w:rPr>
        <w:t xml:space="preserve">THESE IDEAS NEED TO BE TESTED. </w:t>
      </w:r>
      <w:r w:rsidRPr="00F21E9B">
        <w:rPr>
          <w:szCs w:val="24"/>
        </w:rPr>
        <w:t>COMPLICATED – Patch holds a vector of Cells, but also Cell hold a pointer to Patch; both of these would need to be updated whenever there is a change to a patch. If patches are fixed in space, then they could still be dynamic in time, as patch carrying capacity depends on attributes of cells within it. ‘New’ patch can be created at year 0 but all cells have K = 0 until some time, when K increases and patch becomes suitable – PROBLEM for SMS, it is still a patch, and therefore need to ensure that SMS attributes are not changed if patch has K = 0. Destroyed patch drops to K = 0 when all cells have K = 0 (NB need to call extirpation or dispersal function). To split a patch, set up 2 (or more) adjacent patches – PROBLEM would be that patches remain adjacent, even if cells along their common edge become unsuitable, and hence immigrant would recruit whilst still on what should be a matrix cell having potentially high mortality risk.</w:t>
      </w:r>
    </w:p>
    <w:p w14:paraId="36FA2265" w14:textId="77777777" w:rsidR="00D97DB2" w:rsidRDefault="00D97DB2" w:rsidP="00F21E9B">
      <w:pPr>
        <w:rPr>
          <w:szCs w:val="24"/>
        </w:rPr>
      </w:pPr>
    </w:p>
    <w:p w14:paraId="350657CE" w14:textId="77777777" w:rsidR="00D97DB2" w:rsidRDefault="00D97DB2" w:rsidP="00F21E9B">
      <w:pPr>
        <w:rPr>
          <w:szCs w:val="24"/>
        </w:rPr>
      </w:pPr>
      <w:r w:rsidRPr="00F21E9B">
        <w:rPr>
          <w:szCs w:val="24"/>
        </w:rPr>
        <w:t xml:space="preserve">JUSTIN 21/3/16 – Patches are static. SMS/CRW disperser needs to check K of patch </w:t>
      </w:r>
      <w:r w:rsidRPr="00F21E9B">
        <w:rPr>
          <w:szCs w:val="24"/>
          <w:u w:val="single"/>
        </w:rPr>
        <w:t>and</w:t>
      </w:r>
      <w:r w:rsidRPr="00F21E9B">
        <w:rPr>
          <w:szCs w:val="24"/>
        </w:rPr>
        <w:t xml:space="preserve"> cell, and may settle only if </w:t>
      </w:r>
      <w:r w:rsidRPr="00F21E9B">
        <w:rPr>
          <w:szCs w:val="24"/>
          <w:u w:val="single"/>
        </w:rPr>
        <w:t>both</w:t>
      </w:r>
      <w:r w:rsidRPr="00F21E9B">
        <w:rPr>
          <w:szCs w:val="24"/>
        </w:rPr>
        <w:t xml:space="preserve"> are &gt;0.</w:t>
      </w:r>
    </w:p>
    <w:p w14:paraId="4F634EE1" w14:textId="77777777" w:rsidR="00D97DB2" w:rsidRPr="00F21E9B" w:rsidRDefault="00D97DB2" w:rsidP="00F21E9B">
      <w:pPr>
        <w:rPr>
          <w:szCs w:val="24"/>
        </w:rPr>
      </w:pPr>
    </w:p>
    <w:p w14:paraId="2FD5EDCC" w14:textId="77777777" w:rsidR="00D97DB2" w:rsidRPr="00BC476F" w:rsidRDefault="00D97DB2" w:rsidP="00F21E9B">
      <w:pPr>
        <w:rPr>
          <w:szCs w:val="24"/>
        </w:rPr>
      </w:pPr>
      <w:r w:rsidRPr="00F21E9B">
        <w:rPr>
          <w:szCs w:val="24"/>
        </w:rPr>
        <w:t>ALSO need to allow for COST MAP to be dynamic, e.g. for imposition of a barrier on a landscape defined by a quality index.</w:t>
      </w:r>
      <w:r>
        <w:rPr>
          <w:szCs w:val="24"/>
        </w:rPr>
        <w:t xml:space="preserve"> NOT YET IMPLEMENTED</w:t>
      </w:r>
    </w:p>
    <w:p w14:paraId="3D107FB4" w14:textId="77777777" w:rsidR="00D97DB2" w:rsidRDefault="00D97DB2">
      <w:pPr>
        <w:pStyle w:val="CommentText"/>
      </w:pPr>
    </w:p>
  </w:comment>
  <w:comment w:id="52" w:author="Palmer, Steve [2]" w:date="2020-07-15T09:05:00Z" w:initials="PS">
    <w:p w14:paraId="6CE58173" w14:textId="2F93D1B8" w:rsidR="00D97DB2" w:rsidRDefault="00D97DB2">
      <w:pPr>
        <w:pStyle w:val="CommentText"/>
      </w:pPr>
      <w:r>
        <w:rPr>
          <w:rStyle w:val="CommentReference"/>
        </w:rPr>
        <w:annotationRef/>
      </w:r>
      <w:r>
        <w:t>Dynamic SMS cost map implemented July 2020 in the batch version only. It cannot be implemented in the current format of the GUI version, as the dispersal transfer model is not known at the time the dynamic landscape data are input.</w:t>
      </w:r>
    </w:p>
  </w:comment>
  <w:comment w:id="511" w:author="Palmer, Steve" w:date="2016-06-16T14:46:00Z" w:initials="PS">
    <w:p w14:paraId="047C6C35" w14:textId="25452562" w:rsidR="00D97DB2" w:rsidRDefault="00D97DB2">
      <w:pPr>
        <w:pStyle w:val="CommentText"/>
      </w:pPr>
      <w:r>
        <w:rPr>
          <w:rStyle w:val="CommentReference"/>
        </w:rPr>
        <w:annotationRef/>
      </w:r>
      <w:r>
        <w:t xml:space="preserve">… </w:t>
      </w:r>
      <w:r>
        <w:rPr>
          <w:rFonts w:eastAsiaTheme="minorEastAsia" w:cs="Times New Roman"/>
          <w:szCs w:val="24"/>
          <w:lang w:val="en-GB"/>
        </w:rPr>
        <w:t xml:space="preserve">and can be used to represent </w:t>
      </w:r>
      <w:r w:rsidRPr="00C65543">
        <w:rPr>
          <w:rFonts w:eastAsiaTheme="minorEastAsia" w:cs="Times New Roman"/>
          <w:szCs w:val="24"/>
          <w:lang w:val="en-GB"/>
        </w:rPr>
        <w:t>WHAT</w:t>
      </w:r>
      <w:r>
        <w:rPr>
          <w:rFonts w:eastAsiaTheme="minorEastAsia" w:cs="Times New Roman"/>
          <w:szCs w:val="24"/>
          <w:lang w:val="en-GB"/>
        </w:rPr>
        <w:t>?</w:t>
      </w:r>
    </w:p>
  </w:comment>
  <w:comment w:id="512" w:author="Bocedi, Greta" w:date="2020-10-09T16:42:00Z" w:initials="BG">
    <w:p w14:paraId="2BE50698" w14:textId="181E29F4" w:rsidR="00D97DB2" w:rsidRDefault="00D97DB2">
      <w:pPr>
        <w:pStyle w:val="CommentText"/>
      </w:pPr>
      <w:r>
        <w:rPr>
          <w:rStyle w:val="CommentReference"/>
        </w:rPr>
        <w:annotationRef/>
      </w:r>
      <w:r>
        <w:t>They just represent neutral loci – I think it’s fine.</w:t>
      </w:r>
    </w:p>
  </w:comment>
  <w:comment w:id="513" w:author="Bocedi, Greta" w:date="2020-10-09T16:44:00Z" w:initials="BG">
    <w:p w14:paraId="65EAE8C0" w14:textId="5EE978AC" w:rsidR="00D97DB2" w:rsidRDefault="00D97DB2">
      <w:pPr>
        <w:pStyle w:val="CommentText"/>
      </w:pPr>
      <w:r>
        <w:rPr>
          <w:rStyle w:val="CommentReference"/>
        </w:rPr>
        <w:annotationRef/>
      </w:r>
      <w:r>
        <w:t>I think this is a bit confusing because parents don’t necessarily have the same genotype. I have made a suggestion that possibly is simpler/..</w:t>
      </w:r>
    </w:p>
  </w:comment>
  <w:comment w:id="518" w:author="Bocedi, Greta" w:date="2020-10-09T16:56:00Z" w:initials="BG">
    <w:p w14:paraId="3FE191A5" w14:textId="3261783D" w:rsidR="00D97DB2" w:rsidRDefault="00D97DB2">
      <w:pPr>
        <w:pStyle w:val="CommentText"/>
      </w:pPr>
      <w:r>
        <w:rPr>
          <w:rStyle w:val="CommentReference"/>
        </w:rPr>
        <w:annotationRef/>
      </w:r>
      <w:r>
        <w:t xml:space="preserve">What is the rational behind this? I would delete this as it doesn’t really represent a genetic process  </w:t>
      </w:r>
    </w:p>
  </w:comment>
  <w:comment w:id="519" w:author="Palmer, Steve [2]" w:date="2020-10-13T16:01:00Z" w:initials="PS">
    <w:p w14:paraId="0B48BEA7" w14:textId="5A079761" w:rsidR="00D97DB2" w:rsidRDefault="00D97DB2">
      <w:pPr>
        <w:pStyle w:val="CommentText"/>
      </w:pPr>
      <w:r>
        <w:rPr>
          <w:rStyle w:val="CommentReference"/>
        </w:rPr>
        <w:annotationRef/>
      </w:r>
      <w:r>
        <w:t>There is no mechanism to stop it!</w:t>
      </w:r>
    </w:p>
  </w:comment>
  <w:comment w:id="520" w:author="Palmer, Steve" w:date="2016-06-16T14:48:00Z" w:initials="PS">
    <w:p w14:paraId="14E152FD" w14:textId="19C33497" w:rsidR="00D97DB2" w:rsidRDefault="00D97DB2">
      <w:pPr>
        <w:pStyle w:val="CommentText"/>
      </w:pPr>
      <w:r>
        <w:rPr>
          <w:rStyle w:val="CommentReference"/>
        </w:rPr>
        <w:annotationRef/>
      </w:r>
      <w:r w:rsidRPr="00CA4552">
        <w:rPr>
          <w:rFonts w:eastAsiaTheme="minorEastAsia" w:cs="Times New Roman"/>
          <w:b/>
          <w:szCs w:val="24"/>
          <w:lang w:val="en-GB"/>
        </w:rPr>
        <w:t>Would we wish to do so?</w:t>
      </w:r>
      <w:r w:rsidRPr="00CA4552">
        <w:rPr>
          <w:rFonts w:eastAsiaTheme="minorEastAsia" w:cs="Times New Roman"/>
          <w:szCs w:val="24"/>
          <w:lang w:val="en-GB"/>
        </w:rPr>
        <w:t xml:space="preserve"> It should in theory be possible if a locus can be defined as contributing positively to one trait and negatively to the other; at present, all loci act positively</w:t>
      </w:r>
      <w:r>
        <w:rPr>
          <w:rFonts w:eastAsiaTheme="minorEastAsia" w:cs="Times New Roman"/>
          <w:szCs w:val="24"/>
          <w:lang w:val="en-GB"/>
        </w:rPr>
        <w:t>.</w:t>
      </w:r>
    </w:p>
  </w:comment>
  <w:comment w:id="521" w:author="Bocedi, Greta" w:date="2020-10-09T16:58:00Z" w:initials="BG">
    <w:p w14:paraId="79A98673" w14:textId="3447109D" w:rsidR="00D97DB2" w:rsidRDefault="00D97DB2">
      <w:pPr>
        <w:pStyle w:val="CommentText"/>
      </w:pPr>
      <w:r>
        <w:rPr>
          <w:rStyle w:val="CommentReference"/>
        </w:rPr>
        <w:annotationRef/>
      </w:r>
      <w:r>
        <w:t>We would. But let’s leave it for the next version.</w:t>
      </w:r>
    </w:p>
  </w:comment>
  <w:comment w:id="527" w:author="Bocedi, Greta" w:date="2020-03-06T15:23:00Z" w:initials="BG">
    <w:p w14:paraId="3D51473B" w14:textId="28F4CFDC" w:rsidR="00D97DB2" w:rsidRDefault="00D97DB2">
      <w:pPr>
        <w:pStyle w:val="CommentText"/>
      </w:pPr>
      <w:r>
        <w:rPr>
          <w:rStyle w:val="CommentReference"/>
        </w:rPr>
        <w:annotationRef/>
      </w:r>
      <w:r>
        <w:t>Need to highlight that and maybe make it consistent between versions!!!!!!!!!!</w:t>
      </w:r>
    </w:p>
  </w:comment>
  <w:comment w:id="528" w:author="Palmer, Steve [2]" w:date="2020-09-22T13:16:00Z" w:initials="PS">
    <w:p w14:paraId="30D136B2" w14:textId="7B2621A7" w:rsidR="00D97DB2" w:rsidRDefault="00D97DB2">
      <w:pPr>
        <w:pStyle w:val="CommentText"/>
      </w:pPr>
      <w:r>
        <w:rPr>
          <w:rStyle w:val="CommentReference"/>
        </w:rPr>
        <w:annotationRef/>
      </w:r>
      <w:r>
        <w:t xml:space="preserve">Codes are </w:t>
      </w:r>
      <w:r w:rsidRPr="00240365">
        <w:rPr>
          <w:u w:val="single"/>
        </w:rPr>
        <w:t>not</w:t>
      </w:r>
      <w:r>
        <w:t xml:space="preserve"> required to be sequential for the GUI, and there is no reason why they should be. Indeed, our tutorial example 2 uses habitat codes based on SMS costs. Often a user will start with a habitat map derived from one that is already available elsewhere, which is unlikely to use sequential integers, and may try several alternatives (including combining or splitting habitat classes) before settling on the best one. Only at that point, and if wishing to use the batch mode, would it be necessary to convert to sequential codes.</w:t>
      </w:r>
    </w:p>
  </w:comment>
  <w:comment w:id="648" w:author="Bocedi, Greta" w:date="2020-03-06T11:20:00Z" w:initials="BG">
    <w:p w14:paraId="6A9BDE6B" w14:textId="4CDDF29D" w:rsidR="00D97DB2" w:rsidRDefault="00D97DB2">
      <w:pPr>
        <w:pStyle w:val="CommentText"/>
      </w:pPr>
      <w:r>
        <w:rPr>
          <w:rStyle w:val="CommentReference"/>
        </w:rPr>
        <w:annotationRef/>
      </w:r>
      <w:r>
        <w:t>Same as Sim number???</w:t>
      </w:r>
    </w:p>
  </w:comment>
  <w:comment w:id="649" w:author="Palmer, Steve [2]" w:date="2020-08-13T11:59:00Z" w:initials="PS">
    <w:p w14:paraId="6DF5FC28" w14:textId="4401B07B" w:rsidR="00D97DB2" w:rsidRDefault="00D97DB2">
      <w:pPr>
        <w:pStyle w:val="CommentText"/>
      </w:pPr>
      <w:r>
        <w:rPr>
          <w:rStyle w:val="CommentReference"/>
        </w:rPr>
        <w:annotationRef/>
      </w:r>
      <w:r>
        <w:t>NO</w:t>
      </w:r>
    </w:p>
  </w:comment>
  <w:comment w:id="683" w:author="Pannetier, Theo" w:date="2024-06-07T16:38:00Z" w:initials="TP">
    <w:p w14:paraId="6575220C" w14:textId="77777777" w:rsidR="00DE723C" w:rsidRDefault="00DE723C" w:rsidP="00DE723C">
      <w:pPr>
        <w:pStyle w:val="CommentText"/>
        <w:jc w:val="left"/>
      </w:pPr>
      <w:r>
        <w:rPr>
          <w:rStyle w:val="CommentReference"/>
        </w:rPr>
        <w:annotationRef/>
      </w:r>
      <w:r>
        <w:t>Refs? Couldn’t find anywhere, the only mention is “similar to hierfstat” but hierfstat does not doc the calculation either</w:t>
      </w:r>
    </w:p>
  </w:comment>
  <w:comment w:id="684" w:author="Pannetier, Theo" w:date="2024-06-07T16:39:00Z" w:initials="TP">
    <w:p w14:paraId="54CC92EB" w14:textId="77777777" w:rsidR="00DE723C" w:rsidRDefault="00DE723C" w:rsidP="00DE723C">
      <w:pPr>
        <w:pStyle w:val="CommentText"/>
        <w:jc w:val="left"/>
      </w:pPr>
      <w:r>
        <w:rPr>
          <w:rStyle w:val="CommentReference"/>
        </w:rPr>
        <w:annotationRef/>
      </w:r>
      <w:r>
        <w:t>What do G, S, I stand for here?</w:t>
      </w:r>
    </w:p>
  </w:comment>
  <w:comment w:id="685" w:author="Pannetier, Theo" w:date="2024-06-07T16:40:00Z" w:initials="TP">
    <w:p w14:paraId="34DD4CA5" w14:textId="77777777" w:rsidR="00DE723C" w:rsidRDefault="00DE723C" w:rsidP="00DE723C">
      <w:pPr>
        <w:pStyle w:val="CommentText"/>
        <w:jc w:val="left"/>
      </w:pPr>
      <w:r>
        <w:rPr>
          <w:rStyle w:val="CommentReference"/>
        </w:rPr>
        <w:annotationRef/>
      </w:r>
      <w:r>
        <w:t>Absolutely not sure the equation is correct; I couldn’t transform these into the formulas of the previous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D107FB4" w15:done="0"/>
  <w15:commentEx w15:paraId="6CE58173" w15:paraIdParent="3D107FB4" w15:done="0"/>
  <w15:commentEx w15:paraId="047C6C35" w15:done="0"/>
  <w15:commentEx w15:paraId="2BE50698" w15:paraIdParent="047C6C35" w15:done="0"/>
  <w15:commentEx w15:paraId="65EAE8C0" w15:done="0"/>
  <w15:commentEx w15:paraId="3FE191A5" w15:done="0"/>
  <w15:commentEx w15:paraId="0B48BEA7" w15:paraIdParent="3FE191A5" w15:done="0"/>
  <w15:commentEx w15:paraId="14E152FD" w15:done="0"/>
  <w15:commentEx w15:paraId="79A98673" w15:paraIdParent="14E152FD" w15:done="0"/>
  <w15:commentEx w15:paraId="3D51473B" w15:done="0"/>
  <w15:commentEx w15:paraId="30D136B2" w15:paraIdParent="3D51473B" w15:done="0"/>
  <w15:commentEx w15:paraId="6A9BDE6B" w15:done="0"/>
  <w15:commentEx w15:paraId="6DF5FC28" w15:paraIdParent="6A9BDE6B" w15:done="0"/>
  <w15:commentEx w15:paraId="6575220C" w15:done="0"/>
  <w15:commentEx w15:paraId="54CC92EB" w15:done="0"/>
  <w15:commentEx w15:paraId="34DD4C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331315C" w16cex:dateUtc="2024-06-07T15:38:00Z"/>
  <w16cex:commentExtensible w16cex:durableId="0DC8E859" w16cex:dateUtc="2024-06-07T15:39:00Z"/>
  <w16cex:commentExtensible w16cex:durableId="4D96DD85" w16cex:dateUtc="2024-06-07T15: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D107FB4" w16cid:durableId="220CAD5B"/>
  <w16cid:commentId w16cid:paraId="6CE58173" w16cid:durableId="22B9456E"/>
  <w16cid:commentId w16cid:paraId="047C6C35" w16cid:durableId="220CAD5E"/>
  <w16cid:commentId w16cid:paraId="2BE50698" w16cid:durableId="232B1160"/>
  <w16cid:commentId w16cid:paraId="65EAE8C0" w16cid:durableId="232B11F9"/>
  <w16cid:commentId w16cid:paraId="3FE191A5" w16cid:durableId="232B14CC"/>
  <w16cid:commentId w16cid:paraId="0B48BEA7" w16cid:durableId="23304DCB"/>
  <w16cid:commentId w16cid:paraId="14E152FD" w16cid:durableId="220CAD5F"/>
  <w16cid:commentId w16cid:paraId="79A98673" w16cid:durableId="232B1541"/>
  <w16cid:commentId w16cid:paraId="3D51473B" w16cid:durableId="220CE960"/>
  <w16cid:commentId w16cid:paraId="30D136B2" w16cid:durableId="231477CA"/>
  <w16cid:commentId w16cid:paraId="6A9BDE6B" w16cid:durableId="220CB091"/>
  <w16cid:commentId w16cid:paraId="6DF5FC28" w16cid:durableId="22DFA988"/>
  <w16cid:commentId w16cid:paraId="6575220C" w16cid:durableId="3331315C"/>
  <w16cid:commentId w16cid:paraId="54CC92EB" w16cid:durableId="0DC8E859"/>
  <w16cid:commentId w16cid:paraId="34DD4CA5" w16cid:durableId="4D96DD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9D313B" w14:textId="77777777" w:rsidR="00992F48" w:rsidRDefault="00992F48" w:rsidP="00185BD6">
      <w:pPr>
        <w:spacing w:after="0"/>
      </w:pPr>
      <w:r>
        <w:separator/>
      </w:r>
    </w:p>
  </w:endnote>
  <w:endnote w:type="continuationSeparator" w:id="0">
    <w:p w14:paraId="5C0A7BC1" w14:textId="77777777" w:rsidR="00992F48" w:rsidRDefault="00992F48" w:rsidP="00185B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91DE68" w14:textId="77777777" w:rsidR="00D97DB2" w:rsidRDefault="00D97DB2" w:rsidP="007C7CB1">
    <w:pPr>
      <w:pStyle w:val="Footer"/>
      <w:spacing w:after="0" w:line="240" w:lineRule="auto"/>
    </w:pPr>
  </w:p>
  <w:p w14:paraId="6B0DE417" w14:textId="77777777" w:rsidR="00D97DB2" w:rsidRPr="004930E9" w:rsidRDefault="00D97DB2" w:rsidP="007C7CB1">
    <w:pPr>
      <w:pStyle w:val="Footer"/>
      <w:spacing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D97DB2" w14:paraId="6DE1417D" w14:textId="77777777" w:rsidTr="00C57BF9">
      <w:tc>
        <w:tcPr>
          <w:tcW w:w="4500" w:type="pct"/>
          <w:tcBorders>
            <w:top w:val="single" w:sz="8" w:space="0" w:color="auto"/>
          </w:tcBorders>
        </w:tcPr>
        <w:p w14:paraId="4AAB800F" w14:textId="77777777" w:rsidR="00D97DB2" w:rsidRPr="004930E9" w:rsidRDefault="00D97DB2" w:rsidP="00C57BF9">
          <w:pPr>
            <w:pStyle w:val="Footer"/>
            <w:jc w:val="right"/>
          </w:pPr>
        </w:p>
      </w:tc>
      <w:tc>
        <w:tcPr>
          <w:tcW w:w="500" w:type="pct"/>
          <w:tcBorders>
            <w:top w:val="single" w:sz="8" w:space="0" w:color="auto"/>
          </w:tcBorders>
          <w:shd w:val="clear" w:color="auto" w:fill="8DB3E2" w:themeFill="text2" w:themeFillTint="66"/>
        </w:tcPr>
        <w:p w14:paraId="305CA98D" w14:textId="77777777" w:rsidR="00D97DB2" w:rsidRPr="004930E9" w:rsidRDefault="00D97DB2" w:rsidP="00C57BF9">
          <w:pPr>
            <w:pStyle w:val="Header"/>
            <w:jc w:val="right"/>
            <w:rPr>
              <w:color w:val="000000" w:themeColor="text1"/>
            </w:rPr>
          </w:pPr>
        </w:p>
      </w:tc>
    </w:tr>
  </w:tbl>
  <w:p w14:paraId="759A4C3F" w14:textId="77777777" w:rsidR="00D97DB2" w:rsidRDefault="00D97DB2" w:rsidP="00C57B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368900" w14:textId="77777777" w:rsidR="00D97DB2" w:rsidRDefault="00D97DB2" w:rsidP="007C7CB1">
    <w:pPr>
      <w:pStyle w:val="Footer"/>
      <w:tabs>
        <w:tab w:val="left" w:pos="2041"/>
      </w:tabs>
      <w:spacing w:after="0" w:line="240" w:lineRule="auto"/>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926"/>
      <w:gridCol w:w="8330"/>
    </w:tblGrid>
    <w:tr w:rsidR="00D97DB2" w14:paraId="7883C345" w14:textId="77777777" w:rsidTr="00C57BF9">
      <w:tc>
        <w:tcPr>
          <w:tcW w:w="500" w:type="pct"/>
          <w:shd w:val="clear" w:color="auto" w:fill="8DB3E2" w:themeFill="text2" w:themeFillTint="66"/>
        </w:tcPr>
        <w:p w14:paraId="06520C4A" w14:textId="77777777" w:rsidR="00D97DB2" w:rsidRPr="000824D2" w:rsidRDefault="00D97DB2" w:rsidP="00AD57C0">
          <w:pPr>
            <w:pStyle w:val="Footer"/>
            <w:spacing w:after="0" w:line="240" w:lineRule="auto"/>
            <w:jc w:val="right"/>
            <w:rPr>
              <w:b/>
            </w:rPr>
          </w:pPr>
          <w:r>
            <w:fldChar w:fldCharType="begin"/>
          </w:r>
          <w:r>
            <w:instrText xml:space="preserve"> PAGE   \* MERGEFORMAT </w:instrText>
          </w:r>
          <w:r>
            <w:fldChar w:fldCharType="separate"/>
          </w:r>
          <w:r>
            <w:rPr>
              <w:noProof/>
            </w:rPr>
            <w:t>14</w:t>
          </w:r>
          <w:r>
            <w:rPr>
              <w:noProof/>
            </w:rPr>
            <w:fldChar w:fldCharType="end"/>
          </w:r>
        </w:p>
      </w:tc>
      <w:tc>
        <w:tcPr>
          <w:tcW w:w="4500" w:type="pct"/>
        </w:tcPr>
        <w:p w14:paraId="14AE29BC" w14:textId="77777777" w:rsidR="00D97DB2" w:rsidRDefault="00D97DB2" w:rsidP="00AD57C0">
          <w:pPr>
            <w:pStyle w:val="Footer"/>
            <w:spacing w:after="0" w:line="240" w:lineRule="auto"/>
          </w:pPr>
        </w:p>
      </w:tc>
    </w:tr>
  </w:tbl>
  <w:p w14:paraId="71E7342F" w14:textId="77777777" w:rsidR="00D97DB2" w:rsidRPr="004930E9" w:rsidRDefault="00D97DB2" w:rsidP="00AD57C0">
    <w:pPr>
      <w:pStyle w:val="Footer"/>
      <w:spacing w:after="0"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8329"/>
      <w:gridCol w:w="927"/>
    </w:tblGrid>
    <w:tr w:rsidR="00D97DB2" w14:paraId="0550587B" w14:textId="77777777" w:rsidTr="00C57BF9">
      <w:tc>
        <w:tcPr>
          <w:tcW w:w="4500" w:type="pct"/>
        </w:tcPr>
        <w:p w14:paraId="57BC3F3A" w14:textId="77777777" w:rsidR="00D97DB2" w:rsidRPr="004930E9" w:rsidRDefault="00D97DB2" w:rsidP="007C7CB1">
          <w:pPr>
            <w:pStyle w:val="Footer"/>
            <w:spacing w:after="0" w:line="240" w:lineRule="auto"/>
            <w:jc w:val="right"/>
          </w:pPr>
        </w:p>
      </w:tc>
      <w:tc>
        <w:tcPr>
          <w:tcW w:w="500" w:type="pct"/>
          <w:shd w:val="clear" w:color="auto" w:fill="8DB3E2" w:themeFill="text2" w:themeFillTint="66"/>
        </w:tcPr>
        <w:p w14:paraId="6BD27E9E" w14:textId="77777777" w:rsidR="00D97DB2" w:rsidRPr="004930E9" w:rsidRDefault="00D97DB2" w:rsidP="007C7CB1">
          <w:pPr>
            <w:pStyle w:val="Header"/>
            <w:tabs>
              <w:tab w:val="right" w:pos="696"/>
            </w:tabs>
            <w:spacing w:line="240" w:lineRule="auto"/>
            <w:rPr>
              <w:color w:val="000000" w:themeColor="text1"/>
            </w:rPr>
          </w:pPr>
          <w:r>
            <w:rPr>
              <w:color w:val="000000" w:themeColor="text1"/>
            </w:rPr>
            <w:tab/>
          </w:r>
          <w:r w:rsidRPr="004930E9">
            <w:rPr>
              <w:color w:val="000000" w:themeColor="text1"/>
            </w:rPr>
            <w:fldChar w:fldCharType="begin"/>
          </w:r>
          <w:r w:rsidRPr="000824D2">
            <w:rPr>
              <w:color w:val="000000" w:themeColor="text1"/>
            </w:rPr>
            <w:instrText xml:space="preserve"> PAGE   \* MERGEFORMAT </w:instrText>
          </w:r>
          <w:r w:rsidRPr="004930E9">
            <w:rPr>
              <w:color w:val="000000" w:themeColor="text1"/>
            </w:rPr>
            <w:fldChar w:fldCharType="separate"/>
          </w:r>
          <w:r>
            <w:rPr>
              <w:noProof/>
              <w:color w:val="000000" w:themeColor="text1"/>
            </w:rPr>
            <w:t>15</w:t>
          </w:r>
          <w:r w:rsidRPr="004930E9">
            <w:rPr>
              <w:color w:val="000000" w:themeColor="text1"/>
            </w:rPr>
            <w:fldChar w:fldCharType="end"/>
          </w:r>
        </w:p>
      </w:tc>
    </w:tr>
  </w:tbl>
  <w:p w14:paraId="765F1B81" w14:textId="77777777" w:rsidR="00D97DB2" w:rsidRDefault="00D97DB2" w:rsidP="007C7CB1">
    <w:pPr>
      <w:pStyle w:val="Footer"/>
      <w:spacing w:after="0" w:line="24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E4DD0" w14:textId="77777777" w:rsidR="00D97DB2" w:rsidRDefault="00D97DB2" w:rsidP="00185B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2ABFD48" w14:textId="77777777" w:rsidR="00D97DB2" w:rsidRDefault="00D97D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E0B227" w14:textId="77777777" w:rsidR="00992F48" w:rsidRDefault="00992F48" w:rsidP="00185BD6">
      <w:pPr>
        <w:spacing w:after="0"/>
      </w:pPr>
      <w:r>
        <w:separator/>
      </w:r>
    </w:p>
  </w:footnote>
  <w:footnote w:type="continuationSeparator" w:id="0">
    <w:p w14:paraId="47A1D4E4" w14:textId="77777777" w:rsidR="00992F48" w:rsidRDefault="00992F48" w:rsidP="00185BD6">
      <w:pPr>
        <w:spacing w:after="0"/>
      </w:pPr>
      <w:r>
        <w:continuationSeparator/>
      </w:r>
    </w:p>
  </w:footnote>
  <w:footnote w:id="1">
    <w:p w14:paraId="63B5F8B8" w14:textId="77777777" w:rsidR="00D97DB2" w:rsidRPr="00BC0CA6" w:rsidRDefault="00D97DB2">
      <w:pPr>
        <w:pStyle w:val="FootnoteText"/>
      </w:pPr>
      <w:r>
        <w:rPr>
          <w:rStyle w:val="FootnoteReference"/>
        </w:rPr>
        <w:footnoteRef/>
      </w:r>
      <w:r>
        <w:t xml:space="preserve"> This differs from the implementation in v1, which used a uniform distribution; hence an initial population cannot be set up in v2.0 to have exactly the same properties as in v1, but a similar equilibrium population should arise after a period of sufficiently strong selection for one or more traits.</w:t>
      </w:r>
    </w:p>
  </w:footnote>
  <w:footnote w:id="2">
    <w:p w14:paraId="642513C1" w14:textId="77777777" w:rsidR="00D97DB2" w:rsidRDefault="00D97DB2" w:rsidP="005C0200">
      <w:pPr>
        <w:pStyle w:val="FootnoteText"/>
      </w:pPr>
      <w:r>
        <w:rPr>
          <w:rStyle w:val="FootnoteReference"/>
        </w:rPr>
        <w:footnoteRef/>
      </w:r>
      <w:r>
        <w:t xml:space="preserve"> Also known as the ‘exponential distribution’ in some statistical software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F17051" w14:textId="77777777" w:rsidR="00D97DB2" w:rsidRDefault="00D97DB2" w:rsidP="00C57BF9">
    <w:pPr>
      <w:pStyle w:val="Header"/>
      <w:pBdr>
        <w:bottom w:val="single" w:sz="8" w:space="1" w:color="auto"/>
      </w:pBdr>
      <w:rPr>
        <w:rFonts w:asciiTheme="majorHAnsi" w:eastAsiaTheme="majorEastAsia" w:hAnsiTheme="majorHAnsi" w:cstheme="majorBidi"/>
        <w:sz w:val="32"/>
        <w:szCs w:val="32"/>
      </w:rPr>
    </w:pPr>
    <w:proofErr w:type="spellStart"/>
    <w:r>
      <w:rPr>
        <w:i/>
      </w:rPr>
      <w:t>RangeShifter</w:t>
    </w:r>
    <w:proofErr w:type="spellEnd"/>
    <w:r>
      <w:rPr>
        <w:i/>
      </w:rPr>
      <w:t xml:space="preserve"> User</w:t>
    </w:r>
    <w:r w:rsidRPr="004930E9">
      <w:rPr>
        <w:i/>
      </w:rPr>
      <w:t xml:space="preserve"> Manual</w:t>
    </w:r>
  </w:p>
  <w:p w14:paraId="4F6EB129" w14:textId="77777777" w:rsidR="00D97DB2" w:rsidRDefault="00D97D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AF4D94" w14:textId="77777777" w:rsidR="00D97DB2" w:rsidRDefault="00D97DB2" w:rsidP="00C57BF9">
    <w:pPr>
      <w:pStyle w:val="Header"/>
      <w:pBdr>
        <w:bottom w:val="single" w:sz="8" w:space="1" w:color="auto"/>
      </w:pBdr>
      <w:jc w:val="right"/>
      <w:rPr>
        <w:rFonts w:asciiTheme="majorHAnsi" w:eastAsiaTheme="majorEastAsia" w:hAnsiTheme="majorHAnsi" w:cstheme="majorBidi"/>
        <w:sz w:val="32"/>
        <w:szCs w:val="32"/>
      </w:rPr>
    </w:pPr>
    <w:proofErr w:type="spellStart"/>
    <w:r>
      <w:rPr>
        <w:i/>
      </w:rPr>
      <w:t>RangeShifter</w:t>
    </w:r>
    <w:proofErr w:type="spellEnd"/>
    <w:r>
      <w:rPr>
        <w:i/>
      </w:rPr>
      <w:t xml:space="preserve"> User</w:t>
    </w:r>
    <w:r w:rsidRPr="004930E9">
      <w:rPr>
        <w:i/>
      </w:rPr>
      <w:t xml:space="preserve"> Manual</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5ACE1A" w14:textId="61872487" w:rsidR="00D97DB2" w:rsidRDefault="00D97DB2" w:rsidP="00185BD6">
    <w:pPr>
      <w:pStyle w:val="Header"/>
      <w:tabs>
        <w:tab w:val="clear" w:pos="4513"/>
        <w:tab w:val="clear" w:pos="9026"/>
        <w:tab w:val="right" w:pos="8784"/>
      </w:tabs>
    </w:pPr>
    <w:r>
      <w:rPr>
        <w:snapToGrid w:val="0"/>
      </w:rPr>
      <w:fldChar w:fldCharType="begin"/>
    </w:r>
    <w:r>
      <w:rPr>
        <w:snapToGrid w:val="0"/>
      </w:rPr>
      <w:instrText xml:space="preserve"> FILENAME \p </w:instrText>
    </w:r>
    <w:r>
      <w:rPr>
        <w:snapToGrid w:val="0"/>
      </w:rPr>
      <w:fldChar w:fldCharType="separate"/>
    </w:r>
    <w:r>
      <w:rPr>
        <w:noProof/>
        <w:snapToGrid w:val="0"/>
      </w:rPr>
      <w:t>C:\MSWord\Normal.dotm</w:t>
    </w:r>
    <w:r>
      <w:rPr>
        <w:snapToGrid w:val="0"/>
      </w:rPr>
      <w:fldChar w:fldCharType="end"/>
    </w:r>
    <w:r>
      <w:tab/>
    </w:r>
    <w:r>
      <w:rPr>
        <w:sz w:val="20"/>
      </w:rPr>
      <w:fldChar w:fldCharType="begin"/>
    </w:r>
    <w:r>
      <w:rPr>
        <w:sz w:val="20"/>
      </w:rPr>
      <w:instrText xml:space="preserve"> TIME \@ "dd/MM/yy" </w:instrText>
    </w:r>
    <w:r>
      <w:rPr>
        <w:sz w:val="20"/>
      </w:rPr>
      <w:fldChar w:fldCharType="separate"/>
    </w:r>
    <w:r w:rsidR="007D3BBD">
      <w:rPr>
        <w:noProof/>
        <w:sz w:val="20"/>
      </w:rPr>
      <w:t>08/08/24</w:t>
    </w:r>
    <w:r>
      <w:rPr>
        <w:sz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17A02"/>
    <w:multiLevelType w:val="hybridMultilevel"/>
    <w:tmpl w:val="6164C424"/>
    <w:lvl w:ilvl="0" w:tplc="0B007C0E">
      <w:start w:val="1"/>
      <w:numFmt w:val="decimal"/>
      <w:lvlText w:val="%1."/>
      <w:lvlJc w:val="left"/>
      <w:pPr>
        <w:ind w:left="644"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441E6F"/>
    <w:multiLevelType w:val="hybridMultilevel"/>
    <w:tmpl w:val="7C16DFF0"/>
    <w:lvl w:ilvl="0" w:tplc="829E6232">
      <w:start w:val="1"/>
      <w:numFmt w:val="bullet"/>
      <w:lvlText w:val=""/>
      <w:lvlJc w:val="left"/>
      <w:pPr>
        <w:ind w:left="1089" w:hanging="360"/>
      </w:pPr>
      <w:rPr>
        <w:rFonts w:ascii="Symbol" w:hAnsi="Symbol" w:hint="default"/>
      </w:rPr>
    </w:lvl>
    <w:lvl w:ilvl="1" w:tplc="08090003" w:tentative="1">
      <w:start w:val="1"/>
      <w:numFmt w:val="bullet"/>
      <w:lvlText w:val="o"/>
      <w:lvlJc w:val="left"/>
      <w:pPr>
        <w:ind w:left="1809" w:hanging="360"/>
      </w:pPr>
      <w:rPr>
        <w:rFonts w:ascii="Courier New" w:hAnsi="Courier New" w:cs="Courier New" w:hint="default"/>
      </w:rPr>
    </w:lvl>
    <w:lvl w:ilvl="2" w:tplc="08090005" w:tentative="1">
      <w:start w:val="1"/>
      <w:numFmt w:val="bullet"/>
      <w:lvlText w:val=""/>
      <w:lvlJc w:val="left"/>
      <w:pPr>
        <w:ind w:left="2529" w:hanging="360"/>
      </w:pPr>
      <w:rPr>
        <w:rFonts w:ascii="Wingdings" w:hAnsi="Wingdings" w:hint="default"/>
      </w:rPr>
    </w:lvl>
    <w:lvl w:ilvl="3" w:tplc="08090001" w:tentative="1">
      <w:start w:val="1"/>
      <w:numFmt w:val="bullet"/>
      <w:lvlText w:val=""/>
      <w:lvlJc w:val="left"/>
      <w:pPr>
        <w:ind w:left="3249" w:hanging="360"/>
      </w:pPr>
      <w:rPr>
        <w:rFonts w:ascii="Symbol" w:hAnsi="Symbol" w:hint="default"/>
      </w:rPr>
    </w:lvl>
    <w:lvl w:ilvl="4" w:tplc="08090003" w:tentative="1">
      <w:start w:val="1"/>
      <w:numFmt w:val="bullet"/>
      <w:lvlText w:val="o"/>
      <w:lvlJc w:val="left"/>
      <w:pPr>
        <w:ind w:left="3969" w:hanging="360"/>
      </w:pPr>
      <w:rPr>
        <w:rFonts w:ascii="Courier New" w:hAnsi="Courier New" w:cs="Courier New" w:hint="default"/>
      </w:rPr>
    </w:lvl>
    <w:lvl w:ilvl="5" w:tplc="08090005" w:tentative="1">
      <w:start w:val="1"/>
      <w:numFmt w:val="bullet"/>
      <w:lvlText w:val=""/>
      <w:lvlJc w:val="left"/>
      <w:pPr>
        <w:ind w:left="4689" w:hanging="360"/>
      </w:pPr>
      <w:rPr>
        <w:rFonts w:ascii="Wingdings" w:hAnsi="Wingdings" w:hint="default"/>
      </w:rPr>
    </w:lvl>
    <w:lvl w:ilvl="6" w:tplc="08090001" w:tentative="1">
      <w:start w:val="1"/>
      <w:numFmt w:val="bullet"/>
      <w:lvlText w:val=""/>
      <w:lvlJc w:val="left"/>
      <w:pPr>
        <w:ind w:left="5409" w:hanging="360"/>
      </w:pPr>
      <w:rPr>
        <w:rFonts w:ascii="Symbol" w:hAnsi="Symbol" w:hint="default"/>
      </w:rPr>
    </w:lvl>
    <w:lvl w:ilvl="7" w:tplc="08090003" w:tentative="1">
      <w:start w:val="1"/>
      <w:numFmt w:val="bullet"/>
      <w:lvlText w:val="o"/>
      <w:lvlJc w:val="left"/>
      <w:pPr>
        <w:ind w:left="6129" w:hanging="360"/>
      </w:pPr>
      <w:rPr>
        <w:rFonts w:ascii="Courier New" w:hAnsi="Courier New" w:cs="Courier New" w:hint="default"/>
      </w:rPr>
    </w:lvl>
    <w:lvl w:ilvl="8" w:tplc="08090005" w:tentative="1">
      <w:start w:val="1"/>
      <w:numFmt w:val="bullet"/>
      <w:lvlText w:val=""/>
      <w:lvlJc w:val="left"/>
      <w:pPr>
        <w:ind w:left="6849" w:hanging="360"/>
      </w:pPr>
      <w:rPr>
        <w:rFonts w:ascii="Wingdings" w:hAnsi="Wingdings" w:hint="default"/>
      </w:rPr>
    </w:lvl>
  </w:abstractNum>
  <w:abstractNum w:abstractNumId="2" w15:restartNumberingAfterBreak="0">
    <w:nsid w:val="07CB37A9"/>
    <w:multiLevelType w:val="hybridMultilevel"/>
    <w:tmpl w:val="2C9604A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7FF7F19"/>
    <w:multiLevelType w:val="hybridMultilevel"/>
    <w:tmpl w:val="553A013E"/>
    <w:lvl w:ilvl="0" w:tplc="829AB35A">
      <w:start w:val="1"/>
      <w:numFmt w:val="decimal"/>
      <w:pStyle w:val="Normalnumbered"/>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5F066C"/>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3C64932"/>
    <w:multiLevelType w:val="hybridMultilevel"/>
    <w:tmpl w:val="5A307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F435D4"/>
    <w:multiLevelType w:val="hybridMultilevel"/>
    <w:tmpl w:val="FE00F62A"/>
    <w:lvl w:ilvl="0" w:tplc="8EEEB7D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9231BE"/>
    <w:multiLevelType w:val="hybridMultilevel"/>
    <w:tmpl w:val="81481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6235E5"/>
    <w:multiLevelType w:val="hybridMultilevel"/>
    <w:tmpl w:val="BB7C07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77F5A85"/>
    <w:multiLevelType w:val="hybridMultilevel"/>
    <w:tmpl w:val="63567364"/>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10" w15:restartNumberingAfterBreak="0">
    <w:nsid w:val="32052849"/>
    <w:multiLevelType w:val="hybridMultilevel"/>
    <w:tmpl w:val="7E2E4E8A"/>
    <w:lvl w:ilvl="0" w:tplc="F82C63C8">
      <w:start w:val="1"/>
      <w:numFmt w:val="decimal"/>
      <w:pStyle w:val="Numbered"/>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36AC23AE"/>
    <w:multiLevelType w:val="hybridMultilevel"/>
    <w:tmpl w:val="F7147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9807FD"/>
    <w:multiLevelType w:val="hybridMultilevel"/>
    <w:tmpl w:val="E30845F2"/>
    <w:lvl w:ilvl="0" w:tplc="D588731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BB71ABE"/>
    <w:multiLevelType w:val="hybridMultilevel"/>
    <w:tmpl w:val="274280A2"/>
    <w:lvl w:ilvl="0" w:tplc="829E623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3E190EED"/>
    <w:multiLevelType w:val="hybridMultilevel"/>
    <w:tmpl w:val="26A87186"/>
    <w:lvl w:ilvl="0" w:tplc="87A40C7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C994711"/>
    <w:multiLevelType w:val="hybridMultilevel"/>
    <w:tmpl w:val="531CE04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500D4D33"/>
    <w:multiLevelType w:val="hybridMultilevel"/>
    <w:tmpl w:val="8F40200E"/>
    <w:lvl w:ilvl="0" w:tplc="3A8EDA76">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50CF4F7B"/>
    <w:multiLevelType w:val="hybridMultilevel"/>
    <w:tmpl w:val="D1CAB2CC"/>
    <w:lvl w:ilvl="0" w:tplc="EDA6A5D2">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51E17641"/>
    <w:multiLevelType w:val="hybridMultilevel"/>
    <w:tmpl w:val="0B1EDE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23B7A1D"/>
    <w:multiLevelType w:val="hybridMultilevel"/>
    <w:tmpl w:val="068EDE78"/>
    <w:lvl w:ilvl="0" w:tplc="D194C60A">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0" w15:restartNumberingAfterBreak="0">
    <w:nsid w:val="5CBD0F85"/>
    <w:multiLevelType w:val="hybridMultilevel"/>
    <w:tmpl w:val="027469EC"/>
    <w:lvl w:ilvl="0" w:tplc="829E623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4D69E0"/>
    <w:multiLevelType w:val="hybridMultilevel"/>
    <w:tmpl w:val="06ECDD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4FA068E"/>
    <w:multiLevelType w:val="hybridMultilevel"/>
    <w:tmpl w:val="05BE9E8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3" w15:restartNumberingAfterBreak="0">
    <w:nsid w:val="67376C79"/>
    <w:multiLevelType w:val="hybridMultilevel"/>
    <w:tmpl w:val="0A3E4832"/>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4" w15:restartNumberingAfterBreak="0">
    <w:nsid w:val="682F0E97"/>
    <w:multiLevelType w:val="hybridMultilevel"/>
    <w:tmpl w:val="CF66F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FA02CFC"/>
    <w:multiLevelType w:val="hybridMultilevel"/>
    <w:tmpl w:val="C598F1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04B46B6"/>
    <w:multiLevelType w:val="hybridMultilevel"/>
    <w:tmpl w:val="52BED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75982612">
    <w:abstractNumId w:val="13"/>
  </w:num>
  <w:num w:numId="2" w16cid:durableId="1065883375">
    <w:abstractNumId w:val="5"/>
  </w:num>
  <w:num w:numId="3" w16cid:durableId="1377389610">
    <w:abstractNumId w:val="20"/>
  </w:num>
  <w:num w:numId="4" w16cid:durableId="1760174627">
    <w:abstractNumId w:val="15"/>
  </w:num>
  <w:num w:numId="5" w16cid:durableId="1630817440">
    <w:abstractNumId w:val="16"/>
  </w:num>
  <w:num w:numId="6" w16cid:durableId="995887134">
    <w:abstractNumId w:val="17"/>
  </w:num>
  <w:num w:numId="7" w16cid:durableId="853766346">
    <w:abstractNumId w:val="1"/>
  </w:num>
  <w:num w:numId="8" w16cid:durableId="1274824545">
    <w:abstractNumId w:val="22"/>
  </w:num>
  <w:num w:numId="9" w16cid:durableId="742603110">
    <w:abstractNumId w:val="2"/>
  </w:num>
  <w:num w:numId="10" w16cid:durableId="269171543">
    <w:abstractNumId w:val="8"/>
  </w:num>
  <w:num w:numId="11" w16cid:durableId="87585556">
    <w:abstractNumId w:val="19"/>
  </w:num>
  <w:num w:numId="12" w16cid:durableId="867714323">
    <w:abstractNumId w:val="9"/>
  </w:num>
  <w:num w:numId="13" w16cid:durableId="721834510">
    <w:abstractNumId w:val="24"/>
  </w:num>
  <w:num w:numId="14" w16cid:durableId="1068723854">
    <w:abstractNumId w:val="4"/>
  </w:num>
  <w:num w:numId="15" w16cid:durableId="1251550116">
    <w:abstractNumId w:val="10"/>
  </w:num>
  <w:num w:numId="16" w16cid:durableId="378089841">
    <w:abstractNumId w:val="10"/>
    <w:lvlOverride w:ilvl="0">
      <w:startOverride w:val="1"/>
    </w:lvlOverride>
  </w:num>
  <w:num w:numId="17" w16cid:durableId="1072502283">
    <w:abstractNumId w:val="10"/>
    <w:lvlOverride w:ilvl="0">
      <w:startOverride w:val="1"/>
    </w:lvlOverride>
  </w:num>
  <w:num w:numId="18" w16cid:durableId="1041058495">
    <w:abstractNumId w:val="10"/>
    <w:lvlOverride w:ilvl="0">
      <w:startOverride w:val="1"/>
    </w:lvlOverride>
  </w:num>
  <w:num w:numId="19" w16cid:durableId="1066611365">
    <w:abstractNumId w:val="10"/>
    <w:lvlOverride w:ilvl="0">
      <w:startOverride w:val="1"/>
    </w:lvlOverride>
  </w:num>
  <w:num w:numId="20" w16cid:durableId="2070766534">
    <w:abstractNumId w:val="10"/>
    <w:lvlOverride w:ilvl="0">
      <w:startOverride w:val="1"/>
    </w:lvlOverride>
  </w:num>
  <w:num w:numId="21" w16cid:durableId="883296429">
    <w:abstractNumId w:val="10"/>
    <w:lvlOverride w:ilvl="0">
      <w:startOverride w:val="1"/>
    </w:lvlOverride>
  </w:num>
  <w:num w:numId="22" w16cid:durableId="2027250371">
    <w:abstractNumId w:val="10"/>
    <w:lvlOverride w:ilvl="0">
      <w:startOverride w:val="1"/>
    </w:lvlOverride>
  </w:num>
  <w:num w:numId="23" w16cid:durableId="1093359709">
    <w:abstractNumId w:val="10"/>
    <w:lvlOverride w:ilvl="0">
      <w:startOverride w:val="1"/>
    </w:lvlOverride>
  </w:num>
  <w:num w:numId="24" w16cid:durableId="993922138">
    <w:abstractNumId w:val="10"/>
    <w:lvlOverride w:ilvl="0">
      <w:startOverride w:val="1"/>
    </w:lvlOverride>
  </w:num>
  <w:num w:numId="25" w16cid:durableId="1026905869">
    <w:abstractNumId w:val="10"/>
    <w:lvlOverride w:ilvl="0">
      <w:startOverride w:val="1"/>
    </w:lvlOverride>
  </w:num>
  <w:num w:numId="26" w16cid:durableId="1483813743">
    <w:abstractNumId w:val="10"/>
    <w:lvlOverride w:ilvl="0">
      <w:startOverride w:val="1"/>
    </w:lvlOverride>
  </w:num>
  <w:num w:numId="27" w16cid:durableId="241112425">
    <w:abstractNumId w:val="10"/>
    <w:lvlOverride w:ilvl="0">
      <w:startOverride w:val="1"/>
    </w:lvlOverride>
  </w:num>
  <w:num w:numId="28" w16cid:durableId="1050416294">
    <w:abstractNumId w:val="10"/>
    <w:lvlOverride w:ilvl="0">
      <w:startOverride w:val="1"/>
    </w:lvlOverride>
  </w:num>
  <w:num w:numId="29" w16cid:durableId="229535604">
    <w:abstractNumId w:val="10"/>
    <w:lvlOverride w:ilvl="0">
      <w:startOverride w:val="1"/>
    </w:lvlOverride>
  </w:num>
  <w:num w:numId="30" w16cid:durableId="1782796554">
    <w:abstractNumId w:val="10"/>
    <w:lvlOverride w:ilvl="0">
      <w:startOverride w:val="1"/>
    </w:lvlOverride>
  </w:num>
  <w:num w:numId="31" w16cid:durableId="316807057">
    <w:abstractNumId w:val="10"/>
    <w:lvlOverride w:ilvl="0">
      <w:startOverride w:val="1"/>
    </w:lvlOverride>
  </w:num>
  <w:num w:numId="32" w16cid:durableId="1359575804">
    <w:abstractNumId w:val="10"/>
    <w:lvlOverride w:ilvl="0">
      <w:startOverride w:val="1"/>
    </w:lvlOverride>
  </w:num>
  <w:num w:numId="33" w16cid:durableId="676999590">
    <w:abstractNumId w:val="10"/>
    <w:lvlOverride w:ilvl="0">
      <w:startOverride w:val="1"/>
    </w:lvlOverride>
  </w:num>
  <w:num w:numId="34" w16cid:durableId="2710455">
    <w:abstractNumId w:val="10"/>
    <w:lvlOverride w:ilvl="0">
      <w:startOverride w:val="1"/>
    </w:lvlOverride>
  </w:num>
  <w:num w:numId="35" w16cid:durableId="1333532300">
    <w:abstractNumId w:val="10"/>
    <w:lvlOverride w:ilvl="0">
      <w:startOverride w:val="1"/>
    </w:lvlOverride>
  </w:num>
  <w:num w:numId="36" w16cid:durableId="375589068">
    <w:abstractNumId w:val="10"/>
    <w:lvlOverride w:ilvl="0">
      <w:startOverride w:val="1"/>
    </w:lvlOverride>
  </w:num>
  <w:num w:numId="37" w16cid:durableId="1094781748">
    <w:abstractNumId w:val="10"/>
    <w:lvlOverride w:ilvl="0">
      <w:startOverride w:val="1"/>
    </w:lvlOverride>
  </w:num>
  <w:num w:numId="38" w16cid:durableId="1910922881">
    <w:abstractNumId w:val="10"/>
    <w:lvlOverride w:ilvl="0">
      <w:startOverride w:val="1"/>
    </w:lvlOverride>
  </w:num>
  <w:num w:numId="39" w16cid:durableId="284701465">
    <w:abstractNumId w:val="10"/>
    <w:lvlOverride w:ilvl="0">
      <w:startOverride w:val="1"/>
    </w:lvlOverride>
  </w:num>
  <w:num w:numId="40" w16cid:durableId="1626689687">
    <w:abstractNumId w:val="10"/>
    <w:lvlOverride w:ilvl="0">
      <w:startOverride w:val="1"/>
    </w:lvlOverride>
  </w:num>
  <w:num w:numId="41" w16cid:durableId="593245955">
    <w:abstractNumId w:val="10"/>
    <w:lvlOverride w:ilvl="0">
      <w:startOverride w:val="1"/>
    </w:lvlOverride>
  </w:num>
  <w:num w:numId="42" w16cid:durableId="1440485215">
    <w:abstractNumId w:val="10"/>
    <w:lvlOverride w:ilvl="0">
      <w:startOverride w:val="1"/>
    </w:lvlOverride>
  </w:num>
  <w:num w:numId="43" w16cid:durableId="1167936277">
    <w:abstractNumId w:val="10"/>
    <w:lvlOverride w:ilvl="0">
      <w:startOverride w:val="1"/>
    </w:lvlOverride>
  </w:num>
  <w:num w:numId="44" w16cid:durableId="731002226">
    <w:abstractNumId w:val="10"/>
    <w:lvlOverride w:ilvl="0">
      <w:startOverride w:val="1"/>
    </w:lvlOverride>
  </w:num>
  <w:num w:numId="45" w16cid:durableId="1640065390">
    <w:abstractNumId w:val="10"/>
    <w:lvlOverride w:ilvl="0">
      <w:startOverride w:val="1"/>
    </w:lvlOverride>
  </w:num>
  <w:num w:numId="46" w16cid:durableId="1814981440">
    <w:abstractNumId w:val="10"/>
    <w:lvlOverride w:ilvl="0">
      <w:startOverride w:val="1"/>
    </w:lvlOverride>
  </w:num>
  <w:num w:numId="47" w16cid:durableId="692147502">
    <w:abstractNumId w:val="10"/>
    <w:lvlOverride w:ilvl="0">
      <w:startOverride w:val="1"/>
    </w:lvlOverride>
  </w:num>
  <w:num w:numId="48" w16cid:durableId="427239976">
    <w:abstractNumId w:val="10"/>
    <w:lvlOverride w:ilvl="0">
      <w:startOverride w:val="1"/>
    </w:lvlOverride>
  </w:num>
  <w:num w:numId="49" w16cid:durableId="1678531763">
    <w:abstractNumId w:val="10"/>
    <w:lvlOverride w:ilvl="0">
      <w:startOverride w:val="1"/>
    </w:lvlOverride>
  </w:num>
  <w:num w:numId="50" w16cid:durableId="1660452821">
    <w:abstractNumId w:val="10"/>
    <w:lvlOverride w:ilvl="0">
      <w:startOverride w:val="1"/>
    </w:lvlOverride>
  </w:num>
  <w:num w:numId="51" w16cid:durableId="1491290540">
    <w:abstractNumId w:val="10"/>
    <w:lvlOverride w:ilvl="0">
      <w:startOverride w:val="1"/>
    </w:lvlOverride>
  </w:num>
  <w:num w:numId="52" w16cid:durableId="117842462">
    <w:abstractNumId w:val="10"/>
    <w:lvlOverride w:ilvl="0">
      <w:startOverride w:val="1"/>
    </w:lvlOverride>
  </w:num>
  <w:num w:numId="53" w16cid:durableId="142700444">
    <w:abstractNumId w:val="10"/>
    <w:lvlOverride w:ilvl="0">
      <w:startOverride w:val="1"/>
    </w:lvlOverride>
  </w:num>
  <w:num w:numId="54" w16cid:durableId="215776698">
    <w:abstractNumId w:val="10"/>
    <w:lvlOverride w:ilvl="0">
      <w:startOverride w:val="1"/>
    </w:lvlOverride>
  </w:num>
  <w:num w:numId="55" w16cid:durableId="327247689">
    <w:abstractNumId w:val="10"/>
    <w:lvlOverride w:ilvl="0">
      <w:startOverride w:val="1"/>
    </w:lvlOverride>
  </w:num>
  <w:num w:numId="56" w16cid:durableId="694966376">
    <w:abstractNumId w:val="10"/>
    <w:lvlOverride w:ilvl="0">
      <w:startOverride w:val="1"/>
    </w:lvlOverride>
  </w:num>
  <w:num w:numId="57" w16cid:durableId="663777850">
    <w:abstractNumId w:val="10"/>
    <w:lvlOverride w:ilvl="0">
      <w:startOverride w:val="1"/>
    </w:lvlOverride>
  </w:num>
  <w:num w:numId="58" w16cid:durableId="1561862181">
    <w:abstractNumId w:val="10"/>
    <w:lvlOverride w:ilvl="0">
      <w:startOverride w:val="1"/>
    </w:lvlOverride>
  </w:num>
  <w:num w:numId="59" w16cid:durableId="845289384">
    <w:abstractNumId w:val="10"/>
    <w:lvlOverride w:ilvl="0">
      <w:startOverride w:val="1"/>
    </w:lvlOverride>
  </w:num>
  <w:num w:numId="60" w16cid:durableId="1394886151">
    <w:abstractNumId w:val="10"/>
    <w:lvlOverride w:ilvl="0">
      <w:startOverride w:val="1"/>
    </w:lvlOverride>
  </w:num>
  <w:num w:numId="61" w16cid:durableId="943223028">
    <w:abstractNumId w:val="10"/>
    <w:lvlOverride w:ilvl="0">
      <w:startOverride w:val="1"/>
    </w:lvlOverride>
  </w:num>
  <w:num w:numId="62" w16cid:durableId="580717153">
    <w:abstractNumId w:val="10"/>
    <w:lvlOverride w:ilvl="0">
      <w:startOverride w:val="1"/>
    </w:lvlOverride>
  </w:num>
  <w:num w:numId="63" w16cid:durableId="989745081">
    <w:abstractNumId w:val="12"/>
  </w:num>
  <w:num w:numId="64" w16cid:durableId="124663673">
    <w:abstractNumId w:val="10"/>
    <w:lvlOverride w:ilvl="0">
      <w:startOverride w:val="1"/>
    </w:lvlOverride>
  </w:num>
  <w:num w:numId="65" w16cid:durableId="1175265991">
    <w:abstractNumId w:val="3"/>
  </w:num>
  <w:num w:numId="66" w16cid:durableId="607934699">
    <w:abstractNumId w:val="3"/>
    <w:lvlOverride w:ilvl="0">
      <w:startOverride w:val="1"/>
    </w:lvlOverride>
  </w:num>
  <w:num w:numId="67" w16cid:durableId="998313984">
    <w:abstractNumId w:val="23"/>
  </w:num>
  <w:num w:numId="68" w16cid:durableId="1436360143">
    <w:abstractNumId w:val="14"/>
  </w:num>
  <w:num w:numId="69" w16cid:durableId="1144813086">
    <w:abstractNumId w:val="0"/>
  </w:num>
  <w:num w:numId="70" w16cid:durableId="954210613">
    <w:abstractNumId w:val="6"/>
  </w:num>
  <w:num w:numId="71" w16cid:durableId="1068576654">
    <w:abstractNumId w:val="26"/>
  </w:num>
  <w:num w:numId="72" w16cid:durableId="1320385745">
    <w:abstractNumId w:val="7"/>
  </w:num>
  <w:num w:numId="73" w16cid:durableId="955480442">
    <w:abstractNumId w:val="18"/>
  </w:num>
  <w:num w:numId="74" w16cid:durableId="991518162">
    <w:abstractNumId w:val="21"/>
  </w:num>
  <w:num w:numId="75" w16cid:durableId="1564950629">
    <w:abstractNumId w:val="11"/>
  </w:num>
  <w:num w:numId="76" w16cid:durableId="787237654">
    <w:abstractNumId w:val="25"/>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nnetier, Theo">
    <w15:presenceInfo w15:providerId="AD" w15:userId="S::s02tp3@abdn.ac.uk::2b2d49b2-5c9c-4904-9459-82e2f2ece0f4"/>
  </w15:person>
  <w15:person w15:author="Palmer, Steve">
    <w15:presenceInfo w15:providerId="AD" w15:userId="S-1-5-21-1658995823-507913555-681994661-120243"/>
  </w15:person>
  <w15:person w15:author="Palmer, Steve [2]">
    <w15:presenceInfo w15:providerId="AD" w15:userId="S::nhy488@abdn.ac.uk::5e2e6591-fc06-43dc-9ba9-1b47913b4f66"/>
  </w15:person>
  <w15:person w15:author="Bocedi, Greta">
    <w15:presenceInfo w15:providerId="AD" w15:userId="S::s01gb2@abdn.ac.uk::5b1e6f40-857f-4bf2-bbda-2bb9da0c73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7520E"/>
    <w:rsid w:val="00010C0A"/>
    <w:rsid w:val="00026B6E"/>
    <w:rsid w:val="00035FB0"/>
    <w:rsid w:val="0003780B"/>
    <w:rsid w:val="00037A8F"/>
    <w:rsid w:val="00040993"/>
    <w:rsid w:val="000454B1"/>
    <w:rsid w:val="00046A8E"/>
    <w:rsid w:val="00050F3C"/>
    <w:rsid w:val="000576B5"/>
    <w:rsid w:val="00057731"/>
    <w:rsid w:val="0006022B"/>
    <w:rsid w:val="0007125F"/>
    <w:rsid w:val="000712E6"/>
    <w:rsid w:val="0007424D"/>
    <w:rsid w:val="00087818"/>
    <w:rsid w:val="000920DA"/>
    <w:rsid w:val="00092A14"/>
    <w:rsid w:val="00097726"/>
    <w:rsid w:val="000A3BD0"/>
    <w:rsid w:val="000A573C"/>
    <w:rsid w:val="000B0675"/>
    <w:rsid w:val="000B11BD"/>
    <w:rsid w:val="000C2508"/>
    <w:rsid w:val="000C5225"/>
    <w:rsid w:val="000C5AD9"/>
    <w:rsid w:val="000C67A4"/>
    <w:rsid w:val="000C6E3D"/>
    <w:rsid w:val="000C7A8C"/>
    <w:rsid w:val="000D0A47"/>
    <w:rsid w:val="000D5509"/>
    <w:rsid w:val="000E5D9B"/>
    <w:rsid w:val="000E5FD2"/>
    <w:rsid w:val="000F3BC1"/>
    <w:rsid w:val="000F7D87"/>
    <w:rsid w:val="001000A3"/>
    <w:rsid w:val="00100855"/>
    <w:rsid w:val="00111155"/>
    <w:rsid w:val="00114E98"/>
    <w:rsid w:val="00117BC7"/>
    <w:rsid w:val="00133146"/>
    <w:rsid w:val="0013792C"/>
    <w:rsid w:val="00142939"/>
    <w:rsid w:val="00142CAB"/>
    <w:rsid w:val="00144084"/>
    <w:rsid w:val="001539B1"/>
    <w:rsid w:val="00172E39"/>
    <w:rsid w:val="0018402C"/>
    <w:rsid w:val="00185BD6"/>
    <w:rsid w:val="00186FAC"/>
    <w:rsid w:val="001A0286"/>
    <w:rsid w:val="001A3BB4"/>
    <w:rsid w:val="001A6CE9"/>
    <w:rsid w:val="001B69EB"/>
    <w:rsid w:val="001C7153"/>
    <w:rsid w:val="001E2D50"/>
    <w:rsid w:val="001E5C22"/>
    <w:rsid w:val="001E726F"/>
    <w:rsid w:val="001F53B0"/>
    <w:rsid w:val="002000F6"/>
    <w:rsid w:val="0021180A"/>
    <w:rsid w:val="00214710"/>
    <w:rsid w:val="00236CD2"/>
    <w:rsid w:val="00236F4C"/>
    <w:rsid w:val="00240365"/>
    <w:rsid w:val="00243ED5"/>
    <w:rsid w:val="00257808"/>
    <w:rsid w:val="00261F91"/>
    <w:rsid w:val="00274A91"/>
    <w:rsid w:val="0027646E"/>
    <w:rsid w:val="00290346"/>
    <w:rsid w:val="0029471B"/>
    <w:rsid w:val="002A2B71"/>
    <w:rsid w:val="002B6FD4"/>
    <w:rsid w:val="002B7CC8"/>
    <w:rsid w:val="002D2032"/>
    <w:rsid w:val="002D7F8C"/>
    <w:rsid w:val="002E7C15"/>
    <w:rsid w:val="002F15DC"/>
    <w:rsid w:val="002F4486"/>
    <w:rsid w:val="002F6C60"/>
    <w:rsid w:val="002F7FDB"/>
    <w:rsid w:val="00301C87"/>
    <w:rsid w:val="00302976"/>
    <w:rsid w:val="00316C72"/>
    <w:rsid w:val="00324A32"/>
    <w:rsid w:val="00332547"/>
    <w:rsid w:val="00344E29"/>
    <w:rsid w:val="00353E74"/>
    <w:rsid w:val="00356F32"/>
    <w:rsid w:val="00357DB0"/>
    <w:rsid w:val="003659E1"/>
    <w:rsid w:val="00370EB3"/>
    <w:rsid w:val="00377BDB"/>
    <w:rsid w:val="003928F0"/>
    <w:rsid w:val="00392AD2"/>
    <w:rsid w:val="003A3E63"/>
    <w:rsid w:val="003A5728"/>
    <w:rsid w:val="003B05CD"/>
    <w:rsid w:val="003B0805"/>
    <w:rsid w:val="003B0CB8"/>
    <w:rsid w:val="003B1803"/>
    <w:rsid w:val="003B7315"/>
    <w:rsid w:val="003C3F8F"/>
    <w:rsid w:val="003D24BD"/>
    <w:rsid w:val="003D7325"/>
    <w:rsid w:val="003F161B"/>
    <w:rsid w:val="003F2FA0"/>
    <w:rsid w:val="003F68A2"/>
    <w:rsid w:val="00402138"/>
    <w:rsid w:val="00404D19"/>
    <w:rsid w:val="004058AD"/>
    <w:rsid w:val="004148F5"/>
    <w:rsid w:val="0041626F"/>
    <w:rsid w:val="0041661E"/>
    <w:rsid w:val="00425F33"/>
    <w:rsid w:val="00440B8A"/>
    <w:rsid w:val="00441381"/>
    <w:rsid w:val="00442B9D"/>
    <w:rsid w:val="00463E54"/>
    <w:rsid w:val="0048107B"/>
    <w:rsid w:val="00491BB7"/>
    <w:rsid w:val="00493DF3"/>
    <w:rsid w:val="004A3D59"/>
    <w:rsid w:val="004A73D8"/>
    <w:rsid w:val="004B7DEF"/>
    <w:rsid w:val="004D7A28"/>
    <w:rsid w:val="004E15EF"/>
    <w:rsid w:val="004E1714"/>
    <w:rsid w:val="004F264F"/>
    <w:rsid w:val="00500501"/>
    <w:rsid w:val="00537BBF"/>
    <w:rsid w:val="00552FBF"/>
    <w:rsid w:val="00553287"/>
    <w:rsid w:val="00557FEF"/>
    <w:rsid w:val="00566DCF"/>
    <w:rsid w:val="00584E56"/>
    <w:rsid w:val="00587B80"/>
    <w:rsid w:val="00592E52"/>
    <w:rsid w:val="00595377"/>
    <w:rsid w:val="005A1B49"/>
    <w:rsid w:val="005A7217"/>
    <w:rsid w:val="005B2206"/>
    <w:rsid w:val="005B3F70"/>
    <w:rsid w:val="005C0200"/>
    <w:rsid w:val="005C779D"/>
    <w:rsid w:val="005D06A5"/>
    <w:rsid w:val="005D0B95"/>
    <w:rsid w:val="005D1187"/>
    <w:rsid w:val="005E10CA"/>
    <w:rsid w:val="00603062"/>
    <w:rsid w:val="0060532C"/>
    <w:rsid w:val="006076C9"/>
    <w:rsid w:val="0061290E"/>
    <w:rsid w:val="0062081D"/>
    <w:rsid w:val="006326FA"/>
    <w:rsid w:val="006443A2"/>
    <w:rsid w:val="006470A6"/>
    <w:rsid w:val="0065668A"/>
    <w:rsid w:val="00661549"/>
    <w:rsid w:val="00663EA4"/>
    <w:rsid w:val="00671D22"/>
    <w:rsid w:val="0067220A"/>
    <w:rsid w:val="0067520E"/>
    <w:rsid w:val="0067767E"/>
    <w:rsid w:val="00686419"/>
    <w:rsid w:val="00690BE5"/>
    <w:rsid w:val="00690CE7"/>
    <w:rsid w:val="00692414"/>
    <w:rsid w:val="006973CE"/>
    <w:rsid w:val="006A00CB"/>
    <w:rsid w:val="006A113F"/>
    <w:rsid w:val="006A2C44"/>
    <w:rsid w:val="006A747A"/>
    <w:rsid w:val="006A7C76"/>
    <w:rsid w:val="006C101D"/>
    <w:rsid w:val="006D77B3"/>
    <w:rsid w:val="006E3A42"/>
    <w:rsid w:val="006E3F8A"/>
    <w:rsid w:val="006F0A57"/>
    <w:rsid w:val="00700978"/>
    <w:rsid w:val="00717866"/>
    <w:rsid w:val="00717D44"/>
    <w:rsid w:val="007203E6"/>
    <w:rsid w:val="007261F2"/>
    <w:rsid w:val="00730E36"/>
    <w:rsid w:val="00732856"/>
    <w:rsid w:val="00740288"/>
    <w:rsid w:val="007418A9"/>
    <w:rsid w:val="00744E86"/>
    <w:rsid w:val="007523FD"/>
    <w:rsid w:val="0076136E"/>
    <w:rsid w:val="00766B34"/>
    <w:rsid w:val="00766DB5"/>
    <w:rsid w:val="00766E2A"/>
    <w:rsid w:val="00774CD2"/>
    <w:rsid w:val="00787453"/>
    <w:rsid w:val="007911EF"/>
    <w:rsid w:val="007A528D"/>
    <w:rsid w:val="007A78DF"/>
    <w:rsid w:val="007B0C29"/>
    <w:rsid w:val="007C7CB1"/>
    <w:rsid w:val="007D2B25"/>
    <w:rsid w:val="007D3BBD"/>
    <w:rsid w:val="007E30E0"/>
    <w:rsid w:val="007E77BC"/>
    <w:rsid w:val="007E7E6F"/>
    <w:rsid w:val="007F2FBE"/>
    <w:rsid w:val="007F5C3D"/>
    <w:rsid w:val="00800A84"/>
    <w:rsid w:val="00801134"/>
    <w:rsid w:val="008275A3"/>
    <w:rsid w:val="00831B81"/>
    <w:rsid w:val="00834330"/>
    <w:rsid w:val="008350BD"/>
    <w:rsid w:val="00837787"/>
    <w:rsid w:val="008501A8"/>
    <w:rsid w:val="0085358A"/>
    <w:rsid w:val="00862E4F"/>
    <w:rsid w:val="00882914"/>
    <w:rsid w:val="00887D2B"/>
    <w:rsid w:val="00894FB3"/>
    <w:rsid w:val="008B18FB"/>
    <w:rsid w:val="008B28CC"/>
    <w:rsid w:val="008B705A"/>
    <w:rsid w:val="008C19A2"/>
    <w:rsid w:val="008C3B7C"/>
    <w:rsid w:val="008D3079"/>
    <w:rsid w:val="008D38C5"/>
    <w:rsid w:val="008D38CB"/>
    <w:rsid w:val="008F4EC0"/>
    <w:rsid w:val="009126CD"/>
    <w:rsid w:val="00913064"/>
    <w:rsid w:val="009135A1"/>
    <w:rsid w:val="00916454"/>
    <w:rsid w:val="00917CB3"/>
    <w:rsid w:val="009247C6"/>
    <w:rsid w:val="009264F4"/>
    <w:rsid w:val="0092702D"/>
    <w:rsid w:val="00931813"/>
    <w:rsid w:val="00933E15"/>
    <w:rsid w:val="00934E71"/>
    <w:rsid w:val="00940ABC"/>
    <w:rsid w:val="0094264F"/>
    <w:rsid w:val="009528C2"/>
    <w:rsid w:val="00955037"/>
    <w:rsid w:val="009661DB"/>
    <w:rsid w:val="009704C4"/>
    <w:rsid w:val="0097108C"/>
    <w:rsid w:val="009745B1"/>
    <w:rsid w:val="00981C1A"/>
    <w:rsid w:val="0098777A"/>
    <w:rsid w:val="0099010D"/>
    <w:rsid w:val="00992F48"/>
    <w:rsid w:val="00994387"/>
    <w:rsid w:val="00995C87"/>
    <w:rsid w:val="009A02A9"/>
    <w:rsid w:val="009A3BA6"/>
    <w:rsid w:val="009B1D22"/>
    <w:rsid w:val="009B2492"/>
    <w:rsid w:val="009B3CA4"/>
    <w:rsid w:val="009B3EED"/>
    <w:rsid w:val="009C0EE9"/>
    <w:rsid w:val="009D1A33"/>
    <w:rsid w:val="009E2399"/>
    <w:rsid w:val="009E3267"/>
    <w:rsid w:val="009E434A"/>
    <w:rsid w:val="009E7060"/>
    <w:rsid w:val="009F1D2A"/>
    <w:rsid w:val="00A04E75"/>
    <w:rsid w:val="00A0663E"/>
    <w:rsid w:val="00A27456"/>
    <w:rsid w:val="00A27AA6"/>
    <w:rsid w:val="00A27D76"/>
    <w:rsid w:val="00A339E9"/>
    <w:rsid w:val="00A36A6C"/>
    <w:rsid w:val="00A4401A"/>
    <w:rsid w:val="00A4684D"/>
    <w:rsid w:val="00A5267E"/>
    <w:rsid w:val="00A52C6B"/>
    <w:rsid w:val="00A57390"/>
    <w:rsid w:val="00A57734"/>
    <w:rsid w:val="00A64C73"/>
    <w:rsid w:val="00A73D4A"/>
    <w:rsid w:val="00A763EA"/>
    <w:rsid w:val="00A81110"/>
    <w:rsid w:val="00A86C3C"/>
    <w:rsid w:val="00A92464"/>
    <w:rsid w:val="00A92FC4"/>
    <w:rsid w:val="00A95055"/>
    <w:rsid w:val="00A95A40"/>
    <w:rsid w:val="00AA4922"/>
    <w:rsid w:val="00AA6513"/>
    <w:rsid w:val="00AC04A8"/>
    <w:rsid w:val="00AC4209"/>
    <w:rsid w:val="00AC4401"/>
    <w:rsid w:val="00AC6D16"/>
    <w:rsid w:val="00AD57C0"/>
    <w:rsid w:val="00AD7A52"/>
    <w:rsid w:val="00AE27D5"/>
    <w:rsid w:val="00B02699"/>
    <w:rsid w:val="00B23FAF"/>
    <w:rsid w:val="00B35389"/>
    <w:rsid w:val="00B45BB1"/>
    <w:rsid w:val="00B50A96"/>
    <w:rsid w:val="00B57AEB"/>
    <w:rsid w:val="00B60DF1"/>
    <w:rsid w:val="00B71120"/>
    <w:rsid w:val="00B74649"/>
    <w:rsid w:val="00B92A30"/>
    <w:rsid w:val="00B96B96"/>
    <w:rsid w:val="00B973E7"/>
    <w:rsid w:val="00B97641"/>
    <w:rsid w:val="00BA4B4D"/>
    <w:rsid w:val="00BA67C4"/>
    <w:rsid w:val="00BB6886"/>
    <w:rsid w:val="00BB6C1A"/>
    <w:rsid w:val="00BB6E19"/>
    <w:rsid w:val="00BC250B"/>
    <w:rsid w:val="00BC476F"/>
    <w:rsid w:val="00BD485B"/>
    <w:rsid w:val="00BD66E7"/>
    <w:rsid w:val="00BD6D5A"/>
    <w:rsid w:val="00BE19E3"/>
    <w:rsid w:val="00BE5832"/>
    <w:rsid w:val="00BE7B66"/>
    <w:rsid w:val="00BF51F9"/>
    <w:rsid w:val="00BF616F"/>
    <w:rsid w:val="00C02DC0"/>
    <w:rsid w:val="00C17E64"/>
    <w:rsid w:val="00C3051D"/>
    <w:rsid w:val="00C328B0"/>
    <w:rsid w:val="00C44765"/>
    <w:rsid w:val="00C45FF9"/>
    <w:rsid w:val="00C46935"/>
    <w:rsid w:val="00C477B1"/>
    <w:rsid w:val="00C50351"/>
    <w:rsid w:val="00C5136E"/>
    <w:rsid w:val="00C57BF9"/>
    <w:rsid w:val="00C63BC8"/>
    <w:rsid w:val="00C643B3"/>
    <w:rsid w:val="00C65543"/>
    <w:rsid w:val="00C829A3"/>
    <w:rsid w:val="00CA4552"/>
    <w:rsid w:val="00CB27D1"/>
    <w:rsid w:val="00CB2939"/>
    <w:rsid w:val="00CB495F"/>
    <w:rsid w:val="00CB60E8"/>
    <w:rsid w:val="00CC10E8"/>
    <w:rsid w:val="00CC3302"/>
    <w:rsid w:val="00CD4A02"/>
    <w:rsid w:val="00CD55D0"/>
    <w:rsid w:val="00CE3AE5"/>
    <w:rsid w:val="00CE54AF"/>
    <w:rsid w:val="00CF22C0"/>
    <w:rsid w:val="00CF3D07"/>
    <w:rsid w:val="00CF511E"/>
    <w:rsid w:val="00D00A3D"/>
    <w:rsid w:val="00D03909"/>
    <w:rsid w:val="00D062B0"/>
    <w:rsid w:val="00D14A5D"/>
    <w:rsid w:val="00D20542"/>
    <w:rsid w:val="00D22805"/>
    <w:rsid w:val="00D32128"/>
    <w:rsid w:val="00D32894"/>
    <w:rsid w:val="00D370A8"/>
    <w:rsid w:val="00D41B10"/>
    <w:rsid w:val="00D45898"/>
    <w:rsid w:val="00D4658D"/>
    <w:rsid w:val="00D566EA"/>
    <w:rsid w:val="00D573A8"/>
    <w:rsid w:val="00D57758"/>
    <w:rsid w:val="00D61BC5"/>
    <w:rsid w:val="00D71131"/>
    <w:rsid w:val="00D77815"/>
    <w:rsid w:val="00D80F41"/>
    <w:rsid w:val="00D81A16"/>
    <w:rsid w:val="00D85E53"/>
    <w:rsid w:val="00D97DB2"/>
    <w:rsid w:val="00DA247E"/>
    <w:rsid w:val="00DB1103"/>
    <w:rsid w:val="00DC5C24"/>
    <w:rsid w:val="00DE1417"/>
    <w:rsid w:val="00DE4FB9"/>
    <w:rsid w:val="00DE53B2"/>
    <w:rsid w:val="00DE723C"/>
    <w:rsid w:val="00DF2DC1"/>
    <w:rsid w:val="00E01233"/>
    <w:rsid w:val="00E03991"/>
    <w:rsid w:val="00E0496C"/>
    <w:rsid w:val="00E128C1"/>
    <w:rsid w:val="00E21CD0"/>
    <w:rsid w:val="00E25480"/>
    <w:rsid w:val="00E5549E"/>
    <w:rsid w:val="00E56082"/>
    <w:rsid w:val="00E62947"/>
    <w:rsid w:val="00E82CE9"/>
    <w:rsid w:val="00E85374"/>
    <w:rsid w:val="00E8637B"/>
    <w:rsid w:val="00E92618"/>
    <w:rsid w:val="00E934F8"/>
    <w:rsid w:val="00EA6136"/>
    <w:rsid w:val="00EA7026"/>
    <w:rsid w:val="00EB0E49"/>
    <w:rsid w:val="00EB454C"/>
    <w:rsid w:val="00EB64FA"/>
    <w:rsid w:val="00EC4BC7"/>
    <w:rsid w:val="00ED762A"/>
    <w:rsid w:val="00EE46EF"/>
    <w:rsid w:val="00EE659A"/>
    <w:rsid w:val="00EF0844"/>
    <w:rsid w:val="00EF17ED"/>
    <w:rsid w:val="00EF1F99"/>
    <w:rsid w:val="00EF2BA4"/>
    <w:rsid w:val="00EF5BA0"/>
    <w:rsid w:val="00F04183"/>
    <w:rsid w:val="00F07DA0"/>
    <w:rsid w:val="00F11B12"/>
    <w:rsid w:val="00F12AE5"/>
    <w:rsid w:val="00F21E9B"/>
    <w:rsid w:val="00F24D85"/>
    <w:rsid w:val="00F31162"/>
    <w:rsid w:val="00F3484B"/>
    <w:rsid w:val="00F367A8"/>
    <w:rsid w:val="00F42077"/>
    <w:rsid w:val="00F62F9C"/>
    <w:rsid w:val="00F6790F"/>
    <w:rsid w:val="00F706EA"/>
    <w:rsid w:val="00F81565"/>
    <w:rsid w:val="00F83362"/>
    <w:rsid w:val="00F847E0"/>
    <w:rsid w:val="00F8674E"/>
    <w:rsid w:val="00F96410"/>
    <w:rsid w:val="00F97938"/>
    <w:rsid w:val="00FB1125"/>
    <w:rsid w:val="00FB5BE9"/>
    <w:rsid w:val="00FB764F"/>
    <w:rsid w:val="00FC71B7"/>
    <w:rsid w:val="00FC77CF"/>
    <w:rsid w:val="00FD267A"/>
    <w:rsid w:val="00FD4B9B"/>
    <w:rsid w:val="00FE20FC"/>
    <w:rsid w:val="00FE7DDA"/>
    <w:rsid w:val="00FF5009"/>
    <w:rsid w:val="00FF6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rules v:ext="edit">
        <o:r id="V:Rule1" type="connector" idref="#AutoShape 797"/>
        <o:r id="V:Rule2" type="connector" idref="#AutoShape 95"/>
        <o:r id="V:Rule3" type="connector" idref="#AutoShape 741"/>
        <o:r id="V:Rule4" type="connector" idref="#AutoShape 19"/>
        <o:r id="V:Rule5" type="connector" idref="#AutoShape 17"/>
        <o:r id="V:Rule6" type="connector" idref="#AutoShape 8"/>
        <o:r id="V:Rule7" type="connector" idref="#AutoShape 470"/>
        <o:r id="V:Rule8" type="connector" idref="#AutoShape 94"/>
        <o:r id="V:Rule9" type="connector" idref="#AutoShape 764"/>
        <o:r id="V:Rule10" type="connector" idref="#AutoShape 615"/>
        <o:r id="V:Rule11" type="connector" idref="#AutoShape 769"/>
        <o:r id="V:Rule12" type="connector" idref="#AutoShape 22"/>
        <o:r id="V:Rule13" type="connector" idref="#AutoShape 625"/>
        <o:r id="V:Rule14" type="connector" idref="#AutoShape 756"/>
        <o:r id="V:Rule15" type="connector" idref="#AutoShape 748"/>
        <o:r id="V:Rule16" type="connector" idref="#AutoShape 607"/>
        <o:r id="V:Rule17" type="connector" idref="#AutoShape 13"/>
        <o:r id="V:Rule18" type="connector" idref="#AutoShape 840"/>
        <o:r id="V:Rule19" type="connector" idref="#AutoShape 768"/>
        <o:r id="V:Rule20" type="connector" idref="#AutoShape 10"/>
        <o:r id="V:Rule21" type="connector" idref="#AutoShape 620"/>
        <o:r id="V:Rule22" type="connector" idref="#AutoShape 606"/>
        <o:r id="V:Rule23" type="connector" idref="#AutoShape 43"/>
        <o:r id="V:Rule24" type="connector" idref="#AutoShape 60"/>
        <o:r id="V:Rule25" type="connector" idref="#AutoShape 57"/>
        <o:r id="V:Rule26" type="connector" idref="#AutoShape 73"/>
        <o:r id="V:Rule27" type="connector" idref="#AutoShape 9"/>
        <o:r id="V:Rule28" type="connector" idref="#AutoShape 80"/>
        <o:r id="V:Rule29" type="connector" idref="#AutoShape 81"/>
        <o:r id="V:Rule30" type="connector" idref="#AutoShape 623"/>
        <o:r id="V:Rule31" type="connector" idref="#AutoShape 771"/>
        <o:r id="V:Rule32" type="connector" idref="#AutoShape 18"/>
        <o:r id="V:Rule33" type="connector" idref="#AutoShape 468"/>
        <o:r id="V:Rule34" type="connector" idref="#AutoShape 93"/>
        <o:r id="V:Rule35" type="connector" idref="#AutoShape 66"/>
        <o:r id="V:Rule36" type="connector" idref="#AutoShape 92"/>
        <o:r id="V:Rule37" type="connector" idref="#AutoShape 469"/>
        <o:r id="V:Rule38" type="connector" idref="#AutoShape 621"/>
        <o:r id="V:Rule39" type="connector" idref="#AutoShape 67"/>
        <o:r id="V:Rule40" type="connector" idref="#AutoShape 749"/>
        <o:r id="V:Rule41" type="connector" idref="#AutoShape 624"/>
        <o:r id="V:Rule42" type="connector" idref="#AutoShape 11"/>
        <o:r id="V:Rule43" type="connector" idref="#AutoShape 23"/>
        <o:r id="V:Rule44" type="connector" idref="#AutoShape 21"/>
        <o:r id="V:Rule45" type="connector" idref="#AutoShape 778"/>
        <o:r id="V:Rule46" type="connector" idref="#AutoShape 72"/>
        <o:r id="V:Rule47" type="connector" idref="#AutoShape 103"/>
        <o:r id="V:Rule48" type="connector" idref="#AutoShape 774"/>
        <o:r id="V:Rule49" type="connector" idref="#AutoShape 440"/>
        <o:r id="V:Rule50" type="connector" idref="#AutoShape 608"/>
        <o:r id="V:Rule51" type="connector" idref="#AutoShape 841"/>
        <o:r id="V:Rule52" type="connector" idref="#AutoShape 42"/>
      </o:rules>
    </o:shapelayout>
  </w:shapeDefaults>
  <w:decimalSymbol w:val="."/>
  <w:listSeparator w:val=","/>
  <w14:docId w14:val="3FEF8AD6"/>
  <w15:docId w15:val="{E34455B1-399C-46F2-8425-A4C6DE40D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0"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95F"/>
    <w:pPr>
      <w:spacing w:after="240" w:line="280" w:lineRule="exact"/>
      <w:jc w:val="both"/>
    </w:pPr>
    <w:rPr>
      <w:rFonts w:ascii="Times New Roman" w:hAnsi="Times New Roman" w:cs="Times New Roman"/>
      <w:sz w:val="24"/>
      <w:szCs w:val="20"/>
    </w:rPr>
  </w:style>
  <w:style w:type="paragraph" w:styleId="Heading1">
    <w:name w:val="heading 1"/>
    <w:next w:val="Normal"/>
    <w:link w:val="Heading1Char"/>
    <w:uiPriority w:val="9"/>
    <w:qFormat/>
    <w:rsid w:val="00EB454C"/>
    <w:pPr>
      <w:keepNext/>
      <w:keepLines/>
      <w:pageBreakBefore/>
      <w:tabs>
        <w:tab w:val="left" w:pos="1440"/>
      </w:tabs>
      <w:spacing w:after="120" w:line="360" w:lineRule="auto"/>
      <w:ind w:left="432" w:hanging="432"/>
      <w:outlineLvl w:val="0"/>
    </w:pPr>
    <w:rPr>
      <w:rFonts w:ascii="Times New Roman" w:hAnsi="Times New Roman" w:cs="Times New Roman"/>
      <w:b/>
      <w:sz w:val="36"/>
      <w:szCs w:val="20"/>
    </w:rPr>
  </w:style>
  <w:style w:type="paragraph" w:styleId="Heading2">
    <w:name w:val="heading 2"/>
    <w:next w:val="Normal"/>
    <w:link w:val="Heading2Char"/>
    <w:uiPriority w:val="9"/>
    <w:qFormat/>
    <w:rsid w:val="00A27456"/>
    <w:pPr>
      <w:keepNext/>
      <w:keepLines/>
      <w:spacing w:before="240" w:after="120" w:line="280" w:lineRule="exact"/>
      <w:ind w:left="576" w:hanging="576"/>
      <w:outlineLvl w:val="1"/>
    </w:pPr>
    <w:rPr>
      <w:rFonts w:ascii="Times New Roman" w:hAnsi="Times New Roman" w:cs="Times New Roman"/>
      <w:b/>
      <w:sz w:val="28"/>
      <w:szCs w:val="20"/>
    </w:rPr>
  </w:style>
  <w:style w:type="paragraph" w:styleId="Heading3">
    <w:name w:val="heading 3"/>
    <w:next w:val="Normal"/>
    <w:link w:val="Heading3Char"/>
    <w:uiPriority w:val="9"/>
    <w:qFormat/>
    <w:rsid w:val="00EB454C"/>
    <w:pPr>
      <w:keepNext/>
      <w:keepLines/>
      <w:spacing w:before="180" w:after="120" w:line="280" w:lineRule="exact"/>
      <w:ind w:left="720" w:hanging="720"/>
      <w:contextualSpacing/>
      <w:outlineLvl w:val="2"/>
    </w:pPr>
    <w:rPr>
      <w:rFonts w:ascii="Times New Roman" w:hAnsi="Times New Roman" w:cs="Times New Roman"/>
      <w:b/>
      <w:i/>
      <w:sz w:val="24"/>
      <w:szCs w:val="20"/>
    </w:rPr>
  </w:style>
  <w:style w:type="paragraph" w:styleId="Heading4">
    <w:name w:val="heading 4"/>
    <w:basedOn w:val="Heading2"/>
    <w:next w:val="Normal"/>
    <w:link w:val="Heading4Char"/>
    <w:uiPriority w:val="9"/>
    <w:qFormat/>
    <w:rsid w:val="00EB454C"/>
    <w:pPr>
      <w:spacing w:before="0"/>
      <w:contextualSpacing/>
      <w:outlineLvl w:val="3"/>
    </w:pPr>
    <w:rPr>
      <w:b w:val="0"/>
      <w:i/>
      <w:sz w:val="24"/>
    </w:rPr>
  </w:style>
  <w:style w:type="paragraph" w:styleId="Heading5">
    <w:name w:val="heading 5"/>
    <w:basedOn w:val="Heading2"/>
    <w:next w:val="Normal"/>
    <w:link w:val="Heading5Char"/>
    <w:uiPriority w:val="9"/>
    <w:qFormat/>
    <w:rsid w:val="00F83362"/>
    <w:pPr>
      <w:outlineLvl w:val="4"/>
    </w:pPr>
    <w:rPr>
      <w:b w:val="0"/>
      <w:bCs/>
      <w:iCs/>
      <w:sz w:val="24"/>
      <w:szCs w:val="26"/>
      <w:u w:val="single"/>
    </w:rPr>
  </w:style>
  <w:style w:type="paragraph" w:styleId="Heading6">
    <w:name w:val="heading 6"/>
    <w:basedOn w:val="Heading2"/>
    <w:next w:val="Normal"/>
    <w:link w:val="Heading6Char"/>
    <w:uiPriority w:val="9"/>
    <w:rsid w:val="00A5267E"/>
    <w:pPr>
      <w:spacing w:before="0"/>
      <w:outlineLvl w:val="5"/>
    </w:pPr>
    <w:rPr>
      <w:b w:val="0"/>
      <w:i/>
    </w:rPr>
  </w:style>
  <w:style w:type="paragraph" w:styleId="Heading7">
    <w:name w:val="heading 7"/>
    <w:basedOn w:val="Normal"/>
    <w:next w:val="Normal"/>
    <w:link w:val="Heading7Char"/>
    <w:uiPriority w:val="9"/>
    <w:semiHidden/>
    <w:unhideWhenUsed/>
    <w:rsid w:val="0067520E"/>
    <w:pPr>
      <w:keepNext/>
      <w:keepLines/>
      <w:spacing w:before="200" w:after="0"/>
      <w:ind w:left="1296" w:hanging="1296"/>
      <w:outlineLvl w:val="6"/>
    </w:pPr>
    <w:rPr>
      <w:rFonts w:asciiTheme="majorHAnsi" w:eastAsiaTheme="majorEastAsia" w:hAnsiTheme="majorHAnsi" w:cstheme="majorBidi"/>
      <w:i/>
      <w:iCs/>
      <w:color w:val="404040" w:themeColor="text1" w:themeTint="BF"/>
      <w:szCs w:val="22"/>
      <w:lang w:val="en-US"/>
    </w:rPr>
  </w:style>
  <w:style w:type="paragraph" w:styleId="Heading8">
    <w:name w:val="heading 8"/>
    <w:basedOn w:val="Normal"/>
    <w:next w:val="Normal"/>
    <w:link w:val="Heading8Char"/>
    <w:uiPriority w:val="9"/>
    <w:semiHidden/>
    <w:unhideWhenUsed/>
    <w:qFormat/>
    <w:rsid w:val="0067520E"/>
    <w:pPr>
      <w:keepNext/>
      <w:keepLines/>
      <w:spacing w:before="200" w:after="0"/>
      <w:ind w:left="1440" w:hanging="1440"/>
      <w:outlineLvl w:val="7"/>
    </w:pPr>
    <w:rPr>
      <w:rFonts w:asciiTheme="majorHAnsi" w:eastAsiaTheme="majorEastAsia" w:hAnsiTheme="majorHAnsi" w:cstheme="majorBidi"/>
      <w:color w:val="404040" w:themeColor="text1" w:themeTint="BF"/>
      <w:sz w:val="20"/>
      <w:lang w:val="en-US"/>
    </w:rPr>
  </w:style>
  <w:style w:type="paragraph" w:styleId="Heading9">
    <w:name w:val="heading 9"/>
    <w:basedOn w:val="Normal"/>
    <w:next w:val="Normal"/>
    <w:link w:val="Heading9Char"/>
    <w:uiPriority w:val="9"/>
    <w:semiHidden/>
    <w:unhideWhenUsed/>
    <w:qFormat/>
    <w:rsid w:val="0067520E"/>
    <w:pPr>
      <w:keepNext/>
      <w:keepLines/>
      <w:spacing w:before="200" w:after="0"/>
      <w:ind w:left="1584" w:hanging="1584"/>
      <w:outlineLvl w:val="8"/>
    </w:pPr>
    <w:rPr>
      <w:rFonts w:asciiTheme="majorHAnsi" w:eastAsiaTheme="majorEastAsia" w:hAnsiTheme="majorHAnsi" w:cstheme="majorBidi"/>
      <w:i/>
      <w:iCs/>
      <w:color w:val="404040" w:themeColor="text1" w:themeTint="BF"/>
      <w:sz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itation">
    <w:name w:val="Citation"/>
    <w:semiHidden/>
    <w:rsid w:val="00A5267E"/>
    <w:pPr>
      <w:keepLines/>
      <w:spacing w:after="120" w:line="240" w:lineRule="auto"/>
      <w:ind w:left="432" w:hanging="432"/>
      <w:jc w:val="both"/>
    </w:pPr>
    <w:rPr>
      <w:rFonts w:ascii="Times New Roman" w:hAnsi="Times New Roman" w:cs="Times New Roman"/>
      <w:szCs w:val="20"/>
    </w:rPr>
  </w:style>
  <w:style w:type="paragraph" w:customStyle="1" w:styleId="Documentheader">
    <w:name w:val="Document header"/>
    <w:basedOn w:val="Normal"/>
    <w:next w:val="Normal"/>
    <w:rsid w:val="00A5267E"/>
    <w:pPr>
      <w:keepNext/>
      <w:keepLines/>
      <w:jc w:val="center"/>
    </w:pPr>
    <w:rPr>
      <w:b/>
      <w:sz w:val="26"/>
    </w:rPr>
  </w:style>
  <w:style w:type="paragraph" w:customStyle="1" w:styleId="Equation1">
    <w:name w:val="Equation 1"/>
    <w:rsid w:val="00A5267E"/>
    <w:pPr>
      <w:tabs>
        <w:tab w:val="left" w:pos="1080"/>
        <w:tab w:val="right" w:pos="7200"/>
        <w:tab w:val="right" w:pos="8640"/>
      </w:tabs>
      <w:spacing w:after="120" w:line="240" w:lineRule="auto"/>
      <w:ind w:left="360"/>
    </w:pPr>
    <w:rPr>
      <w:rFonts w:ascii="Times New Roman" w:hAnsi="Times New Roman" w:cs="Times New Roman"/>
      <w:noProof/>
      <w:szCs w:val="20"/>
    </w:rPr>
  </w:style>
  <w:style w:type="paragraph" w:styleId="Footer">
    <w:name w:val="footer"/>
    <w:basedOn w:val="Normal"/>
    <w:link w:val="FooterChar"/>
    <w:uiPriority w:val="99"/>
    <w:rsid w:val="00A5267E"/>
    <w:pPr>
      <w:tabs>
        <w:tab w:val="center" w:pos="4153"/>
        <w:tab w:val="right" w:pos="8306"/>
      </w:tabs>
    </w:pPr>
  </w:style>
  <w:style w:type="character" w:customStyle="1" w:styleId="FooterChar">
    <w:name w:val="Footer Char"/>
    <w:basedOn w:val="DefaultParagraphFont"/>
    <w:link w:val="Footer"/>
    <w:uiPriority w:val="99"/>
    <w:rsid w:val="00A5267E"/>
    <w:rPr>
      <w:rFonts w:ascii="Times New Roman" w:eastAsia="Times New Roman" w:hAnsi="Times New Roman" w:cs="Times New Roman"/>
      <w:sz w:val="24"/>
      <w:szCs w:val="20"/>
    </w:rPr>
  </w:style>
  <w:style w:type="character" w:styleId="FootnoteReference">
    <w:name w:val="footnote reference"/>
    <w:basedOn w:val="DefaultParagraphFont"/>
    <w:semiHidden/>
    <w:rsid w:val="00A5267E"/>
    <w:rPr>
      <w:vertAlign w:val="superscript"/>
    </w:rPr>
  </w:style>
  <w:style w:type="paragraph" w:styleId="FootnoteText">
    <w:name w:val="footnote text"/>
    <w:basedOn w:val="Normal"/>
    <w:link w:val="FootnoteTextChar"/>
    <w:rsid w:val="00AC4209"/>
    <w:pPr>
      <w:spacing w:after="0" w:line="240" w:lineRule="auto"/>
    </w:pPr>
    <w:rPr>
      <w:sz w:val="20"/>
    </w:rPr>
  </w:style>
  <w:style w:type="character" w:customStyle="1" w:styleId="FootnoteTextChar">
    <w:name w:val="Footnote Text Char"/>
    <w:basedOn w:val="DefaultParagraphFont"/>
    <w:link w:val="FootnoteText"/>
    <w:rsid w:val="00AC4209"/>
    <w:rPr>
      <w:rFonts w:ascii="Times New Roman" w:hAnsi="Times New Roman" w:cs="Times New Roman"/>
      <w:sz w:val="20"/>
      <w:szCs w:val="20"/>
    </w:rPr>
  </w:style>
  <w:style w:type="character" w:customStyle="1" w:styleId="Heading1Char">
    <w:name w:val="Heading 1 Char"/>
    <w:basedOn w:val="DefaultParagraphFont"/>
    <w:link w:val="Heading1"/>
    <w:uiPriority w:val="9"/>
    <w:rsid w:val="00EB454C"/>
    <w:rPr>
      <w:rFonts w:ascii="Times New Roman" w:hAnsi="Times New Roman" w:cs="Times New Roman"/>
      <w:b/>
      <w:sz w:val="36"/>
      <w:szCs w:val="20"/>
    </w:rPr>
  </w:style>
  <w:style w:type="character" w:customStyle="1" w:styleId="Heading2Char">
    <w:name w:val="Heading 2 Char"/>
    <w:basedOn w:val="DefaultParagraphFont"/>
    <w:link w:val="Heading2"/>
    <w:uiPriority w:val="9"/>
    <w:rsid w:val="00A27456"/>
    <w:rPr>
      <w:rFonts w:ascii="Times New Roman" w:hAnsi="Times New Roman" w:cs="Times New Roman"/>
      <w:b/>
      <w:sz w:val="28"/>
      <w:szCs w:val="20"/>
    </w:rPr>
  </w:style>
  <w:style w:type="character" w:customStyle="1" w:styleId="Heading3Char">
    <w:name w:val="Heading 3 Char"/>
    <w:basedOn w:val="DefaultParagraphFont"/>
    <w:link w:val="Heading3"/>
    <w:uiPriority w:val="9"/>
    <w:rsid w:val="00EB454C"/>
    <w:rPr>
      <w:rFonts w:ascii="Times New Roman" w:hAnsi="Times New Roman" w:cs="Times New Roman"/>
      <w:b/>
      <w:i/>
      <w:sz w:val="24"/>
      <w:szCs w:val="20"/>
    </w:rPr>
  </w:style>
  <w:style w:type="character" w:customStyle="1" w:styleId="Heading4Char">
    <w:name w:val="Heading 4 Char"/>
    <w:basedOn w:val="DefaultParagraphFont"/>
    <w:link w:val="Heading4"/>
    <w:uiPriority w:val="9"/>
    <w:rsid w:val="00EB454C"/>
    <w:rPr>
      <w:rFonts w:ascii="Times New Roman" w:hAnsi="Times New Roman" w:cs="Times New Roman"/>
      <w:i/>
      <w:sz w:val="24"/>
      <w:szCs w:val="20"/>
    </w:rPr>
  </w:style>
  <w:style w:type="character" w:customStyle="1" w:styleId="Heading5Char">
    <w:name w:val="Heading 5 Char"/>
    <w:basedOn w:val="DefaultParagraphFont"/>
    <w:link w:val="Heading5"/>
    <w:uiPriority w:val="9"/>
    <w:rsid w:val="00F83362"/>
    <w:rPr>
      <w:rFonts w:ascii="Times New Roman" w:hAnsi="Times New Roman" w:cs="Times New Roman"/>
      <w:bCs/>
      <w:iCs/>
      <w:sz w:val="24"/>
      <w:szCs w:val="26"/>
      <w:u w:val="single"/>
    </w:rPr>
  </w:style>
  <w:style w:type="character" w:customStyle="1" w:styleId="Heading6Char">
    <w:name w:val="Heading 6 Char"/>
    <w:basedOn w:val="DefaultParagraphFont"/>
    <w:link w:val="Heading6"/>
    <w:uiPriority w:val="9"/>
    <w:rsid w:val="00A5267E"/>
    <w:rPr>
      <w:rFonts w:ascii="Times New Roman" w:eastAsia="Times New Roman" w:hAnsi="Times New Roman" w:cs="Times New Roman"/>
      <w:sz w:val="24"/>
      <w:szCs w:val="20"/>
    </w:rPr>
  </w:style>
  <w:style w:type="paragraph" w:styleId="NormalIndent">
    <w:name w:val="Normal Indent"/>
    <w:aliases w:val="Norm Indent"/>
    <w:basedOn w:val="Normal"/>
    <w:qFormat/>
    <w:rsid w:val="006973CE"/>
    <w:pPr>
      <w:ind w:left="360"/>
    </w:pPr>
  </w:style>
  <w:style w:type="paragraph" w:customStyle="1" w:styleId="Keepnext">
    <w:name w:val="Keep next"/>
    <w:basedOn w:val="Normal"/>
    <w:next w:val="Normal"/>
    <w:qFormat/>
    <w:rsid w:val="00744E86"/>
    <w:pPr>
      <w:keepNext/>
      <w:spacing w:after="120"/>
    </w:pPr>
  </w:style>
  <w:style w:type="paragraph" w:customStyle="1" w:styleId="Numbered">
    <w:name w:val="Numbered"/>
    <w:basedOn w:val="Normal"/>
    <w:qFormat/>
    <w:rsid w:val="008B705A"/>
    <w:pPr>
      <w:numPr>
        <w:numId w:val="15"/>
      </w:numPr>
      <w:spacing w:after="120"/>
    </w:pPr>
  </w:style>
  <w:style w:type="paragraph" w:customStyle="1" w:styleId="Normalnumbereditalic">
    <w:name w:val="Normal numbered italic"/>
    <w:basedOn w:val="Numbered"/>
    <w:rsid w:val="00A5267E"/>
    <w:pPr>
      <w:keepNext/>
      <w:keepLines/>
      <w:numPr>
        <w:numId w:val="0"/>
      </w:numPr>
      <w:tabs>
        <w:tab w:val="left" w:pos="360"/>
      </w:tabs>
    </w:pPr>
    <w:rPr>
      <w:i/>
    </w:rPr>
  </w:style>
  <w:style w:type="paragraph" w:customStyle="1" w:styleId="Note">
    <w:name w:val="Note"/>
    <w:rsid w:val="00A5267E"/>
    <w:pPr>
      <w:spacing w:after="120" w:line="240" w:lineRule="auto"/>
      <w:jc w:val="both"/>
    </w:pPr>
    <w:rPr>
      <w:rFonts w:ascii="Times New Roman" w:hAnsi="Times New Roman" w:cs="Times New Roman"/>
      <w:i/>
      <w:noProof/>
      <w:sz w:val="24"/>
      <w:szCs w:val="20"/>
    </w:rPr>
  </w:style>
  <w:style w:type="character" w:styleId="PageNumber">
    <w:name w:val="page number"/>
    <w:basedOn w:val="DefaultParagraphFont"/>
    <w:rsid w:val="00A5267E"/>
    <w:rPr>
      <w:rFonts w:ascii="Times New Roman" w:hAnsi="Times New Roman"/>
      <w:i/>
      <w:sz w:val="22"/>
    </w:rPr>
  </w:style>
  <w:style w:type="paragraph" w:customStyle="1" w:styleId="Reference">
    <w:name w:val="Reference"/>
    <w:basedOn w:val="Normal"/>
    <w:qFormat/>
    <w:rsid w:val="001A0286"/>
    <w:pPr>
      <w:keepLines/>
      <w:spacing w:after="120" w:line="240" w:lineRule="auto"/>
      <w:ind w:left="360" w:hanging="360"/>
    </w:pPr>
    <w:rPr>
      <w:noProof/>
      <w:sz w:val="22"/>
    </w:rPr>
  </w:style>
  <w:style w:type="paragraph" w:customStyle="1" w:styleId="Singledoubleindent">
    <w:name w:val="Single double indent"/>
    <w:basedOn w:val="Normal"/>
    <w:rsid w:val="00A5267E"/>
    <w:pPr>
      <w:keepLines/>
      <w:spacing w:line="240" w:lineRule="exact"/>
      <w:ind w:left="1440"/>
    </w:pPr>
  </w:style>
  <w:style w:type="paragraph" w:customStyle="1" w:styleId="Singleleft">
    <w:name w:val="Single left"/>
    <w:rsid w:val="00A5267E"/>
    <w:pPr>
      <w:keepLines/>
      <w:spacing w:after="120" w:line="240" w:lineRule="auto"/>
    </w:pPr>
    <w:rPr>
      <w:rFonts w:ascii="Times New Roman" w:hAnsi="Times New Roman" w:cs="Times New Roman"/>
      <w:sz w:val="24"/>
      <w:szCs w:val="20"/>
    </w:rPr>
  </w:style>
  <w:style w:type="paragraph" w:customStyle="1" w:styleId="Table10centred">
    <w:name w:val="Table 10 centred"/>
    <w:rsid w:val="00A5267E"/>
    <w:pPr>
      <w:keepNext/>
      <w:keepLines/>
      <w:spacing w:before="20" w:after="20" w:line="240" w:lineRule="exact"/>
      <w:jc w:val="center"/>
    </w:pPr>
    <w:rPr>
      <w:rFonts w:ascii="Times New Roman" w:hAnsi="Times New Roman" w:cs="Times New Roman"/>
      <w:sz w:val="20"/>
      <w:szCs w:val="20"/>
    </w:rPr>
  </w:style>
  <w:style w:type="paragraph" w:customStyle="1" w:styleId="Table10left">
    <w:name w:val="Table 10 left"/>
    <w:basedOn w:val="Table10centred"/>
    <w:rsid w:val="00A5267E"/>
    <w:pPr>
      <w:jc w:val="left"/>
    </w:pPr>
  </w:style>
  <w:style w:type="paragraph" w:customStyle="1" w:styleId="Table11">
    <w:name w:val="Table 11"/>
    <w:rsid w:val="00CB495F"/>
    <w:pPr>
      <w:keepNext/>
      <w:keepLines/>
      <w:spacing w:before="40" w:after="40" w:line="240" w:lineRule="exact"/>
    </w:pPr>
    <w:rPr>
      <w:rFonts w:ascii="Times New Roman" w:hAnsi="Times New Roman" w:cs="Times New Roman"/>
      <w:noProof/>
      <w:szCs w:val="20"/>
    </w:rPr>
  </w:style>
  <w:style w:type="paragraph" w:customStyle="1" w:styleId="Tablefootnote">
    <w:name w:val="Table footnote"/>
    <w:rsid w:val="00A5267E"/>
    <w:pPr>
      <w:keepLines/>
      <w:spacing w:after="120" w:line="240" w:lineRule="auto"/>
    </w:pPr>
    <w:rPr>
      <w:rFonts w:ascii="Times New Roman" w:hAnsi="Times New Roman" w:cs="Times New Roman"/>
      <w:sz w:val="20"/>
      <w:szCs w:val="20"/>
    </w:rPr>
  </w:style>
  <w:style w:type="paragraph" w:customStyle="1" w:styleId="Tableheading">
    <w:name w:val="Table heading"/>
    <w:rsid w:val="00A5267E"/>
    <w:pPr>
      <w:keepNext/>
      <w:keepLines/>
      <w:tabs>
        <w:tab w:val="left" w:pos="1080"/>
      </w:tabs>
      <w:spacing w:before="240" w:after="360" w:line="240" w:lineRule="auto"/>
      <w:ind w:left="1080" w:hanging="1080"/>
    </w:pPr>
    <w:rPr>
      <w:rFonts w:ascii="Times New Roman" w:hAnsi="Times New Roman" w:cs="Times New Roman"/>
      <w:b/>
      <w:sz w:val="24"/>
      <w:szCs w:val="20"/>
    </w:rPr>
  </w:style>
  <w:style w:type="paragraph" w:customStyle="1" w:styleId="Tableheadingnewpage">
    <w:name w:val="Table heading new page"/>
    <w:basedOn w:val="Tableheading"/>
    <w:rsid w:val="00A5267E"/>
    <w:pPr>
      <w:pageBreakBefore/>
      <w:spacing w:before="0"/>
    </w:pPr>
  </w:style>
  <w:style w:type="paragraph" w:customStyle="1" w:styleId="Tablesubhead">
    <w:name w:val="Table subhead"/>
    <w:basedOn w:val="Singleleft"/>
    <w:rsid w:val="00A5267E"/>
    <w:pPr>
      <w:spacing w:after="360"/>
    </w:pPr>
    <w:rPr>
      <w:b/>
    </w:rPr>
  </w:style>
  <w:style w:type="paragraph" w:styleId="TOC1">
    <w:name w:val="toc 1"/>
    <w:next w:val="Normal"/>
    <w:uiPriority w:val="39"/>
    <w:qFormat/>
    <w:rsid w:val="00B97641"/>
    <w:pPr>
      <w:keepNext/>
      <w:keepLines/>
      <w:tabs>
        <w:tab w:val="left" w:pos="576"/>
        <w:tab w:val="right" w:pos="8928"/>
      </w:tabs>
      <w:spacing w:before="120" w:after="120" w:line="240" w:lineRule="auto"/>
    </w:pPr>
    <w:rPr>
      <w:rFonts w:ascii="Times New Roman" w:hAnsi="Times New Roman" w:cs="Times New Roman"/>
      <w:b/>
      <w:noProof/>
      <w:sz w:val="24"/>
      <w:szCs w:val="20"/>
    </w:rPr>
  </w:style>
  <w:style w:type="paragraph" w:styleId="TOC2">
    <w:name w:val="toc 2"/>
    <w:basedOn w:val="TOC1"/>
    <w:next w:val="Normal"/>
    <w:uiPriority w:val="39"/>
    <w:qFormat/>
    <w:rsid w:val="00B97641"/>
    <w:pPr>
      <w:tabs>
        <w:tab w:val="clear" w:pos="576"/>
        <w:tab w:val="left" w:pos="864"/>
      </w:tabs>
      <w:spacing w:before="60" w:after="60"/>
      <w:ind w:left="216"/>
    </w:pPr>
  </w:style>
  <w:style w:type="paragraph" w:styleId="TOC3">
    <w:name w:val="toc 3"/>
    <w:basedOn w:val="TOC2"/>
    <w:next w:val="Normal"/>
    <w:uiPriority w:val="39"/>
    <w:qFormat/>
    <w:rsid w:val="00B97641"/>
    <w:pPr>
      <w:keepNext w:val="0"/>
      <w:tabs>
        <w:tab w:val="left" w:pos="1152"/>
      </w:tabs>
      <w:spacing w:after="40"/>
      <w:ind w:left="446"/>
    </w:pPr>
    <w:rPr>
      <w:b w:val="0"/>
    </w:rPr>
  </w:style>
  <w:style w:type="paragraph" w:styleId="TOC4">
    <w:name w:val="toc 4"/>
    <w:basedOn w:val="TOC3"/>
    <w:next w:val="Normal"/>
    <w:uiPriority w:val="39"/>
    <w:rsid w:val="00CB495F"/>
    <w:pPr>
      <w:tabs>
        <w:tab w:val="left" w:pos="1800"/>
      </w:tabs>
      <w:ind w:left="660"/>
    </w:pPr>
  </w:style>
  <w:style w:type="paragraph" w:styleId="TOC5">
    <w:name w:val="toc 5"/>
    <w:basedOn w:val="TOC3"/>
    <w:next w:val="Normal"/>
    <w:semiHidden/>
    <w:rsid w:val="00A5267E"/>
    <w:pPr>
      <w:ind w:left="880"/>
    </w:pPr>
  </w:style>
  <w:style w:type="paragraph" w:styleId="TOC6">
    <w:name w:val="toc 6"/>
    <w:basedOn w:val="TOC3"/>
    <w:next w:val="Normal"/>
    <w:semiHidden/>
    <w:rsid w:val="00A5267E"/>
    <w:pPr>
      <w:ind w:left="1100"/>
    </w:pPr>
  </w:style>
  <w:style w:type="paragraph" w:styleId="Header">
    <w:name w:val="header"/>
    <w:basedOn w:val="Normal"/>
    <w:link w:val="HeaderChar"/>
    <w:uiPriority w:val="99"/>
    <w:unhideWhenUsed/>
    <w:rsid w:val="00185BD6"/>
    <w:pPr>
      <w:tabs>
        <w:tab w:val="center" w:pos="4513"/>
        <w:tab w:val="right" w:pos="9026"/>
      </w:tabs>
      <w:spacing w:after="0"/>
    </w:pPr>
  </w:style>
  <w:style w:type="character" w:customStyle="1" w:styleId="HeaderChar">
    <w:name w:val="Header Char"/>
    <w:basedOn w:val="DefaultParagraphFont"/>
    <w:link w:val="Header"/>
    <w:uiPriority w:val="99"/>
    <w:rsid w:val="00185BD6"/>
    <w:rPr>
      <w:rFonts w:ascii="Times New Roman" w:eastAsia="Times New Roman" w:hAnsi="Times New Roman" w:cs="Times New Roman"/>
      <w:sz w:val="24"/>
      <w:szCs w:val="20"/>
    </w:rPr>
  </w:style>
  <w:style w:type="character" w:customStyle="1" w:styleId="Heading7Char">
    <w:name w:val="Heading 7 Char"/>
    <w:basedOn w:val="DefaultParagraphFont"/>
    <w:link w:val="Heading7"/>
    <w:uiPriority w:val="9"/>
    <w:semiHidden/>
    <w:rsid w:val="0067520E"/>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67520E"/>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67520E"/>
    <w:rPr>
      <w:rFonts w:asciiTheme="majorHAnsi" w:eastAsiaTheme="majorEastAsia" w:hAnsiTheme="majorHAnsi" w:cstheme="majorBidi"/>
      <w:i/>
      <w:iCs/>
      <w:color w:val="404040" w:themeColor="text1" w:themeTint="BF"/>
      <w:sz w:val="20"/>
      <w:szCs w:val="20"/>
      <w:lang w:val="en-US"/>
    </w:rPr>
  </w:style>
  <w:style w:type="paragraph" w:styleId="BalloonText">
    <w:name w:val="Balloon Text"/>
    <w:basedOn w:val="Normal"/>
    <w:link w:val="BalloonTextChar"/>
    <w:uiPriority w:val="99"/>
    <w:semiHidden/>
    <w:unhideWhenUsed/>
    <w:rsid w:val="0067520E"/>
    <w:pPr>
      <w:spacing w:after="0"/>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67520E"/>
    <w:rPr>
      <w:rFonts w:ascii="Tahoma" w:eastAsiaTheme="minorHAnsi" w:hAnsi="Tahoma" w:cs="Tahoma"/>
      <w:sz w:val="16"/>
      <w:szCs w:val="16"/>
      <w:lang w:val="en-US"/>
    </w:rPr>
  </w:style>
  <w:style w:type="paragraph" w:styleId="EndnoteText">
    <w:name w:val="endnote text"/>
    <w:basedOn w:val="Normal"/>
    <w:link w:val="EndnoteTextChar"/>
    <w:uiPriority w:val="99"/>
    <w:semiHidden/>
    <w:unhideWhenUsed/>
    <w:rsid w:val="0067520E"/>
    <w:pPr>
      <w:spacing w:after="0"/>
    </w:pPr>
    <w:rPr>
      <w:rFonts w:eastAsiaTheme="minorHAnsi" w:cstheme="minorBidi"/>
      <w:sz w:val="20"/>
      <w:lang w:val="en-US"/>
    </w:rPr>
  </w:style>
  <w:style w:type="character" w:customStyle="1" w:styleId="EndnoteTextChar">
    <w:name w:val="Endnote Text Char"/>
    <w:basedOn w:val="DefaultParagraphFont"/>
    <w:link w:val="EndnoteText"/>
    <w:uiPriority w:val="99"/>
    <w:semiHidden/>
    <w:rsid w:val="0067520E"/>
    <w:rPr>
      <w:rFonts w:ascii="Times New Roman" w:eastAsiaTheme="minorHAnsi" w:hAnsi="Times New Roman"/>
      <w:sz w:val="20"/>
      <w:szCs w:val="20"/>
      <w:lang w:val="en-US"/>
    </w:rPr>
  </w:style>
  <w:style w:type="character" w:styleId="EndnoteReference">
    <w:name w:val="endnote reference"/>
    <w:basedOn w:val="DefaultParagraphFont"/>
    <w:uiPriority w:val="99"/>
    <w:semiHidden/>
    <w:unhideWhenUsed/>
    <w:rsid w:val="0067520E"/>
    <w:rPr>
      <w:vertAlign w:val="superscript"/>
    </w:rPr>
  </w:style>
  <w:style w:type="paragraph" w:styleId="TOCHeading">
    <w:name w:val="TOC Heading"/>
    <w:basedOn w:val="Heading1"/>
    <w:next w:val="Normal"/>
    <w:link w:val="TOCHeadingChar"/>
    <w:uiPriority w:val="39"/>
    <w:unhideWhenUsed/>
    <w:qFormat/>
    <w:rsid w:val="0067520E"/>
    <w:pPr>
      <w:pBdr>
        <w:bottom w:val="single" w:sz="4" w:space="1" w:color="auto"/>
      </w:pBdr>
      <w:tabs>
        <w:tab w:val="clear" w:pos="1440"/>
      </w:tabs>
      <w:ind w:left="0" w:firstLine="0"/>
      <w:outlineLvl w:val="9"/>
    </w:pPr>
    <w:rPr>
      <w:rFonts w:eastAsiaTheme="majorEastAsia"/>
      <w:bCs/>
      <w:szCs w:val="36"/>
      <w:lang w:val="en-US"/>
    </w:rPr>
  </w:style>
  <w:style w:type="character" w:customStyle="1" w:styleId="TOCHeadingChar">
    <w:name w:val="TOC Heading Char"/>
    <w:basedOn w:val="Heading1Char"/>
    <w:link w:val="TOCHeading"/>
    <w:uiPriority w:val="39"/>
    <w:rsid w:val="0067520E"/>
    <w:rPr>
      <w:rFonts w:ascii="Times New Roman" w:eastAsiaTheme="majorEastAsia" w:hAnsi="Times New Roman" w:cs="Times New Roman"/>
      <w:b/>
      <w:bCs/>
      <w:sz w:val="36"/>
      <w:szCs w:val="36"/>
      <w:lang w:val="en-US"/>
    </w:rPr>
  </w:style>
  <w:style w:type="paragraph" w:styleId="ListParagraph">
    <w:name w:val="List Paragraph"/>
    <w:basedOn w:val="Normal"/>
    <w:uiPriority w:val="34"/>
    <w:qFormat/>
    <w:rsid w:val="0067520E"/>
    <w:pPr>
      <w:ind w:left="288"/>
    </w:pPr>
    <w:rPr>
      <w:rFonts w:eastAsiaTheme="minorHAnsi" w:cstheme="minorBidi"/>
      <w:szCs w:val="22"/>
      <w:lang w:val="en-US"/>
    </w:rPr>
  </w:style>
  <w:style w:type="paragraph" w:styleId="NormalWeb">
    <w:name w:val="Normal (Web)"/>
    <w:basedOn w:val="Normal"/>
    <w:uiPriority w:val="99"/>
    <w:unhideWhenUsed/>
    <w:rsid w:val="0067520E"/>
    <w:pPr>
      <w:spacing w:before="100" w:beforeAutospacing="1" w:after="100" w:afterAutospacing="1"/>
    </w:pPr>
    <w:rPr>
      <w:rFonts w:eastAsiaTheme="minorEastAsia"/>
      <w:szCs w:val="24"/>
      <w:lang w:val="en-US" w:eastAsia="en-GB"/>
    </w:rPr>
  </w:style>
  <w:style w:type="character" w:styleId="CommentReference">
    <w:name w:val="annotation reference"/>
    <w:basedOn w:val="DefaultParagraphFont"/>
    <w:uiPriority w:val="99"/>
    <w:semiHidden/>
    <w:unhideWhenUsed/>
    <w:rsid w:val="0067520E"/>
    <w:rPr>
      <w:sz w:val="16"/>
      <w:szCs w:val="16"/>
    </w:rPr>
  </w:style>
  <w:style w:type="paragraph" w:styleId="CommentText">
    <w:name w:val="annotation text"/>
    <w:basedOn w:val="Normal"/>
    <w:link w:val="CommentTextChar"/>
    <w:uiPriority w:val="99"/>
    <w:unhideWhenUsed/>
    <w:rsid w:val="0067520E"/>
    <w:rPr>
      <w:rFonts w:eastAsiaTheme="minorHAnsi" w:cstheme="minorBidi"/>
      <w:sz w:val="20"/>
      <w:lang w:val="en-US"/>
    </w:rPr>
  </w:style>
  <w:style w:type="character" w:customStyle="1" w:styleId="CommentTextChar">
    <w:name w:val="Comment Text Char"/>
    <w:basedOn w:val="DefaultParagraphFont"/>
    <w:link w:val="CommentText"/>
    <w:uiPriority w:val="99"/>
    <w:rsid w:val="0067520E"/>
    <w:rPr>
      <w:rFonts w:ascii="Times New Roman" w:eastAsiaTheme="minorHAnsi"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67520E"/>
    <w:rPr>
      <w:b/>
      <w:bCs/>
    </w:rPr>
  </w:style>
  <w:style w:type="character" w:customStyle="1" w:styleId="CommentSubjectChar">
    <w:name w:val="Comment Subject Char"/>
    <w:basedOn w:val="CommentTextChar"/>
    <w:link w:val="CommentSubject"/>
    <w:uiPriority w:val="99"/>
    <w:semiHidden/>
    <w:rsid w:val="0067520E"/>
    <w:rPr>
      <w:rFonts w:ascii="Times New Roman" w:eastAsiaTheme="minorHAnsi" w:hAnsi="Times New Roman"/>
      <w:b/>
      <w:bCs/>
      <w:sz w:val="20"/>
      <w:szCs w:val="20"/>
      <w:lang w:val="en-US"/>
    </w:rPr>
  </w:style>
  <w:style w:type="character" w:styleId="PlaceholderText">
    <w:name w:val="Placeholder Text"/>
    <w:basedOn w:val="DefaultParagraphFont"/>
    <w:uiPriority w:val="99"/>
    <w:semiHidden/>
    <w:rsid w:val="0067520E"/>
    <w:rPr>
      <w:color w:val="808080"/>
    </w:rPr>
  </w:style>
  <w:style w:type="paragraph" w:styleId="Subtitle">
    <w:name w:val="Subtitle"/>
    <w:basedOn w:val="Normal"/>
    <w:next w:val="Normal"/>
    <w:link w:val="SubtitleChar"/>
    <w:uiPriority w:val="11"/>
    <w:qFormat/>
    <w:rsid w:val="0067520E"/>
    <w:pPr>
      <w:numPr>
        <w:ilvl w:val="1"/>
      </w:numPr>
    </w:pPr>
    <w:rPr>
      <w:rFonts w:asciiTheme="majorHAnsi" w:eastAsiaTheme="majorEastAsia" w:hAnsiTheme="majorHAnsi" w:cstheme="majorBidi"/>
      <w:i/>
      <w:iCs/>
      <w:color w:val="4F81BD" w:themeColor="accent1"/>
      <w:spacing w:val="15"/>
      <w:szCs w:val="24"/>
      <w:lang w:val="en-US"/>
    </w:rPr>
  </w:style>
  <w:style w:type="character" w:customStyle="1" w:styleId="SubtitleChar">
    <w:name w:val="Subtitle Char"/>
    <w:basedOn w:val="DefaultParagraphFont"/>
    <w:link w:val="Subtitle"/>
    <w:uiPriority w:val="11"/>
    <w:rsid w:val="0067520E"/>
    <w:rPr>
      <w:rFonts w:asciiTheme="majorHAnsi" w:eastAsiaTheme="majorEastAsia" w:hAnsiTheme="majorHAnsi" w:cstheme="majorBidi"/>
      <w:i/>
      <w:iCs/>
      <w:color w:val="4F81BD" w:themeColor="accent1"/>
      <w:spacing w:val="15"/>
      <w:sz w:val="24"/>
      <w:szCs w:val="24"/>
      <w:lang w:val="en-US"/>
    </w:rPr>
  </w:style>
  <w:style w:type="table" w:styleId="TableGrid">
    <w:name w:val="Table Grid"/>
    <w:basedOn w:val="TableNormal"/>
    <w:uiPriority w:val="59"/>
    <w:rsid w:val="0067520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520E"/>
    <w:rPr>
      <w:color w:val="0000FF" w:themeColor="hyperlink"/>
      <w:u w:val="single"/>
    </w:rPr>
  </w:style>
  <w:style w:type="character" w:styleId="FollowedHyperlink">
    <w:name w:val="FollowedHyperlink"/>
    <w:basedOn w:val="DefaultParagraphFont"/>
    <w:uiPriority w:val="99"/>
    <w:semiHidden/>
    <w:unhideWhenUsed/>
    <w:rsid w:val="0067520E"/>
    <w:rPr>
      <w:color w:val="800080" w:themeColor="followedHyperlink"/>
      <w:u w:val="single"/>
    </w:rPr>
  </w:style>
  <w:style w:type="paragraph" w:customStyle="1" w:styleId="HeadingStyle1">
    <w:name w:val="Heading Style1"/>
    <w:basedOn w:val="TOCHeading"/>
    <w:link w:val="HeadingStyle1Char"/>
    <w:rsid w:val="0067520E"/>
    <w:pPr>
      <w:pBdr>
        <w:bottom w:val="single" w:sz="8" w:space="1" w:color="auto"/>
      </w:pBdr>
    </w:pPr>
    <w:rPr>
      <w:color w:val="000000" w:themeColor="text1"/>
    </w:rPr>
  </w:style>
  <w:style w:type="character" w:customStyle="1" w:styleId="HeadingStyle1Char">
    <w:name w:val="Heading Style1 Char"/>
    <w:basedOn w:val="TOCHeadingChar"/>
    <w:link w:val="HeadingStyle1"/>
    <w:rsid w:val="0067520E"/>
    <w:rPr>
      <w:rFonts w:ascii="Times New Roman" w:eastAsiaTheme="majorEastAsia" w:hAnsi="Times New Roman" w:cs="Times New Roman"/>
      <w:b/>
      <w:bCs/>
      <w:color w:val="000000" w:themeColor="text1"/>
      <w:sz w:val="36"/>
      <w:szCs w:val="36"/>
      <w:lang w:val="en-US"/>
    </w:rPr>
  </w:style>
  <w:style w:type="paragraph" w:styleId="Revision">
    <w:name w:val="Revision"/>
    <w:hidden/>
    <w:uiPriority w:val="99"/>
    <w:semiHidden/>
    <w:rsid w:val="0067520E"/>
    <w:pPr>
      <w:spacing w:after="0" w:line="240" w:lineRule="auto"/>
    </w:pPr>
    <w:rPr>
      <w:rFonts w:eastAsiaTheme="minorHAnsi"/>
      <w:lang w:val="en-US"/>
    </w:rPr>
  </w:style>
  <w:style w:type="paragraph" w:customStyle="1" w:styleId="Equation">
    <w:name w:val="Equation"/>
    <w:basedOn w:val="Normal"/>
    <w:next w:val="Normal"/>
    <w:qFormat/>
    <w:rsid w:val="00EB454C"/>
    <w:pPr>
      <w:tabs>
        <w:tab w:val="left" w:pos="4320"/>
        <w:tab w:val="right" w:pos="8928"/>
      </w:tabs>
      <w:spacing w:before="120" w:after="120" w:line="360" w:lineRule="auto"/>
      <w:ind w:left="720"/>
      <w:jc w:val="left"/>
    </w:pPr>
    <w:rPr>
      <w:rFonts w:eastAsiaTheme="minorHAnsi"/>
      <w:szCs w:val="96"/>
      <w:lang w:val="en-US"/>
    </w:rPr>
  </w:style>
  <w:style w:type="paragraph" w:customStyle="1" w:styleId="Figure">
    <w:name w:val="Figure"/>
    <w:basedOn w:val="Normal"/>
    <w:next w:val="Normal"/>
    <w:qFormat/>
    <w:rsid w:val="00692414"/>
    <w:pPr>
      <w:keepNext/>
      <w:keepLines/>
      <w:spacing w:after="120" w:line="240" w:lineRule="auto"/>
      <w:jc w:val="center"/>
    </w:pPr>
    <w:rPr>
      <w:rFonts w:eastAsiaTheme="minorHAnsi" w:cstheme="minorBidi"/>
      <w:noProof/>
      <w:szCs w:val="22"/>
      <w:lang w:eastAsia="en-GB"/>
    </w:rPr>
  </w:style>
  <w:style w:type="paragraph" w:customStyle="1" w:styleId="Figheading">
    <w:name w:val="Fig heading"/>
    <w:next w:val="Normal"/>
    <w:qFormat/>
    <w:rsid w:val="009B1D22"/>
    <w:pPr>
      <w:keepLines/>
      <w:spacing w:before="120" w:after="240" w:line="280" w:lineRule="exact"/>
      <w:jc w:val="center"/>
    </w:pPr>
    <w:rPr>
      <w:rFonts w:ascii="Times New Roman" w:eastAsiaTheme="minorHAnsi" w:hAnsi="Times New Roman" w:cs="Times New Roman"/>
      <w:szCs w:val="20"/>
    </w:rPr>
  </w:style>
  <w:style w:type="paragraph" w:customStyle="1" w:styleId="Diagram">
    <w:name w:val="Diagram"/>
    <w:basedOn w:val="Figure"/>
    <w:next w:val="Normal"/>
    <w:qFormat/>
    <w:rsid w:val="0067520E"/>
    <w:pPr>
      <w:keepNext w:val="0"/>
      <w:keepLines w:val="0"/>
      <w:spacing w:after="240"/>
    </w:pPr>
  </w:style>
  <w:style w:type="paragraph" w:styleId="Caption">
    <w:name w:val="caption"/>
    <w:basedOn w:val="Normal"/>
    <w:next w:val="Normal"/>
    <w:uiPriority w:val="35"/>
    <w:semiHidden/>
    <w:unhideWhenUsed/>
    <w:qFormat/>
    <w:rsid w:val="0067520E"/>
    <w:pPr>
      <w:spacing w:after="200"/>
    </w:pPr>
    <w:rPr>
      <w:rFonts w:eastAsiaTheme="minorHAnsi" w:cstheme="minorBidi"/>
      <w:b/>
      <w:bCs/>
      <w:color w:val="4F81BD" w:themeColor="accent1"/>
      <w:sz w:val="18"/>
      <w:szCs w:val="18"/>
      <w:lang w:val="en-US"/>
    </w:rPr>
  </w:style>
  <w:style w:type="paragraph" w:customStyle="1" w:styleId="Normalnumbered">
    <w:name w:val="Normal numbered"/>
    <w:basedOn w:val="Normal"/>
    <w:rsid w:val="005C0200"/>
    <w:pPr>
      <w:numPr>
        <w:numId w:val="65"/>
      </w:numPr>
      <w:ind w:left="360"/>
    </w:pPr>
  </w:style>
  <w:style w:type="character" w:styleId="UnresolvedMention">
    <w:name w:val="Unresolved Mention"/>
    <w:basedOn w:val="DefaultParagraphFont"/>
    <w:uiPriority w:val="99"/>
    <w:semiHidden/>
    <w:unhideWhenUsed/>
    <w:rsid w:val="002F6C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60223">
      <w:bodyDiv w:val="1"/>
      <w:marLeft w:val="0"/>
      <w:marRight w:val="0"/>
      <w:marTop w:val="0"/>
      <w:marBottom w:val="0"/>
      <w:divBdr>
        <w:top w:val="none" w:sz="0" w:space="0" w:color="auto"/>
        <w:left w:val="none" w:sz="0" w:space="0" w:color="auto"/>
        <w:bottom w:val="none" w:sz="0" w:space="0" w:color="auto"/>
        <w:right w:val="none" w:sz="0" w:space="0" w:color="auto"/>
      </w:divBdr>
      <w:divsChild>
        <w:div w:id="1161694532">
          <w:marLeft w:val="480"/>
          <w:marRight w:val="0"/>
          <w:marTop w:val="0"/>
          <w:marBottom w:val="0"/>
          <w:divBdr>
            <w:top w:val="none" w:sz="0" w:space="0" w:color="auto"/>
            <w:left w:val="none" w:sz="0" w:space="0" w:color="auto"/>
            <w:bottom w:val="none" w:sz="0" w:space="0" w:color="auto"/>
            <w:right w:val="none" w:sz="0" w:space="0" w:color="auto"/>
          </w:divBdr>
          <w:divsChild>
            <w:div w:id="26195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756">
      <w:bodyDiv w:val="1"/>
      <w:marLeft w:val="0"/>
      <w:marRight w:val="0"/>
      <w:marTop w:val="0"/>
      <w:marBottom w:val="0"/>
      <w:divBdr>
        <w:top w:val="none" w:sz="0" w:space="0" w:color="auto"/>
        <w:left w:val="none" w:sz="0" w:space="0" w:color="auto"/>
        <w:bottom w:val="none" w:sz="0" w:space="0" w:color="auto"/>
        <w:right w:val="none" w:sz="0" w:space="0" w:color="auto"/>
      </w:divBdr>
      <w:divsChild>
        <w:div w:id="1342775709">
          <w:marLeft w:val="480"/>
          <w:marRight w:val="0"/>
          <w:marTop w:val="0"/>
          <w:marBottom w:val="0"/>
          <w:divBdr>
            <w:top w:val="none" w:sz="0" w:space="0" w:color="auto"/>
            <w:left w:val="none" w:sz="0" w:space="0" w:color="auto"/>
            <w:bottom w:val="none" w:sz="0" w:space="0" w:color="auto"/>
            <w:right w:val="none" w:sz="0" w:space="0" w:color="auto"/>
          </w:divBdr>
          <w:divsChild>
            <w:div w:id="4731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5568">
      <w:bodyDiv w:val="1"/>
      <w:marLeft w:val="0"/>
      <w:marRight w:val="0"/>
      <w:marTop w:val="0"/>
      <w:marBottom w:val="0"/>
      <w:divBdr>
        <w:top w:val="none" w:sz="0" w:space="0" w:color="auto"/>
        <w:left w:val="none" w:sz="0" w:space="0" w:color="auto"/>
        <w:bottom w:val="none" w:sz="0" w:space="0" w:color="auto"/>
        <w:right w:val="none" w:sz="0" w:space="0" w:color="auto"/>
      </w:divBdr>
      <w:divsChild>
        <w:div w:id="610939151">
          <w:marLeft w:val="480"/>
          <w:marRight w:val="0"/>
          <w:marTop w:val="0"/>
          <w:marBottom w:val="0"/>
          <w:divBdr>
            <w:top w:val="none" w:sz="0" w:space="0" w:color="auto"/>
            <w:left w:val="none" w:sz="0" w:space="0" w:color="auto"/>
            <w:bottom w:val="none" w:sz="0" w:space="0" w:color="auto"/>
            <w:right w:val="none" w:sz="0" w:space="0" w:color="auto"/>
          </w:divBdr>
          <w:divsChild>
            <w:div w:id="163174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5635">
      <w:bodyDiv w:val="1"/>
      <w:marLeft w:val="0"/>
      <w:marRight w:val="0"/>
      <w:marTop w:val="0"/>
      <w:marBottom w:val="0"/>
      <w:divBdr>
        <w:top w:val="none" w:sz="0" w:space="0" w:color="auto"/>
        <w:left w:val="none" w:sz="0" w:space="0" w:color="auto"/>
        <w:bottom w:val="none" w:sz="0" w:space="0" w:color="auto"/>
        <w:right w:val="none" w:sz="0" w:space="0" w:color="auto"/>
      </w:divBdr>
      <w:divsChild>
        <w:div w:id="1546404332">
          <w:marLeft w:val="0"/>
          <w:marRight w:val="0"/>
          <w:marTop w:val="0"/>
          <w:marBottom w:val="0"/>
          <w:divBdr>
            <w:top w:val="none" w:sz="0" w:space="0" w:color="auto"/>
            <w:left w:val="none" w:sz="0" w:space="0" w:color="auto"/>
            <w:bottom w:val="none" w:sz="0" w:space="0" w:color="auto"/>
            <w:right w:val="none" w:sz="0" w:space="0" w:color="auto"/>
          </w:divBdr>
          <w:divsChild>
            <w:div w:id="378818827">
              <w:marLeft w:val="0"/>
              <w:marRight w:val="0"/>
              <w:marTop w:val="0"/>
              <w:marBottom w:val="0"/>
              <w:divBdr>
                <w:top w:val="none" w:sz="0" w:space="0" w:color="auto"/>
                <w:left w:val="none" w:sz="0" w:space="0" w:color="auto"/>
                <w:bottom w:val="none" w:sz="0" w:space="0" w:color="auto"/>
                <w:right w:val="none" w:sz="0" w:space="0" w:color="auto"/>
              </w:divBdr>
            </w:div>
            <w:div w:id="89404790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08383877">
                  <w:marLeft w:val="0"/>
                  <w:marRight w:val="0"/>
                  <w:marTop w:val="0"/>
                  <w:marBottom w:val="0"/>
                  <w:divBdr>
                    <w:top w:val="none" w:sz="0" w:space="0" w:color="auto"/>
                    <w:left w:val="none" w:sz="0" w:space="0" w:color="auto"/>
                    <w:bottom w:val="none" w:sz="0" w:space="0" w:color="auto"/>
                    <w:right w:val="none" w:sz="0" w:space="0" w:color="auto"/>
                  </w:divBdr>
                  <w:divsChild>
                    <w:div w:id="7315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173701">
      <w:bodyDiv w:val="1"/>
      <w:marLeft w:val="0"/>
      <w:marRight w:val="0"/>
      <w:marTop w:val="0"/>
      <w:marBottom w:val="0"/>
      <w:divBdr>
        <w:top w:val="none" w:sz="0" w:space="0" w:color="auto"/>
        <w:left w:val="none" w:sz="0" w:space="0" w:color="auto"/>
        <w:bottom w:val="none" w:sz="0" w:space="0" w:color="auto"/>
        <w:right w:val="none" w:sz="0" w:space="0" w:color="auto"/>
      </w:divBdr>
    </w:div>
    <w:div w:id="469324846">
      <w:bodyDiv w:val="1"/>
      <w:marLeft w:val="0"/>
      <w:marRight w:val="0"/>
      <w:marTop w:val="0"/>
      <w:marBottom w:val="0"/>
      <w:divBdr>
        <w:top w:val="none" w:sz="0" w:space="0" w:color="auto"/>
        <w:left w:val="none" w:sz="0" w:space="0" w:color="auto"/>
        <w:bottom w:val="none" w:sz="0" w:space="0" w:color="auto"/>
        <w:right w:val="none" w:sz="0" w:space="0" w:color="auto"/>
      </w:divBdr>
    </w:div>
    <w:div w:id="608047144">
      <w:bodyDiv w:val="1"/>
      <w:marLeft w:val="0"/>
      <w:marRight w:val="0"/>
      <w:marTop w:val="0"/>
      <w:marBottom w:val="0"/>
      <w:divBdr>
        <w:top w:val="none" w:sz="0" w:space="0" w:color="auto"/>
        <w:left w:val="none" w:sz="0" w:space="0" w:color="auto"/>
        <w:bottom w:val="none" w:sz="0" w:space="0" w:color="auto"/>
        <w:right w:val="none" w:sz="0" w:space="0" w:color="auto"/>
      </w:divBdr>
    </w:div>
    <w:div w:id="713699785">
      <w:bodyDiv w:val="1"/>
      <w:marLeft w:val="0"/>
      <w:marRight w:val="0"/>
      <w:marTop w:val="0"/>
      <w:marBottom w:val="0"/>
      <w:divBdr>
        <w:top w:val="none" w:sz="0" w:space="0" w:color="auto"/>
        <w:left w:val="none" w:sz="0" w:space="0" w:color="auto"/>
        <w:bottom w:val="none" w:sz="0" w:space="0" w:color="auto"/>
        <w:right w:val="none" w:sz="0" w:space="0" w:color="auto"/>
      </w:divBdr>
    </w:div>
    <w:div w:id="803043249">
      <w:bodyDiv w:val="1"/>
      <w:marLeft w:val="0"/>
      <w:marRight w:val="0"/>
      <w:marTop w:val="0"/>
      <w:marBottom w:val="0"/>
      <w:divBdr>
        <w:top w:val="none" w:sz="0" w:space="0" w:color="auto"/>
        <w:left w:val="none" w:sz="0" w:space="0" w:color="auto"/>
        <w:bottom w:val="none" w:sz="0" w:space="0" w:color="auto"/>
        <w:right w:val="none" w:sz="0" w:space="0" w:color="auto"/>
      </w:divBdr>
    </w:div>
    <w:div w:id="808404010">
      <w:bodyDiv w:val="1"/>
      <w:marLeft w:val="0"/>
      <w:marRight w:val="0"/>
      <w:marTop w:val="0"/>
      <w:marBottom w:val="0"/>
      <w:divBdr>
        <w:top w:val="none" w:sz="0" w:space="0" w:color="auto"/>
        <w:left w:val="none" w:sz="0" w:space="0" w:color="auto"/>
        <w:bottom w:val="none" w:sz="0" w:space="0" w:color="auto"/>
        <w:right w:val="none" w:sz="0" w:space="0" w:color="auto"/>
      </w:divBdr>
      <w:divsChild>
        <w:div w:id="1096905854">
          <w:marLeft w:val="480"/>
          <w:marRight w:val="0"/>
          <w:marTop w:val="0"/>
          <w:marBottom w:val="0"/>
          <w:divBdr>
            <w:top w:val="none" w:sz="0" w:space="0" w:color="auto"/>
            <w:left w:val="none" w:sz="0" w:space="0" w:color="auto"/>
            <w:bottom w:val="none" w:sz="0" w:space="0" w:color="auto"/>
            <w:right w:val="none" w:sz="0" w:space="0" w:color="auto"/>
          </w:divBdr>
          <w:divsChild>
            <w:div w:id="186836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2120">
      <w:bodyDiv w:val="1"/>
      <w:marLeft w:val="0"/>
      <w:marRight w:val="0"/>
      <w:marTop w:val="0"/>
      <w:marBottom w:val="0"/>
      <w:divBdr>
        <w:top w:val="none" w:sz="0" w:space="0" w:color="auto"/>
        <w:left w:val="none" w:sz="0" w:space="0" w:color="auto"/>
        <w:bottom w:val="none" w:sz="0" w:space="0" w:color="auto"/>
        <w:right w:val="none" w:sz="0" w:space="0" w:color="auto"/>
      </w:divBdr>
      <w:divsChild>
        <w:div w:id="128911378">
          <w:marLeft w:val="480"/>
          <w:marRight w:val="0"/>
          <w:marTop w:val="0"/>
          <w:marBottom w:val="0"/>
          <w:divBdr>
            <w:top w:val="none" w:sz="0" w:space="0" w:color="auto"/>
            <w:left w:val="none" w:sz="0" w:space="0" w:color="auto"/>
            <w:bottom w:val="none" w:sz="0" w:space="0" w:color="auto"/>
            <w:right w:val="none" w:sz="0" w:space="0" w:color="auto"/>
          </w:divBdr>
          <w:divsChild>
            <w:div w:id="378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77570">
      <w:bodyDiv w:val="1"/>
      <w:marLeft w:val="0"/>
      <w:marRight w:val="0"/>
      <w:marTop w:val="0"/>
      <w:marBottom w:val="0"/>
      <w:divBdr>
        <w:top w:val="none" w:sz="0" w:space="0" w:color="auto"/>
        <w:left w:val="none" w:sz="0" w:space="0" w:color="auto"/>
        <w:bottom w:val="none" w:sz="0" w:space="0" w:color="auto"/>
        <w:right w:val="none" w:sz="0" w:space="0" w:color="auto"/>
      </w:divBdr>
    </w:div>
    <w:div w:id="1722559125">
      <w:bodyDiv w:val="1"/>
      <w:marLeft w:val="0"/>
      <w:marRight w:val="0"/>
      <w:marTop w:val="0"/>
      <w:marBottom w:val="0"/>
      <w:divBdr>
        <w:top w:val="none" w:sz="0" w:space="0" w:color="auto"/>
        <w:left w:val="none" w:sz="0" w:space="0" w:color="auto"/>
        <w:bottom w:val="none" w:sz="0" w:space="0" w:color="auto"/>
        <w:right w:val="none" w:sz="0" w:space="0" w:color="auto"/>
      </w:divBdr>
    </w:div>
    <w:div w:id="1955938123">
      <w:bodyDiv w:val="1"/>
      <w:marLeft w:val="0"/>
      <w:marRight w:val="0"/>
      <w:marTop w:val="0"/>
      <w:marBottom w:val="0"/>
      <w:divBdr>
        <w:top w:val="none" w:sz="0" w:space="0" w:color="auto"/>
        <w:left w:val="none" w:sz="0" w:space="0" w:color="auto"/>
        <w:bottom w:val="none" w:sz="0" w:space="0" w:color="auto"/>
        <w:right w:val="none" w:sz="0" w:space="0" w:color="auto"/>
      </w:divBdr>
      <w:divsChild>
        <w:div w:id="384450380">
          <w:marLeft w:val="480"/>
          <w:marRight w:val="0"/>
          <w:marTop w:val="0"/>
          <w:marBottom w:val="0"/>
          <w:divBdr>
            <w:top w:val="none" w:sz="0" w:space="0" w:color="auto"/>
            <w:left w:val="none" w:sz="0" w:space="0" w:color="auto"/>
            <w:bottom w:val="none" w:sz="0" w:space="0" w:color="auto"/>
            <w:right w:val="none" w:sz="0" w:space="0" w:color="auto"/>
          </w:divBdr>
          <w:divsChild>
            <w:div w:id="195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3.emf"/><Relationship Id="rId42" Type="http://schemas.openxmlformats.org/officeDocument/2006/relationships/image" Target="media/image24.emf"/><Relationship Id="rId47" Type="http://schemas.openxmlformats.org/officeDocument/2006/relationships/image" Target="media/image29.emf"/><Relationship Id="rId63" Type="http://schemas.openxmlformats.org/officeDocument/2006/relationships/image" Target="media/image45.emf"/><Relationship Id="rId68" Type="http://schemas.openxmlformats.org/officeDocument/2006/relationships/image" Target="media/image50.png"/><Relationship Id="rId84" Type="http://schemas.openxmlformats.org/officeDocument/2006/relationships/image" Target="media/image65.emf"/><Relationship Id="rId89" Type="http://schemas.openxmlformats.org/officeDocument/2006/relationships/image" Target="media/image69.emf"/><Relationship Id="rId16" Type="http://schemas.openxmlformats.org/officeDocument/2006/relationships/footer" Target="foot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emf"/><Relationship Id="rId58" Type="http://schemas.openxmlformats.org/officeDocument/2006/relationships/image" Target="media/image40.emf"/><Relationship Id="rId74" Type="http://schemas.openxmlformats.org/officeDocument/2006/relationships/image" Target="media/image56.png"/><Relationship Id="rId79" Type="http://schemas.microsoft.com/office/2018/08/relationships/commentsExtensible" Target="commentsExtensible.xml"/><Relationship Id="rId102" Type="http://schemas.openxmlformats.org/officeDocument/2006/relationships/image" Target="media/image82.emf"/><Relationship Id="rId5" Type="http://schemas.openxmlformats.org/officeDocument/2006/relationships/webSettings" Target="webSettings.xml"/><Relationship Id="rId90" Type="http://schemas.openxmlformats.org/officeDocument/2006/relationships/image" Target="media/image70.emf"/><Relationship Id="rId95" Type="http://schemas.openxmlformats.org/officeDocument/2006/relationships/image" Target="media/image75.emf"/><Relationship Id="rId22" Type="http://schemas.openxmlformats.org/officeDocument/2006/relationships/image" Target="media/image4.emf"/><Relationship Id="rId27" Type="http://schemas.openxmlformats.org/officeDocument/2006/relationships/image" Target="media/image9.wmf"/><Relationship Id="rId43" Type="http://schemas.openxmlformats.org/officeDocument/2006/relationships/image" Target="media/image25.emf"/><Relationship Id="rId48" Type="http://schemas.openxmlformats.org/officeDocument/2006/relationships/image" Target="media/image30.emf"/><Relationship Id="rId64" Type="http://schemas.openxmlformats.org/officeDocument/2006/relationships/image" Target="media/image46.emf"/><Relationship Id="rId69" Type="http://schemas.openxmlformats.org/officeDocument/2006/relationships/image" Target="media/image51.emf"/><Relationship Id="rId80" Type="http://schemas.openxmlformats.org/officeDocument/2006/relationships/image" Target="media/image61.png"/><Relationship Id="rId85" Type="http://schemas.openxmlformats.org/officeDocument/2006/relationships/image" Target="media/image66.wmf"/><Relationship Id="rId12" Type="http://schemas.openxmlformats.org/officeDocument/2006/relationships/footer" Target="footer2.xml"/><Relationship Id="rId17" Type="http://schemas.openxmlformats.org/officeDocument/2006/relationships/comments" Target="comments.xml"/><Relationship Id="rId33" Type="http://schemas.openxmlformats.org/officeDocument/2006/relationships/image" Target="media/image15.png"/><Relationship Id="rId38" Type="http://schemas.openxmlformats.org/officeDocument/2006/relationships/image" Target="media/image20.emf"/><Relationship Id="rId59" Type="http://schemas.openxmlformats.org/officeDocument/2006/relationships/image" Target="media/image41.emf"/><Relationship Id="rId103" Type="http://schemas.openxmlformats.org/officeDocument/2006/relationships/image" Target="media/image83.wmf"/><Relationship Id="rId108" Type="http://schemas.microsoft.com/office/2011/relationships/people" Target="people.xml"/><Relationship Id="rId54" Type="http://schemas.openxmlformats.org/officeDocument/2006/relationships/image" Target="media/image36.emf"/><Relationship Id="rId70" Type="http://schemas.openxmlformats.org/officeDocument/2006/relationships/image" Target="media/image52.png"/><Relationship Id="rId75" Type="http://schemas.openxmlformats.org/officeDocument/2006/relationships/image" Target="media/image57.emf"/><Relationship Id="rId91" Type="http://schemas.openxmlformats.org/officeDocument/2006/relationships/image" Target="media/image71.emf"/><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emf"/><Relationship Id="rId28" Type="http://schemas.openxmlformats.org/officeDocument/2006/relationships/image" Target="media/image10.wmf"/><Relationship Id="rId36" Type="http://schemas.openxmlformats.org/officeDocument/2006/relationships/image" Target="media/image18.png"/><Relationship Id="rId49" Type="http://schemas.openxmlformats.org/officeDocument/2006/relationships/image" Target="media/image31.emf"/><Relationship Id="rId57" Type="http://schemas.openxmlformats.org/officeDocument/2006/relationships/image" Target="media/image39.emf"/><Relationship Id="rId106" Type="http://schemas.openxmlformats.org/officeDocument/2006/relationships/footer" Target="footer6.xml"/><Relationship Id="rId10" Type="http://schemas.openxmlformats.org/officeDocument/2006/relationships/header" Target="header2.xml"/><Relationship Id="rId31" Type="http://schemas.openxmlformats.org/officeDocument/2006/relationships/image" Target="media/image13.emf"/><Relationship Id="rId44" Type="http://schemas.openxmlformats.org/officeDocument/2006/relationships/image" Target="media/image26.emf"/><Relationship Id="rId52" Type="http://schemas.openxmlformats.org/officeDocument/2006/relationships/image" Target="media/image34.emf"/><Relationship Id="rId60" Type="http://schemas.openxmlformats.org/officeDocument/2006/relationships/image" Target="media/image42.emf"/><Relationship Id="rId65" Type="http://schemas.openxmlformats.org/officeDocument/2006/relationships/image" Target="media/image47.emf"/><Relationship Id="rId73" Type="http://schemas.openxmlformats.org/officeDocument/2006/relationships/image" Target="media/image55.emf"/><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oleObject" Target="embeddings/oleObject1.bin"/><Relationship Id="rId94" Type="http://schemas.openxmlformats.org/officeDocument/2006/relationships/image" Target="media/image74.emf"/><Relationship Id="rId99" Type="http://schemas.openxmlformats.org/officeDocument/2006/relationships/image" Target="media/image79.png"/><Relationship Id="rId101" Type="http://schemas.openxmlformats.org/officeDocument/2006/relationships/image" Target="media/image81.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microsoft.com/office/2011/relationships/commentsExtended" Target="commentsExtended.xml"/><Relationship Id="rId39" Type="http://schemas.openxmlformats.org/officeDocument/2006/relationships/image" Target="media/image21.emf"/><Relationship Id="rId109" Type="http://schemas.openxmlformats.org/officeDocument/2006/relationships/theme" Target="theme/theme1.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emf"/><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image" Target="media/image27.emf"/><Relationship Id="rId66" Type="http://schemas.openxmlformats.org/officeDocument/2006/relationships/image" Target="media/image48.emf"/><Relationship Id="rId87" Type="http://schemas.openxmlformats.org/officeDocument/2006/relationships/image" Target="media/image67.png"/><Relationship Id="rId61" Type="http://schemas.openxmlformats.org/officeDocument/2006/relationships/image" Target="media/image43.emf"/><Relationship Id="rId82" Type="http://schemas.openxmlformats.org/officeDocument/2006/relationships/image" Target="media/image63.png"/><Relationship Id="rId19" Type="http://schemas.microsoft.com/office/2016/09/relationships/commentsIds" Target="commentsIds.xml"/><Relationship Id="rId14" Type="http://schemas.openxmlformats.org/officeDocument/2006/relationships/hyperlink" Target="http://www.scales-project.net" TargetMode="External"/><Relationship Id="rId30" Type="http://schemas.openxmlformats.org/officeDocument/2006/relationships/image" Target="media/image12.emf"/><Relationship Id="rId35" Type="http://schemas.openxmlformats.org/officeDocument/2006/relationships/image" Target="media/image17.png"/><Relationship Id="rId56" Type="http://schemas.openxmlformats.org/officeDocument/2006/relationships/image" Target="media/image38.emf"/><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image" Target="media/image54.png"/><Relationship Id="rId93" Type="http://schemas.openxmlformats.org/officeDocument/2006/relationships/image" Target="media/image73.emf"/><Relationship Id="rId98" Type="http://schemas.openxmlformats.org/officeDocument/2006/relationships/image" Target="media/image78.emf"/><Relationship Id="rId3" Type="http://schemas.openxmlformats.org/officeDocument/2006/relationships/styles" Target="styles.xml"/><Relationship Id="rId25" Type="http://schemas.openxmlformats.org/officeDocument/2006/relationships/image" Target="media/image7.wmf"/><Relationship Id="rId46" Type="http://schemas.openxmlformats.org/officeDocument/2006/relationships/image" Target="media/image28.emf"/><Relationship Id="rId67" Type="http://schemas.openxmlformats.org/officeDocument/2006/relationships/image" Target="media/image49.emf"/><Relationship Id="rId20" Type="http://schemas.openxmlformats.org/officeDocument/2006/relationships/image" Target="media/image2.emf"/><Relationship Id="rId41" Type="http://schemas.openxmlformats.org/officeDocument/2006/relationships/image" Target="media/image23.png"/><Relationship Id="rId62" Type="http://schemas.openxmlformats.org/officeDocument/2006/relationships/image" Target="media/image44.emf"/><Relationship Id="rId83" Type="http://schemas.openxmlformats.org/officeDocument/2006/relationships/image" Target="media/image64.emf"/><Relationship Id="rId88" Type="http://schemas.openxmlformats.org/officeDocument/2006/relationships/image" Target="media/image6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6CA67E-3E72-4020-B1F0-052A88B07888}">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4176-0963-4E18-9DCE-1F06AA36D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5735</TotalTime>
  <Pages>161</Pages>
  <Words>169522</Words>
  <Characters>966281</Characters>
  <Application>Microsoft Office Word</Application>
  <DocSecurity>0</DocSecurity>
  <Lines>8052</Lines>
  <Paragraphs>2267</Paragraphs>
  <ScaleCrop>false</ScaleCrop>
  <HeadingPairs>
    <vt:vector size="2" baseType="variant">
      <vt:variant>
        <vt:lpstr>Title</vt:lpstr>
      </vt:variant>
      <vt:variant>
        <vt:i4>1</vt:i4>
      </vt:variant>
    </vt:vector>
  </HeadingPairs>
  <TitlesOfParts>
    <vt:vector size="1" baseType="lpstr">
      <vt:lpstr/>
    </vt:vector>
  </TitlesOfParts>
  <Company>University of Aberdeen</Company>
  <LinksUpToDate>false</LinksUpToDate>
  <CharactersWithSpaces>1133536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Palmer, Steve</dc:creator>
  <cp:keywords/>
  <dc:description/>
  <cp:lastModifiedBy>Pannetier, Theo</cp:lastModifiedBy>
  <cp:revision>29</cp:revision>
  <dcterms:created xsi:type="dcterms:W3CDTF">2020-11-01T10:05:00Z</dcterms:created>
  <dcterms:modified xsi:type="dcterms:W3CDTF">2024-08-08T15:44:00Z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id="kVAGxgtK"/&gt;&lt;style id="" hasBibliography="0" bibliographyStyleHasBeenSet="0"/&gt;&lt;prefs/&gt;&lt;/data&gt;</vt:lpwstr>
  </property>
</Properties>
</file>