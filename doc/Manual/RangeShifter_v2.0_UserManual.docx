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r w:rsidRPr="00047DA9">
        <w:rPr>
          <w:sz w:val="96"/>
          <w:szCs w:val="96"/>
        </w:rPr>
        <w:t>RangeShifter</w:t>
      </w:r>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How to use the RangeShifter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RangeShifter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7FF8715A"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5850D1">
          <w:rPr>
            <w:webHidden/>
          </w:rPr>
          <w:t>1</w:t>
        </w:r>
        <w:r w:rsidR="00497267">
          <w:rPr>
            <w:webHidden/>
          </w:rPr>
          <w:fldChar w:fldCharType="end"/>
        </w:r>
      </w:hyperlink>
    </w:p>
    <w:p w14:paraId="0A165D63" w14:textId="72AEF9D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sidR="005850D1">
          <w:rPr>
            <w:webHidden/>
          </w:rPr>
          <w:t>1</w:t>
        </w:r>
        <w:r>
          <w:rPr>
            <w:webHidden/>
          </w:rPr>
          <w:fldChar w:fldCharType="end"/>
        </w:r>
      </w:hyperlink>
    </w:p>
    <w:p w14:paraId="1709549E" w14:textId="5DE53CEB"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sidR="005850D1">
          <w:rPr>
            <w:webHidden/>
          </w:rPr>
          <w:t>4</w:t>
        </w:r>
        <w:r>
          <w:rPr>
            <w:webHidden/>
          </w:rPr>
          <w:fldChar w:fldCharType="end"/>
        </w:r>
      </w:hyperlink>
    </w:p>
    <w:p w14:paraId="5BFFE6F9" w14:textId="59140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sidR="005850D1">
          <w:rPr>
            <w:webHidden/>
          </w:rPr>
          <w:t>5</w:t>
        </w:r>
        <w:r>
          <w:rPr>
            <w:webHidden/>
          </w:rPr>
          <w:fldChar w:fldCharType="end"/>
        </w:r>
      </w:hyperlink>
    </w:p>
    <w:p w14:paraId="034CB36E" w14:textId="5CBC1AD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sidR="005850D1">
          <w:rPr>
            <w:webHidden/>
          </w:rPr>
          <w:t>7</w:t>
        </w:r>
        <w:r>
          <w:rPr>
            <w:webHidden/>
          </w:rPr>
          <w:fldChar w:fldCharType="end"/>
        </w:r>
      </w:hyperlink>
    </w:p>
    <w:p w14:paraId="308C35B0" w14:textId="385044C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sidR="005850D1">
          <w:rPr>
            <w:webHidden/>
          </w:rPr>
          <w:t>8</w:t>
        </w:r>
        <w:r>
          <w:rPr>
            <w:webHidden/>
          </w:rPr>
          <w:fldChar w:fldCharType="end"/>
        </w:r>
      </w:hyperlink>
    </w:p>
    <w:p w14:paraId="0DF479A9" w14:textId="1143350B"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sidR="005850D1">
          <w:rPr>
            <w:webHidden/>
          </w:rPr>
          <w:t>9</w:t>
        </w:r>
        <w:r>
          <w:rPr>
            <w:webHidden/>
          </w:rPr>
          <w:fldChar w:fldCharType="end"/>
        </w:r>
      </w:hyperlink>
    </w:p>
    <w:p w14:paraId="76EBEEE8" w14:textId="48D5559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sidR="005850D1">
          <w:rPr>
            <w:webHidden/>
          </w:rPr>
          <w:t>9</w:t>
        </w:r>
        <w:r>
          <w:rPr>
            <w:webHidden/>
          </w:rPr>
          <w:fldChar w:fldCharType="end"/>
        </w:r>
      </w:hyperlink>
    </w:p>
    <w:p w14:paraId="5439220E" w14:textId="593EA11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sidR="005850D1">
          <w:rPr>
            <w:webHidden/>
          </w:rPr>
          <w:t>9</w:t>
        </w:r>
        <w:r>
          <w:rPr>
            <w:webHidden/>
          </w:rPr>
          <w:fldChar w:fldCharType="end"/>
        </w:r>
      </w:hyperlink>
    </w:p>
    <w:p w14:paraId="2EDC62F5" w14:textId="61C03B6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sidR="005850D1">
          <w:rPr>
            <w:webHidden/>
          </w:rPr>
          <w:t>9</w:t>
        </w:r>
        <w:r>
          <w:rPr>
            <w:webHidden/>
          </w:rPr>
          <w:fldChar w:fldCharType="end"/>
        </w:r>
      </w:hyperlink>
    </w:p>
    <w:p w14:paraId="57CD0BBF" w14:textId="75CDF2C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sidR="005850D1">
          <w:rPr>
            <w:webHidden/>
          </w:rPr>
          <w:t>9</w:t>
        </w:r>
        <w:r>
          <w:rPr>
            <w:webHidden/>
          </w:rPr>
          <w:fldChar w:fldCharType="end"/>
        </w:r>
      </w:hyperlink>
    </w:p>
    <w:p w14:paraId="704887CF" w14:textId="0389A4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sidR="005850D1">
          <w:rPr>
            <w:webHidden/>
          </w:rPr>
          <w:t>9</w:t>
        </w:r>
        <w:r>
          <w:rPr>
            <w:webHidden/>
          </w:rPr>
          <w:fldChar w:fldCharType="end"/>
        </w:r>
      </w:hyperlink>
    </w:p>
    <w:p w14:paraId="298EFFD8" w14:textId="198C3EF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sidR="005850D1">
          <w:rPr>
            <w:webHidden/>
          </w:rPr>
          <w:t>11</w:t>
        </w:r>
        <w:r>
          <w:rPr>
            <w:webHidden/>
          </w:rPr>
          <w:fldChar w:fldCharType="end"/>
        </w:r>
      </w:hyperlink>
    </w:p>
    <w:p w14:paraId="6DF9CDD1" w14:textId="1BB1742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sidR="005850D1">
          <w:rPr>
            <w:webHidden/>
          </w:rPr>
          <w:t>13</w:t>
        </w:r>
        <w:r>
          <w:rPr>
            <w:webHidden/>
          </w:rPr>
          <w:fldChar w:fldCharType="end"/>
        </w:r>
      </w:hyperlink>
    </w:p>
    <w:p w14:paraId="2359CEA7" w14:textId="07D3B3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sidR="005850D1">
          <w:rPr>
            <w:webHidden/>
          </w:rPr>
          <w:t>13</w:t>
        </w:r>
        <w:r>
          <w:rPr>
            <w:webHidden/>
          </w:rPr>
          <w:fldChar w:fldCharType="end"/>
        </w:r>
      </w:hyperlink>
    </w:p>
    <w:p w14:paraId="47599CBB" w14:textId="6932518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sidR="005850D1">
          <w:rPr>
            <w:webHidden/>
          </w:rPr>
          <w:t>13</w:t>
        </w:r>
        <w:r>
          <w:rPr>
            <w:webHidden/>
          </w:rPr>
          <w:fldChar w:fldCharType="end"/>
        </w:r>
      </w:hyperlink>
    </w:p>
    <w:p w14:paraId="53DE9763" w14:textId="7ECF4A2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sidR="005850D1">
          <w:rPr>
            <w:webHidden/>
          </w:rPr>
          <w:t>13</w:t>
        </w:r>
        <w:r>
          <w:rPr>
            <w:webHidden/>
          </w:rPr>
          <w:fldChar w:fldCharType="end"/>
        </w:r>
      </w:hyperlink>
    </w:p>
    <w:p w14:paraId="1D62888F" w14:textId="174B0E4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sidR="005850D1">
          <w:rPr>
            <w:webHidden/>
          </w:rPr>
          <w:t>15</w:t>
        </w:r>
        <w:r>
          <w:rPr>
            <w:webHidden/>
          </w:rPr>
          <w:fldChar w:fldCharType="end"/>
        </w:r>
      </w:hyperlink>
    </w:p>
    <w:p w14:paraId="681D9663" w14:textId="6886F9F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sidR="005850D1">
          <w:rPr>
            <w:webHidden/>
          </w:rPr>
          <w:t>16</w:t>
        </w:r>
        <w:r>
          <w:rPr>
            <w:webHidden/>
          </w:rPr>
          <w:fldChar w:fldCharType="end"/>
        </w:r>
      </w:hyperlink>
    </w:p>
    <w:p w14:paraId="521F35E5" w14:textId="5FDCD3B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sidR="005850D1">
          <w:rPr>
            <w:webHidden/>
          </w:rPr>
          <w:t>17</w:t>
        </w:r>
        <w:r>
          <w:rPr>
            <w:webHidden/>
          </w:rPr>
          <w:fldChar w:fldCharType="end"/>
        </w:r>
      </w:hyperlink>
    </w:p>
    <w:p w14:paraId="12637B8B" w14:textId="43E7245C"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sidR="005850D1">
          <w:rPr>
            <w:webHidden/>
          </w:rPr>
          <w:t>17</w:t>
        </w:r>
        <w:r>
          <w:rPr>
            <w:webHidden/>
          </w:rPr>
          <w:fldChar w:fldCharType="end"/>
        </w:r>
      </w:hyperlink>
    </w:p>
    <w:p w14:paraId="0D8745D0" w14:textId="39DD18D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sidR="005850D1">
          <w:rPr>
            <w:webHidden/>
          </w:rPr>
          <w:t>18</w:t>
        </w:r>
        <w:r>
          <w:rPr>
            <w:webHidden/>
          </w:rPr>
          <w:fldChar w:fldCharType="end"/>
        </w:r>
      </w:hyperlink>
    </w:p>
    <w:p w14:paraId="198DE686" w14:textId="227BC51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sidR="005850D1">
          <w:rPr>
            <w:webHidden/>
          </w:rPr>
          <w:t>19</w:t>
        </w:r>
        <w:r>
          <w:rPr>
            <w:webHidden/>
          </w:rPr>
          <w:fldChar w:fldCharType="end"/>
        </w:r>
      </w:hyperlink>
    </w:p>
    <w:p w14:paraId="73D171BA" w14:textId="2CB4E91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sidR="005850D1">
          <w:rPr>
            <w:webHidden/>
          </w:rPr>
          <w:t>20</w:t>
        </w:r>
        <w:r>
          <w:rPr>
            <w:webHidden/>
          </w:rPr>
          <w:fldChar w:fldCharType="end"/>
        </w:r>
      </w:hyperlink>
    </w:p>
    <w:p w14:paraId="4504DE9C" w14:textId="527C19E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sidR="005850D1">
          <w:rPr>
            <w:webHidden/>
          </w:rPr>
          <w:t>30</w:t>
        </w:r>
        <w:r>
          <w:rPr>
            <w:webHidden/>
          </w:rPr>
          <w:fldChar w:fldCharType="end"/>
        </w:r>
      </w:hyperlink>
    </w:p>
    <w:p w14:paraId="66DCF231" w14:textId="772A6DC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sidR="005850D1">
          <w:rPr>
            <w:webHidden/>
          </w:rPr>
          <w:t>30</w:t>
        </w:r>
        <w:r>
          <w:rPr>
            <w:webHidden/>
          </w:rPr>
          <w:fldChar w:fldCharType="end"/>
        </w:r>
      </w:hyperlink>
    </w:p>
    <w:p w14:paraId="454434BE" w14:textId="2938D89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sidR="005850D1">
          <w:rPr>
            <w:webHidden/>
          </w:rPr>
          <w:t>32</w:t>
        </w:r>
        <w:r>
          <w:rPr>
            <w:webHidden/>
          </w:rPr>
          <w:fldChar w:fldCharType="end"/>
        </w:r>
      </w:hyperlink>
    </w:p>
    <w:p w14:paraId="64A828ED" w14:textId="46ED5F4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sidR="005850D1">
          <w:rPr>
            <w:webHidden/>
          </w:rPr>
          <w:t>33</w:t>
        </w:r>
        <w:r>
          <w:rPr>
            <w:webHidden/>
          </w:rPr>
          <w:fldChar w:fldCharType="end"/>
        </w:r>
      </w:hyperlink>
    </w:p>
    <w:p w14:paraId="2236E604" w14:textId="6B5D821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sidR="005850D1">
          <w:rPr>
            <w:webHidden/>
          </w:rPr>
          <w:t>35</w:t>
        </w:r>
        <w:r>
          <w:rPr>
            <w:webHidden/>
          </w:rPr>
          <w:fldChar w:fldCharType="end"/>
        </w:r>
      </w:hyperlink>
    </w:p>
    <w:p w14:paraId="2F22D9BB" w14:textId="326FF2A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sidR="005850D1">
          <w:rPr>
            <w:webHidden/>
          </w:rPr>
          <w:t>38</w:t>
        </w:r>
        <w:r>
          <w:rPr>
            <w:webHidden/>
          </w:rPr>
          <w:fldChar w:fldCharType="end"/>
        </w:r>
      </w:hyperlink>
    </w:p>
    <w:p w14:paraId="6707B033" w14:textId="724D922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sidR="005850D1">
          <w:rPr>
            <w:webHidden/>
          </w:rPr>
          <w:t>40</w:t>
        </w:r>
        <w:r>
          <w:rPr>
            <w:webHidden/>
          </w:rPr>
          <w:fldChar w:fldCharType="end"/>
        </w:r>
      </w:hyperlink>
    </w:p>
    <w:p w14:paraId="2CFF897E" w14:textId="2D8475F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sidR="005850D1">
          <w:rPr>
            <w:webHidden/>
          </w:rPr>
          <w:t>41</w:t>
        </w:r>
        <w:r>
          <w:rPr>
            <w:webHidden/>
          </w:rPr>
          <w:fldChar w:fldCharType="end"/>
        </w:r>
      </w:hyperlink>
    </w:p>
    <w:p w14:paraId="624A6F01" w14:textId="38A213D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sidR="005850D1">
          <w:rPr>
            <w:webHidden/>
          </w:rPr>
          <w:t>42</w:t>
        </w:r>
        <w:r>
          <w:rPr>
            <w:webHidden/>
          </w:rPr>
          <w:fldChar w:fldCharType="end"/>
        </w:r>
      </w:hyperlink>
    </w:p>
    <w:p w14:paraId="5C915719" w14:textId="0AC26E3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sidR="005850D1">
          <w:rPr>
            <w:webHidden/>
          </w:rPr>
          <w:t>44</w:t>
        </w:r>
        <w:r>
          <w:rPr>
            <w:webHidden/>
          </w:rPr>
          <w:fldChar w:fldCharType="end"/>
        </w:r>
      </w:hyperlink>
    </w:p>
    <w:p w14:paraId="4EC73CD6" w14:textId="4851368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sidR="005850D1">
          <w:rPr>
            <w:webHidden/>
          </w:rPr>
          <w:t>45</w:t>
        </w:r>
        <w:r>
          <w:rPr>
            <w:webHidden/>
          </w:rPr>
          <w:fldChar w:fldCharType="end"/>
        </w:r>
      </w:hyperlink>
    </w:p>
    <w:p w14:paraId="4C75C704" w14:textId="43E0807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sidR="005850D1">
          <w:rPr>
            <w:webHidden/>
          </w:rPr>
          <w:t>45</w:t>
        </w:r>
        <w:r>
          <w:rPr>
            <w:webHidden/>
          </w:rPr>
          <w:fldChar w:fldCharType="end"/>
        </w:r>
      </w:hyperlink>
    </w:p>
    <w:p w14:paraId="5D60C628" w14:textId="0FE4B5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sidR="005850D1">
          <w:rPr>
            <w:webHidden/>
          </w:rPr>
          <w:t>45</w:t>
        </w:r>
        <w:r>
          <w:rPr>
            <w:webHidden/>
          </w:rPr>
          <w:fldChar w:fldCharType="end"/>
        </w:r>
      </w:hyperlink>
    </w:p>
    <w:p w14:paraId="649EE756" w14:textId="18454C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sidR="005850D1">
          <w:rPr>
            <w:webHidden/>
          </w:rPr>
          <w:t>46</w:t>
        </w:r>
        <w:r>
          <w:rPr>
            <w:webHidden/>
          </w:rPr>
          <w:fldChar w:fldCharType="end"/>
        </w:r>
      </w:hyperlink>
    </w:p>
    <w:p w14:paraId="3F1DC348" w14:textId="33263A2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sidR="005850D1">
          <w:rPr>
            <w:webHidden/>
          </w:rPr>
          <w:t>47</w:t>
        </w:r>
        <w:r>
          <w:rPr>
            <w:webHidden/>
          </w:rPr>
          <w:fldChar w:fldCharType="end"/>
        </w:r>
      </w:hyperlink>
    </w:p>
    <w:p w14:paraId="73D9705A" w14:textId="64B691B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sidR="005850D1">
          <w:rPr>
            <w:webHidden/>
          </w:rPr>
          <w:t>48</w:t>
        </w:r>
        <w:r>
          <w:rPr>
            <w:webHidden/>
          </w:rPr>
          <w:fldChar w:fldCharType="end"/>
        </w:r>
      </w:hyperlink>
    </w:p>
    <w:p w14:paraId="77B82CAB" w14:textId="1CDA450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sidR="005850D1">
          <w:rPr>
            <w:webHidden/>
          </w:rPr>
          <w:t>48</w:t>
        </w:r>
        <w:r>
          <w:rPr>
            <w:webHidden/>
          </w:rPr>
          <w:fldChar w:fldCharType="end"/>
        </w:r>
      </w:hyperlink>
    </w:p>
    <w:p w14:paraId="6F96A59D" w14:textId="3F56901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sidR="005850D1">
          <w:rPr>
            <w:webHidden/>
          </w:rPr>
          <w:t>48</w:t>
        </w:r>
        <w:r>
          <w:rPr>
            <w:webHidden/>
          </w:rPr>
          <w:fldChar w:fldCharType="end"/>
        </w:r>
      </w:hyperlink>
    </w:p>
    <w:p w14:paraId="015C5DDE" w14:textId="5B055CD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sidR="005850D1">
          <w:rPr>
            <w:webHidden/>
          </w:rPr>
          <w:t>50</w:t>
        </w:r>
        <w:r>
          <w:rPr>
            <w:webHidden/>
          </w:rPr>
          <w:fldChar w:fldCharType="end"/>
        </w:r>
      </w:hyperlink>
    </w:p>
    <w:p w14:paraId="4F89BB6E" w14:textId="5D2BF78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sidR="005850D1">
          <w:rPr>
            <w:webHidden/>
          </w:rPr>
          <w:t>51</w:t>
        </w:r>
        <w:r>
          <w:rPr>
            <w:webHidden/>
          </w:rPr>
          <w:fldChar w:fldCharType="end"/>
        </w:r>
      </w:hyperlink>
    </w:p>
    <w:p w14:paraId="71E84420" w14:textId="2366E63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sidR="005850D1">
          <w:rPr>
            <w:webHidden/>
          </w:rPr>
          <w:t>51</w:t>
        </w:r>
        <w:r>
          <w:rPr>
            <w:webHidden/>
          </w:rPr>
          <w:fldChar w:fldCharType="end"/>
        </w:r>
      </w:hyperlink>
    </w:p>
    <w:p w14:paraId="768A6AC5" w14:textId="0C99FB4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sidR="005850D1">
          <w:rPr>
            <w:webHidden/>
          </w:rPr>
          <w:t>52</w:t>
        </w:r>
        <w:r>
          <w:rPr>
            <w:webHidden/>
          </w:rPr>
          <w:fldChar w:fldCharType="end"/>
        </w:r>
      </w:hyperlink>
    </w:p>
    <w:p w14:paraId="372EFE2E" w14:textId="38BAFDF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sidR="005850D1">
          <w:rPr>
            <w:webHidden/>
          </w:rPr>
          <w:t>53</w:t>
        </w:r>
        <w:r>
          <w:rPr>
            <w:webHidden/>
          </w:rPr>
          <w:fldChar w:fldCharType="end"/>
        </w:r>
      </w:hyperlink>
    </w:p>
    <w:p w14:paraId="20D9F2DE" w14:textId="197FC12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sidR="005850D1">
          <w:rPr>
            <w:webHidden/>
          </w:rPr>
          <w:t>60</w:t>
        </w:r>
        <w:r>
          <w:rPr>
            <w:webHidden/>
          </w:rPr>
          <w:fldChar w:fldCharType="end"/>
        </w:r>
      </w:hyperlink>
    </w:p>
    <w:p w14:paraId="6447056A" w14:textId="7B2F1F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sidR="005850D1">
          <w:rPr>
            <w:webHidden/>
          </w:rPr>
          <w:t>60</w:t>
        </w:r>
        <w:r>
          <w:rPr>
            <w:webHidden/>
          </w:rPr>
          <w:fldChar w:fldCharType="end"/>
        </w:r>
      </w:hyperlink>
    </w:p>
    <w:p w14:paraId="13A79A63" w14:textId="1DA313E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sidR="005850D1">
          <w:rPr>
            <w:webHidden/>
          </w:rPr>
          <w:t>62</w:t>
        </w:r>
        <w:r>
          <w:rPr>
            <w:webHidden/>
          </w:rPr>
          <w:fldChar w:fldCharType="end"/>
        </w:r>
      </w:hyperlink>
    </w:p>
    <w:p w14:paraId="1FDA8A81" w14:textId="696068B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sidR="005850D1">
          <w:rPr>
            <w:webHidden/>
          </w:rPr>
          <w:t>67</w:t>
        </w:r>
        <w:r>
          <w:rPr>
            <w:webHidden/>
          </w:rPr>
          <w:fldChar w:fldCharType="end"/>
        </w:r>
      </w:hyperlink>
    </w:p>
    <w:p w14:paraId="1E0035BB" w14:textId="54BD405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sidR="005850D1">
          <w:rPr>
            <w:webHidden/>
          </w:rPr>
          <w:t>78</w:t>
        </w:r>
        <w:r>
          <w:rPr>
            <w:webHidden/>
          </w:rPr>
          <w:fldChar w:fldCharType="end"/>
        </w:r>
      </w:hyperlink>
    </w:p>
    <w:p w14:paraId="091A09A0" w14:textId="6754C3F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sidR="005850D1">
          <w:rPr>
            <w:webHidden/>
          </w:rPr>
          <w:t>81</w:t>
        </w:r>
        <w:r>
          <w:rPr>
            <w:webHidden/>
          </w:rPr>
          <w:fldChar w:fldCharType="end"/>
        </w:r>
      </w:hyperlink>
    </w:p>
    <w:p w14:paraId="46EFE590" w14:textId="04AED93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sidR="005850D1">
          <w:rPr>
            <w:webHidden/>
          </w:rPr>
          <w:t>94</w:t>
        </w:r>
        <w:r>
          <w:rPr>
            <w:webHidden/>
          </w:rPr>
          <w:fldChar w:fldCharType="end"/>
        </w:r>
      </w:hyperlink>
    </w:p>
    <w:p w14:paraId="7C46A61E" w14:textId="40E7A1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sidR="005850D1">
          <w:rPr>
            <w:webHidden/>
          </w:rPr>
          <w:t>95</w:t>
        </w:r>
        <w:r>
          <w:rPr>
            <w:webHidden/>
          </w:rPr>
          <w:fldChar w:fldCharType="end"/>
        </w:r>
      </w:hyperlink>
    </w:p>
    <w:p w14:paraId="3D5FC0D0" w14:textId="406744E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sidR="005850D1">
          <w:rPr>
            <w:webHidden/>
          </w:rPr>
          <w:t>97</w:t>
        </w:r>
        <w:r>
          <w:rPr>
            <w:webHidden/>
          </w:rPr>
          <w:fldChar w:fldCharType="end"/>
        </w:r>
      </w:hyperlink>
    </w:p>
    <w:p w14:paraId="1D74C567" w14:textId="73261F08"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sidR="005850D1">
          <w:rPr>
            <w:webHidden/>
          </w:rPr>
          <w:t>100</w:t>
        </w:r>
        <w:r>
          <w:rPr>
            <w:webHidden/>
          </w:rPr>
          <w:fldChar w:fldCharType="end"/>
        </w:r>
      </w:hyperlink>
    </w:p>
    <w:p w14:paraId="23C5D218" w14:textId="3957E50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sidR="005850D1">
          <w:rPr>
            <w:webHidden/>
          </w:rPr>
          <w:t>100</w:t>
        </w:r>
        <w:r>
          <w:rPr>
            <w:webHidden/>
          </w:rPr>
          <w:fldChar w:fldCharType="end"/>
        </w:r>
      </w:hyperlink>
    </w:p>
    <w:p w14:paraId="771995BE" w14:textId="3D2D4F2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sidR="005850D1">
          <w:rPr>
            <w:webHidden/>
          </w:rPr>
          <w:t>100</w:t>
        </w:r>
        <w:r>
          <w:rPr>
            <w:webHidden/>
          </w:rPr>
          <w:fldChar w:fldCharType="end"/>
        </w:r>
      </w:hyperlink>
    </w:p>
    <w:p w14:paraId="2B928E9D" w14:textId="40084E6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sidR="005850D1">
          <w:rPr>
            <w:webHidden/>
          </w:rPr>
          <w:t>101</w:t>
        </w:r>
        <w:r>
          <w:rPr>
            <w:webHidden/>
          </w:rPr>
          <w:fldChar w:fldCharType="end"/>
        </w:r>
      </w:hyperlink>
    </w:p>
    <w:p w14:paraId="3075E8CA" w14:textId="4EEA5BE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sidR="005850D1">
          <w:rPr>
            <w:webHidden/>
          </w:rPr>
          <w:t>101</w:t>
        </w:r>
        <w:r>
          <w:rPr>
            <w:webHidden/>
          </w:rPr>
          <w:fldChar w:fldCharType="end"/>
        </w:r>
      </w:hyperlink>
    </w:p>
    <w:p w14:paraId="3670595C" w14:textId="6BD19DA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sidR="005850D1">
          <w:rPr>
            <w:webHidden/>
          </w:rPr>
          <w:t>102</w:t>
        </w:r>
        <w:r>
          <w:rPr>
            <w:webHidden/>
          </w:rPr>
          <w:fldChar w:fldCharType="end"/>
        </w:r>
      </w:hyperlink>
    </w:p>
    <w:p w14:paraId="0F20FF4F" w14:textId="13889F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sidR="005850D1">
          <w:rPr>
            <w:webHidden/>
          </w:rPr>
          <w:t>103</w:t>
        </w:r>
        <w:r>
          <w:rPr>
            <w:webHidden/>
          </w:rPr>
          <w:fldChar w:fldCharType="end"/>
        </w:r>
      </w:hyperlink>
    </w:p>
    <w:p w14:paraId="7FEF27DA" w14:textId="3263B48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sidR="005850D1">
          <w:rPr>
            <w:webHidden/>
          </w:rPr>
          <w:t>104</w:t>
        </w:r>
        <w:r>
          <w:rPr>
            <w:webHidden/>
          </w:rPr>
          <w:fldChar w:fldCharType="end"/>
        </w:r>
      </w:hyperlink>
    </w:p>
    <w:p w14:paraId="14D8D234" w14:textId="40750F5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sidR="005850D1">
          <w:rPr>
            <w:webHidden/>
          </w:rPr>
          <w:t>104</w:t>
        </w:r>
        <w:r>
          <w:rPr>
            <w:webHidden/>
          </w:rPr>
          <w:fldChar w:fldCharType="end"/>
        </w:r>
      </w:hyperlink>
    </w:p>
    <w:p w14:paraId="5D04E00B" w14:textId="03B4AAC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sidR="005850D1">
          <w:rPr>
            <w:webHidden/>
          </w:rPr>
          <w:t>104</w:t>
        </w:r>
        <w:r>
          <w:rPr>
            <w:webHidden/>
          </w:rPr>
          <w:fldChar w:fldCharType="end"/>
        </w:r>
      </w:hyperlink>
    </w:p>
    <w:p w14:paraId="1F13E6F5" w14:textId="6DD232E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sidR="005850D1">
          <w:rPr>
            <w:webHidden/>
          </w:rPr>
          <w:t>104</w:t>
        </w:r>
        <w:r>
          <w:rPr>
            <w:webHidden/>
          </w:rPr>
          <w:fldChar w:fldCharType="end"/>
        </w:r>
      </w:hyperlink>
    </w:p>
    <w:p w14:paraId="598FFA20" w14:textId="41E234B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sidR="005850D1">
          <w:rPr>
            <w:webHidden/>
          </w:rPr>
          <w:t>109</w:t>
        </w:r>
        <w:r>
          <w:rPr>
            <w:webHidden/>
          </w:rPr>
          <w:fldChar w:fldCharType="end"/>
        </w:r>
      </w:hyperlink>
    </w:p>
    <w:p w14:paraId="037B9584" w14:textId="181B240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sidR="005850D1">
          <w:rPr>
            <w:webHidden/>
          </w:rPr>
          <w:t>110</w:t>
        </w:r>
        <w:r>
          <w:rPr>
            <w:webHidden/>
          </w:rPr>
          <w:fldChar w:fldCharType="end"/>
        </w:r>
      </w:hyperlink>
    </w:p>
    <w:p w14:paraId="37238E0B" w14:textId="584DECC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sidR="005850D1">
          <w:rPr>
            <w:webHidden/>
          </w:rPr>
          <w:t>110</w:t>
        </w:r>
        <w:r>
          <w:rPr>
            <w:webHidden/>
          </w:rPr>
          <w:fldChar w:fldCharType="end"/>
        </w:r>
      </w:hyperlink>
    </w:p>
    <w:p w14:paraId="6A0D1276" w14:textId="53506E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sidR="005850D1">
          <w:rPr>
            <w:webHidden/>
          </w:rPr>
          <w:t>110</w:t>
        </w:r>
        <w:r>
          <w:rPr>
            <w:webHidden/>
          </w:rPr>
          <w:fldChar w:fldCharType="end"/>
        </w:r>
      </w:hyperlink>
    </w:p>
    <w:p w14:paraId="128A2A3D" w14:textId="54A129B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sidR="005850D1">
          <w:rPr>
            <w:webHidden/>
          </w:rPr>
          <w:t>111</w:t>
        </w:r>
        <w:r>
          <w:rPr>
            <w:webHidden/>
          </w:rPr>
          <w:fldChar w:fldCharType="end"/>
        </w:r>
      </w:hyperlink>
    </w:p>
    <w:p w14:paraId="598312D1" w14:textId="1EFD18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sidR="005850D1">
          <w:rPr>
            <w:webHidden/>
          </w:rPr>
          <w:t>111</w:t>
        </w:r>
        <w:r>
          <w:rPr>
            <w:webHidden/>
          </w:rPr>
          <w:fldChar w:fldCharType="end"/>
        </w:r>
      </w:hyperlink>
    </w:p>
    <w:p w14:paraId="1475BFA9" w14:textId="03A415A1"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sidR="005850D1">
          <w:rPr>
            <w:webHidden/>
          </w:rPr>
          <w:t>112</w:t>
        </w:r>
        <w:r>
          <w:rPr>
            <w:webHidden/>
          </w:rPr>
          <w:fldChar w:fldCharType="end"/>
        </w:r>
      </w:hyperlink>
    </w:p>
    <w:p w14:paraId="044660CF" w14:textId="1ACC674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sidR="005850D1">
          <w:rPr>
            <w:webHidden/>
          </w:rPr>
          <w:t>112</w:t>
        </w:r>
        <w:r>
          <w:rPr>
            <w:webHidden/>
          </w:rPr>
          <w:fldChar w:fldCharType="end"/>
        </w:r>
      </w:hyperlink>
    </w:p>
    <w:p w14:paraId="1AFC9156" w14:textId="573758D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sidR="005850D1">
          <w:rPr>
            <w:webHidden/>
          </w:rPr>
          <w:t>112</w:t>
        </w:r>
        <w:r>
          <w:rPr>
            <w:webHidden/>
          </w:rPr>
          <w:fldChar w:fldCharType="end"/>
        </w:r>
      </w:hyperlink>
    </w:p>
    <w:p w14:paraId="66604331" w14:textId="0002389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sidR="005850D1">
          <w:rPr>
            <w:webHidden/>
          </w:rPr>
          <w:t>116</w:t>
        </w:r>
        <w:r>
          <w:rPr>
            <w:webHidden/>
          </w:rPr>
          <w:fldChar w:fldCharType="end"/>
        </w:r>
      </w:hyperlink>
    </w:p>
    <w:p w14:paraId="15FE9C6C" w14:textId="115A9B6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sidR="005850D1">
          <w:rPr>
            <w:webHidden/>
          </w:rPr>
          <w:t>116</w:t>
        </w:r>
        <w:r>
          <w:rPr>
            <w:webHidden/>
          </w:rPr>
          <w:fldChar w:fldCharType="end"/>
        </w:r>
      </w:hyperlink>
    </w:p>
    <w:p w14:paraId="63C3AB1B" w14:textId="4F617DAF"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sidR="005850D1">
          <w:rPr>
            <w:webHidden/>
          </w:rPr>
          <w:t>125</w:t>
        </w:r>
        <w:r>
          <w:rPr>
            <w:webHidden/>
          </w:rPr>
          <w:fldChar w:fldCharType="end"/>
        </w:r>
      </w:hyperlink>
    </w:p>
    <w:p w14:paraId="64881CC6" w14:textId="56BAEBB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sidR="005850D1">
          <w:rPr>
            <w:webHidden/>
          </w:rPr>
          <w:t>125</w:t>
        </w:r>
        <w:r>
          <w:rPr>
            <w:webHidden/>
          </w:rPr>
          <w:fldChar w:fldCharType="end"/>
        </w:r>
      </w:hyperlink>
    </w:p>
    <w:p w14:paraId="54C4BC55" w14:textId="0E74F9B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sidR="005850D1">
          <w:rPr>
            <w:webHidden/>
          </w:rPr>
          <w:t>130</w:t>
        </w:r>
        <w:r>
          <w:rPr>
            <w:webHidden/>
          </w:rPr>
          <w:fldChar w:fldCharType="end"/>
        </w:r>
      </w:hyperlink>
    </w:p>
    <w:p w14:paraId="1A79F202" w14:textId="6509465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sidR="005850D1">
          <w:rPr>
            <w:webHidden/>
          </w:rPr>
          <w:t>130</w:t>
        </w:r>
        <w:r>
          <w:rPr>
            <w:webHidden/>
          </w:rPr>
          <w:fldChar w:fldCharType="end"/>
        </w:r>
      </w:hyperlink>
    </w:p>
    <w:p w14:paraId="5345E422" w14:textId="4896D1F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sidR="005850D1">
          <w:rPr>
            <w:webHidden/>
          </w:rPr>
          <w:t>141</w:t>
        </w:r>
        <w:r>
          <w:rPr>
            <w:webHidden/>
          </w:rPr>
          <w:fldChar w:fldCharType="end"/>
        </w:r>
      </w:hyperlink>
    </w:p>
    <w:p w14:paraId="3B4DC90A" w14:textId="1513378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sidR="005850D1">
          <w:rPr>
            <w:webHidden/>
          </w:rPr>
          <w:t>141</w:t>
        </w:r>
        <w:r>
          <w:rPr>
            <w:webHidden/>
          </w:rPr>
          <w:fldChar w:fldCharType="end"/>
        </w:r>
      </w:hyperlink>
    </w:p>
    <w:p w14:paraId="3226528F" w14:textId="42F0BCCD"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sidR="005850D1">
          <w:rPr>
            <w:webHidden/>
          </w:rPr>
          <w:t>145</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initial development of RangeShifter</w:t>
      </w:r>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Development of RangeShifter v2.0 was supported by the project PROBIS funded by the BiodivERsA European Joint Call 2012-2013.</w:t>
      </w:r>
      <w:bookmarkEnd w:id="1"/>
    </w:p>
    <w:p w14:paraId="19A6E79B" w14:textId="660F651D" w:rsidR="00497267" w:rsidRPr="00047DA9" w:rsidRDefault="00497267" w:rsidP="00497267">
      <w:pPr>
        <w:rPr>
          <w:szCs w:val="24"/>
        </w:rPr>
      </w:pPr>
      <w:r w:rsidRPr="00047DA9">
        <w:rPr>
          <w:szCs w:val="24"/>
        </w:rPr>
        <w:t>Development of RangeShifter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The missing link: unravelling the role of genetic variation of beneficial arthropods in agro-ecosystems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A56479">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A56479">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A56479">
        <w:rPr>
          <w:lang w:val="fr-FR"/>
        </w:rPr>
        <w:t xml:space="preserve">. </w:t>
      </w:r>
      <w:r w:rsidRPr="00047DA9">
        <w:t xml:space="preserve">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A56479">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A56479">
        <w:rPr>
          <w:noProof/>
          <w:lang w:val="fr-FR"/>
        </w:rPr>
        <w:t>(Krosby et al. 2010; Doerr et al. 2011; Hodgson et al. 2012)</w:t>
      </w:r>
      <w:r w:rsidRPr="00047DA9">
        <w:fldChar w:fldCharType="end"/>
      </w:r>
      <w:r w:rsidRPr="00A56479">
        <w:rPr>
          <w:lang w:val="fr-FR"/>
        </w:rPr>
        <w:t xml:space="preserve">, conservation genetics </w:t>
      </w:r>
      <w:r w:rsidRPr="00047DA9">
        <w:fldChar w:fldCharType="begin" w:fldLock="1"/>
      </w:r>
      <w:r w:rsidRPr="00A56479">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rsidRPr="00047DA9">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A56479" w:rsidRDefault="0067520E" w:rsidP="00C57BF9">
      <w:pPr>
        <w:rPr>
          <w:lang w:val="fr-FR"/>
        </w:rPr>
      </w:pPr>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A56479">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A56479">
        <w:rPr>
          <w:noProof/>
          <w:lang w:val="fr-FR"/>
        </w:rPr>
        <w:t>(Holt 2003; Norberg et al. 2012; Schurr et al. 2012; Thuiller et al. 2013; Travis et al. 2014)</w:t>
      </w:r>
      <w:r w:rsidRPr="00047DA9">
        <w:fldChar w:fldCharType="end"/>
      </w:r>
      <w:r w:rsidRPr="00A56479">
        <w:rPr>
          <w:lang w:val="fr-FR"/>
        </w:rPr>
        <w:t xml:space="preserve">. </w:t>
      </w:r>
      <w:r w:rsidRPr="00047DA9">
        <w:t xml:space="preserve">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A56479">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A56479">
        <w:rPr>
          <w:noProof/>
          <w:lang w:val="fr-FR"/>
        </w:rPr>
        <w:t>(Hughes et al. 2003; Travis 2003; Kokko &amp; López-Sepulcre 2006; Best et al. 2007; Brooker et al. 2007; McInerny et al. 2007; Mustin et al. 2009; Pöyry et al. 2009; Le Galliard et al. 2012a; Travis et al. 2014)</w:t>
      </w:r>
      <w:r w:rsidRPr="00047DA9">
        <w:fldChar w:fldCharType="end"/>
      </w:r>
      <w:r w:rsidRPr="00A56479">
        <w:rPr>
          <w:lang w:val="fr-FR"/>
        </w:rPr>
        <w:t>.</w:t>
      </w:r>
    </w:p>
    <w:p w14:paraId="59E5A85D" w14:textId="77777777" w:rsidR="0067520E" w:rsidRPr="00A56479" w:rsidRDefault="0067520E" w:rsidP="00C57BF9">
      <w:pPr>
        <w:rPr>
          <w:lang w:val="fr-FR"/>
        </w:rPr>
      </w:pPr>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A56479">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A56479">
        <w:rPr>
          <w:noProof/>
          <w:lang w:val="fr-FR"/>
        </w:rPr>
        <w:t xml:space="preserve">(Pearson &amp; </w:t>
      </w:r>
      <w:r w:rsidRPr="00A56479">
        <w:rPr>
          <w:noProof/>
          <w:lang w:val="fr-FR"/>
        </w:rPr>
        <w:lastRenderedPageBreak/>
        <w:t>Dawson 2003; Guisan &amp; Thuiller 2005; Heikkinen et al. 2006; Dormann 2007; Zurell et al. 2009; Sinclair et al. 2010; Dawson et al. 2011)</w:t>
      </w:r>
      <w:r w:rsidRPr="00047DA9">
        <w:fldChar w:fldCharType="end"/>
      </w:r>
      <w:r w:rsidRPr="00A56479">
        <w:rPr>
          <w:lang w:val="fr-FR"/>
        </w:rPr>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A56479">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A56479">
        <w:rPr>
          <w:noProof/>
          <w:lang w:val="fr-FR"/>
        </w:rPr>
        <w:t>(Thuiller et al. 2008, 2013; Engler &amp; Guisan 2009; Franklin 2010; Gallien et al. 2010; Huntley et al. 2010; Higgins et al. 2012; Schurr et al. 2012)</w:t>
      </w:r>
      <w:r w:rsidRPr="00047DA9">
        <w:fldChar w:fldCharType="end"/>
      </w:r>
      <w:r w:rsidRPr="00A56479">
        <w:rPr>
          <w:lang w:val="fr-FR"/>
        </w:rPr>
        <w:t xml:space="preserve">. </w:t>
      </w:r>
      <w:r w:rsidRPr="00047DA9">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A56479">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A56479">
        <w:rPr>
          <w:noProof/>
          <w:lang w:val="fr-FR"/>
        </w:rPr>
        <w:t>(Keith et al. 2008; Anderson et al. 2009; Midgley et al. 2010; Zurell et al. 2012; Conlisk et al. 2013)</w:t>
      </w:r>
      <w:r w:rsidRPr="00047DA9">
        <w:fldChar w:fldCharType="end"/>
      </w:r>
      <w:r w:rsidRPr="00A56479">
        <w:rPr>
          <w:lang w:val="fr-FR"/>
        </w:rPr>
        <w:t xml:space="preserve">. </w:t>
      </w:r>
      <w:r w:rsidRPr="00047DA9">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A56479">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A56479">
        <w:rPr>
          <w:noProof/>
          <w:lang w:val="fr-FR"/>
        </w:rPr>
        <w:t>(Holt 2003; Hastings et al. 2005; Excoffier et al. 2009; Sexton et al. 2009; Schurr et al. 2012)</w:t>
      </w:r>
      <w:r w:rsidRPr="00047DA9">
        <w:fldChar w:fldCharType="end"/>
      </w:r>
      <w:r w:rsidRPr="00A56479">
        <w:rPr>
          <w:lang w:val="fr-FR"/>
        </w:rPr>
        <w:t xml:space="preserve">. </w:t>
      </w:r>
      <w:r w:rsidRPr="00047DA9">
        <w:t xml:space="preserve">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Thus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The RangeShifter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spatially-explicit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Population dynamics (which can represented at different levels of complexity from a simple non-overlapping generations and only-female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Pr="00047DA9" w:rsidRDefault="0067520E" w:rsidP="00744E86">
      <w:pPr>
        <w:pStyle w:val="Keepnext"/>
      </w:pPr>
      <w:r w:rsidRPr="00047DA9">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RangeShifter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r w:rsidRPr="00047DA9">
        <w:rPr>
          <w:szCs w:val="24"/>
        </w:rPr>
        <w:t xml:space="preserve">RangeShifter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RangeShifter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RangeShifter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The key strengths of RangeShifter,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RangeShifter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r w:rsidRPr="00047DA9">
        <w:t xml:space="preserve">RangeShifter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There are so far few papers that model dispersal explicitly as a three-stage process and also few that explicitly model movement behaviours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r w:rsidRPr="00047DA9">
        <w:t>RangeShifter incorporates the possibility for sophisticated stage-structured population dynamics. This enables linking classical stage-structured matrix models with spatial dynamics. In particular we highlight two major advantages here. First, the adoption of the stage-structured modelling framework used in analytical matrix modelling allows for cross validation between the analytical and IBM approach. Second, RangeShifter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r w:rsidRPr="00047DA9">
        <w:t>RangeShifter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r w:rsidRPr="00047DA9">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The current limitations of RangeShifter, as we see them, are:</w:t>
      </w:r>
    </w:p>
    <w:p w14:paraId="7D3CE993" w14:textId="77777777" w:rsidR="0067520E" w:rsidRPr="00047DA9" w:rsidRDefault="0067520E" w:rsidP="009E434A">
      <w:pPr>
        <w:pStyle w:val="Numbered"/>
        <w:numPr>
          <w:ilvl w:val="0"/>
          <w:numId w:val="16"/>
        </w:numPr>
      </w:pPr>
      <w:r w:rsidRPr="00047DA9">
        <w:t xml:space="preserve">RangeShifter will be challenging to parameterize, especially when it is run for simulations incorporating substantial eco-evolutionary realism. Compared to some alternative models, it will often be much more parameter-hungry.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r w:rsidRPr="00047DA9">
        <w:t>RangeShifter does not yet provide for functional relationships between its demographic or dispersal parameters and climate variables. When applying RangeShifter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A56479">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A56479">
        <w:rPr>
          <w:noProof/>
          <w:lang w:val="fr-FR"/>
        </w:rPr>
        <w:t>(Gilman et al. 2010; Hellmann et al. 2012; Singer et al. 2012; Urban et al. 2013; Wisz et al. 2013)</w:t>
      </w:r>
      <w:r w:rsidR="0067520E" w:rsidRPr="00047DA9">
        <w:fldChar w:fldCharType="end"/>
      </w:r>
      <w:r w:rsidR="0067520E" w:rsidRPr="00A56479">
        <w:rPr>
          <w:lang w:val="fr-FR"/>
        </w:rPr>
        <w:t xml:space="preserve">. </w:t>
      </w:r>
      <w:r w:rsidR="0067520E" w:rsidRPr="00047DA9">
        <w:t xml:space="preserve">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sDiv, Leipzig, Germany and Diversitas).</w:t>
      </w:r>
      <w:r w:rsidR="00E01233" w:rsidRPr="00047DA9">
        <w:t xml:space="preserve"> We anticipate that the inclusion of inter-specific interactions will be a major development of the upcoming versions of RangeShifter.</w:t>
      </w:r>
    </w:p>
    <w:p w14:paraId="53D8B818" w14:textId="77777777" w:rsidR="0067520E" w:rsidRPr="00047DA9" w:rsidRDefault="0067520E" w:rsidP="00DE53B2">
      <w:pPr>
        <w:pStyle w:val="Numbered"/>
      </w:pPr>
      <w:r w:rsidRPr="00047DA9">
        <w:t xml:space="preserve">RangeShifter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particular model.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r w:rsidRPr="00047DA9">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r w:rsidRPr="00047DA9">
        <w:t xml:space="preserve">As a consequence of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When SMS is the transfer model, ‘heat maps’ may be produced recording how many times each non-suitable cell has been visited by dispersers during the course of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during </w:t>
      </w:r>
      <w:r w:rsidR="00BA4B4D" w:rsidRPr="00047DA9">
        <w:t>the course of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landscape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Populations comprising only one sex or sub-</w:t>
      </w:r>
      <w:r w:rsidRPr="00047DA9">
        <w:lastRenderedPageBreak/>
        <w:t xml:space="preserve">adult stages are </w:t>
      </w:r>
      <w:r w:rsidR="00172E39" w:rsidRPr="00047DA9">
        <w:t>treated as unoccupied</w:t>
      </w:r>
      <w:r w:rsidRPr="00047DA9">
        <w:t xml:space="preserve">, but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Additionally, during range expansion, part of the range furthest from the front can progressively be made unsuitable in order to reduce the total population size.</w:t>
      </w:r>
    </w:p>
    <w:p w14:paraId="169F483A" w14:textId="1D8C3C58" w:rsidR="00A36A6C" w:rsidRPr="00047DA9" w:rsidRDefault="006E3F8A" w:rsidP="00A36A6C">
      <w:pPr>
        <w:pStyle w:val="Numbered"/>
      </w:pPr>
      <w:r w:rsidRPr="00047DA9">
        <w:t xml:space="preserve">There is a new initialisation option, which allows particular numbers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r w:rsidRPr="009C4F52">
        <w:rPr>
          <w:szCs w:val="24"/>
        </w:rPr>
        <w:t>RangeShifter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r w:rsidRPr="009C4F52">
        <w:rPr>
          <w:szCs w:val="24"/>
        </w:rPr>
        <w:t>RangeShifter v</w:t>
      </w:r>
      <w:r>
        <w:rPr>
          <w:szCs w:val="24"/>
        </w:rPr>
        <w:t>3</w:t>
      </w:r>
      <w:r w:rsidRPr="009C4F52">
        <w:rPr>
          <w:szCs w:val="24"/>
        </w:rPr>
        <w:t>.0</w:t>
      </w:r>
      <w:r>
        <w:rPr>
          <w:szCs w:val="24"/>
        </w:rPr>
        <w:t xml:space="preserve"> is available in batch mode and (soon available) through RangeShiftR.</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RangeShifter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r w:rsidRPr="00047DA9">
        <w:t xml:space="preserve">RangeShifter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r w:rsidRPr="00047DA9">
        <w:t xml:space="preserve">RangeShifter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Individuals are the basic entities of the RangeShifter model. Each individual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dispersal traits (in the case of inter-individual variability; these can include: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51B480EB" w:rsidR="0067520E" w:rsidRPr="00047DA9" w:rsidRDefault="0067520E" w:rsidP="00C57BF9">
      <w:pPr>
        <w:rPr>
          <w:szCs w:val="24"/>
        </w:rPr>
      </w:pPr>
      <w:r w:rsidRPr="00047DA9">
        <w:rPr>
          <w:szCs w:val="24"/>
        </w:rPr>
        <w:t xml:space="preserve">The model runs over grid-based maps. </w:t>
      </w:r>
      <w:ins w:id="15" w:author="Pannetier, Theo" w:date="2025-10-20T16:58:00Z" w16du:dateUtc="2025-10-20T15:58:00Z">
        <w:r w:rsidR="005D04CC" w:rsidRPr="005D04CC">
          <w:rPr>
            <w:szCs w:val="24"/>
          </w:rPr>
          <w:t xml:space="preserve">The origin (that is, the minimum X and Y coordinate) is the bottom left corner. </w:t>
        </w:r>
      </w:ins>
      <w:r w:rsidRPr="00047DA9">
        <w:rPr>
          <w:szCs w:val="24"/>
        </w:rPr>
        <w:t xml:space="preserve">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6" w:name="_Toc180771626"/>
      <w:r w:rsidRPr="00047DA9">
        <w:t>Spatial and temporal scales</w:t>
      </w:r>
      <w:bookmarkEnd w:id="16"/>
    </w:p>
    <w:p w14:paraId="1E57484C" w14:textId="77777777" w:rsidR="0067520E" w:rsidRPr="00047DA9" w:rsidRDefault="0067520E" w:rsidP="00C57BF9">
      <w:pPr>
        <w:rPr>
          <w:szCs w:val="24"/>
        </w:rPr>
      </w:pPr>
      <w:r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Pr="00047DA9">
        <w:rPr>
          <w:szCs w:val="24"/>
        </w:rPr>
        <w:t>. This means that all the density</w:t>
      </w:r>
      <w:r w:rsidR="008C19A2" w:rsidRPr="00047DA9">
        <w:rPr>
          <w:szCs w:val="24"/>
        </w:rPr>
        <w:t xml:space="preserve"> </w:t>
      </w:r>
      <w:r w:rsidRPr="00047DA9">
        <w:rPr>
          <w:szCs w:val="24"/>
        </w:rPr>
        <w:t xml:space="preserve">dependencies in the model (reproduction, survival, emigration, settlement, etc.) act at the cell scale and the </w:t>
      </w:r>
      <w:r w:rsidRPr="00047DA9">
        <w:rPr>
          <w:szCs w:val="24"/>
        </w:rPr>
        <w:lastRenderedPageBreak/>
        <w:t xml:space="preserve">same scale is used as a single step unit for discrete movement models. In the patch-based version, two spatial scales are simultaneously </w:t>
      </w:r>
      <w:r w:rsidR="008C19A2" w:rsidRPr="00047DA9">
        <w:rPr>
          <w:szCs w:val="24"/>
        </w:rPr>
        <w:t>re</w:t>
      </w:r>
      <w:r w:rsidRPr="00047DA9">
        <w:rPr>
          <w:szCs w:val="24"/>
        </w:rPr>
        <w:t>present</w:t>
      </w:r>
      <w:r w:rsidR="008C19A2" w:rsidRPr="00047DA9">
        <w:rPr>
          <w:szCs w:val="24"/>
        </w:rPr>
        <w:t>ed</w:t>
      </w:r>
      <w:r w:rsidRPr="00047DA9">
        <w:rPr>
          <w:szCs w:val="24"/>
        </w:rPr>
        <w:t>: the cell scale, which in this case is used just for the transfer phase of dispersal (movements) and the pa</w:t>
      </w:r>
      <w:r w:rsidR="008C19A2" w:rsidRPr="00047DA9">
        <w:rPr>
          <w:szCs w:val="24"/>
        </w:rPr>
        <w:t xml:space="preserve">tch scale, at which the density </w:t>
      </w:r>
      <w:r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w:t>
      </w:r>
    </w:p>
    <w:p w14:paraId="157D453B" w14:textId="77777777" w:rsidR="0067520E" w:rsidRPr="00047DA9" w:rsidRDefault="0067520E" w:rsidP="00C57BF9">
      <w:pPr>
        <w:rPr>
          <w:szCs w:val="24"/>
        </w:rPr>
      </w:pPr>
      <w:r w:rsidRPr="00047DA9">
        <w:rPr>
          <w:szCs w:val="24"/>
        </w:rPr>
        <w:t>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 xml:space="preserve">The user also defines the temporal scales. There are three distinct temporal scales. The highest-level one has years as units and represents the scale at which variations in the abiotic environment are modelled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047DA9">
        <w:rPr>
          <w:i/>
          <w:szCs w:val="24"/>
        </w:rPr>
        <w:t>N</w:t>
      </w:r>
      <w:r w:rsidRPr="00047DA9">
        <w:rPr>
          <w:szCs w:val="24"/>
        </w:rPr>
        <w:t xml:space="preserve"> years.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17" w:name="_Toc180771627"/>
      <w:r w:rsidRPr="00047DA9">
        <w:lastRenderedPageBreak/>
        <w:t>Model work flow / schedule</w:t>
      </w:r>
      <w:bookmarkEnd w:id="17"/>
    </w:p>
    <w:p w14:paraId="307C57A9" w14:textId="04AA4B4B" w:rsidR="0067520E" w:rsidRPr="00047DA9"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18" w:name="_Landscape"/>
      <w:bookmarkStart w:id="19" w:name="_Toc180771628"/>
      <w:bookmarkEnd w:id="18"/>
      <w:r w:rsidRPr="00047DA9">
        <w:lastRenderedPageBreak/>
        <w:t>Landscape</w:t>
      </w:r>
      <w:bookmarkEnd w:id="19"/>
    </w:p>
    <w:p w14:paraId="7EF4BA7B" w14:textId="77777777" w:rsidR="0067520E" w:rsidRPr="00047DA9" w:rsidRDefault="0067520E" w:rsidP="009E434A">
      <w:pPr>
        <w:pStyle w:val="Heading3"/>
        <w:numPr>
          <w:ilvl w:val="2"/>
          <w:numId w:val="14"/>
        </w:numPr>
      </w:pPr>
      <w:bookmarkStart w:id="20" w:name="_Toc180771629"/>
      <w:r w:rsidRPr="00047DA9">
        <w:t>Imported landscape</w:t>
      </w:r>
      <w:bookmarkEnd w:id="20"/>
    </w:p>
    <w:p w14:paraId="0DA2F055" w14:textId="77777777" w:rsidR="0067520E" w:rsidRPr="00047DA9" w:rsidRDefault="0067520E" w:rsidP="00C57BF9">
      <w:pPr>
        <w:rPr>
          <w:szCs w:val="24"/>
        </w:rPr>
      </w:pPr>
      <w:r w:rsidRPr="00047DA9">
        <w:rPr>
          <w:szCs w:val="24"/>
        </w:rPr>
        <w:t>The model can be run on real landscape maps that can be imported into RangeShifter provided that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1" w:name="_Dynamic_landscape"/>
      <w:bookmarkStart w:id="22" w:name="_Toc180771630"/>
      <w:bookmarkEnd w:id="21"/>
      <w:r w:rsidRPr="00047DA9">
        <w:t>Dynamic</w:t>
      </w:r>
      <w:r w:rsidR="0098777A" w:rsidRPr="00047DA9">
        <w:t xml:space="preserve"> landscape</w:t>
      </w:r>
      <w:bookmarkEnd w:id="22"/>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r w:rsidRPr="00047DA9">
        <w:rPr>
          <w:szCs w:val="24"/>
        </w:rPr>
        <w:t xml:space="preserve">during the course of a simulation. </w:t>
      </w:r>
      <w:r w:rsidR="001A3BB4" w:rsidRPr="00047DA9">
        <w:rPr>
          <w:szCs w:val="24"/>
        </w:rPr>
        <w:t xml:space="preserve">Note that any landscape change occurs at the start of the year, i.e. before the first/only reproductive season. </w:t>
      </w:r>
      <w:r w:rsidRPr="00047DA9">
        <w:rPr>
          <w:szCs w:val="24"/>
        </w:rPr>
        <w:t>In a patch-based model, the shape of patches may change, patches may be removed and new patches may be created where there was previously inter-patch matrix. Thus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3"/>
      <w:commentRangeStart w:id="24"/>
      <w:r w:rsidR="000F3BC1" w:rsidRPr="00047DA9">
        <w:rPr>
          <w:szCs w:val="24"/>
        </w:rPr>
        <w:t xml:space="preserve">Possible ways to </w:t>
      </w:r>
      <w:r w:rsidR="00B96B96" w:rsidRPr="00047DA9">
        <w:rPr>
          <w:szCs w:val="24"/>
        </w:rPr>
        <w:t>work around this restriction include</w:t>
      </w:r>
      <w:commentRangeEnd w:id="23"/>
      <w:r w:rsidR="00F21E9B" w:rsidRPr="00047DA9">
        <w:rPr>
          <w:rStyle w:val="CommentReference"/>
          <w:rFonts w:eastAsiaTheme="minorHAnsi" w:cstheme="minorBidi"/>
        </w:rPr>
        <w:commentReference w:id="23"/>
      </w:r>
      <w:commentRangeEnd w:id="24"/>
      <w:r w:rsidR="00CD55D0" w:rsidRPr="00047DA9">
        <w:rPr>
          <w:rStyle w:val="CommentReference"/>
          <w:rFonts w:eastAsiaTheme="minorHAnsi" w:cstheme="minorBidi"/>
        </w:rPr>
        <w:commentReference w:id="24"/>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5" w:name="_Artificial_landscape_generator"/>
      <w:bookmarkStart w:id="26" w:name="_Toc180771631"/>
      <w:bookmarkEnd w:id="25"/>
      <w:r w:rsidRPr="00047DA9">
        <w:t>Artificial landscape generator</w:t>
      </w:r>
      <w:bookmarkEnd w:id="26"/>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r w:rsidRPr="00047DA9">
        <w:rPr>
          <w:szCs w:val="24"/>
        </w:rPr>
        <w:t>RangeShifter can import artificial landscapes that have been gene</w:t>
      </w:r>
      <w:r w:rsidR="00F21E9B" w:rsidRPr="00047DA9">
        <w:rPr>
          <w:szCs w:val="24"/>
        </w:rPr>
        <w:t>rated by other generators (e.g. </w:t>
      </w:r>
      <w:r w:rsidRPr="00047DA9">
        <w:rPr>
          <w:szCs w:val="24"/>
        </w:rPr>
        <w:t xml:space="preserve">Qrule, Simmap, Dinamica, G-RaFFe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w:t>
      </w:r>
      <w:r w:rsidRPr="00047DA9">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Examples of artificial landscapes generated with RangeShifter. (a-c) Discrete landscapes: white = suitable habitat; black = unsuitable habitat. (d-f) Continuous landscape: black = unsuitable habitat; grey scale = percentage cover of suitable habitat, from 1% (dark grey) to 100% (white). (a,d) Random landscapes. (b,e) Fractal landscapes for which H = 0.1. (c,f)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27" w:name="_Environmental_gradient"/>
      <w:bookmarkStart w:id="28" w:name="_Toc180771632"/>
      <w:bookmarkEnd w:id="27"/>
      <w:r w:rsidRPr="00047DA9">
        <w:lastRenderedPageBreak/>
        <w:t>Environmental gradient</w:t>
      </w:r>
      <w:bookmarkEnd w:id="28"/>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A56479" w:rsidRDefault="0067520E" w:rsidP="00C57BF9">
      <w:pPr>
        <w:rPr>
          <w:szCs w:val="24"/>
          <w:lang w:val="fr-FR"/>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A56479">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A56479">
        <w:rPr>
          <w:noProof/>
          <w:szCs w:val="24"/>
          <w:lang w:val="fr-FR"/>
        </w:rPr>
        <w:t>(Atkins &amp; Travis 2010; Bocedi et al. 2013; De Block et al. 2013; Kubisch et al. 2013)</w:t>
      </w:r>
      <w:r w:rsidRPr="00047DA9">
        <w:rPr>
          <w:szCs w:val="24"/>
        </w:rPr>
        <w:fldChar w:fldCharType="end"/>
      </w:r>
      <w:r w:rsidRPr="00A56479">
        <w:rPr>
          <w:szCs w:val="24"/>
          <w:lang w:val="fr-FR"/>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RangeShifter: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r w:rsidRPr="00497267">
        <w:rPr>
          <w:i/>
          <w:lang w:val="es-ES"/>
        </w:rPr>
        <w:t>e</w:t>
      </w:r>
      <w:r w:rsidRPr="00497267">
        <w:rPr>
          <w:i/>
          <w:vertAlign w:val="subscript"/>
          <w:lang w:val="es-ES"/>
        </w:rPr>
        <w:t>(x,y)</w:t>
      </w:r>
      <w:r w:rsidRPr="00497267">
        <w:rPr>
          <w:i/>
          <w:lang w:val="es-ES"/>
        </w:rPr>
        <w:t xml:space="preserve"> = 1.0 - |y – y</w:t>
      </w:r>
      <w:r w:rsidRPr="00497267">
        <w:rPr>
          <w:i/>
          <w:vertAlign w:val="subscript"/>
          <w:lang w:val="es-ES"/>
        </w:rPr>
        <w:t>opt</w:t>
      </w:r>
      <w:r w:rsidRPr="00497267">
        <w:rPr>
          <w:i/>
          <w:lang w:val="es-ES"/>
        </w:rPr>
        <w:t>| G + U(-1.0,1.0)f</w:t>
      </w:r>
      <w:r w:rsidRPr="00497267">
        <w:rPr>
          <w:i/>
          <w:lang w:val="es-ES"/>
        </w:rPr>
        <w:tab/>
      </w:r>
      <w:r w:rsidRPr="00497267">
        <w:rPr>
          <w:lang w:val="es-ES"/>
        </w:rPr>
        <w:t>eqn.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(x,y)</w:t>
      </w:r>
      <w:r w:rsidRPr="00047DA9">
        <w:rPr>
          <w:i/>
        </w:rPr>
        <w:t xml:space="preserve"> = E</w:t>
      </w:r>
      <w:r w:rsidRPr="00047DA9">
        <w:rPr>
          <w:i/>
          <w:vertAlign w:val="subscript"/>
        </w:rPr>
        <w:t>opt</w:t>
      </w:r>
      <w:r w:rsidRPr="00047DA9">
        <w:rPr>
          <w:i/>
        </w:rPr>
        <w:t xml:space="preserve"> * e</w:t>
      </w:r>
      <w:r w:rsidRPr="00047DA9">
        <w:rPr>
          <w:i/>
          <w:vertAlign w:val="subscript"/>
        </w:rPr>
        <w:t>(x,y)</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(x,y)</w:t>
      </w:r>
      <w:r w:rsidRPr="00047DA9">
        <w:rPr>
          <w:i/>
        </w:rPr>
        <w:t xml:space="preserve"> = 1.0 - e</w:t>
      </w:r>
      <w:r w:rsidRPr="00047DA9">
        <w:rPr>
          <w:i/>
          <w:vertAlign w:val="subscript"/>
        </w:rPr>
        <w:t>(x,y)</w:t>
      </w:r>
      <w:r w:rsidRPr="00047DA9">
        <w:rPr>
          <w:i/>
        </w:rPr>
        <w:t xml:space="preserve"> + E</w:t>
      </w:r>
      <w:r w:rsidRPr="00047DA9">
        <w:rPr>
          <w:i/>
          <w:vertAlign w:val="subscript"/>
        </w:rPr>
        <w:t>opt</w:t>
      </w:r>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r w:rsidRPr="00047DA9">
        <w:rPr>
          <w:i/>
          <w:szCs w:val="24"/>
        </w:rPr>
        <w:t>E</w:t>
      </w:r>
      <w:r w:rsidRPr="00047DA9">
        <w:rPr>
          <w:i/>
          <w:szCs w:val="24"/>
          <w:vertAlign w:val="subscript"/>
        </w:rPr>
        <w:t>opt</w:t>
      </w:r>
      <w:r w:rsidRPr="00047DA9">
        <w:rPr>
          <w:szCs w:val="24"/>
        </w:rPr>
        <w:t xml:space="preserve"> is the value of the variable at the gradient optimum for the species, |</w:t>
      </w:r>
      <w:r w:rsidRPr="00047DA9">
        <w:rPr>
          <w:i/>
          <w:szCs w:val="24"/>
        </w:rPr>
        <w:t>y - y</w:t>
      </w:r>
      <w:r w:rsidRPr="00047DA9">
        <w:rPr>
          <w:i/>
          <w:szCs w:val="24"/>
          <w:vertAlign w:val="subscript"/>
        </w:rPr>
        <w:t>opt</w:t>
      </w:r>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(x,y)</w:t>
      </w:r>
      <w:r w:rsidRPr="00047DA9">
        <w:rPr>
          <w:szCs w:val="24"/>
        </w:rPr>
        <w:t xml:space="preserve"> is constrained to be &gt;= 0.0; any negative value is set to zero. A random number between -1.0 and 1.0 gives the </w:t>
      </w:r>
      <w:r w:rsidRPr="00047DA9">
        <w:rPr>
          <w:szCs w:val="24"/>
        </w:rPr>
        <w:lastRenderedPageBreak/>
        <w:t xml:space="preserve">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r w:rsidRPr="00047DA9">
        <w:rPr>
          <w:i/>
        </w:rPr>
        <w:t>K</w:t>
      </w:r>
      <w:r w:rsidRPr="00047DA9">
        <w:rPr>
          <w:i/>
          <w:vertAlign w:val="subscript"/>
        </w:rPr>
        <w:t>opt</w:t>
      </w:r>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29" w:name="_Temporal_environmental_stochasticit"/>
      <w:bookmarkStart w:id="30" w:name="_Toc180771633"/>
      <w:bookmarkEnd w:id="29"/>
      <w:r w:rsidRPr="00047DA9">
        <w:t>Temporal environmental stochasticity</w:t>
      </w:r>
      <w:bookmarkEnd w:id="30"/>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By incorporating inter-annual variability, RangeShifter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RangeShifter,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lastRenderedPageBreak/>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 and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1" w:name="_Toc180771634"/>
      <w:r w:rsidRPr="00047DA9">
        <w:t>Local extinction probability</w:t>
      </w:r>
      <w:bookmarkEnd w:id="31"/>
    </w:p>
    <w:p w14:paraId="23E0A548" w14:textId="77777777" w:rsidR="0067520E" w:rsidRPr="00047DA9" w:rsidRDefault="0067520E" w:rsidP="00C57BF9">
      <w:pPr>
        <w:contextualSpacing/>
        <w:rPr>
          <w:szCs w:val="24"/>
        </w:rPr>
      </w:pPr>
      <w:r w:rsidRPr="00047DA9">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2" w:name="_Population_dynamics"/>
      <w:bookmarkStart w:id="33" w:name="_Toc180771635"/>
      <w:bookmarkEnd w:id="32"/>
      <w:r w:rsidRPr="00047DA9">
        <w:t>Population dynamics</w:t>
      </w:r>
      <w:bookmarkEnd w:id="33"/>
    </w:p>
    <w:p w14:paraId="10DB1E1A" w14:textId="67A6D315"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047DA9">
        <w:rPr>
          <w:szCs w:val="24"/>
        </w:rPr>
        <w:lastRenderedPageBreak/>
        <w:t xml:space="preserve">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A56479">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A56479">
        <w:rPr>
          <w:noProof/>
          <w:szCs w:val="24"/>
          <w:lang w:val="fr-FR"/>
        </w:rPr>
        <w:t>(Clark et al. 2001; Kendall &amp; Fox 2003; Robert et al. 2003; Grimm &amp; Railsback 2005; Jongejans et al. 2008; Travis et al. 2011)</w:t>
      </w:r>
      <w:r w:rsidRPr="00047DA9">
        <w:rPr>
          <w:szCs w:val="24"/>
        </w:rPr>
        <w:fldChar w:fldCharType="end"/>
      </w:r>
      <w:r w:rsidRPr="00A56479">
        <w:rPr>
          <w:szCs w:val="24"/>
          <w:lang w:val="fr-FR"/>
        </w:rPr>
        <w:t xml:space="preserve">. </w:t>
      </w:r>
      <w:r w:rsidRPr="00047DA9">
        <w:rPr>
          <w:szCs w:val="24"/>
        </w:rPr>
        <w:t xml:space="preserve">Thus, population dynamics in RangeShifter were constructed to be fully individual-based and stochastic. Each reproductive individual produces a discrete number of offspring sampled from a </w:t>
      </w:r>
      <w:del w:id="34" w:author="Pannetier, Theo" w:date="2025-09-25T15:36:00Z" w16du:dateUtc="2025-09-25T14:36:00Z">
        <w:r w:rsidRPr="00047DA9" w:rsidDel="00DB3D5C">
          <w:rPr>
            <w:szCs w:val="24"/>
          </w:rPr>
          <w:delText xml:space="preserve">Poisson </w:delText>
        </w:r>
      </w:del>
      <w:ins w:id="35" w:author="Pannetier, Theo" w:date="2025-09-25T15:36:00Z" w16du:dateUtc="2025-09-25T14:36:00Z">
        <w:r w:rsidR="00DB3D5C">
          <w:rPr>
            <w:szCs w:val="24"/>
          </w:rPr>
          <w:t>Normal</w:t>
        </w:r>
        <w:r w:rsidR="00DB3D5C" w:rsidRPr="00047DA9">
          <w:rPr>
            <w:szCs w:val="24"/>
          </w:rPr>
          <w:t xml:space="preserve"> </w:t>
        </w:r>
      </w:ins>
      <w:r w:rsidRPr="00047DA9">
        <w:rPr>
          <w:szCs w:val="24"/>
        </w:rPr>
        <w:t>distribution with a mean that is influenced by the species’ demographic parameters and the local population density</w:t>
      </w:r>
      <w:ins w:id="36" w:author="Pannetier, Theo" w:date="2025-09-25T15:36:00Z" w16du:dateUtc="2025-09-25T14:36:00Z">
        <w:r w:rsidR="00DB3D5C">
          <w:rPr>
            <w:szCs w:val="24"/>
          </w:rPr>
          <w:t xml:space="preserve"> and a user-set standard deviation</w:t>
        </w:r>
      </w:ins>
      <w:r w:rsidRPr="00047DA9">
        <w:rPr>
          <w:szCs w:val="24"/>
        </w:rPr>
        <w:t>.</w:t>
      </w:r>
      <w:ins w:id="37" w:author="Pannetier, Theo" w:date="2025-09-26T09:43:00Z" w16du:dateUtc="2025-09-26T08:43:00Z">
        <w:r w:rsidR="00D25D7D">
          <w:rPr>
            <w:szCs w:val="24"/>
          </w:rPr>
          <w:t xml:space="preserve"> The sampled number is the</w:t>
        </w:r>
      </w:ins>
      <w:ins w:id="38" w:author="Pannetier, Theo" w:date="2025-09-26T09:44:00Z" w16du:dateUtc="2025-09-26T08:44:00Z">
        <w:r w:rsidR="00D25D7D">
          <w:rPr>
            <w:szCs w:val="24"/>
          </w:rPr>
          <w:t>n rounded down</w:t>
        </w:r>
      </w:ins>
      <w:ins w:id="39" w:author="Pannetier, Theo" w:date="2025-09-26T09:49:00Z" w16du:dateUtc="2025-09-26T08:49:00Z">
        <w:r w:rsidR="00D25D7D">
          <w:rPr>
            <w:szCs w:val="24"/>
          </w:rPr>
          <w:t xml:space="preserve"> and bounded to positive values to obtain the number of offspring.</w:t>
        </w:r>
      </w:ins>
    </w:p>
    <w:p w14:paraId="411E8C42" w14:textId="77777777" w:rsidR="0067520E" w:rsidRPr="00047DA9" w:rsidRDefault="0067520E" w:rsidP="00C57BF9">
      <w:pPr>
        <w:rPr>
          <w:szCs w:val="24"/>
        </w:rPr>
      </w:pPr>
      <w:r w:rsidRPr="00047DA9">
        <w:rPr>
          <w:szCs w:val="24"/>
        </w:rPr>
        <w:t>As RangeShifter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RangeShifter.</w:t>
      </w:r>
    </w:p>
    <w:p w14:paraId="6681DA4D" w14:textId="77777777" w:rsidR="0067520E" w:rsidRPr="00047DA9" w:rsidRDefault="0067520E" w:rsidP="009E434A">
      <w:pPr>
        <w:pStyle w:val="Heading3"/>
        <w:numPr>
          <w:ilvl w:val="2"/>
          <w:numId w:val="14"/>
        </w:numPr>
      </w:pPr>
      <w:bookmarkStart w:id="40" w:name="_Cell-based_vs._patch-based"/>
      <w:bookmarkStart w:id="41" w:name="_Toc180771636"/>
      <w:bookmarkEnd w:id="40"/>
      <w:r w:rsidRPr="00047DA9">
        <w:t>Cell-based vs. patch-based model</w:t>
      </w:r>
      <w:bookmarkEnd w:id="41"/>
    </w:p>
    <w:p w14:paraId="1EA0A134" w14:textId="77777777" w:rsidR="0067520E" w:rsidRPr="00047DA9" w:rsidRDefault="0067520E" w:rsidP="00C57BF9">
      <w:pPr>
        <w:rPr>
          <w:szCs w:val="24"/>
        </w:rPr>
      </w:pPr>
      <w:r w:rsidRPr="00047DA9">
        <w:rPr>
          <w:szCs w:val="24"/>
        </w:rPr>
        <w:t xml:space="preserve">RangeShifter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lastRenderedPageBreak/>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in order to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42" w:name="_Non-overlapping_generations_&amp;"/>
      <w:bookmarkStart w:id="43" w:name="_Toc180771637"/>
      <w:bookmarkEnd w:id="42"/>
      <w:r w:rsidRPr="00047DA9">
        <w:t>Non-overlapping generations &amp; no stage-structure</w:t>
      </w:r>
      <w:bookmarkEnd w:id="43"/>
    </w:p>
    <w:p w14:paraId="141A477C" w14:textId="77777777" w:rsidR="0067520E" w:rsidRPr="00047DA9" w:rsidRDefault="0067520E" w:rsidP="00C57BF9">
      <w:pPr>
        <w:rPr>
          <w:szCs w:val="24"/>
        </w:rPr>
      </w:pPr>
      <w:r w:rsidRPr="00047DA9">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Asexual / only-female models</w:t>
      </w:r>
    </w:p>
    <w:p w14:paraId="46232059" w14:textId="7AFB7AE7" w:rsidR="0067520E" w:rsidRPr="00047DA9" w:rsidRDefault="0067520E" w:rsidP="00B35389">
      <w:pPr>
        <w:pStyle w:val="Keepnext"/>
      </w:pPr>
      <w:r w:rsidRPr="00047DA9">
        <w:t xml:space="preserve">Recruitment is determined by a stochastic, individual-based formulation of Maynard-Smith and Slatkin’s (1973) population model, where the </w:t>
      </w:r>
      <w:ins w:id="44" w:author="Pannetier, Theo" w:date="2025-09-25T15:17:00Z" w16du:dateUtc="2025-09-25T14:17:00Z">
        <w:r w:rsidR="00F41EEE">
          <w:t xml:space="preserve">mean </w:t>
        </w:r>
      </w:ins>
      <w:r w:rsidRPr="00047DA9">
        <w:t xml:space="preserve">number of offspring produced by a single individual in the cell (or patch) </w:t>
      </w:r>
      <w:r w:rsidRPr="00047DA9">
        <w:rPr>
          <w:i/>
        </w:rPr>
        <w:t xml:space="preserve">i </w:t>
      </w:r>
      <w:r w:rsidRPr="00047DA9">
        <w:t xml:space="preserve">at time </w:t>
      </w:r>
      <w:r w:rsidRPr="00047DA9">
        <w:rPr>
          <w:i/>
        </w:rPr>
        <w:t>t</w:t>
      </w:r>
      <w:r w:rsidRPr="00047DA9">
        <w:t xml:space="preserve">, </w:t>
      </w:r>
      <w:del w:id="45" w:author="Pannetier, Theo" w:date="2025-09-25T15:18:00Z" w16du:dateUtc="2025-09-25T14:18:00Z">
        <w:r w:rsidRPr="00047DA9" w:rsidDel="00F41EEE">
          <w:delText>is drawn from the following distribution</w:delText>
        </w:r>
      </w:del>
      <w:ins w:id="46" w:author="Pannetier, Theo" w:date="2025-09-25T15:18:00Z" w16du:dateUtc="2025-09-25T14:18:00Z">
        <w:r w:rsidR="00F41EEE">
          <w:t>follows</w:t>
        </w:r>
      </w:ins>
      <w:r w:rsidRPr="00047DA9">
        <w:t>:</w:t>
      </w:r>
    </w:p>
    <w:p w14:paraId="4C9CC109" w14:textId="571D7E82" w:rsidR="0067520E" w:rsidRPr="00047DA9" w:rsidRDefault="0067520E">
      <w:pPr>
        <w:pStyle w:val="Equation"/>
        <w:jc w:val="right"/>
        <w:rPr>
          <w:lang w:val="en-GB"/>
        </w:rPr>
        <w:pPrChange w:id="47" w:author="Pannetier, Theo" w:date="2025-09-25T15:19:00Z" w16du:dateUtc="2025-09-25T14:19:00Z">
          <w:pPr>
            <w:pStyle w:val="Equation"/>
          </w:pPr>
        </w:pPrChange>
      </w:pPr>
      <m:oMath>
        <m:r>
          <w:del w:id="48" w:author="Pannetier, Theo" w:date="2025-09-25T15:21:00Z" w16du:dateUtc="2025-09-25T14:21:00Z">
            <w:rPr>
              <w:rFonts w:ascii="Cambria Math" w:hAnsi="Cambria Math"/>
              <w:lang w:val="en-GB"/>
            </w:rPr>
            <m:t>Poisson</m:t>
          </w:del>
        </m:r>
        <m:d>
          <m:dPr>
            <m:ctrlPr>
              <w:del w:id="49" w:author="Pannetier, Theo" w:date="2025-09-25T15:21:00Z" w16du:dateUtc="2025-09-25T14:21:00Z">
                <w:rPr>
                  <w:rFonts w:ascii="Cambria Math" w:hAnsi="Cambria Math"/>
                  <w:i/>
                  <w:lang w:val="en-GB"/>
                </w:rPr>
              </w:del>
            </m:ctrlPr>
          </m:dPr>
          <m:e>
            <m:f>
              <m:fPr>
                <m:ctrlPr>
                  <w:del w:id="50" w:author="Pannetier, Theo" w:date="2025-09-25T15:21:00Z" w16du:dateUtc="2025-09-25T14:21:00Z">
                    <w:rPr>
                      <w:rFonts w:ascii="Cambria Math" w:hAnsi="Cambria Math"/>
                      <w:i/>
                      <w:lang w:val="en-GB"/>
                    </w:rPr>
                  </w:del>
                </m:ctrlPr>
              </m:fPr>
              <m:num>
                <m:sSub>
                  <m:sSubPr>
                    <m:ctrlPr>
                      <w:del w:id="51" w:author="Pannetier, Theo" w:date="2025-09-25T15:21:00Z" w16du:dateUtc="2025-09-25T14:21:00Z">
                        <w:rPr>
                          <w:rFonts w:ascii="Cambria Math" w:hAnsi="Cambria Math"/>
                          <w:i/>
                          <w:lang w:val="en-GB"/>
                        </w:rPr>
                      </w:del>
                    </m:ctrlPr>
                  </m:sSubPr>
                  <m:e>
                    <m:r>
                      <w:del w:id="52" w:author="Pannetier, Theo" w:date="2025-09-25T15:21:00Z" w16du:dateUtc="2025-09-25T14:21:00Z">
                        <w:rPr>
                          <w:rFonts w:ascii="Cambria Math" w:hAnsi="Cambria Math"/>
                          <w:lang w:val="en-GB"/>
                        </w:rPr>
                        <m:t>R</m:t>
                      </w:del>
                    </m:r>
                  </m:e>
                  <m:sub>
                    <m:r>
                      <w:del w:id="53" w:author="Pannetier, Theo" w:date="2025-09-25T15:21:00Z" w16du:dateUtc="2025-09-25T14:21:00Z">
                        <w:rPr>
                          <w:rFonts w:ascii="Cambria Math" w:hAnsi="Cambria Math"/>
                          <w:lang w:val="en-GB"/>
                        </w:rPr>
                        <m:t>i,t</m:t>
                      </w:del>
                    </m:r>
                  </m:sub>
                </m:sSub>
              </m:num>
              <m:den>
                <m:r>
                  <w:del w:id="54" w:author="Pannetier, Theo" w:date="2025-09-25T15:21:00Z" w16du:dateUtc="2025-09-25T14:21:00Z">
                    <w:rPr>
                      <w:rFonts w:ascii="Cambria Math" w:hAnsi="Cambria Math"/>
                      <w:lang w:val="en-GB"/>
                    </w:rPr>
                    <m:t>1+</m:t>
                  </w:del>
                </m:r>
                <m:d>
                  <m:dPr>
                    <m:begChr m:val="|"/>
                    <m:endChr m:val="|"/>
                    <m:ctrlPr>
                      <w:del w:id="55" w:author="Pannetier, Theo" w:date="2025-09-25T15:21:00Z" w16du:dateUtc="2025-09-25T14:21:00Z">
                        <w:rPr>
                          <w:rFonts w:ascii="Cambria Math" w:hAnsi="Cambria Math"/>
                          <w:i/>
                          <w:lang w:val="en-GB"/>
                        </w:rPr>
                      </w:del>
                    </m:ctrlPr>
                  </m:dPr>
                  <m:e>
                    <m:sSub>
                      <m:sSubPr>
                        <m:ctrlPr>
                          <w:del w:id="56" w:author="Pannetier, Theo" w:date="2025-09-25T15:21:00Z" w16du:dateUtc="2025-09-25T14:21:00Z">
                            <w:rPr>
                              <w:rFonts w:ascii="Cambria Math" w:hAnsi="Cambria Math"/>
                              <w:i/>
                              <w:lang w:val="en-GB"/>
                            </w:rPr>
                          </w:del>
                        </m:ctrlPr>
                      </m:sSubPr>
                      <m:e>
                        <m:r>
                          <w:del w:id="57" w:author="Pannetier, Theo" w:date="2025-09-25T15:21:00Z" w16du:dateUtc="2025-09-25T14:21:00Z">
                            <w:rPr>
                              <w:rFonts w:ascii="Cambria Math" w:hAnsi="Cambria Math"/>
                              <w:lang w:val="en-GB"/>
                            </w:rPr>
                            <m:t>R</m:t>
                          </w:del>
                        </m:r>
                      </m:e>
                      <m:sub>
                        <m:r>
                          <w:del w:id="58" w:author="Pannetier, Theo" w:date="2025-09-25T15:21:00Z" w16du:dateUtc="2025-09-25T14:21:00Z">
                            <w:rPr>
                              <w:rFonts w:ascii="Cambria Math" w:hAnsi="Cambria Math"/>
                              <w:lang w:val="en-GB"/>
                            </w:rPr>
                            <m:t>i,t</m:t>
                          </w:del>
                        </m:r>
                      </m:sub>
                    </m:sSub>
                    <m:r>
                      <w:del w:id="59" w:author="Pannetier, Theo" w:date="2025-09-25T15:21:00Z" w16du:dateUtc="2025-09-25T14:21:00Z">
                        <w:rPr>
                          <w:rFonts w:ascii="Cambria Math" w:hAnsi="Cambria Math"/>
                          <w:lang w:val="en-GB"/>
                        </w:rPr>
                        <m:t>-1</m:t>
                      </w:del>
                    </m:r>
                  </m:e>
                </m:d>
                <m:r>
                  <w:del w:id="60" w:author="Pannetier, Theo" w:date="2025-09-25T15:21:00Z" w16du:dateUtc="2025-09-25T14:21:00Z">
                    <w:rPr>
                      <w:rFonts w:ascii="Cambria Math" w:hAnsi="Cambria Math"/>
                      <w:lang w:val="en-GB"/>
                    </w:rPr>
                    <m:t>*</m:t>
                  </w:del>
                </m:r>
                <m:sSup>
                  <m:sSupPr>
                    <m:ctrlPr>
                      <w:del w:id="61" w:author="Pannetier, Theo" w:date="2025-09-25T15:21:00Z" w16du:dateUtc="2025-09-25T14:21:00Z">
                        <w:rPr>
                          <w:rFonts w:ascii="Cambria Math" w:hAnsi="Cambria Math"/>
                          <w:i/>
                          <w:lang w:val="en-GB"/>
                        </w:rPr>
                      </w:del>
                    </m:ctrlPr>
                  </m:sSupPr>
                  <m:e>
                    <m:d>
                      <m:dPr>
                        <m:ctrlPr>
                          <w:del w:id="62" w:author="Pannetier, Theo" w:date="2025-09-25T15:21:00Z" w16du:dateUtc="2025-09-25T14:21:00Z">
                            <w:rPr>
                              <w:rFonts w:ascii="Cambria Math" w:hAnsi="Cambria Math"/>
                              <w:i/>
                              <w:lang w:val="en-GB"/>
                            </w:rPr>
                          </w:del>
                        </m:ctrlPr>
                      </m:dPr>
                      <m:e>
                        <m:f>
                          <m:fPr>
                            <m:ctrlPr>
                              <w:del w:id="63" w:author="Pannetier, Theo" w:date="2025-09-25T15:21:00Z" w16du:dateUtc="2025-09-25T14:21:00Z">
                                <w:rPr>
                                  <w:rFonts w:ascii="Cambria Math" w:hAnsi="Cambria Math"/>
                                  <w:i/>
                                  <w:lang w:val="en-GB"/>
                                </w:rPr>
                              </w:del>
                            </m:ctrlPr>
                          </m:fPr>
                          <m:num>
                            <m:sSub>
                              <m:sSubPr>
                                <m:ctrlPr>
                                  <w:del w:id="64" w:author="Pannetier, Theo" w:date="2025-09-25T15:21:00Z" w16du:dateUtc="2025-09-25T14:21:00Z">
                                    <w:rPr>
                                      <w:rFonts w:ascii="Cambria Math" w:hAnsi="Cambria Math"/>
                                      <w:i/>
                                      <w:lang w:val="en-GB"/>
                                    </w:rPr>
                                  </w:del>
                                </m:ctrlPr>
                              </m:sSubPr>
                              <m:e>
                                <m:r>
                                  <w:del w:id="65" w:author="Pannetier, Theo" w:date="2025-09-25T15:21:00Z" w16du:dateUtc="2025-09-25T14:21:00Z">
                                    <w:rPr>
                                      <w:rFonts w:ascii="Cambria Math" w:hAnsi="Cambria Math"/>
                                      <w:lang w:val="en-GB"/>
                                    </w:rPr>
                                    <m:t>N</m:t>
                                  </w:del>
                                </m:r>
                              </m:e>
                              <m:sub>
                                <m:r>
                                  <w:del w:id="66" w:author="Pannetier, Theo" w:date="2025-09-25T15:21:00Z" w16du:dateUtc="2025-09-25T14:21:00Z">
                                    <w:rPr>
                                      <w:rFonts w:ascii="Cambria Math" w:hAnsi="Cambria Math"/>
                                      <w:lang w:val="en-GB"/>
                                    </w:rPr>
                                    <m:t>i,t</m:t>
                                  </w:del>
                                </m:r>
                              </m:sub>
                            </m:sSub>
                          </m:num>
                          <m:den>
                            <m:sSub>
                              <m:sSubPr>
                                <m:ctrlPr>
                                  <w:del w:id="67" w:author="Pannetier, Theo" w:date="2025-09-25T15:21:00Z" w16du:dateUtc="2025-09-25T14:21:00Z">
                                    <w:rPr>
                                      <w:rFonts w:ascii="Cambria Math" w:hAnsi="Cambria Math"/>
                                      <w:i/>
                                      <w:lang w:val="en-GB"/>
                                    </w:rPr>
                                  </w:del>
                                </m:ctrlPr>
                              </m:sSubPr>
                              <m:e>
                                <m:r>
                                  <w:del w:id="68" w:author="Pannetier, Theo" w:date="2025-09-25T15:21:00Z" w16du:dateUtc="2025-09-25T14:21:00Z">
                                    <w:rPr>
                                      <w:rFonts w:ascii="Cambria Math" w:hAnsi="Cambria Math"/>
                                      <w:lang w:val="en-GB"/>
                                    </w:rPr>
                                    <m:t>K</m:t>
                                  </w:del>
                                </m:r>
                              </m:e>
                              <m:sub>
                                <m:r>
                                  <w:del w:id="69" w:author="Pannetier, Theo" w:date="2025-09-25T15:21:00Z" w16du:dateUtc="2025-09-25T14:21:00Z">
                                    <w:rPr>
                                      <w:rFonts w:ascii="Cambria Math" w:hAnsi="Cambria Math"/>
                                      <w:lang w:val="en-GB"/>
                                    </w:rPr>
                                    <m:t>i,t</m:t>
                                  </w:del>
                                </m:r>
                              </m:sub>
                            </m:sSub>
                          </m:den>
                        </m:f>
                      </m:e>
                    </m:d>
                  </m:e>
                  <m:sup>
                    <m:sSub>
                      <m:sSubPr>
                        <m:ctrlPr>
                          <w:del w:id="70" w:author="Pannetier, Theo" w:date="2025-09-25T15:21:00Z" w16du:dateUtc="2025-09-25T14:21:00Z">
                            <w:rPr>
                              <w:rFonts w:ascii="Cambria Math" w:hAnsi="Cambria Math"/>
                              <w:i/>
                              <w:lang w:val="en-GB"/>
                            </w:rPr>
                          </w:del>
                        </m:ctrlPr>
                      </m:sSubPr>
                      <m:e>
                        <m:r>
                          <w:del w:id="71" w:author="Pannetier, Theo" w:date="2025-09-25T15:21:00Z" w16du:dateUtc="2025-09-25T14:21:00Z">
                            <w:rPr>
                              <w:rFonts w:ascii="Cambria Math" w:hAnsi="Cambria Math"/>
                              <w:lang w:val="en-GB"/>
                            </w:rPr>
                            <m:t>b</m:t>
                          </w:del>
                        </m:r>
                      </m:e>
                      <m:sub>
                        <m:r>
                          <w:del w:id="72" w:author="Pannetier, Theo" w:date="2025-09-25T15:21:00Z" w16du:dateUtc="2025-09-25T14:21:00Z">
                            <w:rPr>
                              <w:rFonts w:ascii="Cambria Math" w:hAnsi="Cambria Math"/>
                              <w:lang w:val="en-GB"/>
                            </w:rPr>
                            <m:t>c</m:t>
                          </w:del>
                        </m:r>
                      </m:sub>
                    </m:sSub>
                  </m:sup>
                </m:sSup>
              </m:den>
            </m:f>
          </m:e>
        </m:d>
        <m:r>
          <w:ins w:id="73" w:author="Pannetier, Theo" w:date="2025-09-25T15:18:00Z" w16du:dateUtc="2025-09-25T14:18:00Z">
            <w:rPr>
              <w:rFonts w:ascii="Cambria Math" w:eastAsiaTheme="minorEastAsia" w:hAnsi="Cambria Math"/>
              <w:lang w:val="en-GB"/>
            </w:rPr>
            <m:t xml:space="preserve"> </m:t>
          </w:ins>
        </m:r>
        <m:r>
          <w:ins w:id="74" w:author="Pannetier, Theo" w:date="2025-09-25T15:19:00Z" w16du:dateUtc="2025-09-25T14:19:00Z">
            <w:rPr>
              <w:rFonts w:ascii="Cambria Math" w:eastAsiaTheme="minorEastAsia" w:hAnsi="Cambria Math"/>
              <w:lang w:val="en-GB"/>
            </w:rPr>
            <m:t xml:space="preserve">μ= </m:t>
          </w:ins>
        </m:r>
        <m:f>
          <m:fPr>
            <m:ctrlPr>
              <w:ins w:id="75" w:author="Pannetier, Theo" w:date="2025-09-25T15:19:00Z" w16du:dateUtc="2025-09-25T14:19:00Z">
                <w:rPr>
                  <w:rFonts w:ascii="Cambria Math" w:eastAsiaTheme="minorEastAsia" w:hAnsi="Cambria Math"/>
                  <w:i/>
                  <w:lang w:val="en-GB"/>
                </w:rPr>
              </w:ins>
            </m:ctrlPr>
          </m:fPr>
          <m:num>
            <m:sSub>
              <m:sSubPr>
                <m:ctrlPr>
                  <w:ins w:id="76" w:author="Pannetier, Theo" w:date="2025-09-25T15:19:00Z" w16du:dateUtc="2025-09-25T14:19:00Z">
                    <w:rPr>
                      <w:rFonts w:ascii="Cambria Math" w:eastAsiaTheme="minorEastAsia" w:hAnsi="Cambria Math"/>
                      <w:i/>
                      <w:lang w:val="en-GB"/>
                    </w:rPr>
                  </w:ins>
                </m:ctrlPr>
              </m:sSubPr>
              <m:e>
                <m:r>
                  <w:ins w:id="77" w:author="Pannetier, Theo" w:date="2025-09-25T15:19:00Z" w16du:dateUtc="2025-09-25T14:19:00Z">
                    <w:rPr>
                      <w:rFonts w:ascii="Cambria Math" w:eastAsiaTheme="minorEastAsia" w:hAnsi="Cambria Math"/>
                      <w:lang w:val="en-GB"/>
                    </w:rPr>
                    <m:t>R</m:t>
                  </w:ins>
                </m:r>
              </m:e>
              <m:sub>
                <m:r>
                  <w:ins w:id="78" w:author="Pannetier, Theo" w:date="2025-09-25T15:19:00Z" w16du:dateUtc="2025-09-25T14:19:00Z">
                    <w:rPr>
                      <w:rFonts w:ascii="Cambria Math" w:eastAsiaTheme="minorEastAsia" w:hAnsi="Cambria Math"/>
                      <w:lang w:val="en-GB"/>
                    </w:rPr>
                    <m:t>i,t</m:t>
                  </w:ins>
                </m:r>
              </m:sub>
            </m:sSub>
          </m:num>
          <m:den>
            <m:r>
              <w:ins w:id="79" w:author="Pannetier, Theo" w:date="2025-09-25T15:19:00Z" w16du:dateUtc="2025-09-25T14:19:00Z">
                <w:rPr>
                  <w:rFonts w:ascii="Cambria Math" w:eastAsiaTheme="minorEastAsia" w:hAnsi="Cambria Math"/>
                  <w:lang w:val="en-GB"/>
                </w:rPr>
                <m:t xml:space="preserve">1+ </m:t>
              </w:ins>
            </m:r>
            <m:d>
              <m:dPr>
                <m:begChr m:val="|"/>
                <m:endChr m:val="|"/>
                <m:ctrlPr>
                  <w:ins w:id="80" w:author="Pannetier, Theo" w:date="2025-09-25T15:19:00Z" w16du:dateUtc="2025-09-25T14:19:00Z">
                    <w:rPr>
                      <w:rFonts w:ascii="Cambria Math" w:eastAsiaTheme="minorEastAsia" w:hAnsi="Cambria Math"/>
                      <w:i/>
                      <w:lang w:val="en-GB"/>
                    </w:rPr>
                  </w:ins>
                </m:ctrlPr>
              </m:dPr>
              <m:e>
                <m:sSub>
                  <m:sSubPr>
                    <m:ctrlPr>
                      <w:ins w:id="81" w:author="Pannetier, Theo" w:date="2025-09-25T15:20:00Z" w16du:dateUtc="2025-09-25T14:20:00Z">
                        <w:rPr>
                          <w:rFonts w:ascii="Cambria Math" w:eastAsiaTheme="minorEastAsia" w:hAnsi="Cambria Math"/>
                          <w:i/>
                          <w:lang w:val="en-GB"/>
                        </w:rPr>
                      </w:ins>
                    </m:ctrlPr>
                  </m:sSubPr>
                  <m:e>
                    <m:r>
                      <w:ins w:id="82" w:author="Pannetier, Theo" w:date="2025-09-25T15:20:00Z" w16du:dateUtc="2025-09-25T14:20:00Z">
                        <w:rPr>
                          <w:rFonts w:ascii="Cambria Math" w:eastAsiaTheme="minorEastAsia" w:hAnsi="Cambria Math"/>
                          <w:lang w:val="en-GB"/>
                        </w:rPr>
                        <m:t>R</m:t>
                      </w:ins>
                    </m:r>
                  </m:e>
                  <m:sub>
                    <m:r>
                      <w:ins w:id="83" w:author="Pannetier, Theo" w:date="2025-09-25T15:20:00Z" w16du:dateUtc="2025-09-25T14:20:00Z">
                        <w:rPr>
                          <w:rFonts w:ascii="Cambria Math" w:eastAsiaTheme="minorEastAsia" w:hAnsi="Cambria Math"/>
                          <w:lang w:val="en-GB"/>
                        </w:rPr>
                        <m:t>i,t</m:t>
                      </w:ins>
                    </m:r>
                  </m:sub>
                </m:sSub>
                <m:r>
                  <w:ins w:id="84" w:author="Pannetier, Theo" w:date="2025-09-25T15:20:00Z" w16du:dateUtc="2025-09-25T14:20:00Z">
                    <w:rPr>
                      <w:rFonts w:ascii="Cambria Math" w:eastAsiaTheme="minorEastAsia" w:hAnsi="Cambria Math"/>
                      <w:lang w:val="en-GB"/>
                    </w:rPr>
                    <m:t>-1</m:t>
                  </w:ins>
                </m:r>
              </m:e>
            </m:d>
            <m:sSup>
              <m:sSupPr>
                <m:ctrlPr>
                  <w:ins w:id="85" w:author="Pannetier, Theo" w:date="2025-09-25T15:20:00Z" w16du:dateUtc="2025-09-25T14:20:00Z">
                    <w:rPr>
                      <w:rFonts w:ascii="Cambria Math" w:eastAsiaTheme="minorEastAsia" w:hAnsi="Cambria Math"/>
                      <w:i/>
                      <w:lang w:val="en-GB"/>
                    </w:rPr>
                  </w:ins>
                </m:ctrlPr>
              </m:sSupPr>
              <m:e>
                <m:d>
                  <m:dPr>
                    <m:ctrlPr>
                      <w:ins w:id="86" w:author="Pannetier, Theo" w:date="2025-09-25T15:20:00Z" w16du:dateUtc="2025-09-25T14:20:00Z">
                        <w:rPr>
                          <w:rFonts w:ascii="Cambria Math" w:eastAsiaTheme="minorEastAsia" w:hAnsi="Cambria Math"/>
                          <w:i/>
                          <w:lang w:val="en-GB"/>
                        </w:rPr>
                      </w:ins>
                    </m:ctrlPr>
                  </m:dPr>
                  <m:e>
                    <m:f>
                      <m:fPr>
                        <m:ctrlPr>
                          <w:ins w:id="87" w:author="Pannetier, Theo" w:date="2025-09-25T15:20:00Z" w16du:dateUtc="2025-09-25T14:20:00Z">
                            <w:rPr>
                              <w:rFonts w:ascii="Cambria Math" w:eastAsiaTheme="minorEastAsia" w:hAnsi="Cambria Math"/>
                              <w:i/>
                              <w:lang w:val="en-GB"/>
                            </w:rPr>
                          </w:ins>
                        </m:ctrlPr>
                      </m:fPr>
                      <m:num>
                        <m:sSub>
                          <m:sSubPr>
                            <m:ctrlPr>
                              <w:ins w:id="88" w:author="Pannetier, Theo" w:date="2025-09-25T15:20:00Z" w16du:dateUtc="2025-09-25T14:20:00Z">
                                <w:rPr>
                                  <w:rFonts w:ascii="Cambria Math" w:eastAsiaTheme="minorEastAsia" w:hAnsi="Cambria Math"/>
                                  <w:i/>
                                  <w:lang w:val="en-GB"/>
                                </w:rPr>
                              </w:ins>
                            </m:ctrlPr>
                          </m:sSubPr>
                          <m:e>
                            <m:r>
                              <w:ins w:id="89" w:author="Pannetier, Theo" w:date="2025-09-25T15:21:00Z" w16du:dateUtc="2025-09-25T14:21:00Z">
                                <w:rPr>
                                  <w:rFonts w:ascii="Cambria Math" w:eastAsiaTheme="minorEastAsia" w:hAnsi="Cambria Math"/>
                                  <w:lang w:val="en-GB"/>
                                </w:rPr>
                                <m:t>N</m:t>
                              </w:ins>
                            </m:r>
                          </m:e>
                          <m:sub>
                            <m:r>
                              <w:ins w:id="90" w:author="Pannetier, Theo" w:date="2025-09-25T15:21:00Z" w16du:dateUtc="2025-09-25T14:21:00Z">
                                <w:rPr>
                                  <w:rFonts w:ascii="Cambria Math" w:eastAsiaTheme="minorEastAsia" w:hAnsi="Cambria Math"/>
                                  <w:lang w:val="en-GB"/>
                                </w:rPr>
                                <m:t>i,t</m:t>
                              </w:ins>
                            </m:r>
                          </m:sub>
                        </m:sSub>
                      </m:num>
                      <m:den>
                        <m:sSub>
                          <m:sSubPr>
                            <m:ctrlPr>
                              <w:ins w:id="91" w:author="Pannetier, Theo" w:date="2025-09-25T15:20:00Z" w16du:dateUtc="2025-09-25T14:20:00Z">
                                <w:rPr>
                                  <w:rFonts w:ascii="Cambria Math" w:eastAsiaTheme="minorEastAsia" w:hAnsi="Cambria Math"/>
                                  <w:i/>
                                  <w:lang w:val="en-GB"/>
                                </w:rPr>
                              </w:ins>
                            </m:ctrlPr>
                          </m:sSubPr>
                          <m:e>
                            <m:r>
                              <w:ins w:id="92" w:author="Pannetier, Theo" w:date="2025-09-25T15:21:00Z" w16du:dateUtc="2025-09-25T14:21:00Z">
                                <w:rPr>
                                  <w:rFonts w:ascii="Cambria Math" w:eastAsiaTheme="minorEastAsia" w:hAnsi="Cambria Math"/>
                                  <w:lang w:val="en-GB"/>
                                </w:rPr>
                                <m:t>K</m:t>
                              </w:ins>
                            </m:r>
                          </m:e>
                          <m:sub>
                            <m:r>
                              <w:ins w:id="93" w:author="Pannetier, Theo" w:date="2025-09-25T15:21:00Z" w16du:dateUtc="2025-09-25T14:21:00Z">
                                <w:rPr>
                                  <w:rFonts w:ascii="Cambria Math" w:eastAsiaTheme="minorEastAsia" w:hAnsi="Cambria Math"/>
                                  <w:lang w:val="en-GB"/>
                                </w:rPr>
                                <m:t>i,t</m:t>
                              </w:ins>
                            </m:r>
                          </m:sub>
                        </m:sSub>
                      </m:den>
                    </m:f>
                  </m:e>
                </m:d>
              </m:e>
              <m:sup>
                <m:sSub>
                  <m:sSubPr>
                    <m:ctrlPr>
                      <w:ins w:id="94" w:author="Pannetier, Theo" w:date="2025-09-25T15:20:00Z" w16du:dateUtc="2025-09-25T14:20:00Z">
                        <w:rPr>
                          <w:rFonts w:ascii="Cambria Math" w:eastAsiaTheme="minorEastAsia" w:hAnsi="Cambria Math"/>
                          <w:i/>
                          <w:lang w:val="en-GB"/>
                        </w:rPr>
                      </w:ins>
                    </m:ctrlPr>
                  </m:sSubPr>
                  <m:e>
                    <m:r>
                      <w:ins w:id="95" w:author="Pannetier, Theo" w:date="2025-09-25T15:20:00Z" w16du:dateUtc="2025-09-25T14:20:00Z">
                        <w:rPr>
                          <w:rFonts w:ascii="Cambria Math" w:eastAsiaTheme="minorEastAsia" w:hAnsi="Cambria Math"/>
                          <w:lang w:val="en-GB"/>
                        </w:rPr>
                        <m:t>b</m:t>
                      </w:ins>
                    </m:r>
                  </m:e>
                  <m:sub>
                    <m:r>
                      <w:ins w:id="96" w:author="Pannetier, Theo" w:date="2025-09-25T15:21:00Z" w16du:dateUtc="2025-09-25T14:21:00Z">
                        <w:rPr>
                          <w:rFonts w:ascii="Cambria Math" w:eastAsiaTheme="minorEastAsia" w:hAnsi="Cambria Math"/>
                          <w:lang w:val="en-GB"/>
                        </w:rPr>
                        <m:t>c</m:t>
                      </w:ins>
                    </m:r>
                  </m:sub>
                </m:sSub>
              </m:sup>
            </m:sSup>
          </m:den>
        </m:f>
      </m:oMath>
      <w:r w:rsidRPr="00047DA9">
        <w:rPr>
          <w:lang w:val="en-GB"/>
        </w:rPr>
        <w:tab/>
      </w:r>
      <w:r w:rsidRPr="00047DA9">
        <w:rPr>
          <w:lang w:val="en-GB"/>
        </w:rPr>
        <w:tab/>
        <w:t>eqn. 5</w:t>
      </w:r>
    </w:p>
    <w:p w14:paraId="34A653C8" w14:textId="00C25BF2" w:rsidR="0067520E" w:rsidRPr="00F41EEE" w:rsidRDefault="0067520E" w:rsidP="00C57BF9">
      <w:pPr>
        <w:rPr>
          <w:rFonts w:eastAsiaTheme="minorEastAsia"/>
          <w:szCs w:val="24"/>
        </w:rPr>
      </w:pPr>
      <w:r w:rsidRPr="00047DA9">
        <w:rPr>
          <w:rFonts w:eastAsiaTheme="minorEastAsia"/>
          <w:szCs w:val="24"/>
        </w:rPr>
        <w:t xml:space="preserve">Here, </w:t>
      </w:r>
      <w:r w:rsidRPr="00047DA9">
        <w:rPr>
          <w:rFonts w:eastAsiaTheme="minorEastAsia"/>
          <w:i/>
          <w:szCs w:val="24"/>
        </w:rPr>
        <w:t>R</w:t>
      </w:r>
      <w:r w:rsidRPr="00047DA9">
        <w:rPr>
          <w:rFonts w:eastAsiaTheme="minorEastAsia"/>
          <w:i/>
          <w:szCs w:val="24"/>
          <w:vertAlign w:val="subscript"/>
        </w:rPr>
        <w:t>i,t</w:t>
      </w:r>
      <w:r w:rsidRPr="00047DA9">
        <w:rPr>
          <w:rFonts w:eastAsiaTheme="minorEastAsia"/>
          <w:szCs w:val="24"/>
        </w:rPr>
        <w:t xml:space="preserve"> is the maximum growth rate (obtained at very low density only) and </w:t>
      </w:r>
      <w:r w:rsidRPr="00047DA9">
        <w:rPr>
          <w:rFonts w:eastAsiaTheme="minorEastAsia"/>
          <w:i/>
          <w:szCs w:val="24"/>
        </w:rPr>
        <w:t>K</w:t>
      </w:r>
      <w:r w:rsidRPr="00047DA9">
        <w:rPr>
          <w:rFonts w:eastAsiaTheme="minorEastAsia"/>
          <w:i/>
          <w:szCs w:val="24"/>
          <w:vertAlign w:val="subscript"/>
        </w:rPr>
        <w:t>i,t</w:t>
      </w:r>
      <w:r w:rsidRPr="00047DA9">
        <w:rPr>
          <w:rFonts w:eastAsiaTheme="minorEastAsia"/>
          <w:szCs w:val="24"/>
        </w:rPr>
        <w:t xml:space="preserve"> is the carrying capacity. Both </w:t>
      </w:r>
      <w:r w:rsidRPr="00047DA9">
        <w:rPr>
          <w:rFonts w:eastAsiaTheme="minorEastAsia"/>
          <w:i/>
          <w:szCs w:val="24"/>
        </w:rPr>
        <w:t>R</w:t>
      </w:r>
      <w:r w:rsidRPr="00047DA9">
        <w:rPr>
          <w:rFonts w:eastAsiaTheme="minorEastAsia"/>
          <w:i/>
          <w:szCs w:val="24"/>
          <w:vertAlign w:val="subscript"/>
        </w:rPr>
        <w:t>i,t</w:t>
      </w:r>
      <w:r w:rsidRPr="00047DA9">
        <w:rPr>
          <w:rFonts w:eastAsiaTheme="minorEastAsia"/>
          <w:szCs w:val="24"/>
        </w:rPr>
        <w:t xml:space="preserve"> and </w:t>
      </w:r>
      <w:r w:rsidRPr="00047DA9">
        <w:rPr>
          <w:rFonts w:eastAsiaTheme="minorEastAsia"/>
          <w:i/>
          <w:szCs w:val="24"/>
        </w:rPr>
        <w:t>K</w:t>
      </w:r>
      <w:r w:rsidRPr="00047DA9">
        <w:rPr>
          <w:rFonts w:eastAsiaTheme="minorEastAsia"/>
          <w:i/>
          <w:szCs w:val="24"/>
          <w:vertAlign w:val="subscript"/>
        </w:rPr>
        <w:t>i,t</w:t>
      </w:r>
      <w:r w:rsidRPr="00047DA9">
        <w:rPr>
          <w:rFonts w:eastAsiaTheme="minorEastAsia"/>
          <w:szCs w:val="24"/>
        </w:rPr>
        <w:t xml:space="preserve"> can vary in space and time, depending on the model setting. </w:t>
      </w:r>
      <w:r w:rsidRPr="00047DA9">
        <w:rPr>
          <w:rFonts w:eastAsiaTheme="minorEastAsia"/>
          <w:i/>
          <w:szCs w:val="24"/>
        </w:rPr>
        <w:t>b</w:t>
      </w:r>
      <w:r w:rsidRPr="00047DA9">
        <w:rPr>
          <w:rFonts w:eastAsiaTheme="minorEastAsia"/>
          <w:i/>
          <w:szCs w:val="24"/>
          <w:vertAlign w:val="subscript"/>
        </w:rPr>
        <w:t>c</w:t>
      </w:r>
      <w:r w:rsidRPr="00047DA9">
        <w:rPr>
          <w:rFonts w:eastAsiaTheme="minorEastAsia"/>
          <w:szCs w:val="24"/>
        </w:rPr>
        <w:t xml:space="preserve"> is the competition coefficient which describes the type of density regulation, providing for under-compensatory (</w:t>
      </w:r>
      <w:r w:rsidRPr="00047DA9">
        <w:rPr>
          <w:rFonts w:eastAsiaTheme="minorEastAsia"/>
          <w:i/>
          <w:szCs w:val="24"/>
        </w:rPr>
        <w:t>b</w:t>
      </w:r>
      <w:r w:rsidRPr="00047DA9">
        <w:rPr>
          <w:rFonts w:eastAsiaTheme="minorEastAsia"/>
          <w:i/>
          <w:szCs w:val="24"/>
          <w:vertAlign w:val="subscript"/>
        </w:rPr>
        <w:t>c</w:t>
      </w:r>
      <w:r w:rsidRPr="00047DA9">
        <w:rPr>
          <w:rFonts w:eastAsiaTheme="minorEastAsia"/>
          <w:i/>
          <w:szCs w:val="24"/>
        </w:rPr>
        <w:t> </w:t>
      </w:r>
      <w:r w:rsidRPr="00047DA9">
        <w:rPr>
          <w:rFonts w:eastAsiaTheme="minorEastAsia"/>
          <w:szCs w:val="24"/>
        </w:rPr>
        <w:t>&lt; 1), compensatory (</w:t>
      </w:r>
      <w:r w:rsidRPr="00047DA9">
        <w:rPr>
          <w:rFonts w:eastAsiaTheme="minorEastAsia"/>
          <w:i/>
          <w:szCs w:val="24"/>
        </w:rPr>
        <w:t>b</w:t>
      </w:r>
      <w:r w:rsidRPr="00047DA9">
        <w:rPr>
          <w:rFonts w:eastAsiaTheme="minorEastAsia"/>
          <w:i/>
          <w:szCs w:val="24"/>
          <w:vertAlign w:val="subscript"/>
        </w:rPr>
        <w:t>c</w:t>
      </w:r>
      <w:r w:rsidRPr="00047DA9">
        <w:rPr>
          <w:rFonts w:eastAsiaTheme="minorEastAsia"/>
          <w:i/>
          <w:szCs w:val="24"/>
        </w:rPr>
        <w:t> = </w:t>
      </w:r>
      <w:r w:rsidRPr="00047DA9">
        <w:rPr>
          <w:rFonts w:eastAsiaTheme="minorEastAsia"/>
          <w:szCs w:val="24"/>
        </w:rPr>
        <w:t>1) or over-compensatory (</w:t>
      </w:r>
      <w:r w:rsidRPr="00047DA9">
        <w:rPr>
          <w:rFonts w:eastAsiaTheme="minorEastAsia"/>
          <w:i/>
          <w:szCs w:val="24"/>
        </w:rPr>
        <w:t>b</w:t>
      </w:r>
      <w:r w:rsidRPr="00047DA9">
        <w:rPr>
          <w:rFonts w:eastAsiaTheme="minorEastAsia"/>
          <w:i/>
          <w:szCs w:val="24"/>
          <w:vertAlign w:val="subscript"/>
        </w:rPr>
        <w:t>c</w:t>
      </w:r>
      <w:r w:rsidRPr="00047DA9">
        <w:rPr>
          <w:rFonts w:eastAsiaTheme="minorEastAsia"/>
          <w:i/>
          <w:szCs w:val="24"/>
        </w:rPr>
        <w:t> </w:t>
      </w:r>
      <w:r w:rsidRPr="00047DA9">
        <w:rPr>
          <w:rFonts w:eastAsiaTheme="minorEastAsia"/>
          <w:szCs w:val="24"/>
        </w:rPr>
        <w:t>&gt; 1) dynamics.</w:t>
      </w:r>
      <w:ins w:id="97" w:author="Pannetier, Theo" w:date="2025-09-25T15:21:00Z" w16du:dateUtc="2025-09-25T14:21:00Z">
        <w:r w:rsidR="00F41EEE">
          <w:rPr>
            <w:rFonts w:eastAsiaTheme="minorEastAsia"/>
            <w:szCs w:val="24"/>
          </w:rPr>
          <w:t xml:space="preserve"> The number of offspring is then sampled in a normal distribution with mean </w:t>
        </w:r>
      </w:ins>
      <w:ins w:id="98" w:author="Pannetier, Theo" w:date="2025-09-25T15:22:00Z" w16du:dateUtc="2025-09-25T14:22:00Z">
        <w:r w:rsidR="00F41EEE">
          <w:rPr>
            <w:rFonts w:eastAsiaTheme="minorEastAsia"/>
            <w:i/>
            <w:iCs/>
            <w:szCs w:val="24"/>
          </w:rPr>
          <w:t>µ</w:t>
        </w:r>
        <w:r w:rsidR="00F41EEE">
          <w:rPr>
            <w:rFonts w:eastAsiaTheme="minorEastAsia"/>
            <w:szCs w:val="24"/>
          </w:rPr>
          <w:t xml:space="preserve"> and a specified</w:t>
        </w:r>
      </w:ins>
      <w:ins w:id="99" w:author="Pannetier, Theo" w:date="2025-09-25T15:23:00Z" w16du:dateUtc="2025-09-25T14:23:00Z">
        <w:r w:rsidR="00F41EEE">
          <w:rPr>
            <w:rFonts w:eastAsiaTheme="minorEastAsia"/>
            <w:szCs w:val="24"/>
          </w:rPr>
          <w:t xml:space="preserve"> standard deviation.</w:t>
        </w:r>
      </w:ins>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t>Mating system is simplest form of mate limitation</w:t>
      </w:r>
      <w:r w:rsidRPr="00047DA9">
        <w:rPr>
          <w:rFonts w:eastAsiaTheme="minorEastAsia"/>
        </w:rPr>
        <w:t xml:space="preserve">. Each female individual is assumed to mate, as long as there is at least one male in the population. As for the asexual case, the Maynard Smith and Slatkin model is used to determine the expected number of offspring </w:t>
      </w:r>
      <w:r w:rsidRPr="00047DA9">
        <w:rPr>
          <w:rFonts w:eastAsiaTheme="minorEastAsia"/>
        </w:rPr>
        <w:lastRenderedPageBreak/>
        <w:t xml:space="preserve">produced by each female. To maintain equivalence between the asexual and sexual versions, </w:t>
      </w:r>
      <w:r w:rsidRPr="00047DA9">
        <w:rPr>
          <w:rFonts w:eastAsiaTheme="minorEastAsia"/>
          <w:i/>
        </w:rPr>
        <w:t>R</w:t>
      </w:r>
      <w:r w:rsidRPr="00047DA9">
        <w:rPr>
          <w:rFonts w:eastAsiaTheme="minorEastAsia"/>
          <w:i/>
          <w:vertAlign w:val="subscript"/>
        </w:rPr>
        <w:t>i,t</w:t>
      </w:r>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53E068DC" w:rsidR="0067520E" w:rsidRPr="00047DA9" w:rsidRDefault="0067520E" w:rsidP="00C57BF9">
      <w:pPr>
        <w:pStyle w:val="Equation"/>
        <w:ind w:left="1440"/>
        <w:rPr>
          <w:lang w:val="en-GB"/>
        </w:rPr>
      </w:pPr>
      <m:oMath>
        <m:r>
          <w:del w:id="100" w:author="Pannetier, Theo" w:date="2025-09-25T15:23:00Z" w16du:dateUtc="2025-09-25T14:23:00Z">
            <w:rPr>
              <w:rFonts w:ascii="Cambria Math" w:hAnsi="Cambria Math"/>
              <w:lang w:val="en-GB"/>
            </w:rPr>
            <m:t>Poisson</m:t>
          </w:del>
        </m:r>
        <m:d>
          <m:dPr>
            <m:ctrlPr>
              <w:del w:id="101" w:author="Pannetier, Theo" w:date="2025-09-25T15:23:00Z" w16du:dateUtc="2025-09-25T14:23:00Z">
                <w:rPr>
                  <w:rFonts w:ascii="Cambria Math" w:hAnsi="Cambria Math"/>
                  <w:i/>
                  <w:lang w:val="en-GB"/>
                </w:rPr>
              </w:del>
            </m:ctrlPr>
          </m:dPr>
          <m:e>
            <m:f>
              <m:fPr>
                <m:ctrlPr>
                  <w:del w:id="102" w:author="Pannetier, Theo" w:date="2025-09-25T15:23:00Z" w16du:dateUtc="2025-09-25T14:23:00Z">
                    <w:rPr>
                      <w:rFonts w:ascii="Cambria Math" w:hAnsi="Cambria Math"/>
                      <w:i/>
                      <w:lang w:val="en-GB"/>
                    </w:rPr>
                  </w:del>
                </m:ctrlPr>
              </m:fPr>
              <m:num>
                <m:r>
                  <w:del w:id="103" w:author="Pannetier, Theo" w:date="2025-09-25T15:23:00Z" w16du:dateUtc="2025-09-25T14:23:00Z">
                    <w:rPr>
                      <w:rFonts w:ascii="Cambria Math" w:hAnsi="Cambria Math"/>
                      <w:lang w:val="en-GB"/>
                    </w:rPr>
                    <m:t>2*</m:t>
                  </w:del>
                </m:r>
                <m:sSub>
                  <m:sSubPr>
                    <m:ctrlPr>
                      <w:del w:id="104" w:author="Pannetier, Theo" w:date="2025-09-25T15:23:00Z" w16du:dateUtc="2025-09-25T14:23:00Z">
                        <w:rPr>
                          <w:rFonts w:ascii="Cambria Math" w:hAnsi="Cambria Math"/>
                          <w:i/>
                          <w:lang w:val="en-GB"/>
                        </w:rPr>
                      </w:del>
                    </m:ctrlPr>
                  </m:sSubPr>
                  <m:e>
                    <m:r>
                      <w:del w:id="105" w:author="Pannetier, Theo" w:date="2025-09-25T15:23:00Z" w16du:dateUtc="2025-09-25T14:23:00Z">
                        <w:rPr>
                          <w:rFonts w:ascii="Cambria Math" w:hAnsi="Cambria Math"/>
                          <w:lang w:val="en-GB"/>
                        </w:rPr>
                        <m:t>R</m:t>
                      </w:del>
                    </m:r>
                  </m:e>
                  <m:sub>
                    <m:r>
                      <w:del w:id="106" w:author="Pannetier, Theo" w:date="2025-09-25T15:23:00Z" w16du:dateUtc="2025-09-25T14:23:00Z">
                        <w:rPr>
                          <w:rFonts w:ascii="Cambria Math" w:hAnsi="Cambria Math"/>
                          <w:lang w:val="en-GB"/>
                        </w:rPr>
                        <m:t>i,t</m:t>
                      </w:del>
                    </m:r>
                  </m:sub>
                </m:sSub>
              </m:num>
              <m:den>
                <m:r>
                  <w:del w:id="107" w:author="Pannetier, Theo" w:date="2025-09-25T15:23:00Z" w16du:dateUtc="2025-09-25T14:23:00Z">
                    <w:rPr>
                      <w:rFonts w:ascii="Cambria Math" w:hAnsi="Cambria Math"/>
                      <w:lang w:val="en-GB"/>
                    </w:rPr>
                    <m:t>1+</m:t>
                  </w:del>
                </m:r>
                <m:d>
                  <m:dPr>
                    <m:begChr m:val="|"/>
                    <m:endChr m:val="|"/>
                    <m:ctrlPr>
                      <w:del w:id="108" w:author="Pannetier, Theo" w:date="2025-09-25T15:23:00Z" w16du:dateUtc="2025-09-25T14:23:00Z">
                        <w:rPr>
                          <w:rFonts w:ascii="Cambria Math" w:hAnsi="Cambria Math"/>
                          <w:i/>
                          <w:lang w:val="en-GB"/>
                        </w:rPr>
                      </w:del>
                    </m:ctrlPr>
                  </m:dPr>
                  <m:e>
                    <m:sSub>
                      <m:sSubPr>
                        <m:ctrlPr>
                          <w:del w:id="109" w:author="Pannetier, Theo" w:date="2025-09-25T15:23:00Z" w16du:dateUtc="2025-09-25T14:23:00Z">
                            <w:rPr>
                              <w:rFonts w:ascii="Cambria Math" w:hAnsi="Cambria Math"/>
                              <w:i/>
                              <w:lang w:val="en-GB"/>
                            </w:rPr>
                          </w:del>
                        </m:ctrlPr>
                      </m:sSubPr>
                      <m:e>
                        <m:r>
                          <w:del w:id="110" w:author="Pannetier, Theo" w:date="2025-09-25T15:23:00Z" w16du:dateUtc="2025-09-25T14:23:00Z">
                            <w:rPr>
                              <w:rFonts w:ascii="Cambria Math" w:hAnsi="Cambria Math"/>
                              <w:lang w:val="en-GB"/>
                            </w:rPr>
                            <m:t>R</m:t>
                          </w:del>
                        </m:r>
                      </m:e>
                      <m:sub>
                        <m:r>
                          <w:del w:id="111" w:author="Pannetier, Theo" w:date="2025-09-25T15:23:00Z" w16du:dateUtc="2025-09-25T14:23:00Z">
                            <w:rPr>
                              <w:rFonts w:ascii="Cambria Math" w:hAnsi="Cambria Math"/>
                              <w:lang w:val="en-GB"/>
                            </w:rPr>
                            <m:t>i,t</m:t>
                          </w:del>
                        </m:r>
                      </m:sub>
                    </m:sSub>
                    <m:r>
                      <w:del w:id="112" w:author="Pannetier, Theo" w:date="2025-09-25T15:23:00Z" w16du:dateUtc="2025-09-25T14:23:00Z">
                        <w:rPr>
                          <w:rFonts w:ascii="Cambria Math" w:hAnsi="Cambria Math"/>
                          <w:lang w:val="en-GB"/>
                        </w:rPr>
                        <m:t>-1</m:t>
                      </w:del>
                    </m:r>
                  </m:e>
                </m:d>
                <m:r>
                  <w:del w:id="113" w:author="Pannetier, Theo" w:date="2025-09-25T15:23:00Z" w16du:dateUtc="2025-09-25T14:23:00Z">
                    <w:rPr>
                      <w:rFonts w:ascii="Cambria Math" w:hAnsi="Cambria Math"/>
                      <w:lang w:val="en-GB"/>
                    </w:rPr>
                    <m:t>*</m:t>
                  </w:del>
                </m:r>
                <m:sSup>
                  <m:sSupPr>
                    <m:ctrlPr>
                      <w:del w:id="114" w:author="Pannetier, Theo" w:date="2025-09-25T15:23:00Z" w16du:dateUtc="2025-09-25T14:23:00Z">
                        <w:rPr>
                          <w:rFonts w:ascii="Cambria Math" w:hAnsi="Cambria Math"/>
                          <w:i/>
                          <w:lang w:val="en-GB"/>
                        </w:rPr>
                      </w:del>
                    </m:ctrlPr>
                  </m:sSupPr>
                  <m:e>
                    <m:d>
                      <m:dPr>
                        <m:ctrlPr>
                          <w:del w:id="115" w:author="Pannetier, Theo" w:date="2025-09-25T15:23:00Z" w16du:dateUtc="2025-09-25T14:23:00Z">
                            <w:rPr>
                              <w:rFonts w:ascii="Cambria Math" w:hAnsi="Cambria Math"/>
                              <w:i/>
                              <w:lang w:val="en-GB"/>
                            </w:rPr>
                          </w:del>
                        </m:ctrlPr>
                      </m:dPr>
                      <m:e>
                        <m:f>
                          <m:fPr>
                            <m:ctrlPr>
                              <w:del w:id="116" w:author="Pannetier, Theo" w:date="2025-09-25T15:23:00Z" w16du:dateUtc="2025-09-25T14:23:00Z">
                                <w:rPr>
                                  <w:rFonts w:ascii="Cambria Math" w:hAnsi="Cambria Math"/>
                                  <w:i/>
                                  <w:lang w:val="en-GB"/>
                                </w:rPr>
                              </w:del>
                            </m:ctrlPr>
                          </m:fPr>
                          <m:num>
                            <m:sSub>
                              <m:sSubPr>
                                <m:ctrlPr>
                                  <w:del w:id="117" w:author="Pannetier, Theo" w:date="2025-09-25T15:23:00Z" w16du:dateUtc="2025-09-25T14:23:00Z">
                                    <w:rPr>
                                      <w:rFonts w:ascii="Cambria Math" w:hAnsi="Cambria Math"/>
                                      <w:i/>
                                      <w:lang w:val="en-GB"/>
                                    </w:rPr>
                                  </w:del>
                                </m:ctrlPr>
                              </m:sSubPr>
                              <m:e>
                                <m:r>
                                  <w:del w:id="118" w:author="Pannetier, Theo" w:date="2025-09-25T15:23:00Z" w16du:dateUtc="2025-09-25T14:23:00Z">
                                    <w:rPr>
                                      <w:rFonts w:ascii="Cambria Math" w:hAnsi="Cambria Math"/>
                                      <w:lang w:val="en-GB"/>
                                    </w:rPr>
                                    <m:t>N</m:t>
                                  </w:del>
                                </m:r>
                              </m:e>
                              <m:sub>
                                <m:r>
                                  <w:del w:id="119" w:author="Pannetier, Theo" w:date="2025-09-25T15:23:00Z" w16du:dateUtc="2025-09-25T14:23:00Z">
                                    <w:rPr>
                                      <w:rFonts w:ascii="Cambria Math" w:hAnsi="Cambria Math"/>
                                      <w:lang w:val="en-GB"/>
                                    </w:rPr>
                                    <m:t>i,t</m:t>
                                  </w:del>
                                </m:r>
                              </m:sub>
                            </m:sSub>
                          </m:num>
                          <m:den>
                            <m:sSub>
                              <m:sSubPr>
                                <m:ctrlPr>
                                  <w:del w:id="120" w:author="Pannetier, Theo" w:date="2025-09-25T15:23:00Z" w16du:dateUtc="2025-09-25T14:23:00Z">
                                    <w:rPr>
                                      <w:rFonts w:ascii="Cambria Math" w:hAnsi="Cambria Math"/>
                                      <w:i/>
                                      <w:lang w:val="en-GB"/>
                                    </w:rPr>
                                  </w:del>
                                </m:ctrlPr>
                              </m:sSubPr>
                              <m:e>
                                <m:r>
                                  <w:del w:id="121" w:author="Pannetier, Theo" w:date="2025-09-25T15:23:00Z" w16du:dateUtc="2025-09-25T14:23:00Z">
                                    <w:rPr>
                                      <w:rFonts w:ascii="Cambria Math" w:hAnsi="Cambria Math"/>
                                      <w:lang w:val="en-GB"/>
                                    </w:rPr>
                                    <m:t>K</m:t>
                                  </w:del>
                                </m:r>
                              </m:e>
                              <m:sub>
                                <m:r>
                                  <w:del w:id="122" w:author="Pannetier, Theo" w:date="2025-09-25T15:23:00Z" w16du:dateUtc="2025-09-25T14:23:00Z">
                                    <w:rPr>
                                      <w:rFonts w:ascii="Cambria Math" w:hAnsi="Cambria Math"/>
                                      <w:lang w:val="en-GB"/>
                                    </w:rPr>
                                    <m:t>i,t</m:t>
                                  </w:del>
                                </m:r>
                              </m:sub>
                            </m:sSub>
                          </m:den>
                        </m:f>
                      </m:e>
                    </m:d>
                  </m:e>
                  <m:sup>
                    <m:sSub>
                      <m:sSubPr>
                        <m:ctrlPr>
                          <w:del w:id="123" w:author="Pannetier, Theo" w:date="2025-09-25T15:23:00Z" w16du:dateUtc="2025-09-25T14:23:00Z">
                            <w:rPr>
                              <w:rFonts w:ascii="Cambria Math" w:hAnsi="Cambria Math"/>
                              <w:i/>
                              <w:lang w:val="en-GB"/>
                            </w:rPr>
                          </w:del>
                        </m:ctrlPr>
                      </m:sSubPr>
                      <m:e>
                        <m:r>
                          <w:del w:id="124" w:author="Pannetier, Theo" w:date="2025-09-25T15:23:00Z" w16du:dateUtc="2025-09-25T14:23:00Z">
                            <w:rPr>
                              <w:rFonts w:ascii="Cambria Math" w:hAnsi="Cambria Math"/>
                              <w:lang w:val="en-GB"/>
                            </w:rPr>
                            <m:t>b</m:t>
                          </w:del>
                        </m:r>
                      </m:e>
                      <m:sub>
                        <m:r>
                          <w:del w:id="125" w:author="Pannetier, Theo" w:date="2025-09-25T15:23:00Z" w16du:dateUtc="2025-09-25T14:23:00Z">
                            <w:rPr>
                              <w:rFonts w:ascii="Cambria Math" w:hAnsi="Cambria Math"/>
                              <w:lang w:val="en-GB"/>
                            </w:rPr>
                            <m:t>c</m:t>
                          </w:del>
                        </m:r>
                      </m:sub>
                    </m:sSub>
                  </m:sup>
                </m:sSup>
              </m:den>
            </m:f>
          </m:e>
        </m:d>
        <m:r>
          <w:ins w:id="126" w:author="Pannetier, Theo" w:date="2025-09-25T15:23:00Z" w16du:dateUtc="2025-09-25T14:23:00Z">
            <w:rPr>
              <w:rFonts w:ascii="Cambria Math" w:eastAsiaTheme="minorEastAsia" w:hAnsi="Cambria Math"/>
              <w:lang w:val="en-GB"/>
            </w:rPr>
            <m:t xml:space="preserve">μ= </m:t>
          </w:ins>
        </m:r>
        <m:f>
          <m:fPr>
            <m:ctrlPr>
              <w:ins w:id="127" w:author="Pannetier, Theo" w:date="2025-09-25T15:23:00Z" w16du:dateUtc="2025-09-25T14:23:00Z">
                <w:rPr>
                  <w:rFonts w:ascii="Cambria Math" w:eastAsiaTheme="minorEastAsia" w:hAnsi="Cambria Math"/>
                  <w:i/>
                  <w:lang w:val="en-GB"/>
                </w:rPr>
              </w:ins>
            </m:ctrlPr>
          </m:fPr>
          <m:num>
            <m:r>
              <w:ins w:id="128" w:author="Pannetier, Theo" w:date="2025-09-25T15:23:00Z" w16du:dateUtc="2025-09-25T14:23:00Z">
                <w:rPr>
                  <w:rFonts w:ascii="Cambria Math" w:eastAsiaTheme="minorEastAsia" w:hAnsi="Cambria Math"/>
                  <w:lang w:val="en-GB"/>
                </w:rPr>
                <m:t>2*</m:t>
              </w:ins>
            </m:r>
            <m:sSub>
              <m:sSubPr>
                <m:ctrlPr>
                  <w:ins w:id="129" w:author="Pannetier, Theo" w:date="2025-09-25T15:23:00Z" w16du:dateUtc="2025-09-25T14:23:00Z">
                    <w:rPr>
                      <w:rFonts w:ascii="Cambria Math" w:eastAsiaTheme="minorEastAsia" w:hAnsi="Cambria Math"/>
                      <w:i/>
                      <w:lang w:val="en-GB"/>
                    </w:rPr>
                  </w:ins>
                </m:ctrlPr>
              </m:sSubPr>
              <m:e>
                <m:r>
                  <w:ins w:id="130" w:author="Pannetier, Theo" w:date="2025-09-25T15:23:00Z" w16du:dateUtc="2025-09-25T14:23:00Z">
                    <w:rPr>
                      <w:rFonts w:ascii="Cambria Math" w:eastAsiaTheme="minorEastAsia" w:hAnsi="Cambria Math"/>
                      <w:lang w:val="en-GB"/>
                    </w:rPr>
                    <m:t>R</m:t>
                  </w:ins>
                </m:r>
              </m:e>
              <m:sub>
                <m:r>
                  <w:ins w:id="131" w:author="Pannetier, Theo" w:date="2025-09-25T15:23:00Z" w16du:dateUtc="2025-09-25T14:23:00Z">
                    <w:rPr>
                      <w:rFonts w:ascii="Cambria Math" w:eastAsiaTheme="minorEastAsia" w:hAnsi="Cambria Math"/>
                      <w:lang w:val="en-GB"/>
                    </w:rPr>
                    <m:t>i,t</m:t>
                  </w:ins>
                </m:r>
              </m:sub>
            </m:sSub>
          </m:num>
          <m:den>
            <m:r>
              <w:ins w:id="132" w:author="Pannetier, Theo" w:date="2025-09-25T15:23:00Z" w16du:dateUtc="2025-09-25T14:23:00Z">
                <w:rPr>
                  <w:rFonts w:ascii="Cambria Math" w:eastAsiaTheme="minorEastAsia" w:hAnsi="Cambria Math"/>
                  <w:lang w:val="en-GB"/>
                </w:rPr>
                <m:t xml:space="preserve">1+ </m:t>
              </w:ins>
            </m:r>
            <m:d>
              <m:dPr>
                <m:begChr m:val="|"/>
                <m:endChr m:val="|"/>
                <m:ctrlPr>
                  <w:ins w:id="133" w:author="Pannetier, Theo" w:date="2025-09-25T15:23:00Z" w16du:dateUtc="2025-09-25T14:23:00Z">
                    <w:rPr>
                      <w:rFonts w:ascii="Cambria Math" w:eastAsiaTheme="minorEastAsia" w:hAnsi="Cambria Math"/>
                      <w:i/>
                      <w:lang w:val="en-GB"/>
                    </w:rPr>
                  </w:ins>
                </m:ctrlPr>
              </m:dPr>
              <m:e>
                <m:sSub>
                  <m:sSubPr>
                    <m:ctrlPr>
                      <w:ins w:id="134" w:author="Pannetier, Theo" w:date="2025-09-25T15:23:00Z" w16du:dateUtc="2025-09-25T14:23:00Z">
                        <w:rPr>
                          <w:rFonts w:ascii="Cambria Math" w:eastAsiaTheme="minorEastAsia" w:hAnsi="Cambria Math"/>
                          <w:i/>
                          <w:lang w:val="en-GB"/>
                        </w:rPr>
                      </w:ins>
                    </m:ctrlPr>
                  </m:sSubPr>
                  <m:e>
                    <m:r>
                      <w:ins w:id="135" w:author="Pannetier, Theo" w:date="2025-09-25T15:23:00Z" w16du:dateUtc="2025-09-25T14:23:00Z">
                        <w:rPr>
                          <w:rFonts w:ascii="Cambria Math" w:eastAsiaTheme="minorEastAsia" w:hAnsi="Cambria Math"/>
                          <w:lang w:val="en-GB"/>
                        </w:rPr>
                        <m:t>R</m:t>
                      </w:ins>
                    </m:r>
                  </m:e>
                  <m:sub>
                    <m:r>
                      <w:ins w:id="136" w:author="Pannetier, Theo" w:date="2025-09-25T15:23:00Z" w16du:dateUtc="2025-09-25T14:23:00Z">
                        <w:rPr>
                          <w:rFonts w:ascii="Cambria Math" w:eastAsiaTheme="minorEastAsia" w:hAnsi="Cambria Math"/>
                          <w:lang w:val="en-GB"/>
                        </w:rPr>
                        <m:t>i,t</m:t>
                      </w:ins>
                    </m:r>
                  </m:sub>
                </m:sSub>
                <m:r>
                  <w:ins w:id="137" w:author="Pannetier, Theo" w:date="2025-09-25T15:23:00Z" w16du:dateUtc="2025-09-25T14:23:00Z">
                    <w:rPr>
                      <w:rFonts w:ascii="Cambria Math" w:eastAsiaTheme="minorEastAsia" w:hAnsi="Cambria Math"/>
                      <w:lang w:val="en-GB"/>
                    </w:rPr>
                    <m:t>-1</m:t>
                  </w:ins>
                </m:r>
              </m:e>
            </m:d>
            <m:sSup>
              <m:sSupPr>
                <m:ctrlPr>
                  <w:ins w:id="138" w:author="Pannetier, Theo" w:date="2025-09-25T15:23:00Z" w16du:dateUtc="2025-09-25T14:23:00Z">
                    <w:rPr>
                      <w:rFonts w:ascii="Cambria Math" w:eastAsiaTheme="minorEastAsia" w:hAnsi="Cambria Math"/>
                      <w:i/>
                      <w:lang w:val="en-GB"/>
                    </w:rPr>
                  </w:ins>
                </m:ctrlPr>
              </m:sSupPr>
              <m:e>
                <m:d>
                  <m:dPr>
                    <m:ctrlPr>
                      <w:ins w:id="139" w:author="Pannetier, Theo" w:date="2025-09-25T15:23:00Z" w16du:dateUtc="2025-09-25T14:23:00Z">
                        <w:rPr>
                          <w:rFonts w:ascii="Cambria Math" w:eastAsiaTheme="minorEastAsia" w:hAnsi="Cambria Math"/>
                          <w:i/>
                          <w:lang w:val="en-GB"/>
                        </w:rPr>
                      </w:ins>
                    </m:ctrlPr>
                  </m:dPr>
                  <m:e>
                    <m:f>
                      <m:fPr>
                        <m:ctrlPr>
                          <w:ins w:id="140" w:author="Pannetier, Theo" w:date="2025-09-25T15:23:00Z" w16du:dateUtc="2025-09-25T14:23:00Z">
                            <w:rPr>
                              <w:rFonts w:ascii="Cambria Math" w:eastAsiaTheme="minorEastAsia" w:hAnsi="Cambria Math"/>
                              <w:i/>
                              <w:lang w:val="en-GB"/>
                            </w:rPr>
                          </w:ins>
                        </m:ctrlPr>
                      </m:fPr>
                      <m:num>
                        <m:sSub>
                          <m:sSubPr>
                            <m:ctrlPr>
                              <w:ins w:id="141" w:author="Pannetier, Theo" w:date="2025-09-25T15:23:00Z" w16du:dateUtc="2025-09-25T14:23:00Z">
                                <w:rPr>
                                  <w:rFonts w:ascii="Cambria Math" w:eastAsiaTheme="minorEastAsia" w:hAnsi="Cambria Math"/>
                                  <w:i/>
                                  <w:lang w:val="en-GB"/>
                                </w:rPr>
                              </w:ins>
                            </m:ctrlPr>
                          </m:sSubPr>
                          <m:e>
                            <m:r>
                              <w:ins w:id="142" w:author="Pannetier, Theo" w:date="2025-09-25T15:23:00Z" w16du:dateUtc="2025-09-25T14:23:00Z">
                                <w:rPr>
                                  <w:rFonts w:ascii="Cambria Math" w:eastAsiaTheme="minorEastAsia" w:hAnsi="Cambria Math"/>
                                  <w:lang w:val="en-GB"/>
                                </w:rPr>
                                <m:t>N</m:t>
                              </w:ins>
                            </m:r>
                          </m:e>
                          <m:sub>
                            <m:r>
                              <w:ins w:id="143" w:author="Pannetier, Theo" w:date="2025-09-25T15:23:00Z" w16du:dateUtc="2025-09-25T14:23:00Z">
                                <w:rPr>
                                  <w:rFonts w:ascii="Cambria Math" w:eastAsiaTheme="minorEastAsia" w:hAnsi="Cambria Math"/>
                                  <w:lang w:val="en-GB"/>
                                </w:rPr>
                                <m:t>i,t</m:t>
                              </w:ins>
                            </m:r>
                          </m:sub>
                        </m:sSub>
                      </m:num>
                      <m:den>
                        <m:sSub>
                          <m:sSubPr>
                            <m:ctrlPr>
                              <w:ins w:id="144" w:author="Pannetier, Theo" w:date="2025-09-25T15:23:00Z" w16du:dateUtc="2025-09-25T14:23:00Z">
                                <w:rPr>
                                  <w:rFonts w:ascii="Cambria Math" w:eastAsiaTheme="minorEastAsia" w:hAnsi="Cambria Math"/>
                                  <w:i/>
                                  <w:lang w:val="en-GB"/>
                                </w:rPr>
                              </w:ins>
                            </m:ctrlPr>
                          </m:sSubPr>
                          <m:e>
                            <m:r>
                              <w:ins w:id="145" w:author="Pannetier, Theo" w:date="2025-09-25T15:23:00Z" w16du:dateUtc="2025-09-25T14:23:00Z">
                                <w:rPr>
                                  <w:rFonts w:ascii="Cambria Math" w:eastAsiaTheme="minorEastAsia" w:hAnsi="Cambria Math"/>
                                  <w:lang w:val="en-GB"/>
                                </w:rPr>
                                <m:t>K</m:t>
                              </w:ins>
                            </m:r>
                          </m:e>
                          <m:sub>
                            <m:r>
                              <w:ins w:id="146" w:author="Pannetier, Theo" w:date="2025-09-25T15:23:00Z" w16du:dateUtc="2025-09-25T14:23:00Z">
                                <w:rPr>
                                  <w:rFonts w:ascii="Cambria Math" w:eastAsiaTheme="minorEastAsia" w:hAnsi="Cambria Math"/>
                                  <w:lang w:val="en-GB"/>
                                </w:rPr>
                                <m:t>i,t</m:t>
                              </w:ins>
                            </m:r>
                          </m:sub>
                        </m:sSub>
                      </m:den>
                    </m:f>
                  </m:e>
                </m:d>
              </m:e>
              <m:sup>
                <m:sSub>
                  <m:sSubPr>
                    <m:ctrlPr>
                      <w:ins w:id="147" w:author="Pannetier, Theo" w:date="2025-09-25T15:23:00Z" w16du:dateUtc="2025-09-25T14:23:00Z">
                        <w:rPr>
                          <w:rFonts w:ascii="Cambria Math" w:eastAsiaTheme="minorEastAsia" w:hAnsi="Cambria Math"/>
                          <w:i/>
                          <w:lang w:val="en-GB"/>
                        </w:rPr>
                      </w:ins>
                    </m:ctrlPr>
                  </m:sSubPr>
                  <m:e>
                    <m:r>
                      <w:ins w:id="148" w:author="Pannetier, Theo" w:date="2025-09-25T15:23:00Z" w16du:dateUtc="2025-09-25T14:23:00Z">
                        <w:rPr>
                          <w:rFonts w:ascii="Cambria Math" w:eastAsiaTheme="minorEastAsia" w:hAnsi="Cambria Math"/>
                          <w:lang w:val="en-GB"/>
                        </w:rPr>
                        <m:t>b</m:t>
                      </w:ins>
                    </m:r>
                  </m:e>
                  <m:sub>
                    <m:r>
                      <w:ins w:id="149" w:author="Pannetier, Theo" w:date="2025-09-25T15:23:00Z" w16du:dateUtc="2025-09-25T14:23:00Z">
                        <w:rPr>
                          <w:rFonts w:ascii="Cambria Math" w:eastAsiaTheme="minorEastAsia" w:hAnsi="Cambria Math"/>
                          <w:lang w:val="en-GB"/>
                        </w:rPr>
                        <m:t>c</m:t>
                      </w:ins>
                    </m:r>
                  </m:sub>
                </m:sSub>
              </m:sup>
            </m:sSup>
          </m:den>
        </m:f>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150" w:name="_Overlapping_generations_&amp;"/>
      <w:bookmarkEnd w:id="150"/>
    </w:p>
    <w:p w14:paraId="17BC0457" w14:textId="77777777" w:rsidR="0067520E" w:rsidRPr="00047DA9" w:rsidRDefault="0067520E" w:rsidP="009E434A">
      <w:pPr>
        <w:pStyle w:val="Heading3"/>
        <w:numPr>
          <w:ilvl w:val="2"/>
          <w:numId w:val="14"/>
        </w:numPr>
      </w:pPr>
      <w:bookmarkStart w:id="151" w:name="_Toc180771638"/>
      <w:r w:rsidRPr="00047DA9">
        <w:t>Overlapping generations &amp; stage-structure</w:t>
      </w:r>
      <w:bookmarkEnd w:id="151"/>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system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Setting the number of reproductive seasons per year to 1 does not necessarily mean that all reproductive females are reproducing once every year. For example, let’s imagine a 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RangeShifter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Asexual / only-female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r w:rsidRPr="00047DA9">
        <w:rPr>
          <w:i/>
        </w:rPr>
        <w:t>t</w:t>
      </w:r>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RangeShifter,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2F7BE8E6" w:rsidR="0067520E" w:rsidRPr="00047DA9" w:rsidRDefault="0067520E" w:rsidP="00C57BF9">
      <w:pPr>
        <w:rPr>
          <w:szCs w:val="24"/>
        </w:rPr>
      </w:pPr>
      <w:r w:rsidRPr="00047DA9">
        <w:rPr>
          <w:szCs w:val="24"/>
        </w:rPr>
        <w:lastRenderedPageBreak/>
        <w:t xml:space="preserve">The parameters in the matrix are used in a stochastic way at the individual level. Hence, each female at stage </w:t>
      </w:r>
      <w:r w:rsidRPr="00047DA9">
        <w:rPr>
          <w:i/>
          <w:szCs w:val="24"/>
        </w:rPr>
        <w:t>s,</w:t>
      </w:r>
      <w:r w:rsidRPr="00047DA9">
        <w:rPr>
          <w:szCs w:val="24"/>
        </w:rPr>
        <w:t xml:space="preserve"> if it reproduces, produces a number of offspring given by </w:t>
      </w:r>
      <w:del w:id="152" w:author="Pannetier, Theo" w:date="2025-09-25T15:37:00Z" w16du:dateUtc="2025-09-25T14:37:00Z">
        <w:r w:rsidRPr="00047DA9" w:rsidDel="00DB3D5C">
          <w:rPr>
            <w:i/>
            <w:szCs w:val="24"/>
          </w:rPr>
          <w:delText>Poisson</w:delText>
        </w:r>
      </w:del>
      <w:ins w:id="153" w:author="Pannetier, Theo" w:date="2025-09-25T15:37:00Z" w16du:dateUtc="2025-09-25T14:37:00Z">
        <w:r w:rsidR="00DB3D5C">
          <w:rPr>
            <w:i/>
            <w:szCs w:val="24"/>
          </w:rPr>
          <w:t>Normal</w:t>
        </w:r>
      </w:ins>
      <w:r w:rsidRPr="00047DA9">
        <w:rPr>
          <w:szCs w:val="24"/>
        </w:rPr>
        <w:t>(</w:t>
      </w:r>
      <w:r w:rsidRPr="00047DA9">
        <w:rPr>
          <w:i/>
          <w:szCs w:val="24"/>
        </w:rPr>
        <w:t>ϕ</w:t>
      </w:r>
      <w:r w:rsidRPr="00047DA9">
        <w:rPr>
          <w:i/>
          <w:szCs w:val="24"/>
          <w:vertAlign w:val="subscript"/>
        </w:rPr>
        <w:t>s</w:t>
      </w:r>
      <w:ins w:id="154" w:author="Pannetier, Theo" w:date="2025-09-25T15:37:00Z" w16du:dateUtc="2025-09-25T14:37:00Z">
        <w:r w:rsidR="00DB3D5C">
          <w:rPr>
            <w:i/>
            <w:szCs w:val="24"/>
          </w:rPr>
          <w:t>, S.D.</w:t>
        </w:r>
      </w:ins>
      <w:r w:rsidRPr="00047DA9">
        <w:rPr>
          <w:szCs w:val="24"/>
        </w:rPr>
        <w:t xml:space="preserve">), </w:t>
      </w:r>
      <w:ins w:id="155" w:author="Pannetier, Theo" w:date="2025-09-25T15:43:00Z" w16du:dateUtc="2025-09-25T14:43:00Z">
        <w:r w:rsidR="005432CE">
          <w:rPr>
            <w:szCs w:val="24"/>
          </w:rPr>
          <w:t xml:space="preserve">where the standard deviation is specified through a </w:t>
        </w:r>
      </w:ins>
      <w:ins w:id="156" w:author="Pannetier, Theo" w:date="2025-09-25T15:44:00Z" w16du:dateUtc="2025-09-25T14:44:00Z">
        <w:r w:rsidR="005432CE">
          <w:rPr>
            <w:szCs w:val="24"/>
          </w:rPr>
          <w:t>parameter</w:t>
        </w:r>
      </w:ins>
      <w:ins w:id="157" w:author="Pannetier, Theo" w:date="2025-09-25T15:43:00Z" w16du:dateUtc="2025-09-25T14:43:00Z">
        <w:r w:rsidR="005432CE">
          <w:rPr>
            <w:szCs w:val="24"/>
          </w:rPr>
          <w:t xml:space="preserve"> as for the non stage-structured version, </w:t>
        </w:r>
      </w:ins>
      <w:r w:rsidRPr="00047DA9">
        <w:rPr>
          <w:szCs w:val="24"/>
        </w:rPr>
        <w:t xml:space="preserve">while Bernoulli trials </w:t>
      </w:r>
      <w:r w:rsidRPr="00047DA9">
        <w:rPr>
          <w:i/>
          <w:szCs w:val="24"/>
        </w:rPr>
        <w:t>Bern</w:t>
      </w:r>
      <w:r w:rsidRPr="00047DA9">
        <w:rPr>
          <w:szCs w:val="24"/>
        </w:rPr>
        <w:t>(</w:t>
      </w:r>
      <w:r w:rsidRPr="00047DA9">
        <w:rPr>
          <w:i/>
          <w:szCs w:val="24"/>
        </w:rPr>
        <w:t>σ</w:t>
      </w:r>
      <w:r w:rsidRPr="00047DA9">
        <w:rPr>
          <w:i/>
          <w:szCs w:val="24"/>
          <w:vertAlign w:val="subscript"/>
        </w:rPr>
        <w:t>s</w:t>
      </w:r>
      <w:r w:rsidRPr="00047DA9">
        <w:rPr>
          <w:szCs w:val="24"/>
        </w:rPr>
        <w:t xml:space="preserve">) and </w:t>
      </w:r>
      <w:r w:rsidRPr="00047DA9">
        <w:rPr>
          <w:i/>
          <w:szCs w:val="24"/>
        </w:rPr>
        <w:t>Bern</w:t>
      </w:r>
      <w:r w:rsidRPr="00047DA9">
        <w:rPr>
          <w:szCs w:val="24"/>
        </w:rPr>
        <w:t>(</w:t>
      </w:r>
      <w:r w:rsidRPr="00047DA9">
        <w:rPr>
          <w:i/>
          <w:szCs w:val="24"/>
        </w:rPr>
        <w:t>γ</w:t>
      </w:r>
      <w:r w:rsidRPr="00047DA9">
        <w:rPr>
          <w:i/>
          <w:szCs w:val="24"/>
          <w:vertAlign w:val="subscript"/>
        </w:rPr>
        <w:t>s</w:t>
      </w:r>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Using stage-structured models in RangeShifter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&amp; demographic parameters are not sex-specific.</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sex-specific.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r w:rsidRPr="00047DA9">
        <w:rPr>
          <w:rFonts w:cs="Times New Roman"/>
          <w:i/>
          <w:szCs w:val="24"/>
          <w:lang w:val="en-GB"/>
        </w:rPr>
        <w:t>γ</w:t>
      </w:r>
      <w:r w:rsidRPr="00047DA9">
        <w:rPr>
          <w:rFonts w:cs="Times New Roman"/>
          <w:i/>
          <w:szCs w:val="24"/>
          <w:vertAlign w:val="subscript"/>
          <w:lang w:val="en-GB"/>
        </w:rPr>
        <w:t>m</w:t>
      </w:r>
      <w:r w:rsidRPr="00047DA9">
        <w:rPr>
          <w:rFonts w:cs="Times New Roman"/>
          <w:szCs w:val="24"/>
          <w:lang w:val="en-GB"/>
        </w:rPr>
        <w:t xml:space="preserve"> and </w:t>
      </w:r>
      <w:r w:rsidRPr="00047DA9">
        <w:rPr>
          <w:rFonts w:cs="Times New Roman"/>
          <w:i/>
          <w:szCs w:val="24"/>
          <w:lang w:val="en-GB"/>
        </w:rPr>
        <w:t>γ</w:t>
      </w:r>
      <w:r w:rsidRPr="00047DA9">
        <w:rPr>
          <w:rFonts w:cs="Times New Roman"/>
          <w:i/>
          <w:szCs w:val="24"/>
          <w:vertAlign w:val="subscript"/>
          <w:lang w:val="en-GB"/>
        </w:rPr>
        <w:t>f</w:t>
      </w:r>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r w:rsidRPr="00047DA9">
        <w:rPr>
          <w:rFonts w:cs="Times New Roman"/>
          <w:i/>
          <w:szCs w:val="24"/>
          <w:lang w:val="en-GB"/>
        </w:rPr>
        <w:t>ϕ</w:t>
      </w:r>
      <w:r w:rsidRPr="00047DA9">
        <w:rPr>
          <w:rFonts w:cs="Times New Roman"/>
          <w:i/>
          <w:szCs w:val="24"/>
          <w:vertAlign w:val="subscript"/>
          <w:lang w:val="en-GB"/>
        </w:rPr>
        <w:t>m</w:t>
      </w:r>
      <w:r w:rsidRPr="00047DA9">
        <w:rPr>
          <w:rFonts w:eastAsiaTheme="minorEastAsia" w:cs="Times New Roman"/>
          <w:szCs w:val="24"/>
          <w:lang w:val="en-GB"/>
        </w:rPr>
        <w:t xml:space="preserve"> and </w:t>
      </w:r>
      <w:r w:rsidRPr="00047DA9">
        <w:rPr>
          <w:rFonts w:cs="Times New Roman"/>
          <w:i/>
          <w:szCs w:val="24"/>
          <w:lang w:val="en-GB"/>
        </w:rPr>
        <w:t>ϕ</w:t>
      </w:r>
      <w:r w:rsidRPr="00047DA9">
        <w:rPr>
          <w:rFonts w:cs="Times New Roman"/>
          <w:i/>
          <w:szCs w:val="24"/>
          <w:vertAlign w:val="subscript"/>
          <w:lang w:val="en-GB"/>
        </w:rPr>
        <w:t>f</w:t>
      </w:r>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r w:rsidRPr="00047DA9">
        <w:rPr>
          <w:rFonts w:cs="Times New Roman"/>
          <w:i/>
          <w:szCs w:val="24"/>
          <w:lang w:val="en-GB"/>
        </w:rPr>
        <w:t>ϕ</w:t>
      </w:r>
      <w:r w:rsidRPr="00047DA9">
        <w:rPr>
          <w:rFonts w:cs="Times New Roman"/>
          <w:i/>
          <w:szCs w:val="24"/>
          <w:vertAlign w:val="subscript"/>
          <w:lang w:val="en-GB"/>
        </w:rPr>
        <w:t>m</w:t>
      </w:r>
      <w:r w:rsidRPr="00047DA9">
        <w:rPr>
          <w:rFonts w:eastAsiaTheme="minorEastAsia" w:cs="Times New Roman"/>
          <w:szCs w:val="24"/>
          <w:lang w:val="en-GB"/>
        </w:rPr>
        <w:t xml:space="preserve"> and </w:t>
      </w:r>
      <w:r w:rsidRPr="00047DA9">
        <w:rPr>
          <w:rFonts w:cs="Times New Roman"/>
          <w:i/>
          <w:szCs w:val="24"/>
          <w:lang w:val="en-GB"/>
        </w:rPr>
        <w:t>ϕ</w:t>
      </w:r>
      <w:r w:rsidRPr="00047DA9">
        <w:rPr>
          <w:rFonts w:cs="Times New Roman"/>
          <w:i/>
          <w:szCs w:val="24"/>
          <w:vertAlign w:val="subscript"/>
          <w:lang w:val="en-GB"/>
        </w:rPr>
        <w:t>f</w:t>
      </w:r>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RangeShifter, the mating and the birth processes are modelled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have to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158" w:name="_Density-dependence"/>
      <w:bookmarkStart w:id="159" w:name="_Density_dependence"/>
      <w:bookmarkEnd w:id="158"/>
      <w:bookmarkEnd w:id="159"/>
      <w:r w:rsidRPr="00047DA9">
        <w:lastRenderedPageBreak/>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r w:rsidRPr="00047DA9">
        <w:rPr>
          <w:rFonts w:eastAsiaTheme="minorEastAsia"/>
          <w:i/>
        </w:rPr>
        <w:t>ϕ</w:t>
      </w:r>
      <w:r w:rsidRPr="00047DA9">
        <w:rPr>
          <w:rFonts w:eastAsiaTheme="minorEastAsia"/>
          <w:i/>
          <w:vertAlign w:val="subscript"/>
        </w:rPr>
        <w:t>i</w:t>
      </w:r>
      <w:r w:rsidRPr="00047DA9">
        <w:rPr>
          <w:rFonts w:eastAsiaTheme="minorEastAsia"/>
        </w:rPr>
        <w:t xml:space="preserve"> is the fecundity of stage </w:t>
      </w:r>
      <w:r w:rsidRPr="00047DA9">
        <w:rPr>
          <w:rFonts w:eastAsiaTheme="minorEastAsia"/>
          <w:i/>
        </w:rPr>
        <w:t>i</w:t>
      </w:r>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r w:rsidRPr="00047DA9">
        <w:rPr>
          <w:rFonts w:eastAsiaTheme="minorEastAsia"/>
          <w:i/>
        </w:rPr>
        <w:t>N</w:t>
      </w:r>
      <w:r w:rsidRPr="00047DA9">
        <w:rPr>
          <w:rFonts w:eastAsiaTheme="minorEastAsia"/>
          <w:i/>
          <w:vertAlign w:val="subscript"/>
        </w:rPr>
        <w:t>t</w:t>
      </w:r>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r w:rsidRPr="00047DA9">
        <w:rPr>
          <w:rFonts w:eastAsiaTheme="minorEastAsia"/>
          <w:i/>
        </w:rPr>
        <w:t>ϕ</w:t>
      </w:r>
      <w:r w:rsidRPr="00047DA9">
        <w:rPr>
          <w:rFonts w:eastAsiaTheme="minorEastAsia"/>
          <w:i/>
          <w:vertAlign w:val="subscript"/>
        </w:rPr>
        <w:t>i</w:t>
      </w:r>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r w:rsidRPr="00047DA9">
        <w:rPr>
          <w:rFonts w:eastAsiaTheme="minorEastAsia"/>
          <w:i/>
        </w:rPr>
        <w:t>ω</w:t>
      </w:r>
      <w:r w:rsidRPr="00047DA9">
        <w:rPr>
          <w:rFonts w:eastAsiaTheme="minorEastAsia"/>
          <w:i/>
          <w:vertAlign w:val="subscript"/>
        </w:rPr>
        <w:t>ij</w:t>
      </w:r>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r w:rsidRPr="00047DA9">
        <w:rPr>
          <w:rFonts w:eastAsiaTheme="minorEastAsia"/>
          <w:i/>
        </w:rPr>
        <w:t>i</w:t>
      </w:r>
      <w:r w:rsidRPr="00047DA9">
        <w:rPr>
          <w:rFonts w:eastAsiaTheme="minorEastAsia"/>
        </w:rPr>
        <w:t xml:space="preserve">. Hence, the total number of individuals </w:t>
      </w:r>
      <w:r w:rsidRPr="00047DA9">
        <w:rPr>
          <w:rFonts w:eastAsiaTheme="minorEastAsia"/>
          <w:i/>
        </w:rPr>
        <w:t>N</w:t>
      </w:r>
      <w:r w:rsidRPr="00047DA9">
        <w:rPr>
          <w:rFonts w:eastAsiaTheme="minorEastAsia"/>
          <w:i/>
          <w:vertAlign w:val="subscript"/>
        </w:rPr>
        <w:t>t</w:t>
      </w:r>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r w:rsidRPr="00047DA9">
        <w:rPr>
          <w:i/>
        </w:rPr>
        <w:t>σ</w:t>
      </w:r>
      <w:r w:rsidRPr="00047DA9">
        <w:rPr>
          <w:i/>
          <w:vertAlign w:val="subscript"/>
        </w:rPr>
        <w:t>i</w:t>
      </w:r>
      <w:r w:rsidRPr="00047DA9">
        <w:t xml:space="preserve"> is the survival probability of stage </w:t>
      </w:r>
      <w:r w:rsidRPr="00047DA9">
        <w:rPr>
          <w:i/>
        </w:rPr>
        <w:t>i,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r w:rsidRPr="00047DA9">
        <w:rPr>
          <w:rFonts w:eastAsiaTheme="minorEastAsia"/>
          <w:i/>
        </w:rPr>
        <w:t>N</w:t>
      </w:r>
      <w:r w:rsidRPr="00047DA9">
        <w:rPr>
          <w:rFonts w:eastAsiaTheme="minorEastAsia"/>
          <w:i/>
          <w:vertAlign w:val="subscript"/>
        </w:rPr>
        <w:t>t</w:t>
      </w:r>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r w:rsidRPr="00047DA9">
        <w:rPr>
          <w:rFonts w:eastAsiaTheme="minorEastAsia"/>
          <w:i/>
        </w:rPr>
        <w:t>C</w:t>
      </w:r>
      <w:r w:rsidRPr="00047DA9">
        <w:rPr>
          <w:rFonts w:eastAsiaTheme="minorEastAsia"/>
          <w:i/>
          <w:vertAlign w:val="subscript"/>
        </w:rPr>
        <w:t>σ</w:t>
      </w:r>
      <w:r w:rsidRPr="00047DA9">
        <w:rPr>
          <w:rFonts w:eastAsiaTheme="minorEastAsia"/>
        </w:rPr>
        <w:t xml:space="preserve">, which 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lastRenderedPageBreak/>
        <w:t xml:space="preserve">where </w:t>
      </w:r>
      <w:r w:rsidRPr="00047DA9">
        <w:rPr>
          <w:i/>
        </w:rPr>
        <w:t>γ</w:t>
      </w:r>
      <w:r w:rsidRPr="00047DA9">
        <w:rPr>
          <w:i/>
          <w:vertAlign w:val="subscript"/>
        </w:rPr>
        <w:t>i</w:t>
      </w:r>
      <w:r w:rsidRPr="00047DA9">
        <w:t xml:space="preserve"> is the development probability of stage </w:t>
      </w:r>
      <w:r w:rsidRPr="00047DA9">
        <w:rPr>
          <w:i/>
        </w:rPr>
        <w:t>i,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r w:rsidRPr="00047DA9">
        <w:rPr>
          <w:rFonts w:eastAsiaTheme="minorEastAsia"/>
          <w:i/>
        </w:rPr>
        <w:t>N</w:t>
      </w:r>
      <w:r w:rsidRPr="00047DA9">
        <w:rPr>
          <w:rFonts w:eastAsiaTheme="minorEastAsia"/>
          <w:i/>
          <w:vertAlign w:val="subscript"/>
        </w:rPr>
        <w:t>t</w:t>
      </w:r>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r w:rsidRPr="00047DA9">
        <w:rPr>
          <w:rFonts w:eastAsiaTheme="minorEastAsia"/>
          <w:i/>
        </w:rPr>
        <w:t>C</w:t>
      </w:r>
      <w:r w:rsidRPr="00047DA9">
        <w:rPr>
          <w:rFonts w:eastAsiaTheme="minorEastAsia"/>
          <w:i/>
          <w:vertAlign w:val="subscript"/>
        </w:rPr>
        <w:t>γ</w:t>
      </w:r>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160" w:name="_Dispersal"/>
      <w:bookmarkStart w:id="161" w:name="_Toc180771639"/>
      <w:bookmarkEnd w:id="160"/>
      <w:r w:rsidRPr="00047DA9">
        <w:lastRenderedPageBreak/>
        <w:t>Dispersal</w:t>
      </w:r>
      <w:bookmarkEnd w:id="161"/>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RangeShifter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Owing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in the field. 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162" w:name="_Dispersal_traits,_genetic"/>
      <w:bookmarkEnd w:id="162"/>
      <w:r w:rsidRPr="00047DA9">
        <w:t>Dispersal traits, genetic architecture and evolution</w:t>
      </w:r>
    </w:p>
    <w:p w14:paraId="524F946D" w14:textId="741377ED" w:rsidR="0067520E" w:rsidRPr="00047DA9" w:rsidRDefault="00353E74" w:rsidP="00C57BF9">
      <w:r w:rsidRPr="00047DA9">
        <w:t>RangeShifter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each individual carries a genome coding for the varying traits. If the reproductive model is asexual or female-only, the species is assumed to be haploid and chromosomes hold a single allele at each locus. Changes in the genotype, and hence also in the phenotype, can occur only through mutation. In the case of sexual models, the species is assumed to be diploid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163" w:name="_Emigration"/>
      <w:bookmarkStart w:id="164" w:name="_Toc180771640"/>
      <w:bookmarkEnd w:id="163"/>
      <w:r w:rsidRPr="00047DA9">
        <w:t>Emigration</w:t>
      </w:r>
      <w:bookmarkEnd w:id="164"/>
    </w:p>
    <w:p w14:paraId="2A46DFBB" w14:textId="77777777" w:rsidR="0067520E" w:rsidRPr="00047DA9" w:rsidRDefault="0067520E" w:rsidP="00C57BF9">
      <w:pPr>
        <w:rPr>
          <w:szCs w:val="24"/>
        </w:rPr>
      </w:pPr>
      <w:r w:rsidRPr="00047DA9">
        <w:rPr>
          <w:szCs w:val="24"/>
        </w:rPr>
        <w:t>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A56479">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A56479">
        <w:rPr>
          <w:noProof/>
          <w:lang w:val="fr-FR"/>
        </w:rPr>
        <w:t>(Travis &amp; Dytham 1999; Heino &amp; Hanski 2001; Mathias et al. 2001; Bonte et al. 2006; Schtickzelle et al. 2006; Baguette &amp; Van Dyck 2007; Zheng et al. 2009a; Hanski &amp; Mononen 2011)</w:t>
      </w:r>
      <w:r w:rsidRPr="00047DA9">
        <w:fldChar w:fldCharType="end"/>
      </w:r>
      <w:r w:rsidRPr="00A56479">
        <w:rPr>
          <w:lang w:val="fr-FR"/>
        </w:rPr>
        <w:t xml:space="preserve">. </w:t>
      </w:r>
      <w:r w:rsidRPr="00047DA9">
        <w:t xml:space="preserve">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RangeShifter,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(Poethke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point for </w:t>
      </w:r>
      <w:r w:rsidRPr="00047DA9">
        <w:rPr>
          <w:i/>
        </w:rPr>
        <w:t>β</w:t>
      </w:r>
      <w:r w:rsidRPr="00047DA9">
        <w:t xml:space="preserve"> = 0.5. Density refers either to </w:t>
      </w:r>
      <w:r w:rsidRPr="00047DA9">
        <w:rPr>
          <w:i/>
        </w:rPr>
        <w:t>N/K</w:t>
      </w:r>
      <w:r w:rsidRPr="00047DA9">
        <w:t xml:space="preserve"> for non-stage-structured models, or to </w:t>
      </w:r>
      <w:r w:rsidRPr="00047DA9">
        <w:rPr>
          <w:i/>
        </w:rPr>
        <w:t>bN</w:t>
      </w:r>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A56479">
        <w:rPr>
          <w:lang w:val="fr-FR"/>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A56479">
        <w:rPr>
          <w:noProof/>
          <w:lang w:val="fr-FR"/>
        </w:rPr>
        <w:t>(Perrin &amp; Mazalov 1999, 2000; Gros et al. 2008, 2009; Bonte et al. 2009; Guillaume &amp; Perrin 2009)</w:t>
      </w:r>
      <w:r w:rsidRPr="00047DA9">
        <w:fldChar w:fldCharType="end"/>
      </w:r>
      <w:r w:rsidRPr="00A56479">
        <w:rPr>
          <w:lang w:val="fr-FR"/>
        </w:rPr>
        <w:t xml:space="preserve">. </w:t>
      </w:r>
      <w:r w:rsidRPr="00047DA9">
        <w:t xml:space="preserve">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In RangeShifter,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Emigration can also be stage-biased, meaning that only certain stage (or age) classes disperse. When modelling stage-structured populations in RangeShifter, it is possible to specify stage-specific emigration such that the stages have different emigration parameters, but nter-individual variation in stage-dependent emigration behaviour is not permitted. However, inter-individual variation is permissible in a stage-structured model in RangeShifter v2, and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165" w:name="_Toc180771641"/>
      <w:r w:rsidRPr="00047DA9">
        <w:t>Transfer</w:t>
      </w:r>
      <w:bookmarkEnd w:id="165"/>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Pr="00047DA9" w:rsidRDefault="0067520E" w:rsidP="009E434A">
      <w:pPr>
        <w:pStyle w:val="Heading3"/>
        <w:numPr>
          <w:ilvl w:val="2"/>
          <w:numId w:val="14"/>
        </w:numPr>
        <w:rPr>
          <w:rFonts w:eastAsiaTheme="minorEastAsia"/>
        </w:rPr>
      </w:pPr>
      <w:bookmarkStart w:id="166" w:name="_Dispersal_kernels"/>
      <w:bookmarkStart w:id="167" w:name="_Toc180771642"/>
      <w:bookmarkEnd w:id="166"/>
      <w:r w:rsidRPr="00047DA9">
        <w:rPr>
          <w:rFonts w:eastAsiaTheme="minorEastAsia"/>
        </w:rPr>
        <w:t>Dispersal kernels</w:t>
      </w:r>
      <w:bookmarkEnd w:id="167"/>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A56479">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A56479">
        <w:rPr>
          <w:noProof/>
          <w:lang w:val="fr-FR"/>
        </w:rPr>
        <w:t>(Keith et al. 2008; Anderson et al. 2009; Engler &amp; Guisan 2009; Willis et al. 2009b; Mitikka et al. 2010; Boulangeat et al. 2012; Pagel &amp; Schurr 2012; Schurr et al. 2012)</w:t>
      </w:r>
      <w:r w:rsidRPr="00047DA9">
        <w:fldChar w:fldCharType="end"/>
      </w:r>
      <w:r w:rsidRPr="00A56479">
        <w:rPr>
          <w:lang w:val="fr-FR"/>
        </w:rPr>
        <w:t xml:space="preserve">. </w:t>
      </w:r>
      <w:r w:rsidRPr="00047DA9">
        <w:t xml:space="preserve">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A56479" w:rsidRDefault="0067520E" w:rsidP="00C57BF9">
      <w:pPr>
        <w:rPr>
          <w:lang w:val="fr-FR"/>
        </w:rPr>
      </w:pPr>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A56479">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A56479">
        <w:rPr>
          <w:noProof/>
          <w:lang w:val="fr-FR"/>
        </w:rPr>
        <w:t>(Bullock &amp; Clarke 2000; Clark et al. 2001; Hovestadt et al. 2011; Fronhofer et al. 2013)</w:t>
      </w:r>
      <w:r w:rsidRPr="00047DA9">
        <w:fldChar w:fldCharType="end"/>
      </w:r>
      <w:r w:rsidRPr="00A56479">
        <w:rPr>
          <w:lang w:val="fr-FR"/>
        </w:rPr>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A56479">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(Hovestadt et al. 2001; Bonte et al. 2010; Travis et al. 2010; North et al. 2011)</w:t>
      </w:r>
      <w:r w:rsidRPr="00047DA9">
        <w:rPr>
          <w:rFonts w:eastAsiaTheme="minorEastAsia" w:cs="Times New Roman"/>
          <w:szCs w:val="24"/>
          <w:lang w:val="en-GB"/>
        </w:rPr>
        <w:fldChar w:fldCharType="end"/>
      </w:r>
      <w:r w:rsidRPr="00A56479">
        <w:rPr>
          <w:rFonts w:eastAsiaTheme="minorEastAsia" w:cs="Times New Roman"/>
          <w:szCs w:val="24"/>
          <w:lang w:val="fr-FR"/>
        </w:rPr>
        <w:t xml:space="preserve">, environmental gradients and range expansion </w:t>
      </w:r>
      <w:r w:rsidRPr="00047DA9">
        <w:rPr>
          <w:rFonts w:eastAsiaTheme="minorEastAsia" w:cs="Times New Roman"/>
          <w:szCs w:val="24"/>
          <w:lang w:val="en-GB"/>
        </w:rPr>
        <w:fldChar w:fldCharType="begin" w:fldLock="1"/>
      </w:r>
      <w:r w:rsidRPr="00A56479">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sidRPr="00984873">
        <w:rPr>
          <w:rFonts w:eastAsiaTheme="minorEastAsia" w:cs="Times New Roman"/>
          <w:szCs w:val="24"/>
          <w:lang w:val="fr-FR"/>
        </w:rPr>
        <w:instrText>ects and spatial assortment by dispersal ability (\"spatial selection\") drive the</w:instrText>
      </w:r>
      <w:r w:rsidRPr="00047DA9">
        <w:rPr>
          <w:rFonts w:eastAsiaTheme="minorEastAsia" w:cs="Times New Roman"/>
          <w:szCs w:val="24"/>
          <w:lang w:val="en-GB"/>
        </w:rPr>
        <w:instrText xml:space="preserv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kernel,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168" w:name="_Movement_processes"/>
      <w:bookmarkStart w:id="169" w:name="_Toc180771643"/>
      <w:bookmarkEnd w:id="168"/>
      <w:r w:rsidRPr="00047DA9">
        <w:rPr>
          <w:rFonts w:eastAsiaTheme="minorEastAsia"/>
        </w:rPr>
        <w:t>Movement processes</w:t>
      </w:r>
      <w:bookmarkEnd w:id="169"/>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xml:space="preserve">. These elements can be assigned into six main categories: (i)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A56479">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A56479">
        <w:rPr>
          <w:rFonts w:cs="Times New Roman"/>
          <w:noProof/>
          <w:szCs w:val="24"/>
          <w:lang w:val="fr-FR"/>
        </w:rPr>
        <w:t>(Fryxell et al. 2008; Delattre et al. 2010; Pe’er et al. 2011)</w:t>
      </w:r>
      <w:r w:rsidRPr="00047DA9">
        <w:rPr>
          <w:rFonts w:cs="Times New Roman"/>
          <w:szCs w:val="24"/>
          <w:lang w:val="en-GB"/>
        </w:rPr>
        <w:fldChar w:fldCharType="end"/>
      </w:r>
      <w:r w:rsidRPr="00A56479">
        <w:rPr>
          <w:rFonts w:cs="Times New Roman"/>
          <w:szCs w:val="24"/>
          <w:lang w:val="fr-FR"/>
        </w:rPr>
        <w:t xml:space="preserve">]; (ii) the individuals’ perceptual range </w:t>
      </w:r>
      <w:r w:rsidRPr="00047DA9">
        <w:rPr>
          <w:rFonts w:cs="Times New Roman"/>
          <w:szCs w:val="24"/>
          <w:lang w:val="en-GB"/>
        </w:rPr>
        <w:fldChar w:fldCharType="begin" w:fldLock="1"/>
      </w:r>
      <w:r w:rsidRPr="00A56479">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sidRPr="00984873">
        <w:rPr>
          <w:rFonts w:cs="Times New Roman"/>
          <w:szCs w:val="24"/>
          <w:lang w:val="fr-FR"/>
        </w:rPr>
        <w:instrText>f56e-40c1-aa3e-71e6051da650" ] }, { "id" : "ITEM-3", "itemData"</w:instrText>
      </w:r>
      <w:r w:rsidRPr="00047DA9">
        <w:rPr>
          <w:rFonts w:cs="Times New Roman"/>
          <w:szCs w:val="24"/>
          <w:lang w:val="en-GB"/>
        </w:rPr>
        <w:instrText xml:space="preserve">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r w:rsidRPr="00047DA9">
        <w:rPr>
          <w:rFonts w:cs="Times New Roman"/>
          <w:szCs w:val="24"/>
          <w:lang w:val="en-GB"/>
        </w:rPr>
        <w:t>RangeShifter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RangeShifter but they could be added relatively easily in the future versions for more specific purposes.</w:t>
      </w:r>
    </w:p>
    <w:p w14:paraId="37D7C893" w14:textId="77777777" w:rsidR="0067520E" w:rsidRPr="00047DA9" w:rsidRDefault="0067520E" w:rsidP="00C57BF9">
      <w:pPr>
        <w:pStyle w:val="Heading4"/>
      </w:pPr>
      <w:bookmarkStart w:id="170" w:name="_Stochastic_Movement_Simulator,"/>
      <w:bookmarkEnd w:id="170"/>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final destination,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r w:rsidRPr="00047DA9">
        <w:rPr>
          <w:rFonts w:eastAsiaTheme="minorEastAsia"/>
          <w:szCs w:val="24"/>
        </w:rPr>
        <w:t>RangeShifter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As currently implemented, SMS traits may not be sex- or stage-dependent. However, RangeShifter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A56479" w:rsidRDefault="0067520E" w:rsidP="00C57BF9">
      <w:pPr>
        <w:pStyle w:val="ListParagraph"/>
        <w:ind w:left="0"/>
        <w:rPr>
          <w:rFonts w:eastAsiaTheme="minorEastAsia" w:cs="Times New Roman"/>
          <w:szCs w:val="24"/>
          <w:lang w:val="fr-FR"/>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A56479">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(Verbeylen et al. 2003; Stevens et al. 2004, 2006a; Spear et al. 2010; Stevens &amp; Coulon 2012)</w:t>
      </w:r>
      <w:r w:rsidRPr="00047DA9">
        <w:rPr>
          <w:rFonts w:eastAsiaTheme="minorEastAsia" w:cs="Times New Roman"/>
          <w:szCs w:val="24"/>
          <w:lang w:val="en-GB"/>
        </w:rPr>
        <w:fldChar w:fldCharType="end"/>
      </w:r>
      <w:r w:rsidRPr="00A56479">
        <w:rPr>
          <w:rFonts w:eastAsiaTheme="minorEastAsia" w:cs="Times New Roman"/>
          <w:szCs w:val="24"/>
          <w:lang w:val="fr-FR"/>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171" w:name="_Settlement"/>
      <w:bookmarkStart w:id="172" w:name="_Toc180771644"/>
      <w:bookmarkEnd w:id="171"/>
      <w:r w:rsidRPr="00047DA9">
        <w:t>Settlement</w:t>
      </w:r>
      <w:bookmarkEnd w:id="172"/>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A56479" w:rsidRDefault="0067520E" w:rsidP="00C57BF9">
      <w:pPr>
        <w:rPr>
          <w:rFonts w:eastAsiaTheme="minorEastAsia"/>
          <w:szCs w:val="24"/>
          <w:lang w:val="fr-FR"/>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A56479">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A56479">
        <w:rPr>
          <w:rFonts w:eastAsiaTheme="minorEastAsia"/>
          <w:noProof/>
          <w:szCs w:val="24"/>
          <w:lang w:val="fr-FR"/>
        </w:rPr>
        <w:t>(Stamps 1998; Doligez et al. 2004; Cote &amp; Clobert 2007; Fletcher 2007; Vercken et al. 2012; Clotuche et al. 2013)</w:t>
      </w:r>
      <w:r w:rsidRPr="00047DA9">
        <w:rPr>
          <w:rFonts w:eastAsiaTheme="minorEastAsia"/>
          <w:szCs w:val="24"/>
        </w:rPr>
        <w:fldChar w:fldCharType="end"/>
      </w:r>
      <w:r w:rsidRPr="00A56479">
        <w:rPr>
          <w:rFonts w:eastAsiaTheme="minorEastAsia"/>
          <w:szCs w:val="24"/>
          <w:lang w:val="fr-FR"/>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r w:rsidRPr="00047DA9">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The arrival cell/patch is considered suitable if it contains breeding habitat. Additionally, sexual species may be required to find a mate, i.e. there has to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173" w:name="_Settlement_with_movement"/>
      <w:bookmarkEnd w:id="173"/>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047DA9">
        <w:rPr>
          <w:rFonts w:eastAsiaTheme="minorEastAsia"/>
          <w:i/>
        </w:rPr>
        <w:t>p</w:t>
      </w:r>
      <w:r w:rsidRPr="00047DA9">
        <w:rPr>
          <w:rFonts w:eastAsiaTheme="minorEastAsia"/>
          <w:i/>
          <w:vertAlign w:val="subscript"/>
        </w:rPr>
        <w:t>s</w:t>
      </w:r>
      <w:r w:rsidRPr="00047DA9">
        <w:rPr>
          <w:rFonts w:eastAsiaTheme="minorEastAsia"/>
        </w:rPr>
        <w:t xml:space="preserve">, of settling in the cell or patch </w:t>
      </w:r>
      <w:r w:rsidRPr="00047DA9">
        <w:rPr>
          <w:rFonts w:eastAsiaTheme="minorEastAsia"/>
          <w:i/>
        </w:rPr>
        <w:t>i</w:t>
      </w:r>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r w:rsidRPr="00047DA9">
        <w:rPr>
          <w:rFonts w:eastAsiaTheme="minorEastAsia" w:cs="Times New Roman"/>
          <w:i/>
          <w:szCs w:val="24"/>
          <w:lang w:val="en-GB"/>
        </w:rPr>
        <w:t>i</w:t>
      </w:r>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cell/patch. Density-dependence and mating requirements can also be combined together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174" w:name="_Toc180771645"/>
      <w:r w:rsidRPr="00047DA9">
        <w:rPr>
          <w:rFonts w:eastAsiaTheme="minorEastAsia"/>
        </w:rPr>
        <w:t>Dispersal mortality</w:t>
      </w:r>
      <w:bookmarkEnd w:id="174"/>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requires that these mortality costs are described appropriately and, for this, it is important to recognize how dispersal mortality is incorporated in RangeShifter.</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detail is provided in RangeShifter.</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We note here that the total dispersal mortality experienced will be the sum of the mortalities due to the two sources identified above and, in parameterizing the model, it will be important to recognize this such that dispersal mortality is not double-accounted.</w:t>
      </w:r>
    </w:p>
    <w:p w14:paraId="37DC520B" w14:textId="241FCB64" w:rsidR="002D7F8C" w:rsidRPr="00047DA9" w:rsidRDefault="002D7F8C" w:rsidP="002D7F8C">
      <w:pPr>
        <w:pStyle w:val="Heading2"/>
        <w:numPr>
          <w:ilvl w:val="1"/>
          <w:numId w:val="14"/>
        </w:numPr>
        <w:rPr>
          <w:rFonts w:eastAsiaTheme="minorEastAsia"/>
        </w:rPr>
      </w:pPr>
      <w:bookmarkStart w:id="175" w:name="_Genetics_in_3.0"/>
      <w:bookmarkStart w:id="176" w:name="_Toc180771646"/>
      <w:bookmarkEnd w:id="175"/>
      <w:r w:rsidRPr="00047DA9">
        <w:rPr>
          <w:rFonts w:eastAsiaTheme="minorEastAsia"/>
        </w:rPr>
        <w:t>Genetics in 3.0</w:t>
      </w:r>
      <w:bookmarkEnd w:id="176"/>
    </w:p>
    <w:p w14:paraId="12EAE96E" w14:textId="360EDB3C" w:rsidR="00A36A6C" w:rsidRPr="00C849AE" w:rsidRDefault="00A36A6C" w:rsidP="00C57BF9">
      <w:pPr>
        <w:pStyle w:val="ListParagraph"/>
        <w:ind w:left="0"/>
        <w:rPr>
          <w:rFonts w:eastAsiaTheme="minorEastAsia" w:cs="Times New Roman"/>
          <w:i/>
          <w:iCs/>
          <w:szCs w:val="24"/>
          <w:lang w:val="en-GB"/>
        </w:rPr>
      </w:pPr>
      <w:r w:rsidRPr="00C849AE">
        <w:rPr>
          <w:rFonts w:eastAsiaTheme="minorEastAsia" w:cs="Times New Roman"/>
          <w:i/>
          <w:iCs/>
          <w:szCs w:val="24"/>
          <w:lang w:val="en-GB"/>
        </w:rPr>
        <w:t>RangeShifter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SLiM: Haller &amp; Messer, 2019;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features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177" w:author="Pannetier, Theo" w:date="2024-06-04T16:34:00Z"/>
          <w:rFonts w:eastAsiaTheme="minorEastAsia" w:cs="Times New Roman"/>
          <w:szCs w:val="24"/>
          <w:lang w:val="en-GB"/>
        </w:rPr>
      </w:pPr>
      <w:r w:rsidRPr="00047DA9">
        <w:rPr>
          <w:rFonts w:eastAsiaTheme="minorEastAsia" w:cs="Times New Roman"/>
          <w:szCs w:val="24"/>
          <w:lang w:val="en-GB"/>
        </w:rPr>
        <w:t xml:space="preserve">RangeShifter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0B4DCB0"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r w:rsidR="008C418D">
        <w:rPr>
          <w:lang w:val="en-GB"/>
        </w:rPr>
        <w:t>per-</w:t>
      </w:r>
      <w:r w:rsidR="008830A5">
        <w:rPr>
          <w:lang w:val="en-GB"/>
        </w:rPr>
        <w:t>allele</w:t>
      </w:r>
      <w:r w:rsidR="008C418D">
        <w:rPr>
          <w:lang w:val="en-GB"/>
        </w:rPr>
        <w:t xml:space="preserve"> </w:t>
      </w:r>
      <w:r w:rsidRPr="00047DA9">
        <w:rPr>
          <w:lang w:val="en-GB"/>
        </w:rPr>
        <w:t>mutation rate</w:t>
      </w:r>
      <w:r w:rsidR="008830A5">
        <w:rPr>
          <w:lang w:val="en-GB"/>
        </w:rPr>
        <w:t>, corresponding to the probability that an allele belonging to this set of positions is subject to a mutation when passed from parent to offspring. The number of mutations is sampled in a Binomial distribution, then mutations are distributed randomly between all loci in this set.</w:t>
      </w:r>
    </w:p>
    <w:p w14:paraId="6135A367" w14:textId="06709FD7" w:rsidR="008C418D" w:rsidRDefault="008C418D" w:rsidP="008C418D">
      <w:pPr>
        <w:pStyle w:val="ListParagraph"/>
        <w:numPr>
          <w:ilvl w:val="0"/>
          <w:numId w:val="70"/>
        </w:numPr>
        <w:spacing w:after="160" w:line="259" w:lineRule="auto"/>
        <w:contextualSpacing/>
        <w:jc w:val="left"/>
      </w:pPr>
      <w:r>
        <w:t xml:space="preserve">A distribution to sample </w:t>
      </w:r>
      <w:r w:rsidR="008830A5">
        <w:t xml:space="preserve">new alleles upon </w:t>
      </w:r>
      <w:r>
        <w:t>mutation (in the case of genetic load this applies to the mutation selection coefficient).</w:t>
      </w:r>
    </w:p>
    <w:p w14:paraId="7A6B58B2" w14:textId="2B5A5897" w:rsidR="008830A5" w:rsidRDefault="008830A5" w:rsidP="008C418D">
      <w:pPr>
        <w:pStyle w:val="ListParagraph"/>
        <w:numPr>
          <w:ilvl w:val="0"/>
          <w:numId w:val="70"/>
        </w:numPr>
        <w:spacing w:after="160" w:line="259" w:lineRule="auto"/>
        <w:contextualSpacing/>
        <w:jc w:val="left"/>
      </w:pPr>
      <w:r>
        <w:t>For neutral and genetic load loci, an optional list or number of loci to be initialized (other loci are set to a value of zero).</w:t>
      </w:r>
    </w:p>
    <w:p w14:paraId="61CAA2A6" w14:textId="1CF78757" w:rsidR="008C418D" w:rsidRDefault="008C418D" w:rsidP="008C418D">
      <w:pPr>
        <w:pStyle w:val="ListParagraph"/>
        <w:numPr>
          <w:ilvl w:val="0"/>
          <w:numId w:val="70"/>
        </w:numPr>
        <w:spacing w:after="160" w:line="259" w:lineRule="auto"/>
        <w:contextualSpacing/>
        <w:jc w:val="left"/>
      </w:pPr>
      <w:r>
        <w:t>A distribution to sample initial allelic values.</w:t>
      </w:r>
    </w:p>
    <w:p w14:paraId="10021188" w14:textId="075004CD" w:rsidR="008C418D" w:rsidRPr="001A2B4A" w:rsidRDefault="008830A5" w:rsidP="001A2B4A">
      <w:pPr>
        <w:pStyle w:val="ListParagraph"/>
        <w:numPr>
          <w:ilvl w:val="0"/>
          <w:numId w:val="70"/>
        </w:numPr>
        <w:spacing w:line="259" w:lineRule="auto"/>
        <w:ind w:left="714" w:hanging="357"/>
        <w:jc w:val="left"/>
      </w:pPr>
      <w:r>
        <w:t xml:space="preserve">For genetic load loci, </w:t>
      </w:r>
      <w:r w:rsidR="00702AE8">
        <w:t xml:space="preserve">a distribution to sample initial dominance coefficients and </w:t>
      </w:r>
      <w:r>
        <w:t>a</w:t>
      </w:r>
      <w:r w:rsidR="008C418D">
        <w:t xml:space="preserve"> distribution to sample dominance coefficients</w:t>
      </w:r>
      <w:r>
        <w:t xml:space="preserve"> upon mutation</w:t>
      </w:r>
      <w:r w:rsidR="00702AE8">
        <w:t>.</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178" w:name="_Toc180771647"/>
    </w:p>
    <w:p w14:paraId="1CA73D1B" w14:textId="56DFEFDA" w:rsidR="00C849AE" w:rsidRDefault="00C849AE" w:rsidP="001A2B4A">
      <w:pPr>
        <w:pStyle w:val="ListParagraph"/>
        <w:spacing w:line="259" w:lineRule="auto"/>
        <w:ind w:left="0"/>
        <w:rPr>
          <w:lang w:val="en-GB"/>
        </w:rPr>
      </w:pPr>
      <w:r w:rsidRPr="00C849AE">
        <w:t>If sexual reproduction is selected, all individuals are diploid. Otherwise, asexual individuals are always haploid (and do not recombine).</w:t>
      </w:r>
    </w:p>
    <w:p w14:paraId="40442486" w14:textId="5BFE661F" w:rsidR="001A2B4A" w:rsidRPr="001A2B4A" w:rsidRDefault="001A2B4A" w:rsidP="001A2B4A">
      <w:pPr>
        <w:pStyle w:val="ListParagraph"/>
        <w:spacing w:line="259" w:lineRule="auto"/>
        <w:ind w:left="0"/>
      </w:pPr>
      <w:r>
        <w:t xml:space="preserve">The rate of recombination applies to the entire genome. Genetic linkage does occur, emerging from the explicit distance between loci. Multiple genetic elements can be located at the same position (e.g., a neutral locus and a dispersal trait locus), making these loci completely linked, </w:t>
      </w:r>
      <w:r>
        <w:lastRenderedPageBreak/>
        <w:t>but mutations and phenotypic expression are resolved independently, such that pleiotropy is not possible.</w:t>
      </w:r>
    </w:p>
    <w:p w14:paraId="7DC108A2" w14:textId="6237BF2E" w:rsidR="00EE659A" w:rsidRPr="00C849AE" w:rsidRDefault="00EE659A" w:rsidP="001A2B4A">
      <w:pPr>
        <w:pStyle w:val="Heading3"/>
        <w:numPr>
          <w:ilvl w:val="2"/>
          <w:numId w:val="14"/>
        </w:numPr>
        <w:rPr>
          <w:rFonts w:eastAsiaTheme="minorEastAsia"/>
        </w:rPr>
      </w:pPr>
      <w:r w:rsidRPr="00047DA9">
        <w:rPr>
          <w:rFonts w:eastAsiaTheme="minorEastAsia"/>
        </w:rPr>
        <w:t>Dispersal traits</w:t>
      </w:r>
      <w:bookmarkEnd w:id="178"/>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The inflection point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3371D66B" w:rsidR="001A2B4A" w:rsidRDefault="001A2B4A" w:rsidP="001A2B4A">
      <w:pPr>
        <w:pStyle w:val="ListParagraph"/>
        <w:numPr>
          <w:ilvl w:val="0"/>
          <w:numId w:val="70"/>
        </w:numPr>
      </w:pPr>
      <w:r>
        <w:t>The slope of the distance-dependent decay of the goal bias</w:t>
      </w:r>
      <w:r w:rsidR="00C849AE">
        <w:t xml:space="preserve"> (</w:t>
      </w:r>
      <m:oMath>
        <m:sSub>
          <m:sSubPr>
            <m:ctrlPr>
              <w:rPr>
                <w:rFonts w:ascii="Cambria Math" w:hAnsi="Cambria Math"/>
                <w:i/>
              </w:rPr>
            </m:ctrlPr>
          </m:sSubPr>
          <m:e>
            <m:r>
              <w:rPr>
                <w:rFonts w:ascii="Cambria Math" w:hAnsi="Cambria Math"/>
              </w:rPr>
              <m:t>α</m:t>
            </m:r>
          </m:e>
          <m:sub>
            <m:r>
              <w:rPr>
                <w:rFonts w:ascii="Cambria Math" w:hAnsi="Cambria Math"/>
              </w:rPr>
              <m:t>GB</m:t>
            </m:r>
          </m:sub>
        </m:sSub>
        <m:r>
          <w:rPr>
            <w:rFonts w:ascii="Cambria Math" w:hAnsi="Cambria Math"/>
          </w:rPr>
          <m:t>)</m:t>
        </m:r>
      </m:oMath>
      <w:r>
        <w:t>.</w:t>
      </w:r>
    </w:p>
    <w:p w14:paraId="1F4C3E52" w14:textId="1F303202" w:rsidR="001A2B4A" w:rsidRDefault="001A2B4A" w:rsidP="001A2B4A">
      <w:pPr>
        <w:pStyle w:val="ListParagraph"/>
        <w:numPr>
          <w:ilvl w:val="0"/>
          <w:numId w:val="70"/>
        </w:numPr>
      </w:pPr>
      <w:r>
        <w:t>The distance threshold of the distance-dependent decay of the goal bias</w:t>
      </w:r>
      <w:r w:rsidR="00C849AE">
        <w:t xml:space="preserve"> (</w:t>
      </w:r>
      <m:oMath>
        <m:sSub>
          <m:sSubPr>
            <m:ctrlPr>
              <w:rPr>
                <w:rFonts w:ascii="Cambria Math" w:hAnsi="Cambria Math"/>
                <w:i/>
              </w:rPr>
            </m:ctrlPr>
          </m:sSubPr>
          <m:e>
            <m:r>
              <w:rPr>
                <w:rFonts w:ascii="Cambria Math" w:hAnsi="Cambria Math"/>
              </w:rPr>
              <m:t>β</m:t>
            </m:r>
          </m:e>
          <m:sub>
            <m:r>
              <w:rPr>
                <w:rFonts w:ascii="Cambria Math" w:hAnsi="Cambria Math"/>
              </w:rPr>
              <m:t>GB</m:t>
            </m:r>
          </m:sub>
        </m:sSub>
      </m:oMath>
      <w:r w:rsidR="00C849AE">
        <w:t>)</w:t>
      </w:r>
      <w:r>
        <w:t>.</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point of the density-dependent settlement function </w:t>
      </w:r>
      <w:r>
        <w:rPr>
          <w:rFonts w:cs="Times New Roman"/>
          <w:i/>
          <w:iCs/>
        </w:rPr>
        <w:t>β</w:t>
      </w:r>
      <w:r w:rsidRPr="00C42A50">
        <w:rPr>
          <w:i/>
          <w:iCs/>
          <w:vertAlign w:val="subscript"/>
        </w:rPr>
        <w:t>s</w:t>
      </w:r>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 All evolving dispersal traits can be sex-specific except for movement processes (as in v2.0).</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t>Traits set to evolve cannot simultaneously be stage-dependent.</w:t>
      </w:r>
    </w:p>
    <w:p w14:paraId="514BA46A" w14:textId="146C7803" w:rsidR="0020353E" w:rsidRDefault="0020353E" w:rsidP="0020353E">
      <w:r>
        <w:t>Phenotypic expression may follow an additive model (allele values across all loci are summed) or be averaged</w:t>
      </w:r>
      <w:r w:rsidR="00390448">
        <w:t xml:space="preserve"> over all alleles</w:t>
      </w:r>
      <w:r>
        <w:t xml:space="preserve">. </w:t>
      </w:r>
    </w:p>
    <w:p w14:paraId="22C217C3" w14:textId="3361E409" w:rsidR="0020353E" w:rsidRDefault="0020353E" w:rsidP="00C849AE">
      <w:r>
        <w:t>Mutations are additive (i.e. their value is summed to the existing allelic value) and can be sampled from either a normal or uniform distribution. Initial allele values can be sampled from a normal or a uniform distribution.</w:t>
      </w:r>
      <w:r w:rsidR="00390448">
        <w:t xml:space="preserve"> </w:t>
      </w:r>
      <w:ins w:id="179" w:author="Pannetier, Theo" w:date="2025-09-23T13:17:00Z" w16du:dateUtc="2025-09-23T12:17:00Z">
        <w:r w:rsidR="00390448">
          <w:t>Alleles can take any v</w:t>
        </w:r>
      </w:ins>
      <w:ins w:id="180" w:author="Pannetier, Theo" w:date="2025-09-23T13:18:00Z" w16du:dateUtc="2025-09-23T12:18:00Z">
        <w:r w:rsidR="00390448">
          <w:t xml:space="preserve">alue, but phenotypic traits are bounded to a reasonable range (e.g., </w:t>
        </w:r>
      </w:ins>
      <w:ins w:id="181" w:author="Pannetier, Theo" w:date="2025-09-23T13:19:00Z" w16du:dateUtc="2025-09-23T12:19:00Z">
        <w:r w:rsidR="00390448">
          <w:t xml:space="preserve">emigration probability and the correlation parameter of the CRW are bounded between 0 and 1, </w:t>
        </w:r>
      </w:ins>
      <w:ins w:id="182" w:author="Pannetier, Theo" w:date="2025-09-23T13:20:00Z" w16du:dateUtc="2025-09-23T12:20:00Z">
        <w:r w:rsidR="00390448">
          <w:t>mean dispersal distance is always positive, etc.)</w:t>
        </w:r>
      </w:ins>
      <w:ins w:id="183" w:author="Pannetier, Theo" w:date="2025-09-23T13:17:00Z" w16du:dateUtc="2025-09-23T12:17:00Z">
        <w:r w:rsidR="00390448">
          <w:t xml:space="preserve"> </w:t>
        </w:r>
      </w:ins>
    </w:p>
    <w:p w14:paraId="75FF2C7A" w14:textId="77777777" w:rsidR="00C849AE" w:rsidRDefault="0020353E" w:rsidP="00C849A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bookmarkStart w:id="184" w:name="_Toc180771648"/>
    </w:p>
    <w:p w14:paraId="6EE6D41A" w14:textId="6A308650" w:rsidR="00D41B10" w:rsidRPr="00047DA9" w:rsidRDefault="00D41B10" w:rsidP="00F86960">
      <w:pPr>
        <w:pStyle w:val="Heading3"/>
        <w:numPr>
          <w:ilvl w:val="2"/>
          <w:numId w:val="14"/>
        </w:numPr>
        <w:rPr>
          <w:rFonts w:eastAsiaTheme="minorEastAsia"/>
        </w:rPr>
      </w:pPr>
      <w:r w:rsidRPr="00047DA9">
        <w:rPr>
          <w:rFonts w:eastAsiaTheme="minorEastAsia"/>
        </w:rPr>
        <w:t xml:space="preserve">Genetic </w:t>
      </w:r>
      <w:r w:rsidR="00F86960">
        <w:rPr>
          <w:rFonts w:eastAsiaTheme="minorEastAsia"/>
        </w:rPr>
        <w:t>load</w:t>
      </w:r>
      <w:r w:rsidRPr="00047DA9">
        <w:rPr>
          <w:rFonts w:eastAsiaTheme="minorEastAsia"/>
        </w:rPr>
        <w:t xml:space="preserve"> traits</w:t>
      </w:r>
      <w:bookmarkEnd w:id="184"/>
    </w:p>
    <w:p w14:paraId="0917FB43" w14:textId="53367E9A" w:rsidR="00D41B10" w:rsidRPr="00047DA9" w:rsidRDefault="00D41B10" w:rsidP="00D41B10">
      <w:r w:rsidRPr="00047DA9">
        <w:t xml:space="preserve">The alleles of genetic </w:t>
      </w:r>
      <w:r w:rsidR="00F86960">
        <w:t>load</w:t>
      </w:r>
      <w:r w:rsidRPr="00047DA9">
        <w:t xml:space="preserve"> traits represent deleterious mutations which combined expression reduce the viability of juveniles, i.e. the genetic load. Immediately after birth, all newly born individuals are checked for viability via a Bernoulli trial. The probability of an individual passing the test and surviving birth is equal to its genetic fitness.</w:t>
      </w:r>
    </w:p>
    <w:p w14:paraId="5BFB3D51" w14:textId="536DF680" w:rsidR="005D1187" w:rsidRPr="00047DA9" w:rsidRDefault="00D41B10" w:rsidP="00D41B10">
      <w:r w:rsidRPr="00047DA9">
        <w:t xml:space="preserve">Genetic </w:t>
      </w:r>
      <w:r w:rsidR="00F86960">
        <w:t>fitness</w:t>
      </w:r>
      <w:r w:rsidRPr="00047DA9">
        <w:t xml:space="preserve"> is 1 by default, but </w:t>
      </w:r>
      <w:r w:rsidR="005D1187" w:rsidRPr="00047DA9">
        <w:t xml:space="preserve">every allele reduces this value by an amount that depends on its selection coefficient </w:t>
      </w:r>
      <w:r w:rsidR="005D1187" w:rsidRPr="00C849AE">
        <w:rPr>
          <w:i/>
          <w:iCs/>
        </w:rPr>
        <w:t>s</w:t>
      </w:r>
      <w:r w:rsidR="005D1187" w:rsidRPr="00047DA9">
        <w:t xml:space="preserve">, and (for diploid systems) the value of its dominance coefficient </w:t>
      </w:r>
      <w:r w:rsidR="005D1187" w:rsidRPr="00C849AE">
        <w:rPr>
          <w:i/>
          <w:iCs/>
        </w:rPr>
        <w:t>h</w:t>
      </w:r>
      <w:r w:rsidR="005D1187" w:rsidRPr="00047DA9">
        <w:t xml:space="preserve"> relative to that of the other allele it is paired with.</w:t>
      </w:r>
    </w:p>
    <w:p w14:paraId="0A3C9B93" w14:textId="6AFCD81A" w:rsidR="00D41B10" w:rsidRPr="00047DA9" w:rsidRDefault="005D1187" w:rsidP="00C849AE">
      <w:r w:rsidRPr="00047DA9">
        <w:t>More precisely, the g</w:t>
      </w:r>
      <w:r w:rsidR="00D41B10" w:rsidRPr="00047DA9">
        <w:t xml:space="preserve">enetic fitness </w:t>
      </w:r>
      <w:r w:rsidR="00D41B10" w:rsidRPr="00C849AE">
        <w:rPr>
          <w:i/>
          <w:iCs/>
        </w:rPr>
        <w:t>W</w:t>
      </w:r>
      <w:r w:rsidR="00D41B10" w:rsidRPr="00047DA9">
        <w:t xml:space="preserve"> of an individual is the product of the contributions </w:t>
      </w:r>
      <w:r w:rsidR="00D41B10" w:rsidRPr="00C849AE">
        <w:rPr>
          <w:i/>
          <w:iCs/>
        </w:rPr>
        <w:t>w</w:t>
      </w:r>
      <w:r w:rsidR="00D41B10" w:rsidRPr="00047DA9">
        <w:rPr>
          <w:vertAlign w:val="subscript"/>
        </w:rPr>
        <w:t xml:space="preserve"> </w:t>
      </w:r>
      <w:r w:rsidR="00D41B10" w:rsidRPr="00047DA9">
        <w:t xml:space="preserve">of each genetic load locus. The contribution </w:t>
      </w:r>
      <w:r w:rsidR="00D41B10" w:rsidRPr="00C849AE">
        <w:rPr>
          <w:i/>
          <w:iCs/>
        </w:rPr>
        <w:t>w</w:t>
      </w:r>
      <w:r w:rsidR="00D41B10" w:rsidRPr="00C849AE">
        <w:rPr>
          <w:i/>
          <w:iCs/>
          <w:vertAlign w:val="subscript"/>
        </w:rPr>
        <w:t>i</w:t>
      </w:r>
      <w:r w:rsidR="00D41B10" w:rsidRPr="00047DA9">
        <w:t xml:space="preserve"> of locus </w:t>
      </w:r>
      <w:r w:rsidR="00D41B10" w:rsidRPr="00C849AE">
        <w:rPr>
          <w:i/>
          <w:iCs/>
        </w:rPr>
        <w:t>i</w:t>
      </w:r>
      <w:r w:rsidR="00D41B10" w:rsidRPr="00047DA9">
        <w:t xml:space="preserve"> with alleles A and B is:</w:t>
      </w:r>
    </w:p>
    <w:p w14:paraId="633DB2EB" w14:textId="404DA9ED" w:rsidR="005D1187" w:rsidRPr="00047DA9" w:rsidRDefault="00000000" w:rsidP="005D1187">
      <w:pPr>
        <w:pStyle w:val="ListParagraph"/>
        <w:ind w:left="432"/>
        <w:rPr>
          <w:rFonts w:eastAsiaTheme="minorEastAsia"/>
          <w:lang w:val="en-GB"/>
        </w:rPr>
      </w:pPr>
      <m:oMathPara>
        <m:oMathParaPr>
          <m:jc m:val="center"/>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m:t>
              </m:r>
            </m:sub>
          </m:sSub>
          <m:r>
            <w:rPr>
              <w:rFonts w:ascii="Cambria Math" w:hAnsi="Cambria Math"/>
              <w:lang w:val="en-GB"/>
            </w:rPr>
            <m:t>= 1-</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s</m:t>
              </m:r>
            </m:e>
            <m:sub>
              <m:r>
                <w:rPr>
                  <w:rFonts w:ascii="Cambria Math" w:hAnsi="Cambria Math"/>
                  <w:lang w:val="en-GB"/>
                </w:rPr>
                <m:t>A</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B</m:t>
              </m:r>
            </m:sub>
          </m:sSub>
        </m:oMath>
      </m:oMathPara>
    </w:p>
    <w:p w14:paraId="0DD112DE" w14:textId="77777777" w:rsidR="00D41B10" w:rsidRPr="00047DA9" w:rsidRDefault="00000000" w:rsidP="00C849AE">
      <w:pPr>
        <w:pStyle w:val="ListParagraph"/>
        <w:ind w:left="432"/>
        <w:rPr>
          <w:rFonts w:eastAsiaTheme="minorEastAsia"/>
          <w:lang w:val="en-GB"/>
        </w:rPr>
      </w:pPr>
      <m:oMathPara>
        <m:oMathParaPr>
          <m:jc m:val="center"/>
        </m:oMathParaPr>
        <m:oMath>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i</m:t>
              </m:r>
            </m:sub>
          </m:sSub>
          <m:r>
            <w:rPr>
              <w:rFonts w:ascii="Cambria Math" w:eastAsiaTheme="minorEastAsia" w:hAnsi="Cambria Math"/>
              <w:lang w:val="en-GB"/>
            </w:rPr>
            <m:t xml:space="preserve">= </m:t>
          </m:r>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num>
            <m:den>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A</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h</m:t>
                  </m:r>
                </m:e>
                <m:sub>
                  <m:r>
                    <w:rPr>
                      <w:rFonts w:ascii="Cambria Math" w:eastAsiaTheme="minorEastAsia" w:hAnsi="Cambria Math"/>
                      <w:lang w:val="en-GB"/>
                    </w:rPr>
                    <m:t>B</m:t>
                  </m:r>
                </m:sub>
              </m:sSub>
            </m:den>
          </m:f>
        </m:oMath>
      </m:oMathPara>
    </w:p>
    <w:p w14:paraId="6FA3F02E" w14:textId="77FA357C" w:rsidR="00D41B10" w:rsidRPr="00C849AE" w:rsidRDefault="005D1187" w:rsidP="00C849AE">
      <w:r w:rsidRPr="00047DA9">
        <w:t>S</w:t>
      </w:r>
      <w:r w:rsidR="00D41B10" w:rsidRPr="00047DA9">
        <w:t xml:space="preserve">election and dominance coefficients for new alleles (mutations) are </w:t>
      </w:r>
      <w:r w:rsidR="00F86960">
        <w:t xml:space="preserve">not additive and </w:t>
      </w:r>
      <w:r w:rsidR="00D41B10" w:rsidRPr="00047DA9">
        <w:t>drawn from distributions specified by the user:</w:t>
      </w:r>
      <w:r w:rsidRPr="00047DA9">
        <w:t xml:space="preserve"> either a</w:t>
      </w:r>
      <w:r w:rsidR="00D41B10" w:rsidRPr="00047DA9">
        <w:t xml:space="preserve"> uniform, normal, gamma, </w:t>
      </w:r>
      <w:r w:rsidRPr="00047DA9">
        <w:t xml:space="preserve">or </w:t>
      </w:r>
      <w:r w:rsidR="00D41B10" w:rsidRPr="00047DA9">
        <w:t>negative exponential</w:t>
      </w:r>
      <w:r w:rsidRPr="00047DA9">
        <w:t>. Dominance coefficients</w:t>
      </w:r>
      <w:r w:rsidR="00D41B10" w:rsidRPr="00047DA9">
        <w:t xml:space="preserve"> </w:t>
      </w:r>
      <w:r w:rsidRPr="00047DA9">
        <w:t xml:space="preserve">can additionally be sampled from a </w:t>
      </w:r>
      <w:commentRangeStart w:id="185"/>
      <w:r w:rsidR="00D41B10" w:rsidRPr="00047DA9">
        <w:t xml:space="preserve">scaled uniform </w:t>
      </w:r>
      <w:commentRangeEnd w:id="185"/>
      <w:r w:rsidR="00390448">
        <w:rPr>
          <w:rStyle w:val="CommentReference"/>
          <w:rFonts w:eastAsiaTheme="minorHAnsi" w:cstheme="minorBidi"/>
          <w:lang w:val="en-US"/>
        </w:rPr>
        <w:commentReference w:id="185"/>
      </w:r>
      <w:r w:rsidR="00D41B10" w:rsidRPr="00047DA9">
        <w:t xml:space="preserve">distribution </w:t>
      </w:r>
      <w:r w:rsidRPr="00047DA9">
        <w:t>between zero and a</w:t>
      </w:r>
      <w:r w:rsidR="00D41B10" w:rsidRPr="00047DA9">
        <w:t xml:space="preserve"> maximum value </w:t>
      </w:r>
      <w:r w:rsidRPr="00047DA9">
        <w:t xml:space="preserve">that </w:t>
      </w:r>
      <w:r w:rsidR="00D41B10" w:rsidRPr="00047DA9">
        <w:t xml:space="preserve">depends on the selection coefficient. </w:t>
      </w:r>
      <w:r w:rsidRPr="00047DA9">
        <w:t xml:space="preserve">This maximum value is equal to </w:t>
      </w:r>
      <m:oMath>
        <m:sSup>
          <m:sSupPr>
            <m:ctrlPr>
              <w:rPr>
                <w:rFonts w:ascii="Cambria Math" w:hAnsi="Cambria Math"/>
                <w:i/>
              </w:rPr>
            </m:ctrlPr>
          </m:sSupPr>
          <m:e>
            <m:r>
              <w:rPr>
                <w:rFonts w:ascii="Cambria Math" w:hAnsi="Cambria Math"/>
              </w:rPr>
              <m:t>e</m:t>
            </m:r>
          </m:e>
          <m:sup>
            <m:r>
              <w:rPr>
                <w:rFonts w:ascii="Cambria Math" w:hAnsi="Cambria Math"/>
              </w:rPr>
              <m:t>-k</m:t>
            </m:r>
            <m:sSub>
              <m:sSubPr>
                <m:ctrlPr>
                  <w:rPr>
                    <w:rFonts w:ascii="Cambria Math" w:hAnsi="Cambria Math"/>
                    <w:i/>
                  </w:rPr>
                </m:ctrlPr>
              </m:sSubPr>
              <m:e>
                <m:r>
                  <w:rPr>
                    <w:rFonts w:ascii="Cambria Math" w:hAnsi="Cambria Math"/>
                  </w:rPr>
                  <m:t>s</m:t>
                </m:r>
              </m:e>
              <m:sub>
                <m:r>
                  <w:rPr>
                    <w:rFonts w:ascii="Cambria Math" w:hAnsi="Cambria Math"/>
                  </w:rPr>
                  <m:t>i</m:t>
                </m:r>
              </m:sub>
            </m:sSub>
          </m:sup>
        </m:sSup>
      </m:oMath>
      <w:r w:rsidRPr="00047DA9">
        <w:t xml:space="preserve"> w</w:t>
      </w:r>
      <w:r w:rsidR="00D41B10" w:rsidRPr="00047DA9">
        <w:rPr>
          <w:rFonts w:eastAsiaTheme="minorEastAsia"/>
        </w:rPr>
        <w:t>here s</w:t>
      </w:r>
      <w:r w:rsidR="00D41B10" w:rsidRPr="00047DA9">
        <w:rPr>
          <w:rFonts w:eastAsiaTheme="minorEastAsia"/>
          <w:vertAlign w:val="subscript"/>
        </w:rPr>
        <w:t>i</w:t>
      </w:r>
      <w:r w:rsidR="00D41B10" w:rsidRPr="00047DA9">
        <w:rPr>
          <w:rFonts w:eastAsiaTheme="minorEastAsia"/>
        </w:rPr>
        <w:t xml:space="preserve"> is the selection coefficient for the locus and </w:t>
      </w:r>
      <m:oMath>
        <m:r>
          <w:rPr>
            <w:rFonts w:ascii="Cambria Math" w:eastAsiaTheme="minorEastAsia" w:hAnsi="Cambria Math"/>
          </w:rPr>
          <m:t>k= -</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D</m:t>
                    </m:r>
                  </m:sub>
                </m:sSub>
              </m:e>
            </m:d>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D41B10" w:rsidRPr="00047DA9">
        <w:rPr>
          <w:rFonts w:eastAsiaTheme="minorEastAsia"/>
        </w:rPr>
        <w:t xml:space="preserve">. </w:t>
      </w:r>
      <w:r w:rsidR="00D41B10" w:rsidRPr="00C849AE">
        <w:rPr>
          <w:rFonts w:eastAsiaTheme="minorEastAsia"/>
          <w:i/>
          <w:iCs/>
        </w:rPr>
        <w:t>h</w:t>
      </w:r>
      <w:r w:rsidR="00D41B10" w:rsidRPr="00C849AE">
        <w:rPr>
          <w:rFonts w:eastAsiaTheme="minorEastAsia"/>
          <w:i/>
          <w:iCs/>
          <w:vertAlign w:val="subscript"/>
        </w:rPr>
        <w:t>D</w:t>
      </w:r>
      <w:r w:rsidR="00D41B10" w:rsidRPr="00047DA9">
        <w:rPr>
          <w:rFonts w:eastAsiaTheme="minorEastAsia"/>
        </w:rPr>
        <w:t xml:space="preserve"> is the </w:t>
      </w:r>
      <w:r w:rsidRPr="00047DA9">
        <w:rPr>
          <w:rFonts w:eastAsiaTheme="minorEastAsia"/>
        </w:rPr>
        <w:t xml:space="preserve">desired </w:t>
      </w:r>
      <w:r w:rsidR="00D41B10" w:rsidRPr="00047DA9">
        <w:rPr>
          <w:rFonts w:eastAsiaTheme="minorEastAsia"/>
        </w:rPr>
        <w:t xml:space="preserve">mean dominance coefficient; </w:t>
      </w:r>
      <w:r w:rsidR="00D41B10" w:rsidRPr="00C849AE">
        <w:rPr>
          <w:rFonts w:eastAsiaTheme="minorEastAsia"/>
          <w:i/>
          <w:iCs/>
        </w:rPr>
        <w:t>s</w:t>
      </w:r>
      <w:r w:rsidR="00D41B10" w:rsidRPr="00C849AE">
        <w:rPr>
          <w:rFonts w:eastAsiaTheme="minorEastAsia"/>
          <w:i/>
          <w:iCs/>
          <w:vertAlign w:val="subscript"/>
        </w:rPr>
        <w:t>D</w:t>
      </w:r>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r w:rsidRPr="00047DA9">
        <w:rPr>
          <w:rFonts w:eastAsiaTheme="minorEastAsia"/>
        </w:rPr>
        <w:t xml:space="preserve">(selection coefficients) </w:t>
      </w:r>
      <w:r w:rsidR="00D41B10" w:rsidRPr="00047DA9">
        <w:rPr>
          <w:rFonts w:eastAsiaTheme="minorEastAsia"/>
        </w:rPr>
        <w:t>mutation distribution.</w:t>
      </w:r>
    </w:p>
    <w:p w14:paraId="7F4217FB" w14:textId="24719888" w:rsidR="00D41B10" w:rsidRPr="00C849AE" w:rsidRDefault="00D41B10" w:rsidP="00C849AE">
      <w:pPr>
        <w:rPr>
          <w:rFonts w:eastAsiaTheme="minorEastAsia"/>
        </w:rPr>
      </w:pPr>
      <w:r w:rsidRPr="00C849AE">
        <w:rPr>
          <w:rFonts w:eastAsiaTheme="minorEastAsia"/>
        </w:rPr>
        <w:t xml:space="preserve">While </w:t>
      </w:r>
      <w:r w:rsidR="000C7A8C" w:rsidRPr="00047DA9">
        <w:rPr>
          <w:rFonts w:eastAsiaTheme="minorEastAsia"/>
        </w:rPr>
        <w:t xml:space="preserve">selection coefficients </w:t>
      </w:r>
      <w:r w:rsidRPr="00C849AE">
        <w:rPr>
          <w:rFonts w:eastAsiaTheme="minorEastAsia"/>
        </w:rPr>
        <w:t xml:space="preserve">should typically be </w:t>
      </w:r>
      <w:r w:rsidR="000C7A8C" w:rsidRPr="00047DA9">
        <w:rPr>
          <w:rFonts w:eastAsiaTheme="minorEastAsia"/>
        </w:rPr>
        <w:t>zero or positive, to represent the effect of deleterious mutations</w:t>
      </w:r>
      <w:r w:rsidRPr="00C849AE">
        <w:rPr>
          <w:rFonts w:eastAsiaTheme="minorEastAsia"/>
        </w:rPr>
        <w:t xml:space="preserve">, negative values up to -1 are allowed </w:t>
      </w:r>
      <w:r w:rsidR="000C7A8C" w:rsidRPr="00047DA9">
        <w:rPr>
          <w:rFonts w:eastAsiaTheme="minorEastAsia"/>
        </w:rPr>
        <w:t>and may arise if the</w:t>
      </w:r>
      <w:r w:rsidRPr="00C849AE">
        <w:rPr>
          <w:rFonts w:eastAsiaTheme="minorEastAsia"/>
        </w:rPr>
        <w:t xml:space="preserve"> mutation distribution specified by the user</w:t>
      </w:r>
      <w:r w:rsidR="000C7A8C" w:rsidRPr="00047DA9">
        <w:rPr>
          <w:rFonts w:eastAsiaTheme="minorEastAsia"/>
        </w:rPr>
        <w:t xml:space="preserve"> allows it</w:t>
      </w:r>
      <w:r w:rsidRPr="00C849AE">
        <w:rPr>
          <w:rFonts w:eastAsiaTheme="minorEastAsia"/>
        </w:rPr>
        <w:t xml:space="preserve">. In this case, negative values would represent (universally) beneficial mutations that counteract the effect of genetic load. The total genetic fitness is however bounded to 1. </w:t>
      </w:r>
    </w:p>
    <w:p w14:paraId="285CB802" w14:textId="77777777" w:rsidR="000C7A8C" w:rsidRPr="00047DA9" w:rsidRDefault="000C7A8C" w:rsidP="000C7A8C">
      <w:r w:rsidRPr="00047DA9">
        <w:t>To allow more flexibility, t</w:t>
      </w:r>
      <w:r w:rsidR="00D41B10" w:rsidRPr="00047DA9">
        <w:t>here can be up to 5 such genetic load traits, each with a potentially different distribution of mutations and/or dominance distribution and associated parameters.</w:t>
      </w:r>
    </w:p>
    <w:p w14:paraId="5BBBC625" w14:textId="031E712F" w:rsidR="000C7A8C" w:rsidRPr="00047DA9" w:rsidRDefault="000C7A8C" w:rsidP="000C7A8C">
      <w:pPr>
        <w:pStyle w:val="Heading3"/>
        <w:numPr>
          <w:ilvl w:val="2"/>
          <w:numId w:val="14"/>
        </w:numPr>
        <w:rPr>
          <w:rFonts w:eastAsiaTheme="minorEastAsia"/>
        </w:rPr>
      </w:pPr>
      <w:bookmarkStart w:id="186" w:name="_Neutral_trait"/>
      <w:bookmarkEnd w:id="186"/>
      <w:r w:rsidRPr="00047DA9">
        <w:lastRenderedPageBreak/>
        <w:t xml:space="preserve"> </w:t>
      </w:r>
      <w:bookmarkStart w:id="187" w:name="_Toc180771649"/>
      <w:r w:rsidRPr="00047DA9">
        <w:rPr>
          <w:rFonts w:eastAsiaTheme="minorEastAsia"/>
        </w:rPr>
        <w:t>Neutral trait</w:t>
      </w:r>
      <w:bookmarkEnd w:id="187"/>
    </w:p>
    <w:p w14:paraId="590897AA" w14:textId="222A9FE9" w:rsidR="000C7A8C" w:rsidRPr="00047DA9" w:rsidRDefault="000C7A8C" w:rsidP="000C7A8C">
      <w:r w:rsidRPr="00047DA9">
        <w:t xml:space="preserve">A neutral trait can be specified to track the evolution of population structure and neutral variation. </w:t>
      </w:r>
      <w:r w:rsidR="00332547" w:rsidRPr="00047DA9">
        <w:t>It is not expressed, and only used to compute neutral statistics (</w:t>
      </w:r>
      <w:hyperlink w:anchor="_Genetics_(in_3.0)" w:history="1">
        <w:r w:rsidR="00332547" w:rsidRPr="00A52FBA">
          <w:rPr>
            <w:rStyle w:val="Hyperlink"/>
          </w:rPr>
          <w:t>see Outputs section</w:t>
        </w:r>
      </w:hyperlink>
      <w:r w:rsidR="00332547" w:rsidRPr="00047DA9">
        <w:t>)</w:t>
      </w:r>
      <w:r w:rsidR="00C50351" w:rsidRPr="00047DA9">
        <w:t>.</w:t>
      </w:r>
    </w:p>
    <w:p w14:paraId="5B740EAD" w14:textId="7BFEF29E" w:rsidR="00BB6C1A" w:rsidRPr="00047DA9" w:rsidDel="00332547" w:rsidRDefault="00BB6C1A" w:rsidP="00C849AE">
      <w:pPr>
        <w:rPr>
          <w:del w:id="188" w:author="Pannetier, Theo" w:date="2024-06-04T20:47:00Z"/>
          <w:rPrChange w:id="189" w:author="Pannetier, Theo" w:date="2024-06-04T20:31:00Z">
            <w:rPr>
              <w:del w:id="190" w:author="Pannetier, Theo" w:date="2024-06-04T20:47:00Z"/>
              <w:rFonts w:eastAsiaTheme="minorEastAsia"/>
              <w:szCs w:val="24"/>
            </w:rPr>
          </w:rPrChange>
        </w:rPr>
      </w:pPr>
      <w:r w:rsidRPr="00047DA9">
        <w:t>The</w:t>
      </w:r>
      <w:r w:rsidR="00C50351" w:rsidRPr="00047DA9">
        <w:t xml:space="preserve"> user specifies the number of possible</w:t>
      </w:r>
      <w:r w:rsidRPr="00047DA9">
        <w:t xml:space="preserve"> alleles</w:t>
      </w:r>
      <w:r w:rsidR="00C50351" w:rsidRPr="00047DA9">
        <w:t xml:space="preserve"> for neutral loci (up to 256), via the maximum parameter of the mutation distribution</w:t>
      </w:r>
      <w:r w:rsidR="000C7A8C" w:rsidRPr="00047DA9">
        <w:t>. Initial values are either identical for all sites (equal to the max value) or sampled in a uniform distribution</w:t>
      </w:r>
      <w:r w:rsidR="00C50351" w:rsidRPr="00047DA9">
        <w:t xml:space="preserve"> (between 0 and the maximum value)</w:t>
      </w:r>
      <w:r w:rsidR="000C7A8C" w:rsidRPr="00047DA9">
        <w:t>. Mutations are either sampled in a uniform distribution between 0 and the max parameter (k-allele model, KAM, Peng et al. 2012) or added as increments (random -1 or +1 changes) of the previous value (symmetric stepwise model, SSM, Peng et al. 2012).</w:t>
      </w:r>
    </w:p>
    <w:p w14:paraId="2F8E6362" w14:textId="3CF18C2C" w:rsidR="002D7F8C" w:rsidRPr="00047DA9" w:rsidRDefault="0067520E" w:rsidP="002D7F8C">
      <w:pPr>
        <w:pStyle w:val="Heading2"/>
        <w:numPr>
          <w:ilvl w:val="1"/>
          <w:numId w:val="14"/>
        </w:numPr>
        <w:rPr>
          <w:rFonts w:eastAsiaTheme="minorEastAsia"/>
        </w:rPr>
      </w:pPr>
      <w:bookmarkStart w:id="191" w:name="_Genetics"/>
      <w:bookmarkStart w:id="192" w:name="_Genetics_in_2.0"/>
      <w:bookmarkStart w:id="193" w:name="_Toc180771650"/>
      <w:bookmarkEnd w:id="191"/>
      <w:bookmarkEnd w:id="192"/>
      <w:r w:rsidRPr="00047DA9">
        <w:rPr>
          <w:rFonts w:eastAsiaTheme="minorEastAsia"/>
        </w:rPr>
        <w:t>Genetics</w:t>
      </w:r>
      <w:r w:rsidR="002D7F8C" w:rsidRPr="00047DA9">
        <w:rPr>
          <w:rFonts w:eastAsiaTheme="minorEastAsia"/>
        </w:rPr>
        <w:t xml:space="preserve"> in 2.0</w:t>
      </w:r>
      <w:bookmarkEnd w:id="193"/>
    </w:p>
    <w:p w14:paraId="4780B32E" w14:textId="11FED2D3" w:rsidR="002D7F8C" w:rsidRPr="00047DA9" w:rsidRDefault="002D7F8C" w:rsidP="00C57BF9">
      <w:pPr>
        <w:pStyle w:val="ListParagraph"/>
        <w:ind w:left="0"/>
        <w:rPr>
          <w:rFonts w:eastAsiaTheme="minorEastAsia" w:cs="Times New Roman"/>
          <w:i/>
          <w:iCs/>
          <w:szCs w:val="24"/>
          <w:lang w:val="en-GB"/>
        </w:rPr>
      </w:pPr>
      <w:r w:rsidRPr="00047DA9">
        <w:rPr>
          <w:rFonts w:eastAsiaTheme="minorEastAsia" w:cs="Times New Roman"/>
          <w:i/>
          <w:iCs/>
          <w:szCs w:val="24"/>
          <w:lang w:val="en-GB"/>
        </w:rPr>
        <w:t xml:space="preserve">This section is relevant to the graphic user interface (GUI), for which RangeShifter 3.0 is not available yet. For the batch version, please refer to the previous section. </w:t>
      </w:r>
    </w:p>
    <w:p w14:paraId="3552F3EF" w14:textId="027FF2FA"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r w:rsidR="00D00707" w:rsidRPr="00047DA9">
        <w:rPr>
          <w:rFonts w:eastAsiaTheme="minorEastAsia" w:cs="Times New Roman"/>
          <w:szCs w:val="24"/>
          <w:lang w:val="en-GB"/>
        </w:rPr>
        <w:t>option and</w:t>
      </w:r>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194" w:name="_Flexible_genetic_architecture"/>
      <w:bookmarkStart w:id="195" w:name="_Toc180771651"/>
      <w:bookmarkEnd w:id="194"/>
      <w:r w:rsidRPr="00047DA9">
        <w:rPr>
          <w:rFonts w:eastAsiaTheme="minorEastAsia"/>
        </w:rPr>
        <w:t>Flexible genetic architecture</w:t>
      </w:r>
      <w:bookmarkEnd w:id="195"/>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Traits are specified in the order they are defined in the model (emigration / movement / settlement), and each trait is mapped to one or more loci. Any loci which do not contribute to at least one trait are treated as neutral loci (</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w:t>
      </w:r>
      <w:r w:rsidRPr="00047DA9">
        <w:rPr>
          <w:rFonts w:eastAsiaTheme="minorEastAsia" w:cs="Times New Roman"/>
          <w:szCs w:val="24"/>
          <w:lang w:val="en-GB"/>
        </w:rPr>
        <w:lastRenderedPageBreak/>
        <w:t xml:space="preserve">allele scale will be on the phenotypic scale. For example,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196" w:name="_Genome_initialisation"/>
      <w:bookmarkStart w:id="197" w:name="_Toc180771652"/>
      <w:bookmarkEnd w:id="196"/>
      <w:r w:rsidRPr="00047DA9">
        <w:rPr>
          <w:rFonts w:eastAsiaTheme="minorEastAsia"/>
        </w:rPr>
        <w:t>Genome initialisation</w:t>
      </w:r>
      <w:bookmarkEnd w:id="197"/>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w:t>
      </w:r>
      <w:r w:rsidRPr="00047DA9">
        <w:rPr>
          <w:rFonts w:eastAsiaTheme="minorEastAsia" w:cs="Times New Roman"/>
          <w:szCs w:val="24"/>
          <w:lang w:val="en-GB"/>
        </w:rPr>
        <w:lastRenderedPageBreak/>
        <w:t xml:space="preserve">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198" w:name="_Pleiotropy,_neutral_loci"/>
      <w:bookmarkStart w:id="199" w:name="_Toc180771653"/>
      <w:bookmarkEnd w:id="198"/>
      <w:r w:rsidRPr="00047DA9">
        <w:rPr>
          <w:rFonts w:eastAsiaTheme="minorEastAsia"/>
        </w:rPr>
        <w:t>Pleiotropy, neutral loci and mutation</w:t>
      </w:r>
      <w:bookmarkEnd w:id="199"/>
    </w:p>
    <w:p w14:paraId="188C994C" w14:textId="7A317174"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It is possible that a particular locus can be specified more than once for a particular trait; 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It is not possible to specify inverse correlation between two traits in this way.</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200" w:name="_Using_RangeShifter"/>
      <w:bookmarkStart w:id="201" w:name="_Toc180771654"/>
      <w:bookmarkEnd w:id="200"/>
      <w:r w:rsidRPr="00047DA9">
        <w:lastRenderedPageBreak/>
        <w:t>Using RangeShifter</w:t>
      </w:r>
      <w:bookmarkEnd w:id="201"/>
    </w:p>
    <w:p w14:paraId="5BE31510" w14:textId="77777777" w:rsidR="0067520E" w:rsidRPr="00047DA9" w:rsidRDefault="0067520E" w:rsidP="00C57BF9">
      <w:pPr>
        <w:rPr>
          <w:szCs w:val="24"/>
        </w:rPr>
      </w:pPr>
      <w:r w:rsidRPr="00047DA9">
        <w:rPr>
          <w:szCs w:val="24"/>
        </w:rPr>
        <w:t xml:space="preserve">RangeShifter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 but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In this chapter, we will describe how to use RangeShifter.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RangeShifter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floating point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202" w:name="_Toc180771655"/>
      <w:r w:rsidRPr="00047DA9">
        <w:t>Inputs</w:t>
      </w:r>
      <w:bookmarkEnd w:id="202"/>
    </w:p>
    <w:p w14:paraId="0882A4E4" w14:textId="77777777" w:rsidR="0067520E" w:rsidRPr="00047DA9" w:rsidRDefault="0067520E" w:rsidP="009E434A">
      <w:pPr>
        <w:pStyle w:val="Heading3"/>
        <w:numPr>
          <w:ilvl w:val="2"/>
          <w:numId w:val="14"/>
        </w:numPr>
      </w:pPr>
      <w:bookmarkStart w:id="203" w:name="_Landscape_1"/>
      <w:bookmarkStart w:id="204" w:name="_Toc180771656"/>
      <w:bookmarkEnd w:id="203"/>
      <w:r w:rsidRPr="00047DA9">
        <w:t>Landscape</w:t>
      </w:r>
      <w:bookmarkEnd w:id="204"/>
    </w:p>
    <w:p w14:paraId="16FC6711" w14:textId="77777777" w:rsidR="0067520E" w:rsidRPr="00047DA9" w:rsidRDefault="0067520E" w:rsidP="00B35389">
      <w:pPr>
        <w:pStyle w:val="Keepnext"/>
      </w:pPr>
      <w:r w:rsidRPr="00047DA9">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ncols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nrows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xllcorner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yllcorner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cellsize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r w:rsidRPr="00047DA9">
              <w:rPr>
                <w:rFonts w:ascii="Courier New" w:hAnsi="Courier New" w:cs="Courier New"/>
              </w:rPr>
              <w:t xml:space="preserve">NODATA_value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The rest of the file is a grid containing a value for each cell, one line per row. RangeShifter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205"/>
      <w:commentRangeStart w:id="206"/>
      <w:r w:rsidRPr="00047DA9">
        <w:t>In the batch mode, the codes are required to be sequential integers starting from 1.</w:t>
      </w:r>
      <w:commentRangeEnd w:id="205"/>
      <w:r w:rsidR="00C44765" w:rsidRPr="00047DA9">
        <w:rPr>
          <w:rStyle w:val="CommentReference"/>
          <w:rFonts w:eastAsiaTheme="minorHAnsi" w:cstheme="minorBidi"/>
        </w:rPr>
        <w:commentReference w:id="205"/>
      </w:r>
      <w:commentRangeEnd w:id="206"/>
      <w:r w:rsidR="00240365" w:rsidRPr="00047DA9">
        <w:rPr>
          <w:rStyle w:val="CommentReference"/>
          <w:rFonts w:eastAsiaTheme="minorHAnsi" w:cstheme="minorBidi"/>
        </w:rPr>
        <w:commentReference w:id="206"/>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RangeShifter requires a raster file for each habitat type. A given habitat file stores the percentage cover of that habitat for each cell (Figure 3.1). Percentage is represented with continuous numbers. </w:t>
      </w:r>
      <w:r w:rsidRPr="00047DA9">
        <w:rPr>
          <w:b/>
        </w:rPr>
        <w:t>Note that RangeShifter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207" w:name="_Species_distribution"/>
      <w:bookmarkStart w:id="208" w:name="_Toc180771657"/>
      <w:bookmarkEnd w:id="207"/>
      <w:r w:rsidRPr="00047DA9">
        <w:t>Species distribution</w:t>
      </w:r>
      <w:bookmarkEnd w:id="208"/>
    </w:p>
    <w:p w14:paraId="2751F56D" w14:textId="77777777" w:rsidR="0067520E" w:rsidRPr="00047DA9" w:rsidRDefault="0067520E" w:rsidP="00C57BF9">
      <w:pPr>
        <w:rPr>
          <w:szCs w:val="24"/>
        </w:rPr>
      </w:pPr>
      <w:r w:rsidRPr="00047DA9">
        <w:rPr>
          <w:szCs w:val="24"/>
        </w:rPr>
        <w:t>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209" w:name="_The_graphical_user"/>
      <w:bookmarkStart w:id="210" w:name="_Toc180771658"/>
      <w:bookmarkEnd w:id="209"/>
      <w:r w:rsidRPr="00047DA9">
        <w:lastRenderedPageBreak/>
        <w:t>The graphical user interface</w:t>
      </w:r>
      <w:bookmarkEnd w:id="210"/>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RangeShifter graphical user interface.</w:t>
      </w:r>
    </w:p>
    <w:p w14:paraId="2D5CF9BB" w14:textId="77777777" w:rsidR="0067520E" w:rsidRPr="00047DA9" w:rsidRDefault="0067520E" w:rsidP="009E434A">
      <w:pPr>
        <w:pStyle w:val="Heading3"/>
        <w:numPr>
          <w:ilvl w:val="2"/>
          <w:numId w:val="14"/>
        </w:numPr>
      </w:pPr>
      <w:bookmarkStart w:id="211" w:name="_Toc180771659"/>
      <w:r w:rsidRPr="00047DA9">
        <w:t>Main menu</w:t>
      </w:r>
      <w:bookmarkEnd w:id="211"/>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047DA9" w:rsidRDefault="0067520E" w:rsidP="009E434A">
      <w:pPr>
        <w:pStyle w:val="Heading3"/>
        <w:numPr>
          <w:ilvl w:val="2"/>
          <w:numId w:val="14"/>
        </w:numPr>
      </w:pPr>
      <w:bookmarkStart w:id="212" w:name="_Toc180771660"/>
      <w:r w:rsidRPr="00047DA9">
        <w:t>Getting started</w:t>
      </w:r>
      <w:bookmarkEnd w:id="212"/>
    </w:p>
    <w:p w14:paraId="3BEFC9DC" w14:textId="77777777" w:rsidR="0067520E" w:rsidRPr="00047DA9" w:rsidRDefault="0067520E" w:rsidP="00C57BF9">
      <w:pPr>
        <w:contextualSpacing/>
        <w:rPr>
          <w:szCs w:val="24"/>
        </w:rPr>
      </w:pPr>
      <w:r w:rsidRPr="00047DA9">
        <w:rPr>
          <w:szCs w:val="24"/>
        </w:rPr>
        <w:t xml:space="preserve">Open RangeShifter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r w:rsidRPr="00047DA9">
        <w:rPr>
          <w:b/>
          <w:szCs w:val="24"/>
        </w:rPr>
        <w:t xml:space="preserve">Output_Maps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213" w:name="_Setting_the_landscape"/>
      <w:bookmarkStart w:id="214" w:name="_Toc180771661"/>
      <w:bookmarkEnd w:id="213"/>
      <w:r w:rsidRPr="00047DA9">
        <w:lastRenderedPageBreak/>
        <w:t>Setting the landscape</w:t>
      </w:r>
      <w:bookmarkEnd w:id="214"/>
    </w:p>
    <w:p w14:paraId="6EADAAF8" w14:textId="77777777" w:rsidR="0067520E" w:rsidRPr="00047DA9" w:rsidRDefault="0067520E" w:rsidP="00B35389">
      <w:pPr>
        <w:pStyle w:val="Keepnext"/>
      </w:pPr>
      <w:r w:rsidRPr="00047DA9">
        <w:t xml:space="preserve">From the drop down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RangeShifter requires the maps to be text files with the standard six headers (see </w:t>
      </w:r>
      <w:hyperlink w:anchor="_Landscape_1" w:history="1">
        <w:r w:rsidRPr="00047DA9">
          <w:rPr>
            <w:rStyle w:val="Hyperlink"/>
            <w:szCs w:val="24"/>
          </w:rPr>
          <w:t>section 3.1.1</w:t>
        </w:r>
      </w:hyperlink>
      <w:r w:rsidRPr="00047DA9">
        <w:rPr>
          <w:szCs w:val="24"/>
        </w:rPr>
        <w:t>). The maps can either be real landscapes or artificial landscapes that have been previously generated with any landscape generator (including the one available in RangeShifter).</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has to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has to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r w:rsidRPr="00047DA9">
        <w:rPr>
          <w:i/>
        </w:rPr>
        <w:t>Neovison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215" w:name="_Import_raster:_Landscape"/>
      <w:bookmarkStart w:id="216" w:name="_Import_raster:_Model"/>
      <w:bookmarkEnd w:id="215"/>
      <w:bookmarkEnd w:id="216"/>
      <w:r w:rsidRPr="00047DA9">
        <w:t>Import raster: model type</w:t>
      </w:r>
    </w:p>
    <w:p w14:paraId="4EBD45B9" w14:textId="77777777" w:rsidR="0067520E" w:rsidRPr="00047DA9" w:rsidRDefault="0067520E" w:rsidP="00C57BF9">
      <w:pPr>
        <w:rPr>
          <w:szCs w:val="24"/>
        </w:rPr>
      </w:pPr>
      <w:r w:rsidRPr="00047DA9">
        <w:rPr>
          <w:szCs w:val="24"/>
        </w:rPr>
        <w:t xml:space="preserve">RangeShifter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RangeShifter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217" w:name="_Dynamic_landscapes"/>
      <w:bookmarkEnd w:id="217"/>
      <w:r w:rsidRPr="00047DA9">
        <w:t>Dynamic landscapes</w:t>
      </w:r>
    </w:p>
    <w:p w14:paraId="6D99CFEA" w14:textId="77777777" w:rsidR="00BA4B4D" w:rsidRPr="00047DA9" w:rsidRDefault="009E2399" w:rsidP="00BA4B4D">
      <w:pPr>
        <w:rPr>
          <w:szCs w:val="24"/>
        </w:rPr>
      </w:pPr>
      <w:r w:rsidRPr="00047DA9">
        <w:rPr>
          <w:szCs w:val="24"/>
        </w:rPr>
        <w:t>Once a habitat codes or habitat quality landscape has been loaded, an option is provided to specify a dynamic landscape, i.e. one that changes during the course of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active, and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Note that RangeShifter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RangeShifter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RangeShifter in batch mode. For example, if you create series 123 of 20 random discrete landscapes of 100 rows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218" w:name="_Importing_a_species"/>
      <w:bookmarkEnd w:id="218"/>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Thus they differ from artificial landscapes generated within RangeShifter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219" w:name="_Toc180771662"/>
      <w:r w:rsidRPr="00047DA9">
        <w:lastRenderedPageBreak/>
        <w:t>Importing a species distribution map</w:t>
      </w:r>
      <w:bookmarkEnd w:id="219"/>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220" w:name="_Environmental_gradient_1"/>
      <w:bookmarkStart w:id="221" w:name="_Toc180771663"/>
      <w:bookmarkEnd w:id="220"/>
      <w:r w:rsidRPr="00047DA9">
        <w:t>Environmental gradient</w:t>
      </w:r>
      <w:bookmarkEnd w:id="221"/>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If different stages have different fecundities, the same gradient will be applied to the respective fecundity values, assuming that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222" w:name="_Setting_the_species"/>
      <w:bookmarkStart w:id="223" w:name="_Toc180771664"/>
      <w:bookmarkEnd w:id="222"/>
      <w:r w:rsidRPr="00047DA9">
        <w:t>Setting the species parameters: population dynamics</w:t>
      </w:r>
      <w:bookmarkEnd w:id="223"/>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Number of reproductive seasons / year</w:t>
      </w:r>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r w:rsidRPr="00047DA9">
        <w:rPr>
          <w:i/>
        </w:rPr>
        <w:t>Rmax</w:t>
      </w:r>
      <w:r w:rsidRPr="00047DA9">
        <w:t xml:space="preserve"> and the competition coefficient </w:t>
      </w:r>
      <w:r w:rsidRPr="00047DA9">
        <w:rPr>
          <w:i/>
        </w:rPr>
        <w:t>b</w:t>
      </w:r>
      <w:r w:rsidRPr="00047DA9">
        <w:rPr>
          <w:i/>
          <w:vertAlign w:val="subscript"/>
        </w:rPr>
        <w:t>c</w:t>
      </w:r>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r w:rsidRPr="00047DA9">
        <w:rPr>
          <w:i/>
        </w:rPr>
        <w:t>Rmax</w:t>
      </w:r>
      <w:r w:rsidRPr="00047DA9">
        <w:t xml:space="preserve">, </w:t>
      </w:r>
      <w:r w:rsidRPr="00047DA9">
        <w:rPr>
          <w:i/>
        </w:rPr>
        <w:t>b</w:t>
      </w:r>
      <w:r w:rsidRPr="00047DA9">
        <w:rPr>
          <w:i/>
          <w:vertAlign w:val="subscript"/>
        </w:rPr>
        <w:t>c</w:t>
      </w:r>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r w:rsidRPr="00047DA9">
        <w:rPr>
          <w:i/>
        </w:rPr>
        <w:t>Rmax</w:t>
      </w:r>
      <w:r w:rsidRPr="00047DA9">
        <w:t xml:space="preserve">, </w:t>
      </w:r>
      <w:r w:rsidRPr="00047DA9">
        <w:rPr>
          <w:i/>
        </w:rPr>
        <w:t>b</w:t>
      </w:r>
      <w:r w:rsidRPr="00047DA9">
        <w:rPr>
          <w:i/>
          <w:vertAlign w:val="subscript"/>
        </w:rPr>
        <w:t>c</w:t>
      </w:r>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r w:rsidRPr="00047DA9">
        <w:rPr>
          <w:i/>
        </w:rPr>
        <w:t>seasons / year</w:t>
      </w:r>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RangeShifter,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right hand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r w:rsidRPr="00047DA9">
        <w:rPr>
          <w:i/>
          <w:szCs w:val="24"/>
        </w:rPr>
        <w:t>C</w:t>
      </w:r>
      <w:r w:rsidRPr="00047DA9">
        <w:rPr>
          <w:i/>
          <w:szCs w:val="24"/>
          <w:vertAlign w:val="subscript"/>
        </w:rPr>
        <w:t>γ</w:t>
      </w:r>
      <w:r w:rsidRPr="00047DA9">
        <w:rPr>
          <w:szCs w:val="24"/>
        </w:rPr>
        <w:t xml:space="preserve"> and </w:t>
      </w:r>
      <w:r w:rsidRPr="00047DA9">
        <w:rPr>
          <w:i/>
          <w:szCs w:val="24"/>
        </w:rPr>
        <w:t>C</w:t>
      </w:r>
      <w:r w:rsidRPr="00047DA9">
        <w:rPr>
          <w:i/>
          <w:szCs w:val="24"/>
          <w:vertAlign w:val="subscript"/>
        </w:rPr>
        <w:t>σ</w:t>
      </w:r>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have to be filled in with the stages’ weights </w:t>
      </w:r>
      <w:r w:rsidRPr="00047DA9">
        <w:rPr>
          <w:i/>
          <w:szCs w:val="24"/>
        </w:rPr>
        <w:t>ω</w:t>
      </w:r>
      <w:r w:rsidRPr="00047DA9">
        <w:rPr>
          <w:i/>
          <w:szCs w:val="24"/>
          <w:vertAlign w:val="subscript"/>
        </w:rPr>
        <w:t>ij</w:t>
      </w:r>
      <w:r w:rsidRPr="00047DA9">
        <w:rPr>
          <w:szCs w:val="24"/>
        </w:rPr>
        <w:t xml:space="preserve">, i.e. the effect of density of stage </w:t>
      </w:r>
      <w:r w:rsidRPr="00047DA9">
        <w:rPr>
          <w:i/>
          <w:szCs w:val="24"/>
        </w:rPr>
        <w:t>j</w:t>
      </w:r>
      <w:r w:rsidRPr="00047DA9">
        <w:rPr>
          <w:szCs w:val="24"/>
        </w:rPr>
        <w:t xml:space="preserve"> on the demographic parameters of stage </w:t>
      </w:r>
      <w:r w:rsidRPr="00047DA9">
        <w:rPr>
          <w:i/>
          <w:szCs w:val="24"/>
        </w:rPr>
        <w:t>i</w:t>
      </w:r>
      <w:r w:rsidRPr="00047DA9">
        <w:rPr>
          <w:szCs w:val="24"/>
        </w:rPr>
        <w:t xml:space="preserve">. A value of zero means that stage </w:t>
      </w:r>
      <w:r w:rsidRPr="00047DA9">
        <w:rPr>
          <w:i/>
          <w:szCs w:val="24"/>
        </w:rPr>
        <w:t>i</w:t>
      </w:r>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r w:rsidRPr="00047DA9">
        <w:rPr>
          <w:i/>
        </w:rPr>
        <w:t>ω</w:t>
      </w:r>
      <w:r w:rsidRPr="00047DA9">
        <w:rPr>
          <w:i/>
          <w:vertAlign w:val="subscript"/>
        </w:rPr>
        <w:t>ij</w:t>
      </w:r>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r w:rsidRPr="00047DA9">
        <w:rPr>
          <w:i/>
          <w:szCs w:val="24"/>
        </w:rPr>
        <w:t>b</w:t>
      </w:r>
      <w:r w:rsidRPr="00047DA9">
        <w:rPr>
          <w:i/>
          <w:szCs w:val="24"/>
          <w:vertAlign w:val="subscript"/>
        </w:rPr>
        <w:t>c</w:t>
      </w:r>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 100/ha. A cell with 30% cover of habitat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These parameters related to demographic density-dependence can have a major influence on the outcomes of a model. Thus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047DA9">
        <w:rPr>
          <w:i/>
          <w:szCs w:val="24"/>
        </w:rPr>
        <w:t>K</w:t>
      </w:r>
      <w:r w:rsidRPr="00047DA9">
        <w:rPr>
          <w:szCs w:val="24"/>
        </w:rPr>
        <w:t>). However, in many case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particular values selected is ascertained.</w:t>
      </w:r>
    </w:p>
    <w:p w14:paraId="52A2D999" w14:textId="77777777" w:rsidR="0067520E" w:rsidRPr="00047DA9" w:rsidRDefault="0067520E" w:rsidP="009E434A">
      <w:pPr>
        <w:pStyle w:val="Heading3"/>
        <w:numPr>
          <w:ilvl w:val="2"/>
          <w:numId w:val="14"/>
        </w:numPr>
      </w:pPr>
      <w:bookmarkStart w:id="224" w:name="_Setting_the_species_1"/>
      <w:bookmarkStart w:id="225" w:name="_Toc180771665"/>
      <w:bookmarkEnd w:id="224"/>
      <w:r w:rsidRPr="00047DA9">
        <w:t>Setting the species parameters: dispersal</w:t>
      </w:r>
      <w:bookmarkEnd w:id="225"/>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will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emigrate and different stages respond differently to density. (b) Example of sex-specific density-independent emigration where the emigration probability </w:t>
      </w:r>
      <w:r w:rsidRPr="00047DA9">
        <w:rPr>
          <w:i/>
        </w:rPr>
        <w:t>d</w:t>
      </w:r>
      <w:r w:rsidRPr="00047DA9">
        <w:t xml:space="preserve"> varies between individuals. Each individual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r w:rsidRPr="00047DA9">
        <w:rPr>
          <w:i/>
        </w:rPr>
        <w:t>mean</w:t>
      </w:r>
      <w:r w:rsidRPr="00047DA9">
        <w:t>,</w:t>
      </w:r>
      <w:r w:rsidRPr="00047DA9">
        <w:rPr>
          <w:i/>
        </w:rPr>
        <w:t>s.d.</w:t>
      </w:r>
      <w:r w:rsidRPr="00047DA9">
        <w:t xml:space="preserve">). Also set the </w:t>
      </w:r>
      <w:r w:rsidRPr="00047DA9">
        <w:rPr>
          <w:i/>
        </w:rPr>
        <w:t>scaling factor</w:t>
      </w:r>
      <w:r w:rsidRPr="00047DA9">
        <w:t xml:space="preserve">, which specifies the effect that one unit of change on the allelic scale will have on the phenotypic scale for the trait when a mutation occurs (Figure 3.16b, and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s.d.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The initial individual traits will sampled independently as above.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RangeShifter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226" w:author="Palmer, Steve" w:date="2020-11-01T09:57:00Z">
        <w:r w:rsidRPr="00047DA9" w:rsidDel="00F62F9C">
          <w:rPr>
            <w:szCs w:val="24"/>
          </w:rPr>
          <w:delText xml:space="preserve">transience </w:delText>
        </w:r>
      </w:del>
      <w:ins w:id="227"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kernel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Negative exponential</w:t>
      </w:r>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Double negative exponential</w:t>
      </w:r>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RangeShifter: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228" w:name="_Stochastic_Movement_Simulator,_1"/>
      <w:bookmarkEnd w:id="228"/>
      <w:r w:rsidRPr="00047DA9">
        <w:t>Stochastic Movement Simulator, SMS</w:t>
      </w:r>
    </w:p>
    <w:p w14:paraId="6AF17881" w14:textId="3E99507D" w:rsidR="0067520E" w:rsidRPr="00047DA9" w:rsidRDefault="0067520E" w:rsidP="00C57BF9">
      <w:pPr>
        <w:contextualSpacing/>
        <w:rPr>
          <w:szCs w:val="24"/>
        </w:rPr>
      </w:pPr>
      <w:r w:rsidRPr="00047DA9">
        <w:rPr>
          <w:szCs w:val="24"/>
        </w:rPr>
        <w:t>Two panels allow setting the parameters for SMS (Figure 3.19). This version of RangeShifter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in which case each individual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RangeShifter v2.0 is the </w:t>
      </w:r>
      <w:r w:rsidRPr="00047DA9">
        <w:rPr>
          <w:i/>
          <w:szCs w:val="24"/>
        </w:rPr>
        <w:t>Straighten path after decision not to settle</w:t>
      </w:r>
      <w:r w:rsidRPr="00047DA9">
        <w:rPr>
          <w:szCs w:val="24"/>
        </w:rPr>
        <w:t xml:space="preserve"> check-box, which applies to both SMS and CRW (Figures 3.19 and 3.20). By default</w:t>
      </w:r>
      <w:r w:rsidR="00955037" w:rsidRPr="00047DA9">
        <w:rPr>
          <w:szCs w:val="24"/>
        </w:rPr>
        <w:t xml:space="preserve"> in the GUI</w:t>
      </w:r>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although care must be taken that individuals do not become trapped in patches surrounded by very high cost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parameter have to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the rows represent females (f) and males (m) in the two stages. The first two columns specify the mate finding and maximum number of steps per year for each stage/sex. The remaining columns are for setting the numerator, inflection point and slope in case of density-dependent settlement, and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229" w:name="_Setting_the_genetics"/>
      <w:bookmarkStart w:id="230" w:name="_Toc180771666"/>
      <w:bookmarkEnd w:id="229"/>
      <w:r w:rsidRPr="00047DA9">
        <w:t>Setting the genetics parameters</w:t>
      </w:r>
      <w:bookmarkEnd w:id="230"/>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s.d.</w:t>
      </w:r>
      <w:r w:rsidRPr="00047DA9">
        <w:rPr>
          <w:szCs w:val="24"/>
        </w:rPr>
        <w:t xml:space="preserve"> and the </w:t>
      </w:r>
      <w:r w:rsidRPr="00047DA9">
        <w:rPr>
          <w:i/>
          <w:szCs w:val="24"/>
        </w:rPr>
        <w:t>Mutation s.d.</w:t>
      </w:r>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r w:rsidRPr="00047DA9">
        <w:rPr>
          <w:i/>
          <w:szCs w:val="24"/>
        </w:rPr>
        <w:t>NChromosomes</w:t>
      </w:r>
      <w:r w:rsidRPr="00047DA9">
        <w:rPr>
          <w:szCs w:val="24"/>
        </w:rPr>
        <w:t xml:space="preserve"> followed by a single integer giving the number of chromosomes in the genome, which does not have to match the number of traits;</w:t>
      </w:r>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r w:rsidRPr="00047DA9">
        <w:rPr>
          <w:i/>
          <w:szCs w:val="24"/>
        </w:rPr>
        <w:t>NLoci</w:t>
      </w:r>
      <w:r w:rsidRPr="00047DA9">
        <w:rPr>
          <w:szCs w:val="24"/>
        </w:rPr>
        <w:t xml:space="preserve"> followed by a list of integers equal to the number of chromosomes, which specify the number of loci on each chromosome;</w:t>
      </w:r>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r w:rsidRPr="00047DA9">
        <w:rPr>
          <w:i/>
          <w:szCs w:val="24"/>
        </w:rPr>
        <w:t>NLoci</w:t>
      </w:r>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231" w:name="_Setting_the_simulation"/>
      <w:bookmarkStart w:id="232" w:name="_Toc180771667"/>
      <w:bookmarkEnd w:id="231"/>
      <w:r w:rsidRPr="00047DA9">
        <w:lastRenderedPageBreak/>
        <w:t>Setting the simulation parameters</w:t>
      </w:r>
      <w:bookmarkEnd w:id="232"/>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regarding: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047DA9" w:rsidRDefault="0067520E" w:rsidP="00C57BF9">
      <w:pPr>
        <w:pStyle w:val="Heading4"/>
      </w:pPr>
      <w:bookmarkStart w:id="233" w:name="_Initialisation_rules"/>
      <w:bookmarkEnd w:id="233"/>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234" w:author="Palmer, Steve" w:date="2020-11-01T10:02:00Z">
        <w:r w:rsidR="0067520E" w:rsidRPr="00047DA9" w:rsidDel="00F62F9C">
          <w:delText xml:space="preserve">three </w:delText>
        </w:r>
      </w:del>
      <w:ins w:id="235"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individuals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The cell/patch will be saturated at its carrying capacity.</w:t>
      </w:r>
    </w:p>
    <w:p w14:paraId="7DEF7460" w14:textId="77777777" w:rsidR="0067520E" w:rsidRPr="00047DA9" w:rsidRDefault="0067520E" w:rsidP="008D38CB">
      <w:pPr>
        <w:pStyle w:val="Numbered"/>
      </w:pPr>
      <w:r w:rsidRPr="00047DA9">
        <w:rPr>
          <w:i/>
        </w:rPr>
        <w:t>At half K</w:t>
      </w:r>
      <w:r w:rsidRPr="00047DA9">
        <w:t>. The cell/patch will be saturated at half its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at its carrying capacity; 40% of the individuals will be at stage 1 age 1, 30% at stage 1 and minimum age for stage 1 and 30% at stage 2 and minimum age for stage 2. Note that these proportions must sum up to 1. Alternative initial age distributions comprise (i)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236" w:name="_Free_initialization"/>
      <w:bookmarkEnd w:id="236"/>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r w:rsidRPr="00047DA9">
        <w:rPr>
          <w:i/>
        </w:rPr>
        <w:t>Restrict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a number of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reached, or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have to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237" w:name="_From_species’_distribution"/>
      <w:bookmarkEnd w:id="237"/>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In the case of patch based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238" w:name="_From_Initialization_File"/>
      <w:bookmarkStart w:id="239" w:name="_From_initial_individuals"/>
      <w:bookmarkEnd w:id="238"/>
      <w:bookmarkEnd w:id="239"/>
      <w:r w:rsidRPr="00047DA9">
        <w:lastRenderedPageBreak/>
        <w:t>From initial individuals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r w:rsidRPr="00047DA9">
        <w:rPr>
          <w:i/>
          <w:szCs w:val="24"/>
        </w:rPr>
        <w:t>SeedType</w:t>
      </w:r>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r w:rsidRPr="00047DA9">
        <w:rPr>
          <w:i/>
          <w:szCs w:val="24"/>
        </w:rPr>
        <w:t>FreeType</w:t>
      </w:r>
      <w:r w:rsidRPr="00047DA9">
        <w:rPr>
          <w:szCs w:val="24"/>
        </w:rPr>
        <w:t xml:space="preserve">: type of free initialisation for </w:t>
      </w:r>
      <w:r w:rsidRPr="00047DA9">
        <w:rPr>
          <w:i/>
          <w:szCs w:val="24"/>
        </w:rPr>
        <w:t>SeedType</w:t>
      </w:r>
      <w:r w:rsidRPr="00047DA9">
        <w:rPr>
          <w:szCs w:val="24"/>
        </w:rPr>
        <w:t xml:space="preserve"> = 0 (0 = random; 1 = all suitable cells/patches; 2 = manually selected cells/patches; -9 if </w:t>
      </w:r>
      <w:r w:rsidRPr="00047DA9">
        <w:rPr>
          <w:i/>
          <w:szCs w:val="24"/>
        </w:rPr>
        <w:t>SeedType</w:t>
      </w:r>
      <w:r w:rsidRPr="00047DA9">
        <w:rPr>
          <w:szCs w:val="24"/>
        </w:rPr>
        <w:t> = 1)</w:t>
      </w:r>
    </w:p>
    <w:p w14:paraId="560224CD" w14:textId="77777777" w:rsidR="0067520E" w:rsidRPr="00047DA9" w:rsidRDefault="0067520E" w:rsidP="008D38CB">
      <w:pPr>
        <w:spacing w:after="120"/>
        <w:ind w:left="720"/>
        <w:rPr>
          <w:szCs w:val="24"/>
        </w:rPr>
      </w:pPr>
      <w:r w:rsidRPr="00047DA9">
        <w:rPr>
          <w:i/>
          <w:szCs w:val="24"/>
        </w:rPr>
        <w:t>SpType</w:t>
      </w:r>
      <w:r w:rsidRPr="00047DA9">
        <w:rPr>
          <w:szCs w:val="24"/>
        </w:rPr>
        <w:t xml:space="preserve">: initialisation type when </w:t>
      </w:r>
      <w:r w:rsidRPr="00047DA9">
        <w:rPr>
          <w:i/>
          <w:szCs w:val="24"/>
        </w:rPr>
        <w:t>SeedType</w:t>
      </w:r>
      <w:r w:rsidRPr="00047DA9">
        <w:rPr>
          <w:szCs w:val="24"/>
        </w:rPr>
        <w:t xml:space="preserve"> = 1 (0 = all (patches within all) species' presence cells; 1 = some randomly chosen species' presence cells (or all patches within them); 2 = all cells/patches within selected species' distribution cells; -9 if </w:t>
      </w:r>
      <w:r w:rsidRPr="00047DA9">
        <w:rPr>
          <w:i/>
          <w:szCs w:val="24"/>
        </w:rPr>
        <w:t>SeedType</w:t>
      </w:r>
      <w:r w:rsidRPr="00047DA9">
        <w:rPr>
          <w:szCs w:val="24"/>
        </w:rPr>
        <w:t> = 0)</w:t>
      </w:r>
    </w:p>
    <w:p w14:paraId="2B4AA723" w14:textId="77777777" w:rsidR="0067520E" w:rsidRPr="00047DA9" w:rsidRDefault="0067520E" w:rsidP="008D38CB">
      <w:pPr>
        <w:spacing w:after="120"/>
        <w:ind w:left="720"/>
        <w:rPr>
          <w:szCs w:val="24"/>
        </w:rPr>
      </w:pPr>
      <w:r w:rsidRPr="00047DA9">
        <w:rPr>
          <w:i/>
          <w:szCs w:val="24"/>
        </w:rPr>
        <w:t>InitDens</w:t>
      </w:r>
      <w:r w:rsidRPr="00047DA9">
        <w:rPr>
          <w:szCs w:val="24"/>
        </w:rPr>
        <w:t>: how to initialise each cell/patch. 0 = at its carrying capacity; 1 =  at half its carrying capacity; 2 = at a set number of individuals or density</w:t>
      </w:r>
    </w:p>
    <w:p w14:paraId="69FABB4F" w14:textId="77777777" w:rsidR="0067520E" w:rsidRPr="00047DA9" w:rsidRDefault="0067520E" w:rsidP="008D38CB">
      <w:pPr>
        <w:spacing w:after="120"/>
        <w:ind w:left="720"/>
        <w:rPr>
          <w:szCs w:val="24"/>
        </w:rPr>
      </w:pPr>
      <w:r w:rsidRPr="00047DA9">
        <w:rPr>
          <w:i/>
          <w:szCs w:val="24"/>
        </w:rPr>
        <w:t>IndXCell / Ind_per_ha</w:t>
      </w:r>
      <w:r w:rsidRPr="00047DA9">
        <w:rPr>
          <w:szCs w:val="24"/>
        </w:rPr>
        <w:t xml:space="preserve">: number of individuals / density to seed in each cell/patch in case of </w:t>
      </w:r>
      <w:r w:rsidRPr="00047DA9">
        <w:rPr>
          <w:i/>
          <w:szCs w:val="24"/>
        </w:rPr>
        <w:t>InitDens </w:t>
      </w:r>
      <w:r w:rsidRPr="00047DA9">
        <w:rPr>
          <w:szCs w:val="24"/>
        </w:rPr>
        <w:t xml:space="preserve">= 2; otherwise -9 </w:t>
      </w:r>
    </w:p>
    <w:p w14:paraId="52F0BE7C" w14:textId="77777777" w:rsidR="0067520E" w:rsidRPr="00047DA9" w:rsidRDefault="0067520E" w:rsidP="008D38CB">
      <w:pPr>
        <w:spacing w:after="120"/>
        <w:ind w:left="720"/>
        <w:rPr>
          <w:szCs w:val="24"/>
        </w:rPr>
      </w:pPr>
      <w:r w:rsidRPr="00047DA9">
        <w:rPr>
          <w:i/>
          <w:szCs w:val="24"/>
        </w:rPr>
        <w:lastRenderedPageBreak/>
        <w:t>IndXStage</w:t>
      </w:r>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r w:rsidRPr="00047DA9">
        <w:rPr>
          <w:i/>
          <w:szCs w:val="24"/>
        </w:rPr>
        <w:t>InitAge</w:t>
      </w:r>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r w:rsidRPr="00047DA9">
        <w:rPr>
          <w:i/>
          <w:szCs w:val="24"/>
        </w:rPr>
        <w:t>minX</w:t>
      </w:r>
      <w:r w:rsidRPr="00047DA9">
        <w:rPr>
          <w:szCs w:val="24"/>
        </w:rPr>
        <w:t xml:space="preserve">, </w:t>
      </w:r>
      <w:r w:rsidRPr="00047DA9">
        <w:rPr>
          <w:i/>
          <w:szCs w:val="24"/>
        </w:rPr>
        <w:t>maxX</w:t>
      </w:r>
      <w:r w:rsidRPr="00047DA9">
        <w:rPr>
          <w:szCs w:val="24"/>
        </w:rPr>
        <w:t xml:space="preserve">, </w:t>
      </w:r>
      <w:r w:rsidRPr="00047DA9">
        <w:rPr>
          <w:i/>
          <w:szCs w:val="24"/>
        </w:rPr>
        <w:t>minY</w:t>
      </w:r>
      <w:r w:rsidR="008D38CB" w:rsidRPr="00047DA9">
        <w:rPr>
          <w:szCs w:val="24"/>
        </w:rPr>
        <w:t>,</w:t>
      </w:r>
      <w:r w:rsidRPr="00047DA9">
        <w:rPr>
          <w:szCs w:val="24"/>
        </w:rPr>
        <w:t xml:space="preserve"> </w:t>
      </w:r>
      <w:r w:rsidRPr="00047DA9">
        <w:rPr>
          <w:i/>
          <w:szCs w:val="24"/>
        </w:rPr>
        <w:t>maxY</w:t>
      </w:r>
      <w:r w:rsidRPr="00047DA9">
        <w:rPr>
          <w:szCs w:val="24"/>
        </w:rPr>
        <w:t>: minimum and maximum coordinates of the area to initialise in the case of free initialisation (</w:t>
      </w:r>
      <w:r w:rsidRPr="00047DA9">
        <w:rPr>
          <w:i/>
          <w:szCs w:val="24"/>
        </w:rPr>
        <w:t>SeedType</w:t>
      </w:r>
      <w:r w:rsidRPr="00047DA9">
        <w:rPr>
          <w:szCs w:val="24"/>
        </w:rPr>
        <w:t xml:space="preserve"> = 0); if </w:t>
      </w:r>
      <w:r w:rsidRPr="00047DA9">
        <w:rPr>
          <w:i/>
          <w:szCs w:val="24"/>
        </w:rPr>
        <w:t>SeedType</w:t>
      </w:r>
      <w:r w:rsidRPr="00047DA9">
        <w:rPr>
          <w:szCs w:val="24"/>
        </w:rPr>
        <w:t> = 1, these are set to -9</w:t>
      </w:r>
    </w:p>
    <w:p w14:paraId="3A5F8D30" w14:textId="77777777" w:rsidR="0067520E" w:rsidRPr="00047DA9" w:rsidRDefault="0067520E" w:rsidP="008D38CB">
      <w:pPr>
        <w:spacing w:after="120"/>
        <w:ind w:left="720"/>
        <w:rPr>
          <w:szCs w:val="24"/>
        </w:rPr>
      </w:pPr>
      <w:r w:rsidRPr="00047DA9">
        <w:rPr>
          <w:i/>
          <w:szCs w:val="24"/>
        </w:rPr>
        <w:t>NCells</w:t>
      </w:r>
      <w:r w:rsidRPr="00047DA9">
        <w:rPr>
          <w:szCs w:val="24"/>
        </w:rPr>
        <w:t>: number of cells / patches to initialise in the case of free random initialisation (</w:t>
      </w:r>
      <w:r w:rsidRPr="00047DA9">
        <w:rPr>
          <w:i/>
          <w:szCs w:val="24"/>
        </w:rPr>
        <w:t>SeedType</w:t>
      </w:r>
      <w:r w:rsidRPr="00047DA9">
        <w:rPr>
          <w:szCs w:val="24"/>
        </w:rPr>
        <w:t xml:space="preserve"> = 0 and </w:t>
      </w:r>
      <w:r w:rsidRPr="00047DA9">
        <w:rPr>
          <w:i/>
          <w:szCs w:val="24"/>
        </w:rPr>
        <w:t>FreeType</w:t>
      </w:r>
      <w:r w:rsidRPr="00047DA9">
        <w:rPr>
          <w:szCs w:val="24"/>
        </w:rPr>
        <w:t> = 0); otherwise set to -9</w:t>
      </w:r>
    </w:p>
    <w:p w14:paraId="7EB8477F" w14:textId="77777777" w:rsidR="0067520E" w:rsidRPr="00047DA9" w:rsidRDefault="0067520E" w:rsidP="008D38CB">
      <w:pPr>
        <w:spacing w:after="120"/>
        <w:ind w:left="720"/>
        <w:rPr>
          <w:szCs w:val="24"/>
        </w:rPr>
      </w:pPr>
      <w:r w:rsidRPr="00047DA9">
        <w:rPr>
          <w:i/>
          <w:szCs w:val="24"/>
        </w:rPr>
        <w:t>FreezeYear</w:t>
      </w:r>
      <w:r w:rsidRPr="00047DA9">
        <w:rPr>
          <w:szCs w:val="24"/>
        </w:rPr>
        <w:t>: year at which the species range is allowed to expand beyond the initial range for free initialisation of random / all cells / patches (</w:t>
      </w:r>
      <w:r w:rsidRPr="00047DA9">
        <w:rPr>
          <w:i/>
          <w:szCs w:val="24"/>
        </w:rPr>
        <w:t>SeedType</w:t>
      </w:r>
      <w:r w:rsidRPr="00047DA9">
        <w:rPr>
          <w:szCs w:val="24"/>
        </w:rPr>
        <w:t xml:space="preserve"> = 0 and </w:t>
      </w:r>
      <w:r w:rsidRPr="00047DA9">
        <w:rPr>
          <w:i/>
          <w:szCs w:val="24"/>
        </w:rPr>
        <w:t>FreeType</w:t>
      </w:r>
      <w:r w:rsidRPr="00047DA9">
        <w:rPr>
          <w:szCs w:val="24"/>
        </w:rPr>
        <w:t> &lt; 2); otherwise set to -9</w:t>
      </w:r>
    </w:p>
    <w:p w14:paraId="7E9BC3E6" w14:textId="77777777" w:rsidR="0067520E" w:rsidRPr="00047DA9" w:rsidRDefault="0067520E" w:rsidP="008D38CB">
      <w:pPr>
        <w:spacing w:after="120"/>
        <w:ind w:left="720"/>
        <w:rPr>
          <w:i/>
          <w:szCs w:val="24"/>
        </w:rPr>
      </w:pPr>
      <w:r w:rsidRPr="00047DA9">
        <w:rPr>
          <w:i/>
          <w:szCs w:val="24"/>
        </w:rPr>
        <w:t>InitCells_File</w:t>
      </w:r>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r w:rsidRPr="00047DA9">
        <w:rPr>
          <w:i/>
          <w:szCs w:val="24"/>
        </w:rPr>
        <w:t>SeedType</w:t>
      </w:r>
      <w:r w:rsidRPr="00047DA9">
        <w:rPr>
          <w:szCs w:val="24"/>
        </w:rPr>
        <w:t xml:space="preserve"> = 0 and </w:t>
      </w:r>
      <w:r w:rsidRPr="00047DA9">
        <w:rPr>
          <w:i/>
          <w:szCs w:val="24"/>
        </w:rPr>
        <w:t>FreeType</w:t>
      </w:r>
      <w:r w:rsidRPr="00047DA9">
        <w:rPr>
          <w:szCs w:val="24"/>
        </w:rPr>
        <w:t> = 2</w:t>
      </w:r>
    </w:p>
    <w:p w14:paraId="6D7761A6" w14:textId="77777777" w:rsidR="0067520E" w:rsidRPr="00047DA9" w:rsidRDefault="0067520E" w:rsidP="008D38CB">
      <w:pPr>
        <w:spacing w:after="120"/>
        <w:ind w:left="1080"/>
        <w:rPr>
          <w:szCs w:val="24"/>
        </w:rPr>
      </w:pPr>
      <w:r w:rsidRPr="00047DA9">
        <w:rPr>
          <w:i/>
          <w:szCs w:val="24"/>
        </w:rPr>
        <w:t>SeedType</w:t>
      </w:r>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r w:rsidRPr="00047DA9">
        <w:rPr>
          <w:i/>
          <w:szCs w:val="24"/>
        </w:rPr>
        <w:t>NSpCells</w:t>
      </w:r>
      <w:r w:rsidRPr="00047DA9">
        <w:rPr>
          <w:szCs w:val="24"/>
        </w:rPr>
        <w:t xml:space="preserve">: number of species' presence cells to initialise randomly when </w:t>
      </w:r>
      <w:r w:rsidRPr="00047DA9">
        <w:rPr>
          <w:i/>
          <w:szCs w:val="24"/>
        </w:rPr>
        <w:t>SpType</w:t>
      </w:r>
      <w:r w:rsidRPr="00047DA9">
        <w:rPr>
          <w:szCs w:val="24"/>
        </w:rPr>
        <w:t> = 1.</w:t>
      </w:r>
    </w:p>
    <w:p w14:paraId="0697D165" w14:textId="77777777" w:rsidR="0067520E" w:rsidRPr="00047DA9" w:rsidRDefault="0067520E" w:rsidP="008D38CB">
      <w:pPr>
        <w:spacing w:after="120"/>
        <w:ind w:left="720"/>
        <w:rPr>
          <w:i/>
          <w:szCs w:val="24"/>
        </w:rPr>
      </w:pPr>
      <w:r w:rsidRPr="00047DA9">
        <w:rPr>
          <w:i/>
          <w:szCs w:val="24"/>
        </w:rPr>
        <w:t>InitSpDistCells_File</w:t>
      </w:r>
      <w:r w:rsidRPr="00047DA9">
        <w:rPr>
          <w:szCs w:val="24"/>
        </w:rPr>
        <w:t xml:space="preserve">: name of the file containing the list of species' distribution cells  to initialise. This is the third file that is created if </w:t>
      </w:r>
      <w:r w:rsidRPr="00047DA9">
        <w:rPr>
          <w:i/>
          <w:szCs w:val="24"/>
        </w:rPr>
        <w:t>SeedType</w:t>
      </w:r>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r w:rsidRPr="00047DA9">
        <w:rPr>
          <w:i/>
          <w:szCs w:val="24"/>
        </w:rPr>
        <w:t>SeedType</w:t>
      </w:r>
      <w:r w:rsidRPr="00047DA9">
        <w:rPr>
          <w:szCs w:val="24"/>
        </w:rPr>
        <w:t> = 0 this file will not be produced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RangeShifter,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2, but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r w:rsidRPr="00047DA9">
        <w:rPr>
          <w:i/>
        </w:rPr>
        <w:t>σ</w:t>
      </w:r>
      <w:r w:rsidRPr="00047DA9">
        <w:t>, but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RangeShifter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habitats percentage cover: each cell will be painted with the colour (either by default or set by the user) of its dominant habitat;</w:t>
      </w:r>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quality: cells will be coloured on a grey scale where black correspond to quality zero and white to quality 100;</w:t>
      </w:r>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screen-shot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r w:rsidRPr="00047DA9">
        <w:t xml:space="preserve">RangeShifter offers the possibility of saving maps as outputs in bitmap (*.bmp) format. All the maps produced will be saved in the folder </w:t>
      </w:r>
      <w:r w:rsidRPr="00047DA9">
        <w:rPr>
          <w:i/>
        </w:rPr>
        <w:t>Output_Maps</w:t>
      </w:r>
      <w:r w:rsidRPr="00047DA9">
        <w:t>, which must be present in the working directory. Two types of map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240" w:name="_Batch_mode"/>
      <w:bookmarkStart w:id="241" w:name="_Ref371684055"/>
      <w:bookmarkStart w:id="242" w:name="_Toc180771668"/>
      <w:bookmarkEnd w:id="240"/>
      <w:r w:rsidRPr="00047DA9">
        <w:t>Batch mode</w:t>
      </w:r>
      <w:bookmarkEnd w:id="241"/>
      <w:bookmarkEnd w:id="242"/>
    </w:p>
    <w:p w14:paraId="31C11579" w14:textId="1EC52E0A" w:rsidR="0067520E" w:rsidRPr="00047DA9" w:rsidRDefault="002F6C60" w:rsidP="00C57BF9">
      <w:r w:rsidRPr="00047DA9">
        <w:t>In the GUI, t</w:t>
      </w:r>
      <w:r w:rsidR="0067520E" w:rsidRPr="00047DA9">
        <w:t xml:space="preserve">he batch option for RangeShifter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a number of simulations to be run without needing to set up all the required parameters separately for each simulation. A batch comprises one or </w:t>
      </w:r>
      <w:r w:rsidR="0067520E" w:rsidRPr="00047DA9">
        <w:lastRenderedPageBreak/>
        <w:t>more sets of parameters (representing distinct simulations) run on one or more landscapes, although there are constraints on which types of simulations and which types of landscapes may be combined within a single batch.</w:t>
      </w:r>
    </w:p>
    <w:p w14:paraId="0C0191F9" w14:textId="5E71CF4F" w:rsidR="002F6C60" w:rsidRPr="00047DA9" w:rsidRDefault="0067520E" w:rsidP="00B35389">
      <w:pPr>
        <w:pStyle w:val="Keepnext"/>
      </w:pPr>
      <w:r w:rsidRPr="00047DA9">
        <w:t>A</w:t>
      </w:r>
      <w:r w:rsidR="002F6C60" w:rsidRPr="00047DA9">
        <w:t>lternatively, a</w:t>
      </w:r>
      <w:r w:rsidRPr="00047DA9">
        <w:t xml:space="preserve"> batch may be processed using the batch-only version of RangeShifter</w:t>
      </w:r>
      <w:r w:rsidR="002F6C60" w:rsidRPr="00047DA9">
        <w:t xml:space="preserve"> </w:t>
      </w:r>
      <w:r w:rsidR="00026B6E" w:rsidRPr="00047DA9">
        <w:t>(</w:t>
      </w:r>
      <w:r w:rsidR="002F6C60" w:rsidRPr="00047DA9">
        <w:t>RangeShifter-batch</w:t>
      </w:r>
      <w:r w:rsidR="00026B6E" w:rsidRPr="00047DA9">
        <w:t>)</w:t>
      </w:r>
      <w:r w:rsidR="002F6C60" w:rsidRPr="00047DA9">
        <w:t>,</w:t>
      </w:r>
      <w:r w:rsidRPr="00047DA9">
        <w:t xml:space="preserve"> which is a command-line version of the program. </w:t>
      </w:r>
      <w:r w:rsidR="00566DCF" w:rsidRPr="00047DA9">
        <w:t xml:space="preserve">Output map files cannot </w:t>
      </w:r>
      <w:r w:rsidR="002F6C60" w:rsidRPr="00047DA9">
        <w:t xml:space="preserve">be </w:t>
      </w:r>
      <w:r w:rsidR="00566DCF" w:rsidRPr="00047DA9">
        <w:t xml:space="preserve">produced by this version (even if specified in the input files). </w:t>
      </w:r>
    </w:p>
    <w:p w14:paraId="0F1B85DE" w14:textId="77BCF234" w:rsidR="002F6C60" w:rsidRPr="00047DA9" w:rsidRDefault="002F6C60" w:rsidP="00B35389">
      <w:pPr>
        <w:pStyle w:val="Keepnext"/>
      </w:pPr>
      <w:r w:rsidRPr="00047DA9">
        <w:t xml:space="preserve">The source code for RangeShifter-batch is available on </w:t>
      </w:r>
      <w:hyperlink r:id="rId79" w:history="1">
        <w:r w:rsidRPr="00047DA9">
          <w:rPr>
            <w:rStyle w:val="Hyperlink"/>
          </w:rPr>
          <w:t>GitHub</w:t>
        </w:r>
      </w:hyperlink>
      <w:r w:rsidRPr="00047DA9">
        <w:t xml:space="preserve">, </w:t>
      </w:r>
      <w:ins w:id="243" w:author="Pannetier, Theo" w:date="2025-09-23T13:28:00Z" w16du:dateUtc="2025-09-23T12:28:00Z">
        <w:r w:rsidR="008318EB">
          <w:t xml:space="preserve">along with </w:t>
        </w:r>
      </w:ins>
      <w:ins w:id="244" w:author="Pannetier, Theo" w:date="2025-09-23T13:31:00Z" w16du:dateUtc="2025-09-23T12:31:00Z">
        <w:r w:rsidR="008318EB">
          <w:t xml:space="preserve">compiled distributions </w:t>
        </w:r>
      </w:ins>
      <w:ins w:id="245" w:author="Pannetier, Theo" w:date="2025-09-23T13:32:00Z" w16du:dateUtc="2025-09-23T12:32:00Z">
        <w:r w:rsidR="008318EB">
          <w:t xml:space="preserve">(in the </w:t>
        </w:r>
        <w:r w:rsidR="008318EB">
          <w:fldChar w:fldCharType="begin"/>
        </w:r>
        <w:r w:rsidR="008318EB">
          <w:instrText>HYPERLINK "https://github.com/RangeShifter/RangeShifter_batch/releases/tag/v2.1.0"</w:instrText>
        </w:r>
        <w:r w:rsidR="008318EB">
          <w:fldChar w:fldCharType="separate"/>
        </w:r>
        <w:r w:rsidR="008318EB" w:rsidRPr="008318EB">
          <w:rPr>
            <w:rStyle w:val="Hyperlink"/>
          </w:rPr>
          <w:t>Releases</w:t>
        </w:r>
        <w:r w:rsidR="008318EB">
          <w:fldChar w:fldCharType="end"/>
        </w:r>
        <w:r w:rsidR="008318EB">
          <w:t xml:space="preserve"> page). </w:t>
        </w:r>
      </w:ins>
      <w:ins w:id="246" w:author="Pannetier, Theo" w:date="2025-09-23T13:28:00Z" w16du:dateUtc="2025-09-23T12:28:00Z">
        <w:r w:rsidR="008318EB">
          <w:t xml:space="preserve"> </w:t>
        </w:r>
      </w:ins>
      <w:del w:id="247" w:author="Pannetier, Theo" w:date="2025-09-23T13:33:00Z" w16du:dateUtc="2025-09-23T12:33:00Z">
        <w:r w:rsidRPr="00047DA9" w:rsidDel="008318EB">
          <w:delText>and t</w:delText>
        </w:r>
      </w:del>
      <w:ins w:id="248" w:author="Pannetier, Theo" w:date="2025-09-23T13:33:00Z" w16du:dateUtc="2025-09-23T12:33:00Z">
        <w:r w:rsidR="008318EB">
          <w:t>T</w:t>
        </w:r>
      </w:ins>
      <w:r w:rsidRPr="00047DA9">
        <w:t xml:space="preserve">he programme </w:t>
      </w:r>
      <w:del w:id="249" w:author="Pannetier, Theo" w:date="2025-09-23T13:33:00Z" w16du:dateUtc="2025-09-23T12:33:00Z">
        <w:r w:rsidRPr="00047DA9" w:rsidDel="008318EB">
          <w:delText xml:space="preserve">must </w:delText>
        </w:r>
      </w:del>
      <w:ins w:id="250" w:author="Pannetier, Theo" w:date="2025-09-23T13:33:00Z" w16du:dateUtc="2025-09-23T12:33:00Z">
        <w:r w:rsidR="008318EB">
          <w:t>can also</w:t>
        </w:r>
        <w:r w:rsidR="008318EB" w:rsidRPr="00047DA9">
          <w:t xml:space="preserve"> </w:t>
        </w:r>
      </w:ins>
      <w:r w:rsidRPr="00047DA9">
        <w:t xml:space="preserve">be compiled and built using </w:t>
      </w:r>
      <w:hyperlink r:id="rId80" w:history="1">
        <w:r w:rsidRPr="008318EB">
          <w:rPr>
            <w:rStyle w:val="Hyperlink"/>
          </w:rPr>
          <w:t>CMake</w:t>
        </w:r>
      </w:hyperlink>
      <w:del w:id="251" w:author="Pannetier, Theo" w:date="2025-09-23T13:33:00Z" w16du:dateUtc="2025-09-23T12:33:00Z">
        <w:r w:rsidRPr="00047DA9" w:rsidDel="008318EB">
          <w:delText xml:space="preserve"> prior to running </w:delText>
        </w:r>
      </w:del>
      <w:r w:rsidRPr="00047DA9">
        <w:t>(see the README for instructions).</w:t>
      </w:r>
    </w:p>
    <w:p w14:paraId="057BAD19" w14:textId="67E2C277" w:rsidR="00766B34" w:rsidRPr="00047DA9" w:rsidRDefault="008318EB" w:rsidP="00026B6E">
      <w:r>
        <w:t>T</w:t>
      </w:r>
      <w:r w:rsidR="00026B6E" w:rsidRPr="00047DA9">
        <w:t xml:space="preserve">he batch mode requires a project directory containing three sub-folders, named </w:t>
      </w:r>
      <w:r w:rsidR="00026B6E" w:rsidRPr="008318EB">
        <w:rPr>
          <w:i/>
          <w:iCs/>
        </w:rPr>
        <w:t>Inputs</w:t>
      </w:r>
      <w:r w:rsidR="00026B6E" w:rsidRPr="00047DA9">
        <w:t xml:space="preserve">, </w:t>
      </w:r>
      <w:r w:rsidR="00026B6E" w:rsidRPr="008318EB">
        <w:rPr>
          <w:i/>
          <w:iCs/>
        </w:rPr>
        <w:t>Outputs</w:t>
      </w:r>
      <w:r w:rsidR="00026B6E" w:rsidRPr="00047DA9">
        <w:t xml:space="preserve"> and </w:t>
      </w:r>
      <w:r w:rsidR="00026B6E" w:rsidRPr="008318EB">
        <w:rPr>
          <w:i/>
          <w:iCs/>
        </w:rPr>
        <w:t>Output_Maps</w:t>
      </w:r>
      <w:r w:rsidR="00026B6E" w:rsidRPr="00047DA9">
        <w:t xml:space="preserve">. </w:t>
      </w:r>
      <w:r w:rsidR="00026B6E" w:rsidRPr="008318EB">
        <w:rPr>
          <w:i/>
          <w:iCs/>
        </w:rPr>
        <w:t>Inputs</w:t>
      </w:r>
      <w:r w:rsidR="00026B6E" w:rsidRPr="00047DA9">
        <w:t xml:space="preserve"> must contain a Control File named </w:t>
      </w:r>
      <w:r w:rsidR="00026B6E" w:rsidRPr="008318EB">
        <w:rPr>
          <w:i/>
          <w:iCs/>
        </w:rPr>
        <w:t>CONTROL.txt</w:t>
      </w:r>
      <w:r w:rsidR="00026B6E" w:rsidRPr="00047DA9">
        <w:t>.</w:t>
      </w:r>
      <w:r>
        <w:t xml:space="preserve"> </w:t>
      </w:r>
      <w:r w:rsidR="00766B34" w:rsidRPr="00047DA9">
        <w:t>RangeShifter-batch can then be run by either:</w:t>
      </w:r>
    </w:p>
    <w:p w14:paraId="00A3A73B" w14:textId="77777777" w:rsidR="00766B34" w:rsidRPr="00047DA9" w:rsidRDefault="00766B34" w:rsidP="00766B34">
      <w:pPr>
        <w:pStyle w:val="ListParagraph"/>
        <w:numPr>
          <w:ilvl w:val="0"/>
          <w:numId w:val="76"/>
        </w:numPr>
        <w:rPr>
          <w:lang w:val="en-GB"/>
        </w:rPr>
      </w:pPr>
      <w:r w:rsidRPr="00047DA9">
        <w:rPr>
          <w:lang w:val="en-GB"/>
        </w:rPr>
        <w:t>Copying the executable in the project directory and launching it there.</w:t>
      </w:r>
    </w:p>
    <w:p w14:paraId="7FD2A3E0" w14:textId="261DB442" w:rsidR="00766B34" w:rsidRPr="00047DA9" w:rsidRDefault="00766B34" w:rsidP="008318EB">
      <w:pPr>
        <w:pStyle w:val="ListParagraph"/>
        <w:numPr>
          <w:ilvl w:val="0"/>
          <w:numId w:val="76"/>
        </w:numPr>
      </w:pPr>
      <w:r w:rsidRPr="00047DA9">
        <w:rPr>
          <w:lang w:val="en-GB"/>
        </w:rPr>
        <w:t>Calling the executable from the command line (or a script), passing as the first argument the path to the project directory, relative to the working directory. For example, using the Windows PowerShell:</w:t>
      </w:r>
    </w:p>
    <w:p w14:paraId="70D4CBFF" w14:textId="65E6B69A" w:rsidR="00766B34" w:rsidRPr="00047DA9" w:rsidRDefault="00766B34" w:rsidP="008318EB">
      <w:pPr>
        <w:ind w:left="720" w:firstLine="720"/>
      </w:pPr>
      <w:r w:rsidRPr="00047DA9">
        <w:t>c:\Programs\RangeShifter_v2.1.0   c:\Projects\Connectivity\</w:t>
      </w:r>
    </w:p>
    <w:p w14:paraId="52B82AD9" w14:textId="5E68C972" w:rsidR="00766B34" w:rsidRPr="00047DA9" w:rsidRDefault="008318EB" w:rsidP="00766B34">
      <w:pPr>
        <w:ind w:left="720"/>
      </w:pPr>
      <w:r w:rsidRPr="00047DA9">
        <w:t>or</w:t>
      </w:r>
      <w:r w:rsidR="00766B34" w:rsidRPr="00047DA9">
        <w:t xml:space="preserve"> using a Unix shell:</w:t>
      </w:r>
    </w:p>
    <w:p w14:paraId="1A67D9A6" w14:textId="20B2CD28" w:rsidR="00766B34" w:rsidRPr="00047DA9" w:rsidRDefault="00766B34" w:rsidP="008318EB">
      <w:pPr>
        <w:ind w:left="720" w:firstLine="720"/>
      </w:pPr>
      <w:r w:rsidRPr="00047DA9">
        <w:t>./Programs/RangeShifter_v2.1.0 ./Projects/Connectivity/</w:t>
      </w:r>
    </w:p>
    <w:p w14:paraId="07928BBC" w14:textId="78A6C21A" w:rsidR="00766B34" w:rsidRPr="00047DA9" w:rsidRDefault="00766B34" w:rsidP="008318EB">
      <w:pPr>
        <w:ind w:left="720"/>
      </w:pPr>
      <w:r w:rsidRPr="008318EB">
        <w:rPr>
          <w:b/>
          <w:bCs/>
        </w:rPr>
        <w:t>Please note the final back-slash character, which must be included</w:t>
      </w:r>
      <w:r w:rsidRPr="00047DA9">
        <w:t>. Optionally, a second argument may be passed to indicate the name of the control file, if it differs from CONTROL.txt:</w:t>
      </w:r>
    </w:p>
    <w:p w14:paraId="116F96D7" w14:textId="3307D8AE" w:rsidR="00766B34" w:rsidRPr="008318EB" w:rsidRDefault="00766B34" w:rsidP="00766B34">
      <w:pPr>
        <w:ind w:left="720"/>
        <w:rPr>
          <w:sz w:val="22"/>
          <w:szCs w:val="18"/>
        </w:rPr>
      </w:pPr>
      <w:r w:rsidRPr="00047DA9">
        <w:tab/>
      </w:r>
      <w:r w:rsidRPr="008318EB">
        <w:rPr>
          <w:sz w:val="22"/>
          <w:szCs w:val="18"/>
        </w:rPr>
        <w:t>c:\Programs\RangeShifter_v2.0.1   c:\Projects\Connectivity\   Expt1_control.t</w:t>
      </w:r>
      <w:r w:rsidR="008318EB" w:rsidRPr="008318EB">
        <w:rPr>
          <w:sz w:val="22"/>
          <w:szCs w:val="18"/>
        </w:rPr>
        <w:t>x</w:t>
      </w:r>
      <w:r w:rsidRPr="008318EB">
        <w:rPr>
          <w:sz w:val="22"/>
          <w:szCs w:val="18"/>
        </w:rPr>
        <w:t>t</w:t>
      </w:r>
    </w:p>
    <w:p w14:paraId="228C5F6E" w14:textId="7A7B09DB"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comprise a number of formatted fields (columns), they are best edited using Microsoft Excel or similar spreadsheet-editing software. </w:t>
      </w:r>
      <w:r w:rsidRPr="00047DA9">
        <w:rPr>
          <w:u w:val="single"/>
        </w:rPr>
        <w:t>All</w:t>
      </w:r>
      <w:r w:rsidRPr="00047DA9">
        <w:t xml:space="preserve"> the batch files </w:t>
      </w:r>
      <w:r w:rsidRPr="00047DA9">
        <w:rPr>
          <w:u w:val="single"/>
        </w:rPr>
        <w:t>must be</w:t>
      </w:r>
      <w:r w:rsidRPr="00047DA9">
        <w:t xml:space="preserve"> located in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file, and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r w:rsidRPr="00047DA9">
        <w:rPr>
          <w:i/>
        </w:rPr>
        <w:t>ParameterFile</w:t>
      </w:r>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252" w:name="_Toc180771669"/>
      <w:r w:rsidRPr="00047DA9">
        <w:t>Control file</w:t>
      </w:r>
      <w:bookmarkEnd w:id="252"/>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253" w:name="_Model_parameters"/>
      <w:bookmarkStart w:id="254" w:name="_Ref371685142"/>
      <w:bookmarkEnd w:id="253"/>
      <w:r w:rsidRPr="00047DA9">
        <w:lastRenderedPageBreak/>
        <w:t>Model parameters</w:t>
      </w:r>
      <w:bookmarkEnd w:id="254"/>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Thus, it is not possible, for example, to mix simulations for a stage-structured population with those for a non-structured population within a single batch run, or to model a single population on both a cell-based and a patch-based landscape. For such applications, separate 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lastRenderedPageBreak/>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r w:rsidRPr="00047DA9">
        <w:rPr>
          <w:i/>
        </w:rPr>
        <w:t>StageStructFile</w:t>
      </w:r>
      <w:r w:rsidRPr="00047DA9">
        <w:t xml:space="preserve"> filename must be set to NULL, and the </w:t>
      </w:r>
      <w:r w:rsidRPr="00047DA9">
        <w:rPr>
          <w:i/>
        </w:rPr>
        <w:t>GeneticsFile</w:t>
      </w:r>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5F4ED9A3" w14:textId="77777777" w:rsidR="00C26F61" w:rsidRDefault="00C26F61" w:rsidP="00C57BF9">
            <w:pPr>
              <w:pStyle w:val="Table11"/>
            </w:pPr>
          </w:p>
          <w:p w14:paraId="30795B64" w14:textId="77777777" w:rsidR="00C26F61" w:rsidRDefault="00C26F61" w:rsidP="00C57BF9">
            <w:pPr>
              <w:pStyle w:val="Table11"/>
            </w:pPr>
          </w:p>
          <w:p w14:paraId="25F00696" w14:textId="452A3F26" w:rsidR="00CF0A4F" w:rsidRPr="00047DA9" w:rsidRDefault="00CF0A4F" w:rsidP="00C57BF9">
            <w:pPr>
              <w:pStyle w:val="Table11"/>
            </w:pPr>
            <w:r w:rsidRPr="00047DA9">
              <w:t>(3.0) TraitsFile</w:t>
            </w:r>
          </w:p>
          <w:p w14:paraId="42398D63" w14:textId="77777777" w:rsidR="00CF0A4F" w:rsidRPr="00047DA9" w:rsidRDefault="00CF0A4F" w:rsidP="00C57BF9">
            <w:pPr>
              <w:pStyle w:val="Table11"/>
            </w:pPr>
          </w:p>
        </w:tc>
        <w:tc>
          <w:tcPr>
            <w:tcW w:w="1152" w:type="dxa"/>
          </w:tcPr>
          <w:p w14:paraId="74981B02" w14:textId="61928642" w:rsidR="0067520E" w:rsidRPr="00047DA9" w:rsidRDefault="00CF0A4F" w:rsidP="00C57BF9">
            <w:pPr>
              <w:pStyle w:val="Table11"/>
            </w:pPr>
            <w:r w:rsidRPr="00047DA9">
              <w:t>optional</w:t>
            </w:r>
          </w:p>
          <w:p w14:paraId="283D1C84" w14:textId="77777777" w:rsidR="00CF0A4F" w:rsidRPr="00047DA9" w:rsidRDefault="00CF0A4F" w:rsidP="00C57BF9">
            <w:pPr>
              <w:pStyle w:val="Table11"/>
            </w:pPr>
          </w:p>
          <w:p w14:paraId="5D0569D0" w14:textId="77777777" w:rsidR="00CF0A4F" w:rsidRPr="00047DA9" w:rsidRDefault="00CF0A4F" w:rsidP="00C57BF9">
            <w:pPr>
              <w:pStyle w:val="Table11"/>
            </w:pPr>
          </w:p>
          <w:p w14:paraId="4DE1DE0E" w14:textId="77777777" w:rsidR="00C26F61" w:rsidRDefault="00C26F61" w:rsidP="00C57BF9">
            <w:pPr>
              <w:pStyle w:val="Table11"/>
            </w:pPr>
          </w:p>
          <w:p w14:paraId="5C1526CF" w14:textId="77777777" w:rsidR="00C26F61" w:rsidRDefault="00C26F61" w:rsidP="00C57BF9">
            <w:pPr>
              <w:pStyle w:val="Table11"/>
            </w:pPr>
          </w:p>
          <w:p w14:paraId="34F1F013" w14:textId="47F9FABE" w:rsidR="00CF0A4F" w:rsidRPr="00047DA9" w:rsidRDefault="00CF0A4F" w:rsidP="00C57BF9">
            <w:pPr>
              <w:pStyle w:val="Table11"/>
            </w:pPr>
            <w:r w:rsidRPr="00047DA9">
              <w:t>optional</w:t>
            </w:r>
          </w:p>
        </w:tc>
        <w:tc>
          <w:tcPr>
            <w:tcW w:w="6480" w:type="dxa"/>
          </w:tcPr>
          <w:p w14:paraId="21CA8606" w14:textId="1E444756" w:rsidR="00CF0A4F" w:rsidRPr="00047DA9" w:rsidRDefault="00C26F61" w:rsidP="00C57BF9">
            <w:pPr>
              <w:pStyle w:val="Table11"/>
            </w:pPr>
            <w:r>
              <w:t xml:space="preserve">Describes the general genetic architecture, i.e. parameters that do not differ across loci, such as the genome size and recombination rate. </w:t>
            </w:r>
            <w:r w:rsidR="0067520E" w:rsidRPr="00047DA9">
              <w:t xml:space="preserve">Must have matching simulation nos. to those in </w:t>
            </w:r>
            <w:r w:rsidR="0067520E" w:rsidRPr="00047DA9">
              <w:rPr>
                <w:i/>
              </w:rPr>
              <w:t>ParametersFile</w:t>
            </w:r>
            <w:r w:rsidR="0067520E" w:rsidRPr="00047DA9">
              <w:br/>
              <w:t xml:space="preserve">1 line per simulation; </w:t>
            </w:r>
            <w:r w:rsidR="00425F33" w:rsidRPr="00047DA9">
              <w:t xml:space="preserve">must be provided if any </w:t>
            </w:r>
            <w:r>
              <w:t>IndVar field in the dispersal files</w:t>
            </w:r>
            <w:r w:rsidR="00425F33" w:rsidRPr="00047DA9">
              <w:t xml:space="preserve"> is enabled, otherwise it </w:t>
            </w:r>
            <w:r>
              <w:t>may</w:t>
            </w:r>
            <w:r w:rsidR="00425F33" w:rsidRPr="00047DA9">
              <w:t xml:space="preserve"> be NULL.</w:t>
            </w:r>
          </w:p>
          <w:p w14:paraId="3018E2FA" w14:textId="77777777" w:rsidR="00C26F61" w:rsidRDefault="00C26F61" w:rsidP="00C57BF9">
            <w:pPr>
              <w:pStyle w:val="Table11"/>
            </w:pPr>
          </w:p>
          <w:p w14:paraId="4093CBF7" w14:textId="4AC9072C" w:rsidR="00CF0A4F" w:rsidRPr="00047DA9" w:rsidRDefault="00C26F61" w:rsidP="00C57BF9">
            <w:pPr>
              <w:pStyle w:val="Table11"/>
            </w:pPr>
            <w:r>
              <w:t xml:space="preserve">Describes the genotype to phenotype mapping and other genetic settings that are specific to each evolvable trait, such as allele distributions and mutation rates. Required if GeneticsFile is enabled, otherwise must be NULL. </w:t>
            </w:r>
            <w:r w:rsidR="00CF0A4F" w:rsidRPr="00047DA9">
              <w:t xml:space="preserve">Must have matching simulation numbers to those in </w:t>
            </w:r>
            <w:r w:rsidR="00CF0A4F" w:rsidRPr="00047DA9">
              <w:rPr>
                <w:i/>
                <w:iCs/>
              </w:rPr>
              <w:t>ParametersFile</w:t>
            </w:r>
            <w:r w:rsidR="00CF0A4F" w:rsidRPr="00047DA9">
              <w:t>. 1 line per trait type per simulation.</w:t>
            </w:r>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255" w:name="_Toc180771670"/>
      <w:r w:rsidRPr="00047DA9">
        <w:t>Parameter files</w:t>
      </w:r>
      <w:bookmarkEnd w:id="255"/>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a brief summary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r w:rsidRPr="00047DA9">
        <w:rPr>
          <w:i/>
        </w:rPr>
        <w:t>LandType</w:t>
      </w:r>
      <w:r w:rsidRPr="00047DA9">
        <w:t xml:space="preserve">, </w:t>
      </w:r>
      <w:r w:rsidRPr="00047DA9">
        <w:rPr>
          <w:i/>
        </w:rPr>
        <w:t>MaxHabitats</w:t>
      </w:r>
      <w:r w:rsidRPr="00047DA9">
        <w:t>,</w:t>
      </w:r>
      <w:r w:rsidRPr="00047DA9">
        <w:rPr>
          <w:i/>
        </w:rPr>
        <w:t xml:space="preserve"> Transfer</w:t>
      </w:r>
      <w:r w:rsidRPr="00047DA9">
        <w:t xml:space="preserve">), and care must be taken to ensure that the correct file format is applied. If the wrong file type is specified, the </w:t>
      </w:r>
      <w:r w:rsidRPr="00047DA9">
        <w:rPr>
          <w:i/>
        </w:rPr>
        <w:t>BatchLog</w:t>
      </w:r>
      <w:r w:rsidRPr="00047DA9">
        <w:t xml:space="preserve"> will report errors in the column headers.</w:t>
      </w:r>
    </w:p>
    <w:p w14:paraId="695DBE35" w14:textId="77777777" w:rsidR="0067520E" w:rsidRPr="00047DA9" w:rsidRDefault="0067520E" w:rsidP="00C57BF9">
      <w:r w:rsidRPr="00047DA9">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w:t>
      </w:r>
      <w:r w:rsidRPr="00047DA9">
        <w:lastRenderedPageBreak/>
        <w:t>resulting in an error message ‘Failed to read to EOF’ (i.e. to end of file). Text applies to file names only, and must not contain any embedded spaces; if no file is required for a particular simulation, the entry in the column must be set to NULL.</w:t>
      </w:r>
    </w:p>
    <w:p w14:paraId="4C56E03A" w14:textId="77777777" w:rsidR="0067520E" w:rsidRPr="00047DA9" w:rsidRDefault="0067520E" w:rsidP="00C57BF9">
      <w:r w:rsidRPr="00047DA9">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Pr="00047DA9" w:rsidRDefault="0067520E" w:rsidP="00C57BF9">
      <w:pPr>
        <w:pStyle w:val="Heading4"/>
      </w:pPr>
      <w:r w:rsidRPr="00047DA9">
        <w:t>ParameterFile</w:t>
      </w:r>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RangeShifter</w:t>
      </w:r>
      <w:r w:rsidRPr="00047DA9" w:rsidDel="002664C0">
        <w:t xml:space="preserve"> </w:t>
      </w:r>
      <w:r w:rsidRPr="00047DA9">
        <w:t xml:space="preserve">in the </w:t>
      </w:r>
      <w:r w:rsidRPr="00047DA9">
        <w:rPr>
          <w:i/>
        </w:rPr>
        <w:t>Outputs</w:t>
      </w:r>
      <w:r w:rsidRPr="00047DA9">
        <w:t xml:space="preserve"> and </w:t>
      </w:r>
      <w:r w:rsidRPr="00047DA9">
        <w:rPr>
          <w:i/>
        </w:rPr>
        <w:t>Output_Maps</w:t>
      </w:r>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r w:rsidRPr="00047DA9">
        <w:t>LandFile</w:t>
      </w:r>
    </w:p>
    <w:p w14:paraId="0B3F9BD5" w14:textId="77D38F66" w:rsidR="0067520E" w:rsidRPr="00047DA9" w:rsidRDefault="0067520E" w:rsidP="00C57BF9">
      <w:r w:rsidRPr="00047DA9">
        <w:t xml:space="preserve">For </w:t>
      </w:r>
      <w:r w:rsidRPr="00047DA9">
        <w:rPr>
          <w:i/>
        </w:rPr>
        <w:t>LandType</w:t>
      </w:r>
      <w:r w:rsidRPr="00047DA9">
        <w:t xml:space="preserve"> options 0 and 2 (imported raster landscapes – either real, or previously-generated artificial), the </w:t>
      </w:r>
      <w:r w:rsidRPr="00047DA9">
        <w:rPr>
          <w:i/>
        </w:rPr>
        <w:t>LandFile</w:t>
      </w:r>
      <w:r w:rsidRPr="00047DA9">
        <w:t xml:space="preserve"> specifies one or more landscapes to be read by RangeShifter</w:t>
      </w:r>
      <w:r w:rsidRPr="00047DA9" w:rsidDel="002664C0">
        <w:t xml:space="preserve"> </w:t>
      </w:r>
      <w:r w:rsidRPr="00047DA9">
        <w:t xml:space="preserve">for each simulation specified in the </w:t>
      </w:r>
      <w:r w:rsidRPr="00047DA9">
        <w:rPr>
          <w:i/>
        </w:rPr>
        <w:t>ParameterFile</w:t>
      </w:r>
      <w:r w:rsidRPr="00047DA9">
        <w:t xml:space="preserve">. A landscape comprises the compulsory </w:t>
      </w:r>
      <w:r w:rsidRPr="00047DA9">
        <w:rPr>
          <w:i/>
        </w:rPr>
        <w:t>LandscapeFile</w:t>
      </w:r>
      <w:r w:rsidRPr="00047DA9">
        <w:t>, which holds either habitat codes (</w:t>
      </w:r>
      <w:r w:rsidRPr="00047DA9">
        <w:rPr>
          <w:i/>
        </w:rPr>
        <w:t>LandType</w:t>
      </w:r>
      <w:r w:rsidRPr="00047DA9">
        <w:t xml:space="preserve"> = 0, integers, </w:t>
      </w:r>
      <w:r w:rsidRPr="00047DA9">
        <w:rPr>
          <w:u w:val="single"/>
        </w:rPr>
        <w:t>sequentially numbered from 1</w:t>
      </w:r>
      <w:r w:rsidRPr="00047DA9">
        <w:t>) or a landscape quality index (</w:t>
      </w:r>
      <w:r w:rsidRPr="00047DA9">
        <w:rPr>
          <w:i/>
        </w:rPr>
        <w:t>LandType</w:t>
      </w:r>
      <w:r w:rsidRPr="00047DA9">
        <w:t xml:space="preserve"> = 2, decimal, from 0.0 to 100.0), and optionally a </w:t>
      </w:r>
      <w:r w:rsidRPr="00047DA9">
        <w:rPr>
          <w:i/>
        </w:rPr>
        <w:t>PatchFile</w:t>
      </w:r>
      <w:r w:rsidRPr="00047DA9">
        <w:t xml:space="preserve"> identifying patches for a patched-based model</w:t>
      </w:r>
      <w:r w:rsidR="00037A8F" w:rsidRPr="00047DA9">
        <w:t xml:space="preserve">, a </w:t>
      </w:r>
      <w:r w:rsidR="00037A8F" w:rsidRPr="00047DA9">
        <w:rPr>
          <w:i/>
        </w:rPr>
        <w:t>DynLandFile</w:t>
      </w:r>
      <w:r w:rsidR="00037A8F" w:rsidRPr="00047DA9">
        <w:t xml:space="preserve"> for dynamic landscapes</w:t>
      </w:r>
      <w:r w:rsidRPr="00047DA9">
        <w:t xml:space="preserve"> and/or </w:t>
      </w:r>
      <w:r w:rsidR="00037A8F" w:rsidRPr="00047DA9">
        <w:t>a</w:t>
      </w:r>
      <w:r w:rsidRPr="00047DA9">
        <w:t xml:space="preserve"> </w:t>
      </w:r>
      <w:r w:rsidRPr="00047DA9">
        <w:rPr>
          <w:i/>
        </w:rPr>
        <w:t>SpDistFile</w:t>
      </w:r>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r w:rsidRPr="00047DA9">
        <w:rPr>
          <w:i/>
        </w:rPr>
        <w:t>LandType</w:t>
      </w:r>
      <w:r w:rsidRPr="00047DA9">
        <w:t xml:space="preserve"> option 9 (artificial landscapes), the </w:t>
      </w:r>
      <w:r w:rsidRPr="00047DA9">
        <w:rPr>
          <w:i/>
        </w:rPr>
        <w:t>LandFile</w:t>
      </w:r>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Pr="00047DA9" w:rsidRDefault="0067520E" w:rsidP="00C57BF9">
      <w:r w:rsidRPr="00047DA9">
        <w:t xml:space="preserve">For all </w:t>
      </w:r>
      <w:r w:rsidRPr="00047DA9">
        <w:rPr>
          <w:i/>
        </w:rPr>
        <w:t>LandType</w:t>
      </w:r>
      <w:r w:rsidRPr="00047DA9">
        <w:t xml:space="preserve"> options, landscapes must be uniquely numbered in the </w:t>
      </w:r>
      <w:r w:rsidRPr="00047DA9">
        <w:rPr>
          <w:i/>
        </w:rPr>
        <w:t>LandNum</w:t>
      </w:r>
      <w:r w:rsidRPr="00047DA9">
        <w:t xml:space="preserve"> column, which also is included in output file names.</w:t>
      </w:r>
    </w:p>
    <w:p w14:paraId="05F42ED8" w14:textId="77777777" w:rsidR="0067520E" w:rsidRPr="00047DA9" w:rsidRDefault="0067520E" w:rsidP="00C57BF9">
      <w:pPr>
        <w:pStyle w:val="Heading4"/>
      </w:pPr>
      <w:r w:rsidRPr="00047DA9">
        <w:t>StageStructFile</w:t>
      </w:r>
    </w:p>
    <w:p w14:paraId="03B5D7AF" w14:textId="77777777" w:rsidR="0067520E" w:rsidRPr="00047DA9" w:rsidRDefault="0067520E" w:rsidP="00C57BF9">
      <w:r w:rsidRPr="00047DA9">
        <w:t xml:space="preserve">This file specifies additional parameters required for a stage-structured model. These include the compulsory </w:t>
      </w:r>
      <w:r w:rsidRPr="00047DA9">
        <w:rPr>
          <w:i/>
        </w:rPr>
        <w:t>TransMatrixFile</w:t>
      </w:r>
      <w:r w:rsidRPr="00047DA9">
        <w:t>, and optional stage weights matrix files if there is stage-structured density-dependence in fecundity, development or survival. The structure of the 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lastRenderedPageBreak/>
        <w:t>Dispersal files</w:t>
      </w:r>
    </w:p>
    <w:p w14:paraId="517D10EC" w14:textId="77777777" w:rsidR="0067520E" w:rsidRPr="00047DA9" w:rsidRDefault="0067520E" w:rsidP="00C57BF9">
      <w:r w:rsidRPr="00047DA9">
        <w:t xml:space="preserve">The </w:t>
      </w:r>
      <w:r w:rsidRPr="00047DA9">
        <w:rPr>
          <w:i/>
        </w:rPr>
        <w:t>EmigrationFile</w:t>
      </w:r>
      <w:r w:rsidRPr="00047DA9">
        <w:t xml:space="preserve">, </w:t>
      </w:r>
      <w:r w:rsidRPr="00047DA9">
        <w:rPr>
          <w:i/>
        </w:rPr>
        <w:t>TransferFile</w:t>
      </w:r>
      <w:r w:rsidRPr="00047DA9">
        <w:t xml:space="preserve"> and </w:t>
      </w:r>
      <w:r w:rsidRPr="00047DA9">
        <w:rPr>
          <w:i/>
        </w:rPr>
        <w:t>SettlementFile</w:t>
      </w:r>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047DA9">
        <w:rPr>
          <w:i/>
        </w:rPr>
        <w:t>StageDep</w:t>
      </w:r>
      <w:r w:rsidRPr="00047DA9">
        <w:t> = 1), but not sex-dependent (</w:t>
      </w:r>
      <w:r w:rsidRPr="00047DA9">
        <w:rPr>
          <w:i/>
        </w:rPr>
        <w:t>SexDep</w:t>
      </w:r>
      <w:r w:rsidRPr="00047DA9">
        <w:t xml:space="preserve"> = 0), and the number of required lines in the </w:t>
      </w:r>
      <w:r w:rsidRPr="00047DA9">
        <w:rPr>
          <w:i/>
        </w:rPr>
        <w:t>EmigrationFile</w:t>
      </w:r>
      <w:r w:rsidRPr="00047DA9">
        <w:t xml:space="preserve"> would equal the number of stages in the population. For the same population, the mean of the dispersal kernel may differ between the sexes, and the </w:t>
      </w:r>
      <w:r w:rsidRPr="00047DA9">
        <w:rPr>
          <w:i/>
        </w:rPr>
        <w:t>TransferFile</w:t>
      </w:r>
      <w:r w:rsidRPr="00047DA9">
        <w:t xml:space="preserve"> would therefore have </w:t>
      </w:r>
      <w:r w:rsidRPr="00047DA9">
        <w:rPr>
          <w:i/>
        </w:rPr>
        <w:t>SexDep</w:t>
      </w:r>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r w:rsidRPr="00047DA9">
        <w:rPr>
          <w:i/>
        </w:rPr>
        <w:t>StageDep</w:t>
      </w:r>
      <w:r w:rsidRPr="00047DA9">
        <w:t xml:space="preserve"> and </w:t>
      </w:r>
      <w:r w:rsidRPr="00047DA9">
        <w:rPr>
          <w:i/>
        </w:rPr>
        <w:t>SexDep</w:t>
      </w:r>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256" w:name="_Outputs"/>
      <w:bookmarkEnd w:id="256"/>
      <w:r w:rsidRPr="00047DA9">
        <w:t>GeneticsFile</w:t>
      </w:r>
    </w:p>
    <w:p w14:paraId="6E141F84" w14:textId="4057D001" w:rsidR="0067520E" w:rsidRPr="00047DA9" w:rsidRDefault="0067520E" w:rsidP="00C57BF9">
      <w:r w:rsidRPr="00047DA9">
        <w:t>This file provides the genome-level genetics parameters to be used for the simulation</w:t>
      </w:r>
      <w:r w:rsidR="00C26F61">
        <w:t>, such as genome size, recombination rate, which output files pertaining to genetics should be produced.</w:t>
      </w:r>
      <w:r w:rsidRPr="00047DA9">
        <w:t xml:space="preserve"> </w:t>
      </w:r>
    </w:p>
    <w:p w14:paraId="7E9BB70D" w14:textId="73D2FB64" w:rsidR="00CF0A4F" w:rsidRPr="00047DA9" w:rsidRDefault="00CF0A4F" w:rsidP="00C57BF9">
      <w:pPr>
        <w:rPr>
          <w:i/>
          <w:iCs/>
        </w:rPr>
      </w:pPr>
      <w:r w:rsidRPr="00047DA9">
        <w:rPr>
          <w:i/>
          <w:iCs/>
        </w:rPr>
        <w:t>TraitsFile</w:t>
      </w:r>
    </w:p>
    <w:p w14:paraId="11A5062E" w14:textId="430007B1" w:rsidR="00CF0A4F" w:rsidRPr="00047DA9" w:rsidRDefault="00CF0A4F" w:rsidP="00C57BF9">
      <w:r w:rsidRPr="00047DA9">
        <w:t>This file specifies parameters specific to gene-controlled traits: evolvable dispersal traits, genetic load, and neutral variation</w:t>
      </w:r>
      <w:r w:rsidR="00380213">
        <w:t>; for example, the set of loci controlling this trait, their allele distribution, mutation rate, and initial conditions.</w:t>
      </w:r>
    </w:p>
    <w:p w14:paraId="1509F37B" w14:textId="77777777" w:rsidR="0067520E" w:rsidRPr="00047DA9" w:rsidRDefault="0067520E" w:rsidP="00C57BF9">
      <w:pPr>
        <w:pStyle w:val="Heading4"/>
      </w:pPr>
      <w:r w:rsidRPr="00047DA9">
        <w:t>InitialisationFile</w:t>
      </w:r>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257" w:name="_Toc180771671"/>
      <w:r w:rsidRPr="00047DA9">
        <w:lastRenderedPageBreak/>
        <w:t>Outputs</w:t>
      </w:r>
      <w:bookmarkEnd w:id="257"/>
    </w:p>
    <w:p w14:paraId="06221D34" w14:textId="181EA4EA" w:rsidR="0067520E" w:rsidRDefault="00380213" w:rsidP="00C57BF9">
      <w:pPr>
        <w:rPr>
          <w:ins w:id="258" w:author="Pannetier, Theo" w:date="2025-10-20T16:58:00Z" w16du:dateUtc="2025-10-20T15:58:00Z"/>
          <w:szCs w:val="24"/>
        </w:rPr>
      </w:pPr>
      <w:r>
        <w:rPr>
          <w:szCs w:val="24"/>
        </w:rPr>
        <w:t xml:space="preserve">RangeShifter can produce a range of output files pertaining to different aspects of the simulation. </w:t>
      </w:r>
      <w:r w:rsidR="0067520E" w:rsidRPr="00047DA9">
        <w:rPr>
          <w:szCs w:val="24"/>
        </w:rPr>
        <w:t xml:space="preserve">Each type of output can be produced at its own frequency, and the start of output of all except the </w:t>
      </w:r>
      <w:r w:rsidR="0067520E" w:rsidRPr="00047DA9">
        <w:rPr>
          <w:i/>
          <w:szCs w:val="24"/>
        </w:rPr>
        <w:t>Range</w:t>
      </w:r>
      <w:r w:rsidR="0067520E" w:rsidRPr="00047DA9">
        <w:rPr>
          <w:szCs w:val="24"/>
        </w:rPr>
        <w:t xml:space="preserve"> and </w:t>
      </w:r>
      <w:r w:rsidR="0067520E" w:rsidRPr="00047DA9">
        <w:rPr>
          <w:i/>
          <w:szCs w:val="24"/>
        </w:rPr>
        <w:t>Occupancy</w:t>
      </w:r>
      <w:r w:rsidR="0067520E"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w:t>
      </w:r>
      <w:r w:rsidRPr="00047DA9">
        <w:rPr>
          <w:szCs w:val="24"/>
        </w:rPr>
        <w:t>number and</w:t>
      </w:r>
      <w:r w:rsidR="0067520E" w:rsidRPr="00047DA9">
        <w:rPr>
          <w:szCs w:val="24"/>
        </w:rPr>
        <w:t xml:space="preserve"> also indicate the number of the landscape to which the output refers.</w:t>
      </w:r>
    </w:p>
    <w:p w14:paraId="38A5B67A" w14:textId="780F03ED" w:rsidR="005D04CC" w:rsidRPr="00047DA9" w:rsidRDefault="005D04CC" w:rsidP="00C57BF9">
      <w:pPr>
        <w:rPr>
          <w:szCs w:val="24"/>
        </w:rPr>
      </w:pPr>
      <w:ins w:id="259" w:author="Pannetier, Theo" w:date="2025-10-20T16:58:00Z" w16du:dateUtc="2025-10-20T15:58:00Z">
        <w:r w:rsidRPr="005D04CC">
          <w:rPr>
            <w:szCs w:val="24"/>
          </w:rPr>
          <w:t>Reminder: for all outputs that report X and Y coordinates, the origin point is the bottom left corner of the map.</w:t>
        </w:r>
      </w:ins>
    </w:p>
    <w:p w14:paraId="65C6F9F4" w14:textId="77777777" w:rsidR="0067520E" w:rsidRPr="00047DA9" w:rsidRDefault="0067520E" w:rsidP="009E434A">
      <w:pPr>
        <w:pStyle w:val="Heading3"/>
        <w:numPr>
          <w:ilvl w:val="2"/>
          <w:numId w:val="14"/>
        </w:numPr>
      </w:pPr>
      <w:bookmarkStart w:id="260" w:name="_Toc180771672"/>
      <w:r w:rsidRPr="00047DA9">
        <w:t>Parameters</w:t>
      </w:r>
      <w:bookmarkEnd w:id="260"/>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261" w:name="_Species_range"/>
      <w:bookmarkStart w:id="262" w:name="_Toc180771673"/>
      <w:bookmarkEnd w:id="261"/>
      <w:r w:rsidRPr="00047DA9">
        <w:t>R</w:t>
      </w:r>
      <w:r w:rsidR="0067520E" w:rsidRPr="00047DA9">
        <w:t>ange</w:t>
      </w:r>
      <w:bookmarkEnd w:id="262"/>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r w:rsidRPr="00047DA9">
        <w:rPr>
          <w:i/>
        </w:rPr>
        <w:t>RepSeason</w:t>
      </w:r>
      <w:r w:rsidRPr="00047DA9">
        <w:t>)</w:t>
      </w:r>
    </w:p>
    <w:p w14:paraId="5F93E0E2" w14:textId="77777777" w:rsidR="0067520E" w:rsidRPr="00047DA9" w:rsidRDefault="0067520E" w:rsidP="00787453">
      <w:pPr>
        <w:pStyle w:val="Numbered"/>
      </w:pPr>
      <w:r w:rsidRPr="00047DA9">
        <w:t>Total number of individuals (</w:t>
      </w:r>
      <w:r w:rsidRPr="00047DA9">
        <w:rPr>
          <w:i/>
        </w:rPr>
        <w:t>NInds</w:t>
      </w:r>
      <w:r w:rsidRPr="00047DA9">
        <w:t>)</w:t>
      </w:r>
    </w:p>
    <w:p w14:paraId="47271731" w14:textId="77777777" w:rsidR="0067520E" w:rsidRPr="00047DA9" w:rsidRDefault="0067520E" w:rsidP="00787453">
      <w:pPr>
        <w:pStyle w:val="Numbered"/>
      </w:pPr>
      <w:r w:rsidRPr="00047DA9">
        <w:t>Total number of individuals in each stage (</w:t>
      </w:r>
      <w:r w:rsidRPr="00047DA9">
        <w:rPr>
          <w:i/>
        </w:rPr>
        <w:t>NInd_stage</w:t>
      </w:r>
      <w:r w:rsidRPr="00047DA9">
        <w:t>X); these columns will be present only in case of stage-structured models</w:t>
      </w:r>
    </w:p>
    <w:p w14:paraId="41B18B84" w14:textId="77777777" w:rsidR="0067520E" w:rsidRPr="00047DA9" w:rsidRDefault="0067520E" w:rsidP="00787453">
      <w:pPr>
        <w:pStyle w:val="Numbered"/>
      </w:pPr>
      <w:r w:rsidRPr="00047DA9">
        <w:t>Total number of juveniles born (</w:t>
      </w:r>
      <w:r w:rsidRPr="00047DA9">
        <w:rPr>
          <w:i/>
        </w:rPr>
        <w:t>NJuvs</w:t>
      </w:r>
      <w:r w:rsidRPr="00047DA9">
        <w:t>); only in case of stage-structured models</w:t>
      </w:r>
    </w:p>
    <w:p w14:paraId="53422330" w14:textId="77777777" w:rsidR="0067520E" w:rsidRPr="00047DA9" w:rsidRDefault="0067520E" w:rsidP="00787453">
      <w:pPr>
        <w:pStyle w:val="Numbered"/>
      </w:pPr>
      <w:r w:rsidRPr="00047DA9">
        <w:t>Total number of cells (</w:t>
      </w:r>
      <w:r w:rsidRPr="00047DA9">
        <w:rPr>
          <w:i/>
        </w:rPr>
        <w:t>NOccupCells</w:t>
      </w:r>
      <w:r w:rsidRPr="00047DA9">
        <w:t>) or total number of patches (</w:t>
      </w:r>
      <w:r w:rsidRPr="00047DA9">
        <w:rPr>
          <w:i/>
        </w:rPr>
        <w:t>NOccupPatches</w:t>
      </w:r>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r w:rsidRPr="00047DA9">
        <w:rPr>
          <w:i/>
        </w:rPr>
        <w:t>OccupSuit</w:t>
      </w:r>
      <w:r w:rsidRPr="00047DA9">
        <w:t>)</w:t>
      </w:r>
    </w:p>
    <w:p w14:paraId="3E3867C3" w14:textId="77777777" w:rsidR="0067520E" w:rsidRPr="00047DA9" w:rsidRDefault="0067520E" w:rsidP="00787453">
      <w:pPr>
        <w:pStyle w:val="Numbered"/>
      </w:pPr>
      <w:r w:rsidRPr="00047DA9">
        <w:t>Species’ range, in term of maximum and minimum coordinates (</w:t>
      </w:r>
      <w:r w:rsidRPr="00047DA9">
        <w:rPr>
          <w:i/>
        </w:rPr>
        <w:t>min_X, max_X, min_Y, max_Y</w:t>
      </w:r>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263" w:name="_Toc180771674"/>
      <w:r w:rsidRPr="00047DA9">
        <w:lastRenderedPageBreak/>
        <w:t>Occupancy</w:t>
      </w:r>
      <w:bookmarkEnd w:id="263"/>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r w:rsidR="0067520E" w:rsidRPr="00047DA9">
        <w:rPr>
          <w:i/>
        </w:rPr>
        <w:t>PatchID</w:t>
      </w:r>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s been occupied in a given year</w:t>
      </w:r>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r w:rsidRPr="00047DA9">
        <w:rPr>
          <w:i/>
        </w:rPr>
        <w:t>Mean_OccupSuit</w:t>
      </w:r>
      <w:r w:rsidRPr="00047DA9">
        <w:t>) and its standard error (</w:t>
      </w:r>
      <w:r w:rsidRPr="00047DA9">
        <w:rPr>
          <w:i/>
        </w:rPr>
        <w:t>Std_error</w:t>
      </w:r>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264" w:name="_Toc180771675"/>
      <w:r w:rsidRPr="00047DA9">
        <w:t>Populations</w:t>
      </w:r>
      <w:bookmarkEnd w:id="264"/>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r w:rsidRPr="00047DA9">
        <w:rPr>
          <w:i/>
        </w:rPr>
        <w:t>RepSeason</w:t>
      </w:r>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r w:rsidRPr="00047DA9">
        <w:rPr>
          <w:i/>
        </w:rPr>
        <w:t>PatchID</w:t>
      </w:r>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r w:rsidRPr="00047DA9">
        <w:rPr>
          <w:i/>
        </w:rPr>
        <w:t>NInd</w:t>
      </w:r>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r w:rsidRPr="00047DA9">
        <w:rPr>
          <w:i/>
        </w:rPr>
        <w:t>NInd</w:t>
      </w:r>
      <w:r w:rsidRPr="00047DA9">
        <w:t>_</w:t>
      </w:r>
      <w:r w:rsidRPr="00047DA9">
        <w:rPr>
          <w:i/>
        </w:rPr>
        <w:t>stage</w:t>
      </w:r>
      <w:r w:rsidRPr="00047DA9">
        <w:t>X). If the reproduction is sexual, these columns will be replaced by the number of females (</w:t>
      </w:r>
      <w:r w:rsidRPr="00047DA9">
        <w:rPr>
          <w:i/>
        </w:rPr>
        <w:t>Nfemales</w:t>
      </w:r>
      <w:r w:rsidRPr="00047DA9">
        <w:t>_</w:t>
      </w:r>
      <w:r w:rsidRPr="00047DA9">
        <w:rPr>
          <w:i/>
        </w:rPr>
        <w:t>stage</w:t>
      </w:r>
      <w:r w:rsidRPr="00047DA9">
        <w:t>X) and of males (</w:t>
      </w:r>
      <w:r w:rsidRPr="00047DA9">
        <w:rPr>
          <w:i/>
        </w:rPr>
        <w:t>Nmales</w:t>
      </w:r>
      <w:r w:rsidRPr="00047DA9">
        <w:t>_</w:t>
      </w:r>
      <w:r w:rsidRPr="00047DA9">
        <w:rPr>
          <w:i/>
        </w:rPr>
        <w:t>stage</w:t>
      </w:r>
      <w:r w:rsidRPr="00047DA9">
        <w:t>X) in each stage. In the case of sexual model without stage structure, two columns will indicate the number of females (</w:t>
      </w:r>
      <w:r w:rsidRPr="00047DA9">
        <w:rPr>
          <w:i/>
        </w:rPr>
        <w:t>Nfemales</w:t>
      </w:r>
      <w:r w:rsidRPr="00047DA9">
        <w:t>) and of males (</w:t>
      </w:r>
      <w:r w:rsidRPr="00047DA9">
        <w:rPr>
          <w:i/>
        </w:rPr>
        <w:t>Nmales</w:t>
      </w:r>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r w:rsidRPr="00047DA9">
        <w:rPr>
          <w:i/>
        </w:rPr>
        <w:t>NJuvs</w:t>
      </w:r>
      <w:r w:rsidRPr="00047DA9">
        <w:t>). If the reproduction is sexual, these columns will be replaced by the number of females juveniles (</w:t>
      </w:r>
      <w:r w:rsidRPr="00047DA9">
        <w:rPr>
          <w:i/>
        </w:rPr>
        <w:t>NJuvFemales</w:t>
      </w:r>
      <w:r w:rsidRPr="00047DA9">
        <w:t>) and males (</w:t>
      </w:r>
      <w:r w:rsidRPr="00047DA9">
        <w:rPr>
          <w:i/>
        </w:rPr>
        <w:t>NJuvMales</w:t>
      </w:r>
      <w:r w:rsidRPr="00047DA9">
        <w:t>).</w:t>
      </w:r>
    </w:p>
    <w:p w14:paraId="7A9F41B6" w14:textId="77777777" w:rsidR="0067520E" w:rsidRPr="00047DA9" w:rsidRDefault="0067520E" w:rsidP="009E434A">
      <w:pPr>
        <w:pStyle w:val="Heading3"/>
        <w:numPr>
          <w:ilvl w:val="2"/>
          <w:numId w:val="14"/>
        </w:numPr>
      </w:pPr>
      <w:bookmarkStart w:id="265" w:name="_Individuals"/>
      <w:bookmarkStart w:id="266" w:name="_Toc180771676"/>
      <w:bookmarkEnd w:id="265"/>
      <w:r w:rsidRPr="00047DA9">
        <w:lastRenderedPageBreak/>
        <w:t>Individuals</w:t>
      </w:r>
      <w:bookmarkEnd w:id="266"/>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each individual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each individual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r w:rsidRPr="00047DA9">
        <w:rPr>
          <w:i/>
        </w:rPr>
        <w:t>RepSeason</w:t>
      </w:r>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r w:rsidRPr="00047DA9">
        <w:rPr>
          <w:i/>
        </w:rPr>
        <w:t>IndID</w:t>
      </w:r>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see Table 2</w:t>
        </w:r>
      </w:hyperlink>
      <w:r w:rsidRPr="00047DA9">
        <w:t>)</w:t>
      </w:r>
    </w:p>
    <w:p w14:paraId="03C257B1" w14:textId="04A9F400" w:rsidR="0067520E" w:rsidRPr="00047DA9" w:rsidRDefault="0067520E" w:rsidP="00787453">
      <w:pPr>
        <w:pStyle w:val="Numbered"/>
      </w:pPr>
      <w:r w:rsidRPr="00047DA9">
        <w:t>Natal cell (</w:t>
      </w:r>
      <w:r w:rsidRPr="00047DA9">
        <w:rPr>
          <w:i/>
        </w:rPr>
        <w:t>Natal</w:t>
      </w:r>
      <w:r w:rsidRPr="00047DA9">
        <w:t>_</w:t>
      </w:r>
      <w:r w:rsidRPr="00047DA9">
        <w:rPr>
          <w:i/>
        </w:rPr>
        <w:t>X</w:t>
      </w:r>
      <w:r w:rsidRPr="00047DA9">
        <w:t xml:space="preserve"> and </w:t>
      </w:r>
      <w:r w:rsidRPr="00047DA9">
        <w:rPr>
          <w:i/>
        </w:rPr>
        <w:t>Natal</w:t>
      </w:r>
      <w:r w:rsidRPr="00047DA9">
        <w:t>_</w:t>
      </w:r>
      <w:r w:rsidRPr="00047DA9">
        <w:rPr>
          <w:i/>
        </w:rPr>
        <w:t>Y</w:t>
      </w:r>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r w:rsidRPr="00047DA9">
        <w:rPr>
          <w:i/>
        </w:rPr>
        <w:t>Natal</w:t>
      </w:r>
      <w:r w:rsidRPr="00047DA9">
        <w:t>_</w:t>
      </w:r>
      <w:r w:rsidRPr="00047DA9">
        <w:rPr>
          <w:i/>
        </w:rPr>
        <w:t xml:space="preserve">patch </w:t>
      </w:r>
      <w:r w:rsidRPr="00047DA9">
        <w:t xml:space="preserve">and </w:t>
      </w:r>
      <w:r w:rsidRPr="00047DA9">
        <w:rPr>
          <w:i/>
        </w:rPr>
        <w:t>PatchID</w:t>
      </w:r>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Default="0067520E" w:rsidP="00787453">
      <w:pPr>
        <w:pStyle w:val="Numbered"/>
      </w:pPr>
      <w:r w:rsidRPr="00047DA9">
        <w:rPr>
          <w:i/>
        </w:rPr>
        <w:t>Stage</w:t>
      </w:r>
      <w:r w:rsidRPr="00047DA9">
        <w:t>, in case of stage structure</w:t>
      </w:r>
    </w:p>
    <w:p w14:paraId="48685041" w14:textId="3F18A20A" w:rsidR="00380213" w:rsidRPr="00047DA9" w:rsidRDefault="00380213" w:rsidP="00787453">
      <w:pPr>
        <w:pStyle w:val="Numbered"/>
      </w:pPr>
      <w:ins w:id="267" w:author="Pannetier, Theo" w:date="2025-09-23T13:51:00Z" w16du:dateUtc="2025-09-23T12:51:00Z">
        <w:r>
          <w:t>If at l</w:t>
        </w:r>
      </w:ins>
      <w:ins w:id="268" w:author="Pannetier, Theo" w:date="2025-09-23T13:52:00Z" w16du:dateUtc="2025-09-23T12:52:00Z">
        <w:r>
          <w:t xml:space="preserve">east one genetic load trait is specified, </w:t>
        </w:r>
        <w:r>
          <w:rPr>
            <w:i/>
            <w:iCs/>
          </w:rPr>
          <w:t>ProbViable</w:t>
        </w:r>
        <w:r>
          <w:t>, the genetic fitness of the individual</w:t>
        </w:r>
      </w:ins>
      <w:ins w:id="269" w:author="Pannetier, Theo" w:date="2025-09-23T13:53:00Z" w16du:dateUtc="2025-09-23T12:53:00Z">
        <w:r>
          <w:t>, that is the probability of this individual surviving birth or one minus its genetic load.</w:t>
        </w:r>
      </w:ins>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r w:rsidRPr="00047DA9">
        <w:rPr>
          <w:rFonts w:cs="Times New Roman"/>
          <w:szCs w:val="24"/>
          <w:lang w:val="en-GB"/>
        </w:rPr>
        <w:t>);</w:t>
      </w:r>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r w:rsidRPr="00047DA9">
        <w:rPr>
          <w:rFonts w:cs="Times New Roman"/>
          <w:szCs w:val="24"/>
          <w:lang w:val="en-GB"/>
        </w:rPr>
        <w:t>);</w:t>
      </w:r>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r w:rsidRPr="00047DA9">
        <w:rPr>
          <w:rFonts w:cs="Times New Roman"/>
          <w:i/>
          <w:szCs w:val="24"/>
          <w:lang w:val="en-GB"/>
        </w:rPr>
        <w:t>mean_distI</w:t>
      </w:r>
      <w:r w:rsidRPr="00047DA9">
        <w:rPr>
          <w:rFonts w:cs="Times New Roman"/>
          <w:szCs w:val="24"/>
          <w:lang w:val="en-GB"/>
        </w:rPr>
        <w:t>);</w:t>
      </w:r>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r w:rsidRPr="00047DA9">
        <w:rPr>
          <w:rFonts w:cs="Times New Roman"/>
          <w:i/>
          <w:szCs w:val="24"/>
          <w:lang w:val="en-GB"/>
        </w:rPr>
        <w:t>mean_distII</w:t>
      </w:r>
      <w:r w:rsidRPr="00047DA9">
        <w:rPr>
          <w:rFonts w:cs="Times New Roman"/>
          <w:szCs w:val="24"/>
          <w:lang w:val="en-GB"/>
        </w:rPr>
        <w:t>) and the probability that the individual will disperse according to the first kernel (</w:t>
      </w:r>
      <w:r w:rsidRPr="00047DA9">
        <w:rPr>
          <w:rFonts w:cs="Times New Roman"/>
          <w:i/>
          <w:szCs w:val="24"/>
          <w:lang w:val="en-GB"/>
        </w:rPr>
        <w:t>PfirstKernel</w:t>
      </w:r>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r w:rsidRPr="00047DA9">
        <w:rPr>
          <w:i/>
        </w:rPr>
        <w:t>StepLength</w:t>
      </w:r>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r w:rsidRPr="00047DA9">
        <w:rPr>
          <w:i/>
        </w:rPr>
        <w:t>alphaS</w:t>
      </w:r>
      <w:r w:rsidRPr="00047DA9">
        <w:t xml:space="preserve"> and </w:t>
      </w:r>
      <w:r w:rsidRPr="00047DA9">
        <w:rPr>
          <w:i/>
        </w:rPr>
        <w:t>betaS</w:t>
      </w:r>
      <w:r w:rsidRPr="00047DA9">
        <w:t>)</w:t>
      </w:r>
    </w:p>
    <w:p w14:paraId="4DAE1D4A" w14:textId="7757233E" w:rsidR="0067520E" w:rsidRPr="00047DA9" w:rsidRDefault="0067520E" w:rsidP="00787453">
      <w:pPr>
        <w:pStyle w:val="Numbered"/>
      </w:pPr>
      <w:r w:rsidRPr="00047DA9">
        <w:lastRenderedPageBreak/>
        <w:t xml:space="preserve">Distance moved in meters (linear distance from the centre of the starting cell to the centre of the arrival cell - </w:t>
      </w:r>
      <w:r w:rsidRPr="00047DA9">
        <w:rPr>
          <w:i/>
        </w:rPr>
        <w:t>DistMoved</w:t>
      </w:r>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r w:rsidRPr="00047DA9">
        <w:rPr>
          <w:i/>
        </w:rPr>
        <w:t>Nsteps</w:t>
      </w:r>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270" w:name="Table2"/>
      <w:r w:rsidRPr="00047DA9">
        <w:rPr>
          <w:b/>
          <w:sz w:val="22"/>
        </w:rPr>
        <w:t>Table 2</w:t>
      </w:r>
      <w:bookmarkEnd w:id="270"/>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 xml:space="preserve">Exceeded maximum </w:t>
            </w:r>
            <w:commentRangeStart w:id="271"/>
            <w:r w:rsidRPr="00047DA9">
              <w:t>age</w:t>
            </w:r>
            <w:commentRangeEnd w:id="271"/>
            <w:r w:rsidR="00380213">
              <w:rPr>
                <w:rStyle w:val="CommentReference"/>
                <w:rFonts w:cstheme="minorBidi"/>
                <w:noProof w:val="0"/>
                <w:lang w:val="en-US"/>
              </w:rPr>
              <w:commentReference w:id="271"/>
            </w:r>
          </w:p>
        </w:tc>
      </w:tr>
    </w:tbl>
    <w:p w14:paraId="0ACFE9F0" w14:textId="2CF3F1F0" w:rsidR="0067520E" w:rsidRPr="00047DA9" w:rsidRDefault="0067520E" w:rsidP="009E434A">
      <w:pPr>
        <w:pStyle w:val="Heading3"/>
        <w:numPr>
          <w:ilvl w:val="2"/>
          <w:numId w:val="14"/>
        </w:numPr>
      </w:pPr>
      <w:bookmarkStart w:id="272" w:name="_Toc180771677"/>
      <w:r w:rsidRPr="00047DA9">
        <w:t>Genetics</w:t>
      </w:r>
      <w:r w:rsidR="0006022B" w:rsidRPr="00047DA9">
        <w:t xml:space="preserve"> (in 2.0)</w:t>
      </w:r>
      <w:bookmarkEnd w:id="272"/>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each individual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r w:rsidRPr="00047DA9">
        <w:rPr>
          <w:i/>
        </w:rPr>
        <w:t>IndID</w:t>
      </w:r>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273" w:name="_Genetics_(in_3.0)"/>
      <w:bookmarkStart w:id="274" w:name="_Toc180771678"/>
      <w:bookmarkEnd w:id="273"/>
      <w:r w:rsidRPr="00047DA9">
        <w:lastRenderedPageBreak/>
        <w:t>G</w:t>
      </w:r>
      <w:bookmarkStart w:id="275" w:name="GeneticsOutput"/>
      <w:bookmarkEnd w:id="275"/>
      <w:r w:rsidRPr="00047DA9">
        <w:t>enetics (in 3.0)</w:t>
      </w:r>
      <w:bookmarkEnd w:id="274"/>
    </w:p>
    <w:p w14:paraId="566A7224" w14:textId="3B91B473" w:rsidR="009D1A33" w:rsidRPr="00047DA9" w:rsidRDefault="009D1A33" w:rsidP="009D1A33">
      <w:pPr>
        <w:pStyle w:val="Heading3"/>
        <w:numPr>
          <w:ilvl w:val="3"/>
          <w:numId w:val="14"/>
        </w:numPr>
      </w:pPr>
      <w:bookmarkStart w:id="276" w:name="_Toc180771679"/>
      <w:r w:rsidRPr="00047DA9">
        <w:t>Sampling</w:t>
      </w:r>
      <w:bookmarkEnd w:id="276"/>
    </w:p>
    <w:p w14:paraId="66FB40BC" w14:textId="02D548FF" w:rsidR="001539B1" w:rsidRPr="00047DA9" w:rsidRDefault="001539B1" w:rsidP="0006022B">
      <w:r w:rsidRPr="00047DA9">
        <w:t xml:space="preserve">The volume of genetic output grows quickly with the number of individuals in the simulation, </w:t>
      </w:r>
      <w:del w:id="277" w:author="Pannetier, Theo" w:date="2025-09-23T13:56:00Z" w16du:dateUtc="2025-09-23T12:56:00Z">
        <w:r w:rsidRPr="00047DA9" w:rsidDel="00380213">
          <w:delText>and it is therefore crucial</w:delText>
        </w:r>
      </w:del>
      <w:ins w:id="278" w:author="Pannetier, Theo" w:date="2025-09-23T13:56:00Z" w16du:dateUtc="2025-09-23T12:56:00Z">
        <w:r w:rsidR="00380213">
          <w:t>so RangeShifter optionally allows</w:t>
        </w:r>
      </w:ins>
      <w:r w:rsidRPr="00047DA9">
        <w:t xml:space="preserve">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D00707">
        <w:rPr>
          <w:i/>
          <w:iCs/>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a number of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rsidP="00D00707">
      <w:pPr>
        <w:pStyle w:val="Heading3"/>
        <w:numPr>
          <w:ilvl w:val="3"/>
          <w:numId w:val="14"/>
        </w:numPr>
      </w:pPr>
      <w:bookmarkStart w:id="279" w:name="_Toc180771680"/>
      <w:r w:rsidRPr="00047DA9">
        <w:t>Allele values</w:t>
      </w:r>
      <w:bookmarkEnd w:id="279"/>
    </w:p>
    <w:p w14:paraId="094B483D" w14:textId="2C56B62C" w:rsidR="001539B1" w:rsidRPr="00047DA9" w:rsidRDefault="009D1A33" w:rsidP="009D1A33">
      <w:r w:rsidRPr="00047DA9">
        <w:t xml:space="preserve">This output, if enabled, will write all alleles values of the sampled individuals for the selected trait(s) to </w:t>
      </w:r>
      <w:r w:rsidRPr="00D00707">
        <w:rPr>
          <w:i/>
          <w:iCs/>
        </w:rPr>
        <w:t>Sim</w:t>
      </w:r>
      <w:r w:rsidRPr="00047DA9">
        <w:rPr>
          <w:i/>
          <w:iCs/>
        </w:rPr>
        <w:t>&lt;sim_nb&gt;</w:t>
      </w:r>
      <w:r w:rsidRPr="00D00707">
        <w:rPr>
          <w:i/>
          <w:iCs/>
        </w:rPr>
        <w:t>_Land</w:t>
      </w:r>
      <w:r w:rsidRPr="00047DA9">
        <w:rPr>
          <w:i/>
          <w:iCs/>
        </w:rPr>
        <w:t>&lt;landscape_nb&gt;</w:t>
      </w:r>
      <w:r w:rsidRPr="00D00707">
        <w:rPr>
          <w:i/>
          <w:iCs/>
        </w:rPr>
        <w:t>_Rep</w:t>
      </w:r>
      <w:r w:rsidRPr="00047DA9">
        <w:rPr>
          <w:i/>
          <w:iCs/>
        </w:rPr>
        <w:t>&lt;replicate_nb&gt;</w:t>
      </w:r>
      <w:r w:rsidRPr="00D00707">
        <w:rPr>
          <w:i/>
          <w:iCs/>
        </w:rPr>
        <w:t>_geneValues</w:t>
      </w:r>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lang w:val="en-GB"/>
        </w:rPr>
      </w:pPr>
      <w:r w:rsidRPr="00047DA9">
        <w:rPr>
          <w:lang w:val="en-GB"/>
        </w:rPr>
        <w:t>Value of the allele on the first chromosome</w:t>
      </w:r>
    </w:p>
    <w:p w14:paraId="06BF9715" w14:textId="72061C15" w:rsidR="00654EB7" w:rsidRPr="00047DA9" w:rsidRDefault="00654EB7" w:rsidP="001539B1">
      <w:pPr>
        <w:pStyle w:val="ListParagraph"/>
        <w:numPr>
          <w:ilvl w:val="0"/>
          <w:numId w:val="71"/>
        </w:numPr>
        <w:rPr>
          <w:lang w:val="en-GB"/>
        </w:rPr>
      </w:pPr>
      <w:r w:rsidRPr="00047DA9">
        <w:rPr>
          <w:lang w:val="en-GB"/>
        </w:rPr>
        <w:t xml:space="preserve"> Dominance coefficient for the allele on the first chromosome (this will be 0 except for genetic </w:t>
      </w:r>
      <w:r w:rsidR="00F86960">
        <w:rPr>
          <w:lang w:val="en-GB"/>
        </w:rPr>
        <w:t>load</w:t>
      </w:r>
      <w:r w:rsidRPr="00047DA9">
        <w:rPr>
          <w:lang w:val="en-GB"/>
        </w:rPr>
        <w:t xml:space="preserve"> traits)</w:t>
      </w:r>
    </w:p>
    <w:p w14:paraId="11548C11" w14:textId="342CB098" w:rsidR="001539B1" w:rsidRPr="00047DA9" w:rsidRDefault="001539B1" w:rsidP="001539B1">
      <w:pPr>
        <w:pStyle w:val="ListParagraph"/>
        <w:numPr>
          <w:ilvl w:val="0"/>
          <w:numId w:val="71"/>
        </w:numPr>
        <w:rPr>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r w:rsidRPr="00047DA9">
        <w:rPr>
          <w:lang w:val="en-GB"/>
        </w:rPr>
        <w:t xml:space="preserve"> </w:t>
      </w:r>
      <w:r w:rsidR="006E3BD6" w:rsidRPr="00047DA9">
        <w:rPr>
          <w:lang w:val="en-GB"/>
        </w:rPr>
        <w:t>(If diploid) D</w:t>
      </w:r>
      <w:r w:rsidR="00654EB7" w:rsidRPr="00047DA9">
        <w:rPr>
          <w:lang w:val="en-GB"/>
        </w:rPr>
        <w:t>ominance coefficient for the allele on the second chromosome</w:t>
      </w:r>
    </w:p>
    <w:p w14:paraId="3586C7D5" w14:textId="77777777" w:rsidR="001539B1" w:rsidRPr="00047DA9" w:rsidRDefault="001539B1" w:rsidP="00D00707"/>
    <w:p w14:paraId="38E77031" w14:textId="4F3CB503" w:rsidR="0006022B" w:rsidRPr="00047DA9" w:rsidRDefault="0006022B" w:rsidP="00D00707">
      <w:pPr>
        <w:pStyle w:val="Heading3"/>
        <w:numPr>
          <w:ilvl w:val="3"/>
          <w:numId w:val="14"/>
        </w:numPr>
      </w:pPr>
      <w:bookmarkStart w:id="280" w:name="_Toc180771681"/>
      <w:r w:rsidRPr="00047DA9">
        <w:t>Neutral genetics</w:t>
      </w:r>
      <w:bookmarkEnd w:id="280"/>
    </w:p>
    <w:p w14:paraId="1C5A1A49" w14:textId="77777777" w:rsidR="00D32894" w:rsidRPr="00047DA9" w:rsidRDefault="00D32894" w:rsidP="00D32894">
      <w:r w:rsidRPr="00047DA9">
        <w:t xml:space="preserve">The standard neutral genetics output, </w:t>
      </w:r>
      <w:r w:rsidRPr="00047DA9">
        <w:rPr>
          <w:i/>
          <w:iCs/>
        </w:rPr>
        <w:t>Sim&lt;sim_nb&gt;_Land&lt;landscape_nb&gt;</w:t>
      </w:r>
      <w:r w:rsidRPr="00047DA9">
        <w:t>_neutralGenetics,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lastRenderedPageBreak/>
        <w:t>Generation</w:t>
      </w:r>
    </w:p>
    <w:p w14:paraId="7BAF2E9C" w14:textId="77777777" w:rsidR="00D32894" w:rsidRPr="00047DA9" w:rsidRDefault="00D32894" w:rsidP="00D32894">
      <w:pPr>
        <w:pStyle w:val="ListParagraph"/>
        <w:numPr>
          <w:ilvl w:val="0"/>
          <w:numId w:val="72"/>
        </w:numPr>
        <w:rPr>
          <w:lang w:val="en-GB"/>
        </w:rPr>
      </w:pPr>
      <w:r w:rsidRPr="00047DA9">
        <w:rPr>
          <w:lang w:val="en-GB"/>
        </w:rPr>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D00707" w:rsidRDefault="004764A5" w:rsidP="00D32894">
      <w:pPr>
        <w:pStyle w:val="ListParagraph"/>
        <w:numPr>
          <w:ilvl w:val="0"/>
          <w:numId w:val="72"/>
        </w:numPr>
        <w:rPr>
          <w:i/>
          <w:iCs/>
          <w:lang w:val="en-GB"/>
        </w:rPr>
      </w:pPr>
      <w:r w:rsidRPr="00047DA9">
        <w:rPr>
          <w:lang w:val="en-GB"/>
        </w:rPr>
        <w:t xml:space="preserve">Weir &amp; Cockerham’s </w:t>
      </w:r>
      <w:r w:rsidR="00D32894" w:rsidRPr="00D00707">
        <w:rPr>
          <w:i/>
          <w:iCs/>
          <w:lang w:val="en-GB"/>
        </w:rPr>
        <w:t>F</w:t>
      </w:r>
      <w:r w:rsidR="00D32894" w:rsidRPr="00D00707">
        <w:rPr>
          <w:i/>
          <w:iCs/>
          <w:vertAlign w:val="subscript"/>
          <w:lang w:val="en-GB"/>
        </w:rPr>
        <w:t>st</w:t>
      </w:r>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r w:rsidRPr="00047DA9">
        <w:rPr>
          <w:i/>
          <w:iCs/>
          <w:lang w:val="en-GB"/>
        </w:rPr>
        <w:t>F</w:t>
      </w:r>
      <w:r w:rsidRPr="00047DA9">
        <w:rPr>
          <w:i/>
          <w:iCs/>
          <w:vertAlign w:val="subscript"/>
          <w:lang w:val="en-GB"/>
        </w:rPr>
        <w:t>st</w:t>
      </w:r>
      <w:r w:rsidRPr="00047DA9">
        <w:rPr>
          <w:lang w:val="en-GB"/>
        </w:rPr>
        <w:t xml:space="preserve"> (if enabled)</w:t>
      </w:r>
    </w:p>
    <w:p w14:paraId="73851A83" w14:textId="6D262B90" w:rsidR="00D32894" w:rsidRPr="00047DA9" w:rsidRDefault="00D32894" w:rsidP="00D32894">
      <w:pPr>
        <w:pStyle w:val="ListParagraph"/>
        <w:numPr>
          <w:ilvl w:val="0"/>
          <w:numId w:val="72"/>
        </w:numPr>
        <w:rPr>
          <w:lang w:val="en-GB"/>
        </w:rPr>
      </w:pPr>
      <w:r w:rsidRPr="00047DA9">
        <w:rPr>
          <w:lang w:val="en-GB"/>
        </w:rPr>
        <w:t>Global allelic diversity, calculated as the mean number of alleles per locus</w:t>
      </w:r>
      <w:r w:rsidR="007D3BBD" w:rsidRPr="00047DA9">
        <w:rPr>
          <w:lang w:val="en-GB"/>
        </w:rPr>
        <w:t xml:space="preserve"> for the entire sample.</w:t>
      </w:r>
    </w:p>
    <w:p w14:paraId="5456FF90" w14:textId="6C621A09" w:rsidR="00D32894" w:rsidRPr="00D00707" w:rsidRDefault="00D32894" w:rsidP="00D32894">
      <w:pPr>
        <w:pStyle w:val="ListParagraph"/>
        <w:numPr>
          <w:ilvl w:val="0"/>
          <w:numId w:val="72"/>
        </w:numPr>
        <w:rPr>
          <w:i/>
          <w:iCs/>
          <w:lang w:val="en-GB"/>
        </w:rPr>
      </w:pPr>
      <w:r w:rsidRPr="00047DA9">
        <w:rPr>
          <w:lang w:val="en-GB"/>
        </w:rPr>
        <w:t>Local allelic diversity, calculated as the mean number of alleles per locus</w:t>
      </w:r>
      <w:r w:rsidR="007D3BBD" w:rsidRPr="00047DA9">
        <w:rPr>
          <w:lang w:val="en-GB"/>
        </w:rPr>
        <w:t xml:space="preserve"> for each sampled patch, then averaged over patches.</w:t>
      </w:r>
    </w:p>
    <w:p w14:paraId="2897076A" w14:textId="54AA507B" w:rsidR="00D32894" w:rsidRPr="00D00707" w:rsidRDefault="00D32894" w:rsidP="00D32894">
      <w:pPr>
        <w:pStyle w:val="ListParagraph"/>
        <w:numPr>
          <w:ilvl w:val="0"/>
          <w:numId w:val="72"/>
        </w:numPr>
        <w:rPr>
          <w:i/>
          <w:iCs/>
          <w:lang w:val="en-GB"/>
        </w:rPr>
      </w:pPr>
      <w:r w:rsidRPr="00047DA9">
        <w:rPr>
          <w:lang w:val="en-GB"/>
        </w:rPr>
        <w:t>Number of globally fixed alle</w:t>
      </w:r>
      <w:r w:rsidR="007D3BBD" w:rsidRPr="00047DA9">
        <w:rPr>
          <w:lang w:val="en-GB"/>
        </w:rPr>
        <w:t>les.</w:t>
      </w:r>
    </w:p>
    <w:p w14:paraId="450427A7" w14:textId="2BC03E5E" w:rsidR="00D32894" w:rsidRPr="00D00707" w:rsidRDefault="00D32894" w:rsidP="00D32894">
      <w:pPr>
        <w:pStyle w:val="ListParagraph"/>
        <w:numPr>
          <w:ilvl w:val="0"/>
          <w:numId w:val="72"/>
        </w:numPr>
        <w:rPr>
          <w:i/>
          <w:iCs/>
          <w:lang w:val="en-GB"/>
        </w:rPr>
      </w:pPr>
      <w:r w:rsidRPr="00047DA9">
        <w:rPr>
          <w:lang w:val="en-GB"/>
        </w:rPr>
        <w:t>Mean number of fixed alleles per patch</w:t>
      </w:r>
      <w:r w:rsidR="007D3BBD" w:rsidRPr="00047DA9">
        <w:rPr>
          <w:lang w:val="en-GB"/>
        </w:rPr>
        <w:t xml:space="preserve">. Note that this may differ from the number of globally fixed alleles, for example if </w:t>
      </w:r>
      <w:r w:rsidR="00847E7E">
        <w:rPr>
          <w:lang w:val="en-GB"/>
        </w:rPr>
        <w:t>an</w:t>
      </w:r>
      <w:r w:rsidR="007D3BBD" w:rsidRPr="00047DA9">
        <w:rPr>
          <w:lang w:val="en-GB"/>
        </w:rPr>
        <w:t xml:space="preserve"> allele is fixed in </w:t>
      </w:r>
      <w:r w:rsidR="00847E7E">
        <w:rPr>
          <w:lang w:val="en-GB"/>
        </w:rPr>
        <w:t xml:space="preserve">one </w:t>
      </w:r>
      <w:r w:rsidR="007D3BBD" w:rsidRPr="00047DA9">
        <w:rPr>
          <w:lang w:val="en-GB"/>
        </w:rPr>
        <w:t>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 xml:space="preserve">Observed heterozygosity </w:t>
      </w:r>
      <w:r w:rsidRPr="00370E5D">
        <w:rPr>
          <w:i/>
          <w:iCs/>
          <w:lang w:val="en-GB"/>
        </w:rPr>
        <w:t>H</w:t>
      </w:r>
      <w:r w:rsidRPr="00D00707">
        <w:rPr>
          <w:i/>
          <w:iCs/>
          <w:vertAlign w:val="subscript"/>
          <w:lang w:val="en-GB"/>
        </w:rPr>
        <w:t>o</w:t>
      </w:r>
      <w:r w:rsidRPr="00047DA9">
        <w:rPr>
          <w:lang w:val="en-GB"/>
        </w:rPr>
        <w:t>, calculated as the mean number of heterozygous loci per individual per locus</w:t>
      </w:r>
      <w:r w:rsidR="00586E62" w:rsidRPr="00047DA9">
        <w:rPr>
          <w:lang w:val="en-GB"/>
        </w:rPr>
        <w:t>.</w:t>
      </w:r>
    </w:p>
    <w:p w14:paraId="490269DA" w14:textId="13A70B80"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RangeShifter estimates s</w:t>
      </w:r>
      <w:r w:rsidR="00D14A5D" w:rsidRPr="00047DA9">
        <w:rPr>
          <w:iCs/>
          <w:szCs w:val="24"/>
          <w:lang w:eastAsia="en-GB"/>
        </w:rPr>
        <w:t xml:space="preserve">tandard </w:t>
      </w:r>
      <w:r w:rsidR="00671D22" w:rsidRPr="00370E5D">
        <w:rPr>
          <w:i/>
          <w:szCs w:val="24"/>
          <w:lang w:eastAsia="en-GB"/>
        </w:rPr>
        <w:t>F</w:t>
      </w:r>
      <w:r w:rsidR="00671D22" w:rsidRPr="00047DA9">
        <w:rPr>
          <w:iCs/>
          <w:szCs w:val="24"/>
          <w:lang w:eastAsia="en-GB"/>
        </w:rPr>
        <w:t>-statistics</w:t>
      </w:r>
      <w:r w:rsidRPr="00047DA9">
        <w:rPr>
          <w:iCs/>
          <w:szCs w:val="24"/>
          <w:lang w:eastAsia="en-GB"/>
        </w:rPr>
        <w:t xml:space="preserve"> as Cockerham (1969)’s </w:t>
      </w:r>
      <w:r w:rsidRPr="00D00707">
        <w:rPr>
          <w:i/>
          <w:szCs w:val="24"/>
          <w:lang w:eastAsia="en-GB"/>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r w:rsidRPr="00370E5D">
        <w:rPr>
          <w:i/>
          <w:iCs/>
          <w:szCs w:val="24"/>
          <w:lang w:eastAsia="en-GB"/>
        </w:rPr>
        <w:t>F</w:t>
      </w:r>
      <w:r w:rsidRPr="00370E5D">
        <w:rPr>
          <w:i/>
          <w:iCs/>
          <w:szCs w:val="24"/>
          <w:vertAlign w:val="subscript"/>
          <w:lang w:eastAsia="en-GB"/>
        </w:rPr>
        <w:t>st</w:t>
      </w:r>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w:t>
      </w:r>
      <w:r w:rsidRPr="00370E5D">
        <w:rPr>
          <w:i/>
          <w:szCs w:val="24"/>
          <w:lang w:eastAsia="en-GB"/>
        </w:rPr>
        <w:t>F</w:t>
      </w:r>
      <w:r w:rsidRPr="00370E5D">
        <w:rPr>
          <w:i/>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w:t>
      </w:r>
      <w:r w:rsidR="00AB02F6" w:rsidRPr="00370E5D">
        <w:rPr>
          <w:i/>
          <w:iCs/>
          <w:szCs w:val="24"/>
          <w:lang w:eastAsia="en-GB"/>
        </w:rPr>
        <w:t>F</w:t>
      </w:r>
      <w:r w:rsidR="00AB02F6" w:rsidRPr="00370E5D">
        <w:rPr>
          <w:i/>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7C0C4A45"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r w:rsidR="00B55A76" w:rsidRPr="00047DA9">
        <w:rPr>
          <w:iCs/>
          <w:szCs w:val="24"/>
          <w:lang w:eastAsia="en-GB"/>
        </w:rPr>
        <w:t>possible</w:t>
      </w:r>
      <w:r w:rsidRPr="00047DA9">
        <w:rPr>
          <w:iCs/>
          <w:szCs w:val="24"/>
          <w:lang w:eastAsia="en-GB"/>
        </w:rPr>
        <w:t xml:space="preserve"> to compute </w:t>
      </w:r>
      <w:r w:rsidRPr="00370E5D">
        <w:rPr>
          <w:i/>
          <w:szCs w:val="24"/>
          <w:lang w:eastAsia="en-GB"/>
        </w:rPr>
        <w:t>F</w:t>
      </w:r>
      <w:r w:rsidRPr="00047DA9">
        <w:rPr>
          <w:iCs/>
          <w:szCs w:val="24"/>
          <w:lang w:eastAsia="en-GB"/>
        </w:rPr>
        <w:t>-stats for haploid organisms – in this case, heterozygosity terms evaluate to zero. Reminder: in RangeShifter, asexual species are always haploid, and sexual organisms are always diploid</w:t>
      </w:r>
      <w:r w:rsidR="00B55A76">
        <w:rPr>
          <w:iCs/>
          <w:szCs w:val="24"/>
          <w:lang w:eastAsia="en-GB"/>
        </w:rPr>
        <w:t>!</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1A6675" w:rsidR="009E3267"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r w:rsidRPr="00047DA9">
        <w:rPr>
          <w:i/>
          <w:szCs w:val="24"/>
          <w:lang w:eastAsia="en-GB"/>
        </w:rPr>
        <w:t xml:space="preserve">i = 1, 2, …, r </w:t>
      </w:r>
      <w:r w:rsidRPr="00047DA9">
        <w:rPr>
          <w:iCs/>
          <w:szCs w:val="24"/>
          <w:lang w:eastAsia="en-GB"/>
        </w:rPr>
        <w:t xml:space="preserve"> </w:t>
      </w:r>
      <w:r w:rsidR="00510160" w:rsidRPr="00047DA9">
        <w:rPr>
          <w:iCs/>
          <w:szCs w:val="24"/>
          <w:lang w:eastAsia="en-GB"/>
        </w:rPr>
        <w:t xml:space="preserve"> of size </w:t>
      </w:r>
      <w:r w:rsidR="00510160" w:rsidRPr="00047DA9">
        <w:rPr>
          <w:i/>
          <w:szCs w:val="24"/>
          <w:lang w:eastAsia="en-GB"/>
        </w:rPr>
        <w:t>n</w:t>
      </w:r>
      <w:r w:rsidR="00510160" w:rsidRPr="00047DA9">
        <w:rPr>
          <w:i/>
          <w:szCs w:val="24"/>
          <w:vertAlign w:val="subscript"/>
          <w:lang w:eastAsia="en-GB"/>
        </w:rPr>
        <w:t>i,</w:t>
      </w:r>
      <w:r w:rsidR="00510160" w:rsidRPr="00047DA9">
        <w:rPr>
          <w:iCs/>
          <w:szCs w:val="24"/>
          <w:lang w:eastAsia="en-GB"/>
        </w:rPr>
        <w:t xml:space="preserve"> </w:t>
      </w:r>
      <w:r w:rsidRPr="00047DA9">
        <w:rPr>
          <w:iCs/>
          <w:szCs w:val="24"/>
          <w:lang w:eastAsia="en-GB"/>
        </w:rPr>
        <w:t xml:space="preserve">the frequencies </w:t>
      </w:r>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r w:rsidR="00E30382" w:rsidRPr="00047DA9">
        <w:rPr>
          <w:i/>
          <w:szCs w:val="24"/>
          <w:vertAlign w:val="subscript"/>
          <w:lang w:eastAsia="en-GB"/>
        </w:rPr>
        <w:t>l,u</w:t>
      </w:r>
      <w:r w:rsidR="00CE3B3F">
        <w:rPr>
          <w:iCs/>
          <w:szCs w:val="24"/>
          <w:lang w:eastAsia="en-GB"/>
        </w:rPr>
        <w:t xml:space="preserve"> </w:t>
      </w:r>
      <w:r w:rsidR="00671D22" w:rsidRPr="00047DA9">
        <w:rPr>
          <w:iCs/>
          <w:szCs w:val="24"/>
          <w:lang w:eastAsia="en-GB"/>
        </w:rPr>
        <w:t>where</w:t>
      </w:r>
    </w:p>
    <w:p w14:paraId="45849636" w14:textId="77777777" w:rsid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05023039" wp14:editId="7A16DE4C">
            <wp:extent cx="2582333" cy="2560417"/>
            <wp:effectExtent l="0" t="0" r="0" b="0"/>
            <wp:docPr id="1921628967"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28967" name="Picture 1" descr="A group of mathematical equations&#10;&#10;AI-generated content may be incorrect."/>
                    <pic:cNvPicPr/>
                  </pic:nvPicPr>
                  <pic:blipFill>
                    <a:blip r:embed="rId82"/>
                    <a:stretch>
                      <a:fillRect/>
                    </a:stretch>
                  </pic:blipFill>
                  <pic:spPr>
                    <a:xfrm>
                      <a:off x="0" y="0"/>
                      <a:ext cx="2586875" cy="2564920"/>
                    </a:xfrm>
                    <a:prstGeom prst="rect">
                      <a:avLst/>
                    </a:prstGeom>
                  </pic:spPr>
                </pic:pic>
              </a:graphicData>
            </a:graphic>
          </wp:inline>
        </w:drawing>
      </w:r>
    </w:p>
    <w:p w14:paraId="3A0F0153" w14:textId="5338CFB1" w:rsidR="00801706" w:rsidRPr="00CE3B3F" w:rsidRDefault="00801706" w:rsidP="00510160">
      <w:pPr>
        <w:spacing w:before="100" w:beforeAutospacing="1" w:after="100" w:afterAutospacing="1" w:line="240" w:lineRule="auto"/>
        <w:jc w:val="left"/>
        <w:rPr>
          <w:iCs/>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39AF24ED" w14:textId="77777777" w:rsidR="00CE3B3F" w:rsidRPr="00CE3B3F" w:rsidRDefault="00CE3B3F" w:rsidP="00CE3B3F">
      <w:pPr>
        <w:spacing w:before="100" w:beforeAutospacing="1" w:after="100" w:afterAutospacing="1" w:line="240" w:lineRule="auto"/>
        <w:jc w:val="left"/>
        <w:rPr>
          <w:iCs/>
          <w:szCs w:val="24"/>
          <w:lang w:eastAsia="en-GB"/>
        </w:rPr>
      </w:pPr>
      <m:oMathPara>
        <m:oMathParaPr>
          <m:jc m:val="center"/>
        </m:oMathParaPr>
        <m:oMath>
          <m:r>
            <w:rPr>
              <w:rFonts w:ascii="Cambria Math" w:hAnsi="Cambria Math"/>
              <w:i/>
              <w:noProof/>
              <w:szCs w:val="24"/>
              <w:lang w:eastAsia="en-GB"/>
            </w:rPr>
            <w:drawing>
              <wp:inline distT="0" distB="0" distL="0" distR="0" wp14:anchorId="60B8DD11" wp14:editId="23371C14">
                <wp:extent cx="5410200" cy="3423783"/>
                <wp:effectExtent l="0" t="0" r="0" b="0"/>
                <wp:docPr id="212747345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3450" name="Picture 1" descr="A math equations on a white background&#10;&#10;AI-generated content may be incorrect."/>
                        <pic:cNvPicPr/>
                      </pic:nvPicPr>
                      <pic:blipFill>
                        <a:blip r:embed="rId83"/>
                        <a:stretch>
                          <a:fillRect/>
                        </a:stretch>
                      </pic:blipFill>
                      <pic:spPr>
                        <a:xfrm>
                          <a:off x="0" y="0"/>
                          <a:ext cx="5411330" cy="3424498"/>
                        </a:xfrm>
                        <a:prstGeom prst="rect">
                          <a:avLst/>
                        </a:prstGeom>
                      </pic:spPr>
                    </pic:pic>
                  </a:graphicData>
                </a:graphic>
              </wp:inline>
            </w:drawing>
          </m:r>
        </m:oMath>
      </m:oMathPara>
    </w:p>
    <w:p w14:paraId="11A2BC23" w14:textId="6AD99ED4" w:rsidR="009E3267" w:rsidRDefault="009E3267" w:rsidP="00CE3B3F">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6BF57CE1" w14:textId="52D2B4EF" w:rsidR="00CE3B3F" w:rsidRPr="00CE3B3F" w:rsidRDefault="00CE3B3F" w:rsidP="00CE3B3F">
      <w:pPr>
        <w:spacing w:before="100" w:beforeAutospacing="1" w:after="100" w:afterAutospacing="1" w:line="240" w:lineRule="auto"/>
        <w:jc w:val="center"/>
        <w:rPr>
          <w:iCs/>
          <w:szCs w:val="24"/>
          <w:lang w:eastAsia="en-GB"/>
        </w:rPr>
      </w:pPr>
      <w:r w:rsidRPr="00CE3B3F">
        <w:rPr>
          <w:iCs/>
          <w:noProof/>
          <w:szCs w:val="24"/>
          <w:lang w:eastAsia="en-GB"/>
        </w:rPr>
        <w:lastRenderedPageBreak/>
        <w:drawing>
          <wp:inline distT="0" distB="0" distL="0" distR="0" wp14:anchorId="787423B7" wp14:editId="6667CB48">
            <wp:extent cx="4639733" cy="2457629"/>
            <wp:effectExtent l="0" t="0" r="0" b="0"/>
            <wp:docPr id="35756431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4312" name="Picture 1" descr="A math equations on a white background&#10;&#10;AI-generated content may be incorrect."/>
                    <pic:cNvPicPr/>
                  </pic:nvPicPr>
                  <pic:blipFill>
                    <a:blip r:embed="rId84"/>
                    <a:stretch>
                      <a:fillRect/>
                    </a:stretch>
                  </pic:blipFill>
                  <pic:spPr>
                    <a:xfrm>
                      <a:off x="0" y="0"/>
                      <a:ext cx="4642507" cy="2459098"/>
                    </a:xfrm>
                    <a:prstGeom prst="rect">
                      <a:avLst/>
                    </a:prstGeom>
                  </pic:spPr>
                </pic:pic>
              </a:graphicData>
            </a:graphic>
          </wp:inline>
        </w:drawing>
      </w:r>
    </w:p>
    <w:p w14:paraId="016D630E" w14:textId="77777777" w:rsidR="00CE3B3F" w:rsidRPr="00CE3B3F" w:rsidRDefault="00CE3B3F" w:rsidP="0006022B">
      <w:pPr>
        <w:rPr>
          <w:szCs w:val="24"/>
          <w:lang w:eastAsia="en-GB"/>
        </w:rPr>
      </w:pPr>
    </w:p>
    <w:p w14:paraId="19BE7B5B" w14:textId="41A5EEB3" w:rsidR="00CE3B3F" w:rsidRDefault="00CE3B3F" w:rsidP="00CE3B3F">
      <w:r w:rsidRPr="00CE3B3F">
        <w:rPr>
          <w:noProof/>
        </w:rPr>
        <w:drawing>
          <wp:anchor distT="0" distB="0" distL="114300" distR="114300" simplePos="0" relativeHeight="251655168" behindDoc="0" locked="0" layoutInCell="1" allowOverlap="1" wp14:anchorId="5F5AEDBD" wp14:editId="0C383F58">
            <wp:simplePos x="0" y="0"/>
            <wp:positionH relativeFrom="column">
              <wp:posOffset>990176</wp:posOffset>
            </wp:positionH>
            <wp:positionV relativeFrom="paragraph">
              <wp:posOffset>700193</wp:posOffset>
            </wp:positionV>
            <wp:extent cx="3742055" cy="2765425"/>
            <wp:effectExtent l="0" t="0" r="0" b="0"/>
            <wp:wrapTopAndBottom/>
            <wp:docPr id="519125832"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5832" name="Picture 1" descr="A group of math equation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742055" cy="2765425"/>
                    </a:xfrm>
                    <a:prstGeom prst="rect">
                      <a:avLst/>
                    </a:prstGeom>
                  </pic:spPr>
                </pic:pic>
              </a:graphicData>
            </a:graphic>
            <wp14:sizeRelH relativeFrom="margin">
              <wp14:pctWidth>0</wp14:pctWidth>
            </wp14:sizeRelH>
            <wp14:sizeRelV relativeFrom="margin">
              <wp14:pctHeight>0</wp14:pctHeight>
            </wp14:sizeRelV>
          </wp:anchor>
        </w:drawing>
      </w:r>
      <w:r w:rsidR="005857AF" w:rsidRPr="00047DA9">
        <w:t xml:space="preserve">The global </w:t>
      </w:r>
      <w:r w:rsidR="005117E2" w:rsidRPr="00047DA9">
        <w:t xml:space="preserve">(sample-level) </w:t>
      </w:r>
      <w:r w:rsidR="005857AF"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w:t>
      </w:r>
      <w:r>
        <w:t>genome:</w:t>
      </w:r>
    </w:p>
    <w:p w14:paraId="4F05E81C" w14:textId="0B89D465" w:rsidR="00CE3B3F" w:rsidRDefault="00CE3B3F" w:rsidP="00CE3B3F"/>
    <w:p w14:paraId="2AA4625F" w14:textId="3C496FE2" w:rsidR="00170C5B" w:rsidRPr="00047DA9" w:rsidRDefault="00CE3B3F" w:rsidP="00CE3B3F">
      <w:r>
        <w:t>N</w:t>
      </w:r>
      <w:r w:rsidR="00170C5B" w:rsidRPr="00047DA9">
        <w:t xml:space="preserve">ote that the </w:t>
      </w:r>
      <w:r w:rsidR="00170C5B" w:rsidRPr="00047DA9">
        <w:rPr>
          <w:i/>
          <w:iCs/>
        </w:rPr>
        <w:t>F</w:t>
      </w:r>
      <w:r w:rsidR="00B90556">
        <w:rPr>
          <w:i/>
          <w:iCs/>
          <w:vertAlign w:val="subscript"/>
        </w:rPr>
        <w:t>ST</w:t>
      </w:r>
      <w:r w:rsidR="00170C5B" w:rsidRPr="00047DA9">
        <w:t xml:space="preserve"> can take negative values if there is more variation </w:t>
      </w:r>
      <w:r w:rsidR="00170C5B" w:rsidRPr="00047DA9">
        <w:rPr>
          <w:i/>
          <w:iCs/>
        </w:rPr>
        <w:t>within</w:t>
      </w:r>
      <w:r w:rsidR="00170C5B" w:rsidRPr="00047DA9">
        <w:t xml:space="preserve"> populations than between.</w:t>
      </w:r>
      <w:r w:rsidRPr="00CE3B3F">
        <w:t xml:space="preserve"> </w:t>
      </w:r>
    </w:p>
    <w:p w14:paraId="5ED2ECF7" w14:textId="6766A883"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RangeShifter,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1BF22FFA"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lastRenderedPageBreak/>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63235D78" w:rsidR="00D35057" w:rsidRDefault="00CE3B3F" w:rsidP="0006022B">
      <w:pPr>
        <w:rPr>
          <w:vertAlign w:val="subscript"/>
        </w:rPr>
      </w:pPr>
      <w:r w:rsidRPr="00CE3B3F">
        <w:rPr>
          <w:noProof/>
          <w:vertAlign w:val="subscript"/>
        </w:rPr>
        <w:drawing>
          <wp:anchor distT="0" distB="0" distL="114300" distR="114300" simplePos="0" relativeHeight="251659264" behindDoc="0" locked="0" layoutInCell="1" allowOverlap="1" wp14:anchorId="4484E72D" wp14:editId="63DF3A7F">
            <wp:simplePos x="0" y="0"/>
            <wp:positionH relativeFrom="column">
              <wp:posOffset>744855</wp:posOffset>
            </wp:positionH>
            <wp:positionV relativeFrom="paragraph">
              <wp:posOffset>798195</wp:posOffset>
            </wp:positionV>
            <wp:extent cx="3970655" cy="3218180"/>
            <wp:effectExtent l="0" t="0" r="0" b="0"/>
            <wp:wrapTopAndBottom/>
            <wp:docPr id="619764892"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4892" name="Picture 1" descr="A group of mathematical equation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970655" cy="3218180"/>
                    </a:xfrm>
                    <a:prstGeom prst="rect">
                      <a:avLst/>
                    </a:prstGeom>
                  </pic:spPr>
                </pic:pic>
              </a:graphicData>
            </a:graphic>
            <wp14:sizeRelH relativeFrom="margin">
              <wp14:pctWidth>0</wp14:pctWidth>
            </wp14:sizeRelH>
            <wp14:sizeRelV relativeFrom="margin">
              <wp14:pctHeight>0</wp14:pctHeight>
            </wp14:sizeRelV>
          </wp:anchor>
        </w:drawing>
      </w:r>
      <w:r w:rsidR="001B4C9C" w:rsidRPr="00047DA9">
        <w:t xml:space="preserve">Weir </w:t>
      </w:r>
      <w:r w:rsidR="004537DA" w:rsidRPr="00047DA9">
        <w:t>and</w:t>
      </w:r>
      <w:r w:rsidR="001B4C9C" w:rsidRPr="00047DA9">
        <w:t xml:space="preserve"> Hill</w:t>
      </w:r>
      <w:r w:rsidR="00D35057" w:rsidRPr="00047DA9">
        <w:t xml:space="preserve"> (2002)</w:t>
      </w:r>
      <w:r w:rsidR="001B4C9C"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r w:rsidR="005425B3" w:rsidRPr="00047DA9">
        <w:rPr>
          <w:i/>
          <w:iCs/>
        </w:rPr>
        <w:t>θ</w:t>
      </w:r>
      <w:r w:rsidR="00D35057" w:rsidRPr="00047DA9">
        <w:rPr>
          <w:i/>
          <w:iCs/>
          <w:vertAlign w:val="subscript"/>
        </w:rPr>
        <w:t>W</w:t>
      </w:r>
      <w:r w:rsidR="005425B3" w:rsidRPr="00047DA9">
        <w:t xml:space="preserve"> cannot be estimated directly</w:t>
      </w:r>
      <w:r w:rsidR="00D35057" w:rsidRPr="00047DA9">
        <w:t xml:space="preserve">, but only relative to the averaged measure </w:t>
      </w:r>
      <w:r w:rsidR="00D35057" w:rsidRPr="00047DA9">
        <w:rPr>
          <w:i/>
          <w:iCs/>
        </w:rPr>
        <w:t>θ</w:t>
      </w:r>
      <w:r w:rsidR="00D35057" w:rsidRPr="00047DA9">
        <w:rPr>
          <w:i/>
          <w:iCs/>
          <w:vertAlign w:val="subscript"/>
        </w:rPr>
        <w:t>A</w:t>
      </w:r>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42B8F4ED" w14:textId="628EA0A4" w:rsidR="00CE3B3F" w:rsidRDefault="00CE3B3F" w:rsidP="0006022B">
      <w:pPr>
        <w:rPr>
          <w:vertAlign w:val="subscript"/>
        </w:rPr>
      </w:pPr>
    </w:p>
    <w:p w14:paraId="4E1D94AC" w14:textId="14B5A001" w:rsidR="00DB3655" w:rsidRPr="00047DA9" w:rsidRDefault="00CE3B3F" w:rsidP="00D35057">
      <w:pPr>
        <w:rPr>
          <w:i/>
          <w:iCs/>
        </w:rPr>
      </w:pPr>
      <w:r>
        <w:rPr>
          <w:rFonts w:ascii="Cambria Math" w:hAnsi="Cambria Math"/>
          <w:i/>
          <w:noProof/>
        </w:rPr>
        <w:drawing>
          <wp:anchor distT="0" distB="0" distL="114300" distR="114300" simplePos="0" relativeHeight="251665408" behindDoc="0" locked="0" layoutInCell="1" allowOverlap="1" wp14:anchorId="79477457" wp14:editId="18C787E2">
            <wp:simplePos x="0" y="0"/>
            <wp:positionH relativeFrom="column">
              <wp:posOffset>76200</wp:posOffset>
            </wp:positionH>
            <wp:positionV relativeFrom="paragraph">
              <wp:posOffset>354965</wp:posOffset>
            </wp:positionV>
            <wp:extent cx="5655310" cy="949960"/>
            <wp:effectExtent l="0" t="0" r="0" b="0"/>
            <wp:wrapTopAndBottom/>
            <wp:docPr id="122712588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5880" name="Picture 1" descr="A math equations on a white background&#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655310" cy="949960"/>
                    </a:xfrm>
                    <a:prstGeom prst="rect">
                      <a:avLst/>
                    </a:prstGeom>
                  </pic:spPr>
                </pic:pic>
              </a:graphicData>
            </a:graphic>
            <wp14:sizeRelH relativeFrom="page">
              <wp14:pctWidth>0</wp14:pctWidth>
            </wp14:sizeRelH>
            <wp14:sizeRelV relativeFrom="page">
              <wp14:pctHeight>0</wp14:pctHeight>
            </wp14:sizeRelV>
          </wp:anchor>
        </w:drawing>
      </w:r>
      <w:r w:rsidR="00DB3655" w:rsidRPr="00047DA9">
        <w:rPr>
          <w:i/>
          <w:iCs/>
        </w:rPr>
        <w:t>β</w:t>
      </w:r>
      <w:r w:rsidR="00DB3655" w:rsidRPr="00047DA9">
        <w:rPr>
          <w:i/>
          <w:iCs/>
          <w:vertAlign w:val="subscript"/>
        </w:rPr>
        <w:t>W</w:t>
      </w:r>
      <w:r w:rsidR="00DB3655" w:rsidRPr="00047DA9">
        <w:t xml:space="preserve"> is estimated by:</w:t>
      </w:r>
    </w:p>
    <w:p w14:paraId="27991817" w14:textId="7011A670"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r w:rsidRPr="00047DA9">
        <w:rPr>
          <w:i/>
          <w:iCs/>
        </w:rPr>
        <w:t>F</w:t>
      </w:r>
      <w:r w:rsidRPr="00047DA9">
        <w:rPr>
          <w:i/>
          <w:iCs/>
          <w:vertAlign w:val="subscript"/>
        </w:rPr>
        <w:t>st</w:t>
      </w:r>
      <w:r w:rsidRPr="00047DA9">
        <w:rPr>
          <w:i/>
          <w:iCs/>
        </w:rPr>
        <w:t xml:space="preserve"> </w:t>
      </w:r>
      <w:r w:rsidRPr="00047DA9">
        <w:t xml:space="preserve">estimate if sample sizes </w:t>
      </w:r>
      <w:r w:rsidR="004537DA" w:rsidRPr="00047DA9">
        <w:rPr>
          <w:i/>
          <w:iCs/>
        </w:rPr>
        <w:t>n</w:t>
      </w:r>
      <w:r w:rsidR="004537DA" w:rsidRPr="00047DA9">
        <w:rPr>
          <w:i/>
          <w:iCs/>
          <w:vertAlign w:val="subscript"/>
        </w:rPr>
        <w:t>i</w:t>
      </w:r>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5044A2AF" w14:textId="269C9A2E" w:rsidR="002B5B15" w:rsidRPr="00047DA9" w:rsidRDefault="00F1320D" w:rsidP="00F1320D">
      <w:r w:rsidRPr="00F1320D">
        <w:rPr>
          <w:noProof/>
        </w:rPr>
        <w:lastRenderedPageBreak/>
        <w:drawing>
          <wp:anchor distT="0" distB="0" distL="114300" distR="114300" simplePos="0" relativeHeight="251668480" behindDoc="0" locked="0" layoutInCell="1" allowOverlap="1" wp14:anchorId="636FBF6D" wp14:editId="7D345D7E">
            <wp:simplePos x="0" y="0"/>
            <wp:positionH relativeFrom="column">
              <wp:posOffset>211243</wp:posOffset>
            </wp:positionH>
            <wp:positionV relativeFrom="paragraph">
              <wp:posOffset>549910</wp:posOffset>
            </wp:positionV>
            <wp:extent cx="5664200" cy="4388485"/>
            <wp:effectExtent l="0" t="0" r="0" b="0"/>
            <wp:wrapTopAndBottom/>
            <wp:docPr id="25883439"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439" name="Picture 1" descr="A math equations and formula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664200" cy="4388485"/>
                    </a:xfrm>
                    <a:prstGeom prst="rect">
                      <a:avLst/>
                    </a:prstGeom>
                  </pic:spPr>
                </pic:pic>
              </a:graphicData>
            </a:graphic>
            <wp14:sizeRelH relativeFrom="margin">
              <wp14:pctWidth>0</wp14:pctWidth>
            </wp14:sizeRelH>
            <wp14:sizeRelV relativeFrom="margin">
              <wp14:pctHeight>0</wp14:pctHeight>
            </wp14:sizeRelV>
          </wp:anchor>
        </w:drawing>
      </w:r>
      <w:r w:rsidR="004537DA" w:rsidRPr="00047DA9">
        <w:t xml:space="preserve">Weir and Hill also provide methods to estimate population-specific estimates </w:t>
      </w:r>
      <w:r w:rsidR="002B5B15" w:rsidRPr="00047DA9">
        <w:rPr>
          <w:i/>
          <w:iCs/>
        </w:rPr>
        <w:t>β</w:t>
      </w:r>
      <w:r w:rsidR="002B5B15" w:rsidRPr="00047DA9">
        <w:rPr>
          <w:i/>
          <w:iCs/>
          <w:vertAlign w:val="subscript"/>
        </w:rPr>
        <w:t>i</w:t>
      </w:r>
      <w:r w:rsidR="002B5B15" w:rsidRPr="00047DA9">
        <w:t xml:space="preserve"> (such that the average of </w:t>
      </w:r>
      <w:r w:rsidR="002B5B15" w:rsidRPr="00047DA9">
        <w:rPr>
          <w:i/>
          <w:iCs/>
        </w:rPr>
        <w:t>β</w:t>
      </w:r>
      <w:r w:rsidR="002B5B15" w:rsidRPr="00047DA9">
        <w:rPr>
          <w:i/>
          <w:iCs/>
          <w:vertAlign w:val="subscript"/>
        </w:rPr>
        <w:t>i</w:t>
      </w:r>
      <w:r w:rsidR="002B5B15" w:rsidRPr="00047DA9">
        <w:t xml:space="preserve"> over </w:t>
      </w:r>
      <w:r w:rsidR="002B5B15" w:rsidRPr="00047DA9">
        <w:rPr>
          <w:i/>
          <w:iCs/>
        </w:rPr>
        <w:t>i</w:t>
      </w:r>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r w:rsidR="002B5B15" w:rsidRPr="00047DA9">
        <w:rPr>
          <w:i/>
          <w:iCs/>
        </w:rPr>
        <w:t>i</w:t>
      </w:r>
      <w:r w:rsidR="002B5B15" w:rsidRPr="00047DA9">
        <w:t xml:space="preserve"> ≠ </w:t>
      </w:r>
      <w:r w:rsidR="002B5B15" w:rsidRPr="00047DA9">
        <w:rPr>
          <w:i/>
          <w:iCs/>
        </w:rPr>
        <w:t>i’</w:t>
      </w:r>
    </w:p>
    <w:p w14:paraId="30FA700B" w14:textId="2385CFA4" w:rsidR="004537DA" w:rsidRPr="00047DA9" w:rsidRDefault="004537DA" w:rsidP="0006022B"/>
    <w:p w14:paraId="5AB642EA" w14:textId="0084DA12" w:rsidR="00395B84" w:rsidRPr="00047DA9" w:rsidRDefault="00395B84" w:rsidP="00CA25B2">
      <w:pPr>
        <w:pStyle w:val="Heading3"/>
        <w:numPr>
          <w:ilvl w:val="3"/>
          <w:numId w:val="14"/>
        </w:numPr>
      </w:pPr>
      <w:bookmarkStart w:id="281" w:name="_Toc180771682"/>
      <w:r w:rsidRPr="00047DA9">
        <w:t>Per-locus neutral genetics</w:t>
      </w:r>
      <w:bookmarkEnd w:id="281"/>
    </w:p>
    <w:p w14:paraId="0BBF271E" w14:textId="1F0CAE80" w:rsidR="00395B84" w:rsidRPr="00047DA9" w:rsidRDefault="00395B84" w:rsidP="00395B84">
      <w:r w:rsidRPr="00047DA9">
        <w:t xml:space="preserve">If the Weir and Cockerham method is enabled, RangeShifter outputs an additional file </w:t>
      </w:r>
      <w:r w:rsidRPr="00047DA9">
        <w:rPr>
          <w:i/>
          <w:iCs/>
        </w:rPr>
        <w:t>Sim&lt;sim_nb&gt;_Land&lt;landscape_nb&gt;</w:t>
      </w:r>
      <w:r w:rsidRPr="00047DA9">
        <w:t>_perLocusNeutralGenetics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r w:rsidRPr="00047DA9">
        <w:rPr>
          <w:lang w:val="en-GB"/>
        </w:rPr>
        <w:t>RepSeason</w:t>
      </w:r>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st</w:t>
      </w:r>
      <w:r w:rsidR="00586E62" w:rsidRPr="00047DA9">
        <w:rPr>
          <w:lang w:val="en-GB"/>
        </w:rPr>
        <w:t xml:space="preserve">, the value of </w:t>
      </w:r>
      <w:r w:rsidR="00586E62" w:rsidRPr="00047DA9">
        <w:rPr>
          <w:i/>
          <w:iCs/>
          <w:lang w:val="en-GB"/>
        </w:rPr>
        <w:t>F</w:t>
      </w:r>
      <w:r w:rsidR="00586E62" w:rsidRPr="00047DA9">
        <w:rPr>
          <w:i/>
          <w:iCs/>
          <w:vertAlign w:val="subscript"/>
          <w:lang w:val="en-GB"/>
        </w:rPr>
        <w:t>st,l</w:t>
      </w:r>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r w:rsidR="00586E62" w:rsidRPr="00047DA9">
        <w:rPr>
          <w:i/>
          <w:iCs/>
          <w:lang w:val="en-GB"/>
        </w:rPr>
        <w:t>F</w:t>
      </w:r>
      <w:r w:rsidR="00586E62" w:rsidRPr="00047DA9">
        <w:rPr>
          <w:i/>
          <w:iCs/>
          <w:vertAlign w:val="subscript"/>
          <w:lang w:val="en-GB"/>
        </w:rPr>
        <w:t>is,l</w:t>
      </w:r>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r w:rsidR="00586E62" w:rsidRPr="00047DA9">
        <w:rPr>
          <w:i/>
          <w:iCs/>
          <w:lang w:val="en-GB"/>
        </w:rPr>
        <w:t>F</w:t>
      </w:r>
      <w:r w:rsidR="00586E62" w:rsidRPr="00047DA9">
        <w:rPr>
          <w:i/>
          <w:iCs/>
          <w:vertAlign w:val="subscript"/>
          <w:lang w:val="en-GB"/>
        </w:rPr>
        <w:t>it,l</w:t>
      </w:r>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lastRenderedPageBreak/>
        <w:t xml:space="preserve">One column </w:t>
      </w:r>
      <w:r w:rsidRPr="00047DA9">
        <w:rPr>
          <w:i/>
          <w:iCs/>
          <w:lang w:val="en-GB"/>
        </w:rPr>
        <w:t>patch_&lt;i&gt;_het</w:t>
      </w:r>
      <w:r w:rsidRPr="00047DA9">
        <w:rPr>
          <w:lang w:val="en-GB"/>
        </w:rPr>
        <w:t xml:space="preserve"> for each patch </w:t>
      </w:r>
      <w:r w:rsidR="00586E62" w:rsidRPr="00047DA9">
        <w:rPr>
          <w:i/>
          <w:iCs/>
          <w:lang w:val="en-GB"/>
        </w:rPr>
        <w:t>i</w:t>
      </w:r>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r w:rsidR="00586E62" w:rsidRPr="00047DA9">
        <w:rPr>
          <w:i/>
          <w:iCs/>
          <w:lang w:val="en-GB"/>
        </w:rPr>
        <w:t>i</w:t>
      </w:r>
      <w:r w:rsidR="00586E62" w:rsidRPr="00047DA9">
        <w:rPr>
          <w:lang w:val="en-GB"/>
        </w:rPr>
        <w:t xml:space="preserve"> and locus </w:t>
      </w:r>
      <w:r w:rsidR="00586E62" w:rsidRPr="00047DA9">
        <w:rPr>
          <w:i/>
          <w:iCs/>
          <w:lang w:val="en-GB"/>
        </w:rPr>
        <w:t>l</w:t>
      </w:r>
      <w:r w:rsidR="00B134C1" w:rsidRPr="00047DA9">
        <w:rPr>
          <w:lang w:val="en-GB"/>
        </w:rPr>
        <w:t>. If patches have been sampled with the “random_occupied”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282" w:name="_Toc180771683"/>
      <w:r w:rsidRPr="00047DA9">
        <w:t>Pairwise patch neutral genetics</w:t>
      </w:r>
      <w:bookmarkEnd w:id="282"/>
    </w:p>
    <w:p w14:paraId="2C1515BF" w14:textId="0AC42FD8" w:rsidR="0094264F" w:rsidRPr="00047DA9" w:rsidRDefault="00395B84" w:rsidP="00FD4B9B">
      <w:r w:rsidRPr="00047DA9">
        <w:t>If the Weir and Hill method is enabled, a</w:t>
      </w:r>
      <w:r w:rsidR="009661DB" w:rsidRPr="00047DA9">
        <w:t xml:space="preserve"> pairwise </w:t>
      </w:r>
      <w:r w:rsidR="009661DB" w:rsidRPr="00047DA9">
        <w:rPr>
          <w:i/>
          <w:iCs/>
        </w:rPr>
        <w:t>F</w:t>
      </w:r>
      <w:r w:rsidR="009661DB" w:rsidRPr="00D00707">
        <w:rPr>
          <w:i/>
          <w:iCs/>
          <w:vertAlign w:val="subscript"/>
        </w:rPr>
        <w:t>st</w:t>
      </w:r>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r w:rsidRPr="00047DA9">
        <w:rPr>
          <w:i/>
          <w:iCs/>
          <w:vertAlign w:val="subscript"/>
        </w:rPr>
        <w:t>i</w:t>
      </w:r>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Pairwise F</w:t>
      </w:r>
      <w:r w:rsidRPr="00047DA9">
        <w:rPr>
          <w:vertAlign w:val="subscript"/>
          <w:lang w:val="en-GB"/>
        </w:rPr>
        <w:t>st</w:t>
      </w:r>
    </w:p>
    <w:p w14:paraId="7016F758" w14:textId="7A14DD6C" w:rsidR="0067520E" w:rsidRPr="00047DA9" w:rsidRDefault="0067520E" w:rsidP="009E434A">
      <w:pPr>
        <w:pStyle w:val="Heading3"/>
        <w:numPr>
          <w:ilvl w:val="2"/>
          <w:numId w:val="14"/>
        </w:numPr>
      </w:pPr>
      <w:bookmarkStart w:id="283" w:name="_Toc180771684"/>
      <w:r w:rsidRPr="00047DA9">
        <w:t>Traits</w:t>
      </w:r>
      <w:bookmarkEnd w:id="283"/>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284" w:name="_Toc180771685"/>
      <w:r w:rsidRPr="00047DA9">
        <w:t>Connectivity matrix</w:t>
      </w:r>
      <w:bookmarkEnd w:id="284"/>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w:t>
      </w:r>
      <w:r w:rsidRPr="00047DA9">
        <w:lastRenderedPageBreak/>
        <w:t xml:space="preserve">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r w:rsidRPr="00047DA9">
        <w:rPr>
          <w:i/>
        </w:rPr>
        <w:t>StartPatch</w:t>
      </w:r>
      <w:r w:rsidRPr="00047DA9">
        <w:t>)</w:t>
      </w:r>
    </w:p>
    <w:p w14:paraId="04DA5C21" w14:textId="77777777" w:rsidR="0067520E" w:rsidRPr="00047DA9" w:rsidRDefault="0067520E" w:rsidP="00236CD2">
      <w:pPr>
        <w:pStyle w:val="Numbered"/>
      </w:pPr>
      <w:r w:rsidRPr="00047DA9">
        <w:t>ID number of settlement patch (</w:t>
      </w:r>
      <w:r w:rsidRPr="00047DA9">
        <w:rPr>
          <w:i/>
        </w:rPr>
        <w:t>EndPatch</w:t>
      </w:r>
      <w:r w:rsidRPr="00047DA9">
        <w:t>)</w:t>
      </w:r>
    </w:p>
    <w:p w14:paraId="480CFEA8" w14:textId="77777777" w:rsidR="0067520E" w:rsidRPr="00047DA9" w:rsidRDefault="0067520E" w:rsidP="00236CD2">
      <w:pPr>
        <w:pStyle w:val="Numbered"/>
      </w:pPr>
      <w:r w:rsidRPr="00047DA9">
        <w:t xml:space="preserve">Number of individuals dispersing from </w:t>
      </w:r>
      <w:r w:rsidRPr="00047DA9">
        <w:rPr>
          <w:i/>
        </w:rPr>
        <w:t>StartPatch</w:t>
      </w:r>
      <w:r w:rsidRPr="00047DA9">
        <w:t xml:space="preserve"> to </w:t>
      </w:r>
      <w:r w:rsidRPr="00047DA9">
        <w:rPr>
          <w:i/>
        </w:rPr>
        <w:t>EndPatch</w:t>
      </w:r>
      <w:r w:rsidRPr="00047DA9">
        <w:t xml:space="preserve"> (</w:t>
      </w:r>
      <w:r w:rsidRPr="00047DA9">
        <w:rPr>
          <w:i/>
        </w:rPr>
        <w:t>NInds</w:t>
      </w:r>
      <w:r w:rsidRPr="00047DA9">
        <w:t>)</w:t>
      </w:r>
    </w:p>
    <w:p w14:paraId="13786778" w14:textId="0A30314D" w:rsidR="005D0B95" w:rsidRPr="00047DA9" w:rsidRDefault="005D0B95" w:rsidP="005D0B95">
      <w:bookmarkStart w:id="285" w:name="_Examples_&amp;_Tutorials"/>
      <w:bookmarkEnd w:id="285"/>
      <w:r w:rsidRPr="00047DA9">
        <w:t>The rows having an entry of -999 are summary rows, showing the total number of successful emigrants from a patch (if EndPatch = -999) and the total number of successful immigrants into a patch (if StartPatch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286" w:name="_Heat_maps"/>
      <w:bookmarkStart w:id="287" w:name="_Toc180771686"/>
      <w:bookmarkEnd w:id="286"/>
      <w:r w:rsidRPr="00047DA9">
        <w:t>Heat maps</w:t>
      </w:r>
      <w:bookmarkEnd w:id="287"/>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047DA9">
        <w:rPr>
          <w:i/>
        </w:rPr>
        <w:t>Output_Maps</w:t>
      </w:r>
      <w:r w:rsidRPr="00047DA9">
        <w:t xml:space="preserve"> folder for each replicate simulation, and is in the same format as the input habitat file. Additionally, when running a model from the GUI, copies of each map file are created as bit map files.</w:t>
      </w:r>
    </w:p>
    <w:p w14:paraId="554938D1" w14:textId="51DB6738" w:rsidR="00C829A3" w:rsidRPr="00047DA9" w:rsidDel="00006E96" w:rsidRDefault="00C829A3" w:rsidP="00C829A3">
      <w:pPr>
        <w:pStyle w:val="Heading3"/>
        <w:numPr>
          <w:ilvl w:val="2"/>
          <w:numId w:val="14"/>
        </w:numPr>
        <w:rPr>
          <w:del w:id="288" w:author="Pannetier, Theo" w:date="2025-09-23T14:15:00Z" w16du:dateUtc="2025-09-23T13:15:00Z"/>
        </w:rPr>
      </w:pPr>
      <w:bookmarkStart w:id="289" w:name="_Toc180771687"/>
      <w:del w:id="290" w:author="Pannetier, Theo" w:date="2025-09-23T14:15:00Z" w16du:dateUtc="2025-09-23T13:15:00Z">
        <w:r w:rsidRPr="00047DA9" w:rsidDel="00006E96">
          <w:delText xml:space="preserve">Log </w:delText>
        </w:r>
        <w:commentRangeStart w:id="291"/>
        <w:r w:rsidRPr="00047DA9" w:rsidDel="00006E96">
          <w:delText>file</w:delText>
        </w:r>
      </w:del>
      <w:bookmarkEnd w:id="289"/>
      <w:commentRangeEnd w:id="291"/>
      <w:r w:rsidR="00006E96">
        <w:rPr>
          <w:rStyle w:val="CommentReference"/>
          <w:rFonts w:eastAsiaTheme="minorHAnsi" w:cstheme="minorBidi"/>
          <w:b w:val="0"/>
          <w:i w:val="0"/>
          <w:lang w:val="en-US"/>
        </w:rPr>
        <w:commentReference w:id="291"/>
      </w:r>
    </w:p>
    <w:p w14:paraId="0459E6CE" w14:textId="0994BAF4" w:rsidR="00C829A3" w:rsidRPr="00047DA9" w:rsidDel="00006E96" w:rsidRDefault="00C829A3" w:rsidP="00C829A3">
      <w:pPr>
        <w:rPr>
          <w:del w:id="292" w:author="Pannetier, Theo" w:date="2025-09-23T14:15:00Z" w16du:dateUtc="2025-09-23T13:15:00Z"/>
        </w:rPr>
      </w:pPr>
      <w:del w:id="293" w:author="Pannetier, Theo" w:date="2025-09-23T14:15:00Z" w16du:dateUtc="2025-09-23T13:15:00Z">
        <w:r w:rsidRPr="00047DA9" w:rsidDel="00006E96">
          <w:delText xml:space="preserve">When running in batch mode, an additional output file </w:delText>
        </w:r>
        <w:r w:rsidRPr="00047DA9" w:rsidDel="00006E96">
          <w:rPr>
            <w:i/>
          </w:rPr>
          <w:delText>BatchNN_RS_log.csv</w:delText>
        </w:r>
        <w:r w:rsidRPr="00047DA9" w:rsidDel="00006E96">
          <w:delText xml:space="preserve"> (where </w:delText>
        </w:r>
        <w:r w:rsidRPr="00047DA9" w:rsidDel="00006E96">
          <w:rPr>
            <w:i/>
          </w:rPr>
          <w:delText>NN</w:delText>
        </w:r>
        <w:r w:rsidRPr="00047DA9" w:rsidDel="00006E96">
          <w:delText xml:space="preserve"> is the batch number) will be created automatically. In it is listed the time taken (in seconds) to run each simulation in the batch. It may also possibly include </w:delText>
        </w:r>
        <w:commentRangeStart w:id="294"/>
        <w:r w:rsidRPr="00047DA9" w:rsidDel="00006E96">
          <w:delText>error codes</w:delText>
        </w:r>
      </w:del>
      <w:commentRangeEnd w:id="294"/>
      <w:r w:rsidR="00345ED4">
        <w:rPr>
          <w:rStyle w:val="CommentReference"/>
          <w:rFonts w:eastAsiaTheme="minorHAnsi" w:cstheme="minorBidi"/>
          <w:lang w:val="en-US"/>
        </w:rPr>
        <w:commentReference w:id="294"/>
      </w:r>
      <w:del w:id="295" w:author="Pannetier, Theo" w:date="2025-09-23T14:15:00Z" w16du:dateUtc="2025-09-23T13:15:00Z">
        <w:r w:rsidRPr="00047DA9" w:rsidDel="00006E96">
          <w:delText xml:space="preserve">, which can occur in rare occasions when the batch input files are in themselves valid, but there is an inconsistency </w:delText>
        </w:r>
        <w:r w:rsidR="007F5C3D" w:rsidRPr="00047DA9" w:rsidDel="00006E96">
          <w:delText>between files or an invalid habitat code or patch number occurs in an</w:delText>
        </w:r>
        <w:r w:rsidR="00831B81" w:rsidRPr="00047DA9" w:rsidDel="00006E96">
          <w:delText xml:space="preserve"> input map file</w:delText>
        </w:r>
        <w:r w:rsidR="007F5C3D" w:rsidRPr="00047DA9" w:rsidDel="00006E96">
          <w:delText xml:space="preserve">. In such cases, only the particular simulation will be aborted; other simulations within the batch will run normally. Error codes are listed in the </w:delText>
        </w:r>
        <w:r w:rsidR="007F5C3D" w:rsidRPr="00047DA9" w:rsidDel="00006E96">
          <w:rPr>
            <w:i/>
          </w:rPr>
          <w:delText>Batch_error_codes.xlsx</w:delText>
        </w:r>
        <w:r w:rsidR="007F5C3D" w:rsidRPr="00047DA9" w:rsidDel="00006E96">
          <w:delText xml:space="preserve"> file.</w:delText>
        </w:r>
      </w:del>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296" w:name="_Toc180771688"/>
      <w:r w:rsidRPr="00047DA9">
        <w:lastRenderedPageBreak/>
        <w:t>Examples &amp; Tutorials</w:t>
      </w:r>
      <w:bookmarkEnd w:id="296"/>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297" w:name="_Exercise_1"/>
      <w:bookmarkStart w:id="298" w:name="_Toc180771689"/>
      <w:bookmarkEnd w:id="297"/>
      <w:r w:rsidRPr="00047DA9">
        <w:t>Exercise 1</w:t>
      </w:r>
      <w:bookmarkEnd w:id="298"/>
      <w:r w:rsidRPr="00047DA9">
        <w:t xml:space="preserve"> </w:t>
      </w:r>
    </w:p>
    <w:p w14:paraId="47B3483B" w14:textId="0191D9FF" w:rsidR="0067520E" w:rsidRPr="00047DA9" w:rsidRDefault="00301C87" w:rsidP="009E434A">
      <w:pPr>
        <w:pStyle w:val="Heading3"/>
        <w:numPr>
          <w:ilvl w:val="2"/>
          <w:numId w:val="14"/>
        </w:numPr>
      </w:pPr>
      <w:bookmarkStart w:id="299" w:name="_Toc180771690"/>
      <w:r w:rsidRPr="00047DA9">
        <w:t>R</w:t>
      </w:r>
      <w:r w:rsidR="0067520E" w:rsidRPr="00047DA9">
        <w:t>ange expansion, long-distance dispersal and environmental stochasticity</w:t>
      </w:r>
      <w:bookmarkEnd w:id="299"/>
    </w:p>
    <w:p w14:paraId="43E6EAA8" w14:textId="77777777" w:rsidR="0067520E" w:rsidRPr="00047DA9" w:rsidRDefault="0067520E" w:rsidP="00C57BF9">
      <w:pPr>
        <w:rPr>
          <w:szCs w:val="24"/>
        </w:rPr>
      </w:pPr>
      <w:r w:rsidRPr="00047DA9">
        <w:rPr>
          <w:szCs w:val="24"/>
        </w:rPr>
        <w:t>This is an example of how RangeShifter can be used at national scale for modelling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r w:rsidRPr="00047DA9">
        <w:rPr>
          <w:b/>
          <w:i/>
        </w:rPr>
        <w:t>Output_Maps</w:t>
      </w:r>
      <w:r w:rsidRPr="00047DA9">
        <w:t>; these folders are required by the program and always have to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map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into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its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r w:rsidRPr="00047DA9">
        <w:rPr>
          <w:b/>
          <w:i/>
        </w:rPr>
        <w:t>Output_Maps</w:t>
      </w:r>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In order to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exercise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r w:rsidRPr="00047DA9">
        <w:rPr>
          <w:i/>
        </w:rPr>
        <w:t>Transfer</w:t>
      </w:r>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r w:rsidRPr="00047DA9">
        <w:rPr>
          <w:i/>
        </w:rPr>
        <w:t>Mean distance II</w:t>
      </w:r>
      <w:r w:rsidRPr="00047DA9">
        <w:t xml:space="preserve"> = 10,000m and </w:t>
      </w:r>
      <w:r w:rsidRPr="00047DA9">
        <w:rPr>
          <w:i/>
        </w:rPr>
        <w:t>P kernel I</w:t>
      </w:r>
      <w:r w:rsidRPr="00047DA9">
        <w:t xml:space="preserve"> = 0.99 (i.e. each individual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habitat, but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example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300" w:name="_Exercise_2"/>
      <w:bookmarkStart w:id="301" w:name="_Toc180771691"/>
      <w:bookmarkEnd w:id="300"/>
      <w:r w:rsidRPr="00047DA9">
        <w:t>Exercise 2</w:t>
      </w:r>
      <w:bookmarkEnd w:id="301"/>
      <w:r w:rsidRPr="00047DA9">
        <w:t xml:space="preserve"> </w:t>
      </w:r>
    </w:p>
    <w:p w14:paraId="2995979E" w14:textId="77777777" w:rsidR="0067520E" w:rsidRPr="00047DA9" w:rsidRDefault="0067520E" w:rsidP="009E434A">
      <w:pPr>
        <w:pStyle w:val="Heading3"/>
        <w:numPr>
          <w:ilvl w:val="2"/>
          <w:numId w:val="14"/>
        </w:numPr>
      </w:pPr>
      <w:bookmarkStart w:id="302" w:name="_Toc180771692"/>
      <w:r w:rsidRPr="00047DA9">
        <w:t>Landscape-scale connectivity, matrix permeability and dispersal behaviour</w:t>
      </w:r>
      <w:bookmarkEnd w:id="302"/>
      <w:r w:rsidR="00EC4BC7" w:rsidRPr="00047DA9">
        <w:t xml:space="preserve">   </w:t>
      </w:r>
    </w:p>
    <w:p w14:paraId="7AB0B149" w14:textId="759B3512" w:rsidR="008447E3" w:rsidRPr="00047DA9" w:rsidRDefault="008447E3" w:rsidP="008447E3">
      <w:r w:rsidRPr="00047DA9">
        <w:t xml:space="preserve">If you are using RangeShifter v2.0 in batch mode or RangeShifter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303" w:name="_Hlk180660212"/>
      <w:r w:rsidRPr="00047DA9">
        <w:t xml:space="preserve">In our second example, RangeShifter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303"/>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Only-female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r w:rsidRPr="00047DA9">
        <w:rPr>
          <w:b/>
          <w:i/>
        </w:rPr>
        <w:t>Output_Maps</w:t>
      </w:r>
      <w:r w:rsidRPr="00047DA9">
        <w:t>; these folders are required by the program and always have to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landscape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55pt" o:ole="">
            <v:imagedata r:id="rId94" o:title=""/>
          </v:shape>
          <o:OLEObject Type="Embed" ProgID="Equation.3" ShapeID="_x0000_i1027" DrawAspect="Content" ObjectID="_1822484699" r:id="rId95"/>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Simulations</w:t>
      </w:r>
      <w:r w:rsidRPr="00047DA9">
        <w:t xml:space="preserve">, and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screen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Screen-shot of the RangeShifter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similar to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105">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only-female model. This change also has important consequences for the dispersal process and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modelled explicitly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females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RangeShifter can incorporate more complexity in the way that movement is modelled. In this case, we relaxed the unrealistic assumption that the per-step mortality is constant across all the land-cover types, and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304" w:name="_Exercise_3"/>
      <w:bookmarkStart w:id="305" w:name="_Toc180771693"/>
      <w:bookmarkEnd w:id="304"/>
      <w:r w:rsidRPr="00047DA9">
        <w:t>Exercise 3</w:t>
      </w:r>
      <w:bookmarkEnd w:id="305"/>
    </w:p>
    <w:p w14:paraId="14125AE0" w14:textId="77777777" w:rsidR="0067520E" w:rsidRPr="00047DA9" w:rsidRDefault="0067520E" w:rsidP="009E434A">
      <w:pPr>
        <w:pStyle w:val="Heading3"/>
        <w:numPr>
          <w:ilvl w:val="2"/>
          <w:numId w:val="14"/>
        </w:numPr>
      </w:pPr>
      <w:bookmarkStart w:id="306" w:name="_Toc180771694"/>
      <w:r w:rsidRPr="00047DA9">
        <w:t>Evolution of dispersal during range shifting</w:t>
      </w:r>
      <w:bookmarkEnd w:id="306"/>
    </w:p>
    <w:p w14:paraId="1F351221" w14:textId="77777777" w:rsidR="0067520E" w:rsidRPr="00047DA9" w:rsidRDefault="0067520E" w:rsidP="00C57BF9">
      <w:pPr>
        <w:rPr>
          <w:szCs w:val="24"/>
        </w:rPr>
      </w:pPr>
      <w:r w:rsidRPr="00047DA9">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25A495DA" w:rsidR="0067520E" w:rsidRPr="00047DA9" w:rsidRDefault="008150FD" w:rsidP="009E434A">
      <w:pPr>
        <w:pStyle w:val="Numbered"/>
        <w:keepNext/>
        <w:numPr>
          <w:ilvl w:val="0"/>
          <w:numId w:val="62"/>
        </w:numPr>
      </w:pPr>
      <w:r w:rsidRPr="00047DA9">
        <w:rPr>
          <w:i/>
        </w:rPr>
        <w:t>Setting up the project directory</w:t>
      </w:r>
    </w:p>
    <w:p w14:paraId="314067AB" w14:textId="30E3BF2A" w:rsidR="0067520E" w:rsidRPr="00047DA9" w:rsidRDefault="008150FD" w:rsidP="009704C4">
      <w:pPr>
        <w:pStyle w:val="NormalIndent"/>
      </w:pPr>
      <w:r w:rsidRPr="00047DA9">
        <w:t>Create a folder to contain the files relevant to this exercise. In this folder, create</w:t>
      </w:r>
      <w:r w:rsidR="0067520E" w:rsidRPr="00047DA9">
        <w:t xml:space="preserve"> three sub-folders named </w:t>
      </w:r>
      <w:r w:rsidR="0067520E" w:rsidRPr="00047DA9">
        <w:rPr>
          <w:b/>
          <w:i/>
        </w:rPr>
        <w:t>Inputs</w:t>
      </w:r>
      <w:r w:rsidR="0067520E" w:rsidRPr="00047DA9">
        <w:t xml:space="preserve">, </w:t>
      </w:r>
      <w:r w:rsidR="0067520E" w:rsidRPr="00047DA9">
        <w:rPr>
          <w:b/>
          <w:i/>
        </w:rPr>
        <w:t>Outputs</w:t>
      </w:r>
      <w:r w:rsidR="0067520E" w:rsidRPr="00047DA9">
        <w:t xml:space="preserve"> and </w:t>
      </w:r>
      <w:r w:rsidR="0067520E" w:rsidRPr="00047DA9">
        <w:rPr>
          <w:b/>
          <w:i/>
        </w:rPr>
        <w:t>Output_Maps</w:t>
      </w:r>
      <w:r w:rsidR="0067520E" w:rsidRPr="00047DA9">
        <w:t>; these folders are required by the program and have to be present in the working directory.</w:t>
      </w:r>
    </w:p>
    <w:p w14:paraId="0ED5C6FE" w14:textId="77777777" w:rsidR="0067520E" w:rsidRPr="00047DA9" w:rsidRDefault="0067520E" w:rsidP="009704C4">
      <w:pPr>
        <w:pStyle w:val="Numbered"/>
        <w:keepNext/>
      </w:pPr>
      <w:r w:rsidRPr="00047DA9">
        <w:rPr>
          <w:i/>
        </w:rPr>
        <w:lastRenderedPageBreak/>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RangeShifter.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r w:rsidRPr="00047DA9">
        <w:rPr>
          <w:i/>
          <w:iCs/>
        </w:rPr>
        <w:t>Start</w:t>
      </w:r>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r w:rsidRPr="00047DA9">
        <w:rPr>
          <w:i/>
          <w:iCs/>
        </w:rPr>
        <w:t>Stop</w:t>
      </w:r>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r w:rsidRPr="00047DA9">
        <w:rPr>
          <w:i/>
        </w:rPr>
        <w:t>Rmax</w:t>
      </w:r>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r w:rsidRPr="00047DA9">
        <w:rPr>
          <w:i/>
        </w:rPr>
        <w:t>S.d.</w:t>
      </w:r>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s.d.</w:t>
      </w:r>
      <w:r w:rsidRPr="00047DA9">
        <w:t xml:space="preserve"> to 0.3 and the </w:t>
      </w:r>
      <w:r w:rsidRPr="00047DA9">
        <w:rPr>
          <w:i/>
        </w:rPr>
        <w:t>Mutation s.d.</w:t>
      </w:r>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on, but switch them off when running 20 replicates. To produce the same type of figures as Figure 4 in the paper, you need the visualisations switched on and to select 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r w:rsidRPr="00047DA9">
        <w:rPr>
          <w:i/>
        </w:rPr>
        <w:t>Output_Maps</w:t>
      </w:r>
      <w:r w:rsidRPr="00047DA9">
        <w:t>. You might not want to produce all the maps for 20 replicates.</w:t>
      </w:r>
    </w:p>
    <w:p w14:paraId="0688A348" w14:textId="77777777" w:rsidR="0067520E" w:rsidRPr="00047DA9" w:rsidRDefault="0067520E" w:rsidP="009704C4">
      <w:pPr>
        <w:pStyle w:val="Numbered"/>
      </w:pPr>
      <w:r w:rsidRPr="00047DA9">
        <w:lastRenderedPageBreak/>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r w:rsidRPr="00047DA9">
        <w:rPr>
          <w:rFonts w:cs="Times New Roman"/>
          <w:i/>
          <w:szCs w:val="24"/>
          <w:lang w:val="en-GB"/>
        </w:rPr>
        <w:t>Inds</w:t>
      </w:r>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r w:rsidRPr="00047DA9">
        <w:rPr>
          <w:i/>
        </w:rPr>
        <w:t>S.d.</w:t>
      </w:r>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307" w:name="_Exercise_4"/>
      <w:bookmarkStart w:id="308" w:name="_Ref180659943"/>
      <w:bookmarkStart w:id="309" w:name="_Ref180659957"/>
      <w:bookmarkStart w:id="310" w:name="_Ref180660055"/>
      <w:bookmarkStart w:id="311" w:name="_Toc180771695"/>
      <w:bookmarkEnd w:id="307"/>
      <w:r w:rsidRPr="00047DA9">
        <w:t>Exercise 4</w:t>
      </w:r>
      <w:bookmarkEnd w:id="308"/>
      <w:bookmarkEnd w:id="309"/>
      <w:bookmarkEnd w:id="310"/>
      <w:bookmarkEnd w:id="311"/>
      <w:r w:rsidRPr="00047DA9">
        <w:t xml:space="preserve"> </w:t>
      </w:r>
      <w:bookmarkStart w:id="312" w:name="exercise4"/>
      <w:bookmarkEnd w:id="312"/>
    </w:p>
    <w:p w14:paraId="3855E3A4" w14:textId="2B47BCDF" w:rsidR="001D2B5B" w:rsidRPr="00047DA9" w:rsidRDefault="001D2B5B" w:rsidP="001D2B5B">
      <w:pPr>
        <w:pStyle w:val="Heading3"/>
        <w:numPr>
          <w:ilvl w:val="2"/>
          <w:numId w:val="14"/>
        </w:numPr>
      </w:pPr>
      <w:bookmarkStart w:id="313" w:name="_Toc180771696"/>
      <w:r w:rsidRPr="00047DA9">
        <w:t>Landscape-scale connectivity, matrix permeability and dispersal behaviour in batch mode</w:t>
      </w:r>
      <w:bookmarkEnd w:id="313"/>
      <w:r w:rsidRPr="00047DA9">
        <w:t xml:space="preserve">  </w:t>
      </w:r>
    </w:p>
    <w:p w14:paraId="1231BE47" w14:textId="4999FEDD" w:rsidR="001D2B5B" w:rsidRPr="00047DA9" w:rsidRDefault="001D2B5B" w:rsidP="001D2B5B">
      <w:r w:rsidRPr="00047DA9">
        <w:t xml:space="preserve">In this example, RangeShifter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Only-female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a number of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address tbd</w:t>
      </w:r>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a number of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provided that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r w:rsidR="0067520E" w:rsidRPr="00047DA9">
        <w:rPr>
          <w:i/>
          <w:lang w:val="en-GB"/>
        </w:rPr>
        <w:t>Open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r w:rsidR="0067520E" w:rsidRPr="00047DA9">
        <w:rPr>
          <w:i/>
          <w:lang w:val="en-GB"/>
        </w:rPr>
        <w:t>ParameterFile</w:t>
      </w:r>
      <w:r w:rsidR="0067520E" w:rsidRPr="00047DA9">
        <w:rPr>
          <w:lang w:val="en-GB"/>
        </w:rPr>
        <w:t xml:space="preserve"> governs the content of all other input files (except the </w:t>
      </w:r>
      <w:r w:rsidR="0067520E" w:rsidRPr="00047DA9">
        <w:rPr>
          <w:i/>
          <w:lang w:val="en-GB"/>
        </w:rPr>
        <w:t>LandFile</w:t>
      </w:r>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particular exercise, e.g. </w:t>
      </w:r>
      <w:r w:rsidR="0067520E" w:rsidRPr="00047DA9">
        <w:rPr>
          <w:i/>
          <w:lang w:val="en-GB"/>
        </w:rPr>
        <w:t>GradSteep</w:t>
      </w:r>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r w:rsidR="0067520E" w:rsidRPr="00047DA9">
        <w:rPr>
          <w:i/>
          <w:lang w:val="en-GB"/>
        </w:rPr>
        <w:t>ParameterFile</w:t>
      </w:r>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r w:rsidRPr="00047DA9">
        <w:rPr>
          <w:i/>
          <w:szCs w:val="24"/>
          <w:lang w:val="en-GB"/>
        </w:rPr>
        <w:t>LandFile</w:t>
      </w:r>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r w:rsidRPr="00047DA9">
        <w:rPr>
          <w:i/>
          <w:szCs w:val="24"/>
        </w:rPr>
        <w:t>LandscapeFile</w:t>
      </w:r>
      <w:r w:rsidRPr="00047DA9">
        <w:rPr>
          <w:szCs w:val="24"/>
        </w:rPr>
        <w:t xml:space="preserve"> is </w:t>
      </w:r>
      <w:r w:rsidRPr="00047DA9">
        <w:rPr>
          <w:szCs w:val="24"/>
          <w:u w:val="single"/>
        </w:rPr>
        <w:t>not</w:t>
      </w:r>
      <w:r w:rsidRPr="00047DA9">
        <w:rPr>
          <w:szCs w:val="24"/>
        </w:rPr>
        <w:t xml:space="preserve"> the same one as was used in Exercise 2 as, in batch mode, RangeShifter requires that habitat codes be sequentially numbered from 1].</w:t>
      </w:r>
    </w:p>
    <w:p w14:paraId="7884DB95" w14:textId="0E8833AE" w:rsidR="007C77E0" w:rsidRPr="00047DA9" w:rsidRDefault="00201D55" w:rsidP="00FF3368">
      <w:pPr>
        <w:pStyle w:val="NormalIndent"/>
      </w:pPr>
      <w:r w:rsidRPr="00047DA9">
        <w:t>For running RangeShiter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r w:rsidRPr="00047DA9">
        <w:rPr>
          <w:i/>
          <w:szCs w:val="24"/>
        </w:rPr>
        <w:t>LandFile</w:t>
      </w:r>
      <w:r w:rsidRPr="00047DA9">
        <w:rPr>
          <w:iCs/>
          <w:szCs w:val="24"/>
        </w:rPr>
        <w:t xml:space="preserve"> </w:t>
      </w:r>
      <w:r w:rsidRPr="00047DA9">
        <w:rPr>
          <w:szCs w:val="24"/>
        </w:rPr>
        <w:t>specifies an initial distribution file (</w:t>
      </w:r>
      <w:r w:rsidRPr="00047DA9">
        <w:rPr>
          <w:i/>
          <w:szCs w:val="24"/>
        </w:rPr>
        <w:t>SpDistFile</w:t>
      </w:r>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r w:rsidRPr="00047DA9">
        <w:rPr>
          <w:i/>
          <w:szCs w:val="24"/>
          <w:lang w:val="en-GB"/>
        </w:rPr>
        <w:t>LandFile</w:t>
      </w:r>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r w:rsidR="0067520E" w:rsidRPr="00047DA9">
        <w:rPr>
          <w:i/>
          <w:szCs w:val="24"/>
          <w:lang w:val="en-GB"/>
        </w:rPr>
        <w:t>TransMatrixFile</w:t>
      </w:r>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94" o:title=""/>
          </v:shape>
          <o:OLEObject Type="Embed" ProgID="Equation.3" ShapeID="_x0000_i1028" DrawAspect="Content" ObjectID="_1822484700" r:id="rId113"/>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r w:rsidR="0067520E" w:rsidRPr="00047DA9">
        <w:rPr>
          <w:i/>
          <w:szCs w:val="24"/>
        </w:rPr>
        <w:t>StageStructFile</w:t>
      </w:r>
      <w:r w:rsidR="0067520E" w:rsidRPr="00047DA9">
        <w:rPr>
          <w:szCs w:val="24"/>
        </w:rPr>
        <w:t xml:space="preserve"> indicates that the population exhibits density dependence in fecundity (</w:t>
      </w:r>
      <w:r w:rsidR="0067520E" w:rsidRPr="00047DA9">
        <w:rPr>
          <w:i/>
          <w:szCs w:val="24"/>
        </w:rPr>
        <w:t>FecDensDep</w:t>
      </w:r>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r w:rsidRPr="00047DA9">
        <w:rPr>
          <w:i/>
          <w:szCs w:val="24"/>
          <w:lang w:val="en-GB"/>
        </w:rPr>
        <w:t>StageStructFile</w:t>
      </w:r>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noProof/>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We want to model only juvenile dispersal, with density-dependent emigration probability.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r w:rsidRPr="00047DA9">
        <w:rPr>
          <w:i/>
        </w:rPr>
        <w:t>ParameterFile</w:t>
      </w:r>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r w:rsidR="0067520E" w:rsidRPr="00047DA9">
        <w:rPr>
          <w:i/>
          <w:szCs w:val="24"/>
          <w:lang w:val="en-GB"/>
        </w:rPr>
        <w:t>StageDep</w:t>
      </w:r>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r w:rsidR="0067520E" w:rsidRPr="00047DA9">
        <w:rPr>
          <w:i/>
          <w:szCs w:val="24"/>
          <w:lang w:val="en-GB"/>
        </w:rPr>
        <w:t>SexDep</w:t>
      </w:r>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use the arithmetic mean method (</w:t>
      </w:r>
      <w:r w:rsidR="00FF3368" w:rsidRPr="00047DA9">
        <w:rPr>
          <w:i/>
          <w:iCs/>
          <w:lang w:val="en-GB"/>
        </w:rPr>
        <w:t>PRMethod</w:t>
      </w:r>
      <w:r w:rsidR="00FF3368" w:rsidRPr="00047DA9">
        <w:rPr>
          <w:lang w:val="en-GB"/>
        </w:rPr>
        <w:t>) for calculating effective cost (which tends to emphasize the avoidance of high-cost landscape features) and tend to follow highly correlated paths within the landscape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r w:rsidRPr="00047DA9">
        <w:rPr>
          <w:szCs w:val="24"/>
          <w:lang w:val="en-GB"/>
        </w:rPr>
        <w:t xml:space="preserve">Take a look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As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Movt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r w:rsidRPr="00047DA9">
        <w:rPr>
          <w:i/>
          <w:szCs w:val="24"/>
          <w:lang w:val="en-GB"/>
        </w:rPr>
        <w:t>MortHab</w:t>
      </w:r>
      <w:r w:rsidRPr="00047DA9">
        <w:rPr>
          <w:szCs w:val="24"/>
          <w:lang w:val="en-GB"/>
        </w:rPr>
        <w:t xml:space="preserve"> columns, even though in this exercise, step-dependent mortality risk is not habitat-dependent. Note that the number of </w:t>
      </w:r>
      <w:r w:rsidRPr="00047DA9">
        <w:rPr>
          <w:i/>
          <w:szCs w:val="24"/>
          <w:lang w:val="en-GB"/>
        </w:rPr>
        <w:t>MortHab</w:t>
      </w:r>
      <w:r w:rsidRPr="00047DA9">
        <w:rPr>
          <w:szCs w:val="24"/>
          <w:lang w:val="en-GB"/>
        </w:rPr>
        <w:t xml:space="preserve"> and </w:t>
      </w:r>
      <w:r w:rsidRPr="00047DA9">
        <w:rPr>
          <w:i/>
          <w:szCs w:val="24"/>
          <w:lang w:val="en-GB"/>
        </w:rPr>
        <w:t>CostHab</w:t>
      </w:r>
      <w:r w:rsidRPr="00047DA9">
        <w:rPr>
          <w:szCs w:val="24"/>
          <w:lang w:val="en-GB"/>
        </w:rPr>
        <w:t xml:space="preserve"> columns depends on the parameter </w:t>
      </w:r>
      <w:r w:rsidRPr="00047DA9">
        <w:rPr>
          <w:i/>
          <w:szCs w:val="24"/>
          <w:lang w:val="en-GB"/>
        </w:rPr>
        <w:t>MaxHabitats</w:t>
      </w:r>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particular </w:t>
      </w:r>
      <w:r w:rsidRPr="00047DA9">
        <w:rPr>
          <w:i/>
          <w:szCs w:val="24"/>
          <w:lang w:val="en-GB"/>
        </w:rPr>
        <w:t>LandscapeFile</w:t>
      </w:r>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 xml:space="preserve">individuals settle only if at least one individual of the opposite sex is present in the patch. Thus, the </w:t>
      </w:r>
      <w:r w:rsidRPr="00047DA9">
        <w:rPr>
          <w:rFonts w:eastAsiaTheme="minorEastAsia" w:cs="Times New Roman"/>
          <w:i/>
          <w:iCs/>
          <w:szCs w:val="24"/>
          <w:lang w:val="en-GB"/>
        </w:rPr>
        <w:t>FindMate</w:t>
      </w:r>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11C367B0"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and</w:t>
      </w:r>
      <w:r w:rsidR="00A56479">
        <w:rPr>
          <w:szCs w:val="24"/>
          <w:lang w:val="en-GB"/>
        </w:rPr>
        <w:t xml:space="preserve"> </w:t>
      </w:r>
      <w:r w:rsidR="00DD3060" w:rsidRPr="00047DA9">
        <w:rPr>
          <w:szCs w:val="24"/>
          <w:lang w:val="en-GB"/>
        </w:rPr>
        <w:t xml:space="preserve">output </w:t>
      </w:r>
      <w:r w:rsidR="00A56479">
        <w:rPr>
          <w:szCs w:val="24"/>
          <w:lang w:val="en-GB"/>
        </w:rPr>
        <w:t xml:space="preserve">files </w:t>
      </w:r>
      <w:r w:rsidR="00DD3060" w:rsidRPr="00047DA9">
        <w:rPr>
          <w:szCs w:val="24"/>
          <w:lang w:val="en-GB"/>
        </w:rPr>
        <w:t>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5FCDC7C4"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w:t>
      </w:r>
      <w:r w:rsidR="00A56479">
        <w:rPr>
          <w:szCs w:val="24"/>
          <w:lang w:val="en-GB"/>
        </w:rPr>
        <w:t>Since we are interested in tracking the evolution of genetic diversity in a fragmented landscape, we start the simulation with</w:t>
      </w:r>
      <w:r w:rsidR="004F795A" w:rsidRPr="00047DA9">
        <w:rPr>
          <w:szCs w:val="24"/>
          <w:lang w:val="en-GB"/>
        </w:rPr>
        <w:t xml:space="preserve"> 10 </w:t>
      </w:r>
      <w:r w:rsidR="000F3D00" w:rsidRPr="00047DA9">
        <w:rPr>
          <w:szCs w:val="24"/>
          <w:lang w:val="en-GB"/>
        </w:rPr>
        <w:t xml:space="preserve">initially monomorphic </w:t>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take a look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Move the RangeShifter batch executable into the project directory (</w:t>
      </w:r>
      <w:r w:rsidRPr="00047DA9">
        <w:rPr>
          <w:i/>
          <w:iCs/>
          <w:szCs w:val="24"/>
        </w:rPr>
        <w:t>i.e.</w:t>
      </w:r>
      <w:r w:rsidRPr="00047DA9">
        <w:rPr>
          <w:szCs w:val="24"/>
        </w:rPr>
        <w:t xml:space="preserve">, in the same folder containing the Inputs, Output_Maps and Outputs folder for this exercise) and open it to run the batch mode from the </w:t>
      </w:r>
      <w:r w:rsidRPr="00D00707">
        <w:rPr>
          <w:i/>
          <w:iCs/>
          <w:szCs w:val="24"/>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to close RangeShifter. Now take a look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r w:rsidRPr="00047DA9">
        <w:rPr>
          <w:i/>
          <w:szCs w:val="24"/>
        </w:rPr>
        <w:t>LandFile</w:t>
      </w:r>
      <w:r w:rsidRPr="00047DA9">
        <w:rPr>
          <w:szCs w:val="24"/>
        </w:rPr>
        <w:t>, there would be a separate set of files for each landscape.</w:t>
      </w:r>
      <w:r w:rsidR="0014717F" w:rsidRPr="00047DA9">
        <w:rPr>
          <w:szCs w:val="24"/>
        </w:rPr>
        <w:t xml:space="preserve"> </w:t>
      </w:r>
      <w:r w:rsidR="0014717F" w:rsidRPr="00047DA9">
        <w:t>The output files will be similar to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noProof/>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Batch1_Sim1_Land37_Occupancy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596FA908">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r w:rsidRPr="00047DA9">
        <w:rPr>
          <w:szCs w:val="24"/>
          <w:highlight w:val="yellow"/>
        </w:rPr>
        <w:t>X</w:t>
      </w:r>
      <w:r w:rsidR="00402C3C" w:rsidRPr="00047DA9">
        <w:rPr>
          <w:szCs w:val="24"/>
          <w:highlight w:val="yellow"/>
        </w:rPr>
        <w:t>xxx</w:t>
      </w:r>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commentRangeStart w:id="314"/>
      <w:r w:rsidRPr="00047DA9">
        <w:rPr>
          <w:szCs w:val="24"/>
          <w:highlight w:val="yellow"/>
        </w:rPr>
        <w:lastRenderedPageBreak/>
        <w:t>Figures and R code…</w:t>
      </w:r>
      <w:commentRangeEnd w:id="314"/>
      <w:r w:rsidR="00D00707">
        <w:rPr>
          <w:rStyle w:val="CommentReference"/>
          <w:rFonts w:eastAsiaTheme="minorHAnsi" w:cstheme="minorBidi"/>
          <w:lang w:val="en-US"/>
        </w:rPr>
        <w:commentReference w:id="314"/>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The batch mode can be used in just the way described above, namely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r w:rsidRPr="00047DA9">
        <w:rPr>
          <w:i/>
        </w:rPr>
        <w:t>StageStructFile</w:t>
      </w:r>
      <w:r w:rsidRPr="00047DA9">
        <w:t xml:space="preserve">, </w:t>
      </w:r>
      <w:r w:rsidRPr="00047DA9">
        <w:rPr>
          <w:i/>
        </w:rPr>
        <w:t>TransferFile</w:t>
      </w:r>
      <w:r w:rsidR="000038D6" w:rsidRPr="00047DA9">
        <w:rPr>
          <w:i/>
        </w:rPr>
        <w:t>, GeneticsFile, TraitsFile</w:t>
      </w:r>
      <w:r w:rsidRPr="00047DA9">
        <w:t xml:space="preserve"> and </w:t>
      </w:r>
      <w:r w:rsidRPr="00047DA9">
        <w:rPr>
          <w:i/>
        </w:rPr>
        <w:t>InitialisationFile</w:t>
      </w:r>
      <w:r w:rsidRPr="00047DA9">
        <w:t xml:space="preserve">. In the </w:t>
      </w:r>
      <w:r w:rsidRPr="00047DA9">
        <w:rPr>
          <w:i/>
        </w:rPr>
        <w:t>EmigrationFile</w:t>
      </w:r>
      <w:r w:rsidRPr="00047DA9">
        <w:t xml:space="preserve">, all three lines must be copied and changed to </w:t>
      </w:r>
      <w:r w:rsidRPr="00047DA9">
        <w:rPr>
          <w:i/>
        </w:rPr>
        <w:t>Simulation</w:t>
      </w:r>
      <w:r w:rsidRPr="00047DA9">
        <w:t xml:space="preserve"> 2. So far, the second simulation is the same as the first; the critical change is in the </w:t>
      </w:r>
      <w:r w:rsidRPr="00047DA9">
        <w:rPr>
          <w:i/>
        </w:rPr>
        <w:t>SettlementFile</w:t>
      </w:r>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r w:rsidRPr="00047DA9">
        <w:rPr>
          <w:i/>
        </w:rPr>
        <w:t>SexDep</w:t>
      </w:r>
      <w:r w:rsidRPr="00047DA9">
        <w:t xml:space="preserve"> to 1 and </w:t>
      </w:r>
      <w:r w:rsidRPr="00047DA9">
        <w:rPr>
          <w:i/>
        </w:rPr>
        <w:t>FindMate</w:t>
      </w:r>
      <w:r w:rsidRPr="00047DA9">
        <w:t xml:space="preserve"> to 0, and on the second new line change </w:t>
      </w:r>
      <w:r w:rsidRPr="00047DA9">
        <w:rPr>
          <w:i/>
        </w:rPr>
        <w:t>SexDep</w:t>
      </w:r>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0">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r w:rsidRPr="00047DA9">
        <w:rPr>
          <w:i/>
          <w:szCs w:val="24"/>
          <w:lang w:val="en-GB"/>
        </w:rPr>
        <w:t>SettlementFile</w:t>
      </w:r>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r w:rsidRPr="00047DA9">
        <w:rPr>
          <w:i/>
          <w:szCs w:val="24"/>
          <w:lang w:val="en-GB"/>
        </w:rPr>
        <w:t>BatchNum</w:t>
      </w:r>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RangeShifter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r w:rsidRPr="00047DA9">
        <w:rPr>
          <w:i/>
          <w:szCs w:val="24"/>
          <w:lang w:val="en-GB"/>
        </w:rPr>
        <w:t>SettlementFile</w:t>
      </w:r>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r w:rsidRPr="00047DA9">
        <w:rPr>
          <w:i/>
          <w:szCs w:val="24"/>
          <w:lang w:val="en-GB"/>
        </w:rPr>
        <w:t>TransferFile</w:t>
      </w:r>
      <w:r w:rsidRPr="00047DA9">
        <w:rPr>
          <w:szCs w:val="24"/>
          <w:lang w:val="en-GB"/>
        </w:rPr>
        <w:t xml:space="preserve">, the </w:t>
      </w:r>
      <w:r w:rsidRPr="00047DA9">
        <w:rPr>
          <w:i/>
          <w:szCs w:val="24"/>
          <w:lang w:val="en-GB"/>
        </w:rPr>
        <w:t>SMtype</w:t>
      </w:r>
      <w:r w:rsidRPr="00047DA9">
        <w:rPr>
          <w:szCs w:val="24"/>
          <w:lang w:val="en-GB"/>
        </w:rPr>
        <w:t xml:space="preserve"> column must be changed to 1, and the seven </w:t>
      </w:r>
      <w:r w:rsidRPr="00047DA9">
        <w:rPr>
          <w:i/>
          <w:szCs w:val="24"/>
          <w:lang w:val="en-GB"/>
        </w:rPr>
        <w:t>MortHab</w:t>
      </w:r>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only-female model. This change also has important consequences for the dispersal process and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modelled explicitly and it is not possible to account for behaviours like mate-finding in the settlement decisions; females will settle in suitable habitat patches and then will automatically be able to attempt reproduction. 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r w:rsidR="0067520E" w:rsidRPr="00047DA9">
        <w:rPr>
          <w:i/>
          <w:szCs w:val="24"/>
          <w:lang w:val="en-GB"/>
        </w:rPr>
        <w:t>Output_Maps</w:t>
      </w:r>
      <w:r w:rsidR="0067520E" w:rsidRPr="00047DA9">
        <w:rPr>
          <w:szCs w:val="24"/>
          <w:lang w:val="en-GB"/>
        </w:rPr>
        <w:t xml:space="preserve"> folders) or, in the same working directory, by allocating a different </w:t>
      </w:r>
      <w:r w:rsidR="0067520E" w:rsidRPr="00047DA9">
        <w:rPr>
          <w:i/>
          <w:szCs w:val="24"/>
          <w:lang w:val="en-GB"/>
        </w:rPr>
        <w:t>BatchNum</w:t>
      </w:r>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r w:rsidRPr="00047DA9">
        <w:rPr>
          <w:i/>
          <w:szCs w:val="24"/>
          <w:lang w:val="en-GB"/>
        </w:rPr>
        <w:t>LandFile</w:t>
      </w:r>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r w:rsidRPr="00047DA9">
        <w:rPr>
          <w:i/>
          <w:szCs w:val="24"/>
          <w:lang w:val="en-GB"/>
        </w:rPr>
        <w:t>BatchNum</w:t>
      </w:r>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r w:rsidRPr="00047DA9">
        <w:rPr>
          <w:i/>
          <w:szCs w:val="24"/>
          <w:lang w:val="en-GB"/>
        </w:rPr>
        <w:t>LandFile</w:t>
      </w:r>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r w:rsidRPr="00047DA9">
        <w:rPr>
          <w:i/>
          <w:szCs w:val="24"/>
          <w:lang w:val="en-GB"/>
        </w:rPr>
        <w:t>ParameterFile</w:t>
      </w:r>
      <w:r w:rsidRPr="00047DA9">
        <w:rPr>
          <w:szCs w:val="24"/>
          <w:lang w:val="en-GB"/>
        </w:rPr>
        <w:t xml:space="preserve">; change the name of </w:t>
      </w:r>
      <w:r w:rsidRPr="00047DA9">
        <w:rPr>
          <w:szCs w:val="24"/>
          <w:lang w:val="en-GB"/>
        </w:rPr>
        <w:lastRenderedPageBreak/>
        <w:t xml:space="preserve">the </w:t>
      </w:r>
      <w:r w:rsidRPr="00047DA9">
        <w:rPr>
          <w:i/>
          <w:szCs w:val="24"/>
          <w:lang w:val="en-GB"/>
        </w:rPr>
        <w:t>TransMatrixFile</w:t>
      </w:r>
      <w:r w:rsidRPr="00047DA9">
        <w:rPr>
          <w:szCs w:val="24"/>
          <w:lang w:val="en-GB"/>
        </w:rPr>
        <w:t xml:space="preserve"> in the </w:t>
      </w:r>
      <w:r w:rsidRPr="00047DA9">
        <w:rPr>
          <w:i/>
          <w:szCs w:val="24"/>
          <w:lang w:val="en-GB"/>
        </w:rPr>
        <w:t>StageStructFile</w:t>
      </w:r>
      <w:r w:rsidRPr="00047DA9">
        <w:rPr>
          <w:szCs w:val="24"/>
          <w:lang w:val="en-GB"/>
        </w:rPr>
        <w:t xml:space="preserve">, and in the new </w:t>
      </w:r>
      <w:r w:rsidRPr="00047DA9">
        <w:rPr>
          <w:i/>
          <w:szCs w:val="24"/>
          <w:lang w:val="en-GB"/>
        </w:rPr>
        <w:t>TransMatrixFile</w:t>
      </w:r>
      <w:r w:rsidRPr="00047DA9">
        <w:rPr>
          <w:szCs w:val="24"/>
          <w:lang w:val="en-GB"/>
        </w:rPr>
        <w:t xml:space="preserve"> itself, set the fecundity of stage 2 to 2.5; change </w:t>
      </w:r>
      <w:r w:rsidRPr="00047DA9">
        <w:rPr>
          <w:i/>
          <w:szCs w:val="24"/>
          <w:lang w:val="en-GB"/>
        </w:rPr>
        <w:t>FindMate</w:t>
      </w:r>
      <w:r w:rsidRPr="00047DA9">
        <w:rPr>
          <w:szCs w:val="24"/>
          <w:lang w:val="en-GB"/>
        </w:rPr>
        <w:t xml:space="preserve"> to 0 in the </w:t>
      </w:r>
      <w:r w:rsidRPr="00047DA9">
        <w:rPr>
          <w:i/>
          <w:szCs w:val="24"/>
          <w:lang w:val="en-GB"/>
        </w:rPr>
        <w:t>SettlementFile</w:t>
      </w:r>
      <w:r w:rsidRPr="00047DA9">
        <w:rPr>
          <w:szCs w:val="24"/>
          <w:lang w:val="en-GB"/>
        </w:rPr>
        <w:t xml:space="preserve">; change </w:t>
      </w:r>
      <w:r w:rsidRPr="00047DA9">
        <w:rPr>
          <w:i/>
          <w:szCs w:val="24"/>
          <w:lang w:val="en-GB"/>
        </w:rPr>
        <w:t>IndsHa</w:t>
      </w:r>
      <w:r w:rsidRPr="00047DA9">
        <w:rPr>
          <w:szCs w:val="24"/>
          <w:lang w:val="en-GB"/>
        </w:rPr>
        <w:t xml:space="preserve"> to 5 in the </w:t>
      </w:r>
      <w:r w:rsidRPr="00047DA9">
        <w:rPr>
          <w:i/>
          <w:szCs w:val="24"/>
          <w:lang w:val="en-GB"/>
        </w:rPr>
        <w:t>InitialisationFile</w:t>
      </w:r>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provided that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315" w:name="_Toc457377030"/>
      <w:r w:rsidRPr="00047DA9">
        <w:br w:type="page"/>
      </w:r>
    </w:p>
    <w:p w14:paraId="661B5CB0" w14:textId="0AB8ED66" w:rsidR="005C0200" w:rsidRPr="00047DA9" w:rsidRDefault="005C0200" w:rsidP="005C0200">
      <w:pPr>
        <w:pStyle w:val="Heading2"/>
        <w:numPr>
          <w:ilvl w:val="1"/>
          <w:numId w:val="14"/>
        </w:numPr>
      </w:pPr>
      <w:bookmarkStart w:id="316" w:name="_Toc180771697"/>
      <w:r w:rsidRPr="00047DA9">
        <w:lastRenderedPageBreak/>
        <w:t xml:space="preserve">Exercise </w:t>
      </w:r>
      <w:bookmarkEnd w:id="315"/>
      <w:r w:rsidRPr="00047DA9">
        <w:t>5</w:t>
      </w:r>
      <w:bookmarkEnd w:id="316"/>
      <w:r w:rsidRPr="00047DA9">
        <w:t xml:space="preserve"> </w:t>
      </w:r>
    </w:p>
    <w:p w14:paraId="42BFB6B6" w14:textId="365D76E2" w:rsidR="005C0200" w:rsidRPr="00047DA9" w:rsidRDefault="005C0200" w:rsidP="005C0200">
      <w:pPr>
        <w:pStyle w:val="Heading3"/>
        <w:numPr>
          <w:ilvl w:val="2"/>
          <w:numId w:val="14"/>
        </w:numPr>
      </w:pPr>
      <w:bookmarkStart w:id="317" w:name="_Toc180771698"/>
      <w:r w:rsidRPr="00047DA9">
        <w:t>Introduction to genetics in RangeShifter v</w:t>
      </w:r>
      <w:r w:rsidR="00F3751C" w:rsidRPr="00047DA9">
        <w:t>3</w:t>
      </w:r>
      <w:bookmarkEnd w:id="317"/>
    </w:p>
    <w:p w14:paraId="0B2EFBFF" w14:textId="36337035" w:rsidR="00F3751C" w:rsidRPr="00047DA9" w:rsidRDefault="005C0200" w:rsidP="005C0200">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 2.6</w:t>
        </w:r>
      </w:hyperlink>
      <w:r w:rsidR="00A95055" w:rsidRPr="00047DA9">
        <w:t>)</w:t>
      </w:r>
      <w:r w:rsidRPr="00047DA9">
        <w:t xml:space="preserve"> in the manual and the template spreadsheets in the </w:t>
      </w:r>
      <w:r w:rsidRPr="00047DA9">
        <w:rPr>
          <w:i/>
        </w:rPr>
        <w:t>Batchmode</w:t>
      </w:r>
      <w:r w:rsidRPr="00047DA9">
        <w:t xml:space="preserve"> folder, especially with regard to how to set up the </w:t>
      </w:r>
      <w:r w:rsidRPr="00047DA9">
        <w:rPr>
          <w:i/>
        </w:rPr>
        <w:t>GeneticsFile</w:t>
      </w:r>
      <w:r w:rsidRPr="00047DA9">
        <w:t xml:space="preserve"> and the </w:t>
      </w:r>
      <w:r w:rsidR="00A27D76" w:rsidRPr="00047DA9">
        <w:rPr>
          <w:i/>
        </w:rPr>
        <w:t>TraitsFile</w:t>
      </w:r>
      <w:r w:rsidRPr="00047DA9">
        <w:t xml:space="preserve">. Additionally, you will gain further familiarity with some of the output files which RangeShifter can </w:t>
      </w:r>
      <w:r w:rsidR="00063DBF" w:rsidRPr="00047DA9">
        <w:t>produce</w:t>
      </w:r>
      <w:r w:rsidRPr="00047DA9">
        <w:t>.</w:t>
      </w:r>
    </w:p>
    <w:p w14:paraId="631DDF16" w14:textId="18AC9399" w:rsidR="00F3751C" w:rsidRPr="00047DA9" w:rsidRDefault="00F3751C" w:rsidP="005C0200">
      <w:r w:rsidRPr="00047DA9">
        <w:t xml:space="preserve">During this exercise, you will set up the inputs file from scratch. A good starting point is to </w:t>
      </w:r>
      <w:r w:rsidR="00CD627B" w:rsidRPr="00047DA9">
        <w:t>copy</w:t>
      </w:r>
      <w:r w:rsidRPr="00047DA9">
        <w:t xml:space="preserve"> the templates in the documentation spreadsheets. Note that the number of columns required changes with the type of model. For example,</w:t>
      </w:r>
      <w:r w:rsidR="00CD627B" w:rsidRPr="00047DA9">
        <w:t xml:space="preserve"> for specifying emigration parameters for a stage-structured model and sexual reproduction, you would use the template in the “Stage 1, Repr 1,2” sheet of the EmigrationFile spread</w:t>
      </w:r>
      <w:r w:rsidR="00B867DE" w:rsidRPr="00047DA9">
        <w:t>sheet.</w:t>
      </w:r>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The artificially generated landscape is 100 rows by 100 columns, and contains 1% suitable discrete habitat located at random. There is an annual local extinction probability of 15%. The landscape should have reflective boundaries (</w:t>
      </w:r>
      <w:r w:rsidRPr="00047DA9">
        <w:rPr>
          <w:i/>
        </w:rPr>
        <w:t>Absorbing</w:t>
      </w:r>
      <w:r w:rsidRPr="00047DA9">
        <w:t xml:space="preserve"> = 0 in the </w:t>
      </w:r>
      <w:r w:rsidRPr="00047DA9">
        <w:rPr>
          <w:i/>
        </w:rPr>
        <w:t>ParameterFile</w:t>
      </w:r>
      <w:r w:rsidRPr="00047DA9">
        <w:t>)</w:t>
      </w:r>
      <w:r w:rsidR="0061125C" w:rsidRPr="00047DA9">
        <w:t xml:space="preserve"> and a resolution of 100m.</w:t>
      </w:r>
    </w:p>
    <w:p w14:paraId="050FA318" w14:textId="2134A97C" w:rsidR="005C0200" w:rsidRPr="00047DA9" w:rsidRDefault="005C0200" w:rsidP="005C0200">
      <w:pPr>
        <w:pStyle w:val="Normalnumbered"/>
      </w:pPr>
      <w:r w:rsidRPr="00047DA9">
        <w:t>The demography of the species is sexual (simple model) and stage-structured, having just two stages (juveniles and adults)</w:t>
      </w:r>
      <w:r w:rsidR="00B867DE" w:rsidRPr="00047DA9">
        <w:t>. Juveniles have a transition rate of 1 and adults have a survival rate of 0.5.</w:t>
      </w:r>
      <w:r w:rsidRPr="00047DA9">
        <w:t xml:space="preserve"> </w:t>
      </w:r>
      <w:r w:rsidR="00A71D3C" w:rsidRPr="00047DA9">
        <w:t>All a</w:t>
      </w:r>
      <w:r w:rsidR="00B867DE" w:rsidRPr="00047DA9">
        <w:t>dult</w:t>
      </w:r>
      <w:r w:rsidR="00A71D3C" w:rsidRPr="00047DA9">
        <w:t>s</w:t>
      </w:r>
      <w:r w:rsidR="00B867DE" w:rsidRPr="00047DA9">
        <w:t xml:space="preserve"> </w:t>
      </w:r>
      <w:r w:rsidR="00A71D3C" w:rsidRPr="00047DA9">
        <w:t xml:space="preserve">reproduce every year, </w:t>
      </w:r>
      <w:r w:rsidR="00B867DE" w:rsidRPr="00047DA9">
        <w:t>m</w:t>
      </w:r>
      <w:r w:rsidRPr="00047DA9">
        <w:t xml:space="preserve">aximum fecundity is 6.0 (set in the </w:t>
      </w:r>
      <w:r w:rsidRPr="00047DA9">
        <w:rPr>
          <w:i/>
        </w:rPr>
        <w:t>TransMatrixFile</w:t>
      </w:r>
      <w:r w:rsidRPr="00047DA9">
        <w:t>) and density-dependent (but not stage-dependent)</w:t>
      </w:r>
      <w:r w:rsidR="00A71D3C" w:rsidRPr="00047DA9">
        <w:t>.</w:t>
      </w:r>
      <w:r w:rsidR="00B867DE" w:rsidRPr="00047DA9">
        <w:t xml:space="preserve"> </w:t>
      </w:r>
      <w:r w:rsidR="00A71D3C" w:rsidRPr="00047DA9">
        <w:t>F</w:t>
      </w:r>
      <w:r w:rsidR="00B867DE" w:rsidRPr="00047DA9">
        <w:t>ecundity is 0 for juveniles</w:t>
      </w:r>
      <w:r w:rsidRPr="00047DA9">
        <w:t xml:space="preserve">. </w:t>
      </w:r>
      <w:r w:rsidR="00A71D3C" w:rsidRPr="00047DA9">
        <w:t xml:space="preserve">All juveniles become adult every year (transition rate = 1). Survival occurs annually and adults have a survival rate of 0.75. </w:t>
      </w:r>
      <w:r w:rsidRPr="00047DA9">
        <w:t xml:space="preserve">For the suitable habitat, set the </w:t>
      </w:r>
      <w:r w:rsidRPr="00047DA9">
        <w:rPr>
          <w:i/>
        </w:rPr>
        <w:t>1/b</w:t>
      </w:r>
      <w:r w:rsidRPr="00047DA9">
        <w:t xml:space="preserve"> parameter to 50 inds/ha (NB </w:t>
      </w:r>
      <w:r w:rsidRPr="00047DA9">
        <w:rPr>
          <w:i/>
        </w:rPr>
        <w:t>1/b</w:t>
      </w:r>
      <w:r w:rsidRPr="00047DA9">
        <w:t xml:space="preserve"> is represented by the column </w:t>
      </w:r>
      <w:r w:rsidRPr="00047DA9">
        <w:rPr>
          <w:i/>
        </w:rPr>
        <w:t>K1</w:t>
      </w:r>
      <w:r w:rsidRPr="00047DA9">
        <w:t xml:space="preserve"> in the </w:t>
      </w:r>
      <w:r w:rsidRPr="00047DA9">
        <w:rPr>
          <w:i/>
        </w:rPr>
        <w:t>ParameterFile</w:t>
      </w:r>
      <w:r w:rsidRPr="00047DA9">
        <w:t>).</w:t>
      </w:r>
    </w:p>
    <w:p w14:paraId="2AB797BE" w14:textId="54B7B81B" w:rsidR="00A27D76" w:rsidRPr="00047DA9" w:rsidRDefault="005C0200" w:rsidP="005C0200">
      <w:pPr>
        <w:pStyle w:val="Normalnumbered"/>
      </w:pPr>
      <w:r w:rsidRPr="00047DA9">
        <w:t xml:space="preserve">Emigration is density-dependent, sex-dependent and exhibits individual variability. Only the juvenile stage may emigrate. </w:t>
      </w:r>
      <w:r w:rsidR="000A6E75" w:rsidRPr="00047DA9">
        <w:t>All three traits (</w:t>
      </w:r>
      <w:r w:rsidR="008067DE" w:rsidRPr="00047DA9">
        <w:t xml:space="preserve">initial probability </w:t>
      </w:r>
      <w:r w:rsidR="000A6E75" w:rsidRPr="00047DA9">
        <w:t>D</w:t>
      </w:r>
      <w:r w:rsidR="000A6E75" w:rsidRPr="00047DA9">
        <w:rPr>
          <w:vertAlign w:val="subscript"/>
        </w:rPr>
        <w:t>0</w:t>
      </w:r>
      <w:r w:rsidR="000A6E75" w:rsidRPr="00047DA9">
        <w:t xml:space="preserve">, </w:t>
      </w:r>
      <w:r w:rsidR="008067DE" w:rsidRPr="00047DA9">
        <w:t>density-dependence slope A</w:t>
      </w:r>
      <w:r w:rsidR="000A6E75" w:rsidRPr="00047DA9">
        <w:t xml:space="preserve">lpha and </w:t>
      </w:r>
      <w:r w:rsidR="008067DE" w:rsidRPr="00047DA9">
        <w:t>inflexion point B</w:t>
      </w:r>
      <w:r w:rsidR="000A6E75" w:rsidRPr="00047DA9">
        <w:t>eta) evolve and t</w:t>
      </w:r>
      <w:r w:rsidRPr="00047DA9">
        <w:t xml:space="preserve">he initial trait distributions </w:t>
      </w:r>
      <w:r w:rsidR="00A27D76" w:rsidRPr="00047DA9">
        <w:t>(</w:t>
      </w:r>
      <w:r w:rsidRPr="00047DA9">
        <w:t>the same for both sexes</w:t>
      </w:r>
      <w:r w:rsidR="00A27D76" w:rsidRPr="00047DA9">
        <w:t>)</w:t>
      </w:r>
      <w:r w:rsidR="00D00707">
        <w:t xml:space="preserve"> </w:t>
      </w:r>
      <w:r w:rsidRPr="00047DA9">
        <w:t xml:space="preserve">should be </w:t>
      </w:r>
      <w:r w:rsidR="00A27D76" w:rsidRPr="00047DA9">
        <w:t>normal distributions with the following parameters:</w:t>
      </w:r>
    </w:p>
    <w:p w14:paraId="4022BC0A" w14:textId="553F8676" w:rsidR="00A27D76" w:rsidRPr="00D00707" w:rsidRDefault="005C0200" w:rsidP="00A27D76">
      <w:pPr>
        <w:pStyle w:val="Normalnumbered"/>
        <w:numPr>
          <w:ilvl w:val="1"/>
          <w:numId w:val="65"/>
        </w:num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r w:rsidR="00A27D76" w:rsidRPr="00047DA9">
        <w:rPr>
          <w:i/>
        </w:rPr>
        <w:t>s.d.</w:t>
      </w:r>
      <w:r w:rsidRPr="00047DA9">
        <w:t xml:space="preserve"> = 0.1, </w:t>
      </w:r>
    </w:p>
    <w:p w14:paraId="337E66D7" w14:textId="42C3E18F" w:rsidR="00A27D76" w:rsidRPr="00D00707" w:rsidRDefault="00A27D76" w:rsidP="00A27D76">
      <w:pPr>
        <w:pStyle w:val="Normalnumbered"/>
        <w:numPr>
          <w:ilvl w:val="1"/>
          <w:numId w:val="65"/>
        </w:num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r w:rsidRPr="00047DA9">
        <w:rPr>
          <w:i/>
        </w:rPr>
        <w:t>s.d.</w:t>
      </w:r>
      <w:r w:rsidR="005C0200" w:rsidRPr="00047DA9">
        <w:t> = </w:t>
      </w:r>
      <w:r w:rsidR="00AC28FF" w:rsidRPr="00047DA9">
        <w:t>2</w:t>
      </w:r>
      <w:r w:rsidR="005C0200" w:rsidRPr="00047DA9">
        <w:t xml:space="preserve">.0, </w:t>
      </w:r>
    </w:p>
    <w:p w14:paraId="43F08B96" w14:textId="79195902" w:rsidR="005C0200" w:rsidRPr="00047DA9" w:rsidRDefault="00A27D76" w:rsidP="00D00707">
      <w:pPr>
        <w:pStyle w:val="Normalnumbered"/>
        <w:numPr>
          <w:ilvl w:val="1"/>
          <w:numId w:val="65"/>
        </w:numPr>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r w:rsidRPr="00047DA9">
        <w:rPr>
          <w:i/>
        </w:rPr>
        <w:t>s.d.</w:t>
      </w:r>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047DA9">
        <w:rPr>
          <w:i/>
        </w:rPr>
        <w:t>GoalType</w:t>
      </w:r>
      <w:r w:rsidRPr="00047DA9">
        <w:t xml:space="preserve"> = 2, </w:t>
      </w:r>
      <w:r w:rsidRPr="00047DA9">
        <w:rPr>
          <w:i/>
        </w:rPr>
        <w:t>GB</w:t>
      </w:r>
      <w:r w:rsidRPr="00047DA9">
        <w:t xml:space="preserve"> = 1.2, </w:t>
      </w:r>
      <w:r w:rsidRPr="00047DA9">
        <w:rPr>
          <w:i/>
        </w:rPr>
        <w:t>AlphaDB</w:t>
      </w:r>
      <w:r w:rsidRPr="00047DA9">
        <w:t xml:space="preserve"> = 0.0001 and </w:t>
      </w:r>
      <w:r w:rsidRPr="00047DA9">
        <w:rPr>
          <w:i/>
        </w:rPr>
        <w:t>BetaDB = </w:t>
      </w:r>
      <w:r w:rsidRPr="00047DA9">
        <w:t xml:space="preserve">1000. Per-step mortality risk is habitat-dependent, being zero within suitable habitat and 0.02 within the matrix, and </w:t>
      </w:r>
      <w:r w:rsidRPr="00047DA9">
        <w:rPr>
          <w:i/>
        </w:rPr>
        <w:t>StraightenPath</w:t>
      </w:r>
      <w:r w:rsidRPr="00047DA9">
        <w:t xml:space="preserve"> should be 1.</w:t>
      </w:r>
    </w:p>
    <w:p w14:paraId="575ADDA4" w14:textId="4350C7CD" w:rsidR="00A27D76" w:rsidRPr="00047DA9" w:rsidRDefault="005C0200" w:rsidP="00345ED4">
      <w:pPr>
        <w:pStyle w:val="Normalnumbered"/>
      </w:pPr>
      <w:r w:rsidRPr="00047DA9">
        <w:t xml:space="preserve">Settlement is density-dependent, sex-dependent and exhibits individual variability </w:t>
      </w:r>
      <w:r w:rsidR="000A6E75" w:rsidRPr="00047DA9">
        <w:t xml:space="preserve">and </w:t>
      </w:r>
      <w:r w:rsidRPr="00047DA9">
        <w:t xml:space="preserve">density dependence. </w:t>
      </w:r>
      <w:r w:rsidR="00A27D76" w:rsidRPr="00047DA9">
        <w:t xml:space="preserve"> Males are required to find a mate in the cell in order to settle there. Also set </w:t>
      </w:r>
      <w:r w:rsidR="00A27D76" w:rsidRPr="00047DA9">
        <w:rPr>
          <w:i/>
        </w:rPr>
        <w:t>MinSteps</w:t>
      </w:r>
      <w:r w:rsidR="00A27D76" w:rsidRPr="00047DA9">
        <w:t xml:space="preserve">, </w:t>
      </w:r>
      <w:r w:rsidR="00A27D76" w:rsidRPr="00047DA9">
        <w:rPr>
          <w:i/>
        </w:rPr>
        <w:t>MaxSteps</w:t>
      </w:r>
      <w:r w:rsidR="00A27D76" w:rsidRPr="00047DA9">
        <w:t xml:space="preserve"> and </w:t>
      </w:r>
      <w:r w:rsidR="00A27D76" w:rsidRPr="00047DA9">
        <w:rPr>
          <w:i/>
        </w:rPr>
        <w:t>MaxStepsYear</w:t>
      </w:r>
      <w:r w:rsidR="00A27D76" w:rsidRPr="00047DA9">
        <w:t xml:space="preserve"> to zero.</w:t>
      </w:r>
      <w:r w:rsidR="00345ED4">
        <w:t xml:space="preserve"> </w:t>
      </w:r>
      <w:r w:rsidR="00A27D76" w:rsidRPr="00047DA9">
        <w:t>The</w:t>
      </w:r>
      <w:r w:rsidR="00345ED4">
        <w:t xml:space="preserve"> </w:t>
      </w:r>
      <w:r w:rsidR="00A27D76" w:rsidRPr="00047DA9">
        <w:t>initial trait distributions (the same for both sexes) should be normal distributions with the following parameters:</w:t>
      </w:r>
    </w:p>
    <w:p w14:paraId="53F5D164" w14:textId="5B945065" w:rsidR="00A27D76" w:rsidRPr="00047DA9" w:rsidRDefault="00A27D76" w:rsidP="00A27D76">
      <w:pPr>
        <w:pStyle w:val="Normalnumbered"/>
        <w:numPr>
          <w:ilvl w:val="1"/>
          <w:numId w:val="65"/>
        </w:numPr>
      </w:pPr>
      <w:r w:rsidRPr="00047DA9">
        <w:rPr>
          <w:i/>
        </w:rPr>
        <w:t>S0 mean</w:t>
      </w:r>
      <w:r w:rsidRPr="00047DA9">
        <w:t xml:space="preserve"> = 0.075, </w:t>
      </w:r>
      <w:r w:rsidRPr="00047DA9">
        <w:rPr>
          <w:i/>
        </w:rPr>
        <w:t>s.d.</w:t>
      </w:r>
      <w:r w:rsidRPr="00047DA9">
        <w:t xml:space="preserve"> = 0.1, </w:t>
      </w:r>
    </w:p>
    <w:p w14:paraId="186EC9FD" w14:textId="0D67F19F" w:rsidR="00A27D76" w:rsidRPr="00047DA9" w:rsidRDefault="00A27D76" w:rsidP="00A27D76">
      <w:pPr>
        <w:pStyle w:val="Normalnumbered"/>
        <w:numPr>
          <w:ilvl w:val="1"/>
          <w:numId w:val="65"/>
        </w:numPr>
      </w:pPr>
      <w:r w:rsidRPr="00047DA9">
        <w:rPr>
          <w:i/>
        </w:rPr>
        <w:t>Alpha mean</w:t>
      </w:r>
      <w:r w:rsidRPr="00047DA9">
        <w:t> = -</w:t>
      </w:r>
      <w:r w:rsidR="00AC28FF" w:rsidRPr="00047DA9">
        <w:t>1</w:t>
      </w:r>
      <w:r w:rsidRPr="00047DA9">
        <w:t xml:space="preserve">0.0, </w:t>
      </w:r>
      <w:r w:rsidRPr="00047DA9">
        <w:rPr>
          <w:i/>
        </w:rPr>
        <w:t>s.d.</w:t>
      </w:r>
      <w:r w:rsidRPr="00047DA9">
        <w:t> = </w:t>
      </w:r>
      <w:r w:rsidR="00AC28FF" w:rsidRPr="00047DA9">
        <w:t>2</w:t>
      </w:r>
      <w:r w:rsidRPr="00047DA9">
        <w:t xml:space="preserve">.0, </w:t>
      </w:r>
    </w:p>
    <w:p w14:paraId="4BFD88E2" w14:textId="51E9AACB" w:rsidR="00A27D76" w:rsidRPr="00047DA9" w:rsidRDefault="00A27D76" w:rsidP="00345ED4">
      <w:pPr>
        <w:pStyle w:val="Normalnumbered"/>
        <w:numPr>
          <w:ilvl w:val="1"/>
          <w:numId w:val="65"/>
        </w:numPr>
      </w:pPr>
      <w:r w:rsidRPr="00047DA9">
        <w:rPr>
          <w:i/>
        </w:rPr>
        <w:t>Beta mean</w:t>
      </w:r>
      <w:r w:rsidRPr="00047DA9">
        <w:t> = </w:t>
      </w:r>
      <w:r w:rsidR="00113130" w:rsidRPr="00047DA9">
        <w:t>1.0</w:t>
      </w:r>
      <w:r w:rsidRPr="00047DA9">
        <w:t xml:space="preserve">, </w:t>
      </w:r>
      <w:r w:rsidRPr="00047DA9">
        <w:rPr>
          <w:i/>
        </w:rPr>
        <w:t>s.d.</w:t>
      </w:r>
      <w:r w:rsidRPr="00047DA9">
        <w:t> = 0.</w:t>
      </w:r>
      <w:r w:rsidR="00AC28FF" w:rsidRPr="00047DA9">
        <w:t>2</w:t>
      </w:r>
    </w:p>
    <w:p w14:paraId="7BF7F25C" w14:textId="49D48987" w:rsidR="005C0200" w:rsidRPr="00047DA9" w:rsidRDefault="001E726F" w:rsidP="005C0200">
      <w:pPr>
        <w:pStyle w:val="Normalnumbered"/>
      </w:pPr>
      <w:r w:rsidRPr="00047DA9">
        <w:t xml:space="preserve">Using the GeneticsFile and TraitsFile, set the </w:t>
      </w:r>
      <w:r w:rsidR="005C0200" w:rsidRPr="00047DA9">
        <w:t xml:space="preserve">genetic architecture </w:t>
      </w:r>
      <w:r w:rsidRPr="00047DA9">
        <w:t>so that it comprises</w:t>
      </w:r>
      <w:r w:rsidR="005C0200" w:rsidRPr="00047DA9">
        <w:t xml:space="preserve"> one chromosome for each of the species’ twelve variable traits (three for the emigration norm of each sex and three for the settlement norm of each sex), and each chromosome should have three loci</w:t>
      </w:r>
      <w:r w:rsidR="003D2118" w:rsidRPr="00047DA9">
        <w:t xml:space="preserve"> (positions)</w:t>
      </w:r>
      <w:r w:rsidRPr="00047DA9">
        <w:t xml:space="preserve"> for the trait it controls</w:t>
      </w:r>
      <w:r w:rsidR="005C0200" w:rsidRPr="00047DA9">
        <w:t xml:space="preserve">. Also set </w:t>
      </w:r>
      <w:r w:rsidRPr="00345ED4">
        <w:t xml:space="preserve">the mutation rate </w:t>
      </w:r>
      <w:r w:rsidR="003D2118" w:rsidRPr="00047DA9">
        <w:t xml:space="preserve">for each trait </w:t>
      </w:r>
      <w:r w:rsidRPr="00345ED4">
        <w:t>to</w:t>
      </w:r>
      <w:r w:rsidR="005C0200" w:rsidRPr="00047DA9">
        <w:t> 0.0001</w:t>
      </w:r>
      <w:r w:rsidR="003D2118" w:rsidRPr="00047DA9">
        <w:t xml:space="preserve"> and</w:t>
      </w:r>
      <w:r w:rsidR="00345ED4">
        <w:t xml:space="preserve"> </w:t>
      </w:r>
      <w:r w:rsidRPr="00047DA9">
        <w:rPr>
          <w:rPrChange w:id="318" w:author="Pannetier, Theo" w:date="2024-06-08T20:17:00Z">
            <w:rPr>
              <w:i/>
              <w:iCs/>
            </w:rPr>
          </w:rPrChange>
        </w:rPr>
        <w:t>the recombination rate to</w:t>
      </w:r>
      <w:r w:rsidR="005C0200" w:rsidRPr="00047DA9">
        <w:t> 0.25</w:t>
      </w:r>
      <w:r w:rsidR="00E82CE9" w:rsidRPr="00047DA9">
        <w:t>. All mutations should be sampled in a normal distribution centered on 0, with standard deviation 0.</w:t>
      </w:r>
      <w:r w:rsidR="003D2118" w:rsidRPr="00047DA9">
        <w:t>0</w:t>
      </w:r>
      <w:r w:rsidR="00E82CE9" w:rsidRPr="00047DA9">
        <w:t>1.</w:t>
      </w:r>
      <w:r w:rsidR="00FE1876" w:rsidRPr="00047DA9">
        <w:t xml:space="preserve"> All traits should express as the average value of all the alleles controlling them.</w:t>
      </w:r>
    </w:p>
    <w:p w14:paraId="7219A1B7" w14:textId="6B12455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years</w:t>
      </w:r>
      <w:r w:rsidR="00F7071E" w:rsidRPr="00047DA9">
        <w:t>.</w:t>
      </w:r>
      <w:r w:rsidR="00345ED4">
        <w:t xml:space="preserve"> </w:t>
      </w:r>
      <w:r w:rsidR="00F7071E" w:rsidRPr="00047DA9">
        <w:rPr>
          <w:i/>
        </w:rPr>
        <w:t>Gene Values</w:t>
      </w:r>
      <w:r w:rsidR="00F7071E" w:rsidRPr="00047DA9">
        <w:rPr>
          <w:iCs/>
        </w:rPr>
        <w:t xml:space="preserve"> should be output</w:t>
      </w:r>
      <w:r w:rsidR="00F7071E" w:rsidRPr="00047DA9">
        <w:t xml:space="preserve"> </w:t>
      </w:r>
      <w:r w:rsidRPr="00047DA9">
        <w:t>every 4000 years</w:t>
      </w:r>
      <w:r w:rsidR="00F7071E" w:rsidRPr="00047DA9">
        <w:t>, for a sample of 10 cells or patches</w:t>
      </w:r>
      <w:r w:rsidRPr="00047DA9">
        <w:t xml:space="preserve"> for adults</w:t>
      </w:r>
      <w:r w:rsidR="00D43D00" w:rsidRPr="00047DA9">
        <w:t xml:space="preserve"> (stage 1)</w:t>
      </w:r>
      <w:r w:rsidRPr="00047DA9">
        <w:t xml:space="preserve"> only. The species is initialised in all suitable cells</w:t>
      </w:r>
      <w:r w:rsidR="002B5349" w:rsidRPr="00047DA9">
        <w:t xml:space="preserve"> (among the 10,000) in the landscape</w:t>
      </w:r>
      <w:r w:rsidRPr="00047DA9">
        <w:t xml:space="preserve"> at half carrying capacity and at a quasi-equilibrium initial </w:t>
      </w:r>
      <w:r w:rsidR="002B5349" w:rsidRPr="00047DA9">
        <w:t>density</w:t>
      </w:r>
      <w:r w:rsidRPr="00047DA9">
        <w:t xml:space="preserve">. As there is only one non-juvenile stage, only one proportion column is required, i.e. </w:t>
      </w:r>
      <w:r w:rsidRPr="00047DA9">
        <w:rPr>
          <w:i/>
        </w:rPr>
        <w:t>PropStage1</w:t>
      </w:r>
      <w:r w:rsidRPr="00047DA9">
        <w:t> = 1.</w:t>
      </w:r>
    </w:p>
    <w:p w14:paraId="5C5DD1B4" w14:textId="060B3181" w:rsidR="005C0200" w:rsidRPr="00047DA9" w:rsidRDefault="005C0200" w:rsidP="005C0200">
      <w:pPr>
        <w:rPr>
          <w:szCs w:val="24"/>
        </w:rPr>
      </w:pPr>
    </w:p>
    <w:p w14:paraId="1DA6BD23" w14:textId="77777777" w:rsidR="005C0200" w:rsidRPr="00047DA9" w:rsidRDefault="005C0200" w:rsidP="005C0200">
      <w:pPr>
        <w:pStyle w:val="Heading4"/>
      </w:pPr>
      <w:r w:rsidRPr="00047DA9">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0D527ED5" w:rsidR="005C0200" w:rsidRPr="00047DA9" w:rsidRDefault="00E82CE9" w:rsidP="005C0200">
      <w:pPr>
        <w:pStyle w:val="Normalnumbered"/>
      </w:pPr>
      <w:r w:rsidRPr="00047DA9">
        <w:t>P</w:t>
      </w:r>
      <w:r w:rsidR="005C0200" w:rsidRPr="00047DA9">
        <w:t>lot each of the six mean emigration traits against year. When do they reach equilibrium? Does the population become essentially homogen</w:t>
      </w:r>
      <w:r w:rsidR="007E2E0D" w:rsidRPr="00047DA9">
        <w:t>e</w:t>
      </w:r>
      <w:r w:rsidR="005C0200" w:rsidRPr="00047DA9">
        <w:t xml:space="preserve">ous for any of these </w:t>
      </w:r>
      <w:r w:rsidR="005C0200" w:rsidRPr="00047DA9">
        <w:lastRenderedPageBreak/>
        <w:t>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distributions differ from the negative exponential? What would have been the implication if we had tried to model dispersal using the kernel option rather than SMS?</w:t>
      </w:r>
    </w:p>
    <w:p w14:paraId="6D4DD692" w14:textId="6AB1B78E" w:rsidR="005C0200" w:rsidRPr="00047DA9" w:rsidRDefault="00442B9D" w:rsidP="005C0200">
      <w:pPr>
        <w:pStyle w:val="Heading4"/>
      </w:pPr>
      <w:r w:rsidRPr="00047DA9">
        <w:t xml:space="preserve">Studying the </w:t>
      </w:r>
      <w:r w:rsidR="001000A3" w:rsidRPr="00047DA9">
        <w:t xml:space="preserve">effect of the </w:t>
      </w:r>
      <w:r w:rsidR="005C0200" w:rsidRPr="00047DA9">
        <w:t>genetic architecture</w:t>
      </w:r>
    </w:p>
    <w:p w14:paraId="5E2D8D8F" w14:textId="19E36863" w:rsidR="005C0200" w:rsidRPr="00047DA9" w:rsidRDefault="00442B9D" w:rsidP="00442B9D">
      <w:r w:rsidRPr="00047DA9">
        <w:t xml:space="preserve">Change the genetic architecture so that the genome contains only 3 chromosomes. Each trait is controlled by two loci on the same chromosome, separated by three positions (so that they are only distantly linked). </w:t>
      </w:r>
      <w:r w:rsidR="005C0200" w:rsidRPr="00047DA9">
        <w:t xml:space="preserve">The first chromosome codes for the maximum probability traits </w:t>
      </w:r>
      <w:r w:rsidR="005C0200" w:rsidRPr="00047DA9">
        <w:lastRenderedPageBreak/>
        <w:t>(</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p>
    <w:p w14:paraId="149C7DCB" w14:textId="35341285" w:rsidR="005C0200" w:rsidRPr="00047DA9" w:rsidRDefault="005C0200" w:rsidP="005C0200">
      <w:r w:rsidRPr="00047DA9">
        <w:t xml:space="preserve">Run the model, changing either the simulation number in all of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319" w:name="_Toc180771699"/>
      <w:r w:rsidRPr="00047DA9">
        <w:lastRenderedPageBreak/>
        <w:t>References</w:t>
      </w:r>
      <w:bookmarkEnd w:id="319"/>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A56479">
        <w:rPr>
          <w:lang w:val="fr-FR"/>
        </w:rPr>
        <w:t xml:space="preserve">Clobert, J., Le Galliard, J.-F., Cote, J., Meylan, S. &amp; Massot, M. (2009). </w:t>
      </w:r>
      <w:r w:rsidRPr="00047DA9">
        <w:t xml:space="preserve">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A56479" w:rsidRDefault="0067520E" w:rsidP="001A0286">
      <w:pPr>
        <w:pStyle w:val="Reference"/>
        <w:rPr>
          <w:lang w:val="fr-FR"/>
        </w:rPr>
      </w:pPr>
      <w:r w:rsidRPr="00047DA9">
        <w:t xml:space="preserve">Dawson, T.P., Jackson, S.T., House, J.I., Prentice, I.C. &amp; Mace, G.M. (2011). Beyond predictions: biodiversity conservation in a changing climate. </w:t>
      </w:r>
      <w:r w:rsidRPr="00A56479">
        <w:rPr>
          <w:i/>
          <w:iCs/>
          <w:lang w:val="fr-FR"/>
        </w:rPr>
        <w:t>Science</w:t>
      </w:r>
      <w:r w:rsidRPr="00A56479">
        <w:rPr>
          <w:lang w:val="fr-FR"/>
        </w:rPr>
        <w:t>, 332, 53–8.</w:t>
      </w:r>
    </w:p>
    <w:p w14:paraId="0465C4F9" w14:textId="77777777" w:rsidR="0067520E" w:rsidRPr="00047DA9" w:rsidRDefault="0067520E" w:rsidP="001A0286">
      <w:pPr>
        <w:pStyle w:val="Reference"/>
      </w:pPr>
      <w:r w:rsidRPr="00A56479">
        <w:rPr>
          <w:lang w:val="fr-FR"/>
        </w:rPr>
        <w:t xml:space="preserve">Delattre, T., Burel, F., Humeau, A., Stevens, V.M., Vernon, P. &amp; Baguette, M. (2010). </w:t>
      </w:r>
      <w:r w:rsidRPr="00047DA9">
        <w:t xml:space="preserve">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A56479" w:rsidRDefault="0067520E" w:rsidP="001A0286">
      <w:pPr>
        <w:pStyle w:val="Reference"/>
        <w:rPr>
          <w:lang w:val="fr-FR"/>
        </w:rPr>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w:t>
      </w:r>
      <w:r w:rsidRPr="00A56479">
        <w:rPr>
          <w:lang w:val="fr-FR"/>
        </w:rPr>
        <w:t>Cambridge University Press, pp. 41–58.</w:t>
      </w:r>
    </w:p>
    <w:p w14:paraId="24F74F01" w14:textId="77777777" w:rsidR="0067520E" w:rsidRPr="00047DA9" w:rsidRDefault="0067520E" w:rsidP="001A0286">
      <w:pPr>
        <w:pStyle w:val="Reference"/>
      </w:pPr>
      <w:r w:rsidRPr="00A56479">
        <w:rPr>
          <w:lang w:val="fr-FR"/>
        </w:rPr>
        <w:t xml:space="preserve">Lenoir, J., Gégout, J.C., Marquet, P. a, de Ruffray, P. &amp; Brisse, H. (2008). </w:t>
      </w:r>
      <w:r w:rsidRPr="00047DA9">
        <w:t xml:space="preserve">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345ED4" w:rsidRDefault="00BB6C1A" w:rsidP="00046A8E">
      <w:pPr>
        <w:pStyle w:val="Reference"/>
        <w:rPr>
          <w:i/>
          <w:iCs/>
        </w:rPr>
      </w:pPr>
      <w:r w:rsidRPr="00047DA9">
        <w:rPr>
          <w:i/>
          <w:iCs/>
        </w:rPr>
        <w:t xml:space="preserve">Peng B., Kimmel M., Amos C. (2012) Forward-Time Population Genetics Simulations: Methods, Implementation, and Applications. </w:t>
      </w:r>
      <w:r w:rsidRPr="00345ED4">
        <w:rPr>
          <w:i/>
          <w:iCs/>
        </w:rPr>
        <w:t>Wiley-Blackwell</w:t>
      </w:r>
      <w:r w:rsidRPr="00047DA9">
        <w:rPr>
          <w:i/>
          <w:iCs/>
        </w:rPr>
        <w:t>.</w:t>
      </w:r>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A56479">
        <w:rPr>
          <w:lang w:val="fr-FR"/>
        </w:rPr>
        <w:t xml:space="preserve">Ronce, O. &amp; Clobert, J. (2012). Dispersal syndrome. </w:t>
      </w:r>
      <w:r w:rsidRPr="00047DA9">
        <w:t xml:space="preserve">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A56479">
        <w:rPr>
          <w:lang w:val="fr-FR"/>
        </w:rPr>
        <w:t xml:space="preserve">Thuiller, W., Münkemüller, T., Lavergne, S., Mouillot, D., Mouquet, N., Schiffers, K., et al. </w:t>
      </w:r>
      <w:r w:rsidRPr="00047DA9">
        <w:t xml:space="preserve">(2013).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rsidP="00345ED4">
      <w:pPr>
        <w:pStyle w:val="Reference"/>
      </w:pPr>
      <w:r w:rsidRPr="00047DA9">
        <w:t xml:space="preserve">Weir, B.S., and Cockerham, C. C. </w:t>
      </w:r>
      <w:r w:rsidR="00BB6C1A" w:rsidRPr="00047DA9">
        <w:t xml:space="preserve">(1984) </w:t>
      </w:r>
      <w:r w:rsidRPr="00345ED4">
        <w:t>Estimating F-Statistics for The Analysis of Population Structure</w:t>
      </w:r>
      <w:r w:rsidRPr="00047DA9">
        <w:t xml:space="preserve">. </w:t>
      </w:r>
      <w:r w:rsidRPr="00345ED4">
        <w:t>Evolution</w:t>
      </w:r>
      <w:r w:rsidRPr="00047DA9">
        <w:t xml:space="preserve">. 38(6). pp. 1358-1370. </w:t>
      </w:r>
      <w:hyperlink r:id="rId121" w:history="1">
        <w:r w:rsidRPr="00047DA9">
          <w:t>https://doi.org/10.1111/j.1558-5646.1984.tb05657.x</w:t>
        </w:r>
      </w:hyperlink>
    </w:p>
    <w:p w14:paraId="01E3CC82" w14:textId="79D40445" w:rsidR="000C7A8C" w:rsidRPr="00047DA9" w:rsidRDefault="000C7A8C" w:rsidP="00046A8E">
      <w:pPr>
        <w:pStyle w:val="Reference"/>
      </w:pPr>
      <w:r w:rsidRPr="00047DA9">
        <w:t xml:space="preserve">Weir, B.S., and Hill, W. G. </w:t>
      </w:r>
      <w:r w:rsidR="00BB6C1A" w:rsidRPr="00047DA9">
        <w:t xml:space="preserve">(2002) </w:t>
      </w:r>
      <w:r w:rsidRPr="00345ED4">
        <w:t>Estimating F-Statistics.</w:t>
      </w:r>
      <w:r w:rsidRPr="00047DA9">
        <w:t xml:space="preserve"> </w:t>
      </w:r>
      <w:r w:rsidRPr="00345ED4">
        <w:t>Ann. Rev. Genet.</w:t>
      </w:r>
      <w:r w:rsidRPr="00047DA9">
        <w:t xml:space="preserve"> 2002, 36:721 – 750 </w:t>
      </w:r>
      <w:r w:rsidRPr="00345ED4">
        <w:t>https://doi.org/10.1146/annurev.genet.36.050802.093940</w:t>
      </w:r>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A56479" w:rsidRDefault="0067520E" w:rsidP="001A0286">
      <w:pPr>
        <w:pStyle w:val="Reference"/>
        <w:rPr>
          <w:lang w:val="fr-FR"/>
        </w:rPr>
      </w:pPr>
      <w:r w:rsidRPr="00047DA9">
        <w:lastRenderedPageBreak/>
        <w:t xml:space="preserve">Willis, S.G., Thomas, C.D., Hill, J.K., Collingham, Y.C., Telfer, M.G., Fox, R., et al. (2009b). Dynamic distribution modelling: predicting the present from the past. </w:t>
      </w:r>
      <w:r w:rsidRPr="00A56479">
        <w:rPr>
          <w:lang w:val="fr-FR"/>
        </w:rPr>
        <w:t>Ecography, 32, 5–12.</w:t>
      </w:r>
    </w:p>
    <w:p w14:paraId="6964CA70" w14:textId="77777777" w:rsidR="0067520E" w:rsidRPr="00047DA9" w:rsidRDefault="0067520E" w:rsidP="001A0286">
      <w:pPr>
        <w:pStyle w:val="Reference"/>
      </w:pPr>
      <w:r w:rsidRPr="00A56479">
        <w:rPr>
          <w:lang w:val="fr-FR"/>
        </w:rPr>
        <w:t xml:space="preserve">Wisz, M.S., Pottier, J., Kissling, W.D., Pellissier, L., Lenoir, J., Damgaard, C.F., et al. </w:t>
      </w:r>
      <w:r w:rsidRPr="00047DA9">
        <w:t>(2013).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22"/>
      <w:footerReference w:type="first" r:id="rId123"/>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4"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185" w:author="Pannetier, Theo" w:date="2025-09-23T13:15:00Z" w:initials="TP">
    <w:p w14:paraId="7E9AD13D" w14:textId="77777777" w:rsidR="00390448" w:rsidRDefault="00390448" w:rsidP="00390448">
      <w:pPr>
        <w:pStyle w:val="CommentText"/>
        <w:jc w:val="left"/>
      </w:pPr>
      <w:r>
        <w:rPr>
          <w:rStyle w:val="CommentReference"/>
        </w:rPr>
        <w:annotationRef/>
      </w:r>
      <w:r>
        <w:t>@Greta could you briefly describe where this comes from and how it can be useful?</w:t>
      </w:r>
    </w:p>
  </w:comment>
  <w:comment w:id="205" w:author="Bocedi, Greta" w:date="2020-03-06T15:23:00Z" w:initials="BG">
    <w:p w14:paraId="3D51473B" w14:textId="46E3B59B" w:rsidR="00D97DB2" w:rsidRDefault="00D97DB2">
      <w:pPr>
        <w:pStyle w:val="CommentText"/>
      </w:pPr>
      <w:r>
        <w:rPr>
          <w:rStyle w:val="CommentReference"/>
        </w:rPr>
        <w:annotationRef/>
      </w:r>
      <w:r>
        <w:t>Need to highlight that and maybe make it consistent between versions!!!!!!!!!!</w:t>
      </w:r>
    </w:p>
  </w:comment>
  <w:comment w:id="206"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271" w:author="Pannetier, Theo" w:date="2025-09-23T13:55:00Z" w:initials="TP">
    <w:p w14:paraId="0BD1590C" w14:textId="77777777" w:rsidR="00380213" w:rsidRDefault="00380213" w:rsidP="00380213">
      <w:pPr>
        <w:pStyle w:val="CommentText"/>
        <w:jc w:val="left"/>
      </w:pPr>
      <w:r>
        <w:rPr>
          <w:rStyle w:val="CommentReference"/>
        </w:rPr>
        <w:annotationRef/>
      </w:r>
      <w:r>
        <w:t>I vaguely remember @Jette adding a 10</w:t>
      </w:r>
      <w:r>
        <w:rPr>
          <w:vertAlign w:val="superscript"/>
        </w:rPr>
        <w:t>th</w:t>
      </w:r>
      <w:r>
        <w:t xml:space="preserve"> value for this table? If correct, could you add it to the table?</w:t>
      </w:r>
    </w:p>
  </w:comment>
  <w:comment w:id="291" w:author="Pannetier, Theo" w:date="2025-09-23T14:17:00Z" w:initials="TP">
    <w:p w14:paraId="27299263" w14:textId="77777777" w:rsidR="00006E96" w:rsidRDefault="00006E96" w:rsidP="00006E96">
      <w:pPr>
        <w:pStyle w:val="CommentText"/>
        <w:jc w:val="left"/>
      </w:pPr>
      <w:r>
        <w:rPr>
          <w:rStyle w:val="CommentReference"/>
        </w:rPr>
        <w:annotationRef/>
      </w:r>
      <w:r>
        <w:t>I have removed this file, it wasn’t really helpful in debugging and I don’t think it was useful to the user either</w:t>
      </w:r>
    </w:p>
  </w:comment>
  <w:comment w:id="294" w:author="Pannetier, Theo" w:date="2025-09-23T14:18:00Z" w:initials="TP">
    <w:p w14:paraId="34FB3817" w14:textId="77777777" w:rsidR="00345ED4" w:rsidRDefault="00345ED4" w:rsidP="00345ED4">
      <w:pPr>
        <w:pStyle w:val="CommentText"/>
        <w:jc w:val="left"/>
      </w:pPr>
      <w:r>
        <w:rPr>
          <w:rStyle w:val="CommentReference"/>
        </w:rPr>
        <w:annotationRef/>
      </w:r>
      <w:r>
        <w:t>I have been confused and found users confused by the error codes, it would be better to replace them with error messages printed to consolde</w:t>
      </w:r>
    </w:p>
  </w:comment>
  <w:comment w:id="314" w:author="Pannetier, Theo" w:date="2025-09-23T12:06:00Z" w:initials="TP">
    <w:p w14:paraId="271EC691" w14:textId="7FFE7AA0" w:rsidR="00D00707" w:rsidRDefault="00D00707" w:rsidP="00D00707">
      <w:pPr>
        <w:pStyle w:val="CommentText"/>
        <w:jc w:val="left"/>
      </w:pPr>
      <w:r>
        <w:rPr>
          <w:rStyle w:val="CommentReference"/>
        </w:rPr>
        <w:annotationRef/>
      </w:r>
      <w:r>
        <w:t>Someone please resolve this or delete it before publishing 3.0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07FB4" w15:done="0"/>
  <w15:commentEx w15:paraId="6CE58173" w15:paraIdParent="3D107FB4" w15:done="0"/>
  <w15:commentEx w15:paraId="7E9AD13D" w15:done="0"/>
  <w15:commentEx w15:paraId="3D51473B" w15:done="0"/>
  <w15:commentEx w15:paraId="30D136B2" w15:paraIdParent="3D51473B" w15:done="0"/>
  <w15:commentEx w15:paraId="0BD1590C" w15:done="0"/>
  <w15:commentEx w15:paraId="27299263" w15:done="0"/>
  <w15:commentEx w15:paraId="34FB3817" w15:done="0"/>
  <w15:commentEx w15:paraId="271EC6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D60681E" w16cex:dateUtc="2025-09-23T12:15:00Z"/>
  <w16cex:commentExtensible w16cex:durableId="6856A891" w16cex:dateUtc="2025-09-23T12:55:00Z"/>
  <w16cex:commentExtensible w16cex:durableId="1E2CBFB2" w16cex:dateUtc="2025-09-23T13:17:00Z"/>
  <w16cex:commentExtensible w16cex:durableId="4CD23591" w16cex:dateUtc="2025-09-23T13:18:00Z"/>
  <w16cex:commentExtensible w16cex:durableId="23F5EC8A" w16cex:dateUtc="2025-09-23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07FB4" w16cid:durableId="220CAD5B"/>
  <w16cid:commentId w16cid:paraId="6CE58173" w16cid:durableId="22B9456E"/>
  <w16cid:commentId w16cid:paraId="7E9AD13D" w16cid:durableId="3D60681E"/>
  <w16cid:commentId w16cid:paraId="3D51473B" w16cid:durableId="220CE960"/>
  <w16cid:commentId w16cid:paraId="30D136B2" w16cid:durableId="231477CA"/>
  <w16cid:commentId w16cid:paraId="0BD1590C" w16cid:durableId="6856A891"/>
  <w16cid:commentId w16cid:paraId="27299263" w16cid:durableId="1E2CBFB2"/>
  <w16cid:commentId w16cid:paraId="34FB3817" w16cid:durableId="4CD23591"/>
  <w16cid:commentId w16cid:paraId="271EC691" w16cid:durableId="23F5EC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F2E7B6" w14:textId="77777777" w:rsidR="00EC36E3" w:rsidRDefault="00EC36E3" w:rsidP="00185BD6">
      <w:pPr>
        <w:spacing w:after="0"/>
      </w:pPr>
      <w:r>
        <w:separator/>
      </w:r>
    </w:p>
  </w:endnote>
  <w:endnote w:type="continuationSeparator" w:id="0">
    <w:p w14:paraId="2ACFD6A6" w14:textId="77777777" w:rsidR="00EC36E3" w:rsidRDefault="00EC36E3"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FBB7E" w14:textId="77777777" w:rsidR="00EC36E3" w:rsidRDefault="00EC36E3" w:rsidP="00185BD6">
      <w:pPr>
        <w:spacing w:after="0"/>
      </w:pPr>
      <w:r>
        <w:separator/>
      </w:r>
    </w:p>
  </w:footnote>
  <w:footnote w:type="continuationSeparator" w:id="0">
    <w:p w14:paraId="15E0FCB5" w14:textId="77777777" w:rsidR="00EC36E3" w:rsidRDefault="00EC36E3"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CE1A" w14:textId="231133A6"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5850D1">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ins w:id="320" w:author="Pannetier, Theo" w:date="2025-10-20T16:57:00Z" w16du:dateUtc="2025-10-20T15:57:00Z">
      <w:r w:rsidR="005D04CC">
        <w:rPr>
          <w:noProof/>
          <w:sz w:val="20"/>
        </w:rPr>
        <w:t>20/10/25</w:t>
      </w:r>
    </w:ins>
    <w:del w:id="321" w:author="Pannetier, Theo" w:date="2025-09-26T09:42:00Z" w16du:dateUtc="2025-09-26T08:42:00Z">
      <w:r w:rsidR="005432CE" w:rsidDel="00D25D7D">
        <w:rPr>
          <w:noProof/>
          <w:sz w:val="20"/>
        </w:rPr>
        <w:delText>25/09/25</w:delText>
      </w:r>
    </w:del>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CE0947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06E96"/>
    <w:rsid w:val="00010C0A"/>
    <w:rsid w:val="000128F3"/>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33B0"/>
    <w:rsid w:val="000B6917"/>
    <w:rsid w:val="000C2508"/>
    <w:rsid w:val="000C5225"/>
    <w:rsid w:val="000C5AD9"/>
    <w:rsid w:val="000C62C3"/>
    <w:rsid w:val="000C67A4"/>
    <w:rsid w:val="000C6E3D"/>
    <w:rsid w:val="000C7A8C"/>
    <w:rsid w:val="000D0A47"/>
    <w:rsid w:val="000D3FB8"/>
    <w:rsid w:val="000D5509"/>
    <w:rsid w:val="000E5D9B"/>
    <w:rsid w:val="000E5FD2"/>
    <w:rsid w:val="000F2D3B"/>
    <w:rsid w:val="000F3BC1"/>
    <w:rsid w:val="000F3D00"/>
    <w:rsid w:val="000F7D87"/>
    <w:rsid w:val="000F7FB2"/>
    <w:rsid w:val="001000A3"/>
    <w:rsid w:val="00100855"/>
    <w:rsid w:val="00111155"/>
    <w:rsid w:val="00113130"/>
    <w:rsid w:val="00114E98"/>
    <w:rsid w:val="00117BC7"/>
    <w:rsid w:val="00133146"/>
    <w:rsid w:val="0013792C"/>
    <w:rsid w:val="00142939"/>
    <w:rsid w:val="00142CAB"/>
    <w:rsid w:val="00144084"/>
    <w:rsid w:val="0014717F"/>
    <w:rsid w:val="001539B1"/>
    <w:rsid w:val="0015606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0F07"/>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25DF"/>
    <w:rsid w:val="002D7F8C"/>
    <w:rsid w:val="002E58D1"/>
    <w:rsid w:val="002E7C15"/>
    <w:rsid w:val="002F15DC"/>
    <w:rsid w:val="002F4486"/>
    <w:rsid w:val="002F6C60"/>
    <w:rsid w:val="002F7FDB"/>
    <w:rsid w:val="00301C87"/>
    <w:rsid w:val="00302976"/>
    <w:rsid w:val="00316C72"/>
    <w:rsid w:val="00324A32"/>
    <w:rsid w:val="00332547"/>
    <w:rsid w:val="00344E29"/>
    <w:rsid w:val="00345ED4"/>
    <w:rsid w:val="00353E74"/>
    <w:rsid w:val="00356F32"/>
    <w:rsid w:val="00357717"/>
    <w:rsid w:val="00357DB0"/>
    <w:rsid w:val="003659AD"/>
    <w:rsid w:val="003659E1"/>
    <w:rsid w:val="00370E5D"/>
    <w:rsid w:val="00370EB3"/>
    <w:rsid w:val="00377BDB"/>
    <w:rsid w:val="00380213"/>
    <w:rsid w:val="00390448"/>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432CE"/>
    <w:rsid w:val="00552FBF"/>
    <w:rsid w:val="00553287"/>
    <w:rsid w:val="00554237"/>
    <w:rsid w:val="00557FEF"/>
    <w:rsid w:val="00563B0A"/>
    <w:rsid w:val="00565B2F"/>
    <w:rsid w:val="00566DCF"/>
    <w:rsid w:val="00584E56"/>
    <w:rsid w:val="005850D1"/>
    <w:rsid w:val="005857AF"/>
    <w:rsid w:val="00586E62"/>
    <w:rsid w:val="00587B80"/>
    <w:rsid w:val="00592E52"/>
    <w:rsid w:val="00595377"/>
    <w:rsid w:val="005A1B49"/>
    <w:rsid w:val="005A7217"/>
    <w:rsid w:val="005B2206"/>
    <w:rsid w:val="005B3F70"/>
    <w:rsid w:val="005C0200"/>
    <w:rsid w:val="005C779D"/>
    <w:rsid w:val="005D04CC"/>
    <w:rsid w:val="005D06A5"/>
    <w:rsid w:val="005D0B95"/>
    <w:rsid w:val="005D1187"/>
    <w:rsid w:val="005E10CA"/>
    <w:rsid w:val="00603062"/>
    <w:rsid w:val="0060532C"/>
    <w:rsid w:val="006076C9"/>
    <w:rsid w:val="00610A8A"/>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02AE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2B10"/>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8EB"/>
    <w:rsid w:val="00831B81"/>
    <w:rsid w:val="00834330"/>
    <w:rsid w:val="008350BD"/>
    <w:rsid w:val="00837787"/>
    <w:rsid w:val="008447E3"/>
    <w:rsid w:val="00847E7E"/>
    <w:rsid w:val="008501A8"/>
    <w:rsid w:val="0085358A"/>
    <w:rsid w:val="00855F9E"/>
    <w:rsid w:val="00862E4F"/>
    <w:rsid w:val="00882914"/>
    <w:rsid w:val="008830A5"/>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13C6"/>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4873"/>
    <w:rsid w:val="0098777A"/>
    <w:rsid w:val="0099010D"/>
    <w:rsid w:val="00992F48"/>
    <w:rsid w:val="00994387"/>
    <w:rsid w:val="00995C87"/>
    <w:rsid w:val="009A02A9"/>
    <w:rsid w:val="009A3BA6"/>
    <w:rsid w:val="009B1D22"/>
    <w:rsid w:val="009B2492"/>
    <w:rsid w:val="009B3CA4"/>
    <w:rsid w:val="009B3EED"/>
    <w:rsid w:val="009C0EE9"/>
    <w:rsid w:val="009C4F52"/>
    <w:rsid w:val="009D1A33"/>
    <w:rsid w:val="009E2399"/>
    <w:rsid w:val="009E2CC5"/>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2FBA"/>
    <w:rsid w:val="00A56479"/>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B02699"/>
    <w:rsid w:val="00B05C3D"/>
    <w:rsid w:val="00B134C1"/>
    <w:rsid w:val="00B16A22"/>
    <w:rsid w:val="00B23FAF"/>
    <w:rsid w:val="00B35389"/>
    <w:rsid w:val="00B45BB1"/>
    <w:rsid w:val="00B50A96"/>
    <w:rsid w:val="00B5451D"/>
    <w:rsid w:val="00B556F3"/>
    <w:rsid w:val="00B55A76"/>
    <w:rsid w:val="00B57AEB"/>
    <w:rsid w:val="00B60DF1"/>
    <w:rsid w:val="00B67476"/>
    <w:rsid w:val="00B71120"/>
    <w:rsid w:val="00B74649"/>
    <w:rsid w:val="00B867DE"/>
    <w:rsid w:val="00B90556"/>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26F61"/>
    <w:rsid w:val="00C3051D"/>
    <w:rsid w:val="00C328B0"/>
    <w:rsid w:val="00C349A9"/>
    <w:rsid w:val="00C44765"/>
    <w:rsid w:val="00C45FF9"/>
    <w:rsid w:val="00C46935"/>
    <w:rsid w:val="00C477B1"/>
    <w:rsid w:val="00C50351"/>
    <w:rsid w:val="00C5136E"/>
    <w:rsid w:val="00C57BF9"/>
    <w:rsid w:val="00C63BC8"/>
    <w:rsid w:val="00C643B3"/>
    <w:rsid w:val="00C65543"/>
    <w:rsid w:val="00C829A3"/>
    <w:rsid w:val="00C849AE"/>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3B3F"/>
    <w:rsid w:val="00CE54AF"/>
    <w:rsid w:val="00CF0A4F"/>
    <w:rsid w:val="00CF22C0"/>
    <w:rsid w:val="00CF3D07"/>
    <w:rsid w:val="00CF511E"/>
    <w:rsid w:val="00D00707"/>
    <w:rsid w:val="00D00A3D"/>
    <w:rsid w:val="00D03909"/>
    <w:rsid w:val="00D062B0"/>
    <w:rsid w:val="00D14A5D"/>
    <w:rsid w:val="00D17BB1"/>
    <w:rsid w:val="00D20542"/>
    <w:rsid w:val="00D22805"/>
    <w:rsid w:val="00D25D7D"/>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15F6"/>
    <w:rsid w:val="00DA247E"/>
    <w:rsid w:val="00DB1103"/>
    <w:rsid w:val="00DB3655"/>
    <w:rsid w:val="00DB3D5C"/>
    <w:rsid w:val="00DC5C24"/>
    <w:rsid w:val="00DD0604"/>
    <w:rsid w:val="00DD3060"/>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101F"/>
    <w:rsid w:val="00EC36E3"/>
    <w:rsid w:val="00EC4BC7"/>
    <w:rsid w:val="00EC51C7"/>
    <w:rsid w:val="00ED099B"/>
    <w:rsid w:val="00ED6F8D"/>
    <w:rsid w:val="00ED762A"/>
    <w:rsid w:val="00EE46EF"/>
    <w:rsid w:val="00EE659A"/>
    <w:rsid w:val="00EF0844"/>
    <w:rsid w:val="00EF17ED"/>
    <w:rsid w:val="00EF1F99"/>
    <w:rsid w:val="00EF2BA4"/>
    <w:rsid w:val="00EF5BA0"/>
    <w:rsid w:val="00F04183"/>
    <w:rsid w:val="00F07DA0"/>
    <w:rsid w:val="00F11B12"/>
    <w:rsid w:val="00F12AE5"/>
    <w:rsid w:val="00F1320D"/>
    <w:rsid w:val="00F21E9B"/>
    <w:rsid w:val="00F24D85"/>
    <w:rsid w:val="00F31162"/>
    <w:rsid w:val="00F3484B"/>
    <w:rsid w:val="00F35304"/>
    <w:rsid w:val="00F367A8"/>
    <w:rsid w:val="00F3751C"/>
    <w:rsid w:val="00F41EEE"/>
    <w:rsid w:val="00F42077"/>
    <w:rsid w:val="00F53117"/>
    <w:rsid w:val="00F62F9C"/>
    <w:rsid w:val="00F6790F"/>
    <w:rsid w:val="00F706EA"/>
    <w:rsid w:val="00F7071E"/>
    <w:rsid w:val="00F81565"/>
    <w:rsid w:val="00F83362"/>
    <w:rsid w:val="00F847E0"/>
    <w:rsid w:val="00F8674E"/>
    <w:rsid w:val="00F86960"/>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840"/>
        <o:r id="V:Rule2" type="connector" idref="#AutoShape 469"/>
        <o:r id="V:Rule3" type="connector" idref="#AutoShape 797"/>
        <o:r id="V:Rule4" type="connector" idref="#AutoShape 756"/>
        <o:r id="V:Rule5" type="connector" idref="#AutoShape 60"/>
        <o:r id="V:Rule6" type="connector" idref="#AutoShape 57"/>
        <o:r id="V:Rule7" type="connector" idref="#AutoShape 19"/>
        <o:r id="V:Rule8" type="connector" idref="#AutoShape 13"/>
        <o:r id="V:Rule9" type="connector" idref="#AutoShape 620"/>
        <o:r id="V:Rule10" type="connector" idref="#AutoShape 94"/>
        <o:r id="V:Rule11" type="connector" idref="#AutoShape 764"/>
        <o:r id="V:Rule12" type="connector" idref="#AutoShape 103"/>
        <o:r id="V:Rule13" type="connector" idref="#AutoShape 10"/>
        <o:r id="V:Rule14" type="connector" idref="#AutoShape 741"/>
        <o:r id="V:Rule15" type="connector" idref="#AutoShape 615"/>
        <o:r id="V:Rule16" type="connector" idref="#AutoShape 774"/>
        <o:r id="V:Rule17" type="connector" idref="#AutoShape 624"/>
        <o:r id="V:Rule18" type="connector" idref="#AutoShape 841"/>
        <o:r id="V:Rule19" type="connector" idref="#AutoShape 607"/>
        <o:r id="V:Rule20" type="connector" idref="#AutoShape 778"/>
        <o:r id="V:Rule21" type="connector" idref="#AutoShape 22"/>
        <o:r id="V:Rule22" type="connector" idref="#AutoShape 440"/>
        <o:r id="V:Rule23" type="connector" idref="#AutoShape 81"/>
        <o:r id="V:Rule24" type="connector" idref="#AutoShape 623"/>
        <o:r id="V:Rule25" type="connector" idref="#AutoShape 21"/>
        <o:r id="V:Rule26" type="connector" idref="#AutoShape 749"/>
        <o:r id="V:Rule27" type="connector" idref="#AutoShape 66"/>
        <o:r id="V:Rule28" type="connector" idref="#AutoShape 67"/>
        <o:r id="V:Rule29" type="connector" idref="#AutoShape 95"/>
        <o:r id="V:Rule30" type="connector" idref="#AutoShape 11"/>
        <o:r id="V:Rule31" type="connector" idref="#AutoShape 768"/>
        <o:r id="V:Rule32" type="connector" idref="#AutoShape 92"/>
        <o:r id="V:Rule33" type="connector" idref="#AutoShape 80"/>
        <o:r id="V:Rule34" type="connector" idref="#AutoShape 72"/>
        <o:r id="V:Rule35" type="connector" idref="#AutoShape 42"/>
        <o:r id="V:Rule36" type="connector" idref="#AutoShape 769"/>
        <o:r id="V:Rule37" type="connector" idref="#AutoShape 93"/>
        <o:r id="V:Rule38" type="connector" idref="#AutoShape 18"/>
        <o:r id="V:Rule39" type="connector" idref="#AutoShape 625"/>
        <o:r id="V:Rule40" type="connector" idref="#AutoShape 621"/>
        <o:r id="V:Rule41" type="connector" idref="#AutoShape 43"/>
        <o:r id="V:Rule42" type="connector" idref="#AutoShape 9"/>
        <o:r id="V:Rule43" type="connector" idref="#AutoShape 608"/>
        <o:r id="V:Rule44" type="connector" idref="#AutoShape 748"/>
        <o:r id="V:Rule45" type="connector" idref="#AutoShape 470"/>
        <o:r id="V:Rule46" type="connector" idref="#AutoShape 17"/>
        <o:r id="V:Rule47" type="connector" idref="#AutoShape 606"/>
        <o:r id="V:Rule48" type="connector" idref="#AutoShape 23"/>
        <o:r id="V:Rule49" type="connector" idref="#AutoShape 8"/>
        <o:r id="V:Rule50" type="connector" idref="#AutoShape 73"/>
        <o:r id="V:Rule51" type="connector" idref="#AutoShape 468"/>
        <o:r id="V:Rule52" type="connector" idref="#AutoShape 771"/>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4.PNG"/><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wmf"/><Relationship Id="rId16" Type="http://schemas.openxmlformats.org/officeDocument/2006/relationships/footer" Target="footer5.xml"/><Relationship Id="rId107" Type="http://schemas.openxmlformats.org/officeDocument/2006/relationships/image" Target="media/image85.emf"/><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hyperlink" Target="https://github.com/RangeShifter/RangeShifter_batch" TargetMode="External"/><Relationship Id="rId102" Type="http://schemas.openxmlformats.org/officeDocument/2006/relationships/image" Target="media/image80.emf"/><Relationship Id="rId123"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oleObject" Target="embeddings/oleObject1.bin"/><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oleObject" Target="embeddings/oleObject2.bin"/><Relationship Id="rId118" Type="http://schemas.openxmlformats.org/officeDocument/2006/relationships/image" Target="media/image95.PNG"/><Relationship Id="rId80" Type="http://schemas.openxmlformats.org/officeDocument/2006/relationships/hyperlink" Target="https://cmake.org/download/" TargetMode="External"/><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1.emf"/><Relationship Id="rId108" Type="http://schemas.openxmlformats.org/officeDocument/2006/relationships/image" Target="media/image86.png"/><Relationship Id="rId124" Type="http://schemas.openxmlformats.org/officeDocument/2006/relationships/fontTable" Target="fontTable.xml"/><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10.wmf"/><Relationship Id="rId49" Type="http://schemas.openxmlformats.org/officeDocument/2006/relationships/image" Target="media/image30.emf"/><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emf"/><Relationship Id="rId60" Type="http://schemas.openxmlformats.org/officeDocument/2006/relationships/image" Target="media/image41.emf"/><Relationship Id="rId65" Type="http://schemas.openxmlformats.org/officeDocument/2006/relationships/image" Target="media/image46.emf"/><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5.emf"/><Relationship Id="rId104" Type="http://schemas.openxmlformats.org/officeDocument/2006/relationships/image" Target="media/image82.emf"/><Relationship Id="rId120" Type="http://schemas.openxmlformats.org/officeDocument/2006/relationships/image" Target="media/image97.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6.png"/><Relationship Id="rId110" Type="http://schemas.openxmlformats.org/officeDocument/2006/relationships/image" Target="media/image88.emf"/><Relationship Id="rId115" Type="http://schemas.openxmlformats.org/officeDocument/2006/relationships/image" Target="media/image92.png"/><Relationship Id="rId61" Type="http://schemas.openxmlformats.org/officeDocument/2006/relationships/image" Target="media/image42.emf"/><Relationship Id="rId82" Type="http://schemas.openxmlformats.org/officeDocument/2006/relationships/image" Target="media/image61.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78.emf"/><Relationship Id="rId105"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emf"/><Relationship Id="rId98" Type="http://schemas.openxmlformats.org/officeDocument/2006/relationships/image" Target="media/image76.emf"/><Relationship Id="rId121" Type="http://schemas.openxmlformats.org/officeDocument/2006/relationships/hyperlink" Target="https://doi.org/10.1111/j.1558-5646.1984.tb05657.x" TargetMode="External"/><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image" Target="media/image93.PNG"/><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emf"/><Relationship Id="rId15" Type="http://schemas.openxmlformats.org/officeDocument/2006/relationships/footer" Target="footer4.xml"/><Relationship Id="rId36" Type="http://schemas.openxmlformats.org/officeDocument/2006/relationships/image" Target="media/image17.png"/><Relationship Id="rId57" Type="http://schemas.openxmlformats.org/officeDocument/2006/relationships/image" Target="media/image38.emf"/><Relationship Id="rId106" Type="http://schemas.openxmlformats.org/officeDocument/2006/relationships/image" Target="media/image84.png"/><Relationship Id="rId10" Type="http://schemas.openxmlformats.org/officeDocument/2006/relationships/header" Target="header2.xml"/><Relationship Id="rId31" Type="http://schemas.openxmlformats.org/officeDocument/2006/relationships/image" Target="media/image13.emf"/><Relationship Id="rId52" Type="http://schemas.openxmlformats.org/officeDocument/2006/relationships/image" Target="media/image33.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wmf"/><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8263</TotalTime>
  <Pages>167</Pages>
  <Words>171112</Words>
  <Characters>975341</Characters>
  <Application>Microsoft Office Word</Application>
  <DocSecurity>0</DocSecurity>
  <Lines>8127</Lines>
  <Paragraphs>2288</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85</cp:revision>
  <cp:lastPrinted>2025-09-23T18:36:00Z</cp:lastPrinted>
  <dcterms:created xsi:type="dcterms:W3CDTF">2020-11-01T10:05:00Z</dcterms:created>
  <dcterms:modified xsi:type="dcterms:W3CDTF">2025-10-20T15:59:00Z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