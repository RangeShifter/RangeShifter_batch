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r>
        <w:t>a,d</w:t>
      </w:r>
      <w:proofErr w:type="spellEnd"/>
      <w:r>
        <w:t>) Random landscapes. (</w:t>
      </w:r>
      <w:proofErr w:type="spellStart"/>
      <w:r>
        <w:t>b,e</w:t>
      </w:r>
      <w:proofErr w:type="spellEnd"/>
      <w:r>
        <w:t>) </w:t>
      </w:r>
      <w:r w:rsidRPr="00D123FB">
        <w:t>Fractal landscapes for which H</w:t>
      </w:r>
      <w:r>
        <w:t> = 0.1. (</w:t>
      </w:r>
      <w:proofErr w:type="spellStart"/>
      <w:r>
        <w:t>c,f</w:t>
      </w:r>
      <w:proofErr w:type="spell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r w:rsidRPr="00D123FB">
        <w:rPr>
          <w:i/>
          <w:szCs w:val="24"/>
          <w:vertAlign w:val="subscript"/>
        </w:rPr>
        <w:t>x,y</w:t>
      </w:r>
      <w:proofErr w:type="spell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r w:rsidRPr="004105B0">
        <w:rPr>
          <w:rFonts w:eastAsiaTheme="minorEastAsia"/>
          <w:i/>
          <w:szCs w:val="24"/>
        </w:rPr>
        <w:t>R</w:t>
      </w:r>
      <w:r w:rsidRPr="004105B0">
        <w:rPr>
          <w:rFonts w:eastAsiaTheme="minorEastAsia"/>
          <w:i/>
          <w:szCs w:val="24"/>
          <w:vertAlign w:val="subscript"/>
        </w:rPr>
        <w:t>i,t</w:t>
      </w:r>
      <w:proofErr w:type="spell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r w:rsidR="0067520E" w:rsidRPr="00D123FB">
        <w:rPr>
          <w:rFonts w:cs="Times New Roman"/>
          <w:szCs w:val="24"/>
          <w:lang w:val="en-GB"/>
        </w:rPr>
        <w:t>RangeShifter</w:t>
      </w:r>
      <w:proofErr w:type="spell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appropriately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made sex-dependent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be stage-dependent.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2629654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p>
    <w:p w14:paraId="5B740EAD" w14:textId="114663C7"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There can be up to 256 different values for alleles</w:t>
        </w:r>
      </w:ins>
      <w:ins w:id="488" w:author="Pannetier, Theo" w:date="2024-06-04T20:31:00Z">
        <w:r w:rsidR="000C7A8C">
          <w:t xml:space="preserve">. </w:t>
        </w:r>
      </w:ins>
      <w:ins w:id="489" w:author="Pannetier, Theo" w:date="2024-06-04T20:33:00Z">
        <w:r w:rsidR="000C7A8C">
          <w:t>Initial values are either identical for all sites (equal to the max value) or sampled in a uniform d</w:t>
        </w:r>
      </w:ins>
      <w:ins w:id="490" w:author="Pannetier, Theo" w:date="2024-06-04T20:34:00Z">
        <w:r w:rsidR="000C7A8C">
          <w:t>istribution</w:t>
        </w:r>
      </w:ins>
      <w:ins w:id="491"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492" w:name="_Genetics"/>
      <w:bookmarkStart w:id="493" w:name="_Toc54110064"/>
      <w:bookmarkEnd w:id="492"/>
      <w:r>
        <w:rPr>
          <w:rFonts w:eastAsiaTheme="minorEastAsia"/>
        </w:rPr>
        <w:t>Genetics</w:t>
      </w:r>
      <w:bookmarkEnd w:id="493"/>
      <w:r w:rsidR="002D7F8C">
        <w:rPr>
          <w:rFonts w:eastAsiaTheme="minorEastAsia"/>
        </w:rPr>
        <w:t xml:space="preserve"> </w:t>
      </w:r>
      <w:ins w:id="494"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495"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496" w:author="Pannetier, Theo" w:date="2024-06-04T16:34:00Z">
        <w:r>
          <w:rPr>
            <w:rFonts w:eastAsiaTheme="minorEastAsia" w:cs="Times New Roman"/>
            <w:i/>
            <w:iCs/>
            <w:szCs w:val="24"/>
            <w:lang w:val="en-GB"/>
          </w:rPr>
          <w:t>the batch version, please refer to the previous section.</w:t>
        </w:r>
      </w:ins>
      <w:ins w:id="497" w:author="Pannetier, Theo" w:date="2024-06-04T16:33:00Z">
        <w:r>
          <w:rPr>
            <w:rFonts w:eastAsiaTheme="minorEastAsia" w:cs="Times New Roman"/>
            <w:i/>
            <w:iCs/>
            <w:szCs w:val="24"/>
            <w:lang w:val="en-GB"/>
          </w:rPr>
          <w:t xml:space="preserve"> </w:t>
        </w:r>
      </w:ins>
      <w:moveFromRangeStart w:id="498" w:author="Pannetier, Theo" w:date="2024-06-04T16:34:00Z" w:name="move168411309"/>
      <w:moveFrom w:id="499"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 xml:space="preserve">There is therefore a need for tools that </w:t>
        </w:r>
        <w:r w:rsidR="007F2FBE" w:rsidDel="002D7F8C">
          <w:rPr>
            <w:rFonts w:eastAsiaTheme="minorEastAsia" w:cs="Times New Roman"/>
            <w:szCs w:val="24"/>
            <w:lang w:val="en-GB"/>
          </w:rPr>
          <w:lastRenderedPageBreak/>
          <w:t>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498"/>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0" w:name="_Flexible_genetic_architecture"/>
      <w:bookmarkStart w:id="501" w:name="_Toc54110065"/>
      <w:bookmarkEnd w:id="500"/>
      <w:r>
        <w:rPr>
          <w:rFonts w:eastAsiaTheme="minorEastAsia"/>
        </w:rPr>
        <w:t>Flexible genetic architecture</w:t>
      </w:r>
      <w:bookmarkEnd w:id="501"/>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02"/>
      <w:commentRangeStart w:id="503"/>
      <w:r>
        <w:rPr>
          <w:rFonts w:eastAsiaTheme="minorEastAsia" w:cs="Times New Roman"/>
          <w:szCs w:val="24"/>
          <w:lang w:val="en-GB"/>
        </w:rPr>
        <w:t xml:space="preserve">neutral loci </w:t>
      </w:r>
      <w:commentRangeEnd w:id="502"/>
      <w:r w:rsidR="00C65543">
        <w:rPr>
          <w:rStyle w:val="CommentReference"/>
        </w:rPr>
        <w:commentReference w:id="502"/>
      </w:r>
      <w:commentRangeEnd w:id="503"/>
      <w:r w:rsidR="009247C6">
        <w:rPr>
          <w:rStyle w:val="CommentReference"/>
        </w:rPr>
        <w:commentReference w:id="503"/>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w:t>
      </w:r>
      <w:r>
        <w:rPr>
          <w:rFonts w:eastAsiaTheme="minorEastAsia" w:cs="Times New Roman"/>
          <w:szCs w:val="24"/>
          <w:lang w:val="en-GB"/>
        </w:rPr>
        <w:lastRenderedPageBreak/>
        <w:t>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04"/>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04"/>
      <w:r w:rsidR="009247C6">
        <w:rPr>
          <w:rStyle w:val="CommentReference"/>
        </w:rPr>
        <w:commentReference w:id="504"/>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05" w:name="_Genome_initialisation"/>
      <w:bookmarkStart w:id="506" w:name="_Toc54110066"/>
      <w:bookmarkEnd w:id="505"/>
      <w:r>
        <w:rPr>
          <w:rFonts w:eastAsiaTheme="minorEastAsia"/>
        </w:rPr>
        <w:t>Genome initialisation</w:t>
      </w:r>
      <w:bookmarkEnd w:id="506"/>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07" w:name="_Pleiotropy,_neutral_loci"/>
      <w:bookmarkStart w:id="508" w:name="_Toc54110067"/>
      <w:bookmarkEnd w:id="507"/>
      <w:r>
        <w:rPr>
          <w:rFonts w:eastAsiaTheme="minorEastAsia"/>
        </w:rPr>
        <w:t>Pleiotropy, neutral loci and mutation</w:t>
      </w:r>
      <w:bookmarkEnd w:id="508"/>
    </w:p>
    <w:p w14:paraId="188C994C" w14:textId="7A317174" w:rsidR="0067520E" w:rsidRDefault="0067520E" w:rsidP="00C57BF9">
      <w:pPr>
        <w:pStyle w:val="ListParagraph"/>
        <w:ind w:left="0"/>
        <w:rPr>
          <w:rFonts w:eastAsiaTheme="minorEastAsia" w:cs="Times New Roman"/>
          <w:szCs w:val="24"/>
          <w:lang w:val="en-GB"/>
        </w:rPr>
      </w:pPr>
      <w:commentRangeStart w:id="509"/>
      <w:commentRangeStart w:id="510"/>
      <w:r>
        <w:rPr>
          <w:rFonts w:eastAsiaTheme="minorEastAsia" w:cs="Times New Roman"/>
          <w:szCs w:val="24"/>
          <w:lang w:val="en-GB"/>
        </w:rPr>
        <w:t xml:space="preserve">It is possible that a particular locus can be specified more than once for a particular trait; </w:t>
      </w:r>
      <w:commentRangeEnd w:id="509"/>
      <w:r w:rsidR="003928F0">
        <w:rPr>
          <w:rStyle w:val="CommentReference"/>
        </w:rPr>
        <w:commentReference w:id="509"/>
      </w:r>
      <w:commentRangeEnd w:id="510"/>
      <w:r w:rsidR="00A81110">
        <w:rPr>
          <w:rStyle w:val="CommentReference"/>
        </w:rPr>
        <w:commentReference w:id="510"/>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1"/>
      <w:commentRangeStart w:id="512"/>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1"/>
      <w:r w:rsidR="00CA4552">
        <w:rPr>
          <w:rStyle w:val="CommentReference"/>
        </w:rPr>
        <w:commentReference w:id="511"/>
      </w:r>
      <w:commentRangeEnd w:id="512"/>
      <w:r w:rsidR="00F96410">
        <w:rPr>
          <w:rStyle w:val="CommentReference"/>
        </w:rPr>
        <w:commentReference w:id="512"/>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13" w:name="_Using_RangeShifter"/>
      <w:bookmarkStart w:id="514" w:name="_Toc54110068"/>
      <w:bookmarkEnd w:id="513"/>
      <w:r w:rsidRPr="00D123FB">
        <w:lastRenderedPageBreak/>
        <w:t xml:space="preserve">Using </w:t>
      </w:r>
      <w:proofErr w:type="spellStart"/>
      <w:r w:rsidRPr="00D123FB">
        <w:t>RangeShifter</w:t>
      </w:r>
      <w:bookmarkEnd w:id="514"/>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15" w:name="_Toc54110069"/>
      <w:r w:rsidRPr="00D123FB">
        <w:t>Inputs</w:t>
      </w:r>
      <w:bookmarkEnd w:id="515"/>
    </w:p>
    <w:p w14:paraId="0882A4E4" w14:textId="77777777" w:rsidR="0067520E" w:rsidRPr="00D123FB" w:rsidRDefault="0067520E" w:rsidP="009E434A">
      <w:pPr>
        <w:pStyle w:val="Heading3"/>
        <w:numPr>
          <w:ilvl w:val="2"/>
          <w:numId w:val="14"/>
        </w:numPr>
      </w:pPr>
      <w:bookmarkStart w:id="516" w:name="_Landscape_1"/>
      <w:bookmarkStart w:id="517" w:name="_Toc54110070"/>
      <w:bookmarkEnd w:id="516"/>
      <w:r w:rsidRPr="00D123FB">
        <w:t>Landscape</w:t>
      </w:r>
      <w:bookmarkEnd w:id="517"/>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18"/>
      <w:commentRangeStart w:id="519"/>
      <w:r w:rsidRPr="00D123FB">
        <w:t>In the batch mode, the codes are required to be sequential integers starting from 1.</w:t>
      </w:r>
      <w:commentRangeEnd w:id="518"/>
      <w:r w:rsidR="00C44765">
        <w:rPr>
          <w:rStyle w:val="CommentReference"/>
          <w:rFonts w:eastAsiaTheme="minorHAnsi" w:cstheme="minorBidi"/>
          <w:lang w:val="en-US"/>
        </w:rPr>
        <w:commentReference w:id="518"/>
      </w:r>
      <w:commentRangeEnd w:id="519"/>
      <w:r w:rsidR="00240365">
        <w:rPr>
          <w:rStyle w:val="CommentReference"/>
          <w:rFonts w:eastAsiaTheme="minorHAnsi" w:cstheme="minorBidi"/>
          <w:lang w:val="en-US"/>
        </w:rPr>
        <w:commentReference w:id="519"/>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0" w:name="_Species_distribution"/>
      <w:bookmarkStart w:id="521" w:name="_Toc54110071"/>
      <w:bookmarkEnd w:id="520"/>
      <w:r>
        <w:t>Species</w:t>
      </w:r>
      <w:r w:rsidRPr="00D123FB">
        <w:t xml:space="preserve"> distribution</w:t>
      </w:r>
      <w:bookmarkEnd w:id="521"/>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22"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22"/>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23" w:name="_Toc54110073"/>
      <w:r w:rsidRPr="00D123FB">
        <w:t xml:space="preserve">Main </w:t>
      </w:r>
      <w:r>
        <w:t>m</w:t>
      </w:r>
      <w:r w:rsidRPr="00D123FB">
        <w:t>enu</w:t>
      </w:r>
      <w:bookmarkEnd w:id="523"/>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24" w:name="_Toc54110074"/>
      <w:r w:rsidRPr="00D123FB">
        <w:t xml:space="preserve">Getting </w:t>
      </w:r>
      <w:r>
        <w:t>s</w:t>
      </w:r>
      <w:r w:rsidRPr="00D123FB">
        <w:t>tarted</w:t>
      </w:r>
      <w:bookmarkEnd w:id="524"/>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25" w:name="_Setting_the_landscape"/>
      <w:bookmarkStart w:id="526" w:name="_Toc54110075"/>
      <w:bookmarkEnd w:id="525"/>
      <w:r w:rsidRPr="00D123FB">
        <w:lastRenderedPageBreak/>
        <w:t>Setting the landscape</w:t>
      </w:r>
      <w:bookmarkEnd w:id="526"/>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27" w:name="_Import_raster:_Landscape"/>
      <w:bookmarkStart w:id="528" w:name="_Import_raster:_Model"/>
      <w:bookmarkEnd w:id="527"/>
      <w:bookmarkEnd w:id="528"/>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29" w:name="_Dynamic_landscapes"/>
      <w:bookmarkEnd w:id="529"/>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0" w:name="_Importing_a_species"/>
      <w:bookmarkEnd w:id="530"/>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1" w:name="_Toc54110076"/>
      <w:r w:rsidRPr="00D123FB">
        <w:lastRenderedPageBreak/>
        <w:t>Importing a species distribution map</w:t>
      </w:r>
      <w:bookmarkEnd w:id="531"/>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32" w:name="_Environmental_gradient_1"/>
      <w:bookmarkStart w:id="533" w:name="_Toc54110077"/>
      <w:bookmarkEnd w:id="532"/>
      <w:r w:rsidRPr="00D123FB">
        <w:t>Environmental gradient</w:t>
      </w:r>
      <w:bookmarkEnd w:id="533"/>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34" w:name="_Setting_the_species"/>
      <w:bookmarkStart w:id="535" w:name="_Toc54110078"/>
      <w:bookmarkEnd w:id="534"/>
      <w:r w:rsidRPr="00D123FB">
        <w:t xml:space="preserve">Setting the species parameters: </w:t>
      </w:r>
      <w:r>
        <w:t>p</w:t>
      </w:r>
      <w:r w:rsidRPr="00D123FB">
        <w:t>opulation dynamics</w:t>
      </w:r>
      <w:bookmarkEnd w:id="535"/>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36" w:name="_Setting_the_species_1"/>
      <w:bookmarkStart w:id="537" w:name="_Toc54110079"/>
      <w:bookmarkEnd w:id="536"/>
      <w:r>
        <w:t>Setting the species</w:t>
      </w:r>
      <w:r w:rsidRPr="00D123FB">
        <w:t xml:space="preserve"> parameters: </w:t>
      </w:r>
      <w:r>
        <w:t>d</w:t>
      </w:r>
      <w:r w:rsidRPr="00D123FB">
        <w:t>ispersal</w:t>
      </w:r>
      <w:bookmarkEnd w:id="537"/>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r w:rsidRPr="00C3051D">
        <w:rPr>
          <w:i/>
        </w:rPr>
        <w:t>mean</w:t>
      </w:r>
      <w:r w:rsidRPr="00910641">
        <w:t>,</w:t>
      </w:r>
      <w:r w:rsidRPr="00C3051D">
        <w:rPr>
          <w:i/>
        </w:rPr>
        <w:t>s.d</w:t>
      </w:r>
      <w:proofErr w:type="spellEnd"/>
      <w:r w:rsidRPr="00C3051D">
        <w:rPr>
          <w:i/>
        </w:rPr>
        <w:t>.</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38" w:author="Palmer, Steve" w:date="2020-11-01T09:57:00Z">
        <w:r w:rsidDel="00F62F9C">
          <w:rPr>
            <w:szCs w:val="24"/>
          </w:rPr>
          <w:delText xml:space="preserve">transience </w:delText>
        </w:r>
      </w:del>
      <w:ins w:id="539"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0" w:name="_Stochastic_Movement_Simulator,_1"/>
      <w:bookmarkEnd w:id="540"/>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1" w:name="_Setting_the_genetics"/>
      <w:bookmarkStart w:id="542" w:name="_Toc54110080"/>
      <w:bookmarkEnd w:id="541"/>
      <w:r>
        <w:t>Setting the genetics parameters</w:t>
      </w:r>
      <w:bookmarkEnd w:id="542"/>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43" w:name="_Setting_the_simulation"/>
      <w:bookmarkStart w:id="544" w:name="_Toc54110081"/>
      <w:bookmarkEnd w:id="543"/>
      <w:r w:rsidRPr="00D123FB">
        <w:lastRenderedPageBreak/>
        <w:t>Setting the simulation parameters</w:t>
      </w:r>
      <w:bookmarkEnd w:id="544"/>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45" w:name="_Initialisation_rules"/>
      <w:bookmarkEnd w:id="545"/>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46" w:author="Palmer, Steve" w:date="2020-11-01T10:02:00Z">
        <w:r w:rsidR="0067520E" w:rsidRPr="00D123FB" w:rsidDel="00F62F9C">
          <w:delText xml:space="preserve">three </w:delText>
        </w:r>
      </w:del>
      <w:ins w:id="547"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48" w:name="_Free_initialization"/>
      <w:bookmarkEnd w:id="548"/>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49" w:name="_From_species’_distribution"/>
      <w:bookmarkEnd w:id="549"/>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0" w:name="_From_Initialization_File"/>
      <w:bookmarkStart w:id="551" w:name="_From_initial_individuals"/>
      <w:bookmarkEnd w:id="550"/>
      <w:bookmarkEnd w:id="551"/>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individuals / density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cells  to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52" w:name="_Batch_mode"/>
      <w:bookmarkStart w:id="553" w:name="_Ref371684055"/>
      <w:bookmarkStart w:id="554" w:name="_Toc54110082"/>
      <w:bookmarkEnd w:id="552"/>
      <w:r w:rsidRPr="00D123FB">
        <w:t xml:space="preserve">Batch </w:t>
      </w:r>
      <w:r>
        <w:t>m</w:t>
      </w:r>
      <w:r w:rsidRPr="00D123FB">
        <w:t>ode</w:t>
      </w:r>
      <w:bookmarkEnd w:id="553"/>
      <w:bookmarkEnd w:id="554"/>
    </w:p>
    <w:p w14:paraId="31C11579" w14:textId="77777777" w:rsidR="0067520E" w:rsidRDefault="0067520E" w:rsidP="00C57BF9">
      <w:r>
        <w:t xml:space="preserve">The batch option for </w:t>
      </w:r>
      <w:proofErr w:type="spellStart"/>
      <w:r>
        <w:t>RangeShifter</w:t>
      </w:r>
      <w:proofErr w:type="spellEnd"/>
      <w:r>
        <w:t xml:space="preserve"> may be activated by selecting the </w:t>
      </w:r>
      <w:r w:rsidRPr="00F36D87">
        <w:rPr>
          <w:i/>
        </w:rPr>
        <w:t>Batch Mode</w:t>
      </w:r>
      <w:r>
        <w:t xml:space="preserve"> option from the </w:t>
      </w:r>
      <w:r w:rsidRPr="00344735">
        <w:rPr>
          <w:i/>
        </w:rPr>
        <w:t>File</w:t>
      </w:r>
      <w:r>
        <w:t xml:space="preserve"> menu, and it enables a number of simulations to be run without needing to set up all the required parameters separately for each simulation using the GUI. A batch comprises one </w:t>
      </w:r>
      <w:r>
        <w:lastRenderedPageBreak/>
        <w:t>or more sets of parameters (representing distinct simulations) run on one or more landscapes, although there are constraints on which types of simulations and which types of landscapes may be combined within a single batch.</w:t>
      </w:r>
    </w:p>
    <w:p w14:paraId="5761A051" w14:textId="77777777" w:rsidR="0067520E" w:rsidRDefault="0067520E" w:rsidP="00B35389">
      <w:pPr>
        <w:pStyle w:val="Keepnext"/>
      </w:pPr>
      <w:r>
        <w:t xml:space="preserve">A batch may also be processed using the batch-only version of </w:t>
      </w:r>
      <w:proofErr w:type="spellStart"/>
      <w:r>
        <w:t>RangeShifter</w:t>
      </w:r>
      <w:proofErr w:type="spellEnd"/>
      <w:r>
        <w:t xml:space="preserve">, which is a command-line version of the program, i.e. it has no GUI. </w:t>
      </w:r>
      <w:r w:rsidR="00566DCF">
        <w:t xml:space="preserve">Output map files cannot produced by this version (even if specified in the input files). </w:t>
      </w:r>
      <w:r>
        <w:t>There are three possible ways to invoke the batch-only version:</w:t>
      </w:r>
    </w:p>
    <w:p w14:paraId="575029B4" w14:textId="77777777" w:rsidR="0067520E" w:rsidRDefault="0067520E" w:rsidP="009E434A">
      <w:pPr>
        <w:pStyle w:val="Numbered"/>
        <w:numPr>
          <w:ilvl w:val="0"/>
          <w:numId w:val="52"/>
        </w:numPr>
      </w:pPr>
      <w:r>
        <w:t>Copy the batch executable file to the working directory you wish to use, and run the program from there. As with the GUI version, the working directory</w:t>
      </w:r>
      <w:r w:rsidRPr="009E1F76">
        <w:t xml:space="preserve"> </w:t>
      </w:r>
      <w:r>
        <w:t xml:space="preserve">is required to have three sub-folders named </w:t>
      </w:r>
      <w:r w:rsidRPr="00787453">
        <w:rPr>
          <w:i/>
        </w:rPr>
        <w:t>Inputs</w:t>
      </w:r>
      <w:r>
        <w:t xml:space="preserve">, </w:t>
      </w:r>
      <w:r w:rsidRPr="00787453">
        <w:rPr>
          <w:i/>
        </w:rPr>
        <w:t>Outputs</w:t>
      </w:r>
      <w:r>
        <w:t xml:space="preserve"> and </w:t>
      </w:r>
      <w:proofErr w:type="spellStart"/>
      <w:r w:rsidRPr="00787453">
        <w:rPr>
          <w:i/>
        </w:rPr>
        <w:t>Output_Maps</w:t>
      </w:r>
      <w:proofErr w:type="spellEnd"/>
      <w:r>
        <w:t xml:space="preserve">. The </w:t>
      </w:r>
      <w:r w:rsidRPr="00787453">
        <w:rPr>
          <w:i/>
        </w:rPr>
        <w:t>Control File</w:t>
      </w:r>
      <w:r>
        <w:t xml:space="preserve"> (in the </w:t>
      </w:r>
      <w:r w:rsidRPr="00787453">
        <w:rPr>
          <w:i/>
        </w:rPr>
        <w:t>Inputs</w:t>
      </w:r>
      <w:r>
        <w:t xml:space="preserve"> folder) </w:t>
      </w:r>
      <w:r w:rsidRPr="00787453">
        <w:rPr>
          <w:u w:val="single"/>
        </w:rPr>
        <w:t>must</w:t>
      </w:r>
      <w:r>
        <w:t xml:space="preserve"> take the name </w:t>
      </w:r>
      <w:r w:rsidRPr="00787453">
        <w:rPr>
          <w:i/>
        </w:rPr>
        <w:t>CONTROL.txt</w:t>
      </w:r>
      <w:r>
        <w:t>.</w:t>
      </w:r>
    </w:p>
    <w:p w14:paraId="395CB5E8" w14:textId="77777777" w:rsidR="0067520E" w:rsidRDefault="0067520E" w:rsidP="00787453">
      <w:pPr>
        <w:pStyle w:val="Numbered"/>
      </w:pPr>
      <w:r>
        <w:t xml:space="preserve">Run the batch executable file from a script (or command line), passing it as </w:t>
      </w:r>
      <w:r w:rsidRPr="003E6932">
        <w:rPr>
          <w:u w:val="single"/>
        </w:rPr>
        <w:t>a single argument</w:t>
      </w:r>
      <w:r>
        <w:t xml:space="preserve"> the full path name (including final back-slash character) of the working directory you wish to use, which must not contain any embedded spaces. As above, the </w:t>
      </w:r>
      <w:r>
        <w:rPr>
          <w:i/>
        </w:rPr>
        <w:t>Control File</w:t>
      </w:r>
      <w:r>
        <w:t xml:space="preserve"> </w:t>
      </w:r>
      <w:r>
        <w:rPr>
          <w:u w:val="single"/>
        </w:rPr>
        <w:t>must</w:t>
      </w:r>
      <w:r>
        <w:t xml:space="preserve"> take the name </w:t>
      </w:r>
      <w:r>
        <w:rPr>
          <w:i/>
        </w:rPr>
        <w:t>CONTROL.txt</w:t>
      </w:r>
      <w:r>
        <w:t>. For example:</w:t>
      </w:r>
    </w:p>
    <w:p w14:paraId="34BB651E" w14:textId="77777777" w:rsidR="0067520E" w:rsidRDefault="0067520E" w:rsidP="00C57BF9">
      <w:pPr>
        <w:ind w:left="720"/>
      </w:pPr>
      <w:r>
        <w:t>c:\Programs\RangeShifter_v2.0.</w:t>
      </w:r>
      <w:r w:rsidRPr="005977D8">
        <w:t>1</w:t>
      </w:r>
      <w:r>
        <w:t>   </w:t>
      </w:r>
      <w:r w:rsidRPr="005977D8">
        <w:t>c</w:t>
      </w:r>
      <w:r>
        <w:t>:\Projects\Connectivity\</w:t>
      </w:r>
    </w:p>
    <w:p w14:paraId="1422EF97" w14:textId="77777777" w:rsidR="0067520E" w:rsidRDefault="0067520E" w:rsidP="00787453">
      <w:pPr>
        <w:pStyle w:val="Numbered"/>
      </w:pPr>
      <w:r>
        <w:t xml:space="preserve">Run the batch executable file from a script (or command line), passing it </w:t>
      </w:r>
      <w:r w:rsidRPr="003E6932">
        <w:rPr>
          <w:u w:val="single"/>
        </w:rPr>
        <w:t>two arguments</w:t>
      </w:r>
      <w:r>
        <w:t xml:space="preserve">, the first being the full path name of the working directory (as above) and the second being the name of the </w:t>
      </w:r>
      <w:r>
        <w:rPr>
          <w:i/>
        </w:rPr>
        <w:t>Control File</w:t>
      </w:r>
      <w:r>
        <w:t xml:space="preserve"> </w:t>
      </w:r>
      <w:r>
        <w:rPr>
          <w:u w:val="single"/>
        </w:rPr>
        <w:t xml:space="preserve">within its </w:t>
      </w:r>
      <w:r w:rsidRPr="005E5333">
        <w:rPr>
          <w:i/>
          <w:u w:val="single"/>
        </w:rPr>
        <w:t>Inputs</w:t>
      </w:r>
      <w:r>
        <w:rPr>
          <w:u w:val="single"/>
        </w:rPr>
        <w:t xml:space="preserve"> folder.</w:t>
      </w:r>
      <w:r w:rsidRPr="003E6932">
        <w:t xml:space="preserve"> </w:t>
      </w:r>
      <w:r w:rsidRPr="003E6932">
        <w:rPr>
          <w:u w:val="single"/>
        </w:rPr>
        <w:t xml:space="preserve">In this case, the </w:t>
      </w:r>
      <w:r w:rsidRPr="003E6932">
        <w:rPr>
          <w:i/>
          <w:u w:val="single"/>
        </w:rPr>
        <w:t>Control File</w:t>
      </w:r>
      <w:r w:rsidRPr="003E6932">
        <w:rPr>
          <w:u w:val="single"/>
        </w:rPr>
        <w:t xml:space="preserve"> may have any name, as long as it contains no embedded spaces.</w:t>
      </w:r>
      <w:r w:rsidRPr="001709BA">
        <w:t xml:space="preserve"> </w:t>
      </w:r>
      <w:r>
        <w:t>For example:</w:t>
      </w:r>
    </w:p>
    <w:p w14:paraId="1B4E3678" w14:textId="77777777" w:rsidR="0067520E" w:rsidRDefault="0067520E" w:rsidP="00C57BF9">
      <w:pPr>
        <w:ind w:left="720"/>
      </w:pPr>
      <w:r>
        <w:t>c:\Programs\RangeShifter_v2.0.</w:t>
      </w:r>
      <w:r w:rsidRPr="005977D8">
        <w:t>1</w:t>
      </w:r>
      <w:r>
        <w:t>   </w:t>
      </w:r>
      <w:r w:rsidRPr="005977D8">
        <w:t>c</w:t>
      </w:r>
      <w:r>
        <w:t>:\Projects\Connectivity\   Expt1_control.txt</w:t>
      </w:r>
    </w:p>
    <w:p w14:paraId="228C5F6E" w14:textId="77777777"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and optional genetic architecture file 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555" w:name="_Toc54110083"/>
      <w:r>
        <w:t>Control file</w:t>
      </w:r>
      <w:bookmarkEnd w:id="555"/>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556" w:name="_Model_parameters"/>
      <w:bookmarkStart w:id="557" w:name="_Ref371685142"/>
      <w:bookmarkEnd w:id="556"/>
      <w:r>
        <w:lastRenderedPageBreak/>
        <w:t>Model parameters</w:t>
      </w:r>
      <w:bookmarkEnd w:id="557"/>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lastRenderedPageBreak/>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r>
        <w:t>RangeShifter</w:t>
      </w:r>
      <w:proofErr w:type="spellEnd"/>
      <w:r>
        <w:t>,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BE2A49B" w:rsidR="0067520E" w:rsidRPr="00211309" w:rsidRDefault="0067520E" w:rsidP="00C57BF9">
            <w:pPr>
              <w:pStyle w:val="Table11"/>
            </w:pPr>
            <w:r>
              <w:t xml:space="preserve">Must have matching simulation nos. to those in </w:t>
            </w:r>
            <w:r w:rsidRPr="00DB4A70">
              <w:rPr>
                <w:i/>
              </w:rPr>
              <w:t>ParametersFile</w:t>
            </w:r>
            <w:r>
              <w:br/>
              <w:t xml:space="preserve">1 line per simulation; </w:t>
            </w:r>
            <w:del w:id="558" w:author="Pannetier, Theo" w:date="2024-06-08T12:14:00Z">
              <w:r w:rsidDel="00425F33">
                <w:delText>may be NULL, but if there are heritable traits, default genome structure will be applied</w:delText>
              </w:r>
            </w:del>
            <w:ins w:id="559" w:author="Pannetier, Theo" w:date="2024-06-08T12:14:00Z">
              <w:r w:rsidR="00425F33">
                <w:t xml:space="preserve">must be </w:t>
              </w:r>
            </w:ins>
            <w:ins w:id="560" w:author="Pannetier, Theo" w:date="2024-06-08T12:15:00Z">
              <w:r w:rsidR="00425F33">
                <w:t>provided if any eligible trait is enabled, otherwise it must be NULL.</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561" w:name="_Toc54110084"/>
      <w:r>
        <w:t>Parameter files</w:t>
      </w:r>
      <w:bookmarkEnd w:id="561"/>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w:t>
      </w:r>
      <w:r>
        <w:lastRenderedPageBreak/>
        <w:t>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562"/>
      <w:commentRangeStart w:id="563"/>
      <w:proofErr w:type="spellStart"/>
      <w:r w:rsidRPr="00252C9C">
        <w:rPr>
          <w:i/>
        </w:rPr>
        <w:t>LandNum</w:t>
      </w:r>
      <w:proofErr w:type="spellEnd"/>
      <w:r>
        <w:t xml:space="preserve"> </w:t>
      </w:r>
      <w:commentRangeEnd w:id="562"/>
      <w:r w:rsidR="00DF2DC1">
        <w:rPr>
          <w:rStyle w:val="CommentReference"/>
          <w:rFonts w:eastAsiaTheme="minorHAnsi" w:cstheme="minorBidi"/>
          <w:lang w:val="en-US"/>
        </w:rPr>
        <w:commentReference w:id="562"/>
      </w:r>
      <w:commentRangeEnd w:id="563"/>
      <w:r w:rsidR="00603062">
        <w:rPr>
          <w:rStyle w:val="CommentReference"/>
          <w:rFonts w:eastAsiaTheme="minorHAnsi" w:cstheme="minorBidi"/>
          <w:lang w:val="en-US"/>
        </w:rPr>
        <w:commentReference w:id="563"/>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w:t>
      </w:r>
      <w:r>
        <w:lastRenderedPageBreak/>
        <w:t>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426986">
        <w:rPr>
          <w:i/>
        </w:rPr>
        <w:t>StageDep</w:t>
      </w:r>
      <w:proofErr w:type="spellEnd"/>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proofErr w:type="spellStart"/>
      <w:r w:rsidRPr="00426986">
        <w:rPr>
          <w:i/>
        </w:rPr>
        <w:t>StageDep</w:t>
      </w:r>
      <w:proofErr w:type="spellEnd"/>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564" w:name="_Outputs"/>
      <w:bookmarkEnd w:id="564"/>
      <w:proofErr w:type="spellStart"/>
      <w:r>
        <w:t>Genetics</w:t>
      </w:r>
      <w:r w:rsidRPr="002C1A8A">
        <w:t>File</w:t>
      </w:r>
      <w:proofErr w:type="spellEnd"/>
    </w:p>
    <w:p w14:paraId="6E141F84" w14:textId="3B61EAAD" w:rsidR="0067520E" w:rsidRDefault="0067520E" w:rsidP="00C57BF9">
      <w:r>
        <w:t xml:space="preserve">This file provides the genome-level genetics parameters to be used for the simulation. </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565" w:name="_Toc54110085"/>
      <w:r w:rsidRPr="00D123FB">
        <w:lastRenderedPageBreak/>
        <w:t>Outputs</w:t>
      </w:r>
      <w:bookmarkEnd w:id="565"/>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566" w:name="_Toc54110086"/>
      <w:r w:rsidRPr="00D123FB">
        <w:t>Parameters</w:t>
      </w:r>
      <w:bookmarkEnd w:id="566"/>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567" w:name="_Species_range"/>
      <w:bookmarkStart w:id="568" w:name="_Toc54110087"/>
      <w:bookmarkEnd w:id="567"/>
      <w:r>
        <w:t>R</w:t>
      </w:r>
      <w:r w:rsidR="0067520E" w:rsidRPr="00D123FB">
        <w:t>ange</w:t>
      </w:r>
      <w:bookmarkEnd w:id="568"/>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proofErr w:type="spellStart"/>
      <w:r w:rsidRPr="00D123FB">
        <w:rPr>
          <w:i/>
        </w:rPr>
        <w:t>NInd_stage</w:t>
      </w:r>
      <w:r w:rsidRPr="00D123FB">
        <w:t>X</w:t>
      </w:r>
      <w:proofErr w:type="spellEnd"/>
      <w:r w:rsidRPr="00D123FB">
        <w:t>)</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569" w:name="_Toc54110088"/>
      <w:r w:rsidRPr="00D123FB">
        <w:lastRenderedPageBreak/>
        <w:t>Occupancy</w:t>
      </w:r>
      <w:bookmarkEnd w:id="569"/>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570" w:name="_Toc54110089"/>
      <w:r w:rsidRPr="00D123FB">
        <w:t>Populations</w:t>
      </w:r>
      <w:bookmarkEnd w:id="570"/>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proofErr w:type="spellStart"/>
      <w:r w:rsidRPr="00D123FB">
        <w:rPr>
          <w:i/>
        </w:rPr>
        <w:t>NInd</w:t>
      </w:r>
      <w:r w:rsidRPr="00037A8F">
        <w:t>_</w:t>
      </w:r>
      <w:r w:rsidRPr="00D123FB">
        <w:rPr>
          <w:i/>
        </w:rPr>
        <w:t>stage</w:t>
      </w:r>
      <w:r w:rsidRPr="00D123FB">
        <w:t>X</w:t>
      </w:r>
      <w:proofErr w:type="spellEnd"/>
      <w:r w:rsidRPr="00D123FB">
        <w:t>).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571" w:name="_Individuals"/>
      <w:bookmarkStart w:id="572" w:name="_Toc54110090"/>
      <w:bookmarkEnd w:id="571"/>
      <w:r w:rsidRPr="00D123FB">
        <w:lastRenderedPageBreak/>
        <w:t>Individuals</w:t>
      </w:r>
      <w:bookmarkEnd w:id="572"/>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573" w:name="Table2"/>
      <w:r w:rsidRPr="0064244C">
        <w:rPr>
          <w:b/>
          <w:sz w:val="22"/>
        </w:rPr>
        <w:lastRenderedPageBreak/>
        <w:t xml:space="preserve">Table </w:t>
      </w:r>
      <w:r>
        <w:rPr>
          <w:b/>
          <w:sz w:val="22"/>
        </w:rPr>
        <w:t>2</w:t>
      </w:r>
      <w:bookmarkEnd w:id="573"/>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574" w:name="_Toc54110091"/>
      <w:r>
        <w:t>Genetics</w:t>
      </w:r>
      <w:bookmarkEnd w:id="574"/>
      <w:r w:rsidR="0006022B">
        <w:t xml:space="preserve"> </w:t>
      </w:r>
      <w:ins w:id="575"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576"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577"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578"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579" w:author="Pannetier, Theo" w:date="2024-06-05T11:35:00Z">
            <w:rPr/>
          </w:rPrChange>
        </w:rPr>
        <w:t>Sim</w:t>
      </w:r>
      <w:r>
        <w:rPr>
          <w:i/>
          <w:iCs/>
        </w:rPr>
        <w:t>&lt;</w:t>
      </w:r>
      <w:proofErr w:type="spellStart"/>
      <w:r>
        <w:rPr>
          <w:i/>
          <w:iCs/>
        </w:rPr>
        <w:t>sim_nb</w:t>
      </w:r>
      <w:proofErr w:type="spellEnd"/>
      <w:r>
        <w:rPr>
          <w:i/>
          <w:iCs/>
        </w:rPr>
        <w:t>&gt;</w:t>
      </w:r>
      <w:r w:rsidRPr="009D1A33">
        <w:rPr>
          <w:i/>
          <w:iCs/>
          <w:rPrChange w:id="580" w:author="Pannetier, Theo" w:date="2024-06-05T11:35:00Z">
            <w:rPr/>
          </w:rPrChange>
        </w:rPr>
        <w:t>_Land</w:t>
      </w:r>
      <w:r>
        <w:rPr>
          <w:i/>
          <w:iCs/>
        </w:rPr>
        <w:t>&lt;</w:t>
      </w:r>
      <w:proofErr w:type="spellStart"/>
      <w:r>
        <w:rPr>
          <w:i/>
          <w:iCs/>
        </w:rPr>
        <w:t>landscape_nb</w:t>
      </w:r>
      <w:proofErr w:type="spellEnd"/>
      <w:r>
        <w:rPr>
          <w:i/>
          <w:iCs/>
        </w:rPr>
        <w:t>&gt;</w:t>
      </w:r>
      <w:r w:rsidRPr="009D1A33">
        <w:rPr>
          <w:i/>
          <w:iCs/>
          <w:rPrChange w:id="581" w:author="Pannetier, Theo" w:date="2024-06-05T11:35:00Z">
            <w:rPr/>
          </w:rPrChange>
        </w:rPr>
        <w:t>_Rep</w:t>
      </w:r>
      <w:r>
        <w:rPr>
          <w:i/>
          <w:iCs/>
        </w:rPr>
        <w:t>&lt;</w:t>
      </w:r>
      <w:proofErr w:type="spellStart"/>
      <w:r>
        <w:rPr>
          <w:i/>
          <w:iCs/>
        </w:rPr>
        <w:t>replicate_nb</w:t>
      </w:r>
      <w:proofErr w:type="spellEnd"/>
      <w:r>
        <w:rPr>
          <w:i/>
          <w:iCs/>
        </w:rPr>
        <w:t>&gt;</w:t>
      </w:r>
      <w:r w:rsidRPr="009D1A33">
        <w:rPr>
          <w:i/>
          <w:iCs/>
          <w:rPrChange w:id="582" w:author="Pannetier, Theo" w:date="2024-06-05T11:35:00Z">
            <w:rPr/>
          </w:rPrChange>
        </w:rPr>
        <w:t>_</w:t>
      </w:r>
      <w:proofErr w:type="spellStart"/>
      <w:r w:rsidRPr="009D1A33">
        <w:rPr>
          <w:i/>
          <w:iCs/>
          <w:rPrChange w:id="583"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pPr>
      <w:r>
        <w:t>Value of the allele on the first chromosome</w:t>
      </w:r>
    </w:p>
    <w:p w14:paraId="11548C11" w14:textId="743BCCF6" w:rsidR="001539B1" w:rsidRDefault="001539B1" w:rsidP="001539B1">
      <w:pPr>
        <w:pStyle w:val="ListParagraph"/>
        <w:numPr>
          <w:ilvl w:val="0"/>
          <w:numId w:val="71"/>
        </w:numPr>
      </w:pPr>
      <w:r>
        <w:t>(if diploid) value of the allele on the second chromosome</w:t>
      </w:r>
    </w:p>
    <w:p w14:paraId="3586C7D5" w14:textId="77777777" w:rsidR="001539B1" w:rsidRPr="009D1A33" w:rsidRDefault="001539B1">
      <w:pPr>
        <w:pStyle w:val="ListParagraph"/>
        <w:ind w:left="720"/>
        <w:pPrChange w:id="584" w:author="Pannetier, Theo" w:date="2024-06-05T11:45:00Z">
          <w:pPr>
            <w:pStyle w:val="Heading3"/>
            <w:numPr>
              <w:ilvl w:val="2"/>
              <w:numId w:val="14"/>
            </w:numPr>
          </w:pPr>
        </w:pPrChange>
      </w:pPr>
    </w:p>
    <w:p w14:paraId="38E77031" w14:textId="4F3CB503" w:rsidR="0006022B" w:rsidRDefault="0006022B">
      <w:pPr>
        <w:pStyle w:val="Heading3"/>
        <w:numPr>
          <w:ilvl w:val="3"/>
          <w:numId w:val="14"/>
        </w:numPr>
        <w:pPrChange w:id="585"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77777777" w:rsidR="00D32894" w:rsidRPr="00A73D4A" w:rsidRDefault="00D32894" w:rsidP="00D32894">
      <w:pPr>
        <w:pStyle w:val="ListParagraph"/>
        <w:numPr>
          <w:ilvl w:val="0"/>
          <w:numId w:val="72"/>
        </w:numPr>
        <w:rPr>
          <w:i/>
          <w:iCs/>
          <w:rPrChange w:id="586" w:author="Pannetier, Theo" w:date="2024-06-05T12:08:00Z">
            <w:rPr>
              <w:i/>
              <w:iCs/>
              <w:vertAlign w:val="subscript"/>
            </w:rPr>
          </w:rPrChange>
        </w:rPr>
      </w:pPr>
      <w:r>
        <w:lastRenderedPageBreak/>
        <w:t xml:space="preserve">Standard </w:t>
      </w:r>
      <w:proofErr w:type="spellStart"/>
      <w:r w:rsidRPr="00A73D4A">
        <w:rPr>
          <w:i/>
          <w:iCs/>
          <w:rPrChange w:id="587" w:author="Pannetier, Theo" w:date="2024-06-05T12:08:00Z">
            <w:rPr/>
          </w:rPrChange>
        </w:rPr>
        <w:t>F</w:t>
      </w:r>
      <w:r w:rsidRPr="00A73D4A">
        <w:rPr>
          <w:i/>
          <w:iCs/>
          <w:vertAlign w:val="subscript"/>
          <w:rPrChange w:id="588" w:author="Pannetier, Theo" w:date="2024-06-05T12:08:00Z">
            <w:rPr/>
          </w:rPrChange>
        </w:rPr>
        <w:t>st</w:t>
      </w:r>
      <w:proofErr w:type="spellEnd"/>
    </w:p>
    <w:p w14:paraId="34F59667"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p>
    <w:p w14:paraId="4C97B845"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p>
    <w:p w14:paraId="73851A83" w14:textId="77777777" w:rsidR="00D32894" w:rsidRPr="00A73D4A" w:rsidRDefault="00D32894" w:rsidP="00D32894">
      <w:pPr>
        <w:pStyle w:val="ListParagraph"/>
        <w:numPr>
          <w:ilvl w:val="0"/>
          <w:numId w:val="72"/>
        </w:numPr>
        <w:rPr>
          <w:i/>
          <w:iCs/>
          <w:rPrChange w:id="589" w:author="Pannetier, Theo" w:date="2024-06-05T12:10:00Z">
            <w:rPr/>
          </w:rPrChange>
        </w:rPr>
      </w:pPr>
      <w:r>
        <w:t>Global allelic diversity, calculated as the mean number of neutral alleles per locus</w:t>
      </w:r>
    </w:p>
    <w:p w14:paraId="5456FF90" w14:textId="77777777" w:rsidR="00D32894" w:rsidRPr="00A73D4A" w:rsidRDefault="00D32894" w:rsidP="00D32894">
      <w:pPr>
        <w:pStyle w:val="ListParagraph"/>
        <w:numPr>
          <w:ilvl w:val="0"/>
          <w:numId w:val="72"/>
        </w:numPr>
        <w:rPr>
          <w:i/>
          <w:iCs/>
          <w:rPrChange w:id="590" w:author="Pannetier, Theo" w:date="2024-06-05T12:10:00Z">
            <w:rPr/>
          </w:rPrChange>
        </w:rPr>
      </w:pPr>
      <w:r>
        <w:t>Local allelic diversity, calculated as the mean number of neutral alleles per locus per patch</w:t>
      </w:r>
    </w:p>
    <w:p w14:paraId="2897076A" w14:textId="77777777" w:rsidR="00D32894" w:rsidRPr="00A73D4A" w:rsidRDefault="00D32894" w:rsidP="00D32894">
      <w:pPr>
        <w:pStyle w:val="ListParagraph"/>
        <w:numPr>
          <w:ilvl w:val="0"/>
          <w:numId w:val="72"/>
        </w:numPr>
        <w:rPr>
          <w:i/>
          <w:iCs/>
          <w:rPrChange w:id="591" w:author="Pannetier, Theo" w:date="2024-06-05T12:11:00Z">
            <w:rPr/>
          </w:rPrChange>
        </w:rPr>
      </w:pPr>
      <w:r>
        <w:t>Number of globally fixed alleles</w:t>
      </w:r>
    </w:p>
    <w:p w14:paraId="450427A7" w14:textId="77777777" w:rsidR="00D32894" w:rsidRPr="00A73D4A" w:rsidRDefault="00D32894" w:rsidP="00D32894">
      <w:pPr>
        <w:pStyle w:val="ListParagraph"/>
        <w:numPr>
          <w:ilvl w:val="0"/>
          <w:numId w:val="72"/>
        </w:numPr>
        <w:rPr>
          <w:i/>
          <w:iCs/>
          <w:rPrChange w:id="592" w:author="Pannetier, Theo" w:date="2024-06-05T12:11:00Z">
            <w:rPr/>
          </w:rPrChange>
        </w:rPr>
      </w:pPr>
      <w:r>
        <w:t>Mean number of fixed alleles per patch</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593" w:author="Pannetier, Theo" w:date="2024-06-05T12:12:00Z">
            <w:rPr>
              <w:rFonts w:eastAsia="Times New Roman" w:cs="Times New Roman"/>
              <w:szCs w:val="20"/>
              <w:lang w:val="en-GB"/>
            </w:rPr>
          </w:rPrChange>
        </w:rPr>
        <w:t>o</w:t>
      </w:r>
      <w:r>
        <w:t>, calculated as the mean number of heterozygous loci per individual per locus</w:t>
      </w:r>
    </w:p>
    <w:p w14:paraId="6692B50F" w14:textId="358D5CB1" w:rsidR="00671D22" w:rsidRDefault="00D14A5D" w:rsidP="009E3267">
      <w:pPr>
        <w:spacing w:before="100" w:beforeAutospacing="1" w:after="100" w:afterAutospacing="1" w:line="240" w:lineRule="auto"/>
        <w:jc w:val="left"/>
        <w:rPr>
          <w:iCs/>
          <w:szCs w:val="24"/>
          <w:lang w:eastAsia="en-GB"/>
        </w:rPr>
      </w:pPr>
      <w:r>
        <w:rPr>
          <w:iCs/>
          <w:szCs w:val="24"/>
          <w:lang w:eastAsia="en-GB"/>
        </w:rPr>
        <w:t xml:space="preserve">Standard </w:t>
      </w:r>
      <w:r w:rsidR="00671D22">
        <w:rPr>
          <w:iCs/>
          <w:szCs w:val="24"/>
          <w:lang w:eastAsia="en-GB"/>
        </w:rPr>
        <w:t xml:space="preserve">F-statistics </w:t>
      </w:r>
      <w:r w:rsidR="00D32894">
        <w:rPr>
          <w:iCs/>
          <w:szCs w:val="24"/>
          <w:lang w:eastAsia="en-GB"/>
        </w:rPr>
        <w:t xml:space="preserve">are calculated </w:t>
      </w:r>
      <w:r w:rsidR="00671D22">
        <w:rPr>
          <w:iCs/>
          <w:szCs w:val="24"/>
          <w:lang w:eastAsia="en-GB"/>
        </w:rPr>
        <w:t>us</w:t>
      </w:r>
      <w:r w:rsidR="00D32894">
        <w:rPr>
          <w:iCs/>
          <w:szCs w:val="24"/>
          <w:lang w:eastAsia="en-GB"/>
        </w:rPr>
        <w:t>ing</w:t>
      </w:r>
      <w:r w:rsidR="00671D22">
        <w:rPr>
          <w:iCs/>
          <w:szCs w:val="24"/>
          <w:lang w:eastAsia="en-GB"/>
        </w:rPr>
        <w:t xml:space="preserve"> the classic formula of Weir &amp; Cockerham (1984).</w:t>
      </w:r>
    </w:p>
    <w:p w14:paraId="482E7659" w14:textId="6892E61C" w:rsidR="00671D22" w:rsidRDefault="00671D22" w:rsidP="009E3267">
      <w:pPr>
        <w:spacing w:before="100" w:beforeAutospacing="1" w:after="100" w:afterAutospacing="1" w:line="240" w:lineRule="auto"/>
        <w:jc w:val="left"/>
        <w:rPr>
          <w:iCs/>
          <w:szCs w:val="24"/>
          <w:lang w:eastAsia="en-GB"/>
        </w:rPr>
      </w:pPr>
      <w:r w:rsidRPr="00671D22">
        <w:rPr>
          <w:iCs/>
          <w:szCs w:val="24"/>
          <w:lang w:eastAsia="en-GB"/>
        </w:rPr>
        <w:t xml:space="preserve">If </w:t>
      </w:r>
    </w:p>
    <w:p w14:paraId="00D968F2" w14:textId="672015A3"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r w:rsidRPr="00671D22">
        <w:rPr>
          <w:i/>
          <w:szCs w:val="24"/>
          <w:lang w:eastAsia="en-GB"/>
        </w:rPr>
        <w:t>p</w:t>
      </w:r>
      <w:r w:rsidRPr="00671D22">
        <w:rPr>
          <w:i/>
          <w:szCs w:val="24"/>
          <w:vertAlign w:val="subscript"/>
          <w:lang w:eastAsia="en-GB"/>
        </w:rPr>
        <w:t>i</w:t>
      </w:r>
      <w:r w:rsidRPr="00671D22">
        <w:rPr>
          <w:iCs/>
          <w:szCs w:val="24"/>
          <w:lang w:eastAsia="en-GB"/>
        </w:rPr>
        <w:t xml:space="preserve"> is the frequency of an allele in the sample of size </w:t>
      </w:r>
      <w:proofErr w:type="spellStart"/>
      <w:r w:rsidRPr="00671D22">
        <w:rPr>
          <w:i/>
          <w:szCs w:val="24"/>
          <w:lang w:eastAsia="en-GB"/>
        </w:rPr>
        <w:t>n</w:t>
      </w:r>
      <w:r w:rsidRPr="00671D22">
        <w:rPr>
          <w:i/>
          <w:szCs w:val="24"/>
          <w:vertAlign w:val="subscript"/>
          <w:lang w:eastAsia="en-GB"/>
        </w:rPr>
        <w:t>i</w:t>
      </w:r>
      <w:proofErr w:type="spellEnd"/>
      <w:r w:rsidRPr="00671D22">
        <w:rPr>
          <w:iCs/>
          <w:szCs w:val="24"/>
          <w:lang w:eastAsia="en-GB"/>
        </w:rPr>
        <w:t xml:space="preserve">¸(number of alleles), from population </w:t>
      </w:r>
      <w:proofErr w:type="spellStart"/>
      <w:r w:rsidRPr="00671D22">
        <w:rPr>
          <w:i/>
          <w:szCs w:val="24"/>
          <w:lang w:eastAsia="en-GB"/>
        </w:rPr>
        <w:t>i</w:t>
      </w:r>
      <w:proofErr w:type="spellEnd"/>
      <w:r w:rsidRPr="00671D22">
        <w:rPr>
          <w:iCs/>
          <w:szCs w:val="24"/>
          <w:lang w:eastAsia="en-GB"/>
        </w:rPr>
        <w:t xml:space="preserve"> (</w:t>
      </w:r>
      <w:proofErr w:type="spellStart"/>
      <w:r w:rsidRPr="00671D22">
        <w:rPr>
          <w:i/>
          <w:szCs w:val="24"/>
          <w:lang w:eastAsia="en-GB"/>
        </w:rPr>
        <w:t>i</w:t>
      </w:r>
      <w:proofErr w:type="spellEnd"/>
      <w:r w:rsidRPr="00671D22">
        <w:rPr>
          <w:i/>
          <w:szCs w:val="24"/>
          <w:lang w:eastAsia="en-GB"/>
        </w:rPr>
        <w:t xml:space="preserve"> = 1, 2, ... , r</w:t>
      </w:r>
      <w:r w:rsidRPr="00671D22">
        <w:rPr>
          <w:iCs/>
          <w:szCs w:val="24"/>
          <w:lang w:eastAsia="en-GB"/>
        </w:rPr>
        <w:t>) and</w:t>
      </w:r>
    </w:p>
    <w:p w14:paraId="3973F6F3" w14:textId="77777777"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proofErr w:type="spellStart"/>
      <w:r w:rsidRPr="00671D22">
        <w:rPr>
          <w:i/>
          <w:szCs w:val="24"/>
          <w:lang w:eastAsia="en-GB"/>
        </w:rPr>
        <w:t>h</w:t>
      </w:r>
      <w:r w:rsidRPr="00671D22">
        <w:rPr>
          <w:i/>
          <w:szCs w:val="24"/>
          <w:vertAlign w:val="subscript"/>
          <w:lang w:eastAsia="en-GB"/>
        </w:rPr>
        <w:t>i</w:t>
      </w:r>
      <w:proofErr w:type="spellEnd"/>
      <w:r w:rsidRPr="00671D22">
        <w:rPr>
          <w:iCs/>
          <w:szCs w:val="24"/>
          <w:lang w:eastAsia="en-GB"/>
        </w:rPr>
        <w:t xml:space="preserve"> is the observed proportion of individuals heterozygous for this allele, </w:t>
      </w:r>
    </w:p>
    <w:p w14:paraId="723BC848" w14:textId="19966380" w:rsidR="009E3267" w:rsidRPr="00671D22" w:rsidRDefault="00671D22" w:rsidP="00671D22">
      <w:pPr>
        <w:spacing w:before="100" w:beforeAutospacing="1" w:after="100" w:afterAutospacing="1" w:line="240" w:lineRule="auto"/>
        <w:jc w:val="left"/>
        <w:rPr>
          <w:iCs/>
          <w:szCs w:val="24"/>
          <w:lang w:eastAsia="en-GB"/>
        </w:rPr>
      </w:pPr>
      <w:r w:rsidRPr="00671D22">
        <w:rPr>
          <w:iCs/>
          <w:szCs w:val="24"/>
          <w:lang w:eastAsia="en-GB"/>
        </w:rPr>
        <w:t>then</w:t>
      </w:r>
    </w:p>
    <w:p w14:paraId="4AC0D928" w14:textId="21EBE84E"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a=</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e>
          </m:d>
        </m:oMath>
      </m:oMathPara>
    </w:p>
    <w:p w14:paraId="0272CC28" w14:textId="5C5127E5"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b=</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oMath>
      </m:oMathPara>
    </w:p>
    <w:p w14:paraId="6772AEE7" w14:textId="1AF4AFB3" w:rsidR="009E3267" w:rsidRPr="009E3267" w:rsidRDefault="009E3267" w:rsidP="009E3267">
      <w:pPr>
        <w:spacing w:before="100" w:beforeAutospacing="1" w:after="100" w:afterAutospacing="1" w:line="240" w:lineRule="auto"/>
        <w:jc w:val="left"/>
        <w:rPr>
          <w:rFonts w:eastAsiaTheme="minorEastAsia" w:cstheme="minorBidi"/>
          <w:szCs w:val="24"/>
          <w:lang w:eastAsia="en-GB"/>
        </w:rPr>
      </w:pPr>
      <m:oMathPara>
        <m:oMath>
          <m:r>
            <w:rPr>
              <w:rFonts w:ascii="Cambria Math" w:hAnsi="Cambria Math"/>
              <w:szCs w:val="24"/>
              <w:lang w:eastAsia="en-GB"/>
            </w:rPr>
            <m:t>c=</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oMath>
      </m:oMathPara>
    </w:p>
    <w:p w14:paraId="2F7A1071" w14:textId="28AC0CE6" w:rsidR="009E3267" w:rsidRDefault="00671D22" w:rsidP="009E3267">
      <w:pPr>
        <w:spacing w:before="100" w:beforeAutospacing="1" w:after="100" w:afterAutospacing="1" w:line="240" w:lineRule="auto"/>
        <w:jc w:val="left"/>
        <w:rPr>
          <w:iCs/>
          <w:szCs w:val="24"/>
          <w:lang w:val="en-US" w:eastAsia="en-GB"/>
        </w:rPr>
      </w:pPr>
      <w:r>
        <w:rPr>
          <w:iCs/>
          <w:szCs w:val="24"/>
          <w:lang w:val="en-US" w:eastAsia="en-GB"/>
        </w:rPr>
        <w:t>where</w:t>
      </w:r>
    </w:p>
    <w:p w14:paraId="64374B64" w14:textId="128F8938"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1B3C7682" w14:textId="28B193E3" w:rsidR="00441381" w:rsidRPr="00441381" w:rsidRDefault="00000000" w:rsidP="009E3267">
      <w:pPr>
        <w:spacing w:before="100" w:beforeAutospacing="1" w:after="100" w:afterAutospacing="1" w:line="240" w:lineRule="auto"/>
        <w:jc w:val="left"/>
        <w:rPr>
          <w:iCs/>
          <w:szCs w:val="24"/>
          <w:lang w:val="en-US" w:eastAsia="en-GB"/>
        </w:rPr>
      </w:pPr>
      <m:oMathPara>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m:oMathPara>
    </w:p>
    <w:p w14:paraId="03443147" w14:textId="47DCC955"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p</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4B68DBBC" w14:textId="0A391DF1" w:rsidR="00F04183" w:rsidRPr="00F04183" w:rsidRDefault="00000000" w:rsidP="009E3267">
      <w:pPr>
        <w:spacing w:before="100" w:beforeAutospacing="1" w:after="100" w:afterAutospacing="1" w:line="240" w:lineRule="auto"/>
        <w:jc w:val="left"/>
        <w:rPr>
          <w:iCs/>
          <w:szCs w:val="24"/>
          <w:lang w:val="en-US" w:eastAsia="en-GB"/>
        </w:rPr>
      </w:pPr>
      <m:oMathPara>
        <m:oMath>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w:rPr>
                          <w:rFonts w:ascii="Cambria Math" w:hAnsi="Cambria Math"/>
                          <w:szCs w:val="24"/>
                          <w:lang w:val="en-US" w:eastAsia="en-GB"/>
                        </w:rPr>
                        <m:t>-</m:t>
                      </m:r>
                      <m:acc>
                        <m:accPr>
                          <m:chr m:val="̅"/>
                          <m:ctrlPr>
                            <w:rPr>
                              <w:rFonts w:ascii="Cambria Math" w:hAnsi="Cambria Math"/>
                              <w:iCs/>
                              <w:szCs w:val="24"/>
                              <w:lang w:val="en-US" w:eastAsia="en-GB"/>
                            </w:rPr>
                          </m:ctrlPr>
                        </m:accPr>
                        <m:e>
                          <m:r>
                            <w:rPr>
                              <w:rFonts w:ascii="Cambria Math" w:hAnsi="Cambria Math"/>
                              <w:szCs w:val="24"/>
                              <w:lang w:val="en-US" w:eastAsia="en-GB"/>
                            </w:rPr>
                            <m:t>p</m:t>
                          </m:r>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221A48FF"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h</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1A2BC23" w14:textId="16CCE9D7"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The F-statistics are then obtained from the sums A, B, C of terms a, b, c</w:t>
      </w:r>
      <w:r w:rsidR="00D32894">
        <w:rPr>
          <w:iCs/>
          <w:szCs w:val="24"/>
          <w:lang w:eastAsia="en-GB"/>
        </w:rPr>
        <w:t>, respectively,</w:t>
      </w:r>
      <w:r>
        <w:rPr>
          <w:iCs/>
          <w:szCs w:val="24"/>
          <w:lang w:eastAsia="en-GB"/>
        </w:rPr>
        <w:t xml:space="preserve"> over all neutral loci (</w:t>
      </w:r>
      <w:r w:rsidR="00671D22">
        <w:rPr>
          <w:iCs/>
          <w:szCs w:val="24"/>
          <w:lang w:eastAsia="en-GB"/>
        </w:rPr>
        <w:t xml:space="preserve">and homologues </w:t>
      </w:r>
      <w:r>
        <w:rPr>
          <w:iCs/>
          <w:szCs w:val="24"/>
          <w:lang w:eastAsia="en-GB"/>
        </w:rPr>
        <w:t>if diploid):</w:t>
      </w:r>
    </w:p>
    <w:p w14:paraId="07B32F1E" w14:textId="235F1483"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3D80BFCA" w14:textId="0F4A8513"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B</m:t>
              </m:r>
              <m:ctrlPr>
                <w:rPr>
                  <w:rFonts w:ascii="Cambria Math" w:hAnsi="Cambria Math"/>
                  <w:i/>
                  <w:szCs w:val="24"/>
                  <w:lang w:eastAsia="en-GB"/>
                </w:rPr>
              </m:ctrlPr>
            </m:num>
            <m:den>
              <m:r>
                <w:rPr>
                  <w:rFonts w:ascii="Cambria Math" w:hAnsi="Cambria Math"/>
                  <w:szCs w:val="24"/>
                  <w:lang w:eastAsia="en-GB"/>
                </w:rPr>
                <m:t>B+C</m:t>
              </m:r>
              <m:ctrlPr>
                <w:rPr>
                  <w:rFonts w:ascii="Cambria Math" w:hAnsi="Cambria Math"/>
                  <w:i/>
                  <w:szCs w:val="24"/>
                  <w:lang w:eastAsia="en-GB"/>
                </w:rPr>
              </m:ctrlPr>
            </m:den>
          </m:f>
        </m:oMath>
      </m:oMathPara>
    </w:p>
    <w:p w14:paraId="24D74164" w14:textId="37BBE16D"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A+B</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6CDA7C6D" w14:textId="24351E47" w:rsidR="00050F3C" w:rsidRPr="00FF61FB" w:rsidRDefault="00050F3C" w:rsidP="0006022B">
      <w:pPr>
        <w:rPr>
          <w:lang w:val="en-US"/>
          <w:rPrChange w:id="594" w:author="Pannetier, Theo" w:date="2024-06-05T16:19:00Z">
            <w:rPr/>
          </w:rPrChange>
        </w:rPr>
      </w:pPr>
    </w:p>
    <w:p w14:paraId="4BE4BCF9" w14:textId="671AF1D8" w:rsidR="0006022B" w:rsidRDefault="0006022B">
      <w:pPr>
        <w:pStyle w:val="Heading3"/>
        <w:numPr>
          <w:ilvl w:val="3"/>
          <w:numId w:val="14"/>
        </w:numPr>
        <w:pPrChange w:id="595" w:author="Pannetier, Theo" w:date="2024-06-05T11:31:00Z">
          <w:pPr>
            <w:pStyle w:val="Heading3"/>
            <w:numPr>
              <w:ilvl w:val="2"/>
              <w:numId w:val="14"/>
            </w:numPr>
          </w:pPr>
        </w:pPrChange>
      </w:pPr>
      <w:r>
        <w:t>Per-locus neutral genetics</w:t>
      </w:r>
    </w:p>
    <w:p w14:paraId="253626E6" w14:textId="4E85E5BD" w:rsidR="0006022B" w:rsidRDefault="009661DB" w:rsidP="0006022B">
      <w:r>
        <w:t>In addition to the output above, F-stats can be computed separately for each locus. In this case, the output file contains one row for each position</w:t>
      </w:r>
      <w:r w:rsidR="003C3F8F">
        <w:t xml:space="preserve"> allocated to the neutral trait</w:t>
      </w:r>
      <w:r>
        <w:t>:</w:t>
      </w:r>
    </w:p>
    <w:p w14:paraId="1BAA5D09" w14:textId="295A408C" w:rsidR="009661DB" w:rsidRDefault="003C3F8F" w:rsidP="009661DB">
      <w:pPr>
        <w:pStyle w:val="ListParagraph"/>
        <w:numPr>
          <w:ilvl w:val="0"/>
          <w:numId w:val="74"/>
        </w:numPr>
      </w:pPr>
      <w:r>
        <w:t>Year</w:t>
      </w:r>
    </w:p>
    <w:p w14:paraId="52909410" w14:textId="022E4611" w:rsidR="003C3F8F" w:rsidRDefault="003C3F8F" w:rsidP="009661DB">
      <w:pPr>
        <w:pStyle w:val="ListParagraph"/>
        <w:numPr>
          <w:ilvl w:val="0"/>
          <w:numId w:val="74"/>
        </w:numPr>
      </w:pPr>
      <w:r>
        <w:t>Generation</w:t>
      </w:r>
    </w:p>
    <w:p w14:paraId="1ECB49F0" w14:textId="420C4F3B" w:rsidR="003C3F8F" w:rsidRDefault="003C3F8F" w:rsidP="009661DB">
      <w:pPr>
        <w:pStyle w:val="ListParagraph"/>
        <w:numPr>
          <w:ilvl w:val="0"/>
          <w:numId w:val="74"/>
        </w:numPr>
      </w:pPr>
      <w:r>
        <w:t>Position</w:t>
      </w:r>
    </w:p>
    <w:p w14:paraId="5A36BB35" w14:textId="6262953B" w:rsidR="003C3F8F" w:rsidRDefault="003C3F8F" w:rsidP="009661DB">
      <w:pPr>
        <w:pStyle w:val="ListParagraph"/>
        <w:numPr>
          <w:ilvl w:val="0"/>
          <w:numId w:val="74"/>
        </w:numPr>
      </w:pPr>
      <w:proofErr w:type="spellStart"/>
      <w:r>
        <w:t>F</w:t>
      </w:r>
      <w:r w:rsidRPr="003C3F8F">
        <w:rPr>
          <w:vertAlign w:val="subscript"/>
          <w:rPrChange w:id="596" w:author="Pannetier, Theo" w:date="2024-06-05T14:37:00Z">
            <w:rPr/>
          </w:rPrChange>
        </w:rPr>
        <w:t>st</w:t>
      </w:r>
      <w:proofErr w:type="spellEnd"/>
      <w:r>
        <w:t xml:space="preserve"> for this locus</w:t>
      </w:r>
    </w:p>
    <w:p w14:paraId="62A428DF" w14:textId="5BD06FC6" w:rsidR="003C3F8F" w:rsidRDefault="003C3F8F" w:rsidP="003C3F8F">
      <w:pPr>
        <w:pStyle w:val="ListParagraph"/>
        <w:numPr>
          <w:ilvl w:val="0"/>
          <w:numId w:val="74"/>
        </w:numPr>
      </w:pPr>
      <w:r>
        <w:t>F</w:t>
      </w:r>
      <w:r>
        <w:rPr>
          <w:vertAlign w:val="subscript"/>
        </w:rPr>
        <w:t>is</w:t>
      </w:r>
      <w:r>
        <w:t xml:space="preserve"> for this locus</w:t>
      </w:r>
    </w:p>
    <w:p w14:paraId="61697365" w14:textId="584990FB" w:rsidR="003C3F8F" w:rsidRDefault="003C3F8F" w:rsidP="003C3F8F">
      <w:pPr>
        <w:pStyle w:val="ListParagraph"/>
        <w:numPr>
          <w:ilvl w:val="0"/>
          <w:numId w:val="74"/>
        </w:numPr>
      </w:pPr>
      <w:r>
        <w:t>F</w:t>
      </w:r>
      <w:r>
        <w:rPr>
          <w:vertAlign w:val="subscript"/>
        </w:rPr>
        <w:t>it</w:t>
      </w:r>
      <w:r>
        <w:t xml:space="preserve"> for this locus</w:t>
      </w:r>
    </w:p>
    <w:p w14:paraId="4A684D99" w14:textId="58C7B75C" w:rsidR="003C3F8F" w:rsidRDefault="003C3F8F" w:rsidP="009661DB">
      <w:pPr>
        <w:pStyle w:val="ListParagraph"/>
        <w:numPr>
          <w:ilvl w:val="0"/>
          <w:numId w:val="74"/>
        </w:numPr>
      </w:pPr>
      <w:r>
        <w:t>Global heterozygosity for this locus (mean heterozygosity in the sample)</w:t>
      </w:r>
    </w:p>
    <w:p w14:paraId="2B8B4734" w14:textId="2C347DCD" w:rsidR="003C3F8F" w:rsidRDefault="003C3F8F">
      <w:pPr>
        <w:pStyle w:val="ListParagraph"/>
        <w:numPr>
          <w:ilvl w:val="0"/>
          <w:numId w:val="74"/>
        </w:numPr>
      </w:pPr>
      <w:r>
        <w:t>Local heterozygosity (one column for each patch in the sample)</w:t>
      </w:r>
    </w:p>
    <w:p w14:paraId="480AE80D" w14:textId="77777777" w:rsidR="00DE723C" w:rsidRDefault="002A2B71" w:rsidP="002A2B71">
      <w:r>
        <w:t xml:space="preserve">The per-locus </w:t>
      </w:r>
      <w:proofErr w:type="spellStart"/>
      <w:r>
        <w:t>F</w:t>
      </w:r>
      <w:r w:rsidRPr="00DE723C">
        <w:rPr>
          <w:vertAlign w:val="subscript"/>
        </w:rPr>
        <w:t>st</w:t>
      </w:r>
      <w:proofErr w:type="spellEnd"/>
      <w:r>
        <w:t xml:space="preserve"> is calculated with a </w:t>
      </w:r>
      <w:commentRangeStart w:id="597"/>
      <w:r>
        <w:t>mean-squares approach</w:t>
      </w:r>
      <w:commentRangeEnd w:id="597"/>
      <w:r w:rsidR="00DE723C">
        <w:rPr>
          <w:rStyle w:val="CommentReference"/>
          <w:rFonts w:eastAsiaTheme="minorHAnsi" w:cstheme="minorBidi"/>
          <w:lang w:val="en-US"/>
        </w:rPr>
        <w:commentReference w:id="597"/>
      </w:r>
      <w:r>
        <w:t xml:space="preserve">. </w:t>
      </w:r>
    </w:p>
    <w:p w14:paraId="74CCEDD7" w14:textId="5FD33786" w:rsidR="002A2B71" w:rsidRDefault="002A2B71" w:rsidP="002A2B71">
      <w:r>
        <w:t xml:space="preserve">Using the same notation as the previous </w:t>
      </w:r>
      <w:r w:rsidR="00DE723C">
        <w:t>section</w:t>
      </w:r>
      <w:r>
        <w:t>:</w:t>
      </w:r>
    </w:p>
    <w:p w14:paraId="53B7B549" w14:textId="0EDE723C"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A</m:t>
              </m:r>
            </m:sub>
          </m:sSub>
          <m:r>
            <w:rPr>
              <w:rFonts w:ascii="Cambria Math" w:hAnsi="Cambria Math"/>
            </w:rPr>
            <m:t>=</m:t>
          </m:r>
          <m:f>
            <m:fPr>
              <m:ctrlPr>
                <w:rPr>
                  <w:rFonts w:ascii="Cambria Math" w:hAnsi="Cambria Math"/>
                </w:rPr>
              </m:ctrlPr>
            </m:fPr>
            <m:num>
              <m:r>
                <w:rPr>
                  <w:rFonts w:ascii="Cambria Math" w:hAnsi="Cambria Math"/>
                </w:rPr>
                <m:t>MSP-MSI</m:t>
              </m:r>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ctrlPr>
                <w:rPr>
                  <w:rFonts w:ascii="Cambria Math" w:hAnsi="Cambria Math"/>
                  <w:i/>
                </w:rPr>
              </m:ctrlPr>
            </m:den>
          </m:f>
        </m:oMath>
      </m:oMathPara>
    </w:p>
    <w:p w14:paraId="4DE6A91C" w14:textId="6CFB2906"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MSI-MSG</m:t>
              </m:r>
              <m:ctrlPr>
                <w:rPr>
                  <w:rFonts w:ascii="Cambria Math" w:hAnsi="Cambria Math"/>
                  <w:i/>
                </w:rPr>
              </m:ctrlPr>
            </m:num>
            <m:den>
              <m:r>
                <w:rPr>
                  <w:rFonts w:ascii="Cambria Math" w:hAnsi="Cambria Math"/>
                </w:rPr>
                <m:t>2</m:t>
              </m:r>
              <m:ctrlPr>
                <w:rPr>
                  <w:rFonts w:ascii="Cambria Math" w:hAnsi="Cambria Math"/>
                  <w:i/>
                </w:rPr>
              </m:ctrlPr>
            </m:den>
          </m:f>
        </m:oMath>
      </m:oMathPara>
    </w:p>
    <w:p w14:paraId="0E62B5A7" w14:textId="20C8AA30"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W</m:t>
              </m:r>
            </m:sub>
          </m:sSub>
          <m:r>
            <w:rPr>
              <w:rFonts w:ascii="Cambria Math" w:hAnsi="Cambria Math"/>
            </w:rPr>
            <m:t>=</m:t>
          </m:r>
          <w:commentRangeStart w:id="598"/>
          <m:r>
            <m:rPr>
              <m:sty m:val="p"/>
            </m:rPr>
            <w:rPr>
              <w:rFonts w:ascii="Cambria Math" w:hAnsi="Cambria Math"/>
            </w:rPr>
            <m:t>MSG</m:t>
          </m:r>
          <w:commentRangeEnd w:id="598"/>
          <m:r>
            <m:rPr>
              <m:sty m:val="p"/>
            </m:rPr>
            <w:rPr>
              <w:rStyle w:val="CommentReference"/>
              <w:rFonts w:eastAsiaTheme="minorHAnsi" w:cstheme="minorBidi"/>
              <w:lang w:val="en-US"/>
            </w:rPr>
            <w:commentReference w:id="598"/>
          </m:r>
        </m:oMath>
      </m:oMathPara>
    </w:p>
    <w:p w14:paraId="062B3B02" w14:textId="43837DE3" w:rsidR="00592E52" w:rsidRPr="002A2B71" w:rsidRDefault="00592E52" w:rsidP="00EF0844">
      <w:pPr>
        <w:spacing w:line="360" w:lineRule="auto"/>
      </w:pPr>
      <m:oMathPara>
        <m:oMath>
          <m:r>
            <w:rPr>
              <w:rFonts w:ascii="Cambria Math" w:hAnsi="Cambria Math"/>
            </w:rPr>
            <m:t>MSP=</m:t>
          </m:r>
          <w:commentRangeStart w:id="599"/>
          <w:commentRangeEnd w:id="599"/>
          <m:r>
            <m:rPr>
              <m:sty m:val="p"/>
            </m:rPr>
            <w:rPr>
              <w:rStyle w:val="CommentReference"/>
              <w:rFonts w:eastAsiaTheme="minorHAnsi" w:cstheme="minorBidi"/>
              <w:lang w:val="en-US"/>
            </w:rPr>
            <w:commentReference w:id="599"/>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ctrlPr>
                <w:rPr>
                  <w:rFonts w:ascii="Cambria Math" w:hAnsi="Cambria Math"/>
                  <w:i/>
                </w:rPr>
              </m:ctrlPr>
            </m:e>
          </m:nary>
          <m:r>
            <m:rPr>
              <m:sty m:val="p"/>
            </m:rPr>
            <w:rPr>
              <w:rFonts w:ascii="Cambria Math" w:hAnsi="Cambria Math"/>
            </w:rPr>
            <m:t>/(</m:t>
          </m:r>
          <m:r>
            <w:rPr>
              <w:rFonts w:ascii="Cambria Math" w:hAnsi="Cambria Math"/>
            </w:rPr>
            <m:t>r-1</m:t>
          </m:r>
          <m:r>
            <m:rPr>
              <m:sty m:val="p"/>
            </m:rPr>
            <w:rPr>
              <w:rFonts w:ascii="Cambria Math" w:hAnsi="Cambria Math"/>
            </w:rPr>
            <m:t>)</m:t>
          </m:r>
        </m:oMath>
      </m:oMathPara>
    </w:p>
    <w:p w14:paraId="0846CF32" w14:textId="1F875A27" w:rsidR="00EF0844" w:rsidRPr="00EF0844" w:rsidRDefault="00EF0844" w:rsidP="00EF0844">
      <w:pPr>
        <w:spacing w:line="360" w:lineRule="auto"/>
      </w:pPr>
      <m:oMathPara>
        <m:oMath>
          <m:r>
            <w:rPr>
              <w:rFonts w:ascii="Cambria Math" w:hAnsi="Cambria Math"/>
            </w:rPr>
            <m:t>MSI=</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b>
                    <m:sSubPr>
                      <m:ctrlPr>
                        <w:rPr>
                          <w:rFonts w:ascii="Cambria Math" w:hAnsi="Cambria Math"/>
                          <w:i/>
                        </w:rPr>
                      </m:ctrlPr>
                    </m:sSubPr>
                    <m:e>
                      <m:r>
                        <w:rPr>
                          <w:rFonts w:ascii="Cambria Math" w:hAnsi="Cambria Math"/>
                        </w:rPr>
                        <m:t>h</m:t>
                      </m:r>
                    </m:e>
                    <m:sub>
                      <m:r>
                        <w:rPr>
                          <w:rFonts w:ascii="Cambria Math" w:hAnsi="Cambria Math"/>
                        </w:rPr>
                        <m:t>i</m:t>
                      </m:r>
                    </m:sub>
                  </m:sSub>
                </m:e>
              </m:d>
              <m:ctrlPr>
                <w:rPr>
                  <w:rFonts w:ascii="Cambria Math" w:hAnsi="Cambria Math"/>
                  <w:i/>
                </w:rPr>
              </m:ctrlPr>
            </m:e>
          </m:nary>
          <m:r>
            <m:rPr>
              <m:lit/>
            </m:rPr>
            <w:rPr>
              <w:rFonts w:ascii="Cambria Math" w:hAnsi="Cambria Math"/>
            </w:rPr>
            <m:t>/</m:t>
          </m:r>
          <m:d>
            <m:dPr>
              <m:ctrlPr>
                <w:rPr>
                  <w:rFonts w:ascii="Cambria Math" w:hAnsi="Cambria Math"/>
                  <w:i/>
                </w:rPr>
              </m:ctrlPr>
            </m:dPr>
            <m:e>
              <m:r>
                <w:rPr>
                  <w:rFonts w:ascii="Cambria Math" w:hAnsi="Cambria Math"/>
                </w:rPr>
                <m:t>r</m:t>
              </m:r>
              <m:acc>
                <m:accPr>
                  <m:chr m:val="̅"/>
                  <m:ctrlPr>
                    <w:rPr>
                      <w:rFonts w:ascii="Cambria Math" w:hAnsi="Cambria Math"/>
                    </w:rPr>
                  </m:ctrlPr>
                </m:accPr>
                <m:e>
                  <m:r>
                    <w:rPr>
                      <w:rFonts w:ascii="Cambria Math" w:hAnsi="Cambria Math"/>
                    </w:rPr>
                    <m:t>n</m:t>
                  </m:r>
                </m:e>
              </m:acc>
              <m:r>
                <w:rPr>
                  <w:rFonts w:ascii="Cambria Math" w:hAnsi="Cambria Math"/>
                </w:rPr>
                <m:t>-r</m:t>
              </m:r>
            </m:e>
          </m:d>
        </m:oMath>
      </m:oMathPara>
    </w:p>
    <w:p w14:paraId="445C187F" w14:textId="00FD3529" w:rsidR="006A7C76" w:rsidRPr="00EF0844" w:rsidRDefault="00EF0844" w:rsidP="00EF0844">
      <w:pPr>
        <w:spacing w:line="360" w:lineRule="auto"/>
      </w:pPr>
      <m:oMathPara>
        <m:oMath>
          <m:r>
            <w:rPr>
              <w:rFonts w:ascii="Cambria Math" w:hAnsi="Cambria Math"/>
            </w:rPr>
            <m:t>MSG=</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nary>
          <m:r>
            <m:rPr>
              <m:lit/>
            </m:rPr>
            <w:rPr>
              <w:rFonts w:ascii="Cambria Math" w:hAnsi="Cambria Math"/>
            </w:rPr>
            <m:t>/</m:t>
          </m:r>
          <m:r>
            <w:rPr>
              <w:rFonts w:ascii="Cambria Math" w:hAnsi="Cambria Math"/>
            </w:rPr>
            <m:t>2r</m:t>
          </m:r>
          <m:acc>
            <m:accPr>
              <m:chr m:val="̅"/>
              <m:ctrlPr>
                <w:rPr>
                  <w:rFonts w:ascii="Cambria Math" w:hAnsi="Cambria Math"/>
                </w:rPr>
              </m:ctrlPr>
            </m:accPr>
            <m:e>
              <m:r>
                <w:rPr>
                  <w:rFonts w:ascii="Cambria Math" w:hAnsi="Cambria Math"/>
                </w:rPr>
                <m:t>n</m:t>
              </m:r>
            </m:e>
          </m:acc>
        </m:oMath>
      </m:oMathPara>
    </w:p>
    <w:p w14:paraId="4B0417E1" w14:textId="77777777" w:rsidR="00EF0844" w:rsidRPr="00EF0844" w:rsidRDefault="00EF0844" w:rsidP="00EF0844">
      <w:pPr>
        <w:spacing w:line="360" w:lineRule="auto"/>
      </w:pPr>
    </w:p>
    <w:p w14:paraId="0D3DF1E1" w14:textId="1DAE72EE" w:rsidR="00D14A5D" w:rsidRDefault="00D14A5D" w:rsidP="00D14A5D"/>
    <w:p w14:paraId="48A6C7A5" w14:textId="58CAC784" w:rsidR="0006022B" w:rsidRDefault="0006022B">
      <w:pPr>
        <w:pStyle w:val="Heading3"/>
        <w:numPr>
          <w:ilvl w:val="3"/>
          <w:numId w:val="14"/>
        </w:numPr>
        <w:pPrChange w:id="600" w:author="Pannetier, Theo" w:date="2024-06-05T11:31:00Z">
          <w:pPr>
            <w:pStyle w:val="Heading3"/>
            <w:numPr>
              <w:ilvl w:val="2"/>
              <w:numId w:val="14"/>
            </w:numPr>
          </w:pPr>
        </w:pPrChange>
      </w:pPr>
      <w:r>
        <w:t>Pairwise patch neutral genetics</w:t>
      </w:r>
    </w:p>
    <w:p w14:paraId="2C1515BF" w14:textId="4204EDB2" w:rsidR="0094264F" w:rsidRDefault="0094264F" w:rsidP="00FD4B9B">
      <w:r>
        <w:t xml:space="preserve">Lastly, </w:t>
      </w:r>
      <w:r w:rsidR="009661DB">
        <w:t xml:space="preserve">the </w:t>
      </w:r>
      <w:proofErr w:type="spellStart"/>
      <w:r w:rsidR="009661DB">
        <w:t>F</w:t>
      </w:r>
      <w:r w:rsidR="009661DB" w:rsidRPr="009661DB">
        <w:rPr>
          <w:vertAlign w:val="subscript"/>
          <w:rPrChange w:id="601" w:author="Pannetier, Theo" w:date="2024-06-05T14:26:00Z">
            <w:rPr/>
          </w:rPrChange>
        </w:rPr>
        <w:t>st</w:t>
      </w:r>
      <w:proofErr w:type="spellEnd"/>
      <w:r>
        <w:t xml:space="preserve"> can be computed </w:t>
      </w:r>
      <w:r w:rsidR="00FD4B9B">
        <w:t>at the patch level</w:t>
      </w:r>
      <w:r w:rsidR="009661DB">
        <w:t xml:space="preserve">. A pairwise </w:t>
      </w:r>
      <w:proofErr w:type="spellStart"/>
      <w:r w:rsidR="009661DB">
        <w:t>F</w:t>
      </w:r>
      <w:r w:rsidR="009661DB" w:rsidRPr="009661DB">
        <w:rPr>
          <w:vertAlign w:val="subscript"/>
          <w:rPrChange w:id="602" w:author="Pannetier, Theo" w:date="2024-06-05T14:25:00Z">
            <w:rPr/>
          </w:rPrChange>
        </w:rPr>
        <w:t>st</w:t>
      </w:r>
      <w:proofErr w:type="spellEnd"/>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 xml:space="preserve">Pairwise </w:t>
      </w:r>
      <w:proofErr w:type="spellStart"/>
      <w:r>
        <w:t>F</w:t>
      </w:r>
      <w:r w:rsidRPr="002A2B71">
        <w:rPr>
          <w:vertAlign w:val="subscript"/>
        </w:rPr>
        <w:t>st</w:t>
      </w:r>
      <w:proofErr w:type="spellEnd"/>
    </w:p>
    <w:p w14:paraId="61209015" w14:textId="09C5B861" w:rsidR="002A2B71" w:rsidRDefault="003B0CB8" w:rsidP="003B0CB8">
      <w:r>
        <w:t xml:space="preserve">The pairwise </w:t>
      </w:r>
      <w:proofErr w:type="spellStart"/>
      <w:r>
        <w:t>Fst</w:t>
      </w:r>
      <w:proofErr w:type="spellEnd"/>
      <w:r>
        <w:t xml:space="preserve">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576"/>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603" w:name="_Toc54110093"/>
      <w:r w:rsidRPr="00D123FB">
        <w:t xml:space="preserve">Connectivity </w:t>
      </w:r>
      <w:r w:rsidRPr="00C11307">
        <w:t>matrix</w:t>
      </w:r>
      <w:bookmarkEnd w:id="603"/>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604" w:name="_Examples_&amp;_Tutorials"/>
      <w:bookmarkEnd w:id="604"/>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605" w:name="_Heat_maps"/>
      <w:bookmarkStart w:id="606" w:name="_Toc54110094"/>
      <w:bookmarkEnd w:id="605"/>
      <w:r>
        <w:t>Heat maps</w:t>
      </w:r>
      <w:bookmarkEnd w:id="606"/>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w:t>
      </w:r>
      <w:r>
        <w:lastRenderedPageBreak/>
        <w:t>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607" w:name="_Toc54110095"/>
      <w:r>
        <w:t>Log file</w:t>
      </w:r>
      <w:bookmarkEnd w:id="607"/>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608" w:name="_Toc54110096"/>
      <w:r w:rsidRPr="00D123FB">
        <w:lastRenderedPageBreak/>
        <w:t>Examples &amp; Tutorials</w:t>
      </w:r>
      <w:bookmarkEnd w:id="608"/>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r w:rsidRPr="00D123FB">
        <w:rPr>
          <w:szCs w:val="24"/>
        </w:rPr>
        <w:t>RangeShifter</w:t>
      </w:r>
      <w:proofErr w:type="spellEnd"/>
      <w:r w:rsidRPr="00D123FB">
        <w:rPr>
          <w:szCs w:val="24"/>
        </w:rPr>
        <w:t xml:space="preserve">,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609" w:name="_Exercise_1"/>
      <w:bookmarkStart w:id="610" w:name="_Toc54110097"/>
      <w:bookmarkEnd w:id="609"/>
      <w:r w:rsidRPr="00D123FB">
        <w:t>Exercise 1</w:t>
      </w:r>
      <w:bookmarkEnd w:id="610"/>
      <w:r w:rsidRPr="00D123FB">
        <w:t xml:space="preserve"> </w:t>
      </w:r>
    </w:p>
    <w:p w14:paraId="47B3483B" w14:textId="0191D9FF" w:rsidR="0067520E" w:rsidRPr="00D123FB" w:rsidRDefault="00301C87" w:rsidP="009E434A">
      <w:pPr>
        <w:pStyle w:val="Heading3"/>
        <w:numPr>
          <w:ilvl w:val="2"/>
          <w:numId w:val="14"/>
        </w:numPr>
      </w:pPr>
      <w:bookmarkStart w:id="611" w:name="_Toc54110098"/>
      <w:r>
        <w:t>R</w:t>
      </w:r>
      <w:r w:rsidR="0067520E" w:rsidRPr="00D123FB">
        <w:t>ange expansion, long-distance dispersal and environmental stochasticity</w:t>
      </w:r>
      <w:bookmarkEnd w:id="611"/>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612" w:name="_Exercise_2"/>
      <w:bookmarkStart w:id="613" w:name="_Toc54110099"/>
      <w:bookmarkEnd w:id="612"/>
      <w:r w:rsidRPr="00D123FB">
        <w:t>Exercise 2</w:t>
      </w:r>
      <w:bookmarkEnd w:id="613"/>
      <w:r w:rsidRPr="00D123FB">
        <w:t xml:space="preserve"> </w:t>
      </w:r>
    </w:p>
    <w:p w14:paraId="2995979E" w14:textId="77777777" w:rsidR="0067520E" w:rsidRPr="00D123FB" w:rsidRDefault="0067520E" w:rsidP="009E434A">
      <w:pPr>
        <w:pStyle w:val="Heading3"/>
        <w:numPr>
          <w:ilvl w:val="2"/>
          <w:numId w:val="14"/>
        </w:numPr>
      </w:pPr>
      <w:bookmarkStart w:id="614" w:name="_Toc54110100"/>
      <w:r>
        <w:t>Landscape-</w:t>
      </w:r>
      <w:r w:rsidRPr="00D123FB">
        <w:t xml:space="preserve">scale connectivity, matrix permeability and dispersal </w:t>
      </w:r>
      <w:r>
        <w:t>behaviour</w:t>
      </w:r>
      <w:bookmarkEnd w:id="614"/>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55pt" o:ole="">
            <v:imagedata r:id="rId85" o:title=""/>
          </v:shape>
          <o:OLEObject Type="Embed" ProgID="Equation.3" ShapeID="_x0000_i1027" DrawAspect="Content" ObjectID="_1779624875"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615" w:name="_Exercise_3"/>
      <w:bookmarkStart w:id="616" w:name="_Toc54110101"/>
      <w:bookmarkEnd w:id="615"/>
      <w:r w:rsidRPr="00D123FB">
        <w:t>Exercise 3</w:t>
      </w:r>
      <w:bookmarkEnd w:id="616"/>
    </w:p>
    <w:p w14:paraId="14125AE0" w14:textId="77777777" w:rsidR="0067520E" w:rsidRPr="00D123FB" w:rsidRDefault="0067520E" w:rsidP="009E434A">
      <w:pPr>
        <w:pStyle w:val="Heading3"/>
        <w:numPr>
          <w:ilvl w:val="2"/>
          <w:numId w:val="14"/>
        </w:numPr>
      </w:pPr>
      <w:bookmarkStart w:id="617" w:name="_Toc54110102"/>
      <w:r w:rsidRPr="00D123FB">
        <w:t>Evolution of dispersal during range shifting</w:t>
      </w:r>
      <w:bookmarkEnd w:id="617"/>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618" w:name="_Toc54110103"/>
      <w:r w:rsidRPr="00D123FB">
        <w:t xml:space="preserve">Exercise </w:t>
      </w:r>
      <w:r>
        <w:t>4</w:t>
      </w:r>
      <w:bookmarkEnd w:id="618"/>
      <w:r w:rsidRPr="00D123FB">
        <w:t xml:space="preserve"> </w:t>
      </w:r>
      <w:bookmarkStart w:id="619" w:name="exercise4"/>
      <w:bookmarkEnd w:id="619"/>
    </w:p>
    <w:p w14:paraId="73516BA4" w14:textId="77777777" w:rsidR="0067520E" w:rsidRPr="00D123FB" w:rsidRDefault="0067520E" w:rsidP="009E434A">
      <w:pPr>
        <w:pStyle w:val="Heading3"/>
        <w:numPr>
          <w:ilvl w:val="2"/>
          <w:numId w:val="14"/>
        </w:numPr>
      </w:pPr>
      <w:bookmarkStart w:id="620" w:name="_Toc54110104"/>
      <w:r>
        <w:t>Landscape-scale connectivity</w:t>
      </w:r>
      <w:r w:rsidRPr="00D123FB">
        <w:t xml:space="preserve"> </w:t>
      </w:r>
      <w:r>
        <w:t>in batch mode</w:t>
      </w:r>
      <w:bookmarkEnd w:id="620"/>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place-holder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r w:rsidRPr="00BD4FC6">
        <w:rPr>
          <w:i/>
          <w:szCs w:val="24"/>
        </w:rPr>
        <w:t>LandFile</w:t>
      </w:r>
      <w:proofErr w:type="spellEnd"/>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proofErr w:type="spellStart"/>
      <w:r w:rsidRPr="0044544A">
        <w:rPr>
          <w:i/>
          <w:szCs w:val="24"/>
        </w:rPr>
        <w:t>StageDep</w:t>
      </w:r>
      <w:proofErr w:type="spellEnd"/>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particular </w:t>
      </w:r>
      <w:proofErr w:type="spellStart"/>
      <w:r w:rsidRPr="0044544A">
        <w:rPr>
          <w:i/>
          <w:szCs w:val="24"/>
        </w:rPr>
        <w:t>LandscapeFile</w:t>
      </w:r>
      <w:proofErr w:type="spell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621" w:author="Pannetier, Theo" w:date="2024-06-08T21:15:00Z"/>
          <w:szCs w:val="24"/>
        </w:rPr>
      </w:pPr>
      <w:del w:id="622"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623" w:author="Pannetier, Theo" w:date="2024-06-08T21:13:00Z"/>
          <w:szCs w:val="24"/>
        </w:rPr>
      </w:pPr>
      <w:ins w:id="624"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625" w:author="Pannetier, Theo" w:date="2024-06-08T21:17:00Z">
        <w:r>
          <w:rPr>
            <w:szCs w:val="24"/>
          </w:rPr>
          <w:t>and Outputs folder for this exercise</w:t>
        </w:r>
      </w:ins>
      <w:ins w:id="626" w:author="Pannetier, Theo" w:date="2024-06-08T21:16:00Z">
        <w:r>
          <w:rPr>
            <w:szCs w:val="24"/>
          </w:rPr>
          <w:t>)</w:t>
        </w:r>
      </w:ins>
      <w:ins w:id="627" w:author="Pannetier, Theo" w:date="2024-06-08T21:17:00Z">
        <w:r>
          <w:rPr>
            <w:szCs w:val="24"/>
          </w:rPr>
          <w:t xml:space="preserve"> and open it to run the batch mode fr</w:t>
        </w:r>
      </w:ins>
      <w:ins w:id="628" w:author="Pannetier, Theo" w:date="2024-06-08T21:18:00Z">
        <w:r>
          <w:rPr>
            <w:szCs w:val="24"/>
          </w:rPr>
          <w:t xml:space="preserve">om the </w:t>
        </w:r>
        <w:r w:rsidRPr="002B6FD4">
          <w:rPr>
            <w:i/>
            <w:iCs/>
            <w:szCs w:val="24"/>
            <w:rPrChange w:id="629"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630"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631" w:author="Pannetier, Theo" w:date="2024-06-08T21:09:00Z">
        <w:r w:rsidR="002B6FD4">
          <w:rPr>
            <w:szCs w:val="24"/>
          </w:rPr>
          <w:t>close the program</w:t>
        </w:r>
      </w:ins>
      <w:r>
        <w:rPr>
          <w:szCs w:val="24"/>
        </w:rPr>
        <w:t xml:space="preserve">. </w:t>
      </w:r>
      <w:ins w:id="632" w:author="Pannetier, Theo" w:date="2024-06-08T21:09:00Z">
        <w:r w:rsidR="002B6FD4">
          <w:rPr>
            <w:szCs w:val="24"/>
          </w:rPr>
          <w:t>T</w:t>
        </w:r>
      </w:ins>
      <w:del w:id="633"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634"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635"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636"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637" w:author="Pannetier, Theo" w:date="2024-06-08T21:10:00Z">
        <w:r w:rsidR="002B6FD4">
          <w:rPr>
            <w:szCs w:val="24"/>
          </w:rPr>
          <w:t>message</w:t>
        </w:r>
      </w:ins>
      <w:r>
        <w:rPr>
          <w:szCs w:val="24"/>
        </w:rPr>
        <w:t xml:space="preserve">; </w:t>
      </w:r>
      <w:del w:id="638" w:author="Pannetier, Theo" w:date="2024-06-08T21:11:00Z">
        <w:r w:rsidDel="002B6FD4">
          <w:rPr>
            <w:szCs w:val="24"/>
          </w:rPr>
          <w:delText>if not</w:delText>
        </w:r>
      </w:del>
      <w:ins w:id="639" w:author="Pannetier, Theo" w:date="2024-06-08T21:11:00Z">
        <w:r w:rsidR="002B6FD4">
          <w:rPr>
            <w:szCs w:val="24"/>
          </w:rPr>
          <w:t>else</w:t>
        </w:r>
      </w:ins>
      <w:r>
        <w:rPr>
          <w:szCs w:val="24"/>
        </w:rPr>
        <w:t xml:space="preserve">, identify and correct the outstanding error(s) before repeating the batch validation procedure. </w:t>
      </w:r>
      <w:del w:id="640"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w:t>
      </w:r>
      <w:proofErr w:type="spellStart"/>
      <w:r>
        <w:rPr>
          <w:szCs w:val="24"/>
        </w:rPr>
        <w:t>RangeShifter</w:t>
      </w:r>
      <w:proofErr w:type="spellEnd"/>
      <w:r>
        <w:rPr>
          <w:szCs w:val="24"/>
        </w:rPr>
        <w:t xml:space="preserve">.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641" w:name="_Toc457377030"/>
      <w:r>
        <w:lastRenderedPageBreak/>
        <w:br w:type="page"/>
      </w:r>
    </w:p>
    <w:p w14:paraId="661B5CB0" w14:textId="0AB8ED66" w:rsidR="005C0200" w:rsidRPr="00D123FB" w:rsidRDefault="005C0200" w:rsidP="005C0200">
      <w:pPr>
        <w:pStyle w:val="Heading2"/>
        <w:numPr>
          <w:ilvl w:val="1"/>
          <w:numId w:val="14"/>
        </w:numPr>
      </w:pPr>
      <w:bookmarkStart w:id="642" w:name="_Toc54110105"/>
      <w:r w:rsidRPr="00D123FB">
        <w:lastRenderedPageBreak/>
        <w:t xml:space="preserve">Exercise </w:t>
      </w:r>
      <w:bookmarkEnd w:id="641"/>
      <w:r>
        <w:t>5</w:t>
      </w:r>
      <w:bookmarkEnd w:id="642"/>
      <w:r w:rsidRPr="00D123FB">
        <w:t xml:space="preserve"> </w:t>
      </w:r>
    </w:p>
    <w:p w14:paraId="42BFB6B6" w14:textId="77777777" w:rsidR="005C0200" w:rsidRPr="00D123FB" w:rsidRDefault="005C0200" w:rsidP="005C0200">
      <w:pPr>
        <w:pStyle w:val="Heading3"/>
        <w:numPr>
          <w:ilvl w:val="2"/>
          <w:numId w:val="14"/>
        </w:numPr>
      </w:pPr>
      <w:bookmarkStart w:id="643" w:name="_Toc54110106"/>
      <w:r>
        <w:t xml:space="preserve">Introduction to genetics in </w:t>
      </w:r>
      <w:proofErr w:type="spellStart"/>
      <w:r w:rsidRPr="00D123FB">
        <w:t>RangeShifter</w:t>
      </w:r>
      <w:proofErr w:type="spellEnd"/>
      <w:r>
        <w:t xml:space="preserve"> v2</w:t>
      </w:r>
      <w:bookmarkEnd w:id="643"/>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644" w:author="Pannetier, Theo" w:date="2024-06-08T19:22:00Z">
        <w:r w:rsidRPr="00F3526D" w:rsidDel="00A27D76">
          <w:rPr>
            <w:i/>
          </w:rPr>
          <w:delText>Archfile</w:delText>
        </w:r>
      </w:del>
      <w:ins w:id="645" w:author="Pannetier, Theo" w:date="2024-06-08T19:22:00Z">
        <w:r w:rsidR="00A27D76">
          <w:rPr>
            <w:i/>
          </w:rPr>
          <w:t>TraitsFile</w:t>
        </w:r>
      </w:ins>
      <w:r>
        <w:t xml:space="preserve">. Additionally, you will gain further familiarity with some of the output files which </w:t>
      </w:r>
      <w:proofErr w:type="spellStart"/>
      <w:r w:rsidRPr="00D123FB">
        <w:t>RangeShifter</w:t>
      </w:r>
      <w:proofErr w:type="spellEnd"/>
      <w:r w:rsidRPr="00D123FB">
        <w:t xml:space="preserve">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646" w:author="Pannetier, Theo" w:date="2024-06-08T19:23:00Z"/>
        </w:rPr>
      </w:pPr>
      <w:r w:rsidRPr="009F0226">
        <w:t xml:space="preserve">Emigration is density-dependent, sex-dependent and exhibits individual variability. Only the juvenile stage may emigrate. The initial trait distributions </w:t>
      </w:r>
      <w:del w:id="647" w:author="Pannetier, Theo" w:date="2024-06-08T19:21:00Z">
        <w:r w:rsidRPr="009F0226" w:rsidDel="00A27D76">
          <w:delText xml:space="preserve">are </w:delText>
        </w:r>
      </w:del>
      <w:ins w:id="648" w:author="Pannetier, Theo" w:date="2024-06-08T19:21:00Z">
        <w:r w:rsidR="00A27D76">
          <w:t>(</w:t>
        </w:r>
      </w:ins>
      <w:r w:rsidRPr="009F0226">
        <w:t>the same for both sexes</w:t>
      </w:r>
      <w:ins w:id="649" w:author="Pannetier, Theo" w:date="2024-06-08T19:21:00Z">
        <w:r w:rsidR="00A27D76">
          <w:t>)</w:t>
        </w:r>
      </w:ins>
      <w:del w:id="650" w:author="Pannetier, Theo" w:date="2024-06-08T19:21:00Z">
        <w:r w:rsidRPr="009F0226" w:rsidDel="00A27D76">
          <w:delText xml:space="preserve">, and </w:delText>
        </w:r>
      </w:del>
      <w:r w:rsidRPr="009F0226">
        <w:t xml:space="preserve">should be </w:t>
      </w:r>
      <w:ins w:id="651" w:author="Pannetier, Theo" w:date="2024-06-08T19:21:00Z">
        <w:r w:rsidR="00A27D76">
          <w:t>normal distributions with the following parameters:</w:t>
        </w:r>
      </w:ins>
      <w:del w:id="652"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653" w:author="Pannetier, Theo" w:date="2024-06-08T19:23:00Z"/>
          <w:rPrChange w:id="654" w:author="Pannetier, Theo" w:date="2024-06-08T19:23:00Z">
            <w:rPr>
              <w:ins w:id="655" w:author="Pannetier, Theo" w:date="2024-06-08T19:23:00Z"/>
              <w:i/>
            </w:rPr>
          </w:rPrChange>
        </w:rPr>
      </w:pPr>
      <w:r w:rsidRPr="009F0226">
        <w:rPr>
          <w:i/>
        </w:rPr>
        <w:t>D0</w:t>
      </w:r>
      <w:ins w:id="656" w:author="Pannetier, Theo" w:date="2024-06-08T19:23:00Z">
        <w:r w:rsidR="00A27D76">
          <w:rPr>
            <w:i/>
          </w:rPr>
          <w:t xml:space="preserve"> m</w:t>
        </w:r>
      </w:ins>
      <w:del w:id="657" w:author="Pannetier, Theo" w:date="2024-06-08T19:23:00Z">
        <w:r w:rsidRPr="009F0226" w:rsidDel="00A27D76">
          <w:rPr>
            <w:i/>
          </w:rPr>
          <w:delText>M</w:delText>
        </w:r>
      </w:del>
      <w:r w:rsidRPr="009F0226">
        <w:rPr>
          <w:i/>
        </w:rPr>
        <w:t>ean</w:t>
      </w:r>
      <w:r w:rsidRPr="009F0226">
        <w:t> = 0.</w:t>
      </w:r>
      <w:ins w:id="658" w:author="Pannetier, Theo" w:date="2024-06-08T19:24:00Z">
        <w:r w:rsidR="00A27D76">
          <w:t>0</w:t>
        </w:r>
      </w:ins>
      <w:r w:rsidRPr="009F0226">
        <w:t>5</w:t>
      </w:r>
      <w:del w:id="659" w:author="Pannetier, Theo" w:date="2024-06-08T19:23:00Z">
        <w:r w:rsidRPr="009F0226" w:rsidDel="00A27D76">
          <w:delText xml:space="preserve">, </w:delText>
        </w:r>
        <w:r w:rsidRPr="009F0226" w:rsidDel="00A27D76">
          <w:rPr>
            <w:i/>
          </w:rPr>
          <w:delText>D0SD</w:delText>
        </w:r>
      </w:del>
      <w:ins w:id="660" w:author="Pannetier, Theo" w:date="2024-06-08T19:23:00Z">
        <w:r w:rsidR="00A27D76">
          <w:rPr>
            <w:i/>
          </w:rPr>
          <w:t>s.d.</w:t>
        </w:r>
      </w:ins>
      <w:r w:rsidRPr="009F0226">
        <w:t> = 0.</w:t>
      </w:r>
      <w:ins w:id="661" w:author="Pannetier, Theo" w:date="2024-06-08T19:24:00Z">
        <w:r w:rsidR="00A27D76">
          <w:t>0</w:t>
        </w:r>
      </w:ins>
      <w:r w:rsidRPr="009F0226">
        <w:t xml:space="preserve">1, </w:t>
      </w:r>
      <w:del w:id="662"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663" w:author="Pannetier, Theo" w:date="2024-06-08T19:24:00Z"/>
          <w:rPrChange w:id="664" w:author="Pannetier, Theo" w:date="2024-06-08T19:24:00Z">
            <w:rPr>
              <w:ins w:id="665" w:author="Pannetier, Theo" w:date="2024-06-08T19:24:00Z"/>
              <w:i/>
            </w:rPr>
          </w:rPrChange>
        </w:rPr>
      </w:pPr>
      <w:r w:rsidRPr="009F0226">
        <w:rPr>
          <w:i/>
        </w:rPr>
        <w:t>A</w:t>
      </w:r>
      <w:r w:rsidR="005C0200" w:rsidRPr="009F0226">
        <w:rPr>
          <w:i/>
        </w:rPr>
        <w:t>lpha</w:t>
      </w:r>
      <w:ins w:id="666" w:author="Pannetier, Theo" w:date="2024-06-08T19:23:00Z">
        <w:r>
          <w:rPr>
            <w:i/>
          </w:rPr>
          <w:t xml:space="preserve"> m</w:t>
        </w:r>
      </w:ins>
      <w:del w:id="667" w:author="Pannetier, Theo" w:date="2024-06-08T19:23:00Z">
        <w:r w:rsidR="005C0200" w:rsidRPr="009F0226" w:rsidDel="00A27D76">
          <w:rPr>
            <w:i/>
          </w:rPr>
          <w:delText>M</w:delText>
        </w:r>
      </w:del>
      <w:r w:rsidR="005C0200" w:rsidRPr="009F0226">
        <w:rPr>
          <w:i/>
        </w:rPr>
        <w:t>ean</w:t>
      </w:r>
      <w:r w:rsidR="005C0200" w:rsidRPr="009F0226">
        <w:t> = </w:t>
      </w:r>
      <w:ins w:id="668" w:author="Pannetier, Theo" w:date="2024-06-08T19:23:00Z">
        <w:r>
          <w:t>2</w:t>
        </w:r>
      </w:ins>
      <w:del w:id="669" w:author="Pannetier, Theo" w:date="2024-06-08T19:23:00Z">
        <w:r w:rsidR="005C0200" w:rsidRPr="009F0226" w:rsidDel="00A27D76">
          <w:delText>1</w:delText>
        </w:r>
      </w:del>
      <w:r w:rsidR="005C0200" w:rsidRPr="009F0226">
        <w:t xml:space="preserve">0.0, </w:t>
      </w:r>
      <w:del w:id="670" w:author="Pannetier, Theo" w:date="2024-06-08T19:24:00Z">
        <w:r w:rsidR="005C0200" w:rsidRPr="009F0226" w:rsidDel="00A27D76">
          <w:rPr>
            <w:i/>
          </w:rPr>
          <w:delText>alphaSD</w:delText>
        </w:r>
      </w:del>
      <w:proofErr w:type="spellStart"/>
      <w:ins w:id="671" w:author="Pannetier, Theo" w:date="2024-06-08T19:24:00Z">
        <w:r>
          <w:rPr>
            <w:i/>
          </w:rPr>
          <w:t>s.d.</w:t>
        </w:r>
      </w:ins>
      <w:proofErr w:type="spellEnd"/>
      <w:r w:rsidR="005C0200" w:rsidRPr="009F0226">
        <w:t> = </w:t>
      </w:r>
      <w:ins w:id="672" w:author="Pannetier, Theo" w:date="2024-06-08T19:24:00Z">
        <w:r>
          <w:t>4</w:t>
        </w:r>
      </w:ins>
      <w:del w:id="673" w:author="Pannetier, Theo" w:date="2024-06-08T19:24:00Z">
        <w:r w:rsidR="005C0200" w:rsidRPr="009F0226" w:rsidDel="00A27D76">
          <w:delText>2</w:delText>
        </w:r>
      </w:del>
      <w:r w:rsidR="005C0200" w:rsidRPr="009F0226">
        <w:t xml:space="preserve">.0, </w:t>
      </w:r>
      <w:del w:id="674"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675" w:author="Pannetier, Theo" w:date="2024-06-08T19:23:00Z">
          <w:pPr>
            <w:pStyle w:val="Normalnumbered"/>
          </w:pPr>
        </w:pPrChange>
      </w:pPr>
      <w:r w:rsidRPr="009F0226">
        <w:rPr>
          <w:i/>
        </w:rPr>
        <w:t>B</w:t>
      </w:r>
      <w:r w:rsidR="005C0200" w:rsidRPr="009F0226">
        <w:rPr>
          <w:i/>
        </w:rPr>
        <w:t>eta</w:t>
      </w:r>
      <w:ins w:id="676" w:author="Pannetier, Theo" w:date="2024-06-08T19:25:00Z">
        <w:r>
          <w:rPr>
            <w:i/>
          </w:rPr>
          <w:t xml:space="preserve"> m</w:t>
        </w:r>
      </w:ins>
      <w:del w:id="677" w:author="Pannetier, Theo" w:date="2024-06-08T19:25:00Z">
        <w:r w:rsidR="005C0200" w:rsidRPr="009F0226" w:rsidDel="00A27D76">
          <w:rPr>
            <w:i/>
          </w:rPr>
          <w:delText>M</w:delText>
        </w:r>
      </w:del>
      <w:r w:rsidR="005C0200" w:rsidRPr="009F0226">
        <w:rPr>
          <w:i/>
        </w:rPr>
        <w:t>ean</w:t>
      </w:r>
      <w:r w:rsidR="005C0200" w:rsidRPr="009F0226">
        <w:t> = </w:t>
      </w:r>
      <w:ins w:id="678" w:author="Pannetier, Theo" w:date="2024-06-08T19:25:00Z">
        <w:r>
          <w:t>0.2</w:t>
        </w:r>
      </w:ins>
      <w:del w:id="679" w:author="Pannetier, Theo" w:date="2024-06-08T19:25:00Z">
        <w:r w:rsidR="005C0200" w:rsidRPr="009F0226" w:rsidDel="00A27D76">
          <w:delText>1.0</w:delText>
        </w:r>
      </w:del>
      <w:r w:rsidR="005C0200" w:rsidRPr="009F0226">
        <w:t xml:space="preserve">, </w:t>
      </w:r>
      <w:proofErr w:type="spellStart"/>
      <w:ins w:id="680" w:author="Pannetier, Theo" w:date="2024-06-08T19:25:00Z">
        <w:r>
          <w:rPr>
            <w:i/>
          </w:rPr>
          <w:t>s.d.</w:t>
        </w:r>
      </w:ins>
      <w:proofErr w:type="spellEnd"/>
      <w:del w:id="681" w:author="Pannetier, Theo" w:date="2024-06-08T19:25:00Z">
        <w:r w:rsidR="005C0200" w:rsidRPr="009F0226" w:rsidDel="00A27D76">
          <w:rPr>
            <w:i/>
          </w:rPr>
          <w:delText>betaSD</w:delText>
        </w:r>
      </w:del>
      <w:r w:rsidR="005C0200" w:rsidRPr="009F0226">
        <w:t> = 0.</w:t>
      </w:r>
      <w:ins w:id="682" w:author="Pannetier, Theo" w:date="2024-06-08T19:25:00Z">
        <w:r>
          <w:t>04</w:t>
        </w:r>
      </w:ins>
      <w:del w:id="683" w:author="Pannetier, Theo" w:date="2024-06-08T19:25:00Z">
        <w:r w:rsidR="005C0200" w:rsidRPr="009F0226" w:rsidDel="00A27D76">
          <w:delText>2</w:delText>
        </w:r>
      </w:del>
      <w:del w:id="684"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685" w:author="Pannetier, Theo" w:date="2024-06-08T19:26:00Z"/>
          <w:moveTo w:id="686" w:author="Pannetier, Theo" w:date="2024-06-08T19:26:00Z"/>
        </w:rPr>
      </w:pPr>
      <w:r>
        <w:t>Settlement is density-dependent, sex-dependent and exhibits individual variability in density dependence.</w:t>
      </w:r>
      <w:r w:rsidRPr="00A32856">
        <w:t xml:space="preserve"> </w:t>
      </w:r>
      <w:del w:id="687"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688" w:author="Pannetier, Theo" w:date="2024-06-08T19:26:00Z">
        <w:r w:rsidR="00A27D76">
          <w:t xml:space="preserve"> </w:t>
        </w:r>
      </w:ins>
      <w:moveToRangeStart w:id="689" w:author="Pannetier, Theo" w:date="2024-06-08T19:26:00Z" w:name="move168767208"/>
      <w:moveTo w:id="690" w:author="Pannetier, Theo" w:date="2024-06-08T19:26:00Z">
        <w:r w:rsidR="00A27D76">
          <w:t xml:space="preserve">Males are required to find a mate in the cell in order to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689"/>
    <w:p w14:paraId="575ADDA4" w14:textId="4B3A3641" w:rsidR="00A27D76" w:rsidRDefault="00A27D76">
      <w:pPr>
        <w:pStyle w:val="Normalnumbered"/>
        <w:numPr>
          <w:ilvl w:val="0"/>
          <w:numId w:val="0"/>
        </w:numPr>
        <w:ind w:left="360"/>
        <w:rPr>
          <w:ins w:id="691" w:author="Pannetier, Theo" w:date="2024-06-08T19:26:00Z"/>
        </w:rPr>
        <w:pPrChange w:id="692" w:author="Pannetier, Theo" w:date="2024-06-08T19:26:00Z">
          <w:pPr>
            <w:pStyle w:val="Normalnumbered"/>
          </w:pPr>
        </w:pPrChange>
      </w:pPr>
      <w:ins w:id="693"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694" w:author="Pannetier, Theo" w:date="2024-06-08T19:26:00Z"/>
        </w:rPr>
      </w:pPr>
      <w:ins w:id="695" w:author="Pannetier, Theo" w:date="2024-06-08T19:27:00Z">
        <w:r>
          <w:rPr>
            <w:i/>
          </w:rPr>
          <w:t>S</w:t>
        </w:r>
      </w:ins>
      <w:ins w:id="696" w:author="Pannetier, Theo" w:date="2024-06-08T19:26:00Z">
        <w:r w:rsidRPr="009F0226">
          <w:rPr>
            <w:i/>
          </w:rPr>
          <w:t>0</w:t>
        </w:r>
        <w:r>
          <w:rPr>
            <w:i/>
          </w:rPr>
          <w:t xml:space="preserve"> m</w:t>
        </w:r>
        <w:r w:rsidRPr="009F0226">
          <w:rPr>
            <w:i/>
          </w:rPr>
          <w:t>ean</w:t>
        </w:r>
        <w:r w:rsidRPr="009F0226">
          <w:t> = 0.</w:t>
        </w:r>
      </w:ins>
      <w:ins w:id="697" w:author="Pannetier, Theo" w:date="2024-06-08T19:27:00Z">
        <w:r>
          <w:t>07</w:t>
        </w:r>
      </w:ins>
      <w:ins w:id="698" w:author="Pannetier, Theo" w:date="2024-06-08T19:26:00Z">
        <w:r w:rsidRPr="009F0226">
          <w:t>5</w:t>
        </w:r>
      </w:ins>
      <w:ins w:id="699" w:author="Pannetier, Theo" w:date="2024-06-08T19:27:00Z">
        <w:r>
          <w:t xml:space="preserve">, </w:t>
        </w:r>
      </w:ins>
      <w:proofErr w:type="spellStart"/>
      <w:ins w:id="700"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701" w:author="Pannetier, Theo" w:date="2024-06-08T19:26:00Z"/>
        </w:rPr>
      </w:pPr>
      <w:ins w:id="702" w:author="Pannetier, Theo" w:date="2024-06-08T19:26:00Z">
        <w:r w:rsidRPr="009F0226">
          <w:rPr>
            <w:i/>
          </w:rPr>
          <w:t>Alpha</w:t>
        </w:r>
        <w:r>
          <w:rPr>
            <w:i/>
          </w:rPr>
          <w:t xml:space="preserve"> m</w:t>
        </w:r>
        <w:r w:rsidRPr="009F0226">
          <w:rPr>
            <w:i/>
          </w:rPr>
          <w:t>ean</w:t>
        </w:r>
        <w:r w:rsidRPr="009F0226">
          <w:t> = </w:t>
        </w:r>
      </w:ins>
      <w:ins w:id="703" w:author="Pannetier, Theo" w:date="2024-06-08T19:27:00Z">
        <w:r>
          <w:t>-</w:t>
        </w:r>
      </w:ins>
      <w:ins w:id="704"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17DB24DA" w:rsidR="00A27D76" w:rsidRDefault="00A27D76">
      <w:pPr>
        <w:pStyle w:val="Normalnumbered"/>
        <w:numPr>
          <w:ilvl w:val="1"/>
          <w:numId w:val="65"/>
        </w:numPr>
        <w:rPr>
          <w:ins w:id="705" w:author="Pannetier, Theo" w:date="2024-06-08T19:26:00Z"/>
        </w:rPr>
        <w:pPrChange w:id="706" w:author="Pannetier, Theo" w:date="2024-06-08T19:26:00Z">
          <w:pPr>
            <w:pStyle w:val="Normalnumbered"/>
          </w:pPr>
        </w:pPrChange>
      </w:pPr>
      <w:ins w:id="707" w:author="Pannetier, Theo" w:date="2024-06-08T19:26:00Z">
        <w:r w:rsidRPr="009F0226">
          <w:rPr>
            <w:i/>
          </w:rPr>
          <w:t>Beta</w:t>
        </w:r>
        <w:r>
          <w:rPr>
            <w:i/>
          </w:rPr>
          <w:t xml:space="preserve"> m</w:t>
        </w:r>
        <w:r w:rsidRPr="009F0226">
          <w:rPr>
            <w:i/>
          </w:rPr>
          <w:t>ean</w:t>
        </w:r>
        <w:r w:rsidRPr="009F0226">
          <w:t> = </w:t>
        </w:r>
        <w:r>
          <w:t>0.2</w:t>
        </w:r>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708" w:author="Pannetier, Theo" w:date="2024-06-08T19:26:00Z"/>
        </w:rPr>
      </w:pPr>
      <w:moveFromRangeStart w:id="709" w:author="Pannetier, Theo" w:date="2024-06-08T19:26:00Z" w:name="move168767208"/>
      <w:moveFrom w:id="710"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709"/>
    <w:p w14:paraId="7BF7F25C" w14:textId="05D82E64" w:rsidR="005C0200" w:rsidRPr="00E82CE9" w:rsidRDefault="005C0200" w:rsidP="005C0200">
      <w:pPr>
        <w:pStyle w:val="Normalnumbered"/>
      </w:pPr>
      <w:del w:id="711" w:author="Pannetier, Theo" w:date="2024-06-08T19:30:00Z">
        <w:r w:rsidDel="001E726F">
          <w:delText xml:space="preserve">The </w:delText>
        </w:r>
      </w:del>
      <w:ins w:id="712" w:author="Pannetier, Theo" w:date="2024-06-08T19:30:00Z">
        <w:r w:rsidR="001E726F">
          <w:t xml:space="preserve">Using the </w:t>
        </w:r>
        <w:proofErr w:type="spellStart"/>
        <w:r w:rsidR="001E726F">
          <w:t>GeneticsFile</w:t>
        </w:r>
        <w:proofErr w:type="spellEnd"/>
        <w:r w:rsidR="001E726F">
          <w:t xml:space="preserve"> and </w:t>
        </w:r>
      </w:ins>
      <w:ins w:id="713" w:author="Pannetier, Theo" w:date="2024-06-08T19:31:00Z">
        <w:r w:rsidR="001E726F">
          <w:t xml:space="preserve">TraitsFile, set the </w:t>
        </w:r>
      </w:ins>
      <w:r>
        <w:t xml:space="preserve">genetic architecture </w:t>
      </w:r>
      <w:del w:id="714" w:author="Pannetier, Theo" w:date="2024-06-08T19:31:00Z">
        <w:r w:rsidDel="001E726F">
          <w:delText>should comprise</w:delText>
        </w:r>
      </w:del>
      <w:ins w:id="715"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716" w:author="Pannetier, Theo" w:date="2024-06-08T19:32:00Z">
        <w:r w:rsidR="001E726F">
          <w:t xml:space="preserve"> for the trait it controls</w:t>
        </w:r>
      </w:ins>
      <w:r>
        <w:t xml:space="preserve">. Also </w:t>
      </w:r>
      <w:r w:rsidRPr="00E82CE9">
        <w:t xml:space="preserve">set </w:t>
      </w:r>
      <w:del w:id="717" w:author="Pannetier, Theo" w:date="2024-06-08T19:32:00Z">
        <w:r w:rsidRPr="00E82CE9" w:rsidDel="001E726F">
          <w:rPr>
            <w:rPrChange w:id="718" w:author="Pannetier, Theo" w:date="2024-06-08T20:17:00Z">
              <w:rPr>
                <w:i/>
                <w:iCs/>
              </w:rPr>
            </w:rPrChange>
          </w:rPr>
          <w:delText>ProbMutn</w:delText>
        </w:r>
        <w:r w:rsidRPr="00E82CE9" w:rsidDel="001E726F">
          <w:delText> =</w:delText>
        </w:r>
      </w:del>
      <w:ins w:id="719" w:author="Pannetier, Theo" w:date="2024-06-08T19:32:00Z">
        <w:r w:rsidR="001E726F" w:rsidRPr="00E82CE9">
          <w:rPr>
            <w:rPrChange w:id="720" w:author="Pannetier, Theo" w:date="2024-06-08T20:17:00Z">
              <w:rPr>
                <w:i/>
                <w:iCs/>
              </w:rPr>
            </w:rPrChange>
          </w:rPr>
          <w:t>the mutation rate to</w:t>
        </w:r>
      </w:ins>
      <w:r w:rsidRPr="00E82CE9">
        <w:t> 0.0001,</w:t>
      </w:r>
      <w:r w:rsidRPr="00E82CE9">
        <w:rPr>
          <w:rPrChange w:id="721" w:author="Pannetier, Theo" w:date="2024-06-08T20:17:00Z">
            <w:rPr>
              <w:i/>
              <w:iCs/>
            </w:rPr>
          </w:rPrChange>
        </w:rPr>
        <w:t xml:space="preserve"> </w:t>
      </w:r>
      <w:del w:id="722" w:author="Pannetier, Theo" w:date="2024-06-08T19:32:00Z">
        <w:r w:rsidRPr="00E82CE9" w:rsidDel="001E726F">
          <w:rPr>
            <w:rPrChange w:id="723" w:author="Pannetier, Theo" w:date="2024-06-08T20:17:00Z">
              <w:rPr>
                <w:i/>
                <w:iCs/>
              </w:rPr>
            </w:rPrChange>
          </w:rPr>
          <w:delText>ProbCross</w:delText>
        </w:r>
        <w:r w:rsidRPr="00E82CE9" w:rsidDel="001E726F">
          <w:delText> =</w:delText>
        </w:r>
      </w:del>
      <w:ins w:id="724" w:author="Pannetier, Theo" w:date="2024-06-08T19:32:00Z">
        <w:r w:rsidR="001E726F" w:rsidRPr="00E82CE9">
          <w:rPr>
            <w:rPrChange w:id="725" w:author="Pannetier, Theo" w:date="2024-06-08T20:17:00Z">
              <w:rPr>
                <w:i/>
                <w:iCs/>
              </w:rPr>
            </w:rPrChange>
          </w:rPr>
          <w:t>the recombination rate to</w:t>
        </w:r>
      </w:ins>
      <w:r w:rsidRPr="00E82CE9">
        <w:t> 0.25</w:t>
      </w:r>
      <w:ins w:id="726"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0.1.</w:t>
        </w:r>
      </w:ins>
      <w:del w:id="727" w:author="Pannetier, Theo" w:date="2024-06-08T20:18:00Z">
        <w:r w:rsidRPr="00E82CE9" w:rsidDel="00E82CE9">
          <w:delText>,</w:delText>
        </w:r>
        <w:r w:rsidRPr="00E82CE9" w:rsidDel="00E82CE9">
          <w:rPr>
            <w:rPrChange w:id="728" w:author="Pannetier, Theo" w:date="2024-06-08T20:17:00Z">
              <w:rPr>
                <w:i/>
              </w:rPr>
            </w:rPrChange>
          </w:rPr>
          <w:delText xml:space="preserve"> AlleleSD</w:delText>
        </w:r>
        <w:r w:rsidRPr="00E82CE9" w:rsidDel="00E82CE9">
          <w:delText> = 0.01 and</w:delText>
        </w:r>
        <w:r w:rsidRPr="00E82CE9" w:rsidDel="00E82CE9">
          <w:rPr>
            <w:rPrChange w:id="729"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730"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731" w:author="Pannetier, Theo" w:date="2024-06-08T19:30:00Z"/>
          <w:szCs w:val="24"/>
        </w:rPr>
      </w:pPr>
      <w:del w:id="732"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733" w:author="Pannetier, Theo" w:date="2024-06-08T20:19:00Z">
        <w:r w:rsidDel="00E82CE9">
          <w:delText>Using the same data file, p</w:delText>
        </w:r>
      </w:del>
      <w:ins w:id="734"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735" w:author="Pannetier, Theo" w:date="2024-06-08T20:29:00Z">
        <w:r w:rsidDel="00442B9D">
          <w:delText xml:space="preserve">Applying </w:delText>
        </w:r>
      </w:del>
      <w:ins w:id="736" w:author="Pannetier, Theo" w:date="2024-06-08T20:29:00Z">
        <w:r w:rsidR="00442B9D">
          <w:t xml:space="preserve">Studying the </w:t>
        </w:r>
      </w:ins>
      <w:ins w:id="737" w:author="Pannetier, Theo" w:date="2024-06-08T20:30:00Z">
        <w:r w:rsidR="001000A3">
          <w:t xml:space="preserve">effect of the </w:t>
        </w:r>
      </w:ins>
      <w:r>
        <w:t>genetic architecture</w:t>
      </w:r>
      <w:del w:id="738" w:author="Pannetier, Theo" w:date="2024-06-08T20:30:00Z">
        <w:r w:rsidDel="00442B9D">
          <w:delText xml:space="preserve"> explicitly</w:delText>
        </w:r>
      </w:del>
    </w:p>
    <w:p w14:paraId="5E2D8D8F" w14:textId="0919BE70" w:rsidR="005C0200" w:rsidRDefault="00442B9D" w:rsidP="00442B9D">
      <w:ins w:id="739" w:author="Pannetier, Theo" w:date="2024-06-08T20:26:00Z">
        <w:r>
          <w:t>Change the genetic architecture so that</w:t>
        </w:r>
      </w:ins>
      <w:ins w:id="740" w:author="Pannetier, Theo" w:date="2024-06-08T20:28:00Z">
        <w:r>
          <w:t xml:space="preserve"> t</w:t>
        </w:r>
      </w:ins>
      <w:ins w:id="741" w:author="Pannetier, Theo" w:date="2024-06-08T20:27:00Z">
        <w:r>
          <w:t>he genome contains only 3 chromosomes</w:t>
        </w:r>
      </w:ins>
      <w:ins w:id="742" w:author="Pannetier, Theo" w:date="2024-06-08T20:28:00Z">
        <w:r>
          <w:t xml:space="preserve">. </w:t>
        </w:r>
      </w:ins>
      <w:ins w:id="743" w:author="Pannetier, Theo" w:date="2024-06-08T20:27:00Z">
        <w:r>
          <w:t xml:space="preserve">Each trait </w:t>
        </w:r>
      </w:ins>
      <w:ins w:id="744" w:author="Pannetier, Theo" w:date="2024-06-08T20:28:00Z">
        <w:r>
          <w:t xml:space="preserve">is controlled by two loci on the same chromosome, separated by three positions (so that they are only distantly linked). </w:t>
        </w:r>
      </w:ins>
      <w:del w:id="745"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746"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747" w:author="Pannetier, Theo" w:date="2024-06-08T20:25:00Z"/>
          <w:szCs w:val="24"/>
        </w:rPr>
      </w:pPr>
      <w:del w:id="748"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749" w:author="Pannetier, Theo" w:date="2024-06-08T20:29:00Z"/>
          <w:szCs w:val="24"/>
        </w:rPr>
      </w:pPr>
      <w:del w:id="750"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751" w:name="_Toc54110107"/>
      <w:r w:rsidRPr="00D123FB">
        <w:lastRenderedPageBreak/>
        <w:t>References</w:t>
      </w:r>
      <w:bookmarkEnd w:id="751"/>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752"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753" w:author="Pannetier, Theo" w:date="2024-06-04T20:40:00Z">
            <w:rPr/>
          </w:rPrChange>
        </w:rPr>
      </w:pPr>
      <w:ins w:id="754" w:author="Pannetier, Theo" w:date="2024-06-04T20:39:00Z">
        <w:r w:rsidRPr="00046A8E">
          <w:rPr>
            <w:i/>
            <w:iCs/>
          </w:rPr>
          <w:t xml:space="preserve">Peng B., Kimmel M., Amos C. </w:t>
        </w:r>
      </w:ins>
      <w:ins w:id="755" w:author="Pannetier, Theo" w:date="2024-06-04T20:40:00Z">
        <w:r w:rsidRPr="00046A8E">
          <w:rPr>
            <w:i/>
            <w:iCs/>
          </w:rPr>
          <w:t xml:space="preserve">(2012) </w:t>
        </w:r>
      </w:ins>
      <w:ins w:id="756" w:author="Pannetier, Theo" w:date="2024-06-04T20:39:00Z">
        <w:r w:rsidRPr="00046A8E">
          <w:rPr>
            <w:i/>
            <w:iCs/>
          </w:rPr>
          <w:t xml:space="preserve">Forward-Time Population Genetics Simulations: Methods, Implementation, and Applications. </w:t>
        </w:r>
        <w:r w:rsidRPr="00046A8E">
          <w:rPr>
            <w:i/>
            <w:iCs/>
            <w:rPrChange w:id="757" w:author="Pannetier, Theo" w:date="2024-06-04T20:40:00Z">
              <w:rPr>
                <w:rFonts w:asciiTheme="minorHAnsi" w:eastAsiaTheme="minorHAnsi" w:hAnsiTheme="minorHAnsi" w:cstheme="minorBidi"/>
                <w:kern w:val="2"/>
                <w:szCs w:val="22"/>
              </w:rPr>
            </w:rPrChange>
          </w:rPr>
          <w:t>Wiley-Blackwel</w:t>
        </w:r>
      </w:ins>
      <w:ins w:id="758" w:author="Pannetier, Theo" w:date="2024-06-04T20:40:00Z">
        <w:r w:rsidRPr="00046A8E">
          <w:rPr>
            <w:i/>
            <w:iCs/>
            <w:rPrChange w:id="759"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rsidP="00046A8E">
      <w:pPr>
        <w:pStyle w:val="Reference"/>
        <w:rPr>
          <w:ins w:id="760" w:author="Pannetier, Theo" w:date="2024-06-04T20:36:00Z"/>
        </w:rPr>
        <w:pPrChange w:id="761" w:author="Pannetier, Theo" w:date="2024-06-04T20:38:00Z">
          <w:pPr>
            <w:pStyle w:val="Heading1"/>
          </w:pPr>
        </w:pPrChange>
      </w:pPr>
      <w:ins w:id="762" w:author="Pannetier, Theo" w:date="2024-06-04T20:36:00Z">
        <w:r w:rsidRPr="00046A8E">
          <w:t xml:space="preserve">Weir, B.S., and Cockerham, C. C. </w:t>
        </w:r>
      </w:ins>
      <w:ins w:id="763" w:author="Pannetier, Theo" w:date="2024-06-04T20:39:00Z">
        <w:r w:rsidR="00BB6C1A" w:rsidRPr="00046A8E">
          <w:t xml:space="preserve">(1984) </w:t>
        </w:r>
      </w:ins>
      <w:ins w:id="764" w:author="Pannetier, Theo" w:date="2024-06-04T20:36:00Z">
        <w:r w:rsidRPr="00046A8E">
          <w:rPr>
            <w:rPrChange w:id="765" w:author="Pannetier, Theo" w:date="2024-06-04T20:39:00Z">
              <w:rPr>
                <w:rFonts w:asciiTheme="minorHAnsi" w:eastAsiaTheme="minorHAnsi" w:hAnsiTheme="minorHAnsi" w:cstheme="minorBidi"/>
                <w:b w:val="0"/>
                <w:i/>
                <w:iCs/>
                <w:kern w:val="2"/>
                <w:sz w:val="22"/>
                <w:szCs w:val="22"/>
              </w:rPr>
            </w:rPrChange>
          </w:rPr>
          <w:t>Estimating F-Statistics for The Analysis of Population Structure</w:t>
        </w:r>
        <w:r w:rsidRPr="00046A8E">
          <w:t xml:space="preserve">. </w:t>
        </w:r>
        <w:r w:rsidRPr="00046A8E">
          <w:rPr>
            <w:rPrChange w:id="766" w:author="Pannetier, Theo" w:date="2024-06-04T20:39:00Z">
              <w:rPr>
                <w:rFonts w:asciiTheme="minorHAnsi" w:eastAsiaTheme="minorHAnsi" w:hAnsiTheme="minorHAnsi" w:cstheme="minorBidi"/>
                <w:b w:val="0"/>
                <w:kern w:val="2"/>
                <w:sz w:val="2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767" w:author="Pannetier, Theo" w:date="2024-06-04T20:36:00Z"/>
        </w:rPr>
      </w:pPr>
      <w:ins w:id="768" w:author="Pannetier, Theo" w:date="2024-06-04T20:36:00Z">
        <w:r w:rsidRPr="00046A8E">
          <w:t xml:space="preserve">Weir, B.S., and Hill, W. G. </w:t>
        </w:r>
        <w:r w:rsidR="00BB6C1A" w:rsidRPr="00046A8E">
          <w:t xml:space="preserve">(2002) </w:t>
        </w:r>
        <w:r w:rsidRPr="00046A8E">
          <w:rPr>
            <w:rPrChange w:id="769"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770"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771"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046A8E" w:rsidRDefault="0067520E" w:rsidP="001A0286">
      <w:pPr>
        <w:pStyle w:val="Reference"/>
      </w:pPr>
      <w:r w:rsidRPr="002D0CC2">
        <w:lastRenderedPageBreak/>
        <w:t xml:space="preserve">Willis, S.G., Thomas, C.D., Hill, J.K., Collingham, Y.C., Telfer, M.G., Fox, R., et al. (2009b). Dynamic distribution modelling: predicting the present from the past. </w:t>
      </w:r>
      <w:r w:rsidRPr="00046A8E">
        <w:t>Ecography, 32, 5–12.</w:t>
      </w:r>
    </w:p>
    <w:p w14:paraId="6964CA70" w14:textId="77777777" w:rsidR="0067520E" w:rsidRPr="002D0CC2" w:rsidRDefault="0067520E" w:rsidP="001A0286">
      <w:pPr>
        <w:pStyle w:val="Reference"/>
      </w:pPr>
      <w:r w:rsidRPr="00046A8E">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02"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03"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04"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09"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0"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1"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12"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18"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19"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562" w:author="Bocedi, Greta" w:date="2020-03-06T11:20:00Z" w:initials="BG">
    <w:p w14:paraId="6A9BDE6B" w14:textId="4CDDF29D" w:rsidR="00D97DB2" w:rsidRDefault="00D97DB2">
      <w:pPr>
        <w:pStyle w:val="CommentText"/>
      </w:pPr>
      <w:r>
        <w:rPr>
          <w:rStyle w:val="CommentReference"/>
        </w:rPr>
        <w:annotationRef/>
      </w:r>
      <w:r>
        <w:t>Same as Sim number???</w:t>
      </w:r>
    </w:p>
  </w:comment>
  <w:comment w:id="563" w:author="Palmer, Steve [2]" w:date="2020-08-13T11:59:00Z" w:initials="PS">
    <w:p w14:paraId="6DF5FC28" w14:textId="4401B07B" w:rsidR="00D97DB2" w:rsidRDefault="00D97DB2">
      <w:pPr>
        <w:pStyle w:val="CommentText"/>
      </w:pPr>
      <w:r>
        <w:rPr>
          <w:rStyle w:val="CommentReference"/>
        </w:rPr>
        <w:annotationRef/>
      </w:r>
      <w:r>
        <w:t>NO</w:t>
      </w:r>
    </w:p>
  </w:comment>
  <w:comment w:id="597" w:author="Pannetier, Theo" w:date="2024-06-07T16:38:00Z" w:initials="TP">
    <w:p w14:paraId="6575220C" w14:textId="77777777" w:rsidR="00DE723C" w:rsidRDefault="00DE723C" w:rsidP="00DE723C">
      <w:pPr>
        <w:pStyle w:val="CommentText"/>
        <w:jc w:val="left"/>
      </w:pPr>
      <w:r>
        <w:rPr>
          <w:rStyle w:val="CommentReference"/>
        </w:rPr>
        <w:annotationRef/>
      </w:r>
      <w:r>
        <w:t>Refs? Couldn’t find anywhere, the only mention is “similar to hierfstat” but hierfstat does not doc the calculation either</w:t>
      </w:r>
    </w:p>
  </w:comment>
  <w:comment w:id="598" w:author="Pannetier, Theo" w:date="2024-06-07T16:39:00Z" w:initials="TP">
    <w:p w14:paraId="54CC92EB" w14:textId="77777777" w:rsidR="00DE723C" w:rsidRDefault="00DE723C" w:rsidP="00DE723C">
      <w:pPr>
        <w:pStyle w:val="CommentText"/>
        <w:jc w:val="left"/>
      </w:pPr>
      <w:r>
        <w:rPr>
          <w:rStyle w:val="CommentReference"/>
        </w:rPr>
        <w:annotationRef/>
      </w:r>
      <w:r>
        <w:t>What do G, S, I stand for here?</w:t>
      </w:r>
    </w:p>
  </w:comment>
  <w:comment w:id="599" w:author="Pannetier, Theo" w:date="2024-06-07T16:40:00Z" w:initials="TP">
    <w:p w14:paraId="34DD4CA5" w14:textId="77777777" w:rsidR="00DE723C" w:rsidRDefault="00DE723C" w:rsidP="00DE723C">
      <w:pPr>
        <w:pStyle w:val="CommentText"/>
        <w:jc w:val="left"/>
      </w:pPr>
      <w:r>
        <w:rPr>
          <w:rStyle w:val="CommentReference"/>
        </w:rPr>
        <w:annotationRef/>
      </w:r>
      <w:r>
        <w:t>Absolutely not sure the equation is correct; I couldn’t transform these into the formulas of the previous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6575220C" w15:done="0"/>
  <w15:commentEx w15:paraId="54CC92EB" w15:done="0"/>
  <w15:commentEx w15:paraId="34DD4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331315C" w16cex:dateUtc="2024-06-07T15:38:00Z"/>
  <w16cex:commentExtensible w16cex:durableId="0DC8E859" w16cex:dateUtc="2024-06-07T15:39:00Z"/>
  <w16cex:commentExtensible w16cex:durableId="4D96DD85" w16cex:dateUtc="2024-06-07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6575220C" w16cid:durableId="3331315C"/>
  <w16cid:commentId w16cid:paraId="54CC92EB" w16cid:durableId="0DC8E859"/>
  <w16cid:commentId w16cid:paraId="34DD4CA5" w16cid:durableId="4D96DD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08558" w14:textId="77777777" w:rsidR="00035FB0" w:rsidRDefault="00035FB0" w:rsidP="00185BD6">
      <w:pPr>
        <w:spacing w:after="0"/>
      </w:pPr>
      <w:r>
        <w:separator/>
      </w:r>
    </w:p>
  </w:endnote>
  <w:endnote w:type="continuationSeparator" w:id="0">
    <w:p w14:paraId="43EA61A2" w14:textId="77777777" w:rsidR="00035FB0" w:rsidRDefault="00035FB0"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3C82A" w14:textId="77777777" w:rsidR="00035FB0" w:rsidRDefault="00035FB0" w:rsidP="00185BD6">
      <w:pPr>
        <w:spacing w:after="0"/>
      </w:pPr>
      <w:r>
        <w:separator/>
      </w:r>
    </w:p>
  </w:footnote>
  <w:footnote w:type="continuationSeparator" w:id="0">
    <w:p w14:paraId="5575B3B6" w14:textId="77777777" w:rsidR="00035FB0" w:rsidRDefault="00035FB0"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ACE1A" w14:textId="510000EA"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046A8E">
      <w:rPr>
        <w:noProof/>
        <w:sz w:val="20"/>
      </w:rPr>
      <w:t>11/06/24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5"/>
  </w:num>
  <w:num w:numId="72" w16cid:durableId="1320385745">
    <w:abstractNumId w:val="7"/>
  </w:num>
  <w:num w:numId="73" w16cid:durableId="955480442">
    <w:abstractNumId w:val="18"/>
  </w:num>
  <w:num w:numId="74" w16cid:durableId="991518162">
    <w:abstractNumId w:val="21"/>
  </w:num>
  <w:num w:numId="75" w16cid:durableId="1564950629">
    <w:abstractNumId w:val="11"/>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35FB0"/>
    <w:rsid w:val="0003780B"/>
    <w:rsid w:val="00037A8F"/>
    <w:rsid w:val="00040993"/>
    <w:rsid w:val="000454B1"/>
    <w:rsid w:val="00046A8E"/>
    <w:rsid w:val="00050F3C"/>
    <w:rsid w:val="000576B5"/>
    <w:rsid w:val="00057731"/>
    <w:rsid w:val="0006022B"/>
    <w:rsid w:val="0007125F"/>
    <w:rsid w:val="000712E6"/>
    <w:rsid w:val="0007424D"/>
    <w:rsid w:val="000920DA"/>
    <w:rsid w:val="00092A14"/>
    <w:rsid w:val="00097726"/>
    <w:rsid w:val="000A3BD0"/>
    <w:rsid w:val="000A573C"/>
    <w:rsid w:val="000B0675"/>
    <w:rsid w:val="000B11BD"/>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4084"/>
    <w:rsid w:val="001539B1"/>
    <w:rsid w:val="00172E39"/>
    <w:rsid w:val="0018402C"/>
    <w:rsid w:val="00185BD6"/>
    <w:rsid w:val="00186FAC"/>
    <w:rsid w:val="001A0286"/>
    <w:rsid w:val="001A3BB4"/>
    <w:rsid w:val="001A6CE9"/>
    <w:rsid w:val="001B69EB"/>
    <w:rsid w:val="001C7153"/>
    <w:rsid w:val="001E2D50"/>
    <w:rsid w:val="001E5C22"/>
    <w:rsid w:val="001E726F"/>
    <w:rsid w:val="001F53B0"/>
    <w:rsid w:val="002000F6"/>
    <w:rsid w:val="0021180A"/>
    <w:rsid w:val="00214710"/>
    <w:rsid w:val="00236CD2"/>
    <w:rsid w:val="00236F4C"/>
    <w:rsid w:val="00240365"/>
    <w:rsid w:val="00243ED5"/>
    <w:rsid w:val="00257808"/>
    <w:rsid w:val="00261F91"/>
    <w:rsid w:val="00274A91"/>
    <w:rsid w:val="0027646E"/>
    <w:rsid w:val="00290346"/>
    <w:rsid w:val="0029471B"/>
    <w:rsid w:val="002A2B71"/>
    <w:rsid w:val="002B6FD4"/>
    <w:rsid w:val="002B7CC8"/>
    <w:rsid w:val="002D2032"/>
    <w:rsid w:val="002D7F8C"/>
    <w:rsid w:val="002E7C15"/>
    <w:rsid w:val="002F15DC"/>
    <w:rsid w:val="002F4486"/>
    <w:rsid w:val="002F7FDB"/>
    <w:rsid w:val="00301C87"/>
    <w:rsid w:val="00302976"/>
    <w:rsid w:val="00316C72"/>
    <w:rsid w:val="00324A32"/>
    <w:rsid w:val="00332547"/>
    <w:rsid w:val="00344E29"/>
    <w:rsid w:val="00353E74"/>
    <w:rsid w:val="00356F32"/>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F161B"/>
    <w:rsid w:val="003F2FA0"/>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37BBF"/>
    <w:rsid w:val="00552FBF"/>
    <w:rsid w:val="00553287"/>
    <w:rsid w:val="00557FEF"/>
    <w:rsid w:val="00566DCF"/>
    <w:rsid w:val="00584E56"/>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DB5"/>
    <w:rsid w:val="00766E2A"/>
    <w:rsid w:val="00774CD2"/>
    <w:rsid w:val="00787453"/>
    <w:rsid w:val="007911EF"/>
    <w:rsid w:val="007A528D"/>
    <w:rsid w:val="007A78DF"/>
    <w:rsid w:val="007B0C29"/>
    <w:rsid w:val="007C7CB1"/>
    <w:rsid w:val="007D2B25"/>
    <w:rsid w:val="007E30E0"/>
    <w:rsid w:val="007E77BC"/>
    <w:rsid w:val="007E7E6F"/>
    <w:rsid w:val="007F2FBE"/>
    <w:rsid w:val="007F5C3D"/>
    <w:rsid w:val="00800A84"/>
    <w:rsid w:val="00801134"/>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136E"/>
    <w:rsid w:val="00C57BF9"/>
    <w:rsid w:val="00C63BC8"/>
    <w:rsid w:val="00C643B3"/>
    <w:rsid w:val="00C65543"/>
    <w:rsid w:val="00C829A3"/>
    <w:rsid w:val="00CA4552"/>
    <w:rsid w:val="00CB27D1"/>
    <w:rsid w:val="00CB2939"/>
    <w:rsid w:val="00CB495F"/>
    <w:rsid w:val="00CB60E8"/>
    <w:rsid w:val="00CC10E8"/>
    <w:rsid w:val="00CC3302"/>
    <w:rsid w:val="00CD4A02"/>
    <w:rsid w:val="00CD55D0"/>
    <w:rsid w:val="00CE3AE5"/>
    <w:rsid w:val="00CE54AF"/>
    <w:rsid w:val="00CF22C0"/>
    <w:rsid w:val="00CF3D07"/>
    <w:rsid w:val="00CF511E"/>
    <w:rsid w:val="00D00A3D"/>
    <w:rsid w:val="00D03909"/>
    <w:rsid w:val="00D062B0"/>
    <w:rsid w:val="00D14A5D"/>
    <w:rsid w:val="00D20542"/>
    <w:rsid w:val="00D22805"/>
    <w:rsid w:val="00D32128"/>
    <w:rsid w:val="00D32894"/>
    <w:rsid w:val="00D370A8"/>
    <w:rsid w:val="00D41B10"/>
    <w:rsid w:val="00D45898"/>
    <w:rsid w:val="00D4658D"/>
    <w:rsid w:val="00D566EA"/>
    <w:rsid w:val="00D573A8"/>
    <w:rsid w:val="00D57758"/>
    <w:rsid w:val="00D61BC5"/>
    <w:rsid w:val="00D71131"/>
    <w:rsid w:val="00D77815"/>
    <w:rsid w:val="00D80F41"/>
    <w:rsid w:val="00D81A16"/>
    <w:rsid w:val="00D85E53"/>
    <w:rsid w:val="00D97DB2"/>
    <w:rsid w:val="00DA247E"/>
    <w:rsid w:val="00DB1103"/>
    <w:rsid w:val="00DC5C24"/>
    <w:rsid w:val="00DE1417"/>
    <w:rsid w:val="00DE4FB9"/>
    <w:rsid w:val="00DE53B2"/>
    <w:rsid w:val="00DE723C"/>
    <w:rsid w:val="00DF2DC1"/>
    <w:rsid w:val="00E01233"/>
    <w:rsid w:val="00E0496C"/>
    <w:rsid w:val="00E128C1"/>
    <w:rsid w:val="00E21CD0"/>
    <w:rsid w:val="00E25480"/>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5BE9"/>
    <w:rsid w:val="00FB764F"/>
    <w:rsid w:val="00FC71B7"/>
    <w:rsid w:val="00FC77CF"/>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80"/>
        <o:r id="V:Rule2" type="connector" idref="#AutoShape 57"/>
        <o:r id="V:Rule3" type="connector" idref="#AutoShape 468"/>
        <o:r id="V:Rule4" type="connector" idref="#AutoShape 840"/>
        <o:r id="V:Rule5" type="connector" idref="#AutoShape 94"/>
        <o:r id="V:Rule6" type="connector" idref="#AutoShape 18"/>
        <o:r id="V:Rule7" type="connector" idref="#AutoShape 797"/>
        <o:r id="V:Rule8" type="connector" idref="#AutoShape 22"/>
        <o:r id="V:Rule9" type="connector" idref="#AutoShape 774"/>
        <o:r id="V:Rule10" type="connector" idref="#AutoShape 620"/>
        <o:r id="V:Rule11" type="connector" idref="#AutoShape 607"/>
        <o:r id="V:Rule12" type="connector" idref="#AutoShape 608"/>
        <o:r id="V:Rule13" type="connector" idref="#AutoShape 19"/>
        <o:r id="V:Rule14" type="connector" idref="#AutoShape 841"/>
        <o:r id="V:Rule15" type="connector" idref="#AutoShape 764"/>
        <o:r id="V:Rule16" type="connector" idref="#AutoShape 17"/>
        <o:r id="V:Rule17" type="connector" idref="#AutoShape 103"/>
        <o:r id="V:Rule18" type="connector" idref="#AutoShape 67"/>
        <o:r id="V:Rule19" type="connector" idref="#AutoShape 72"/>
        <o:r id="V:Rule20" type="connector" idref="#AutoShape 756"/>
        <o:r id="V:Rule21" type="connector" idref="#AutoShape 23"/>
        <o:r id="V:Rule22" type="connector" idref="#AutoShape 749"/>
        <o:r id="V:Rule23" type="connector" idref="#AutoShape 440"/>
        <o:r id="V:Rule24" type="connector" idref="#AutoShape 13"/>
        <o:r id="V:Rule25" type="connector" idref="#AutoShape 92"/>
        <o:r id="V:Rule26" type="connector" idref="#AutoShape 9"/>
        <o:r id="V:Rule27" type="connector" idref="#AutoShape 81"/>
        <o:r id="V:Rule28" type="connector" idref="#AutoShape 778"/>
        <o:r id="V:Rule29" type="connector" idref="#AutoShape 8"/>
        <o:r id="V:Rule30" type="connector" idref="#AutoShape 624"/>
        <o:r id="V:Rule31" type="connector" idref="#AutoShape 93"/>
        <o:r id="V:Rule32" type="connector" idref="#AutoShape 771"/>
        <o:r id="V:Rule33" type="connector" idref="#AutoShape 10"/>
        <o:r id="V:Rule34" type="connector" idref="#AutoShape 748"/>
        <o:r id="V:Rule35" type="connector" idref="#AutoShape 95"/>
        <o:r id="V:Rule36" type="connector" idref="#AutoShape 768"/>
        <o:r id="V:Rule37" type="connector" idref="#AutoShape 21"/>
        <o:r id="V:Rule38" type="connector" idref="#AutoShape 42"/>
        <o:r id="V:Rule39" type="connector" idref="#AutoShape 470"/>
        <o:r id="V:Rule40" type="connector" idref="#AutoShape 66"/>
        <o:r id="V:Rule41" type="connector" idref="#AutoShape 606"/>
        <o:r id="V:Rule42" type="connector" idref="#AutoShape 43"/>
        <o:r id="V:Rule43" type="connector" idref="#AutoShape 623"/>
        <o:r id="V:Rule44" type="connector" idref="#AutoShape 769"/>
        <o:r id="V:Rule45" type="connector" idref="#AutoShape 741"/>
        <o:r id="V:Rule46" type="connector" idref="#AutoShape 615"/>
        <o:r id="V:Rule47" type="connector" idref="#AutoShape 73"/>
        <o:r id="V:Rule48" type="connector" idref="#AutoShape 60"/>
        <o:r id="V:Rule49" type="connector" idref="#AutoShape 621"/>
        <o:r id="V:Rule50" type="connector" idref="#AutoShape 11"/>
        <o:r id="V:Rule51" type="connector" idref="#AutoShape 625"/>
        <o:r id="V:Rule52" type="connector" idref="#AutoShape 469"/>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5666</TotalTime>
  <Pages>1</Pages>
  <Words>169290</Words>
  <Characters>964957</Characters>
  <Application>Microsoft Office Word</Application>
  <DocSecurity>0</DocSecurity>
  <Lines>8041</Lines>
  <Paragraphs>2263</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26</cp:revision>
  <dcterms:created xsi:type="dcterms:W3CDTF">2020-11-01T10:05:00Z</dcterms:created>
  <dcterms:modified xsi:type="dcterms:W3CDTF">2024-06-11T14:28:00Z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