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(If diploid) 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4CF010FD" w:rsidR="00D32894" w:rsidRPr="00A73D4A" w:rsidRDefault="004764A5" w:rsidP="00D32894">
      <w:pPr>
        <w:pStyle w:val="ListParagraph"/>
        <w:numPr>
          <w:ilvl w:val="0"/>
          <w:numId w:val="72"/>
        </w:numPr>
        <w:rPr>
          <w:i/>
          <w:iCs/>
          <w:rPrChange w:id="694" w:author="Pannetier, Theo" w:date="2024-06-05T12:08:00Z">
            <w:rPr>
              <w:i/>
              <w:iCs/>
              <w:vertAlign w:val="subscript"/>
            </w:rPr>
          </w:rPrChange>
        </w:rPr>
      </w:pPr>
      <w:r>
        <w:t xml:space="preserve">Weir &amp; Cockerham’s </w:t>
      </w:r>
      <w:r w:rsidR="00D32894" w:rsidRPr="00A73D4A">
        <w:rPr>
          <w:i/>
          <w:iCs/>
          <w:rPrChange w:id="695" w:author="Pannetier, Theo" w:date="2024-06-05T12:08:00Z">
            <w:rPr/>
          </w:rPrChange>
        </w:rPr>
        <w:t>F</w:t>
      </w:r>
      <w:r w:rsidR="00D32894" w:rsidRPr="00A73D4A">
        <w:rPr>
          <w:i/>
          <w:iCs/>
          <w:vertAlign w:val="subscript"/>
          <w:rPrChange w:id="696" w:author="Pannetier, Theo" w:date="2024-06-05T12:08:00Z">
            <w:rPr/>
          </w:rPrChange>
        </w:rPr>
        <w:t>st</w:t>
      </w:r>
      <w:r>
        <w:rPr>
          <w:i/>
          <w:iCs/>
          <w:vertAlign w:val="subscript"/>
        </w:rPr>
        <w:t xml:space="preserve"> </w:t>
      </w:r>
      <w:r>
        <w:rPr>
          <w:i/>
          <w:iCs/>
        </w:rPr>
        <w:t xml:space="preserve"> </w:t>
      </w:r>
      <w:r>
        <w:t>(if enabled)</w:t>
      </w:r>
    </w:p>
    <w:p w14:paraId="34F59667" w14:textId="39936048" w:rsidR="00D32894" w:rsidRPr="004764A5" w:rsidRDefault="004764A5" w:rsidP="004764A5">
      <w:pPr>
        <w:pStyle w:val="ListParagraph"/>
        <w:numPr>
          <w:ilvl w:val="0"/>
          <w:numId w:val="72"/>
        </w:numPr>
        <w:rPr>
          <w:i/>
          <w:iCs/>
        </w:rPr>
      </w:pPr>
      <w:r>
        <w:t xml:space="preserve">Weir &amp; Cockerham’s </w:t>
      </w:r>
      <w:r w:rsidR="00D32894" w:rsidRPr="00CC483F">
        <w:rPr>
          <w:i/>
          <w:iCs/>
        </w:rPr>
        <w:t>F</w:t>
      </w:r>
      <w:r w:rsidR="00D32894">
        <w:rPr>
          <w:i/>
          <w:iCs/>
          <w:vertAlign w:val="subscript"/>
        </w:rPr>
        <w:t>is</w:t>
      </w:r>
      <w:r>
        <w:rPr>
          <w:i/>
          <w:iCs/>
          <w:vertAlign w:val="subscript"/>
        </w:rPr>
        <w:t xml:space="preserve"> </w:t>
      </w:r>
      <w:r>
        <w:t>(if enabled)</w:t>
      </w:r>
    </w:p>
    <w:p w14:paraId="4C97B845" w14:textId="5E552BC9" w:rsidR="00D32894" w:rsidRPr="004764A5" w:rsidRDefault="004764A5" w:rsidP="004764A5">
      <w:pPr>
        <w:pStyle w:val="ListParagraph"/>
        <w:numPr>
          <w:ilvl w:val="0"/>
          <w:numId w:val="72"/>
        </w:numPr>
        <w:rPr>
          <w:i/>
          <w:iCs/>
        </w:rPr>
      </w:pPr>
      <w:r>
        <w:t>Weir &amp; Cockerham’s</w:t>
      </w:r>
      <w:r w:rsidR="00D32894">
        <w:t xml:space="preserve"> </w:t>
      </w:r>
      <w:r w:rsidR="00D32894" w:rsidRPr="00CC483F">
        <w:rPr>
          <w:i/>
          <w:iCs/>
        </w:rPr>
        <w:t>F</w:t>
      </w:r>
      <w:r w:rsidR="00D32894">
        <w:rPr>
          <w:i/>
          <w:iCs/>
          <w:vertAlign w:val="subscript"/>
        </w:rPr>
        <w:t>i</w:t>
      </w:r>
      <w:r w:rsidR="00D32894" w:rsidRPr="00CC483F">
        <w:rPr>
          <w:i/>
          <w:iCs/>
          <w:vertAlign w:val="subscript"/>
        </w:rPr>
        <w:t>t</w:t>
      </w:r>
      <w:r>
        <w:rPr>
          <w:i/>
          <w:iCs/>
          <w:vertAlign w:val="subscript"/>
        </w:rPr>
        <w:t xml:space="preserve"> </w:t>
      </w:r>
      <w:r>
        <w:t>(if enabled)</w:t>
      </w:r>
    </w:p>
    <w:p w14:paraId="74F426AC" w14:textId="2621551C" w:rsidR="004764A5" w:rsidRPr="004764A5" w:rsidRDefault="004764A5" w:rsidP="004764A5">
      <w:pPr>
        <w:pStyle w:val="ListParagraph"/>
        <w:numPr>
          <w:ilvl w:val="0"/>
          <w:numId w:val="72"/>
        </w:numPr>
        <w:rPr>
          <w:i/>
          <w:iCs/>
        </w:rPr>
      </w:pPr>
      <w:r>
        <w:t xml:space="preserve">Weir &amp; Hill’s corrected </w:t>
      </w:r>
      <w:r w:rsidRPr="004764A5">
        <w:rPr>
          <w:i/>
          <w:iCs/>
        </w:rPr>
        <w:t>F</w:t>
      </w:r>
      <w:r w:rsidRPr="004764A5">
        <w:rPr>
          <w:i/>
          <w:iCs/>
          <w:vertAlign w:val="subscript"/>
        </w:rPr>
        <w:t>st</w:t>
      </w:r>
      <w:r>
        <w:t xml:space="preserve"> (if enabled)</w:t>
      </w:r>
    </w:p>
    <w:p w14:paraId="73851A83" w14:textId="6D9C4059" w:rsidR="00D32894" w:rsidRPr="004764A5" w:rsidRDefault="00D32894" w:rsidP="00D32894">
      <w:pPr>
        <w:pStyle w:val="ListParagraph"/>
        <w:numPr>
          <w:ilvl w:val="0"/>
          <w:numId w:val="72"/>
        </w:num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97"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98"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99"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0"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ins w:id="701" w:author="Pannetier, Theo" w:date="2024-08-15T16:03:00Z" w16du:dateUtc="2024-08-15T15:03:00Z">
        <w:r>
          <w:rPr>
            <w:iCs/>
            <w:szCs w:val="24"/>
            <w:lang w:eastAsia="en-GB"/>
          </w:rPr>
          <w:t>RangeShifter estimates s</w:t>
        </w:r>
      </w:ins>
      <w:del w:id="702"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3" w:author="Pannetier, Theo" w:date="2024-08-15T16:00:00Z" w16du:dateUtc="2024-08-15T15:00:00Z">
        <w:r>
          <w:rPr>
            <w:iCs/>
            <w:szCs w:val="24"/>
            <w:lang w:eastAsia="en-GB"/>
          </w:rPr>
          <w:t xml:space="preserve"> </w:t>
        </w:r>
      </w:ins>
      <w:del w:id="704" w:author="Pannetier, Theo" w:date="2024-08-15T16:00:00Z" w16du:dateUtc="2024-08-15T15:00:00Z">
        <w:r w:rsidR="00671D22" w:rsidDel="00357717">
          <w:rPr>
            <w:iCs/>
            <w:szCs w:val="24"/>
            <w:lang w:eastAsia="en-GB"/>
          </w:rPr>
          <w:delText xml:space="preserve"> </w:delText>
        </w:r>
      </w:del>
      <w:del w:id="705"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06"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While the methods are designed for diploid systems, it is absolutely possible to compute F-stats for haploid organisms – in this case, heterozygosity terms evaluate to zero. (Reminder: in RangeShifter,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07"/>
          <m:f>
            <m:fPr>
              <m:ctrlPr>
                <w:rPr>
                  <w:rFonts w:ascii="Cambria Math" w:hAnsi="Cambria Math"/>
                  <w:lang w:val="en-US"/>
                </w:rPr>
              </m:ctrlPr>
            </m:fPr>
            <m:num>
              <w:bookmarkStart w:id="708"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08"/>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07"/>
          <m:r>
            <m:rPr>
              <m:sty m:val="p"/>
            </m:rPr>
            <w:rPr>
              <w:rStyle w:val="CommentReference"/>
              <w:rFonts w:eastAsiaTheme="minorHAnsi" w:cstheme="minorBidi"/>
              <w:lang w:val="en-US"/>
            </w:rPr>
            <w:commentReference w:id="707"/>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09"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r w:rsidR="00B134C1">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0"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lastRenderedPageBreak/>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1" w:name="_Toc54110093"/>
      <w:r w:rsidRPr="00D123FB">
        <w:t xml:space="preserve">Connectivity </w:t>
      </w:r>
      <w:r w:rsidRPr="00C11307">
        <w:t>matrix</w:t>
      </w:r>
      <w:bookmarkEnd w:id="711"/>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2" w:name="_Examples_&amp;_Tutorials"/>
      <w:bookmarkEnd w:id="712"/>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3" w:name="_Heat_maps"/>
      <w:bookmarkStart w:id="714" w:name="_Toc54110094"/>
      <w:bookmarkEnd w:id="713"/>
      <w:r>
        <w:t>Heat maps</w:t>
      </w:r>
      <w:bookmarkEnd w:id="714"/>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15" w:name="_Toc54110095"/>
      <w:r>
        <w:lastRenderedPageBreak/>
        <w:t>Log file</w:t>
      </w:r>
      <w:bookmarkEnd w:id="715"/>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16" w:name="_Toc54110096"/>
      <w:r w:rsidRPr="00D123FB">
        <w:lastRenderedPageBreak/>
        <w:t>Examples &amp; Tutorials</w:t>
      </w:r>
      <w:bookmarkEnd w:id="716"/>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17" w:name="_Exercise_1"/>
      <w:bookmarkStart w:id="718" w:name="_Toc54110097"/>
      <w:bookmarkEnd w:id="717"/>
      <w:r w:rsidRPr="00D123FB">
        <w:t>Exercise 1</w:t>
      </w:r>
      <w:bookmarkEnd w:id="718"/>
      <w:r w:rsidRPr="00D123FB">
        <w:t xml:space="preserve"> </w:t>
      </w:r>
    </w:p>
    <w:p w14:paraId="47B3483B" w14:textId="0191D9FF" w:rsidR="0067520E" w:rsidRPr="00D123FB" w:rsidRDefault="00301C87" w:rsidP="009E434A">
      <w:pPr>
        <w:pStyle w:val="Heading3"/>
        <w:numPr>
          <w:ilvl w:val="2"/>
          <w:numId w:val="14"/>
        </w:numPr>
      </w:pPr>
      <w:bookmarkStart w:id="719" w:name="_Toc54110098"/>
      <w:r>
        <w:t>R</w:t>
      </w:r>
      <w:r w:rsidR="0067520E" w:rsidRPr="00D123FB">
        <w:t>ange expansion, long-distance dispersal and environmental stochasticity</w:t>
      </w:r>
      <w:bookmarkEnd w:id="719"/>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0" w:name="_Exercise_2"/>
      <w:bookmarkStart w:id="721" w:name="_Toc54110099"/>
      <w:bookmarkEnd w:id="720"/>
      <w:r w:rsidRPr="00D123FB">
        <w:t>Exercise 2</w:t>
      </w:r>
      <w:bookmarkEnd w:id="721"/>
      <w:r w:rsidRPr="00D123FB">
        <w:t xml:space="preserve"> </w:t>
      </w:r>
    </w:p>
    <w:p w14:paraId="2995979E" w14:textId="77777777" w:rsidR="0067520E" w:rsidRPr="00D123FB" w:rsidRDefault="0067520E" w:rsidP="009E434A">
      <w:pPr>
        <w:pStyle w:val="Heading3"/>
        <w:numPr>
          <w:ilvl w:val="2"/>
          <w:numId w:val="14"/>
        </w:numPr>
      </w:pPr>
      <w:bookmarkStart w:id="722" w:name="_Toc54110100"/>
      <w:r>
        <w:t>Landscape-</w:t>
      </w:r>
      <w:r w:rsidRPr="00D123FB">
        <w:t xml:space="preserve">scale connectivity, matrix permeability and dispersal </w:t>
      </w:r>
      <w:r>
        <w:t>behaviour</w:t>
      </w:r>
      <w:bookmarkEnd w:id="722"/>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75pt" o:ole="">
            <v:imagedata r:id="rId85" o:title=""/>
          </v:shape>
          <o:OLEObject Type="Embed" ProgID="Equation.3" ShapeID="_x0000_i1027" DrawAspect="Content" ObjectID="_1788180228"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3" w:name="_Exercise_3"/>
      <w:bookmarkStart w:id="724" w:name="_Toc54110101"/>
      <w:bookmarkEnd w:id="723"/>
      <w:r w:rsidRPr="00D123FB">
        <w:t>Exercise 3</w:t>
      </w:r>
      <w:bookmarkEnd w:id="724"/>
    </w:p>
    <w:p w14:paraId="14125AE0" w14:textId="77777777" w:rsidR="0067520E" w:rsidRPr="00D123FB" w:rsidRDefault="0067520E" w:rsidP="009E434A">
      <w:pPr>
        <w:pStyle w:val="Heading3"/>
        <w:numPr>
          <w:ilvl w:val="2"/>
          <w:numId w:val="14"/>
        </w:numPr>
      </w:pPr>
      <w:bookmarkStart w:id="725" w:name="_Toc54110102"/>
      <w:r w:rsidRPr="00D123FB">
        <w:t>Evolution of dispersal during range shifting</w:t>
      </w:r>
      <w:bookmarkEnd w:id="725"/>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26" w:name="_Toc54110103"/>
      <w:r w:rsidRPr="00D123FB">
        <w:t xml:space="preserve">Exercise </w:t>
      </w:r>
      <w:r>
        <w:t>4</w:t>
      </w:r>
      <w:bookmarkEnd w:id="726"/>
      <w:r w:rsidRPr="00D123FB">
        <w:t xml:space="preserve"> </w:t>
      </w:r>
      <w:bookmarkStart w:id="727" w:name="exercise4"/>
      <w:bookmarkEnd w:id="727"/>
    </w:p>
    <w:p w14:paraId="73516BA4" w14:textId="77777777" w:rsidR="0067520E" w:rsidRPr="00D123FB" w:rsidRDefault="0067520E" w:rsidP="009E434A">
      <w:pPr>
        <w:pStyle w:val="Heading3"/>
        <w:numPr>
          <w:ilvl w:val="2"/>
          <w:numId w:val="14"/>
        </w:numPr>
      </w:pPr>
      <w:bookmarkStart w:id="728" w:name="_Toc54110104"/>
      <w:r>
        <w:t>Landscape-scale connectivity</w:t>
      </w:r>
      <w:r w:rsidRPr="00D123FB">
        <w:t xml:space="preserve"> </w:t>
      </w:r>
      <w:r>
        <w:t>in batch mode</w:t>
      </w:r>
      <w:bookmarkEnd w:id="728"/>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29" w:author="Pannetier, Theo" w:date="2024-06-08T21:15:00Z"/>
          <w:szCs w:val="24"/>
        </w:rPr>
      </w:pPr>
      <w:del w:id="730"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1" w:author="Pannetier, Theo" w:date="2024-06-08T21:13:00Z"/>
          <w:szCs w:val="24"/>
        </w:rPr>
      </w:pPr>
      <w:ins w:id="732" w:author="Pannetier, Theo" w:date="2024-06-08T21:16:00Z">
        <w:r>
          <w:rPr>
            <w:szCs w:val="24"/>
          </w:rPr>
          <w:t xml:space="preserve">Move the RangeShifter batch executable into the project directory (i.e., in the same folder containing the Inputs, Output_Maps </w:t>
        </w:r>
      </w:ins>
      <w:ins w:id="733" w:author="Pannetier, Theo" w:date="2024-06-08T21:17:00Z">
        <w:r>
          <w:rPr>
            <w:szCs w:val="24"/>
          </w:rPr>
          <w:t>and Outputs folder for this exercise</w:t>
        </w:r>
      </w:ins>
      <w:ins w:id="734" w:author="Pannetier, Theo" w:date="2024-06-08T21:16:00Z">
        <w:r>
          <w:rPr>
            <w:szCs w:val="24"/>
          </w:rPr>
          <w:t>)</w:t>
        </w:r>
      </w:ins>
      <w:ins w:id="735" w:author="Pannetier, Theo" w:date="2024-06-08T21:17:00Z">
        <w:r>
          <w:rPr>
            <w:szCs w:val="24"/>
          </w:rPr>
          <w:t xml:space="preserve"> and open it to run the batch mode fr</w:t>
        </w:r>
      </w:ins>
      <w:ins w:id="736" w:author="Pannetier, Theo" w:date="2024-06-08T21:18:00Z">
        <w:r>
          <w:rPr>
            <w:szCs w:val="24"/>
          </w:rPr>
          <w:t xml:space="preserve">om the </w:t>
        </w:r>
        <w:r w:rsidRPr="002B6FD4">
          <w:rPr>
            <w:i/>
            <w:iCs/>
            <w:szCs w:val="24"/>
            <w:rPrChange w:id="737"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38"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39" w:author="Pannetier, Theo" w:date="2024-06-08T21:09:00Z">
        <w:r w:rsidR="002B6FD4">
          <w:rPr>
            <w:szCs w:val="24"/>
          </w:rPr>
          <w:t>close the program</w:t>
        </w:r>
      </w:ins>
      <w:r>
        <w:rPr>
          <w:szCs w:val="24"/>
        </w:rPr>
        <w:t xml:space="preserve">. </w:t>
      </w:r>
      <w:ins w:id="740" w:author="Pannetier, Theo" w:date="2024-06-08T21:09:00Z">
        <w:r w:rsidR="002B6FD4">
          <w:rPr>
            <w:szCs w:val="24"/>
          </w:rPr>
          <w:t>T</w:t>
        </w:r>
      </w:ins>
      <w:del w:id="741"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42"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3"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4"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45" w:author="Pannetier, Theo" w:date="2024-06-08T21:10:00Z">
        <w:r w:rsidR="002B6FD4">
          <w:rPr>
            <w:szCs w:val="24"/>
          </w:rPr>
          <w:t>message</w:t>
        </w:r>
      </w:ins>
      <w:r>
        <w:rPr>
          <w:szCs w:val="24"/>
        </w:rPr>
        <w:t xml:space="preserve">; </w:t>
      </w:r>
      <w:del w:id="746" w:author="Pannetier, Theo" w:date="2024-06-08T21:11:00Z">
        <w:r w:rsidDel="002B6FD4">
          <w:rPr>
            <w:szCs w:val="24"/>
          </w:rPr>
          <w:delText>if not</w:delText>
        </w:r>
      </w:del>
      <w:ins w:id="747" w:author="Pannetier, Theo" w:date="2024-06-08T21:11:00Z">
        <w:r w:rsidR="002B6FD4">
          <w:rPr>
            <w:szCs w:val="24"/>
          </w:rPr>
          <w:t>else</w:t>
        </w:r>
      </w:ins>
      <w:r>
        <w:rPr>
          <w:szCs w:val="24"/>
        </w:rPr>
        <w:t xml:space="preserve">, identify and correct the outstanding error(s) before repeating the batch validation procedure. </w:t>
      </w:r>
      <w:del w:id="748"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49" w:name="_Toc457377030"/>
      <w:r>
        <w:lastRenderedPageBreak/>
        <w:br w:type="page"/>
      </w:r>
    </w:p>
    <w:p w14:paraId="661B5CB0" w14:textId="0AB8ED66" w:rsidR="005C0200" w:rsidRPr="00D123FB" w:rsidRDefault="005C0200" w:rsidP="005C0200">
      <w:pPr>
        <w:pStyle w:val="Heading2"/>
        <w:numPr>
          <w:ilvl w:val="1"/>
          <w:numId w:val="14"/>
        </w:numPr>
      </w:pPr>
      <w:bookmarkStart w:id="750" w:name="_Toc54110105"/>
      <w:r w:rsidRPr="00D123FB">
        <w:lastRenderedPageBreak/>
        <w:t xml:space="preserve">Exercise </w:t>
      </w:r>
      <w:bookmarkEnd w:id="749"/>
      <w:r>
        <w:t>5</w:t>
      </w:r>
      <w:bookmarkEnd w:id="750"/>
      <w:r w:rsidRPr="00D123FB">
        <w:t xml:space="preserve"> </w:t>
      </w:r>
    </w:p>
    <w:p w14:paraId="42BFB6B6" w14:textId="77777777" w:rsidR="005C0200" w:rsidRPr="00D123FB" w:rsidRDefault="005C0200" w:rsidP="005C0200">
      <w:pPr>
        <w:pStyle w:val="Heading3"/>
        <w:numPr>
          <w:ilvl w:val="2"/>
          <w:numId w:val="14"/>
        </w:numPr>
      </w:pPr>
      <w:bookmarkStart w:id="751" w:name="_Toc54110106"/>
      <w:r>
        <w:t xml:space="preserve">Introduction to genetics in </w:t>
      </w:r>
      <w:r w:rsidRPr="00D123FB">
        <w:t>RangeShifter</w:t>
      </w:r>
      <w:r>
        <w:t xml:space="preserve"> v2</w:t>
      </w:r>
      <w:bookmarkEnd w:id="751"/>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52" w:author="Pannetier, Theo" w:date="2024-06-08T19:22:00Z">
        <w:r w:rsidRPr="00F3526D" w:rsidDel="00A27D76">
          <w:rPr>
            <w:i/>
          </w:rPr>
          <w:delText>Archfile</w:delText>
        </w:r>
      </w:del>
      <w:ins w:id="753" w:author="Pannetier, Theo" w:date="2024-06-08T19:22:00Z">
        <w:r w:rsidR="00A27D76">
          <w:rPr>
            <w:i/>
          </w:rPr>
          <w:t>TraitsFile</w:t>
        </w:r>
      </w:ins>
      <w:r>
        <w:t xml:space="preserve">. Additionally, you will gain further familiarity with some of the output files which </w:t>
      </w:r>
      <w:r w:rsidRPr="00D123FB">
        <w:t xml:space="preserve">RangeShifter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54" w:author="Pannetier, Theo" w:date="2024-06-08T19:23:00Z"/>
        </w:rPr>
      </w:pPr>
      <w:r w:rsidRPr="009F0226">
        <w:t xml:space="preserve">Emigration is density-dependent, sex-dependent and exhibits individual variability. Only the juvenile stage may emigrate. The initial trait distributions </w:t>
      </w:r>
      <w:del w:id="755" w:author="Pannetier, Theo" w:date="2024-06-08T19:21:00Z">
        <w:r w:rsidRPr="009F0226" w:rsidDel="00A27D76">
          <w:delText xml:space="preserve">are </w:delText>
        </w:r>
      </w:del>
      <w:ins w:id="756" w:author="Pannetier, Theo" w:date="2024-06-08T19:21:00Z">
        <w:r w:rsidR="00A27D76">
          <w:t>(</w:t>
        </w:r>
      </w:ins>
      <w:r w:rsidRPr="009F0226">
        <w:t>the same for both sexes</w:t>
      </w:r>
      <w:ins w:id="757" w:author="Pannetier, Theo" w:date="2024-06-08T19:21:00Z">
        <w:r w:rsidR="00A27D76">
          <w:t>)</w:t>
        </w:r>
      </w:ins>
      <w:del w:id="758" w:author="Pannetier, Theo" w:date="2024-06-08T19:21:00Z">
        <w:r w:rsidRPr="009F0226" w:rsidDel="00A27D76">
          <w:delText xml:space="preserve">, and </w:delText>
        </w:r>
      </w:del>
      <w:r w:rsidRPr="009F0226">
        <w:t xml:space="preserve">should be </w:t>
      </w:r>
      <w:ins w:id="759" w:author="Pannetier, Theo" w:date="2024-06-08T19:21:00Z">
        <w:r w:rsidR="00A27D76">
          <w:t>normal distributions with the following parameters:</w:t>
        </w:r>
      </w:ins>
      <w:del w:id="760"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1" w:author="Pannetier, Theo" w:date="2024-06-08T19:23:00Z"/>
          <w:rPrChange w:id="762" w:author="Pannetier, Theo" w:date="2024-06-08T19:23:00Z">
            <w:rPr>
              <w:ins w:id="763" w:author="Pannetier, Theo" w:date="2024-06-08T19:23:00Z"/>
              <w:i/>
            </w:rPr>
          </w:rPrChange>
        </w:rPr>
      </w:pPr>
      <w:r w:rsidRPr="009F0226">
        <w:rPr>
          <w:i/>
        </w:rPr>
        <w:t>D0</w:t>
      </w:r>
      <w:ins w:id="764" w:author="Pannetier, Theo" w:date="2024-06-08T19:23:00Z">
        <w:r w:rsidR="00A27D76">
          <w:rPr>
            <w:i/>
          </w:rPr>
          <w:t xml:space="preserve"> m</w:t>
        </w:r>
      </w:ins>
      <w:del w:id="765" w:author="Pannetier, Theo" w:date="2024-06-08T19:23:00Z">
        <w:r w:rsidRPr="009F0226" w:rsidDel="00A27D76">
          <w:rPr>
            <w:i/>
          </w:rPr>
          <w:delText>M</w:delText>
        </w:r>
      </w:del>
      <w:r w:rsidRPr="009F0226">
        <w:rPr>
          <w:i/>
        </w:rPr>
        <w:t>ean</w:t>
      </w:r>
      <w:r w:rsidRPr="009F0226">
        <w:t> = 0.</w:t>
      </w:r>
      <w:ins w:id="766" w:author="Pannetier, Theo" w:date="2024-06-08T19:24:00Z">
        <w:r w:rsidR="00A27D76">
          <w:t>0</w:t>
        </w:r>
      </w:ins>
      <w:r w:rsidRPr="009F0226">
        <w:t>5</w:t>
      </w:r>
      <w:del w:id="767" w:author="Pannetier, Theo" w:date="2024-06-08T19:23:00Z">
        <w:r w:rsidRPr="009F0226" w:rsidDel="00A27D76">
          <w:delText xml:space="preserve">, </w:delText>
        </w:r>
        <w:r w:rsidRPr="009F0226" w:rsidDel="00A27D76">
          <w:rPr>
            <w:i/>
          </w:rPr>
          <w:delText>D0SD</w:delText>
        </w:r>
      </w:del>
      <w:ins w:id="768" w:author="Pannetier, Theo" w:date="2024-06-08T19:23:00Z">
        <w:r w:rsidR="00A27D76">
          <w:rPr>
            <w:i/>
          </w:rPr>
          <w:t>s.d.</w:t>
        </w:r>
      </w:ins>
      <w:r w:rsidRPr="009F0226">
        <w:t> = 0.</w:t>
      </w:r>
      <w:ins w:id="769" w:author="Pannetier, Theo" w:date="2024-06-08T19:24:00Z">
        <w:r w:rsidR="00A27D76">
          <w:t>0</w:t>
        </w:r>
      </w:ins>
      <w:r w:rsidRPr="009F0226">
        <w:t xml:space="preserve">1, </w:t>
      </w:r>
      <w:del w:id="770"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1" w:author="Pannetier, Theo" w:date="2024-06-08T19:24:00Z"/>
          <w:rPrChange w:id="772" w:author="Pannetier, Theo" w:date="2024-06-08T19:24:00Z">
            <w:rPr>
              <w:ins w:id="773" w:author="Pannetier, Theo" w:date="2024-06-08T19:24:00Z"/>
              <w:i/>
            </w:rPr>
          </w:rPrChange>
        </w:rPr>
      </w:pPr>
      <w:r w:rsidRPr="009F0226">
        <w:rPr>
          <w:i/>
        </w:rPr>
        <w:t>A</w:t>
      </w:r>
      <w:r w:rsidR="005C0200" w:rsidRPr="009F0226">
        <w:rPr>
          <w:i/>
        </w:rPr>
        <w:t>lpha</w:t>
      </w:r>
      <w:ins w:id="774" w:author="Pannetier, Theo" w:date="2024-06-08T19:23:00Z">
        <w:r>
          <w:rPr>
            <w:i/>
          </w:rPr>
          <w:t xml:space="preserve"> m</w:t>
        </w:r>
      </w:ins>
      <w:del w:id="775" w:author="Pannetier, Theo" w:date="2024-06-08T19:23:00Z">
        <w:r w:rsidR="005C0200" w:rsidRPr="009F0226" w:rsidDel="00A27D76">
          <w:rPr>
            <w:i/>
          </w:rPr>
          <w:delText>M</w:delText>
        </w:r>
      </w:del>
      <w:r w:rsidR="005C0200" w:rsidRPr="009F0226">
        <w:rPr>
          <w:i/>
        </w:rPr>
        <w:t>ean</w:t>
      </w:r>
      <w:r w:rsidR="005C0200" w:rsidRPr="009F0226">
        <w:t> = </w:t>
      </w:r>
      <w:ins w:id="776" w:author="Pannetier, Theo" w:date="2024-06-08T19:23:00Z">
        <w:r>
          <w:t>2</w:t>
        </w:r>
      </w:ins>
      <w:del w:id="777" w:author="Pannetier, Theo" w:date="2024-06-08T19:23:00Z">
        <w:r w:rsidR="005C0200" w:rsidRPr="009F0226" w:rsidDel="00A27D76">
          <w:delText>1</w:delText>
        </w:r>
      </w:del>
      <w:r w:rsidR="005C0200" w:rsidRPr="009F0226">
        <w:t xml:space="preserve">0.0, </w:t>
      </w:r>
      <w:del w:id="778" w:author="Pannetier, Theo" w:date="2024-06-08T19:24:00Z">
        <w:r w:rsidR="005C0200" w:rsidRPr="009F0226" w:rsidDel="00A27D76">
          <w:rPr>
            <w:i/>
          </w:rPr>
          <w:delText>alphaSD</w:delText>
        </w:r>
      </w:del>
      <w:ins w:id="779" w:author="Pannetier, Theo" w:date="2024-06-08T19:24:00Z">
        <w:r>
          <w:rPr>
            <w:i/>
          </w:rPr>
          <w:t>s.d.</w:t>
        </w:r>
      </w:ins>
      <w:r w:rsidR="005C0200" w:rsidRPr="009F0226">
        <w:t> = </w:t>
      </w:r>
      <w:ins w:id="780" w:author="Pannetier, Theo" w:date="2024-06-08T19:24:00Z">
        <w:r>
          <w:t>4</w:t>
        </w:r>
      </w:ins>
      <w:del w:id="781" w:author="Pannetier, Theo" w:date="2024-06-08T19:24:00Z">
        <w:r w:rsidR="005C0200" w:rsidRPr="009F0226" w:rsidDel="00A27D76">
          <w:delText>2</w:delText>
        </w:r>
      </w:del>
      <w:r w:rsidR="005C0200" w:rsidRPr="009F0226">
        <w:t xml:space="preserve">.0, </w:t>
      </w:r>
      <w:del w:id="782"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83" w:author="Pannetier, Theo" w:date="2024-06-08T19:23:00Z">
          <w:pPr>
            <w:pStyle w:val="Normalnumbered"/>
          </w:pPr>
        </w:pPrChange>
      </w:pPr>
      <w:r w:rsidRPr="009F0226">
        <w:rPr>
          <w:i/>
        </w:rPr>
        <w:t>B</w:t>
      </w:r>
      <w:r w:rsidR="005C0200" w:rsidRPr="009F0226">
        <w:rPr>
          <w:i/>
        </w:rPr>
        <w:t>eta</w:t>
      </w:r>
      <w:ins w:id="784" w:author="Pannetier, Theo" w:date="2024-06-08T19:25:00Z">
        <w:r>
          <w:rPr>
            <w:i/>
          </w:rPr>
          <w:t xml:space="preserve"> m</w:t>
        </w:r>
      </w:ins>
      <w:del w:id="785" w:author="Pannetier, Theo" w:date="2024-06-08T19:25:00Z">
        <w:r w:rsidR="005C0200" w:rsidRPr="009F0226" w:rsidDel="00A27D76">
          <w:rPr>
            <w:i/>
          </w:rPr>
          <w:delText>M</w:delText>
        </w:r>
      </w:del>
      <w:r w:rsidR="005C0200" w:rsidRPr="009F0226">
        <w:rPr>
          <w:i/>
        </w:rPr>
        <w:t>ean</w:t>
      </w:r>
      <w:r w:rsidR="005C0200" w:rsidRPr="009F0226">
        <w:t> = </w:t>
      </w:r>
      <w:ins w:id="786" w:author="Pannetier, Theo" w:date="2024-06-08T19:25:00Z">
        <w:r>
          <w:t>0.2</w:t>
        </w:r>
      </w:ins>
      <w:del w:id="787" w:author="Pannetier, Theo" w:date="2024-06-08T19:25:00Z">
        <w:r w:rsidR="005C0200" w:rsidRPr="009F0226" w:rsidDel="00A27D76">
          <w:delText>1.0</w:delText>
        </w:r>
      </w:del>
      <w:r w:rsidR="005C0200" w:rsidRPr="009F0226">
        <w:t xml:space="preserve">, </w:t>
      </w:r>
      <w:ins w:id="788" w:author="Pannetier, Theo" w:date="2024-06-08T19:25:00Z">
        <w:r>
          <w:rPr>
            <w:i/>
          </w:rPr>
          <w:t>s.d.</w:t>
        </w:r>
      </w:ins>
      <w:del w:id="789" w:author="Pannetier, Theo" w:date="2024-06-08T19:25:00Z">
        <w:r w:rsidR="005C0200" w:rsidRPr="009F0226" w:rsidDel="00A27D76">
          <w:rPr>
            <w:i/>
          </w:rPr>
          <w:delText>betaSD</w:delText>
        </w:r>
      </w:del>
      <w:r w:rsidR="005C0200" w:rsidRPr="009F0226">
        <w:t> = 0.</w:t>
      </w:r>
      <w:ins w:id="790" w:author="Pannetier, Theo" w:date="2024-06-08T19:25:00Z">
        <w:r>
          <w:t>04</w:t>
        </w:r>
      </w:ins>
      <w:del w:id="791" w:author="Pannetier, Theo" w:date="2024-06-08T19:25:00Z">
        <w:r w:rsidR="005C0200" w:rsidRPr="009F0226" w:rsidDel="00A27D76">
          <w:delText>2</w:delText>
        </w:r>
      </w:del>
      <w:del w:id="792"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93" w:author="Pannetier, Theo" w:date="2024-06-08T19:26:00Z"/>
          <w:moveTo w:id="794" w:author="Pannetier, Theo" w:date="2024-06-08T19:26:00Z"/>
        </w:rPr>
      </w:pPr>
      <w:r>
        <w:t>Settlement is density-dependent, sex-dependent and exhibits individual variability in density dependence.</w:t>
      </w:r>
      <w:r w:rsidRPr="00A32856">
        <w:t xml:space="preserve"> </w:t>
      </w:r>
      <w:del w:id="795"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96" w:author="Pannetier, Theo" w:date="2024-06-08T19:26:00Z">
        <w:r w:rsidR="00A27D76">
          <w:t xml:space="preserve"> </w:t>
        </w:r>
      </w:ins>
      <w:moveToRangeStart w:id="797" w:author="Pannetier, Theo" w:date="2024-06-08T19:26:00Z" w:name="move168767208"/>
      <w:moveTo w:id="798"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797"/>
    <w:p w14:paraId="575ADDA4" w14:textId="4B3A3641" w:rsidR="00A27D76" w:rsidRDefault="00A27D76">
      <w:pPr>
        <w:pStyle w:val="Normalnumbered"/>
        <w:numPr>
          <w:ilvl w:val="0"/>
          <w:numId w:val="0"/>
        </w:numPr>
        <w:ind w:left="360"/>
        <w:rPr>
          <w:ins w:id="799" w:author="Pannetier, Theo" w:date="2024-06-08T19:26:00Z"/>
        </w:rPr>
        <w:pPrChange w:id="800" w:author="Pannetier, Theo" w:date="2024-06-08T19:26:00Z">
          <w:pPr>
            <w:pStyle w:val="Normalnumbered"/>
          </w:pPr>
        </w:pPrChange>
      </w:pPr>
      <w:ins w:id="801"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2" w:author="Pannetier, Theo" w:date="2024-06-08T19:26:00Z"/>
        </w:rPr>
      </w:pPr>
      <w:ins w:id="803" w:author="Pannetier, Theo" w:date="2024-06-08T19:27:00Z">
        <w:r>
          <w:rPr>
            <w:i/>
          </w:rPr>
          <w:t>S</w:t>
        </w:r>
      </w:ins>
      <w:ins w:id="804" w:author="Pannetier, Theo" w:date="2024-06-08T19:26:00Z">
        <w:r w:rsidRPr="009F0226">
          <w:rPr>
            <w:i/>
          </w:rPr>
          <w:t>0</w:t>
        </w:r>
        <w:r>
          <w:rPr>
            <w:i/>
          </w:rPr>
          <w:t xml:space="preserve"> m</w:t>
        </w:r>
        <w:r w:rsidRPr="009F0226">
          <w:rPr>
            <w:i/>
          </w:rPr>
          <w:t>ean</w:t>
        </w:r>
        <w:r w:rsidRPr="009F0226">
          <w:t> = 0.</w:t>
        </w:r>
      </w:ins>
      <w:ins w:id="805" w:author="Pannetier, Theo" w:date="2024-06-08T19:27:00Z">
        <w:r>
          <w:t>07</w:t>
        </w:r>
      </w:ins>
      <w:ins w:id="806" w:author="Pannetier, Theo" w:date="2024-06-08T19:26:00Z">
        <w:r w:rsidRPr="009F0226">
          <w:t>5</w:t>
        </w:r>
      </w:ins>
      <w:ins w:id="807" w:author="Pannetier, Theo" w:date="2024-06-08T19:27:00Z">
        <w:r>
          <w:t xml:space="preserve">, </w:t>
        </w:r>
      </w:ins>
      <w:ins w:id="808"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09" w:author="Pannetier, Theo" w:date="2024-06-08T19:26:00Z"/>
        </w:rPr>
      </w:pPr>
      <w:ins w:id="810" w:author="Pannetier, Theo" w:date="2024-06-08T19:26:00Z">
        <w:r w:rsidRPr="009F0226">
          <w:rPr>
            <w:i/>
          </w:rPr>
          <w:t>Alpha</w:t>
        </w:r>
        <w:r>
          <w:rPr>
            <w:i/>
          </w:rPr>
          <w:t xml:space="preserve"> m</w:t>
        </w:r>
        <w:r w:rsidRPr="009F0226">
          <w:rPr>
            <w:i/>
          </w:rPr>
          <w:t>ean</w:t>
        </w:r>
        <w:r w:rsidRPr="009F0226">
          <w:t> = </w:t>
        </w:r>
      </w:ins>
      <w:ins w:id="811" w:author="Pannetier, Theo" w:date="2024-06-08T19:27:00Z">
        <w:r>
          <w:t>-</w:t>
        </w:r>
      </w:ins>
      <w:ins w:id="812" w:author="Pannetier, Theo" w:date="2024-06-08T19:26:00Z">
        <w:r>
          <w:t>2</w:t>
        </w:r>
        <w:r w:rsidRPr="009F0226">
          <w:t xml:space="preserve">0.0, </w:t>
        </w:r>
        <w:r>
          <w:rPr>
            <w:i/>
          </w:rPr>
          <w:t>s.d.</w:t>
        </w:r>
        <w:r w:rsidRPr="009F0226">
          <w:t> = </w:t>
        </w:r>
        <w:r>
          <w:t>4</w:t>
        </w:r>
        <w:r w:rsidRPr="009F0226">
          <w:t xml:space="preserve">.0, </w:t>
        </w:r>
      </w:ins>
    </w:p>
    <w:p w14:paraId="4BFD88E2" w14:textId="17DB24DA" w:rsidR="00A27D76" w:rsidRDefault="00A27D76">
      <w:pPr>
        <w:pStyle w:val="Normalnumbered"/>
        <w:numPr>
          <w:ilvl w:val="1"/>
          <w:numId w:val="65"/>
        </w:numPr>
        <w:rPr>
          <w:ins w:id="813" w:author="Pannetier, Theo" w:date="2024-06-08T19:26:00Z"/>
        </w:rPr>
        <w:pPrChange w:id="814" w:author="Pannetier, Theo" w:date="2024-06-08T19:26:00Z">
          <w:pPr>
            <w:pStyle w:val="Normalnumbered"/>
          </w:pPr>
        </w:pPrChange>
      </w:pPr>
      <w:ins w:id="815" w:author="Pannetier, Theo" w:date="2024-06-08T19:26:00Z">
        <w:r w:rsidRPr="009F0226">
          <w:rPr>
            <w:i/>
          </w:rPr>
          <w:t>Beta</w:t>
        </w:r>
        <w:r>
          <w:rPr>
            <w:i/>
          </w:rPr>
          <w:t xml:space="preserve"> m</w:t>
        </w:r>
        <w:r w:rsidRPr="009F0226">
          <w:rPr>
            <w:i/>
          </w:rPr>
          <w:t>ean</w:t>
        </w:r>
        <w:r w:rsidRPr="009F0226">
          <w:t> = </w:t>
        </w:r>
        <w:r>
          <w:t>0.2</w:t>
        </w:r>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16" w:author="Pannetier, Theo" w:date="2024-06-08T19:26:00Z"/>
        </w:rPr>
      </w:pPr>
      <w:moveFromRangeStart w:id="817" w:author="Pannetier, Theo" w:date="2024-06-08T19:26:00Z" w:name="move168767208"/>
      <w:moveFrom w:id="818"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17"/>
    <w:p w14:paraId="7BF7F25C" w14:textId="05D82E64" w:rsidR="005C0200" w:rsidRPr="00E82CE9" w:rsidRDefault="005C0200" w:rsidP="005C0200">
      <w:pPr>
        <w:pStyle w:val="Normalnumbered"/>
      </w:pPr>
      <w:del w:id="819" w:author="Pannetier, Theo" w:date="2024-06-08T19:30:00Z">
        <w:r w:rsidDel="001E726F">
          <w:delText xml:space="preserve">The </w:delText>
        </w:r>
      </w:del>
      <w:ins w:id="820" w:author="Pannetier, Theo" w:date="2024-06-08T19:30:00Z">
        <w:r w:rsidR="001E726F">
          <w:t xml:space="preserve">Using the GeneticsFile and </w:t>
        </w:r>
      </w:ins>
      <w:ins w:id="821" w:author="Pannetier, Theo" w:date="2024-06-08T19:31:00Z">
        <w:r w:rsidR="001E726F">
          <w:t xml:space="preserve">TraitsFile, set the </w:t>
        </w:r>
      </w:ins>
      <w:r>
        <w:t xml:space="preserve">genetic architecture </w:t>
      </w:r>
      <w:del w:id="822" w:author="Pannetier, Theo" w:date="2024-06-08T19:31:00Z">
        <w:r w:rsidDel="001E726F">
          <w:delText>should comprise</w:delText>
        </w:r>
      </w:del>
      <w:ins w:id="823"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4" w:author="Pannetier, Theo" w:date="2024-06-08T19:32:00Z">
        <w:r w:rsidR="001E726F">
          <w:t xml:space="preserve"> for the trait it controls</w:t>
        </w:r>
      </w:ins>
      <w:r>
        <w:t xml:space="preserve">. Also </w:t>
      </w:r>
      <w:r w:rsidRPr="00E82CE9">
        <w:t xml:space="preserve">set </w:t>
      </w:r>
      <w:del w:id="825" w:author="Pannetier, Theo" w:date="2024-06-08T19:32:00Z">
        <w:r w:rsidRPr="00E82CE9" w:rsidDel="001E726F">
          <w:rPr>
            <w:rPrChange w:id="826" w:author="Pannetier, Theo" w:date="2024-06-08T20:17:00Z">
              <w:rPr>
                <w:i/>
                <w:iCs/>
              </w:rPr>
            </w:rPrChange>
          </w:rPr>
          <w:delText>ProbMutn</w:delText>
        </w:r>
        <w:r w:rsidRPr="00E82CE9" w:rsidDel="001E726F">
          <w:delText> =</w:delText>
        </w:r>
      </w:del>
      <w:ins w:id="827" w:author="Pannetier, Theo" w:date="2024-06-08T19:32:00Z">
        <w:r w:rsidR="001E726F" w:rsidRPr="00E82CE9">
          <w:rPr>
            <w:rPrChange w:id="828" w:author="Pannetier, Theo" w:date="2024-06-08T20:17:00Z">
              <w:rPr>
                <w:i/>
                <w:iCs/>
              </w:rPr>
            </w:rPrChange>
          </w:rPr>
          <w:t>the mutation rate to</w:t>
        </w:r>
      </w:ins>
      <w:r w:rsidRPr="00E82CE9">
        <w:t> 0.0001,</w:t>
      </w:r>
      <w:r w:rsidRPr="00E82CE9">
        <w:rPr>
          <w:rPrChange w:id="829" w:author="Pannetier, Theo" w:date="2024-06-08T20:17:00Z">
            <w:rPr>
              <w:i/>
              <w:iCs/>
            </w:rPr>
          </w:rPrChange>
        </w:rPr>
        <w:t xml:space="preserve"> </w:t>
      </w:r>
      <w:del w:id="830" w:author="Pannetier, Theo" w:date="2024-06-08T19:32:00Z">
        <w:r w:rsidRPr="00E82CE9" w:rsidDel="001E726F">
          <w:rPr>
            <w:rPrChange w:id="831" w:author="Pannetier, Theo" w:date="2024-06-08T20:17:00Z">
              <w:rPr>
                <w:i/>
                <w:iCs/>
              </w:rPr>
            </w:rPrChange>
          </w:rPr>
          <w:delText>ProbCross</w:delText>
        </w:r>
        <w:r w:rsidRPr="00E82CE9" w:rsidDel="001E726F">
          <w:delText> =</w:delText>
        </w:r>
      </w:del>
      <w:ins w:id="832" w:author="Pannetier, Theo" w:date="2024-06-08T19:32:00Z">
        <w:r w:rsidR="001E726F" w:rsidRPr="00E82CE9">
          <w:rPr>
            <w:rPrChange w:id="833" w:author="Pannetier, Theo" w:date="2024-06-08T20:17:00Z">
              <w:rPr>
                <w:i/>
                <w:iCs/>
              </w:rPr>
            </w:rPrChange>
          </w:rPr>
          <w:t>the recombination rate to</w:t>
        </w:r>
      </w:ins>
      <w:r w:rsidRPr="00E82CE9">
        <w:t> 0.25</w:t>
      </w:r>
      <w:ins w:id="834" w:author="Pannetier, Theo" w:date="2024-06-08T20:18:00Z">
        <w:r w:rsidR="00E82CE9">
          <w:t>. All mutations should be sampled in a normal distribution centered on 0, with standard deviation 0.1.</w:t>
        </w:r>
      </w:ins>
      <w:del w:id="835" w:author="Pannetier, Theo" w:date="2024-06-08T20:18:00Z">
        <w:r w:rsidRPr="00E82CE9" w:rsidDel="00E82CE9">
          <w:delText>,</w:delText>
        </w:r>
        <w:r w:rsidRPr="00E82CE9" w:rsidDel="00E82CE9">
          <w:rPr>
            <w:rPrChange w:id="836" w:author="Pannetier, Theo" w:date="2024-06-08T20:17:00Z">
              <w:rPr>
                <w:i/>
              </w:rPr>
            </w:rPrChange>
          </w:rPr>
          <w:delText xml:space="preserve"> AlleleSD</w:delText>
        </w:r>
        <w:r w:rsidRPr="00E82CE9" w:rsidDel="00E82CE9">
          <w:delText> = 0.01 and</w:delText>
        </w:r>
        <w:r w:rsidRPr="00E82CE9" w:rsidDel="00E82CE9">
          <w:rPr>
            <w:rPrChange w:id="837"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38"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39" w:author="Pannetier, Theo" w:date="2024-06-08T19:30:00Z"/>
          <w:szCs w:val="24"/>
        </w:rPr>
      </w:pPr>
      <w:del w:id="840"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41" w:author="Pannetier, Theo" w:date="2024-06-08T20:19:00Z">
        <w:r w:rsidDel="00E82CE9">
          <w:delText>Using the same data file, p</w:delText>
        </w:r>
      </w:del>
      <w:ins w:id="842"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43" w:author="Pannetier, Theo" w:date="2024-06-08T20:29:00Z">
        <w:r w:rsidDel="00442B9D">
          <w:delText xml:space="preserve">Applying </w:delText>
        </w:r>
      </w:del>
      <w:ins w:id="844" w:author="Pannetier, Theo" w:date="2024-06-08T20:29:00Z">
        <w:r w:rsidR="00442B9D">
          <w:t xml:space="preserve">Studying the </w:t>
        </w:r>
      </w:ins>
      <w:ins w:id="845" w:author="Pannetier, Theo" w:date="2024-06-08T20:30:00Z">
        <w:r w:rsidR="001000A3">
          <w:t xml:space="preserve">effect of the </w:t>
        </w:r>
      </w:ins>
      <w:r>
        <w:t>genetic architecture</w:t>
      </w:r>
      <w:del w:id="846" w:author="Pannetier, Theo" w:date="2024-06-08T20:30:00Z">
        <w:r w:rsidDel="00442B9D">
          <w:delText xml:space="preserve"> explicitly</w:delText>
        </w:r>
      </w:del>
    </w:p>
    <w:p w14:paraId="5E2D8D8F" w14:textId="0919BE70" w:rsidR="005C0200" w:rsidRDefault="00442B9D" w:rsidP="00442B9D">
      <w:ins w:id="847" w:author="Pannetier, Theo" w:date="2024-06-08T20:26:00Z">
        <w:r>
          <w:t>Change the genetic architecture so that</w:t>
        </w:r>
      </w:ins>
      <w:ins w:id="848" w:author="Pannetier, Theo" w:date="2024-06-08T20:28:00Z">
        <w:r>
          <w:t xml:space="preserve"> t</w:t>
        </w:r>
      </w:ins>
      <w:ins w:id="849" w:author="Pannetier, Theo" w:date="2024-06-08T20:27:00Z">
        <w:r>
          <w:t>he genome contains only 3 chromosomes</w:t>
        </w:r>
      </w:ins>
      <w:ins w:id="850" w:author="Pannetier, Theo" w:date="2024-06-08T20:28:00Z">
        <w:r>
          <w:t xml:space="preserve">. </w:t>
        </w:r>
      </w:ins>
      <w:ins w:id="851" w:author="Pannetier, Theo" w:date="2024-06-08T20:27:00Z">
        <w:r>
          <w:t xml:space="preserve">Each trait </w:t>
        </w:r>
      </w:ins>
      <w:ins w:id="852" w:author="Pannetier, Theo" w:date="2024-06-08T20:28:00Z">
        <w:r>
          <w:t xml:space="preserve">is controlled by two loci on the same chromosome, separated by three positions (so that they are only distantly linked). </w:t>
        </w:r>
      </w:ins>
      <w:del w:id="853"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54"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55" w:author="Pannetier, Theo" w:date="2024-06-08T20:25:00Z"/>
          <w:szCs w:val="24"/>
        </w:rPr>
      </w:pPr>
      <w:del w:id="856"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57" w:author="Pannetier, Theo" w:date="2024-06-08T20:29:00Z"/>
          <w:szCs w:val="24"/>
        </w:rPr>
      </w:pPr>
      <w:del w:id="858"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59" w:name="_Toc54110107"/>
      <w:r w:rsidRPr="00D123FB">
        <w:lastRenderedPageBreak/>
        <w:t>References</w:t>
      </w:r>
      <w:bookmarkEnd w:id="859"/>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60"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61" w:author="Pannetier, Theo" w:date="2024-06-04T20:40:00Z">
            <w:rPr/>
          </w:rPrChange>
        </w:rPr>
      </w:pPr>
      <w:ins w:id="862" w:author="Pannetier, Theo" w:date="2024-06-04T20:39:00Z">
        <w:r w:rsidRPr="00046A8E">
          <w:rPr>
            <w:i/>
            <w:iCs/>
          </w:rPr>
          <w:t xml:space="preserve">Peng B., Kimmel M., Amos C. </w:t>
        </w:r>
      </w:ins>
      <w:ins w:id="863" w:author="Pannetier, Theo" w:date="2024-06-04T20:40:00Z">
        <w:r w:rsidRPr="00046A8E">
          <w:rPr>
            <w:i/>
            <w:iCs/>
          </w:rPr>
          <w:t xml:space="preserve">(2012) </w:t>
        </w:r>
      </w:ins>
      <w:ins w:id="864" w:author="Pannetier, Theo" w:date="2024-06-04T20:39:00Z">
        <w:r w:rsidRPr="00046A8E">
          <w:rPr>
            <w:i/>
            <w:iCs/>
          </w:rPr>
          <w:t xml:space="preserve">Forward-Time Population Genetics Simulations: Methods, Implementation, and Applications. </w:t>
        </w:r>
        <w:r w:rsidRPr="00046A8E">
          <w:rPr>
            <w:i/>
            <w:iCs/>
            <w:rPrChange w:id="865" w:author="Pannetier, Theo" w:date="2024-06-04T20:40:00Z">
              <w:rPr>
                <w:rFonts w:asciiTheme="minorHAnsi" w:eastAsiaTheme="minorHAnsi" w:hAnsiTheme="minorHAnsi" w:cstheme="minorBidi"/>
                <w:kern w:val="2"/>
                <w:szCs w:val="22"/>
              </w:rPr>
            </w:rPrChange>
          </w:rPr>
          <w:t>Wiley-Blackwel</w:t>
        </w:r>
      </w:ins>
      <w:ins w:id="866" w:author="Pannetier, Theo" w:date="2024-06-04T20:40:00Z">
        <w:r w:rsidRPr="00046A8E">
          <w:rPr>
            <w:i/>
            <w:iCs/>
            <w:rPrChange w:id="867"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68" w:author="Pannetier, Theo" w:date="2024-06-04T20:36:00Z"/>
        </w:rPr>
        <w:pPrChange w:id="869" w:author="Pannetier, Theo" w:date="2024-06-04T20:38:00Z">
          <w:pPr>
            <w:pStyle w:val="Heading1"/>
          </w:pPr>
        </w:pPrChange>
      </w:pPr>
      <w:ins w:id="870" w:author="Pannetier, Theo" w:date="2024-06-04T20:36:00Z">
        <w:r w:rsidRPr="00046A8E">
          <w:t xml:space="preserve">Weir, B.S., and Cockerham, C. C. </w:t>
        </w:r>
      </w:ins>
      <w:ins w:id="871" w:author="Pannetier, Theo" w:date="2024-06-04T20:39:00Z">
        <w:r w:rsidR="00BB6C1A" w:rsidRPr="00046A8E">
          <w:t xml:space="preserve">(1984) </w:t>
        </w:r>
      </w:ins>
      <w:ins w:id="872" w:author="Pannetier, Theo" w:date="2024-06-04T20:36:00Z">
        <w:r w:rsidRPr="00046A8E">
          <w:rPr>
            <w:rPrChange w:id="873"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74"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75" w:author="Pannetier, Theo" w:date="2024-06-04T20:36:00Z"/>
        </w:rPr>
      </w:pPr>
      <w:ins w:id="876" w:author="Pannetier, Theo" w:date="2024-06-04T20:36:00Z">
        <w:r w:rsidRPr="00046A8E">
          <w:t xml:space="preserve">Weir, B.S., and Hill, W. G. </w:t>
        </w:r>
        <w:r w:rsidR="00BB6C1A" w:rsidRPr="00046A8E">
          <w:t xml:space="preserve">(2002) </w:t>
        </w:r>
        <w:r w:rsidRPr="00046A8E">
          <w:rPr>
            <w:rPrChange w:id="877"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78"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79"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07"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D5999" w14:textId="77777777" w:rsidR="007B4F58" w:rsidRDefault="007B4F58" w:rsidP="00185BD6">
      <w:pPr>
        <w:spacing w:after="0"/>
      </w:pPr>
      <w:r>
        <w:separator/>
      </w:r>
    </w:p>
  </w:endnote>
  <w:endnote w:type="continuationSeparator" w:id="0">
    <w:p w14:paraId="1867E883" w14:textId="77777777" w:rsidR="007B4F58" w:rsidRDefault="007B4F58"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7AC54" w14:textId="77777777" w:rsidR="007B4F58" w:rsidRDefault="007B4F58" w:rsidP="00185BD6">
      <w:pPr>
        <w:spacing w:after="0"/>
      </w:pPr>
      <w:r>
        <w:separator/>
      </w:r>
    </w:p>
  </w:footnote>
  <w:footnote w:type="continuationSeparator" w:id="0">
    <w:p w14:paraId="1B0CBFBC" w14:textId="77777777" w:rsidR="007B4F58" w:rsidRDefault="007B4F58"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2E9D7D68"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4764A5">
      <w:rPr>
        <w:noProof/>
        <w:sz w:val="20"/>
      </w:rPr>
      <w:t>18/09/24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1687B"/>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7D87"/>
    <w:rsid w:val="001000A3"/>
    <w:rsid w:val="00100855"/>
    <w:rsid w:val="00111155"/>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56BD"/>
    <w:rsid w:val="00766B34"/>
    <w:rsid w:val="00766DB5"/>
    <w:rsid w:val="00766E2A"/>
    <w:rsid w:val="00774CD2"/>
    <w:rsid w:val="00787453"/>
    <w:rsid w:val="007911EF"/>
    <w:rsid w:val="007A528D"/>
    <w:rsid w:val="007A78DF"/>
    <w:rsid w:val="007B0C29"/>
    <w:rsid w:val="007B4F58"/>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134C1"/>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67"/>
        <o:r id="V:Rule2" type="connector" idref="#AutoShape 749"/>
        <o:r id="V:Rule3" type="connector" idref="#AutoShape 80"/>
        <o:r id="V:Rule4" type="connector" idref="#AutoShape 841"/>
        <o:r id="V:Rule5" type="connector" idref="#AutoShape 769"/>
        <o:r id="V:Rule6" type="connector" idref="#AutoShape 9"/>
        <o:r id="V:Rule7" type="connector" idref="#AutoShape 840"/>
        <o:r id="V:Rule8" type="connector" idref="#AutoShape 607"/>
        <o:r id="V:Rule9" type="connector" idref="#AutoShape 93"/>
        <o:r id="V:Rule10" type="connector" idref="#AutoShape 768"/>
        <o:r id="V:Rule11" type="connector" idref="#AutoShape 469"/>
        <o:r id="V:Rule12" type="connector" idref="#AutoShape 17"/>
        <o:r id="V:Rule13" type="connector" idref="#AutoShape 756"/>
        <o:r id="V:Rule14" type="connector" idref="#AutoShape 468"/>
        <o:r id="V:Rule15" type="connector" idref="#AutoShape 771"/>
        <o:r id="V:Rule16" type="connector" idref="#AutoShape 21"/>
        <o:r id="V:Rule17" type="connector" idref="#AutoShape 774"/>
        <o:r id="V:Rule18" type="connector" idref="#AutoShape 625"/>
        <o:r id="V:Rule19" type="connector" idref="#AutoShape 57"/>
        <o:r id="V:Rule20" type="connector" idref="#AutoShape 741"/>
        <o:r id="V:Rule21" type="connector" idref="#AutoShape 72"/>
        <o:r id="V:Rule22" type="connector" idref="#AutoShape 623"/>
        <o:r id="V:Rule23" type="connector" idref="#AutoShape 608"/>
        <o:r id="V:Rule24" type="connector" idref="#AutoShape 764"/>
        <o:r id="V:Rule25" type="connector" idref="#AutoShape 66"/>
        <o:r id="V:Rule26" type="connector" idref="#AutoShape 13"/>
        <o:r id="V:Rule27" type="connector" idref="#AutoShape 103"/>
        <o:r id="V:Rule28" type="connector" idref="#AutoShape 470"/>
        <o:r id="V:Rule29" type="connector" idref="#AutoShape 73"/>
        <o:r id="V:Rule30" type="connector" idref="#AutoShape 620"/>
        <o:r id="V:Rule31" type="connector" idref="#AutoShape 8"/>
        <o:r id="V:Rule32" type="connector" idref="#AutoShape 81"/>
        <o:r id="V:Rule33" type="connector" idref="#AutoShape 778"/>
        <o:r id="V:Rule34" type="connector" idref="#AutoShape 18"/>
        <o:r id="V:Rule35" type="connector" idref="#AutoShape 606"/>
        <o:r id="V:Rule36" type="connector" idref="#AutoShape 95"/>
        <o:r id="V:Rule37" type="connector" idref="#AutoShape 621"/>
        <o:r id="V:Rule38" type="connector" idref="#AutoShape 43"/>
        <o:r id="V:Rule39" type="connector" idref="#AutoShape 19"/>
        <o:r id="V:Rule40" type="connector" idref="#AutoShape 624"/>
        <o:r id="V:Rule41" type="connector" idref="#AutoShape 23"/>
        <o:r id="V:Rule42" type="connector" idref="#AutoShape 22"/>
        <o:r id="V:Rule43" type="connector" idref="#AutoShape 615"/>
        <o:r id="V:Rule44" type="connector" idref="#AutoShape 42"/>
        <o:r id="V:Rule45" type="connector" idref="#AutoShape 797"/>
        <o:r id="V:Rule46" type="connector" idref="#AutoShape 92"/>
        <o:r id="V:Rule47" type="connector" idref="#AutoShape 60"/>
        <o:r id="V:Rule48" type="connector" idref="#AutoShape 748"/>
        <o:r id="V:Rule49" type="connector" idref="#AutoShape 11"/>
        <o:r id="V:Rule50" type="connector" idref="#AutoShape 94"/>
        <o:r id="V:Rule51" type="connector" idref="#AutoShape 10"/>
        <o:r id="V:Rule52" type="connector" idref="#AutoShape 440"/>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6540</TotalTime>
  <Pages>162</Pages>
  <Words>170263</Words>
  <Characters>970500</Characters>
  <Application>Microsoft Office Word</Application>
  <DocSecurity>0</DocSecurity>
  <Lines>8087</Lines>
  <Paragraphs>2276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45</cp:revision>
  <dcterms:created xsi:type="dcterms:W3CDTF">2020-11-01T10:05:00Z</dcterms:created>
  <dcterms:modified xsi:type="dcterms:W3CDTF">2024-09-18T14:57:00Z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